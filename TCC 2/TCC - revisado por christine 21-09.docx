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A6EC34" w14:textId="77777777" w:rsidR="007A16FF" w:rsidRPr="00596BF9" w:rsidRDefault="000A4A8B" w:rsidP="00596BF9">
      <w:pPr>
        <w:ind w:firstLine="0"/>
        <w:jc w:val="center"/>
        <w:rPr>
          <w:sz w:val="28"/>
          <w:szCs w:val="28"/>
        </w:rPr>
      </w:pPr>
      <w:r w:rsidRPr="00596BF9">
        <w:rPr>
          <w:sz w:val="28"/>
          <w:szCs w:val="28"/>
        </w:rPr>
        <w:t>UNIVERSIDADE ESTADUAL DE MONTES CLAROS</w:t>
      </w:r>
    </w:p>
    <w:p w14:paraId="66C08598" w14:textId="77777777" w:rsidR="007A16FF" w:rsidRPr="00596BF9" w:rsidRDefault="00766FC6" w:rsidP="00596BF9">
      <w:pPr>
        <w:ind w:firstLine="0"/>
        <w:jc w:val="center"/>
        <w:rPr>
          <w:sz w:val="28"/>
          <w:szCs w:val="28"/>
        </w:rPr>
      </w:pPr>
      <w:r>
        <w:rPr>
          <w:sz w:val="28"/>
          <w:szCs w:val="28"/>
        </w:rPr>
        <w:t>Centro de Ciências Exatas e Tecnológicas</w:t>
      </w:r>
    </w:p>
    <w:p w14:paraId="02D1F7FB" w14:textId="3EB9775F" w:rsidR="007A16FF" w:rsidRPr="00596BF9" w:rsidRDefault="007A16FF" w:rsidP="00596BF9">
      <w:pPr>
        <w:ind w:firstLine="0"/>
        <w:jc w:val="center"/>
        <w:rPr>
          <w:sz w:val="28"/>
          <w:szCs w:val="28"/>
        </w:rPr>
      </w:pPr>
      <w:r w:rsidRPr="00596BF9">
        <w:rPr>
          <w:sz w:val="28"/>
          <w:szCs w:val="28"/>
        </w:rPr>
        <w:t>Curso de Bacharelado</w:t>
      </w:r>
      <w:r w:rsidR="0097329B">
        <w:rPr>
          <w:sz w:val="28"/>
          <w:szCs w:val="28"/>
        </w:rPr>
        <w:t xml:space="preserve"> em</w:t>
      </w:r>
      <w:r w:rsidRPr="00596BF9">
        <w:rPr>
          <w:sz w:val="28"/>
          <w:szCs w:val="28"/>
        </w:rPr>
        <w:t xml:space="preserve"> Sistemas de Informação</w:t>
      </w:r>
    </w:p>
    <w:p w14:paraId="4C2310E7" w14:textId="77777777" w:rsidR="00C52DB0" w:rsidRPr="00AB714C" w:rsidRDefault="00C52DB0" w:rsidP="00FD0859">
      <w:pPr>
        <w:spacing w:after="160" w:line="259" w:lineRule="auto"/>
        <w:ind w:firstLine="0"/>
        <w:jc w:val="left"/>
        <w:outlineLvl w:val="9"/>
        <w:rPr>
          <w:sz w:val="32"/>
          <w:szCs w:val="32"/>
        </w:rPr>
      </w:pPr>
    </w:p>
    <w:p w14:paraId="784C5B03" w14:textId="77777777" w:rsidR="006F3CF0" w:rsidRPr="00AB714C" w:rsidRDefault="006F3CF0" w:rsidP="00FD0859">
      <w:pPr>
        <w:spacing w:after="160" w:line="259" w:lineRule="auto"/>
        <w:ind w:firstLine="0"/>
        <w:jc w:val="left"/>
        <w:outlineLvl w:val="9"/>
        <w:rPr>
          <w:sz w:val="32"/>
          <w:szCs w:val="32"/>
        </w:rPr>
      </w:pPr>
    </w:p>
    <w:p w14:paraId="244C84EB" w14:textId="77777777" w:rsidR="006F3CF0" w:rsidRPr="00633709" w:rsidRDefault="006F3CF0" w:rsidP="00FD0859">
      <w:pPr>
        <w:spacing w:after="160" w:line="259" w:lineRule="auto"/>
        <w:ind w:firstLine="0"/>
        <w:jc w:val="left"/>
        <w:outlineLvl w:val="9"/>
        <w:rPr>
          <w:sz w:val="28"/>
          <w:szCs w:val="28"/>
        </w:rPr>
      </w:pPr>
    </w:p>
    <w:p w14:paraId="2693E48B" w14:textId="77777777"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14:paraId="12B372AE" w14:textId="77777777" w:rsidR="005358E8" w:rsidRPr="00F11786" w:rsidRDefault="005358E8" w:rsidP="00FD0859">
      <w:pPr>
        <w:spacing w:after="160" w:line="259" w:lineRule="auto"/>
        <w:ind w:firstLine="0"/>
        <w:jc w:val="left"/>
        <w:outlineLvl w:val="9"/>
        <w:rPr>
          <w:sz w:val="28"/>
          <w:szCs w:val="28"/>
        </w:rPr>
      </w:pPr>
    </w:p>
    <w:p w14:paraId="094329F2" w14:textId="77777777" w:rsidR="005358E8" w:rsidRPr="00F11786" w:rsidRDefault="005358E8" w:rsidP="00FD0859">
      <w:pPr>
        <w:spacing w:after="160" w:line="259" w:lineRule="auto"/>
        <w:ind w:firstLine="0"/>
        <w:jc w:val="left"/>
        <w:outlineLvl w:val="9"/>
        <w:rPr>
          <w:sz w:val="28"/>
          <w:szCs w:val="28"/>
        </w:rPr>
      </w:pPr>
    </w:p>
    <w:p w14:paraId="70ACED3F" w14:textId="77777777" w:rsidR="005358E8" w:rsidRPr="00F11786" w:rsidRDefault="005358E8" w:rsidP="00FD0859">
      <w:pPr>
        <w:spacing w:after="160" w:line="259" w:lineRule="auto"/>
        <w:ind w:firstLine="0"/>
        <w:jc w:val="left"/>
        <w:outlineLvl w:val="9"/>
        <w:rPr>
          <w:sz w:val="28"/>
          <w:szCs w:val="28"/>
        </w:rPr>
      </w:pPr>
    </w:p>
    <w:p w14:paraId="35167CE7" w14:textId="77777777" w:rsidR="005358E8" w:rsidRPr="00F11786" w:rsidRDefault="005358E8" w:rsidP="00FD0859">
      <w:pPr>
        <w:spacing w:after="160" w:line="259" w:lineRule="auto"/>
        <w:ind w:firstLine="0"/>
        <w:jc w:val="left"/>
        <w:outlineLvl w:val="9"/>
        <w:rPr>
          <w:sz w:val="28"/>
          <w:szCs w:val="28"/>
        </w:rPr>
      </w:pPr>
    </w:p>
    <w:p w14:paraId="3AC27CDD" w14:textId="77777777" w:rsidR="005358E8" w:rsidRPr="00F11786" w:rsidRDefault="005358E8" w:rsidP="00FD0859">
      <w:pPr>
        <w:spacing w:after="160" w:line="259" w:lineRule="auto"/>
        <w:ind w:firstLine="0"/>
        <w:jc w:val="left"/>
        <w:outlineLvl w:val="9"/>
        <w:rPr>
          <w:sz w:val="28"/>
          <w:szCs w:val="28"/>
        </w:rPr>
      </w:pPr>
    </w:p>
    <w:p w14:paraId="523D070C" w14:textId="77777777"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14:paraId="0A442C42" w14:textId="77777777" w:rsidR="004F7863" w:rsidRPr="00EC3658" w:rsidRDefault="004F7863" w:rsidP="00FD0859">
      <w:pPr>
        <w:spacing w:after="160" w:line="259" w:lineRule="auto"/>
        <w:ind w:firstLine="0"/>
        <w:jc w:val="left"/>
        <w:outlineLvl w:val="9"/>
        <w:rPr>
          <w:b/>
          <w:sz w:val="28"/>
          <w:szCs w:val="28"/>
        </w:rPr>
      </w:pPr>
    </w:p>
    <w:p w14:paraId="74628BBB" w14:textId="77777777" w:rsidR="004F7863" w:rsidRPr="00EC3658" w:rsidRDefault="004F7863" w:rsidP="00FD0859">
      <w:pPr>
        <w:spacing w:after="160" w:line="259" w:lineRule="auto"/>
        <w:ind w:firstLine="0"/>
        <w:jc w:val="left"/>
        <w:outlineLvl w:val="9"/>
        <w:rPr>
          <w:b/>
          <w:sz w:val="28"/>
          <w:szCs w:val="28"/>
        </w:rPr>
      </w:pPr>
    </w:p>
    <w:p w14:paraId="03978823" w14:textId="77777777" w:rsidR="004F7863" w:rsidRPr="00EC3658" w:rsidRDefault="004F7863" w:rsidP="00FD0859">
      <w:pPr>
        <w:spacing w:after="160" w:line="259" w:lineRule="auto"/>
        <w:ind w:firstLine="0"/>
        <w:jc w:val="left"/>
        <w:outlineLvl w:val="9"/>
        <w:rPr>
          <w:b/>
          <w:sz w:val="28"/>
          <w:szCs w:val="28"/>
        </w:rPr>
      </w:pPr>
    </w:p>
    <w:p w14:paraId="674E5C49" w14:textId="77777777" w:rsidR="004F7863" w:rsidRPr="00EC3658" w:rsidRDefault="004F7863" w:rsidP="00FD0859">
      <w:pPr>
        <w:spacing w:after="160" w:line="259" w:lineRule="auto"/>
        <w:ind w:firstLine="0"/>
        <w:jc w:val="left"/>
        <w:outlineLvl w:val="9"/>
        <w:rPr>
          <w:b/>
          <w:sz w:val="28"/>
          <w:szCs w:val="28"/>
        </w:rPr>
      </w:pPr>
    </w:p>
    <w:p w14:paraId="443757DA" w14:textId="77777777" w:rsidR="004F7863" w:rsidRPr="00EC3658" w:rsidRDefault="004F7863" w:rsidP="00FD0859">
      <w:pPr>
        <w:spacing w:after="160" w:line="259" w:lineRule="auto"/>
        <w:ind w:firstLine="0"/>
        <w:jc w:val="left"/>
        <w:outlineLvl w:val="9"/>
        <w:rPr>
          <w:b/>
          <w:sz w:val="28"/>
          <w:szCs w:val="28"/>
        </w:rPr>
      </w:pPr>
    </w:p>
    <w:p w14:paraId="1A321F4A" w14:textId="77777777" w:rsidR="004F7863" w:rsidRPr="00EC3658" w:rsidRDefault="004F7863" w:rsidP="00FD0859">
      <w:pPr>
        <w:spacing w:after="160" w:line="259" w:lineRule="auto"/>
        <w:ind w:firstLine="0"/>
        <w:jc w:val="left"/>
        <w:outlineLvl w:val="9"/>
        <w:rPr>
          <w:b/>
          <w:sz w:val="28"/>
          <w:szCs w:val="28"/>
        </w:rPr>
      </w:pPr>
    </w:p>
    <w:p w14:paraId="0FE70C3D" w14:textId="77777777" w:rsidR="004F7863" w:rsidRPr="00EC3658" w:rsidRDefault="004F7863" w:rsidP="00FD0859">
      <w:pPr>
        <w:spacing w:after="160" w:line="259" w:lineRule="auto"/>
        <w:ind w:firstLine="0"/>
        <w:jc w:val="left"/>
        <w:outlineLvl w:val="9"/>
        <w:rPr>
          <w:b/>
          <w:sz w:val="28"/>
          <w:szCs w:val="28"/>
        </w:rPr>
      </w:pPr>
    </w:p>
    <w:p w14:paraId="2DCD3609" w14:textId="77777777" w:rsidR="004F7863" w:rsidRPr="00EC3658" w:rsidRDefault="004F7863" w:rsidP="00FD0859">
      <w:pPr>
        <w:spacing w:after="160" w:line="259" w:lineRule="auto"/>
        <w:ind w:firstLine="0"/>
        <w:jc w:val="left"/>
        <w:outlineLvl w:val="9"/>
        <w:rPr>
          <w:b/>
          <w:sz w:val="28"/>
          <w:szCs w:val="28"/>
        </w:rPr>
      </w:pPr>
    </w:p>
    <w:p w14:paraId="349EC1C0" w14:textId="77777777" w:rsidR="004F7863" w:rsidRPr="00EC3658" w:rsidRDefault="004F7863" w:rsidP="00FD0859">
      <w:pPr>
        <w:spacing w:after="160" w:line="259" w:lineRule="auto"/>
        <w:ind w:firstLine="0"/>
        <w:jc w:val="left"/>
        <w:outlineLvl w:val="9"/>
        <w:rPr>
          <w:b/>
          <w:sz w:val="28"/>
          <w:szCs w:val="28"/>
        </w:rPr>
      </w:pPr>
    </w:p>
    <w:p w14:paraId="497BAB5B" w14:textId="77777777" w:rsidR="002F405A" w:rsidRPr="00EC3658" w:rsidRDefault="002F405A" w:rsidP="00FD0859">
      <w:pPr>
        <w:spacing w:after="160" w:line="259" w:lineRule="auto"/>
        <w:ind w:firstLine="0"/>
        <w:jc w:val="left"/>
        <w:outlineLvl w:val="9"/>
        <w:rPr>
          <w:b/>
          <w:sz w:val="28"/>
          <w:szCs w:val="28"/>
        </w:rPr>
      </w:pPr>
    </w:p>
    <w:p w14:paraId="28699C46" w14:textId="77777777"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14:paraId="769CF794" w14:textId="2743ED2D" w:rsidR="00220D4D" w:rsidRDefault="0097329B" w:rsidP="0028558C">
      <w:pPr>
        <w:ind w:firstLine="0"/>
        <w:jc w:val="center"/>
        <w:rPr>
          <w:sz w:val="28"/>
          <w:szCs w:val="28"/>
        </w:rPr>
      </w:pPr>
      <w:r>
        <w:rPr>
          <w:sz w:val="28"/>
          <w:szCs w:val="28"/>
        </w:rPr>
        <w:t>Novembro</w:t>
      </w:r>
      <w:r w:rsidR="0028558C" w:rsidRPr="0028558C">
        <w:rPr>
          <w:sz w:val="28"/>
          <w:szCs w:val="28"/>
        </w:rPr>
        <w:t>/</w:t>
      </w:r>
      <w:r w:rsidR="00220D4D" w:rsidRPr="0028558C">
        <w:rPr>
          <w:sz w:val="28"/>
          <w:szCs w:val="28"/>
        </w:rPr>
        <w:t>201</w:t>
      </w:r>
      <w:r w:rsidR="00990568">
        <w:rPr>
          <w:sz w:val="28"/>
          <w:szCs w:val="28"/>
        </w:rPr>
        <w:t>9</w:t>
      </w:r>
    </w:p>
    <w:p w14:paraId="60227976" w14:textId="77777777" w:rsidR="00110B74" w:rsidRDefault="00110B74" w:rsidP="0028558C">
      <w:pPr>
        <w:ind w:firstLine="0"/>
        <w:jc w:val="center"/>
        <w:rPr>
          <w:sz w:val="28"/>
          <w:szCs w:val="28"/>
        </w:rPr>
        <w:sectPr w:rsidR="00110B74">
          <w:pgSz w:w="11910" w:h="16840"/>
          <w:pgMar w:top="2020" w:right="1020" w:bottom="280" w:left="1400" w:header="1713" w:footer="0" w:gutter="0"/>
          <w:cols w:space="720"/>
        </w:sectPr>
      </w:pPr>
    </w:p>
    <w:p w14:paraId="79188841" w14:textId="77777777"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14:paraId="3D301422" w14:textId="77777777" w:rsidR="0097776E" w:rsidRPr="00986511" w:rsidRDefault="0097776E" w:rsidP="0097776E">
      <w:pPr>
        <w:ind w:firstLine="0"/>
        <w:rPr>
          <w:b/>
          <w:sz w:val="32"/>
          <w:szCs w:val="32"/>
        </w:rPr>
      </w:pPr>
    </w:p>
    <w:p w14:paraId="78813331" w14:textId="77777777" w:rsidR="0097776E" w:rsidRPr="00986511" w:rsidRDefault="0097776E" w:rsidP="0097776E">
      <w:pPr>
        <w:ind w:firstLine="0"/>
        <w:rPr>
          <w:b/>
          <w:sz w:val="32"/>
          <w:szCs w:val="32"/>
        </w:rPr>
      </w:pPr>
    </w:p>
    <w:p w14:paraId="0F95CCA6" w14:textId="77777777" w:rsidR="0097776E" w:rsidRPr="00986511" w:rsidRDefault="0097776E" w:rsidP="0097776E">
      <w:pPr>
        <w:ind w:firstLine="0"/>
        <w:rPr>
          <w:b/>
          <w:sz w:val="32"/>
          <w:szCs w:val="32"/>
        </w:rPr>
      </w:pPr>
    </w:p>
    <w:p w14:paraId="00D8BAE0" w14:textId="77777777" w:rsidR="0097776E" w:rsidRPr="00986511" w:rsidRDefault="0097776E" w:rsidP="0097776E">
      <w:pPr>
        <w:ind w:firstLine="0"/>
        <w:rPr>
          <w:b/>
          <w:sz w:val="32"/>
          <w:szCs w:val="32"/>
        </w:rPr>
      </w:pPr>
    </w:p>
    <w:p w14:paraId="1585CA31" w14:textId="77777777" w:rsidR="0097776E" w:rsidRPr="00986511" w:rsidRDefault="0097776E" w:rsidP="0097776E">
      <w:pPr>
        <w:ind w:firstLine="0"/>
        <w:rPr>
          <w:b/>
          <w:sz w:val="32"/>
          <w:szCs w:val="32"/>
        </w:rPr>
      </w:pPr>
    </w:p>
    <w:p w14:paraId="48AA70B9" w14:textId="77777777"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14:paraId="4DB35404" w14:textId="77777777" w:rsidR="0097776E" w:rsidRPr="000D507A" w:rsidRDefault="0097776E" w:rsidP="0097776E">
      <w:pPr>
        <w:ind w:firstLine="0"/>
        <w:rPr>
          <w:sz w:val="32"/>
          <w:szCs w:val="32"/>
        </w:rPr>
      </w:pPr>
    </w:p>
    <w:p w14:paraId="73AB07B3" w14:textId="77777777" w:rsidR="0097776E" w:rsidRPr="000D507A" w:rsidRDefault="0097776E" w:rsidP="0097776E">
      <w:pPr>
        <w:ind w:firstLine="0"/>
        <w:rPr>
          <w:sz w:val="32"/>
          <w:szCs w:val="32"/>
        </w:rPr>
      </w:pPr>
    </w:p>
    <w:p w14:paraId="03534D99" w14:textId="77777777" w:rsidR="0097776E" w:rsidRPr="000D507A" w:rsidRDefault="0097776E" w:rsidP="0097776E">
      <w:pPr>
        <w:ind w:firstLine="0"/>
        <w:rPr>
          <w:sz w:val="32"/>
          <w:szCs w:val="32"/>
        </w:rPr>
      </w:pPr>
    </w:p>
    <w:p w14:paraId="2DD4ABE4" w14:textId="77777777" w:rsidR="0097776E" w:rsidRPr="006A6D09" w:rsidRDefault="0097776E" w:rsidP="0097776E">
      <w:pPr>
        <w:ind w:firstLine="0"/>
      </w:pPr>
    </w:p>
    <w:p w14:paraId="52D32458" w14:textId="77777777"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14:paraId="09261EA3" w14:textId="77777777" w:rsidR="00D67CBF" w:rsidRDefault="00D67CBF" w:rsidP="00D67CBF">
      <w:pPr>
        <w:ind w:left="4535" w:firstLine="0"/>
        <w:rPr>
          <w:szCs w:val="24"/>
          <w:lang w:eastAsia="pt-BR"/>
        </w:rPr>
      </w:pPr>
    </w:p>
    <w:p w14:paraId="1671FE74" w14:textId="77777777"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14:paraId="2E3B5433" w14:textId="77777777" w:rsidR="0097776E" w:rsidRPr="00A23F70" w:rsidRDefault="0097776E" w:rsidP="0097776E">
      <w:pPr>
        <w:ind w:firstLine="0"/>
        <w:rPr>
          <w:sz w:val="32"/>
          <w:szCs w:val="32"/>
        </w:rPr>
      </w:pPr>
    </w:p>
    <w:p w14:paraId="3519FAE0" w14:textId="77777777" w:rsidR="0097776E" w:rsidRPr="00A23F70" w:rsidRDefault="0097776E" w:rsidP="0097776E">
      <w:pPr>
        <w:ind w:firstLine="0"/>
        <w:rPr>
          <w:sz w:val="32"/>
          <w:szCs w:val="32"/>
        </w:rPr>
      </w:pPr>
    </w:p>
    <w:p w14:paraId="40BA2EC1" w14:textId="77777777" w:rsidR="0097776E" w:rsidRPr="00A23F70" w:rsidRDefault="0097776E" w:rsidP="0097776E">
      <w:pPr>
        <w:ind w:firstLine="0"/>
        <w:rPr>
          <w:sz w:val="32"/>
          <w:szCs w:val="32"/>
        </w:rPr>
      </w:pPr>
    </w:p>
    <w:p w14:paraId="41A0719D" w14:textId="77777777" w:rsidR="0097776E" w:rsidRPr="00A23F70" w:rsidRDefault="0097776E" w:rsidP="0097776E">
      <w:pPr>
        <w:ind w:firstLine="0"/>
        <w:rPr>
          <w:sz w:val="32"/>
          <w:szCs w:val="32"/>
        </w:rPr>
      </w:pPr>
    </w:p>
    <w:p w14:paraId="43336329" w14:textId="77777777" w:rsidR="0097776E" w:rsidRPr="00A23F70" w:rsidRDefault="0097776E" w:rsidP="0097776E">
      <w:pPr>
        <w:ind w:firstLine="0"/>
        <w:rPr>
          <w:sz w:val="32"/>
          <w:szCs w:val="32"/>
        </w:rPr>
      </w:pPr>
    </w:p>
    <w:p w14:paraId="256FEE8B" w14:textId="77777777"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14:paraId="521F0B62" w14:textId="73EEA69E" w:rsidR="0097776E" w:rsidRDefault="0097329B" w:rsidP="0097776E">
      <w:pPr>
        <w:ind w:firstLine="0"/>
        <w:jc w:val="center"/>
        <w:rPr>
          <w:b/>
          <w:sz w:val="28"/>
          <w:szCs w:val="28"/>
        </w:rPr>
      </w:pPr>
      <w:r>
        <w:rPr>
          <w:b/>
          <w:sz w:val="28"/>
          <w:szCs w:val="28"/>
        </w:rPr>
        <w:t>Novembro</w:t>
      </w:r>
      <w:r w:rsidR="00AF615B">
        <w:rPr>
          <w:b/>
          <w:sz w:val="28"/>
          <w:szCs w:val="28"/>
        </w:rPr>
        <w:t>/</w:t>
      </w:r>
      <w:r w:rsidR="0097776E" w:rsidRPr="00AF615B">
        <w:rPr>
          <w:b/>
          <w:sz w:val="28"/>
          <w:szCs w:val="28"/>
        </w:rPr>
        <w:t>201</w:t>
      </w:r>
      <w:r w:rsidR="00990568">
        <w:rPr>
          <w:b/>
          <w:sz w:val="28"/>
          <w:szCs w:val="28"/>
        </w:rPr>
        <w:t>9</w:t>
      </w:r>
    </w:p>
    <w:p w14:paraId="0C0493FC" w14:textId="77777777" w:rsidR="00172F7F" w:rsidRDefault="00172F7F" w:rsidP="00172F7F">
      <w:pPr>
        <w:pStyle w:val="Corpodetexto"/>
        <w:rPr>
          <w:b/>
          <w:sz w:val="20"/>
        </w:rPr>
      </w:pPr>
    </w:p>
    <w:p w14:paraId="26ADD4CF" w14:textId="77777777" w:rsidR="00172F7F" w:rsidRDefault="00172F7F" w:rsidP="00172F7F">
      <w:pPr>
        <w:pStyle w:val="Corpodetexto"/>
        <w:rPr>
          <w:b/>
          <w:sz w:val="20"/>
        </w:rPr>
      </w:pPr>
    </w:p>
    <w:p w14:paraId="75C9CDC1" w14:textId="77777777" w:rsidR="00172F7F" w:rsidRDefault="00172F7F" w:rsidP="00172F7F">
      <w:pPr>
        <w:pStyle w:val="Corpodetexto"/>
        <w:rPr>
          <w:b/>
          <w:sz w:val="20"/>
        </w:rPr>
      </w:pPr>
    </w:p>
    <w:p w14:paraId="59E76D08" w14:textId="77777777" w:rsidR="00172F7F" w:rsidRDefault="00172F7F" w:rsidP="00172F7F">
      <w:pPr>
        <w:pStyle w:val="Corpodetexto"/>
        <w:rPr>
          <w:b/>
          <w:sz w:val="20"/>
        </w:rPr>
      </w:pPr>
    </w:p>
    <w:p w14:paraId="1E4EB8EE" w14:textId="77777777" w:rsidR="00172F7F" w:rsidRDefault="00172F7F" w:rsidP="00172F7F">
      <w:pPr>
        <w:pStyle w:val="Corpodetexto"/>
        <w:rPr>
          <w:b/>
          <w:sz w:val="20"/>
        </w:rPr>
      </w:pPr>
    </w:p>
    <w:p w14:paraId="4D1940F3" w14:textId="77777777" w:rsidR="00172F7F" w:rsidRDefault="00172F7F" w:rsidP="00172F7F">
      <w:pPr>
        <w:pStyle w:val="Corpodetexto"/>
        <w:rPr>
          <w:b/>
          <w:sz w:val="20"/>
        </w:rPr>
      </w:pPr>
    </w:p>
    <w:p w14:paraId="5CDD96D9" w14:textId="77777777" w:rsidR="00172F7F" w:rsidRDefault="00172F7F" w:rsidP="00172F7F">
      <w:pPr>
        <w:pStyle w:val="Corpodetexto"/>
        <w:rPr>
          <w:b/>
          <w:sz w:val="20"/>
        </w:rPr>
      </w:pPr>
    </w:p>
    <w:p w14:paraId="3BF0E43D" w14:textId="77777777" w:rsidR="00172F7F" w:rsidRDefault="00172F7F" w:rsidP="00172F7F">
      <w:pPr>
        <w:pStyle w:val="Corpodetexto"/>
        <w:spacing w:before="11"/>
        <w:rPr>
          <w:b/>
          <w:sz w:val="29"/>
        </w:rPr>
      </w:pPr>
    </w:p>
    <w:p w14:paraId="2370D719" w14:textId="77777777"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14:paraId="3AF892E1" w14:textId="77777777" w:rsidR="00172F7F" w:rsidRDefault="00172F7F" w:rsidP="00172F7F">
      <w:pPr>
        <w:pStyle w:val="Corpodetexto"/>
        <w:spacing w:before="2"/>
        <w:rPr>
          <w:b/>
          <w:sz w:val="36"/>
        </w:rPr>
      </w:pPr>
    </w:p>
    <w:p w14:paraId="6D278F70" w14:textId="77777777"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14:paraId="21B6A364" w14:textId="77777777" w:rsidR="00172F7F" w:rsidRDefault="00172F7F" w:rsidP="00172F7F">
      <w:pPr>
        <w:pStyle w:val="Corpodetexto"/>
        <w:rPr>
          <w:sz w:val="26"/>
        </w:rPr>
      </w:pPr>
    </w:p>
    <w:p w14:paraId="76A6F5C9" w14:textId="77777777" w:rsidR="00172F7F" w:rsidRDefault="00172F7F" w:rsidP="00172F7F">
      <w:pPr>
        <w:pStyle w:val="Corpodetexto"/>
        <w:spacing w:before="9"/>
        <w:rPr>
          <w:sz w:val="37"/>
        </w:rPr>
      </w:pPr>
    </w:p>
    <w:p w14:paraId="7E3024A4" w14:textId="7B15C90D" w:rsidR="00172F7F" w:rsidRDefault="00172F7F" w:rsidP="005B582B">
      <w:pPr>
        <w:pStyle w:val="Corpodetexto"/>
        <w:ind w:left="4820"/>
        <w:jc w:val="right"/>
      </w:pPr>
      <w:r>
        <w:t xml:space="preserve">Montes Claros, </w:t>
      </w:r>
      <w:r w:rsidR="0097329B">
        <w:t xml:space="preserve">xx de novembro </w:t>
      </w:r>
      <w:r>
        <w:t>de 201</w:t>
      </w:r>
      <w:r w:rsidR="00196CD9">
        <w:t>9</w:t>
      </w:r>
      <w:r>
        <w:t>.</w:t>
      </w:r>
    </w:p>
    <w:p w14:paraId="17FA94E7" w14:textId="77777777" w:rsidR="00172F7F" w:rsidRDefault="00172F7F" w:rsidP="00172F7F">
      <w:pPr>
        <w:pStyle w:val="Corpodetexto"/>
        <w:rPr>
          <w:sz w:val="26"/>
        </w:rPr>
      </w:pPr>
    </w:p>
    <w:p w14:paraId="032F15FF" w14:textId="77777777" w:rsidR="00172F7F" w:rsidRDefault="00172F7F" w:rsidP="00172F7F">
      <w:pPr>
        <w:pStyle w:val="Corpodetexto"/>
        <w:rPr>
          <w:sz w:val="26"/>
        </w:rPr>
      </w:pPr>
    </w:p>
    <w:p w14:paraId="406B9454" w14:textId="77777777" w:rsidR="00172F7F" w:rsidRDefault="00172F7F" w:rsidP="00172F7F">
      <w:pPr>
        <w:pStyle w:val="Corpodetexto"/>
        <w:spacing w:before="9"/>
        <w:rPr>
          <w:sz w:val="23"/>
        </w:rPr>
      </w:pPr>
    </w:p>
    <w:p w14:paraId="7A26394D" w14:textId="77777777" w:rsidR="00172F7F" w:rsidRDefault="00172F7F" w:rsidP="00172F7F">
      <w:pPr>
        <w:pStyle w:val="Corpodetexto"/>
        <w:ind w:left="310" w:right="126"/>
        <w:jc w:val="center"/>
      </w:pPr>
      <w:r>
        <w:t>Membros:</w:t>
      </w:r>
    </w:p>
    <w:p w14:paraId="27712733" w14:textId="77777777" w:rsidR="00172F7F" w:rsidRDefault="00172F7F" w:rsidP="00172F7F">
      <w:pPr>
        <w:pStyle w:val="Corpodetexto"/>
        <w:rPr>
          <w:sz w:val="20"/>
        </w:rPr>
      </w:pPr>
    </w:p>
    <w:p w14:paraId="3AF99C7B"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14:anchorId="6F47E321" wp14:editId="33E169A4">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14:paraId="14F4E311" w14:textId="77777777" w:rsidR="00172F7F" w:rsidRDefault="00172F7F" w:rsidP="00172F7F">
      <w:pPr>
        <w:pStyle w:val="Corpodetexto"/>
        <w:spacing w:line="247" w:lineRule="exact"/>
        <w:ind w:left="311" w:right="123"/>
        <w:jc w:val="center"/>
      </w:pPr>
      <w:r>
        <w:t>Orientadora: PROFESSORA CHRISTINE MARTINS DE MATOS, MESTRA.</w:t>
      </w:r>
    </w:p>
    <w:p w14:paraId="11B7C87D" w14:textId="77777777" w:rsidR="00172F7F" w:rsidRDefault="00172F7F" w:rsidP="00172F7F">
      <w:pPr>
        <w:pStyle w:val="Corpodetexto"/>
        <w:ind w:left="311" w:right="126"/>
        <w:jc w:val="center"/>
      </w:pPr>
      <w:r>
        <w:t>Universidade Estadual de Montes Claros</w:t>
      </w:r>
    </w:p>
    <w:p w14:paraId="5293178F" w14:textId="77777777" w:rsidR="00172F7F" w:rsidRDefault="00172F7F" w:rsidP="00172F7F">
      <w:pPr>
        <w:pStyle w:val="Corpodetexto"/>
        <w:rPr>
          <w:sz w:val="20"/>
        </w:rPr>
      </w:pPr>
    </w:p>
    <w:p w14:paraId="6FFBB2F8"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14:anchorId="699E8DC5" wp14:editId="02B1AC9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14:paraId="260DD51F" w14:textId="77777777" w:rsidR="00172F7F" w:rsidRDefault="00172F7F" w:rsidP="00172F7F">
      <w:pPr>
        <w:pStyle w:val="Corpodetexto"/>
        <w:spacing w:line="247" w:lineRule="exact"/>
        <w:ind w:left="311" w:right="123"/>
        <w:jc w:val="center"/>
      </w:pPr>
      <w:r>
        <w:t>PROFESSOR 1</w:t>
      </w:r>
    </w:p>
    <w:p w14:paraId="7BB5D801" w14:textId="77777777" w:rsidR="00172F7F" w:rsidRDefault="00172F7F" w:rsidP="00172F7F">
      <w:pPr>
        <w:pStyle w:val="Corpodetexto"/>
        <w:ind w:left="311" w:right="126"/>
        <w:jc w:val="center"/>
      </w:pPr>
      <w:r>
        <w:t>Universidade Estadual de Montes Claros</w:t>
      </w:r>
    </w:p>
    <w:p w14:paraId="0A2CA517" w14:textId="77777777" w:rsidR="00172F7F" w:rsidRDefault="00172F7F" w:rsidP="00172F7F">
      <w:pPr>
        <w:pStyle w:val="Corpodetexto"/>
        <w:rPr>
          <w:sz w:val="20"/>
        </w:rPr>
      </w:pPr>
    </w:p>
    <w:p w14:paraId="6DC6073E" w14:textId="77777777"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14:anchorId="7535DCA9" wp14:editId="2E5F431F">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14:paraId="6110D5F3" w14:textId="77777777" w:rsidR="00172F7F" w:rsidRDefault="00172F7F" w:rsidP="00196CD9">
      <w:pPr>
        <w:pStyle w:val="Corpodetexto"/>
        <w:spacing w:line="247" w:lineRule="exact"/>
        <w:ind w:left="284"/>
        <w:jc w:val="center"/>
      </w:pPr>
      <w:r>
        <w:t>PROFESSOR 2</w:t>
      </w:r>
    </w:p>
    <w:p w14:paraId="5DECB201" w14:textId="77777777" w:rsidR="00172F7F" w:rsidRDefault="00172F7F" w:rsidP="00172F7F">
      <w:pPr>
        <w:pStyle w:val="Corpodetexto"/>
        <w:ind w:left="2877"/>
      </w:pPr>
      <w:r>
        <w:t>Universidade Estadual de Montes Claros</w:t>
      </w:r>
    </w:p>
    <w:p w14:paraId="5C75AB53" w14:textId="77777777" w:rsidR="00172F7F" w:rsidRDefault="00172F7F" w:rsidP="00172F7F">
      <w:pPr>
        <w:pStyle w:val="Corpodetexto"/>
        <w:rPr>
          <w:sz w:val="26"/>
        </w:rPr>
      </w:pPr>
    </w:p>
    <w:p w14:paraId="293A7CA0" w14:textId="77777777" w:rsidR="00172F7F" w:rsidRDefault="00172F7F" w:rsidP="00172F7F">
      <w:pPr>
        <w:pStyle w:val="Corpodetexto"/>
        <w:rPr>
          <w:sz w:val="26"/>
        </w:rPr>
      </w:pPr>
    </w:p>
    <w:p w14:paraId="43CBC810" w14:textId="77777777" w:rsidR="00172F7F" w:rsidRDefault="00172F7F" w:rsidP="00172F7F">
      <w:pPr>
        <w:pStyle w:val="Corpodetexto"/>
        <w:spacing w:before="10"/>
        <w:rPr>
          <w:sz w:val="23"/>
        </w:rPr>
      </w:pPr>
    </w:p>
    <w:p w14:paraId="7BC6E1A7" w14:textId="552D11BF" w:rsidR="00172F7F" w:rsidRDefault="00172F7F" w:rsidP="00172F7F">
      <w:pPr>
        <w:ind w:left="3674" w:right="3480" w:firstLine="12"/>
        <w:jc w:val="center"/>
        <w:rPr>
          <w:b/>
          <w:sz w:val="28"/>
        </w:rPr>
      </w:pPr>
      <w:r>
        <w:rPr>
          <w:b/>
          <w:sz w:val="28"/>
        </w:rPr>
        <w:t xml:space="preserve">Montes Claros/MG </w:t>
      </w:r>
      <w:r w:rsidR="0097329B">
        <w:rPr>
          <w:b/>
          <w:sz w:val="28"/>
        </w:rPr>
        <w:t xml:space="preserve">Novembro </w:t>
      </w:r>
      <w:r>
        <w:rPr>
          <w:b/>
          <w:sz w:val="28"/>
        </w:rPr>
        <w:t>de 201</w:t>
      </w:r>
      <w:r w:rsidR="00990568">
        <w:rPr>
          <w:b/>
          <w:sz w:val="28"/>
        </w:rPr>
        <w:t>9</w:t>
      </w:r>
    </w:p>
    <w:p w14:paraId="17CBCDB0" w14:textId="77777777" w:rsidR="00172F7F" w:rsidRDefault="00172F7F" w:rsidP="00172F7F">
      <w:pPr>
        <w:jc w:val="center"/>
        <w:rPr>
          <w:sz w:val="28"/>
        </w:rPr>
        <w:sectPr w:rsidR="00172F7F" w:rsidSect="003353B4">
          <w:headerReference w:type="default" r:id="rId8"/>
          <w:pgSz w:w="11910" w:h="16840"/>
          <w:pgMar w:top="2020" w:right="1020" w:bottom="280" w:left="1400" w:header="1713" w:footer="0" w:gutter="0"/>
          <w:pgNumType w:start="1"/>
          <w:cols w:space="720"/>
        </w:sectPr>
      </w:pPr>
    </w:p>
    <w:p w14:paraId="009EA2E5" w14:textId="77777777" w:rsidR="00172F7F" w:rsidRDefault="00172F7F" w:rsidP="00172F7F">
      <w:pPr>
        <w:pStyle w:val="Corpodetexto"/>
        <w:rPr>
          <w:b/>
          <w:sz w:val="20"/>
        </w:rPr>
      </w:pPr>
    </w:p>
    <w:p w14:paraId="60DBE961" w14:textId="77777777" w:rsidR="00172F7F" w:rsidRDefault="00172F7F" w:rsidP="00172F7F">
      <w:pPr>
        <w:pStyle w:val="Corpodetexto"/>
        <w:rPr>
          <w:b/>
          <w:sz w:val="20"/>
        </w:rPr>
      </w:pPr>
    </w:p>
    <w:p w14:paraId="6F95254C" w14:textId="77777777" w:rsidR="00172F7F" w:rsidRDefault="00172F7F" w:rsidP="00172F7F">
      <w:pPr>
        <w:pStyle w:val="Corpodetexto"/>
        <w:rPr>
          <w:b/>
          <w:sz w:val="20"/>
        </w:rPr>
      </w:pPr>
    </w:p>
    <w:p w14:paraId="47C4D1F7" w14:textId="77777777" w:rsidR="00172F7F" w:rsidRDefault="00172F7F" w:rsidP="00172F7F">
      <w:pPr>
        <w:pStyle w:val="Corpodetexto"/>
        <w:rPr>
          <w:b/>
          <w:sz w:val="20"/>
        </w:rPr>
      </w:pPr>
    </w:p>
    <w:p w14:paraId="64B7C639" w14:textId="77777777" w:rsidR="00172F7F" w:rsidRDefault="00172F7F" w:rsidP="00172F7F">
      <w:pPr>
        <w:pStyle w:val="Corpodetexto"/>
        <w:rPr>
          <w:b/>
          <w:sz w:val="20"/>
        </w:rPr>
      </w:pPr>
    </w:p>
    <w:p w14:paraId="793C5C35" w14:textId="77777777" w:rsidR="00172F7F" w:rsidRDefault="00172F7F" w:rsidP="00172F7F">
      <w:pPr>
        <w:pStyle w:val="Corpodetexto"/>
        <w:rPr>
          <w:b/>
          <w:sz w:val="20"/>
        </w:rPr>
      </w:pPr>
    </w:p>
    <w:p w14:paraId="1BAA65DA" w14:textId="77777777" w:rsidR="00172F7F" w:rsidRDefault="00172F7F" w:rsidP="00172F7F">
      <w:pPr>
        <w:pStyle w:val="Corpodetexto"/>
        <w:rPr>
          <w:b/>
          <w:sz w:val="20"/>
        </w:rPr>
      </w:pPr>
    </w:p>
    <w:p w14:paraId="731214C3" w14:textId="77777777" w:rsidR="00172F7F" w:rsidRDefault="00172F7F" w:rsidP="00172F7F">
      <w:pPr>
        <w:pStyle w:val="Corpodetexto"/>
        <w:rPr>
          <w:b/>
          <w:sz w:val="20"/>
        </w:rPr>
      </w:pPr>
    </w:p>
    <w:p w14:paraId="17B3825D" w14:textId="77777777" w:rsidR="00172F7F" w:rsidRDefault="00172F7F" w:rsidP="00172F7F">
      <w:pPr>
        <w:pStyle w:val="Corpodetexto"/>
        <w:rPr>
          <w:b/>
          <w:sz w:val="20"/>
        </w:rPr>
      </w:pPr>
    </w:p>
    <w:p w14:paraId="5C9CF7A2" w14:textId="77777777" w:rsidR="00172F7F" w:rsidRDefault="00172F7F" w:rsidP="00172F7F">
      <w:pPr>
        <w:pStyle w:val="Corpodetexto"/>
        <w:rPr>
          <w:b/>
          <w:sz w:val="20"/>
        </w:rPr>
      </w:pPr>
    </w:p>
    <w:p w14:paraId="0CD4F77E" w14:textId="77777777" w:rsidR="00172F7F" w:rsidRDefault="00172F7F" w:rsidP="00172F7F">
      <w:pPr>
        <w:pStyle w:val="Corpodetexto"/>
        <w:rPr>
          <w:b/>
          <w:sz w:val="20"/>
        </w:rPr>
      </w:pPr>
    </w:p>
    <w:p w14:paraId="612756FE" w14:textId="77777777" w:rsidR="00172F7F" w:rsidRDefault="00172F7F" w:rsidP="00172F7F">
      <w:pPr>
        <w:pStyle w:val="Corpodetexto"/>
        <w:rPr>
          <w:b/>
          <w:sz w:val="20"/>
        </w:rPr>
      </w:pPr>
    </w:p>
    <w:p w14:paraId="3D412D48" w14:textId="77777777" w:rsidR="00172F7F" w:rsidRDefault="00172F7F" w:rsidP="00172F7F">
      <w:pPr>
        <w:pStyle w:val="Corpodetexto"/>
        <w:rPr>
          <w:b/>
          <w:sz w:val="20"/>
        </w:rPr>
      </w:pPr>
    </w:p>
    <w:p w14:paraId="0873094A" w14:textId="77777777" w:rsidR="00172F7F" w:rsidRDefault="00172F7F" w:rsidP="00172F7F">
      <w:pPr>
        <w:pStyle w:val="Corpodetexto"/>
        <w:rPr>
          <w:b/>
          <w:sz w:val="20"/>
        </w:rPr>
      </w:pPr>
    </w:p>
    <w:p w14:paraId="4037FF19" w14:textId="77777777" w:rsidR="00172F7F" w:rsidRDefault="00172F7F" w:rsidP="00172F7F">
      <w:pPr>
        <w:pStyle w:val="Corpodetexto"/>
        <w:rPr>
          <w:b/>
          <w:sz w:val="20"/>
        </w:rPr>
      </w:pPr>
    </w:p>
    <w:p w14:paraId="3F424A28" w14:textId="77777777" w:rsidR="00172F7F" w:rsidRDefault="00172F7F" w:rsidP="00172F7F">
      <w:pPr>
        <w:pStyle w:val="Corpodetexto"/>
        <w:rPr>
          <w:b/>
          <w:sz w:val="20"/>
        </w:rPr>
      </w:pPr>
    </w:p>
    <w:p w14:paraId="6D23C5D5" w14:textId="77777777" w:rsidR="00172F7F" w:rsidRDefault="00172F7F" w:rsidP="00172F7F">
      <w:pPr>
        <w:pStyle w:val="Corpodetexto"/>
        <w:rPr>
          <w:b/>
          <w:sz w:val="20"/>
        </w:rPr>
      </w:pPr>
    </w:p>
    <w:p w14:paraId="10696C66" w14:textId="77777777" w:rsidR="00172F7F" w:rsidRDefault="00172F7F" w:rsidP="00172F7F">
      <w:pPr>
        <w:pStyle w:val="Corpodetexto"/>
        <w:rPr>
          <w:b/>
          <w:sz w:val="20"/>
        </w:rPr>
      </w:pPr>
    </w:p>
    <w:p w14:paraId="37704DD0" w14:textId="77777777" w:rsidR="00172F7F" w:rsidRDefault="00172F7F" w:rsidP="00172F7F">
      <w:pPr>
        <w:pStyle w:val="Corpodetexto"/>
        <w:rPr>
          <w:b/>
          <w:sz w:val="20"/>
        </w:rPr>
      </w:pPr>
    </w:p>
    <w:p w14:paraId="6A65E659" w14:textId="77777777" w:rsidR="00172F7F" w:rsidRDefault="00172F7F" w:rsidP="00172F7F">
      <w:pPr>
        <w:pStyle w:val="Corpodetexto"/>
        <w:rPr>
          <w:b/>
          <w:sz w:val="20"/>
        </w:rPr>
      </w:pPr>
    </w:p>
    <w:p w14:paraId="6242D09A" w14:textId="77777777" w:rsidR="00172F7F" w:rsidRDefault="00172F7F" w:rsidP="00172F7F">
      <w:pPr>
        <w:pStyle w:val="Corpodetexto"/>
        <w:rPr>
          <w:b/>
          <w:sz w:val="20"/>
        </w:rPr>
      </w:pPr>
    </w:p>
    <w:p w14:paraId="38498FD8" w14:textId="77777777" w:rsidR="00172F7F" w:rsidRDefault="00172F7F" w:rsidP="00172F7F">
      <w:pPr>
        <w:pStyle w:val="Corpodetexto"/>
        <w:rPr>
          <w:b/>
          <w:sz w:val="20"/>
        </w:rPr>
      </w:pPr>
    </w:p>
    <w:p w14:paraId="79201A85" w14:textId="77777777" w:rsidR="00172F7F" w:rsidRDefault="00172F7F" w:rsidP="00172F7F">
      <w:pPr>
        <w:pStyle w:val="Corpodetexto"/>
        <w:rPr>
          <w:b/>
          <w:sz w:val="20"/>
        </w:rPr>
      </w:pPr>
    </w:p>
    <w:p w14:paraId="5FA66457" w14:textId="77777777" w:rsidR="00172F7F" w:rsidRDefault="00172F7F" w:rsidP="00172F7F">
      <w:pPr>
        <w:pStyle w:val="Corpodetexto"/>
        <w:rPr>
          <w:b/>
          <w:sz w:val="20"/>
        </w:rPr>
      </w:pPr>
    </w:p>
    <w:p w14:paraId="0D64398C" w14:textId="77777777" w:rsidR="00172F7F" w:rsidRDefault="00172F7F" w:rsidP="00172F7F">
      <w:pPr>
        <w:pStyle w:val="Corpodetexto"/>
        <w:rPr>
          <w:b/>
          <w:sz w:val="20"/>
        </w:rPr>
      </w:pPr>
    </w:p>
    <w:p w14:paraId="59005E77" w14:textId="77777777" w:rsidR="00172F7F" w:rsidRDefault="00172F7F" w:rsidP="00172F7F">
      <w:pPr>
        <w:pStyle w:val="Corpodetexto"/>
        <w:rPr>
          <w:b/>
          <w:sz w:val="20"/>
        </w:rPr>
      </w:pPr>
    </w:p>
    <w:p w14:paraId="7E34D451" w14:textId="77777777" w:rsidR="00172F7F" w:rsidRDefault="00172F7F" w:rsidP="00172F7F">
      <w:pPr>
        <w:pStyle w:val="Corpodetexto"/>
        <w:rPr>
          <w:b/>
          <w:sz w:val="20"/>
        </w:rPr>
      </w:pPr>
    </w:p>
    <w:p w14:paraId="4BC22681" w14:textId="77777777" w:rsidR="00172F7F" w:rsidRDefault="00172F7F" w:rsidP="00172F7F">
      <w:pPr>
        <w:pStyle w:val="Corpodetexto"/>
        <w:rPr>
          <w:b/>
          <w:sz w:val="20"/>
        </w:rPr>
      </w:pPr>
    </w:p>
    <w:p w14:paraId="724BFF19" w14:textId="77777777" w:rsidR="00172F7F" w:rsidRDefault="00172F7F" w:rsidP="00172F7F">
      <w:pPr>
        <w:pStyle w:val="Corpodetexto"/>
        <w:rPr>
          <w:b/>
          <w:sz w:val="20"/>
        </w:rPr>
      </w:pPr>
    </w:p>
    <w:p w14:paraId="688652EC" w14:textId="77777777" w:rsidR="00172F7F" w:rsidRDefault="00172F7F" w:rsidP="00172F7F">
      <w:pPr>
        <w:pStyle w:val="Corpodetexto"/>
        <w:rPr>
          <w:b/>
          <w:sz w:val="20"/>
        </w:rPr>
      </w:pPr>
    </w:p>
    <w:p w14:paraId="042816DB" w14:textId="77777777" w:rsidR="00172F7F" w:rsidRDefault="00172F7F" w:rsidP="00172F7F">
      <w:pPr>
        <w:pStyle w:val="Corpodetexto"/>
        <w:rPr>
          <w:b/>
          <w:sz w:val="20"/>
        </w:rPr>
      </w:pPr>
    </w:p>
    <w:p w14:paraId="11019159" w14:textId="77777777" w:rsidR="00172F7F" w:rsidRDefault="00172F7F" w:rsidP="00172F7F">
      <w:pPr>
        <w:pStyle w:val="Corpodetexto"/>
        <w:rPr>
          <w:b/>
          <w:sz w:val="20"/>
        </w:rPr>
      </w:pPr>
    </w:p>
    <w:p w14:paraId="0431C93E" w14:textId="77777777" w:rsidR="00172F7F" w:rsidRDefault="00172F7F" w:rsidP="00172F7F">
      <w:pPr>
        <w:pStyle w:val="Corpodetexto"/>
        <w:rPr>
          <w:b/>
          <w:sz w:val="20"/>
        </w:rPr>
      </w:pPr>
    </w:p>
    <w:p w14:paraId="05021510" w14:textId="77777777" w:rsidR="00172F7F" w:rsidRDefault="00172F7F" w:rsidP="00172F7F">
      <w:pPr>
        <w:pStyle w:val="Corpodetexto"/>
        <w:rPr>
          <w:b/>
          <w:sz w:val="20"/>
        </w:rPr>
      </w:pPr>
    </w:p>
    <w:p w14:paraId="3BEEA981" w14:textId="77777777" w:rsidR="00172F7F" w:rsidRDefault="00172F7F" w:rsidP="00172F7F">
      <w:pPr>
        <w:pStyle w:val="Corpodetexto"/>
        <w:rPr>
          <w:b/>
          <w:sz w:val="20"/>
        </w:rPr>
      </w:pPr>
    </w:p>
    <w:p w14:paraId="4DE99786" w14:textId="77777777" w:rsidR="00172F7F" w:rsidRDefault="00172F7F" w:rsidP="00172F7F">
      <w:pPr>
        <w:pStyle w:val="Corpodetexto"/>
        <w:rPr>
          <w:b/>
          <w:sz w:val="20"/>
        </w:rPr>
      </w:pPr>
    </w:p>
    <w:p w14:paraId="1566CB78" w14:textId="77777777" w:rsidR="00172F7F" w:rsidRDefault="00172F7F" w:rsidP="00172F7F">
      <w:pPr>
        <w:pStyle w:val="Corpodetexto"/>
        <w:rPr>
          <w:b/>
          <w:sz w:val="20"/>
        </w:rPr>
      </w:pPr>
    </w:p>
    <w:p w14:paraId="239881A1" w14:textId="77777777" w:rsidR="00172F7F" w:rsidRDefault="00172F7F" w:rsidP="00172F7F">
      <w:pPr>
        <w:pStyle w:val="Corpodetexto"/>
        <w:rPr>
          <w:b/>
          <w:sz w:val="20"/>
        </w:rPr>
      </w:pPr>
    </w:p>
    <w:p w14:paraId="2CB1B875" w14:textId="77777777" w:rsidR="00172F7F" w:rsidRDefault="00172F7F" w:rsidP="00172F7F">
      <w:pPr>
        <w:pStyle w:val="Corpodetexto"/>
        <w:rPr>
          <w:b/>
          <w:sz w:val="20"/>
        </w:rPr>
      </w:pPr>
    </w:p>
    <w:p w14:paraId="38FE3878" w14:textId="77777777" w:rsidR="00172F7F" w:rsidRDefault="00172F7F" w:rsidP="00172F7F">
      <w:pPr>
        <w:pStyle w:val="Corpodetexto"/>
        <w:rPr>
          <w:b/>
          <w:sz w:val="20"/>
        </w:rPr>
      </w:pPr>
    </w:p>
    <w:p w14:paraId="0BC936E1" w14:textId="77777777" w:rsidR="00172F7F" w:rsidRDefault="00172F7F" w:rsidP="00172F7F">
      <w:pPr>
        <w:pStyle w:val="Corpodetexto"/>
        <w:rPr>
          <w:b/>
          <w:sz w:val="20"/>
        </w:rPr>
      </w:pPr>
    </w:p>
    <w:p w14:paraId="414AFCB4" w14:textId="77777777" w:rsidR="00172F7F" w:rsidRDefault="00172F7F" w:rsidP="00172F7F">
      <w:pPr>
        <w:pStyle w:val="Corpodetexto"/>
        <w:rPr>
          <w:b/>
          <w:sz w:val="20"/>
        </w:rPr>
      </w:pPr>
    </w:p>
    <w:p w14:paraId="74CD4A3F" w14:textId="77777777" w:rsidR="00172F7F" w:rsidRDefault="00172F7F" w:rsidP="00172F7F">
      <w:pPr>
        <w:pStyle w:val="Corpodetexto"/>
        <w:rPr>
          <w:b/>
          <w:sz w:val="20"/>
        </w:rPr>
      </w:pPr>
    </w:p>
    <w:p w14:paraId="02A65052" w14:textId="77777777" w:rsidR="00172F7F" w:rsidRDefault="00172F7F" w:rsidP="00172F7F">
      <w:pPr>
        <w:pStyle w:val="Corpodetexto"/>
        <w:rPr>
          <w:b/>
          <w:sz w:val="20"/>
        </w:rPr>
      </w:pPr>
    </w:p>
    <w:p w14:paraId="41640FF6" w14:textId="77777777" w:rsidR="00172F7F" w:rsidRDefault="00172F7F" w:rsidP="00172F7F">
      <w:pPr>
        <w:pStyle w:val="Corpodetexto"/>
        <w:rPr>
          <w:b/>
          <w:sz w:val="20"/>
        </w:rPr>
      </w:pPr>
    </w:p>
    <w:p w14:paraId="36C536B9" w14:textId="77777777" w:rsidR="00172F7F" w:rsidRDefault="00172F7F" w:rsidP="00172F7F">
      <w:pPr>
        <w:pStyle w:val="Corpodetexto"/>
        <w:rPr>
          <w:b/>
          <w:sz w:val="20"/>
        </w:rPr>
      </w:pPr>
    </w:p>
    <w:p w14:paraId="46D12655" w14:textId="77777777" w:rsidR="00172F7F" w:rsidRDefault="00172F7F" w:rsidP="00172F7F">
      <w:pPr>
        <w:pStyle w:val="Corpodetexto"/>
        <w:rPr>
          <w:b/>
          <w:sz w:val="20"/>
        </w:rPr>
      </w:pPr>
    </w:p>
    <w:p w14:paraId="60B85D86" w14:textId="77777777" w:rsidR="00172F7F" w:rsidRDefault="00172F7F" w:rsidP="00172F7F">
      <w:pPr>
        <w:pStyle w:val="Corpodetexto"/>
        <w:rPr>
          <w:b/>
          <w:sz w:val="20"/>
        </w:rPr>
      </w:pPr>
    </w:p>
    <w:p w14:paraId="1BE8C4EF" w14:textId="77777777" w:rsidR="00172F7F" w:rsidRDefault="00172F7F" w:rsidP="00172F7F">
      <w:pPr>
        <w:pStyle w:val="Corpodetexto"/>
        <w:rPr>
          <w:b/>
          <w:sz w:val="20"/>
        </w:rPr>
      </w:pPr>
    </w:p>
    <w:p w14:paraId="4BD7C3D7" w14:textId="77777777" w:rsidR="00172F7F" w:rsidRDefault="00172F7F" w:rsidP="00172F7F">
      <w:pPr>
        <w:pStyle w:val="Corpodetexto"/>
        <w:rPr>
          <w:b/>
          <w:sz w:val="20"/>
        </w:rPr>
      </w:pPr>
    </w:p>
    <w:p w14:paraId="2F80DFBB" w14:textId="77777777" w:rsidR="00172F7F" w:rsidRDefault="00172F7F" w:rsidP="00172F7F">
      <w:pPr>
        <w:pStyle w:val="Corpodetexto"/>
        <w:rPr>
          <w:b/>
          <w:sz w:val="20"/>
        </w:rPr>
      </w:pPr>
    </w:p>
    <w:p w14:paraId="7E13CD7D" w14:textId="77777777" w:rsidR="00172F7F" w:rsidRDefault="00172F7F" w:rsidP="00172F7F">
      <w:pPr>
        <w:pStyle w:val="Corpodetexto"/>
        <w:spacing w:before="5"/>
        <w:rPr>
          <w:b/>
          <w:sz w:val="21"/>
        </w:rPr>
      </w:pPr>
    </w:p>
    <w:p w14:paraId="58BF3C54" w14:textId="77777777"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14:paraId="3B7A4F89" w14:textId="77777777" w:rsidR="00172F7F" w:rsidRDefault="00172F7F" w:rsidP="00903AE7">
      <w:pPr>
        <w:jc w:val="center"/>
      </w:pPr>
    </w:p>
    <w:p w14:paraId="5E4A1F9F" w14:textId="77777777" w:rsidR="00903AE7" w:rsidRDefault="00903AE7" w:rsidP="00172F7F">
      <w:pPr>
        <w:jc w:val="right"/>
        <w:sectPr w:rsidR="00903AE7">
          <w:headerReference w:type="default" r:id="rId9"/>
          <w:pgSz w:w="11910" w:h="16840"/>
          <w:pgMar w:top="1580" w:right="1020" w:bottom="280" w:left="1400" w:header="0" w:footer="0" w:gutter="0"/>
          <w:cols w:space="720"/>
        </w:sectPr>
      </w:pPr>
    </w:p>
    <w:p w14:paraId="5CAC0355" w14:textId="77777777" w:rsidR="00172F7F" w:rsidRDefault="00172F7F" w:rsidP="00172F7F">
      <w:pPr>
        <w:spacing w:before="102"/>
        <w:ind w:firstLine="21"/>
        <w:jc w:val="center"/>
        <w:rPr>
          <w:b/>
        </w:rPr>
      </w:pPr>
      <w:r>
        <w:rPr>
          <w:b/>
        </w:rPr>
        <w:lastRenderedPageBreak/>
        <w:t>AGRADECIMENTOS</w:t>
      </w:r>
    </w:p>
    <w:p w14:paraId="4E08B549" w14:textId="77777777" w:rsidR="00172F7F" w:rsidRDefault="00172F7F" w:rsidP="00172F7F">
      <w:pPr>
        <w:pStyle w:val="Corpodetexto"/>
        <w:rPr>
          <w:b/>
          <w:sz w:val="26"/>
        </w:rPr>
      </w:pPr>
    </w:p>
    <w:p w14:paraId="3F1F9074" w14:textId="77777777" w:rsidR="00172F7F" w:rsidRDefault="00172F7F" w:rsidP="00172F7F">
      <w:pPr>
        <w:pStyle w:val="Corpodetexto"/>
        <w:spacing w:before="9"/>
        <w:rPr>
          <w:b/>
          <w:sz w:val="35"/>
        </w:rPr>
      </w:pPr>
    </w:p>
    <w:p w14:paraId="38F5914D" w14:textId="77777777"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14:paraId="3FD404AC" w14:textId="77777777" w:rsidR="00172F7F" w:rsidRDefault="00172F7F" w:rsidP="00172F7F">
      <w:pPr>
        <w:pStyle w:val="Corpodetexto"/>
        <w:spacing w:before="161" w:line="360" w:lineRule="auto"/>
        <w:ind w:left="302" w:right="120" w:firstLine="1132"/>
        <w:jc w:val="both"/>
      </w:pPr>
      <w:r>
        <w:t>Agradeço a Christine Martins de Matos, minha orientadora, que me deu suporte, me ensinou e me auxiliou de todas as formas possíveis, com toda paciência e dedicação.</w:t>
      </w:r>
    </w:p>
    <w:p w14:paraId="43C4222F" w14:textId="77777777" w:rsidR="00172F7F" w:rsidRDefault="00172F7F" w:rsidP="00172F7F">
      <w:pPr>
        <w:sectPr w:rsidR="00172F7F">
          <w:headerReference w:type="default" r:id="rId10"/>
          <w:pgSz w:w="11910" w:h="16840"/>
          <w:pgMar w:top="1580" w:right="1020" w:bottom="280" w:left="1400" w:header="0" w:footer="0" w:gutter="0"/>
          <w:cols w:space="720"/>
        </w:sectPr>
      </w:pPr>
    </w:p>
    <w:p w14:paraId="56604DE6" w14:textId="77777777" w:rsidR="00172F7F" w:rsidRDefault="00172F7F" w:rsidP="00172F7F">
      <w:pPr>
        <w:pStyle w:val="Corpodetexto"/>
        <w:rPr>
          <w:sz w:val="20"/>
        </w:rPr>
      </w:pPr>
    </w:p>
    <w:p w14:paraId="47994ED0" w14:textId="77777777" w:rsidR="00172F7F" w:rsidRDefault="00172F7F" w:rsidP="00172F7F">
      <w:pPr>
        <w:pStyle w:val="Corpodetexto"/>
        <w:rPr>
          <w:sz w:val="20"/>
        </w:rPr>
      </w:pPr>
    </w:p>
    <w:p w14:paraId="5F716EBB" w14:textId="77777777" w:rsidR="00172F7F" w:rsidRDefault="00172F7F" w:rsidP="00172F7F">
      <w:pPr>
        <w:pStyle w:val="Corpodetexto"/>
        <w:rPr>
          <w:sz w:val="20"/>
        </w:rPr>
      </w:pPr>
    </w:p>
    <w:p w14:paraId="1DB1EEBA" w14:textId="77777777" w:rsidR="00172F7F" w:rsidRDefault="00172F7F" w:rsidP="00172F7F">
      <w:pPr>
        <w:pStyle w:val="Corpodetexto"/>
        <w:rPr>
          <w:sz w:val="20"/>
        </w:rPr>
      </w:pPr>
    </w:p>
    <w:p w14:paraId="4E201389" w14:textId="77777777" w:rsidR="00172F7F" w:rsidRDefault="00172F7F" w:rsidP="00172F7F">
      <w:pPr>
        <w:pStyle w:val="Corpodetexto"/>
        <w:rPr>
          <w:sz w:val="20"/>
        </w:rPr>
      </w:pPr>
    </w:p>
    <w:p w14:paraId="3F9A50ED" w14:textId="77777777" w:rsidR="00172F7F" w:rsidRDefault="00172F7F" w:rsidP="00172F7F">
      <w:pPr>
        <w:pStyle w:val="Corpodetexto"/>
        <w:rPr>
          <w:sz w:val="20"/>
        </w:rPr>
      </w:pPr>
    </w:p>
    <w:p w14:paraId="1E1F6BFE" w14:textId="77777777" w:rsidR="00172F7F" w:rsidRDefault="00172F7F" w:rsidP="00172F7F">
      <w:pPr>
        <w:pStyle w:val="Corpodetexto"/>
        <w:rPr>
          <w:sz w:val="20"/>
        </w:rPr>
      </w:pPr>
    </w:p>
    <w:p w14:paraId="367EA539" w14:textId="77777777" w:rsidR="00172F7F" w:rsidRDefault="00172F7F" w:rsidP="00172F7F">
      <w:pPr>
        <w:pStyle w:val="Corpodetexto"/>
        <w:rPr>
          <w:sz w:val="20"/>
        </w:rPr>
      </w:pPr>
    </w:p>
    <w:p w14:paraId="33954D28" w14:textId="77777777" w:rsidR="00172F7F" w:rsidRDefault="00172F7F" w:rsidP="00172F7F">
      <w:pPr>
        <w:pStyle w:val="Corpodetexto"/>
        <w:rPr>
          <w:sz w:val="20"/>
        </w:rPr>
      </w:pPr>
    </w:p>
    <w:p w14:paraId="01BDBC05" w14:textId="77777777" w:rsidR="00172F7F" w:rsidRDefault="00172F7F" w:rsidP="00172F7F">
      <w:pPr>
        <w:pStyle w:val="Corpodetexto"/>
        <w:rPr>
          <w:sz w:val="20"/>
        </w:rPr>
      </w:pPr>
    </w:p>
    <w:p w14:paraId="66E2C00A" w14:textId="77777777" w:rsidR="00172F7F" w:rsidRDefault="00172F7F" w:rsidP="00172F7F">
      <w:pPr>
        <w:pStyle w:val="Corpodetexto"/>
        <w:rPr>
          <w:sz w:val="20"/>
        </w:rPr>
      </w:pPr>
    </w:p>
    <w:p w14:paraId="23EE30A1" w14:textId="77777777" w:rsidR="00172F7F" w:rsidRDefault="00172F7F" w:rsidP="00172F7F">
      <w:pPr>
        <w:pStyle w:val="Corpodetexto"/>
        <w:rPr>
          <w:sz w:val="20"/>
        </w:rPr>
      </w:pPr>
    </w:p>
    <w:p w14:paraId="03CC57AD" w14:textId="77777777" w:rsidR="00172F7F" w:rsidRDefault="00172F7F" w:rsidP="00172F7F">
      <w:pPr>
        <w:pStyle w:val="Corpodetexto"/>
        <w:rPr>
          <w:sz w:val="20"/>
        </w:rPr>
      </w:pPr>
    </w:p>
    <w:p w14:paraId="514C2A64" w14:textId="77777777" w:rsidR="00172F7F" w:rsidRDefault="00172F7F" w:rsidP="00172F7F">
      <w:pPr>
        <w:pStyle w:val="Corpodetexto"/>
        <w:rPr>
          <w:sz w:val="20"/>
        </w:rPr>
      </w:pPr>
    </w:p>
    <w:p w14:paraId="72030E0D" w14:textId="77777777" w:rsidR="00172F7F" w:rsidRDefault="00172F7F" w:rsidP="00172F7F">
      <w:pPr>
        <w:pStyle w:val="Corpodetexto"/>
        <w:rPr>
          <w:sz w:val="20"/>
        </w:rPr>
      </w:pPr>
    </w:p>
    <w:p w14:paraId="7A3EECC0" w14:textId="77777777" w:rsidR="00172F7F" w:rsidRDefault="00172F7F" w:rsidP="00172F7F">
      <w:pPr>
        <w:pStyle w:val="Corpodetexto"/>
        <w:rPr>
          <w:sz w:val="20"/>
        </w:rPr>
      </w:pPr>
    </w:p>
    <w:p w14:paraId="5B0D6E78" w14:textId="77777777" w:rsidR="00172F7F" w:rsidRDefault="00172F7F" w:rsidP="00172F7F">
      <w:pPr>
        <w:pStyle w:val="Corpodetexto"/>
        <w:rPr>
          <w:sz w:val="20"/>
        </w:rPr>
      </w:pPr>
    </w:p>
    <w:p w14:paraId="2D53E103" w14:textId="77777777" w:rsidR="00172F7F" w:rsidRDefault="00172F7F" w:rsidP="00172F7F">
      <w:pPr>
        <w:pStyle w:val="Corpodetexto"/>
        <w:rPr>
          <w:sz w:val="20"/>
        </w:rPr>
      </w:pPr>
    </w:p>
    <w:p w14:paraId="05EC0DC1" w14:textId="77777777" w:rsidR="00172F7F" w:rsidRDefault="00172F7F" w:rsidP="00172F7F">
      <w:pPr>
        <w:pStyle w:val="Corpodetexto"/>
        <w:rPr>
          <w:sz w:val="20"/>
        </w:rPr>
      </w:pPr>
    </w:p>
    <w:p w14:paraId="4BD85A89" w14:textId="77777777" w:rsidR="00172F7F" w:rsidRDefault="00172F7F" w:rsidP="00172F7F">
      <w:pPr>
        <w:pStyle w:val="Corpodetexto"/>
        <w:rPr>
          <w:sz w:val="20"/>
        </w:rPr>
      </w:pPr>
    </w:p>
    <w:p w14:paraId="4616272A" w14:textId="77777777" w:rsidR="00172F7F" w:rsidRDefault="00172F7F" w:rsidP="00172F7F">
      <w:pPr>
        <w:pStyle w:val="Corpodetexto"/>
        <w:rPr>
          <w:sz w:val="20"/>
        </w:rPr>
      </w:pPr>
    </w:p>
    <w:p w14:paraId="5AE95797" w14:textId="77777777" w:rsidR="00172F7F" w:rsidRDefault="00172F7F" w:rsidP="00172F7F">
      <w:pPr>
        <w:pStyle w:val="Corpodetexto"/>
        <w:rPr>
          <w:sz w:val="20"/>
        </w:rPr>
      </w:pPr>
    </w:p>
    <w:p w14:paraId="44D213D2" w14:textId="77777777" w:rsidR="00172F7F" w:rsidRDefault="00172F7F" w:rsidP="00172F7F">
      <w:pPr>
        <w:pStyle w:val="Corpodetexto"/>
        <w:rPr>
          <w:sz w:val="20"/>
        </w:rPr>
      </w:pPr>
    </w:p>
    <w:p w14:paraId="4A4F4292" w14:textId="77777777" w:rsidR="00172F7F" w:rsidRDefault="00172F7F" w:rsidP="00172F7F">
      <w:pPr>
        <w:pStyle w:val="Corpodetexto"/>
        <w:rPr>
          <w:sz w:val="20"/>
        </w:rPr>
      </w:pPr>
    </w:p>
    <w:p w14:paraId="5DB9A85D" w14:textId="77777777" w:rsidR="00172F7F" w:rsidRDefault="00172F7F" w:rsidP="00172F7F">
      <w:pPr>
        <w:pStyle w:val="Corpodetexto"/>
        <w:rPr>
          <w:sz w:val="20"/>
        </w:rPr>
      </w:pPr>
    </w:p>
    <w:p w14:paraId="367CE302" w14:textId="77777777" w:rsidR="00172F7F" w:rsidRDefault="00172F7F" w:rsidP="00172F7F">
      <w:pPr>
        <w:pStyle w:val="Corpodetexto"/>
        <w:rPr>
          <w:sz w:val="20"/>
        </w:rPr>
      </w:pPr>
    </w:p>
    <w:p w14:paraId="701D9ACA" w14:textId="77777777" w:rsidR="00172F7F" w:rsidRDefault="00172F7F" w:rsidP="00172F7F">
      <w:pPr>
        <w:pStyle w:val="Corpodetexto"/>
        <w:rPr>
          <w:sz w:val="20"/>
        </w:rPr>
      </w:pPr>
    </w:p>
    <w:p w14:paraId="3AC83A22" w14:textId="77777777" w:rsidR="00172F7F" w:rsidRDefault="00172F7F" w:rsidP="00172F7F">
      <w:pPr>
        <w:pStyle w:val="Corpodetexto"/>
        <w:rPr>
          <w:sz w:val="20"/>
        </w:rPr>
      </w:pPr>
    </w:p>
    <w:p w14:paraId="2E6B02D8" w14:textId="77777777" w:rsidR="00172F7F" w:rsidRDefault="00172F7F" w:rsidP="00172F7F">
      <w:pPr>
        <w:pStyle w:val="Corpodetexto"/>
        <w:rPr>
          <w:sz w:val="20"/>
        </w:rPr>
      </w:pPr>
    </w:p>
    <w:p w14:paraId="5A58DFCD" w14:textId="77777777" w:rsidR="00172F7F" w:rsidRDefault="00172F7F" w:rsidP="00172F7F">
      <w:pPr>
        <w:pStyle w:val="Corpodetexto"/>
        <w:rPr>
          <w:sz w:val="20"/>
        </w:rPr>
      </w:pPr>
    </w:p>
    <w:p w14:paraId="1E8E9251" w14:textId="77777777" w:rsidR="00172F7F" w:rsidRDefault="00172F7F" w:rsidP="00172F7F">
      <w:pPr>
        <w:pStyle w:val="Corpodetexto"/>
        <w:rPr>
          <w:sz w:val="20"/>
        </w:rPr>
      </w:pPr>
    </w:p>
    <w:p w14:paraId="5E8FF4E8" w14:textId="77777777" w:rsidR="00172F7F" w:rsidRDefault="00172F7F" w:rsidP="00172F7F">
      <w:pPr>
        <w:pStyle w:val="Corpodetexto"/>
        <w:rPr>
          <w:sz w:val="20"/>
        </w:rPr>
      </w:pPr>
    </w:p>
    <w:p w14:paraId="53B34D0F" w14:textId="77777777" w:rsidR="00172F7F" w:rsidRDefault="00172F7F" w:rsidP="00172F7F">
      <w:pPr>
        <w:pStyle w:val="Corpodetexto"/>
        <w:rPr>
          <w:sz w:val="20"/>
        </w:rPr>
      </w:pPr>
    </w:p>
    <w:p w14:paraId="20A01E0E" w14:textId="77777777" w:rsidR="00172F7F" w:rsidRDefault="00172F7F" w:rsidP="00172F7F">
      <w:pPr>
        <w:pStyle w:val="Corpodetexto"/>
        <w:rPr>
          <w:sz w:val="20"/>
        </w:rPr>
      </w:pPr>
    </w:p>
    <w:p w14:paraId="39ADBE40" w14:textId="77777777" w:rsidR="00172F7F" w:rsidRDefault="00172F7F" w:rsidP="00172F7F">
      <w:pPr>
        <w:pStyle w:val="Corpodetexto"/>
        <w:rPr>
          <w:sz w:val="20"/>
        </w:rPr>
      </w:pPr>
    </w:p>
    <w:p w14:paraId="59687BCF" w14:textId="77777777" w:rsidR="00172F7F" w:rsidRDefault="00172F7F" w:rsidP="00172F7F">
      <w:pPr>
        <w:pStyle w:val="Corpodetexto"/>
        <w:rPr>
          <w:sz w:val="20"/>
        </w:rPr>
      </w:pPr>
    </w:p>
    <w:p w14:paraId="186296E2" w14:textId="77777777" w:rsidR="00172F7F" w:rsidRDefault="00172F7F" w:rsidP="00172F7F">
      <w:pPr>
        <w:pStyle w:val="Corpodetexto"/>
        <w:rPr>
          <w:sz w:val="20"/>
        </w:rPr>
      </w:pPr>
    </w:p>
    <w:p w14:paraId="1943180C" w14:textId="77777777" w:rsidR="00172F7F" w:rsidRDefault="00172F7F" w:rsidP="00172F7F">
      <w:pPr>
        <w:pStyle w:val="Corpodetexto"/>
        <w:rPr>
          <w:sz w:val="20"/>
        </w:rPr>
      </w:pPr>
    </w:p>
    <w:p w14:paraId="3DFE43D3" w14:textId="77777777" w:rsidR="00172F7F" w:rsidRDefault="00172F7F" w:rsidP="00172F7F">
      <w:pPr>
        <w:pStyle w:val="Corpodetexto"/>
        <w:rPr>
          <w:sz w:val="20"/>
        </w:rPr>
      </w:pPr>
    </w:p>
    <w:p w14:paraId="5E7CC9B8" w14:textId="77777777" w:rsidR="00172F7F" w:rsidRDefault="00172F7F" w:rsidP="00172F7F">
      <w:pPr>
        <w:pStyle w:val="Corpodetexto"/>
        <w:rPr>
          <w:sz w:val="20"/>
        </w:rPr>
      </w:pPr>
    </w:p>
    <w:p w14:paraId="74539067" w14:textId="77777777" w:rsidR="00172F7F" w:rsidRDefault="00172F7F" w:rsidP="00172F7F">
      <w:pPr>
        <w:pStyle w:val="Corpodetexto"/>
        <w:rPr>
          <w:sz w:val="20"/>
        </w:rPr>
      </w:pPr>
    </w:p>
    <w:p w14:paraId="44D7A339" w14:textId="77777777" w:rsidR="00172F7F" w:rsidRDefault="00172F7F" w:rsidP="00172F7F">
      <w:pPr>
        <w:pStyle w:val="Corpodetexto"/>
        <w:rPr>
          <w:sz w:val="20"/>
        </w:rPr>
      </w:pPr>
    </w:p>
    <w:p w14:paraId="1F9D9973" w14:textId="77777777" w:rsidR="00172F7F" w:rsidRDefault="00172F7F" w:rsidP="00172F7F">
      <w:pPr>
        <w:pStyle w:val="Corpodetexto"/>
        <w:rPr>
          <w:sz w:val="20"/>
        </w:rPr>
      </w:pPr>
    </w:p>
    <w:p w14:paraId="7C149F26" w14:textId="77777777" w:rsidR="00172F7F" w:rsidRDefault="00172F7F" w:rsidP="00172F7F">
      <w:pPr>
        <w:pStyle w:val="Corpodetexto"/>
        <w:rPr>
          <w:sz w:val="20"/>
        </w:rPr>
      </w:pPr>
    </w:p>
    <w:p w14:paraId="3E2A74DC" w14:textId="77777777" w:rsidR="00172F7F" w:rsidRDefault="00172F7F" w:rsidP="00172F7F">
      <w:pPr>
        <w:pStyle w:val="Corpodetexto"/>
        <w:rPr>
          <w:sz w:val="20"/>
        </w:rPr>
      </w:pPr>
    </w:p>
    <w:p w14:paraId="7DD1DFBB" w14:textId="77777777" w:rsidR="00172F7F" w:rsidRDefault="00172F7F" w:rsidP="00172F7F">
      <w:pPr>
        <w:pStyle w:val="Corpodetexto"/>
        <w:rPr>
          <w:sz w:val="20"/>
        </w:rPr>
      </w:pPr>
    </w:p>
    <w:p w14:paraId="7780F188" w14:textId="77777777" w:rsidR="00172F7F" w:rsidRDefault="00172F7F" w:rsidP="00172F7F">
      <w:pPr>
        <w:pStyle w:val="Corpodetexto"/>
        <w:rPr>
          <w:sz w:val="20"/>
        </w:rPr>
      </w:pPr>
    </w:p>
    <w:p w14:paraId="28BEDE20" w14:textId="77777777" w:rsidR="00172F7F" w:rsidRDefault="00172F7F" w:rsidP="00172F7F">
      <w:pPr>
        <w:pStyle w:val="Corpodetexto"/>
        <w:rPr>
          <w:sz w:val="20"/>
        </w:rPr>
      </w:pPr>
    </w:p>
    <w:p w14:paraId="3D5C44DF" w14:textId="77777777" w:rsidR="00172F7F" w:rsidRDefault="00172F7F" w:rsidP="00172F7F">
      <w:pPr>
        <w:pStyle w:val="Corpodetexto"/>
        <w:rPr>
          <w:sz w:val="20"/>
        </w:rPr>
      </w:pPr>
    </w:p>
    <w:p w14:paraId="17CAF149" w14:textId="77777777" w:rsidR="00172F7F" w:rsidRDefault="00172F7F" w:rsidP="00172F7F">
      <w:pPr>
        <w:pStyle w:val="Corpodetexto"/>
        <w:rPr>
          <w:sz w:val="20"/>
        </w:rPr>
      </w:pPr>
    </w:p>
    <w:p w14:paraId="5F9741ED" w14:textId="77777777" w:rsidR="00172F7F" w:rsidRDefault="00172F7F" w:rsidP="00172F7F">
      <w:pPr>
        <w:pStyle w:val="Corpodetexto"/>
        <w:rPr>
          <w:sz w:val="20"/>
        </w:rPr>
      </w:pPr>
    </w:p>
    <w:p w14:paraId="48C91B15" w14:textId="77777777" w:rsidR="00172F7F" w:rsidRDefault="00172F7F" w:rsidP="00172F7F">
      <w:pPr>
        <w:pStyle w:val="Corpodetexto"/>
        <w:spacing w:before="4"/>
        <w:rPr>
          <w:sz w:val="29"/>
        </w:rPr>
      </w:pPr>
    </w:p>
    <w:p w14:paraId="6620C360" w14:textId="281572F6"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97329B">
        <w:t xml:space="preserve"> </w:t>
      </w:r>
      <w:r w:rsidR="0097329B">
        <w:rPr>
          <w:i/>
          <w:iCs/>
        </w:rPr>
        <w:t xml:space="preserve">et al, </w:t>
      </w:r>
      <w:r w:rsidR="0097329B">
        <w:t>2015</w:t>
      </w:r>
      <w:r w:rsidR="00172F7F">
        <w:t>).</w:t>
      </w:r>
    </w:p>
    <w:p w14:paraId="11F43669" w14:textId="77777777" w:rsidR="00172F7F" w:rsidRDefault="00172F7F" w:rsidP="00172F7F">
      <w:pPr>
        <w:sectPr w:rsidR="00172F7F">
          <w:headerReference w:type="default" r:id="rId11"/>
          <w:pgSz w:w="11910" w:h="16840"/>
          <w:pgMar w:top="1580" w:right="1020" w:bottom="280" w:left="1400" w:header="0" w:footer="0" w:gutter="0"/>
          <w:cols w:space="720"/>
        </w:sectPr>
      </w:pPr>
    </w:p>
    <w:p w14:paraId="60D80946" w14:textId="77777777" w:rsidR="00990568" w:rsidRDefault="00990568" w:rsidP="00990568">
      <w:pPr>
        <w:spacing w:before="102"/>
        <w:ind w:firstLine="21"/>
        <w:jc w:val="center"/>
        <w:rPr>
          <w:b/>
        </w:rPr>
      </w:pPr>
      <w:r>
        <w:rPr>
          <w:b/>
        </w:rPr>
        <w:lastRenderedPageBreak/>
        <w:t>RESUMO</w:t>
      </w:r>
    </w:p>
    <w:p w14:paraId="5AE8A5EF" w14:textId="77777777" w:rsidR="00172F7F" w:rsidRDefault="00172F7F" w:rsidP="00172F7F">
      <w:pPr>
        <w:pStyle w:val="Corpodetexto"/>
        <w:rPr>
          <w:sz w:val="20"/>
        </w:rPr>
      </w:pPr>
    </w:p>
    <w:p w14:paraId="2A32A40F" w14:textId="77777777" w:rsidR="00990568" w:rsidRDefault="00990568" w:rsidP="00172F7F">
      <w:pPr>
        <w:pStyle w:val="Corpodetexto"/>
        <w:rPr>
          <w:sz w:val="20"/>
        </w:rPr>
      </w:pPr>
    </w:p>
    <w:p w14:paraId="73CC8BF1" w14:textId="77777777" w:rsidR="00172F7F" w:rsidRDefault="00172F7F" w:rsidP="00172F7F">
      <w:pPr>
        <w:pStyle w:val="Corpodetexto"/>
        <w:spacing w:before="8"/>
        <w:rPr>
          <w:sz w:val="21"/>
        </w:rPr>
      </w:pPr>
    </w:p>
    <w:p w14:paraId="09219B1C" w14:textId="77777777" w:rsidR="00172F7F" w:rsidRDefault="00990568" w:rsidP="00172F7F">
      <w:pPr>
        <w:pStyle w:val="Corpodetexto"/>
        <w:spacing w:before="1"/>
        <w:ind w:left="302" w:right="106"/>
        <w:jc w:val="both"/>
      </w:pPr>
      <w:r w:rsidRPr="00990568">
        <w:rPr>
          <w:highlight w:val="yellow"/>
        </w:rPr>
        <w:t>Aqui vem o resumo</w:t>
      </w:r>
    </w:p>
    <w:p w14:paraId="69482CB4" w14:textId="77777777" w:rsidR="00172F7F" w:rsidRDefault="00172F7F" w:rsidP="00172F7F">
      <w:pPr>
        <w:pStyle w:val="Corpodetexto"/>
        <w:rPr>
          <w:sz w:val="26"/>
        </w:rPr>
      </w:pPr>
    </w:p>
    <w:p w14:paraId="10E7E3B0" w14:textId="77777777" w:rsidR="00172F7F" w:rsidRDefault="00172F7F" w:rsidP="00172F7F">
      <w:pPr>
        <w:pStyle w:val="Corpodetexto"/>
        <w:spacing w:before="1"/>
        <w:rPr>
          <w:sz w:val="26"/>
        </w:rPr>
      </w:pPr>
    </w:p>
    <w:p w14:paraId="2B1698CD" w14:textId="77777777" w:rsidR="00172F7F" w:rsidRDefault="00172F7F" w:rsidP="00172F7F">
      <w:pPr>
        <w:pStyle w:val="Corpodetexto"/>
        <w:ind w:left="302"/>
        <w:jc w:val="both"/>
      </w:pPr>
      <w:r>
        <w:t xml:space="preserve">Palavras-chave: desenvolvimento, sistema </w:t>
      </w:r>
      <w:r>
        <w:rPr>
          <w:i/>
        </w:rPr>
        <w:t>web</w:t>
      </w:r>
      <w:r>
        <w:t>.</w:t>
      </w:r>
    </w:p>
    <w:p w14:paraId="1CF0BD5A" w14:textId="77777777" w:rsidR="00172F7F" w:rsidRDefault="00172F7F" w:rsidP="00172F7F">
      <w:pPr>
        <w:sectPr w:rsidR="00172F7F">
          <w:headerReference w:type="default" r:id="rId12"/>
          <w:pgSz w:w="11910" w:h="16840"/>
          <w:pgMar w:top="1960" w:right="1020" w:bottom="280" w:left="1400" w:header="1711" w:footer="0" w:gutter="0"/>
          <w:cols w:space="720"/>
        </w:sectPr>
      </w:pPr>
    </w:p>
    <w:p w14:paraId="5A9CE71B" w14:textId="77777777" w:rsidR="00990568" w:rsidRPr="00596E44" w:rsidRDefault="00990568" w:rsidP="00990568">
      <w:pPr>
        <w:spacing w:before="102"/>
        <w:ind w:firstLine="21"/>
        <w:jc w:val="center"/>
        <w:rPr>
          <w:b/>
          <w:lang w:val="en-US"/>
        </w:rPr>
      </w:pPr>
      <w:r w:rsidRPr="00596E44">
        <w:rPr>
          <w:b/>
          <w:lang w:val="en-US"/>
        </w:rPr>
        <w:lastRenderedPageBreak/>
        <w:t>ABSTRACT</w:t>
      </w:r>
    </w:p>
    <w:p w14:paraId="505AE69A" w14:textId="77777777" w:rsidR="00172F7F" w:rsidRPr="00596E44" w:rsidRDefault="00172F7F" w:rsidP="00172F7F">
      <w:pPr>
        <w:pStyle w:val="Corpodetexto"/>
        <w:rPr>
          <w:sz w:val="20"/>
          <w:lang w:val="en-US"/>
        </w:rPr>
      </w:pPr>
    </w:p>
    <w:p w14:paraId="4A4D7C15" w14:textId="77777777" w:rsidR="00172F7F" w:rsidRPr="00596E44" w:rsidRDefault="00172F7F" w:rsidP="00172F7F">
      <w:pPr>
        <w:pStyle w:val="Corpodetexto"/>
        <w:rPr>
          <w:sz w:val="20"/>
          <w:lang w:val="en-US"/>
        </w:rPr>
      </w:pPr>
    </w:p>
    <w:p w14:paraId="199E1F2D" w14:textId="77777777" w:rsidR="00172F7F" w:rsidRPr="00596E44" w:rsidRDefault="00172F7F" w:rsidP="00172F7F">
      <w:pPr>
        <w:pStyle w:val="Corpodetexto"/>
        <w:spacing w:before="8"/>
        <w:rPr>
          <w:sz w:val="21"/>
          <w:lang w:val="en-US"/>
        </w:rPr>
      </w:pPr>
    </w:p>
    <w:p w14:paraId="621ECA40" w14:textId="77777777" w:rsidR="00172F7F" w:rsidRPr="00596E44" w:rsidRDefault="00990568" w:rsidP="00172F7F">
      <w:pPr>
        <w:pStyle w:val="Corpodetexto"/>
        <w:spacing w:before="1"/>
        <w:ind w:left="302" w:right="107"/>
        <w:jc w:val="both"/>
        <w:rPr>
          <w:lang w:val="en-US"/>
        </w:rPr>
      </w:pPr>
      <w:r w:rsidRPr="00596E44">
        <w:rPr>
          <w:lang w:val="en-US"/>
        </w:rPr>
        <w:t>Here comes the abstract</w:t>
      </w:r>
      <w:r w:rsidR="00172F7F" w:rsidRPr="00596E44">
        <w:rPr>
          <w:lang w:val="en-US"/>
        </w:rPr>
        <w:t>.</w:t>
      </w:r>
    </w:p>
    <w:p w14:paraId="5241EF56" w14:textId="77777777" w:rsidR="00172F7F" w:rsidRPr="00596E44" w:rsidRDefault="00172F7F" w:rsidP="00172F7F">
      <w:pPr>
        <w:pStyle w:val="Corpodetexto"/>
        <w:rPr>
          <w:sz w:val="26"/>
          <w:lang w:val="en-US"/>
        </w:rPr>
      </w:pPr>
    </w:p>
    <w:p w14:paraId="46879A45" w14:textId="77777777" w:rsidR="00172F7F" w:rsidRPr="00596E44" w:rsidRDefault="00172F7F" w:rsidP="00172F7F">
      <w:pPr>
        <w:pStyle w:val="Corpodetexto"/>
        <w:rPr>
          <w:sz w:val="26"/>
          <w:lang w:val="en-US"/>
        </w:rPr>
      </w:pPr>
    </w:p>
    <w:p w14:paraId="5B3635B6" w14:textId="77777777" w:rsidR="00172F7F" w:rsidRDefault="00172F7F" w:rsidP="00172F7F">
      <w:pPr>
        <w:pStyle w:val="Corpodetexto"/>
        <w:ind w:left="302"/>
        <w:jc w:val="both"/>
      </w:pPr>
      <w:r>
        <w:t>Keywords: development, web system.</w:t>
      </w:r>
    </w:p>
    <w:p w14:paraId="49B76F7E" w14:textId="77777777" w:rsidR="00172F7F" w:rsidRPr="00AF615B" w:rsidRDefault="00172F7F" w:rsidP="0097776E">
      <w:pPr>
        <w:ind w:firstLine="0"/>
        <w:jc w:val="center"/>
        <w:rPr>
          <w:b/>
          <w:sz w:val="28"/>
          <w:szCs w:val="28"/>
        </w:rPr>
      </w:pPr>
    </w:p>
    <w:p w14:paraId="1D3D0F97" w14:textId="77777777" w:rsidR="00AF615B" w:rsidRDefault="00AF615B">
      <w:pPr>
        <w:spacing w:after="160" w:line="259" w:lineRule="auto"/>
        <w:ind w:firstLine="0"/>
        <w:jc w:val="left"/>
        <w:outlineLvl w:val="9"/>
      </w:pPr>
      <w:r>
        <w:br w:type="page"/>
      </w:r>
    </w:p>
    <w:p w14:paraId="4A8BCD07" w14:textId="77777777" w:rsidR="00EC6E78" w:rsidRPr="0005542D" w:rsidRDefault="00EC6E78" w:rsidP="0005542D">
      <w:pPr>
        <w:pStyle w:val="Ttulodendicedeautoridades"/>
      </w:pPr>
      <w:r w:rsidRPr="0005542D">
        <w:lastRenderedPageBreak/>
        <w:t>LISTA DE ABREVIATURAS E SIGLAS</w:t>
      </w:r>
    </w:p>
    <w:p w14:paraId="70454FB8" w14:textId="77777777" w:rsidR="0024032D" w:rsidRPr="0024032D" w:rsidRDefault="0024032D" w:rsidP="009C5E46">
      <w:pPr>
        <w:spacing w:after="160"/>
        <w:ind w:firstLine="0"/>
        <w:jc w:val="center"/>
        <w:rPr>
          <w:sz w:val="28"/>
          <w:szCs w:val="28"/>
        </w:rPr>
      </w:pPr>
    </w:p>
    <w:p w14:paraId="2DBB69EE" w14:textId="76119357" w:rsidR="00B946A8" w:rsidRDefault="00B946A8" w:rsidP="009C5E46">
      <w:pPr>
        <w:spacing w:after="160"/>
        <w:ind w:firstLine="0"/>
        <w:rPr>
          <w:ins w:id="1" w:author="Ryan Lemos" w:date="2019-10-07T11:19:00Z"/>
          <w:i/>
          <w:iCs/>
          <w:lang w:val="en-US"/>
        </w:rPr>
      </w:pPr>
      <w:r>
        <w:rPr>
          <w:lang w:val="en-US"/>
        </w:rPr>
        <w:t>API</w:t>
      </w:r>
      <w:r w:rsidR="00D77583">
        <w:rPr>
          <w:lang w:val="en-US"/>
        </w:rPr>
        <w:tab/>
      </w:r>
      <w:r w:rsidR="00D77583">
        <w:rPr>
          <w:lang w:val="en-US"/>
        </w:rPr>
        <w:tab/>
      </w:r>
      <w:r w:rsidR="00D77583" w:rsidRPr="00B70A30">
        <w:rPr>
          <w:i/>
          <w:iCs/>
          <w:lang w:val="en-US"/>
        </w:rPr>
        <w:t>Application Programming Interface</w:t>
      </w:r>
    </w:p>
    <w:p w14:paraId="1B4E7694" w14:textId="3678768C" w:rsidR="00694F9B" w:rsidRPr="00694F9B" w:rsidRDefault="00694F9B" w:rsidP="009C5E46">
      <w:pPr>
        <w:spacing w:after="160"/>
        <w:ind w:firstLine="0"/>
        <w:rPr>
          <w:lang w:val="en-US"/>
        </w:rPr>
      </w:pPr>
      <w:ins w:id="2" w:author="Ryan Lemos" w:date="2019-10-07T11:19:00Z">
        <w:r w:rsidRPr="00694F9B">
          <w:rPr>
            <w:lang w:val="en-US"/>
            <w:rPrChange w:id="3" w:author="Ryan Lemos" w:date="2019-10-07T11:19:00Z">
              <w:rPr>
                <w:i/>
                <w:iCs/>
                <w:lang w:val="en-US"/>
              </w:rPr>
            </w:rPrChange>
          </w:rPr>
          <w:t>BD</w:t>
        </w:r>
        <w:r>
          <w:rPr>
            <w:lang w:val="en-US"/>
          </w:rPr>
          <w:tab/>
        </w:r>
        <w:r>
          <w:rPr>
            <w:lang w:val="en-US"/>
          </w:rPr>
          <w:tab/>
          <w:t>Banco de Dados</w:t>
        </w:r>
      </w:ins>
    </w:p>
    <w:p w14:paraId="2E103F4E" w14:textId="5F78860C"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14:paraId="405957BF" w14:textId="77777777"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14:paraId="3E880E02" w14:textId="1A92CFC3" w:rsidR="009C5E46" w:rsidRDefault="009C5E46" w:rsidP="009C5E46">
      <w:pPr>
        <w:spacing w:after="160"/>
        <w:ind w:firstLine="0"/>
        <w:rPr>
          <w:ins w:id="4" w:author="Ryan Lemos" w:date="2019-10-15T19:27:00Z"/>
          <w:lang w:val="en-US"/>
        </w:rPr>
      </w:pPr>
      <w:r w:rsidRPr="00E95C78">
        <w:rPr>
          <w:lang w:val="en-US"/>
        </w:rPr>
        <w:t>CCAA</w:t>
      </w:r>
      <w:r w:rsidRPr="00E95C78">
        <w:rPr>
          <w:lang w:val="en-US"/>
        </w:rPr>
        <w:tab/>
      </w:r>
      <w:r w:rsidRPr="00E95C78">
        <w:rPr>
          <w:lang w:val="en-US"/>
        </w:rPr>
        <w:tab/>
        <w:t>Centro de Cultura Anglo Americana</w:t>
      </w:r>
    </w:p>
    <w:p w14:paraId="0D39386C" w14:textId="0190FE2A" w:rsidR="00B57B6A" w:rsidRPr="00B57B6A" w:rsidRDefault="00B57B6A" w:rsidP="009C5E46">
      <w:pPr>
        <w:spacing w:after="160"/>
        <w:ind w:firstLine="0"/>
        <w:rPr>
          <w:lang w:val="en-US"/>
          <w:rPrChange w:id="5" w:author="Ryan Lemos" w:date="2019-10-15T19:27:00Z">
            <w:rPr>
              <w:lang w:val="en-US"/>
            </w:rPr>
          </w:rPrChange>
        </w:rPr>
      </w:pPr>
      <w:ins w:id="6" w:author="Ryan Lemos" w:date="2019-10-15T19:27:00Z">
        <w:r>
          <w:rPr>
            <w:lang w:val="en-US"/>
          </w:rPr>
          <w:t>CEFR</w:t>
        </w:r>
        <w:r>
          <w:rPr>
            <w:lang w:val="en-US"/>
          </w:rPr>
          <w:tab/>
        </w:r>
        <w:r>
          <w:rPr>
            <w:lang w:val="en-US"/>
          </w:rPr>
          <w:tab/>
        </w:r>
        <w:r w:rsidRPr="00B57B6A">
          <w:rPr>
            <w:i/>
            <w:iCs/>
            <w:lang w:val="en-US"/>
            <w:rPrChange w:id="7" w:author="Ryan Lemos" w:date="2019-10-15T19:27:00Z">
              <w:rPr>
                <w:lang w:val="en-US"/>
              </w:rPr>
            </w:rPrChange>
          </w:rPr>
          <w:t>Common European Framework of Reference for Languages</w:t>
        </w:r>
      </w:ins>
    </w:p>
    <w:p w14:paraId="048E317B" w14:textId="77777777"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14:paraId="5E0CEB7D" w14:textId="77777777"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t>Educação a distância</w:t>
      </w:r>
    </w:p>
    <w:p w14:paraId="30B2EFE8" w14:textId="08F6E2A3" w:rsidR="009C5E46"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14:paraId="02614E07" w14:textId="39E0EC9A" w:rsidR="0053624F" w:rsidRPr="00D77583" w:rsidRDefault="0053624F" w:rsidP="009C5E46">
      <w:pPr>
        <w:spacing w:after="160"/>
        <w:ind w:firstLine="0"/>
        <w:rPr>
          <w:szCs w:val="24"/>
          <w:lang w:val="en-US"/>
        </w:rPr>
      </w:pPr>
      <w:r>
        <w:rPr>
          <w:szCs w:val="24"/>
          <w:lang w:val="en-US"/>
        </w:rPr>
        <w:t>HTTP</w:t>
      </w:r>
      <w:r w:rsidR="009705BD">
        <w:rPr>
          <w:szCs w:val="24"/>
          <w:lang w:val="en-US"/>
        </w:rPr>
        <w:tab/>
      </w:r>
      <w:r w:rsidR="009705BD">
        <w:rPr>
          <w:szCs w:val="24"/>
          <w:lang w:val="en-US"/>
        </w:rPr>
        <w:tab/>
      </w:r>
      <w:r w:rsidR="00D77583" w:rsidRPr="00B70A30">
        <w:rPr>
          <w:i/>
          <w:iCs/>
          <w:szCs w:val="24"/>
          <w:lang w:val="en-US"/>
        </w:rPr>
        <w:t>Hypertext Transfer Protocol</w:t>
      </w:r>
    </w:p>
    <w:p w14:paraId="5BAA546C" w14:textId="77777777"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14:paraId="30759577" w14:textId="77777777"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Institute of Eletrical and Eletronics Engineers</w:t>
      </w:r>
    </w:p>
    <w:p w14:paraId="29F3D517" w14:textId="77777777" w:rsidR="009C5E46" w:rsidRDefault="009C5E46" w:rsidP="009C5E46">
      <w:pPr>
        <w:spacing w:after="160"/>
        <w:ind w:firstLine="0"/>
      </w:pPr>
      <w:r>
        <w:t>IHC</w:t>
      </w:r>
      <w:r>
        <w:tab/>
      </w:r>
      <w:r>
        <w:tab/>
        <w:t>Interação Humano-Computador</w:t>
      </w:r>
    </w:p>
    <w:p w14:paraId="0A42AB8D" w14:textId="77777777" w:rsidR="009C5E46" w:rsidRDefault="00AF41EE" w:rsidP="009C5E46">
      <w:pPr>
        <w:spacing w:after="160"/>
        <w:ind w:firstLine="0"/>
      </w:pPr>
      <w:r>
        <w:t>ILC</w:t>
      </w:r>
      <w:r>
        <w:tab/>
      </w:r>
      <w:r>
        <w:tab/>
      </w:r>
      <w:r w:rsidRPr="00AF41EE">
        <w:rPr>
          <w:i/>
        </w:rPr>
        <w:t>International Language Center</w:t>
      </w:r>
    </w:p>
    <w:p w14:paraId="3ABBEBAF" w14:textId="745036DB"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14:paraId="44556B57" w14:textId="231F94FD" w:rsidR="0014535A" w:rsidRDefault="0014535A" w:rsidP="009C5E46">
      <w:pPr>
        <w:spacing w:after="160"/>
        <w:ind w:firstLine="0"/>
        <w:rPr>
          <w:lang w:val="en-US"/>
        </w:rPr>
      </w:pPr>
      <w:r w:rsidRPr="0014535A">
        <w:rPr>
          <w:lang w:val="en-US"/>
        </w:rPr>
        <w:t xml:space="preserve">JSON </w:t>
      </w:r>
      <w:r>
        <w:rPr>
          <w:lang w:val="en-US"/>
        </w:rPr>
        <w:tab/>
      </w:r>
      <w:r>
        <w:rPr>
          <w:lang w:val="en-US"/>
        </w:rPr>
        <w:tab/>
      </w:r>
      <w:r w:rsidRPr="0014535A">
        <w:rPr>
          <w:lang w:val="en-US"/>
        </w:rPr>
        <w:t xml:space="preserve">JavaScript </w:t>
      </w:r>
      <w:r w:rsidRPr="00B70A30">
        <w:rPr>
          <w:i/>
          <w:iCs/>
          <w:lang w:val="en-US"/>
        </w:rPr>
        <w:t>Object Notation</w:t>
      </w:r>
    </w:p>
    <w:p w14:paraId="564D5989" w14:textId="7374898E" w:rsidR="00E95C78" w:rsidRDefault="00F03DA2" w:rsidP="009C5E46">
      <w:pPr>
        <w:spacing w:after="160"/>
        <w:ind w:firstLine="0"/>
        <w:rPr>
          <w:ins w:id="8" w:author="Ryan Lemos" w:date="2019-10-13T12:09:00Z"/>
          <w:i/>
          <w:lang w:val="en-US"/>
        </w:rPr>
      </w:pPr>
      <w:r>
        <w:rPr>
          <w:lang w:val="en-US"/>
        </w:rPr>
        <w:t>MVC</w:t>
      </w:r>
      <w:r>
        <w:rPr>
          <w:lang w:val="en-US"/>
        </w:rPr>
        <w:tab/>
      </w:r>
      <w:r>
        <w:rPr>
          <w:lang w:val="en-US"/>
        </w:rPr>
        <w:tab/>
      </w:r>
      <w:r w:rsidRPr="00596E44">
        <w:rPr>
          <w:i/>
          <w:lang w:val="en-US"/>
        </w:rPr>
        <w:t>Model</w:t>
      </w:r>
      <w:r w:rsidRPr="00596E44">
        <w:rPr>
          <w:lang w:val="en-US"/>
        </w:rPr>
        <w:t xml:space="preserve">, </w:t>
      </w:r>
      <w:r w:rsidRPr="00596E44">
        <w:rPr>
          <w:i/>
          <w:lang w:val="en-US"/>
        </w:rPr>
        <w:t>View</w:t>
      </w:r>
      <w:r w:rsidRPr="00596E44">
        <w:rPr>
          <w:lang w:val="en-US"/>
        </w:rPr>
        <w:t xml:space="preserve"> e </w:t>
      </w:r>
      <w:r w:rsidRPr="00596E44">
        <w:rPr>
          <w:i/>
          <w:lang w:val="en-US"/>
        </w:rPr>
        <w:t>Controller</w:t>
      </w:r>
    </w:p>
    <w:p w14:paraId="58CE122F" w14:textId="4C1D5668" w:rsidR="00A519CE" w:rsidRPr="00A519CE" w:rsidRDefault="00A519CE" w:rsidP="009C5E46">
      <w:pPr>
        <w:spacing w:after="160"/>
        <w:ind w:firstLine="0"/>
        <w:rPr>
          <w:iCs/>
          <w:lang w:val="en-US"/>
          <w:rPrChange w:id="9" w:author="Ryan Lemos" w:date="2019-10-13T12:09:00Z">
            <w:rPr>
              <w:i/>
              <w:lang w:val="en-US"/>
            </w:rPr>
          </w:rPrChange>
        </w:rPr>
      </w:pPr>
      <w:ins w:id="10" w:author="Ryan Lemos" w:date="2019-10-13T12:09:00Z">
        <w:r>
          <w:rPr>
            <w:iCs/>
            <w:lang w:val="en-US"/>
          </w:rPr>
          <w:t>ORM</w:t>
        </w:r>
        <w:r>
          <w:rPr>
            <w:iCs/>
            <w:lang w:val="en-US"/>
          </w:rPr>
          <w:tab/>
        </w:r>
        <w:r>
          <w:rPr>
            <w:iCs/>
            <w:lang w:val="en-US"/>
          </w:rPr>
          <w:tab/>
        </w:r>
        <w:r w:rsidRPr="009E79A9">
          <w:rPr>
            <w:i/>
            <w:iCs/>
            <w:lang w:val="en-US"/>
            <w:rPrChange w:id="11" w:author="Ryan Lemos" w:date="2019-10-13T13:01:00Z">
              <w:rPr>
                <w:i/>
                <w:iCs/>
              </w:rPr>
            </w:rPrChange>
          </w:rPr>
          <w:t>Object Relational Mapping</w:t>
        </w:r>
      </w:ins>
    </w:p>
    <w:p w14:paraId="7070C91D" w14:textId="7CBE1307" w:rsidR="00AF41EE" w:rsidRPr="00B70A30" w:rsidRDefault="00AF41EE" w:rsidP="000032A4">
      <w:pPr>
        <w:spacing w:after="160"/>
        <w:ind w:firstLine="0"/>
        <w:rPr>
          <w:i/>
          <w:lang w:val="en-US"/>
        </w:rPr>
      </w:pPr>
      <w:r w:rsidRPr="00B70A30">
        <w:rPr>
          <w:lang w:val="en-US"/>
        </w:rPr>
        <w:t>PHP</w:t>
      </w:r>
      <w:r w:rsidRPr="00B70A30">
        <w:rPr>
          <w:lang w:val="en-US"/>
        </w:rPr>
        <w:tab/>
      </w:r>
      <w:r w:rsidRPr="00B70A30">
        <w:rPr>
          <w:lang w:val="en-US"/>
        </w:rPr>
        <w:tab/>
      </w:r>
      <w:r w:rsidRPr="00B70A30">
        <w:rPr>
          <w:i/>
          <w:lang w:val="en-US"/>
        </w:rPr>
        <w:t>Hypertext PreProcessor</w:t>
      </w:r>
    </w:p>
    <w:p w14:paraId="5C8554E4" w14:textId="77777777" w:rsidR="00D77583" w:rsidRPr="009E79A9" w:rsidRDefault="00D77583" w:rsidP="00D77583">
      <w:pPr>
        <w:spacing w:after="160"/>
        <w:ind w:firstLine="0"/>
        <w:rPr>
          <w:lang w:val="en-US"/>
          <w:rPrChange w:id="12" w:author="Ryan Lemos" w:date="2019-10-13T13:01:00Z">
            <w:rPr/>
          </w:rPrChange>
        </w:rPr>
      </w:pPr>
      <w:r w:rsidRPr="009E79A9">
        <w:rPr>
          <w:lang w:val="en-US"/>
          <w:rPrChange w:id="13" w:author="Ryan Lemos" w:date="2019-10-13T13:01:00Z">
            <w:rPr/>
          </w:rPrChange>
        </w:rPr>
        <w:t>REST</w:t>
      </w:r>
      <w:r w:rsidRPr="009E79A9">
        <w:rPr>
          <w:lang w:val="en-US"/>
          <w:rPrChange w:id="14" w:author="Ryan Lemos" w:date="2019-10-13T13:01:00Z">
            <w:rPr/>
          </w:rPrChange>
        </w:rPr>
        <w:tab/>
      </w:r>
      <w:r w:rsidRPr="009E79A9">
        <w:rPr>
          <w:lang w:val="en-US"/>
          <w:rPrChange w:id="15" w:author="Ryan Lemos" w:date="2019-10-13T13:01:00Z">
            <w:rPr/>
          </w:rPrChange>
        </w:rPr>
        <w:tab/>
      </w:r>
      <w:r w:rsidRPr="009E79A9">
        <w:rPr>
          <w:i/>
          <w:iCs/>
          <w:lang w:val="en-US"/>
          <w:rPrChange w:id="16" w:author="Ryan Lemos" w:date="2019-10-13T13:01:00Z">
            <w:rPr>
              <w:i/>
              <w:iCs/>
            </w:rPr>
          </w:rPrChange>
        </w:rPr>
        <w:t>Representational State Transfer</w:t>
      </w:r>
    </w:p>
    <w:p w14:paraId="31E05067" w14:textId="77777777" w:rsidR="00AF41EE" w:rsidRDefault="00AF41EE" w:rsidP="009C5E46">
      <w:pPr>
        <w:spacing w:after="160"/>
        <w:ind w:firstLine="0"/>
        <w:rPr>
          <w:szCs w:val="24"/>
        </w:rPr>
      </w:pPr>
      <w:r>
        <w:t>SGBD</w:t>
      </w:r>
      <w:r>
        <w:tab/>
      </w:r>
      <w:r>
        <w:tab/>
      </w:r>
      <w:r>
        <w:rPr>
          <w:szCs w:val="24"/>
        </w:rPr>
        <w:t>Sistema de Gerenciamento de Banco de Dados</w:t>
      </w:r>
    </w:p>
    <w:p w14:paraId="0579446E" w14:textId="77777777" w:rsidR="00676588" w:rsidRPr="00596E44" w:rsidRDefault="00676588" w:rsidP="009C5E46">
      <w:pPr>
        <w:spacing w:after="160"/>
        <w:ind w:firstLine="0"/>
        <w:rPr>
          <w:szCs w:val="24"/>
          <w:lang w:val="en-US"/>
        </w:rPr>
      </w:pPr>
      <w:r w:rsidRPr="00596E44">
        <w:rPr>
          <w:szCs w:val="24"/>
          <w:lang w:val="en-US"/>
        </w:rPr>
        <w:t>SPA</w:t>
      </w:r>
      <w:r w:rsidRPr="00596E44">
        <w:rPr>
          <w:szCs w:val="24"/>
          <w:lang w:val="en-US"/>
        </w:rPr>
        <w:tab/>
      </w:r>
      <w:r w:rsidRPr="00596E44">
        <w:rPr>
          <w:szCs w:val="24"/>
          <w:lang w:val="en-US"/>
        </w:rPr>
        <w:tab/>
      </w:r>
      <w:r w:rsidRPr="00596E44">
        <w:rPr>
          <w:i/>
          <w:szCs w:val="24"/>
          <w:lang w:val="en-US"/>
        </w:rPr>
        <w:t>Single Page Application</w:t>
      </w:r>
    </w:p>
    <w:p w14:paraId="1842EE9B" w14:textId="4A8EDD8F" w:rsidR="00AF41EE" w:rsidRDefault="00AF41EE" w:rsidP="009C5E46">
      <w:pPr>
        <w:spacing w:after="160"/>
        <w:ind w:firstLine="0"/>
        <w:rPr>
          <w:ins w:id="17" w:author="Ryan Lemos" w:date="2019-10-13T12:02:00Z"/>
          <w:i/>
          <w:lang w:val="en-US"/>
        </w:rPr>
      </w:pPr>
      <w:r w:rsidRPr="00596E44">
        <w:rPr>
          <w:lang w:val="en-US"/>
        </w:rPr>
        <w:lastRenderedPageBreak/>
        <w:t>SQL</w:t>
      </w:r>
      <w:r w:rsidRPr="00596E44">
        <w:rPr>
          <w:lang w:val="en-US"/>
        </w:rPr>
        <w:tab/>
      </w:r>
      <w:r w:rsidRPr="00596E44">
        <w:rPr>
          <w:lang w:val="en-US"/>
        </w:rPr>
        <w:tab/>
      </w:r>
      <w:r w:rsidRPr="00596E44">
        <w:rPr>
          <w:i/>
          <w:lang w:val="en-US"/>
        </w:rPr>
        <w:t>Structured Query Language</w:t>
      </w:r>
    </w:p>
    <w:p w14:paraId="65D68732" w14:textId="47625C64" w:rsidR="00EE035A" w:rsidRDefault="00EE035A" w:rsidP="009C5E46">
      <w:pPr>
        <w:spacing w:after="160"/>
        <w:ind w:firstLine="0"/>
        <w:rPr>
          <w:ins w:id="18" w:author="Ryan Lemos" w:date="2019-10-13T12:32:00Z"/>
          <w:i/>
          <w:lang w:val="en-US"/>
        </w:rPr>
      </w:pPr>
      <w:ins w:id="19" w:author="Ryan Lemos" w:date="2019-10-13T12:02:00Z">
        <w:r>
          <w:rPr>
            <w:iCs/>
            <w:lang w:val="en-US"/>
          </w:rPr>
          <w:t>SWAL</w:t>
        </w:r>
        <w:r>
          <w:rPr>
            <w:iCs/>
            <w:lang w:val="en-US"/>
          </w:rPr>
          <w:tab/>
        </w:r>
        <w:r>
          <w:rPr>
            <w:iCs/>
            <w:lang w:val="en-US"/>
          </w:rPr>
          <w:tab/>
        </w:r>
        <w:r w:rsidRPr="00EE035A">
          <w:rPr>
            <w:i/>
            <w:lang w:val="en-US"/>
            <w:rPrChange w:id="20" w:author="Ryan Lemos" w:date="2019-10-13T12:02:00Z">
              <w:rPr>
                <w:iCs/>
                <w:lang w:val="en-US"/>
              </w:rPr>
            </w:rPrChange>
          </w:rPr>
          <w:t>Sweet Alert</w:t>
        </w:r>
      </w:ins>
    </w:p>
    <w:p w14:paraId="237F362E" w14:textId="71AC1120" w:rsidR="00F4093A" w:rsidRPr="00F4093A" w:rsidRDefault="00F4093A" w:rsidP="009C5E46">
      <w:pPr>
        <w:spacing w:after="160"/>
        <w:ind w:firstLine="0"/>
        <w:rPr>
          <w:lang w:val="en-US"/>
          <w:rPrChange w:id="21" w:author="Ryan Lemos" w:date="2019-10-13T12:32:00Z">
            <w:rPr>
              <w:i/>
              <w:lang w:val="en-US"/>
            </w:rPr>
          </w:rPrChange>
        </w:rPr>
      </w:pPr>
      <w:ins w:id="22" w:author="Ryan Lemos" w:date="2019-10-13T12:32:00Z">
        <w:r>
          <w:rPr>
            <w:lang w:val="en-US"/>
          </w:rPr>
          <w:t>TDD</w:t>
        </w:r>
        <w:r>
          <w:rPr>
            <w:lang w:val="en-US"/>
          </w:rPr>
          <w:tab/>
        </w:r>
        <w:r>
          <w:rPr>
            <w:lang w:val="en-US"/>
          </w:rPr>
          <w:tab/>
        </w:r>
        <w:r w:rsidRPr="009E79A9">
          <w:rPr>
            <w:i/>
            <w:iCs/>
            <w:lang w:val="en-US"/>
            <w:rPrChange w:id="23" w:author="Ryan Lemos" w:date="2019-10-13T13:01:00Z">
              <w:rPr>
                <w:i/>
                <w:iCs/>
              </w:rPr>
            </w:rPrChange>
          </w:rPr>
          <w:t>Test Driven Development</w:t>
        </w:r>
      </w:ins>
    </w:p>
    <w:p w14:paraId="5AC85E17" w14:textId="253BA469" w:rsidR="0041581A" w:rsidRDefault="0041581A" w:rsidP="009C5E46">
      <w:pPr>
        <w:spacing w:after="160"/>
        <w:ind w:firstLine="0"/>
        <w:rPr>
          <w:ins w:id="24" w:author="Ryan Lemos" w:date="2019-10-13T12:32:00Z"/>
          <w:lang w:val="en-US"/>
        </w:rPr>
      </w:pPr>
      <w:r w:rsidRPr="00EE035A">
        <w:rPr>
          <w:lang w:val="en-US"/>
          <w:rPrChange w:id="25" w:author="Ryan Lemos" w:date="2019-10-13T12:02:00Z">
            <w:rPr/>
          </w:rPrChange>
        </w:rPr>
        <w:t>TS</w:t>
      </w:r>
      <w:r w:rsidRPr="00EE035A">
        <w:rPr>
          <w:lang w:val="en-US"/>
          <w:rPrChange w:id="26" w:author="Ryan Lemos" w:date="2019-10-13T12:02:00Z">
            <w:rPr/>
          </w:rPrChange>
        </w:rPr>
        <w:tab/>
      </w:r>
      <w:r w:rsidRPr="00EE035A">
        <w:rPr>
          <w:lang w:val="en-US"/>
          <w:rPrChange w:id="27" w:author="Ryan Lemos" w:date="2019-10-13T12:02:00Z">
            <w:rPr/>
          </w:rPrChange>
        </w:rPr>
        <w:tab/>
        <w:t>TypeScript</w:t>
      </w:r>
    </w:p>
    <w:p w14:paraId="7C1F2689" w14:textId="331BAA55" w:rsidR="00F4093A" w:rsidRPr="00EE035A" w:rsidDel="00F4093A" w:rsidRDefault="00F4093A" w:rsidP="009C5E46">
      <w:pPr>
        <w:spacing w:after="160"/>
        <w:ind w:firstLine="0"/>
        <w:rPr>
          <w:del w:id="28" w:author="Ryan Lemos" w:date="2019-10-13T12:32:00Z"/>
          <w:lang w:val="en-US"/>
          <w:rPrChange w:id="29" w:author="Ryan Lemos" w:date="2019-10-13T12:02:00Z">
            <w:rPr>
              <w:del w:id="30" w:author="Ryan Lemos" w:date="2019-10-13T12:32:00Z"/>
            </w:rPr>
          </w:rPrChange>
        </w:rPr>
      </w:pPr>
    </w:p>
    <w:p w14:paraId="53CE7185" w14:textId="77777777" w:rsidR="00AF41EE" w:rsidRDefault="00AF41EE" w:rsidP="009C5E46">
      <w:pPr>
        <w:spacing w:after="160"/>
        <w:ind w:firstLine="0"/>
      </w:pPr>
      <w:r w:rsidRPr="00AF41EE">
        <w:rPr>
          <w:szCs w:val="24"/>
        </w:rPr>
        <w:t>Unimontes</w:t>
      </w:r>
      <w:r>
        <w:tab/>
        <w:t>Universidade Estadual de Montes Claros</w:t>
      </w:r>
    </w:p>
    <w:p w14:paraId="31E5DB00" w14:textId="4446B6B9" w:rsidR="009C5E46" w:rsidRDefault="00AF41EE" w:rsidP="009C5E46">
      <w:pPr>
        <w:spacing w:after="160"/>
        <w:ind w:firstLine="0"/>
        <w:rPr>
          <w:i/>
          <w:lang w:val="en-US"/>
        </w:rPr>
      </w:pPr>
      <w:r w:rsidRPr="00E95C78">
        <w:rPr>
          <w:lang w:val="en-US"/>
        </w:rPr>
        <w:t>URL</w:t>
      </w:r>
      <w:r w:rsidRPr="00E95C78">
        <w:rPr>
          <w:lang w:val="en-US"/>
        </w:rPr>
        <w:tab/>
      </w:r>
      <w:r w:rsidRPr="00E95C78">
        <w:rPr>
          <w:lang w:val="en-US"/>
        </w:rPr>
        <w:tab/>
      </w:r>
      <w:r w:rsidRPr="00E95C78">
        <w:rPr>
          <w:i/>
          <w:lang w:val="en-US"/>
        </w:rPr>
        <w:t>Uniform Resource Locator</w:t>
      </w:r>
    </w:p>
    <w:p w14:paraId="67DCAE7F" w14:textId="5B74C989" w:rsidR="002D0367" w:rsidRPr="00E95C78" w:rsidRDefault="002D0367" w:rsidP="009C5E46">
      <w:pPr>
        <w:spacing w:after="160"/>
        <w:ind w:firstLine="0"/>
        <w:rPr>
          <w:lang w:val="en-US"/>
        </w:rPr>
      </w:pPr>
      <w:r w:rsidRPr="002D0367">
        <w:rPr>
          <w:lang w:val="en-US"/>
        </w:rPr>
        <w:t xml:space="preserve">VSCODE </w:t>
      </w:r>
      <w:r>
        <w:rPr>
          <w:lang w:val="en-US"/>
        </w:rPr>
        <w:tab/>
      </w:r>
      <w:r w:rsidRPr="002D0367">
        <w:rPr>
          <w:lang w:val="en-US"/>
        </w:rPr>
        <w:t>Visual Studio Code</w:t>
      </w:r>
    </w:p>
    <w:p w14:paraId="5A0F671D" w14:textId="77777777" w:rsidR="00AF41EE" w:rsidRPr="00B70A30" w:rsidRDefault="00AF41EE" w:rsidP="009C5E46">
      <w:pPr>
        <w:spacing w:after="160"/>
        <w:ind w:firstLine="0"/>
      </w:pPr>
      <w:r w:rsidRPr="00B70A30">
        <w:t>XP</w:t>
      </w:r>
      <w:r w:rsidRPr="00B70A30">
        <w:tab/>
      </w:r>
      <w:r w:rsidRPr="00B70A30">
        <w:tab/>
      </w:r>
      <w:r w:rsidRPr="00B70A30">
        <w:rPr>
          <w:i/>
        </w:rPr>
        <w:t>eXtreme Programming</w:t>
      </w:r>
    </w:p>
    <w:p w14:paraId="1BF3B4C1" w14:textId="1FB18AF0" w:rsidR="003F01C0" w:rsidRDefault="003F01C0">
      <w:pPr>
        <w:spacing w:line="240" w:lineRule="auto"/>
        <w:ind w:firstLine="0"/>
        <w:jc w:val="left"/>
        <w:outlineLvl w:val="9"/>
      </w:pPr>
      <w:r>
        <w:br w:type="page"/>
      </w:r>
    </w:p>
    <w:p w14:paraId="6D923F61" w14:textId="00FE84EC" w:rsidR="003F01C0" w:rsidRDefault="003F01C0" w:rsidP="003F01C0">
      <w:pPr>
        <w:pStyle w:val="Ttulodendicedeautoridades"/>
      </w:pPr>
      <w:r>
        <w:lastRenderedPageBreak/>
        <w:t>Lista de gráficos</w:t>
      </w:r>
    </w:p>
    <w:p w14:paraId="3F3E0F07" w14:textId="77777777" w:rsidR="003F01C0" w:rsidRDefault="003F01C0" w:rsidP="003F01C0">
      <w:pPr>
        <w:pStyle w:val="Ttulodendicedeautoridades"/>
      </w:pPr>
    </w:p>
    <w:p w14:paraId="698DC638" w14:textId="630307AD" w:rsidR="00A23541" w:rsidRDefault="003F01C0">
      <w:pPr>
        <w:pStyle w:val="ndicedeilustraes"/>
        <w:tabs>
          <w:tab w:val="right" w:leader="dot" w:pos="9061"/>
        </w:tabs>
        <w:rPr>
          <w:rFonts w:asciiTheme="minorHAnsi" w:eastAsiaTheme="minorEastAsia" w:hAnsiTheme="minorHAnsi" w:cstheme="minorBidi"/>
          <w:noProof/>
          <w:sz w:val="22"/>
          <w:lang w:eastAsia="pt-BR"/>
        </w:rPr>
      </w:pPr>
      <w:r>
        <w:fldChar w:fldCharType="begin"/>
      </w:r>
      <w:r>
        <w:instrText xml:space="preserve"> TOC \h \z \c "Gráfico" </w:instrText>
      </w:r>
      <w:r>
        <w:fldChar w:fldCharType="separate"/>
      </w:r>
      <w:hyperlink w:anchor="_Toc22074792" w:history="1">
        <w:r w:rsidR="00A23541" w:rsidRPr="008046D3">
          <w:rPr>
            <w:rStyle w:val="Hyperlink"/>
            <w:noProof/>
          </w:rPr>
          <w:t>Gráfico 1 - Pesquisa “O Ensino de Inglês na Educação Pública Brasileira”</w:t>
        </w:r>
        <w:r w:rsidR="00A23541">
          <w:rPr>
            <w:noProof/>
            <w:webHidden/>
          </w:rPr>
          <w:tab/>
        </w:r>
        <w:r w:rsidR="00A23541">
          <w:rPr>
            <w:noProof/>
            <w:webHidden/>
          </w:rPr>
          <w:fldChar w:fldCharType="begin"/>
        </w:r>
        <w:r w:rsidR="00A23541">
          <w:rPr>
            <w:noProof/>
            <w:webHidden/>
          </w:rPr>
          <w:instrText xml:space="preserve"> PAGEREF _Toc22074792 \h </w:instrText>
        </w:r>
        <w:r w:rsidR="00A23541">
          <w:rPr>
            <w:noProof/>
            <w:webHidden/>
          </w:rPr>
        </w:r>
        <w:r w:rsidR="00A23541">
          <w:rPr>
            <w:noProof/>
            <w:webHidden/>
          </w:rPr>
          <w:fldChar w:fldCharType="separate"/>
        </w:r>
        <w:r w:rsidR="00A23541">
          <w:rPr>
            <w:noProof/>
            <w:webHidden/>
          </w:rPr>
          <w:t>20</w:t>
        </w:r>
        <w:r w:rsidR="00A23541">
          <w:rPr>
            <w:noProof/>
            <w:webHidden/>
          </w:rPr>
          <w:fldChar w:fldCharType="end"/>
        </w:r>
      </w:hyperlink>
    </w:p>
    <w:p w14:paraId="7EFA5192" w14:textId="6293D0EF" w:rsidR="00A23541" w:rsidRDefault="00A23541">
      <w:pPr>
        <w:pStyle w:val="ndicedeilustraes"/>
        <w:tabs>
          <w:tab w:val="right" w:leader="dot" w:pos="9061"/>
        </w:tabs>
        <w:rPr>
          <w:rFonts w:asciiTheme="minorHAnsi" w:eastAsiaTheme="minorEastAsia" w:hAnsiTheme="minorHAnsi" w:cstheme="minorBidi"/>
          <w:noProof/>
          <w:sz w:val="22"/>
          <w:lang w:eastAsia="pt-BR"/>
        </w:rPr>
      </w:pPr>
      <w:hyperlink w:anchor="_Toc22074793" w:history="1">
        <w:r w:rsidRPr="008046D3">
          <w:rPr>
            <w:rStyle w:val="Hyperlink"/>
            <w:noProof/>
          </w:rPr>
          <w:t>Gráfico 2 - Visualização do desempenho dos alunos pelos anos</w:t>
        </w:r>
        <w:r>
          <w:rPr>
            <w:noProof/>
            <w:webHidden/>
          </w:rPr>
          <w:tab/>
        </w:r>
        <w:r>
          <w:rPr>
            <w:noProof/>
            <w:webHidden/>
          </w:rPr>
          <w:fldChar w:fldCharType="begin"/>
        </w:r>
        <w:r>
          <w:rPr>
            <w:noProof/>
            <w:webHidden/>
          </w:rPr>
          <w:instrText xml:space="preserve"> PAGEREF _Toc22074793 \h </w:instrText>
        </w:r>
        <w:r>
          <w:rPr>
            <w:noProof/>
            <w:webHidden/>
          </w:rPr>
        </w:r>
        <w:r>
          <w:rPr>
            <w:noProof/>
            <w:webHidden/>
          </w:rPr>
          <w:fldChar w:fldCharType="separate"/>
        </w:r>
        <w:r>
          <w:rPr>
            <w:noProof/>
            <w:webHidden/>
          </w:rPr>
          <w:t>129</w:t>
        </w:r>
        <w:r>
          <w:rPr>
            <w:noProof/>
            <w:webHidden/>
          </w:rPr>
          <w:fldChar w:fldCharType="end"/>
        </w:r>
      </w:hyperlink>
    </w:p>
    <w:p w14:paraId="64183836" w14:textId="459AF47C" w:rsidR="00A23541" w:rsidRDefault="00A23541">
      <w:pPr>
        <w:pStyle w:val="ndicedeilustraes"/>
        <w:tabs>
          <w:tab w:val="right" w:leader="dot" w:pos="9061"/>
        </w:tabs>
        <w:rPr>
          <w:rFonts w:asciiTheme="minorHAnsi" w:eastAsiaTheme="minorEastAsia" w:hAnsiTheme="minorHAnsi" w:cstheme="minorBidi"/>
          <w:noProof/>
          <w:sz w:val="22"/>
          <w:lang w:eastAsia="pt-BR"/>
        </w:rPr>
      </w:pPr>
      <w:hyperlink w:anchor="_Toc22074794" w:history="1">
        <w:r w:rsidRPr="008046D3">
          <w:rPr>
            <w:rStyle w:val="Hyperlink"/>
            <w:noProof/>
          </w:rPr>
          <w:t>Gráfico 3 - Visualização do desempenho dos alunos por tipo de questão</w:t>
        </w:r>
        <w:r>
          <w:rPr>
            <w:noProof/>
            <w:webHidden/>
          </w:rPr>
          <w:tab/>
        </w:r>
        <w:r>
          <w:rPr>
            <w:noProof/>
            <w:webHidden/>
          </w:rPr>
          <w:fldChar w:fldCharType="begin"/>
        </w:r>
        <w:r>
          <w:rPr>
            <w:noProof/>
            <w:webHidden/>
          </w:rPr>
          <w:instrText xml:space="preserve"> PAGEREF _Toc22074794 \h </w:instrText>
        </w:r>
        <w:r>
          <w:rPr>
            <w:noProof/>
            <w:webHidden/>
          </w:rPr>
        </w:r>
        <w:r>
          <w:rPr>
            <w:noProof/>
            <w:webHidden/>
          </w:rPr>
          <w:fldChar w:fldCharType="separate"/>
        </w:r>
        <w:r>
          <w:rPr>
            <w:noProof/>
            <w:webHidden/>
          </w:rPr>
          <w:t>129</w:t>
        </w:r>
        <w:r>
          <w:rPr>
            <w:noProof/>
            <w:webHidden/>
          </w:rPr>
          <w:fldChar w:fldCharType="end"/>
        </w:r>
      </w:hyperlink>
    </w:p>
    <w:p w14:paraId="1831168A" w14:textId="254F2D68" w:rsidR="003F01C0" w:rsidRDefault="003F01C0">
      <w:pPr>
        <w:pStyle w:val="Ttulodendicedeautoridades"/>
      </w:pPr>
      <w:r>
        <w:fldChar w:fldCharType="end"/>
      </w:r>
    </w:p>
    <w:p w14:paraId="792BE024" w14:textId="54FA4B66" w:rsidR="003F01C0" w:rsidRDefault="003F01C0">
      <w:pPr>
        <w:spacing w:line="240" w:lineRule="auto"/>
        <w:ind w:firstLine="0"/>
        <w:jc w:val="left"/>
        <w:outlineLvl w:val="9"/>
      </w:pPr>
      <w:r>
        <w:br w:type="page"/>
      </w:r>
    </w:p>
    <w:p w14:paraId="1C1A548B" w14:textId="13E5A931" w:rsidR="003F01C0" w:rsidRDefault="003F01C0" w:rsidP="003F01C0">
      <w:pPr>
        <w:pStyle w:val="Ttulodendicedeautoridades"/>
      </w:pPr>
      <w:r>
        <w:lastRenderedPageBreak/>
        <w:t>LISTA de FIGURAS</w:t>
      </w:r>
    </w:p>
    <w:p w14:paraId="6C987BAA" w14:textId="77777777" w:rsidR="00067692" w:rsidRDefault="00067692">
      <w:pPr>
        <w:pPrChange w:id="31" w:author="Ryan Lemos" w:date="2019-10-14T19:34:00Z">
          <w:pPr>
            <w:pStyle w:val="Ttulodendicedeautoridades"/>
          </w:pPr>
        </w:pPrChange>
      </w:pPr>
    </w:p>
    <w:p w14:paraId="5C254265" w14:textId="24476569" w:rsidR="00636A97" w:rsidRDefault="00067692">
      <w:pPr>
        <w:pStyle w:val="ndicedeilustraes"/>
        <w:tabs>
          <w:tab w:val="right" w:leader="dot" w:pos="9061"/>
        </w:tabs>
        <w:rPr>
          <w:ins w:id="32" w:author="Ryan Lemos" w:date="2019-10-15T23:35:00Z"/>
          <w:rFonts w:asciiTheme="minorHAnsi" w:eastAsiaTheme="minorEastAsia" w:hAnsiTheme="minorHAnsi" w:cstheme="minorBidi"/>
          <w:noProof/>
          <w:sz w:val="22"/>
          <w:lang w:eastAsia="pt-BR"/>
        </w:rPr>
      </w:pPr>
      <w:r>
        <w:fldChar w:fldCharType="begin"/>
      </w:r>
      <w:r>
        <w:instrText xml:space="preserve"> TOC \h \z \c "Figura" </w:instrText>
      </w:r>
      <w:r>
        <w:fldChar w:fldCharType="separate"/>
      </w:r>
      <w:ins w:id="33" w:author="Ryan Lemos" w:date="2019-10-15T23:35:00Z">
        <w:r w:rsidR="00636A97" w:rsidRPr="00CF1F4B">
          <w:rPr>
            <w:rStyle w:val="Hyperlink"/>
            <w:noProof/>
          </w:rPr>
          <w:fldChar w:fldCharType="begin"/>
        </w:r>
        <w:r w:rsidR="00636A97" w:rsidRPr="00CF1F4B">
          <w:rPr>
            <w:rStyle w:val="Hyperlink"/>
            <w:noProof/>
          </w:rPr>
          <w:instrText xml:space="preserve"> </w:instrText>
        </w:r>
        <w:r w:rsidR="00636A97">
          <w:rPr>
            <w:noProof/>
          </w:rPr>
          <w:instrText>HYPERLINK \l "_Toc22075153"</w:instrText>
        </w:r>
        <w:r w:rsidR="00636A97" w:rsidRPr="00CF1F4B">
          <w:rPr>
            <w:rStyle w:val="Hyperlink"/>
            <w:noProof/>
          </w:rPr>
          <w:instrText xml:space="preserve"> </w:instrText>
        </w:r>
        <w:r w:rsidR="00636A97" w:rsidRPr="00CF1F4B">
          <w:rPr>
            <w:rStyle w:val="Hyperlink"/>
            <w:noProof/>
          </w:rPr>
        </w:r>
        <w:r w:rsidR="00636A97" w:rsidRPr="00CF1F4B">
          <w:rPr>
            <w:rStyle w:val="Hyperlink"/>
            <w:noProof/>
          </w:rPr>
          <w:fldChar w:fldCharType="separate"/>
        </w:r>
        <w:r w:rsidR="00636A97" w:rsidRPr="00CF1F4B">
          <w:rPr>
            <w:rStyle w:val="Hyperlink"/>
            <w:noProof/>
          </w:rPr>
          <w:t>Figura 1 - Modelo de aprendizagem da Wizard</w:t>
        </w:r>
        <w:r w:rsidR="00636A97">
          <w:rPr>
            <w:noProof/>
            <w:webHidden/>
          </w:rPr>
          <w:tab/>
        </w:r>
        <w:r w:rsidR="00636A97">
          <w:rPr>
            <w:noProof/>
            <w:webHidden/>
          </w:rPr>
          <w:fldChar w:fldCharType="begin"/>
        </w:r>
        <w:r w:rsidR="00636A97">
          <w:rPr>
            <w:noProof/>
            <w:webHidden/>
          </w:rPr>
          <w:instrText xml:space="preserve"> PAGEREF _Toc22075153 \h </w:instrText>
        </w:r>
        <w:r w:rsidR="00636A97">
          <w:rPr>
            <w:noProof/>
            <w:webHidden/>
          </w:rPr>
        </w:r>
      </w:ins>
      <w:r w:rsidR="00636A97">
        <w:rPr>
          <w:noProof/>
          <w:webHidden/>
        </w:rPr>
        <w:fldChar w:fldCharType="separate"/>
      </w:r>
      <w:ins w:id="34" w:author="Ryan Lemos" w:date="2019-10-15T23:35:00Z">
        <w:r w:rsidR="00636A97">
          <w:rPr>
            <w:noProof/>
            <w:webHidden/>
          </w:rPr>
          <w:t>24</w:t>
        </w:r>
        <w:r w:rsidR="00636A97">
          <w:rPr>
            <w:noProof/>
            <w:webHidden/>
          </w:rPr>
          <w:fldChar w:fldCharType="end"/>
        </w:r>
        <w:r w:rsidR="00636A97" w:rsidRPr="00CF1F4B">
          <w:rPr>
            <w:rStyle w:val="Hyperlink"/>
            <w:noProof/>
          </w:rPr>
          <w:fldChar w:fldCharType="end"/>
        </w:r>
      </w:ins>
    </w:p>
    <w:p w14:paraId="1C7114BB" w14:textId="6C85880A" w:rsidR="00636A97" w:rsidRDefault="00636A97">
      <w:pPr>
        <w:pStyle w:val="ndicedeilustraes"/>
        <w:tabs>
          <w:tab w:val="right" w:leader="dot" w:pos="9061"/>
        </w:tabs>
        <w:rPr>
          <w:ins w:id="35" w:author="Ryan Lemos" w:date="2019-10-15T23:35:00Z"/>
          <w:rFonts w:asciiTheme="minorHAnsi" w:eastAsiaTheme="minorEastAsia" w:hAnsiTheme="minorHAnsi" w:cstheme="minorBidi"/>
          <w:noProof/>
          <w:sz w:val="22"/>
          <w:lang w:eastAsia="pt-BR"/>
        </w:rPr>
      </w:pPr>
      <w:ins w:id="36"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"_Toc22075154"</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2 - Funcionalidades do Wiz.me</w:t>
        </w:r>
        <w:r>
          <w:rPr>
            <w:noProof/>
            <w:webHidden/>
          </w:rPr>
          <w:tab/>
        </w:r>
        <w:r>
          <w:rPr>
            <w:noProof/>
            <w:webHidden/>
          </w:rPr>
          <w:fldChar w:fldCharType="begin"/>
        </w:r>
        <w:r>
          <w:rPr>
            <w:noProof/>
            <w:webHidden/>
          </w:rPr>
          <w:instrText xml:space="preserve"> PAGEREF _Toc22075154 \h </w:instrText>
        </w:r>
        <w:r>
          <w:rPr>
            <w:noProof/>
            <w:webHidden/>
          </w:rPr>
        </w:r>
      </w:ins>
      <w:r>
        <w:rPr>
          <w:noProof/>
          <w:webHidden/>
        </w:rPr>
        <w:fldChar w:fldCharType="separate"/>
      </w:r>
      <w:ins w:id="37" w:author="Ryan Lemos" w:date="2019-10-15T23:35:00Z">
        <w:r>
          <w:rPr>
            <w:noProof/>
            <w:webHidden/>
          </w:rPr>
          <w:t>25</w:t>
        </w:r>
        <w:r>
          <w:rPr>
            <w:noProof/>
            <w:webHidden/>
          </w:rPr>
          <w:fldChar w:fldCharType="end"/>
        </w:r>
        <w:r w:rsidRPr="00CF1F4B">
          <w:rPr>
            <w:rStyle w:val="Hyperlink"/>
            <w:noProof/>
          </w:rPr>
          <w:fldChar w:fldCharType="end"/>
        </w:r>
      </w:ins>
    </w:p>
    <w:p w14:paraId="3934FCF6" w14:textId="72B0F5A5" w:rsidR="00636A97" w:rsidRDefault="00636A97">
      <w:pPr>
        <w:pStyle w:val="ndicedeilustraes"/>
        <w:tabs>
          <w:tab w:val="right" w:leader="dot" w:pos="9061"/>
        </w:tabs>
        <w:rPr>
          <w:ins w:id="38" w:author="Ryan Lemos" w:date="2019-10-15T23:35:00Z"/>
          <w:rFonts w:asciiTheme="minorHAnsi" w:eastAsiaTheme="minorEastAsia" w:hAnsiTheme="minorHAnsi" w:cstheme="minorBidi"/>
          <w:noProof/>
          <w:sz w:val="22"/>
          <w:lang w:eastAsia="pt-BR"/>
        </w:rPr>
      </w:pPr>
      <w:ins w:id="39"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"_Toc22075155"</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3 - Características do Duolingo</w:t>
        </w:r>
        <w:r>
          <w:rPr>
            <w:noProof/>
            <w:webHidden/>
          </w:rPr>
          <w:tab/>
        </w:r>
        <w:r>
          <w:rPr>
            <w:noProof/>
            <w:webHidden/>
          </w:rPr>
          <w:fldChar w:fldCharType="begin"/>
        </w:r>
        <w:r>
          <w:rPr>
            <w:noProof/>
            <w:webHidden/>
          </w:rPr>
          <w:instrText xml:space="preserve"> PAGEREF _Toc22075155 \h </w:instrText>
        </w:r>
        <w:r>
          <w:rPr>
            <w:noProof/>
            <w:webHidden/>
          </w:rPr>
        </w:r>
      </w:ins>
      <w:r>
        <w:rPr>
          <w:noProof/>
          <w:webHidden/>
        </w:rPr>
        <w:fldChar w:fldCharType="separate"/>
      </w:r>
      <w:ins w:id="40" w:author="Ryan Lemos" w:date="2019-10-15T23:35:00Z">
        <w:r>
          <w:rPr>
            <w:noProof/>
            <w:webHidden/>
          </w:rPr>
          <w:t>25</w:t>
        </w:r>
        <w:r>
          <w:rPr>
            <w:noProof/>
            <w:webHidden/>
          </w:rPr>
          <w:fldChar w:fldCharType="end"/>
        </w:r>
        <w:r w:rsidRPr="00CF1F4B">
          <w:rPr>
            <w:rStyle w:val="Hyperlink"/>
            <w:noProof/>
          </w:rPr>
          <w:fldChar w:fldCharType="end"/>
        </w:r>
      </w:ins>
    </w:p>
    <w:p w14:paraId="40D93798" w14:textId="2994E06F" w:rsidR="00636A97" w:rsidRDefault="00636A97">
      <w:pPr>
        <w:pStyle w:val="ndicedeilustraes"/>
        <w:tabs>
          <w:tab w:val="right" w:leader="dot" w:pos="9061"/>
        </w:tabs>
        <w:rPr>
          <w:ins w:id="41" w:author="Ryan Lemos" w:date="2019-10-15T23:35:00Z"/>
          <w:rFonts w:asciiTheme="minorHAnsi" w:eastAsiaTheme="minorEastAsia" w:hAnsiTheme="minorHAnsi" w:cstheme="minorBidi"/>
          <w:noProof/>
          <w:sz w:val="22"/>
          <w:lang w:eastAsia="pt-BR"/>
        </w:rPr>
      </w:pPr>
      <w:ins w:id="42"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"_Toc22075156"</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4 - Interação humano-computador adaptada da descrição do comitê SIGCHI 1992</w:t>
        </w:r>
        <w:r>
          <w:rPr>
            <w:noProof/>
            <w:webHidden/>
          </w:rPr>
          <w:tab/>
        </w:r>
        <w:r>
          <w:rPr>
            <w:noProof/>
            <w:webHidden/>
          </w:rPr>
          <w:fldChar w:fldCharType="begin"/>
        </w:r>
        <w:r>
          <w:rPr>
            <w:noProof/>
            <w:webHidden/>
          </w:rPr>
          <w:instrText xml:space="preserve"> PAGEREF _Toc22075156 \h </w:instrText>
        </w:r>
        <w:r>
          <w:rPr>
            <w:noProof/>
            <w:webHidden/>
          </w:rPr>
        </w:r>
      </w:ins>
      <w:r>
        <w:rPr>
          <w:noProof/>
          <w:webHidden/>
        </w:rPr>
        <w:fldChar w:fldCharType="separate"/>
      </w:r>
      <w:ins w:id="43" w:author="Ryan Lemos" w:date="2019-10-15T23:35:00Z">
        <w:r>
          <w:rPr>
            <w:noProof/>
            <w:webHidden/>
          </w:rPr>
          <w:t>27</w:t>
        </w:r>
        <w:r>
          <w:rPr>
            <w:noProof/>
            <w:webHidden/>
          </w:rPr>
          <w:fldChar w:fldCharType="end"/>
        </w:r>
        <w:r w:rsidRPr="00CF1F4B">
          <w:rPr>
            <w:rStyle w:val="Hyperlink"/>
            <w:noProof/>
          </w:rPr>
          <w:fldChar w:fldCharType="end"/>
        </w:r>
      </w:ins>
    </w:p>
    <w:p w14:paraId="68368DF8" w14:textId="03788B9C" w:rsidR="00636A97" w:rsidRDefault="00636A97">
      <w:pPr>
        <w:pStyle w:val="ndicedeilustraes"/>
        <w:tabs>
          <w:tab w:val="right" w:leader="dot" w:pos="9061"/>
        </w:tabs>
        <w:rPr>
          <w:ins w:id="44" w:author="Ryan Lemos" w:date="2019-10-15T23:35:00Z"/>
          <w:rFonts w:asciiTheme="minorHAnsi" w:eastAsiaTheme="minorEastAsia" w:hAnsiTheme="minorHAnsi" w:cstheme="minorBidi"/>
          <w:noProof/>
          <w:sz w:val="22"/>
          <w:lang w:eastAsia="pt-BR"/>
        </w:rPr>
      </w:pPr>
      <w:ins w:id="45"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"_Toc22075157"</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5 - Camadas da Engenharia de Software</w:t>
        </w:r>
        <w:r>
          <w:rPr>
            <w:noProof/>
            <w:webHidden/>
          </w:rPr>
          <w:tab/>
        </w:r>
        <w:r>
          <w:rPr>
            <w:noProof/>
            <w:webHidden/>
          </w:rPr>
          <w:fldChar w:fldCharType="begin"/>
        </w:r>
        <w:r>
          <w:rPr>
            <w:noProof/>
            <w:webHidden/>
          </w:rPr>
          <w:instrText xml:space="preserve"> PAGEREF _Toc22075157 \h </w:instrText>
        </w:r>
        <w:r>
          <w:rPr>
            <w:noProof/>
            <w:webHidden/>
          </w:rPr>
        </w:r>
      </w:ins>
      <w:r>
        <w:rPr>
          <w:noProof/>
          <w:webHidden/>
        </w:rPr>
        <w:fldChar w:fldCharType="separate"/>
      </w:r>
      <w:ins w:id="46" w:author="Ryan Lemos" w:date="2019-10-15T23:35:00Z">
        <w:r>
          <w:rPr>
            <w:noProof/>
            <w:webHidden/>
          </w:rPr>
          <w:t>29</w:t>
        </w:r>
        <w:r>
          <w:rPr>
            <w:noProof/>
            <w:webHidden/>
          </w:rPr>
          <w:fldChar w:fldCharType="end"/>
        </w:r>
        <w:r w:rsidRPr="00CF1F4B">
          <w:rPr>
            <w:rStyle w:val="Hyperlink"/>
            <w:noProof/>
          </w:rPr>
          <w:fldChar w:fldCharType="end"/>
        </w:r>
      </w:ins>
    </w:p>
    <w:p w14:paraId="0FF15570" w14:textId="14ED653A" w:rsidR="00636A97" w:rsidRDefault="00636A97">
      <w:pPr>
        <w:pStyle w:val="ndicedeilustraes"/>
        <w:tabs>
          <w:tab w:val="right" w:leader="dot" w:pos="9061"/>
        </w:tabs>
        <w:rPr>
          <w:ins w:id="47" w:author="Ryan Lemos" w:date="2019-10-15T23:35:00Z"/>
          <w:rFonts w:asciiTheme="minorHAnsi" w:eastAsiaTheme="minorEastAsia" w:hAnsiTheme="minorHAnsi" w:cstheme="minorBidi"/>
          <w:noProof/>
          <w:sz w:val="22"/>
          <w:lang w:eastAsia="pt-BR"/>
        </w:rPr>
      </w:pPr>
      <w:ins w:id="48"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"_Toc22075158"</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6 - Exemplo de processo</w:t>
        </w:r>
        <w:r>
          <w:rPr>
            <w:noProof/>
            <w:webHidden/>
          </w:rPr>
          <w:tab/>
        </w:r>
        <w:r>
          <w:rPr>
            <w:noProof/>
            <w:webHidden/>
          </w:rPr>
          <w:fldChar w:fldCharType="begin"/>
        </w:r>
        <w:r>
          <w:rPr>
            <w:noProof/>
            <w:webHidden/>
          </w:rPr>
          <w:instrText xml:space="preserve"> PAGEREF _Toc22075158 \h </w:instrText>
        </w:r>
        <w:r>
          <w:rPr>
            <w:noProof/>
            <w:webHidden/>
          </w:rPr>
        </w:r>
      </w:ins>
      <w:r>
        <w:rPr>
          <w:noProof/>
          <w:webHidden/>
        </w:rPr>
        <w:fldChar w:fldCharType="separate"/>
      </w:r>
      <w:ins w:id="49" w:author="Ryan Lemos" w:date="2019-10-15T23:35:00Z">
        <w:r>
          <w:rPr>
            <w:noProof/>
            <w:webHidden/>
          </w:rPr>
          <w:t>30</w:t>
        </w:r>
        <w:r>
          <w:rPr>
            <w:noProof/>
            <w:webHidden/>
          </w:rPr>
          <w:fldChar w:fldCharType="end"/>
        </w:r>
        <w:r w:rsidRPr="00CF1F4B">
          <w:rPr>
            <w:rStyle w:val="Hyperlink"/>
            <w:noProof/>
          </w:rPr>
          <w:fldChar w:fldCharType="end"/>
        </w:r>
      </w:ins>
    </w:p>
    <w:p w14:paraId="38676435" w14:textId="376D9C28" w:rsidR="00636A97" w:rsidRDefault="00636A97">
      <w:pPr>
        <w:pStyle w:val="ndicedeilustraes"/>
        <w:tabs>
          <w:tab w:val="right" w:leader="dot" w:pos="9061"/>
        </w:tabs>
        <w:rPr>
          <w:ins w:id="50" w:author="Ryan Lemos" w:date="2019-10-15T23:35:00Z"/>
          <w:rFonts w:asciiTheme="minorHAnsi" w:eastAsiaTheme="minorEastAsia" w:hAnsiTheme="minorHAnsi" w:cstheme="minorBidi"/>
          <w:noProof/>
          <w:sz w:val="22"/>
          <w:lang w:eastAsia="pt-BR"/>
        </w:rPr>
      </w:pPr>
      <w:ins w:id="51"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"_Toc22075159"</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7 – Exemplo de conectores em um processo de compra</w:t>
        </w:r>
        <w:r>
          <w:rPr>
            <w:noProof/>
            <w:webHidden/>
          </w:rPr>
          <w:tab/>
        </w:r>
        <w:r>
          <w:rPr>
            <w:noProof/>
            <w:webHidden/>
          </w:rPr>
          <w:fldChar w:fldCharType="begin"/>
        </w:r>
        <w:r>
          <w:rPr>
            <w:noProof/>
            <w:webHidden/>
          </w:rPr>
          <w:instrText xml:space="preserve"> PAGEREF _Toc22075159 \h </w:instrText>
        </w:r>
        <w:r>
          <w:rPr>
            <w:noProof/>
            <w:webHidden/>
          </w:rPr>
        </w:r>
      </w:ins>
      <w:r>
        <w:rPr>
          <w:noProof/>
          <w:webHidden/>
        </w:rPr>
        <w:fldChar w:fldCharType="separate"/>
      </w:r>
      <w:ins w:id="52" w:author="Ryan Lemos" w:date="2019-10-15T23:35:00Z">
        <w:r>
          <w:rPr>
            <w:noProof/>
            <w:webHidden/>
          </w:rPr>
          <w:t>31</w:t>
        </w:r>
        <w:r>
          <w:rPr>
            <w:noProof/>
            <w:webHidden/>
          </w:rPr>
          <w:fldChar w:fldCharType="end"/>
        </w:r>
        <w:r w:rsidRPr="00CF1F4B">
          <w:rPr>
            <w:rStyle w:val="Hyperlink"/>
            <w:noProof/>
          </w:rPr>
          <w:fldChar w:fldCharType="end"/>
        </w:r>
      </w:ins>
    </w:p>
    <w:p w14:paraId="717C19C5" w14:textId="5ABECB45" w:rsidR="00636A97" w:rsidRDefault="00636A97">
      <w:pPr>
        <w:pStyle w:val="ndicedeilustraes"/>
        <w:tabs>
          <w:tab w:val="right" w:leader="dot" w:pos="9061"/>
        </w:tabs>
        <w:rPr>
          <w:ins w:id="53" w:author="Ryan Lemos" w:date="2019-10-15T23:35:00Z"/>
          <w:rFonts w:asciiTheme="minorHAnsi" w:eastAsiaTheme="minorEastAsia" w:hAnsiTheme="minorHAnsi" w:cstheme="minorBidi"/>
          <w:noProof/>
          <w:sz w:val="22"/>
          <w:lang w:eastAsia="pt-BR"/>
        </w:rPr>
      </w:pPr>
      <w:ins w:id="54"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"_Toc22075160"</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 xml:space="preserve">Figura 8 - Exemplo de </w:t>
        </w:r>
        <w:r w:rsidRPr="00CF1F4B">
          <w:rPr>
            <w:rStyle w:val="Hyperlink"/>
            <w:i/>
            <w:noProof/>
          </w:rPr>
          <w:t>gateway</w:t>
        </w:r>
        <w:r w:rsidRPr="00CF1F4B">
          <w:rPr>
            <w:rStyle w:val="Hyperlink"/>
            <w:noProof/>
          </w:rPr>
          <w:t xml:space="preserve"> em um processo de compra</w:t>
        </w:r>
        <w:r>
          <w:rPr>
            <w:noProof/>
            <w:webHidden/>
          </w:rPr>
          <w:tab/>
        </w:r>
        <w:r>
          <w:rPr>
            <w:noProof/>
            <w:webHidden/>
          </w:rPr>
          <w:fldChar w:fldCharType="begin"/>
        </w:r>
        <w:r>
          <w:rPr>
            <w:noProof/>
            <w:webHidden/>
          </w:rPr>
          <w:instrText xml:space="preserve"> PAGEREF _Toc22075160 \h </w:instrText>
        </w:r>
        <w:r>
          <w:rPr>
            <w:noProof/>
            <w:webHidden/>
          </w:rPr>
        </w:r>
      </w:ins>
      <w:r>
        <w:rPr>
          <w:noProof/>
          <w:webHidden/>
        </w:rPr>
        <w:fldChar w:fldCharType="separate"/>
      </w:r>
      <w:ins w:id="55" w:author="Ryan Lemos" w:date="2019-10-15T23:35:00Z">
        <w:r>
          <w:rPr>
            <w:noProof/>
            <w:webHidden/>
          </w:rPr>
          <w:t>31</w:t>
        </w:r>
        <w:r>
          <w:rPr>
            <w:noProof/>
            <w:webHidden/>
          </w:rPr>
          <w:fldChar w:fldCharType="end"/>
        </w:r>
        <w:r w:rsidRPr="00CF1F4B">
          <w:rPr>
            <w:rStyle w:val="Hyperlink"/>
            <w:noProof/>
          </w:rPr>
          <w:fldChar w:fldCharType="end"/>
        </w:r>
      </w:ins>
    </w:p>
    <w:p w14:paraId="40F59693" w14:textId="51749887" w:rsidR="00636A97" w:rsidRDefault="00636A97">
      <w:pPr>
        <w:pStyle w:val="ndicedeilustraes"/>
        <w:tabs>
          <w:tab w:val="right" w:leader="dot" w:pos="9061"/>
        </w:tabs>
        <w:rPr>
          <w:ins w:id="56" w:author="Ryan Lemos" w:date="2019-10-15T23:35:00Z"/>
          <w:rFonts w:asciiTheme="minorHAnsi" w:eastAsiaTheme="minorEastAsia" w:hAnsiTheme="minorHAnsi" w:cstheme="minorBidi"/>
          <w:noProof/>
          <w:sz w:val="22"/>
          <w:lang w:eastAsia="pt-BR"/>
        </w:rPr>
      </w:pPr>
      <w:ins w:id="57"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"_Toc22075161"</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9 - Exemplo de utilização de eventos em um processo de compra</w:t>
        </w:r>
        <w:r>
          <w:rPr>
            <w:noProof/>
            <w:webHidden/>
          </w:rPr>
          <w:tab/>
        </w:r>
        <w:r>
          <w:rPr>
            <w:noProof/>
            <w:webHidden/>
          </w:rPr>
          <w:fldChar w:fldCharType="begin"/>
        </w:r>
        <w:r>
          <w:rPr>
            <w:noProof/>
            <w:webHidden/>
          </w:rPr>
          <w:instrText xml:space="preserve"> PAGEREF _Toc22075161 \h </w:instrText>
        </w:r>
        <w:r>
          <w:rPr>
            <w:noProof/>
            <w:webHidden/>
          </w:rPr>
        </w:r>
      </w:ins>
      <w:r>
        <w:rPr>
          <w:noProof/>
          <w:webHidden/>
        </w:rPr>
        <w:fldChar w:fldCharType="separate"/>
      </w:r>
      <w:ins w:id="58" w:author="Ryan Lemos" w:date="2019-10-15T23:35:00Z">
        <w:r>
          <w:rPr>
            <w:noProof/>
            <w:webHidden/>
          </w:rPr>
          <w:t>32</w:t>
        </w:r>
        <w:r>
          <w:rPr>
            <w:noProof/>
            <w:webHidden/>
          </w:rPr>
          <w:fldChar w:fldCharType="end"/>
        </w:r>
        <w:r w:rsidRPr="00CF1F4B">
          <w:rPr>
            <w:rStyle w:val="Hyperlink"/>
            <w:noProof/>
          </w:rPr>
          <w:fldChar w:fldCharType="end"/>
        </w:r>
      </w:ins>
    </w:p>
    <w:p w14:paraId="289E508F" w14:textId="1E180FCA" w:rsidR="00636A97" w:rsidRDefault="00636A97">
      <w:pPr>
        <w:pStyle w:val="ndicedeilustraes"/>
        <w:tabs>
          <w:tab w:val="right" w:leader="dot" w:pos="9061"/>
        </w:tabs>
        <w:rPr>
          <w:ins w:id="59" w:author="Ryan Lemos" w:date="2019-10-15T23:35:00Z"/>
          <w:rFonts w:asciiTheme="minorHAnsi" w:eastAsiaTheme="minorEastAsia" w:hAnsiTheme="minorHAnsi" w:cstheme="minorBidi"/>
          <w:noProof/>
          <w:sz w:val="22"/>
          <w:lang w:eastAsia="pt-BR"/>
        </w:rPr>
      </w:pPr>
      <w:ins w:id="60"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"_Toc22075162"</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10 - Exemplo de utilização de piscinas e raias em um processo de compra</w:t>
        </w:r>
        <w:r>
          <w:rPr>
            <w:noProof/>
            <w:webHidden/>
          </w:rPr>
          <w:tab/>
        </w:r>
        <w:r>
          <w:rPr>
            <w:noProof/>
            <w:webHidden/>
          </w:rPr>
          <w:fldChar w:fldCharType="begin"/>
        </w:r>
        <w:r>
          <w:rPr>
            <w:noProof/>
            <w:webHidden/>
          </w:rPr>
          <w:instrText xml:space="preserve"> PAGEREF _Toc22075162 \h </w:instrText>
        </w:r>
        <w:r>
          <w:rPr>
            <w:noProof/>
            <w:webHidden/>
          </w:rPr>
        </w:r>
      </w:ins>
      <w:r>
        <w:rPr>
          <w:noProof/>
          <w:webHidden/>
        </w:rPr>
        <w:fldChar w:fldCharType="separate"/>
      </w:r>
      <w:ins w:id="61" w:author="Ryan Lemos" w:date="2019-10-15T23:35:00Z">
        <w:r>
          <w:rPr>
            <w:noProof/>
            <w:webHidden/>
          </w:rPr>
          <w:t>33</w:t>
        </w:r>
        <w:r>
          <w:rPr>
            <w:noProof/>
            <w:webHidden/>
          </w:rPr>
          <w:fldChar w:fldCharType="end"/>
        </w:r>
        <w:r w:rsidRPr="00CF1F4B">
          <w:rPr>
            <w:rStyle w:val="Hyperlink"/>
            <w:noProof/>
          </w:rPr>
          <w:fldChar w:fldCharType="end"/>
        </w:r>
      </w:ins>
    </w:p>
    <w:p w14:paraId="5C85388B" w14:textId="49AF8CA0" w:rsidR="00636A97" w:rsidRDefault="00636A97">
      <w:pPr>
        <w:pStyle w:val="ndicedeilustraes"/>
        <w:tabs>
          <w:tab w:val="right" w:leader="dot" w:pos="9061"/>
        </w:tabs>
        <w:rPr>
          <w:ins w:id="62" w:author="Ryan Lemos" w:date="2019-10-15T23:35:00Z"/>
          <w:rFonts w:asciiTheme="minorHAnsi" w:eastAsiaTheme="minorEastAsia" w:hAnsiTheme="minorHAnsi" w:cstheme="minorBidi"/>
          <w:noProof/>
          <w:sz w:val="22"/>
          <w:lang w:eastAsia="pt-BR"/>
        </w:rPr>
      </w:pPr>
      <w:ins w:id="63"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"_Toc22075163"</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11 - Modelo em espiral</w:t>
        </w:r>
        <w:r>
          <w:rPr>
            <w:noProof/>
            <w:webHidden/>
          </w:rPr>
          <w:tab/>
        </w:r>
        <w:r>
          <w:rPr>
            <w:noProof/>
            <w:webHidden/>
          </w:rPr>
          <w:fldChar w:fldCharType="begin"/>
        </w:r>
        <w:r>
          <w:rPr>
            <w:noProof/>
            <w:webHidden/>
          </w:rPr>
          <w:instrText xml:space="preserve"> PAGEREF _Toc22075163 \h </w:instrText>
        </w:r>
        <w:r>
          <w:rPr>
            <w:noProof/>
            <w:webHidden/>
          </w:rPr>
        </w:r>
      </w:ins>
      <w:r>
        <w:rPr>
          <w:noProof/>
          <w:webHidden/>
        </w:rPr>
        <w:fldChar w:fldCharType="separate"/>
      </w:r>
      <w:ins w:id="64" w:author="Ryan Lemos" w:date="2019-10-15T23:35:00Z">
        <w:r>
          <w:rPr>
            <w:noProof/>
            <w:webHidden/>
          </w:rPr>
          <w:t>34</w:t>
        </w:r>
        <w:r>
          <w:rPr>
            <w:noProof/>
            <w:webHidden/>
          </w:rPr>
          <w:fldChar w:fldCharType="end"/>
        </w:r>
        <w:r w:rsidRPr="00CF1F4B">
          <w:rPr>
            <w:rStyle w:val="Hyperlink"/>
            <w:noProof/>
          </w:rPr>
          <w:fldChar w:fldCharType="end"/>
        </w:r>
      </w:ins>
    </w:p>
    <w:p w14:paraId="7DD707FB" w14:textId="2C4EB5C8" w:rsidR="00636A97" w:rsidRDefault="00636A97">
      <w:pPr>
        <w:pStyle w:val="ndicedeilustraes"/>
        <w:tabs>
          <w:tab w:val="right" w:leader="dot" w:pos="9061"/>
        </w:tabs>
        <w:rPr>
          <w:ins w:id="65" w:author="Ryan Lemos" w:date="2019-10-15T23:35:00Z"/>
          <w:rFonts w:asciiTheme="minorHAnsi" w:eastAsiaTheme="minorEastAsia" w:hAnsiTheme="minorHAnsi" w:cstheme="minorBidi"/>
          <w:noProof/>
          <w:sz w:val="22"/>
          <w:lang w:eastAsia="pt-BR"/>
        </w:rPr>
      </w:pPr>
      <w:ins w:id="66"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"_Toc22075164"</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12 - Exemplo de uma estória de usuário</w:t>
        </w:r>
        <w:r>
          <w:rPr>
            <w:noProof/>
            <w:webHidden/>
          </w:rPr>
          <w:tab/>
        </w:r>
        <w:r>
          <w:rPr>
            <w:noProof/>
            <w:webHidden/>
          </w:rPr>
          <w:fldChar w:fldCharType="begin"/>
        </w:r>
        <w:r>
          <w:rPr>
            <w:noProof/>
            <w:webHidden/>
          </w:rPr>
          <w:instrText xml:space="preserve"> PAGEREF _Toc22075164 \h </w:instrText>
        </w:r>
        <w:r>
          <w:rPr>
            <w:noProof/>
            <w:webHidden/>
          </w:rPr>
        </w:r>
      </w:ins>
      <w:r>
        <w:rPr>
          <w:noProof/>
          <w:webHidden/>
        </w:rPr>
        <w:fldChar w:fldCharType="separate"/>
      </w:r>
      <w:ins w:id="67" w:author="Ryan Lemos" w:date="2019-10-15T23:35:00Z">
        <w:r>
          <w:rPr>
            <w:noProof/>
            <w:webHidden/>
          </w:rPr>
          <w:t>36</w:t>
        </w:r>
        <w:r>
          <w:rPr>
            <w:noProof/>
            <w:webHidden/>
          </w:rPr>
          <w:fldChar w:fldCharType="end"/>
        </w:r>
        <w:r w:rsidRPr="00CF1F4B">
          <w:rPr>
            <w:rStyle w:val="Hyperlink"/>
            <w:noProof/>
          </w:rPr>
          <w:fldChar w:fldCharType="end"/>
        </w:r>
      </w:ins>
    </w:p>
    <w:p w14:paraId="3D5A2012" w14:textId="7C877866" w:rsidR="00636A97" w:rsidRDefault="00636A97">
      <w:pPr>
        <w:pStyle w:val="ndicedeilustraes"/>
        <w:tabs>
          <w:tab w:val="right" w:leader="dot" w:pos="9061"/>
        </w:tabs>
        <w:rPr>
          <w:ins w:id="68" w:author="Ryan Lemos" w:date="2019-10-15T23:35:00Z"/>
          <w:rFonts w:asciiTheme="minorHAnsi" w:eastAsiaTheme="minorEastAsia" w:hAnsiTheme="minorHAnsi" w:cstheme="minorBidi"/>
          <w:noProof/>
          <w:sz w:val="22"/>
          <w:lang w:eastAsia="pt-BR"/>
        </w:rPr>
      </w:pPr>
      <w:ins w:id="69"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"_Toc22075165"</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13 - Estrutura básica do HTML</w:t>
        </w:r>
        <w:r>
          <w:rPr>
            <w:noProof/>
            <w:webHidden/>
          </w:rPr>
          <w:tab/>
        </w:r>
        <w:r>
          <w:rPr>
            <w:noProof/>
            <w:webHidden/>
          </w:rPr>
          <w:fldChar w:fldCharType="begin"/>
        </w:r>
        <w:r>
          <w:rPr>
            <w:noProof/>
            <w:webHidden/>
          </w:rPr>
          <w:instrText xml:space="preserve"> PAGEREF _Toc22075165 \h </w:instrText>
        </w:r>
        <w:r>
          <w:rPr>
            <w:noProof/>
            <w:webHidden/>
          </w:rPr>
        </w:r>
      </w:ins>
      <w:r>
        <w:rPr>
          <w:noProof/>
          <w:webHidden/>
        </w:rPr>
        <w:fldChar w:fldCharType="separate"/>
      </w:r>
      <w:ins w:id="70" w:author="Ryan Lemos" w:date="2019-10-15T23:35:00Z">
        <w:r>
          <w:rPr>
            <w:noProof/>
            <w:webHidden/>
          </w:rPr>
          <w:t>38</w:t>
        </w:r>
        <w:r>
          <w:rPr>
            <w:noProof/>
            <w:webHidden/>
          </w:rPr>
          <w:fldChar w:fldCharType="end"/>
        </w:r>
        <w:r w:rsidRPr="00CF1F4B">
          <w:rPr>
            <w:rStyle w:val="Hyperlink"/>
            <w:noProof/>
          </w:rPr>
          <w:fldChar w:fldCharType="end"/>
        </w:r>
      </w:ins>
    </w:p>
    <w:p w14:paraId="458D1DFE" w14:textId="7D7658D0" w:rsidR="00636A97" w:rsidRDefault="00636A97">
      <w:pPr>
        <w:pStyle w:val="ndicedeilustraes"/>
        <w:tabs>
          <w:tab w:val="right" w:leader="dot" w:pos="9061"/>
        </w:tabs>
        <w:rPr>
          <w:ins w:id="71" w:author="Ryan Lemos" w:date="2019-10-15T23:35:00Z"/>
          <w:rFonts w:asciiTheme="minorHAnsi" w:eastAsiaTheme="minorEastAsia" w:hAnsiTheme="minorHAnsi" w:cstheme="minorBidi"/>
          <w:noProof/>
          <w:sz w:val="22"/>
          <w:lang w:eastAsia="pt-BR"/>
        </w:rPr>
      </w:pPr>
      <w:ins w:id="72"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"_Toc22075166"</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14 - Sintaxe CSS</w:t>
        </w:r>
        <w:r>
          <w:rPr>
            <w:noProof/>
            <w:webHidden/>
          </w:rPr>
          <w:tab/>
        </w:r>
        <w:r>
          <w:rPr>
            <w:noProof/>
            <w:webHidden/>
          </w:rPr>
          <w:fldChar w:fldCharType="begin"/>
        </w:r>
        <w:r>
          <w:rPr>
            <w:noProof/>
            <w:webHidden/>
          </w:rPr>
          <w:instrText xml:space="preserve"> PAGEREF _Toc22075166 \h </w:instrText>
        </w:r>
        <w:r>
          <w:rPr>
            <w:noProof/>
            <w:webHidden/>
          </w:rPr>
        </w:r>
      </w:ins>
      <w:r>
        <w:rPr>
          <w:noProof/>
          <w:webHidden/>
        </w:rPr>
        <w:fldChar w:fldCharType="separate"/>
      </w:r>
      <w:ins w:id="73" w:author="Ryan Lemos" w:date="2019-10-15T23:35:00Z">
        <w:r>
          <w:rPr>
            <w:noProof/>
            <w:webHidden/>
          </w:rPr>
          <w:t>38</w:t>
        </w:r>
        <w:r>
          <w:rPr>
            <w:noProof/>
            <w:webHidden/>
          </w:rPr>
          <w:fldChar w:fldCharType="end"/>
        </w:r>
        <w:r w:rsidRPr="00CF1F4B">
          <w:rPr>
            <w:rStyle w:val="Hyperlink"/>
            <w:noProof/>
          </w:rPr>
          <w:fldChar w:fldCharType="end"/>
        </w:r>
      </w:ins>
    </w:p>
    <w:p w14:paraId="51C46FBD" w14:textId="7C135C28" w:rsidR="00636A97" w:rsidRDefault="00636A97">
      <w:pPr>
        <w:pStyle w:val="ndicedeilustraes"/>
        <w:tabs>
          <w:tab w:val="right" w:leader="dot" w:pos="9061"/>
        </w:tabs>
        <w:rPr>
          <w:ins w:id="74" w:author="Ryan Lemos" w:date="2019-10-15T23:35:00Z"/>
          <w:rFonts w:asciiTheme="minorHAnsi" w:eastAsiaTheme="minorEastAsia" w:hAnsiTheme="minorHAnsi" w:cstheme="minorBidi"/>
          <w:noProof/>
          <w:sz w:val="22"/>
          <w:lang w:eastAsia="pt-BR"/>
        </w:rPr>
      </w:pPr>
      <w:ins w:id="75"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"_Toc22075167"</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15 – Exemplo de um seletor CSS</w:t>
        </w:r>
        <w:r>
          <w:rPr>
            <w:noProof/>
            <w:webHidden/>
          </w:rPr>
          <w:tab/>
        </w:r>
        <w:r>
          <w:rPr>
            <w:noProof/>
            <w:webHidden/>
          </w:rPr>
          <w:fldChar w:fldCharType="begin"/>
        </w:r>
        <w:r>
          <w:rPr>
            <w:noProof/>
            <w:webHidden/>
          </w:rPr>
          <w:instrText xml:space="preserve"> PAGEREF _Toc22075167 \h </w:instrText>
        </w:r>
        <w:r>
          <w:rPr>
            <w:noProof/>
            <w:webHidden/>
          </w:rPr>
        </w:r>
      </w:ins>
      <w:r>
        <w:rPr>
          <w:noProof/>
          <w:webHidden/>
        </w:rPr>
        <w:fldChar w:fldCharType="separate"/>
      </w:r>
      <w:ins w:id="76" w:author="Ryan Lemos" w:date="2019-10-15T23:35:00Z">
        <w:r>
          <w:rPr>
            <w:noProof/>
            <w:webHidden/>
          </w:rPr>
          <w:t>39</w:t>
        </w:r>
        <w:r>
          <w:rPr>
            <w:noProof/>
            <w:webHidden/>
          </w:rPr>
          <w:fldChar w:fldCharType="end"/>
        </w:r>
        <w:r w:rsidRPr="00CF1F4B">
          <w:rPr>
            <w:rStyle w:val="Hyperlink"/>
            <w:noProof/>
          </w:rPr>
          <w:fldChar w:fldCharType="end"/>
        </w:r>
      </w:ins>
    </w:p>
    <w:p w14:paraId="77FF9706" w14:textId="3E94348D" w:rsidR="00636A97" w:rsidRDefault="00636A97">
      <w:pPr>
        <w:pStyle w:val="ndicedeilustraes"/>
        <w:tabs>
          <w:tab w:val="right" w:leader="dot" w:pos="9061"/>
        </w:tabs>
        <w:rPr>
          <w:ins w:id="77" w:author="Ryan Lemos" w:date="2019-10-15T23:35:00Z"/>
          <w:rFonts w:asciiTheme="minorHAnsi" w:eastAsiaTheme="minorEastAsia" w:hAnsiTheme="minorHAnsi" w:cstheme="minorBidi"/>
          <w:noProof/>
          <w:sz w:val="22"/>
          <w:lang w:eastAsia="pt-BR"/>
        </w:rPr>
      </w:pPr>
      <w:ins w:id="78"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"_Toc22075168"</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16 - Exemplo de objeto JSON</w:t>
        </w:r>
        <w:r>
          <w:rPr>
            <w:noProof/>
            <w:webHidden/>
          </w:rPr>
          <w:tab/>
        </w:r>
        <w:r>
          <w:rPr>
            <w:noProof/>
            <w:webHidden/>
          </w:rPr>
          <w:fldChar w:fldCharType="begin"/>
        </w:r>
        <w:r>
          <w:rPr>
            <w:noProof/>
            <w:webHidden/>
          </w:rPr>
          <w:instrText xml:space="preserve"> PAGEREF _Toc22075168 \h </w:instrText>
        </w:r>
        <w:r>
          <w:rPr>
            <w:noProof/>
            <w:webHidden/>
          </w:rPr>
        </w:r>
      </w:ins>
      <w:r>
        <w:rPr>
          <w:noProof/>
          <w:webHidden/>
        </w:rPr>
        <w:fldChar w:fldCharType="separate"/>
      </w:r>
      <w:ins w:id="79" w:author="Ryan Lemos" w:date="2019-10-15T23:35:00Z">
        <w:r>
          <w:rPr>
            <w:noProof/>
            <w:webHidden/>
          </w:rPr>
          <w:t>40</w:t>
        </w:r>
        <w:r>
          <w:rPr>
            <w:noProof/>
            <w:webHidden/>
          </w:rPr>
          <w:fldChar w:fldCharType="end"/>
        </w:r>
        <w:r w:rsidRPr="00CF1F4B">
          <w:rPr>
            <w:rStyle w:val="Hyperlink"/>
            <w:noProof/>
          </w:rPr>
          <w:fldChar w:fldCharType="end"/>
        </w:r>
      </w:ins>
    </w:p>
    <w:p w14:paraId="2351BA91" w14:textId="120B9D72" w:rsidR="00636A97" w:rsidRDefault="00636A97">
      <w:pPr>
        <w:pStyle w:val="ndicedeilustraes"/>
        <w:tabs>
          <w:tab w:val="right" w:leader="dot" w:pos="9061"/>
        </w:tabs>
        <w:rPr>
          <w:ins w:id="80" w:author="Ryan Lemos" w:date="2019-10-15T23:35:00Z"/>
          <w:rFonts w:asciiTheme="minorHAnsi" w:eastAsiaTheme="minorEastAsia" w:hAnsiTheme="minorHAnsi" w:cstheme="minorBidi"/>
          <w:noProof/>
          <w:sz w:val="22"/>
          <w:lang w:eastAsia="pt-BR"/>
        </w:rPr>
      </w:pPr>
      <w:ins w:id="81"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"_Toc22075169"</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17 - Exemplo da tipagem utilizada no TypeScript</w:t>
        </w:r>
        <w:r>
          <w:rPr>
            <w:noProof/>
            <w:webHidden/>
          </w:rPr>
          <w:tab/>
        </w:r>
        <w:r>
          <w:rPr>
            <w:noProof/>
            <w:webHidden/>
          </w:rPr>
          <w:fldChar w:fldCharType="begin"/>
        </w:r>
        <w:r>
          <w:rPr>
            <w:noProof/>
            <w:webHidden/>
          </w:rPr>
          <w:instrText xml:space="preserve"> PAGEREF _Toc22075169 \h </w:instrText>
        </w:r>
        <w:r>
          <w:rPr>
            <w:noProof/>
            <w:webHidden/>
          </w:rPr>
        </w:r>
      </w:ins>
      <w:r>
        <w:rPr>
          <w:noProof/>
          <w:webHidden/>
        </w:rPr>
        <w:fldChar w:fldCharType="separate"/>
      </w:r>
      <w:ins w:id="82" w:author="Ryan Lemos" w:date="2019-10-15T23:35:00Z">
        <w:r>
          <w:rPr>
            <w:noProof/>
            <w:webHidden/>
          </w:rPr>
          <w:t>41</w:t>
        </w:r>
        <w:r>
          <w:rPr>
            <w:noProof/>
            <w:webHidden/>
          </w:rPr>
          <w:fldChar w:fldCharType="end"/>
        </w:r>
        <w:r w:rsidRPr="00CF1F4B">
          <w:rPr>
            <w:rStyle w:val="Hyperlink"/>
            <w:noProof/>
          </w:rPr>
          <w:fldChar w:fldCharType="end"/>
        </w:r>
      </w:ins>
    </w:p>
    <w:p w14:paraId="116F0A0C" w14:textId="71C37746" w:rsidR="00636A97" w:rsidRDefault="00636A97">
      <w:pPr>
        <w:pStyle w:val="ndicedeilustraes"/>
        <w:tabs>
          <w:tab w:val="right" w:leader="dot" w:pos="9061"/>
        </w:tabs>
        <w:rPr>
          <w:ins w:id="83" w:author="Ryan Lemos" w:date="2019-10-15T23:35:00Z"/>
          <w:rFonts w:asciiTheme="minorHAnsi" w:eastAsiaTheme="minorEastAsia" w:hAnsiTheme="minorHAnsi" w:cstheme="minorBidi"/>
          <w:noProof/>
          <w:sz w:val="22"/>
          <w:lang w:eastAsia="pt-BR"/>
        </w:rPr>
      </w:pPr>
      <w:ins w:id="84"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"_Toc22075170"</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18 - Exemplo de código PHP em página HTML</w:t>
        </w:r>
        <w:r>
          <w:rPr>
            <w:noProof/>
            <w:webHidden/>
          </w:rPr>
          <w:tab/>
        </w:r>
        <w:r>
          <w:rPr>
            <w:noProof/>
            <w:webHidden/>
          </w:rPr>
          <w:fldChar w:fldCharType="begin"/>
        </w:r>
        <w:r>
          <w:rPr>
            <w:noProof/>
            <w:webHidden/>
          </w:rPr>
          <w:instrText xml:space="preserve"> PAGEREF _Toc22075170 \h </w:instrText>
        </w:r>
        <w:r>
          <w:rPr>
            <w:noProof/>
            <w:webHidden/>
          </w:rPr>
        </w:r>
      </w:ins>
      <w:r>
        <w:rPr>
          <w:noProof/>
          <w:webHidden/>
        </w:rPr>
        <w:fldChar w:fldCharType="separate"/>
      </w:r>
      <w:ins w:id="85" w:author="Ryan Lemos" w:date="2019-10-15T23:35:00Z">
        <w:r>
          <w:rPr>
            <w:noProof/>
            <w:webHidden/>
          </w:rPr>
          <w:t>43</w:t>
        </w:r>
        <w:r>
          <w:rPr>
            <w:noProof/>
            <w:webHidden/>
          </w:rPr>
          <w:fldChar w:fldCharType="end"/>
        </w:r>
        <w:r w:rsidRPr="00CF1F4B">
          <w:rPr>
            <w:rStyle w:val="Hyperlink"/>
            <w:noProof/>
          </w:rPr>
          <w:fldChar w:fldCharType="end"/>
        </w:r>
      </w:ins>
    </w:p>
    <w:p w14:paraId="6BE118C4" w14:textId="0C18D279" w:rsidR="00636A97" w:rsidRDefault="00636A97">
      <w:pPr>
        <w:pStyle w:val="ndicedeilustraes"/>
        <w:tabs>
          <w:tab w:val="right" w:leader="dot" w:pos="9061"/>
        </w:tabs>
        <w:rPr>
          <w:ins w:id="86" w:author="Ryan Lemos" w:date="2019-10-15T23:35:00Z"/>
          <w:rFonts w:asciiTheme="minorHAnsi" w:eastAsiaTheme="minorEastAsia" w:hAnsiTheme="minorHAnsi" w:cstheme="minorBidi"/>
          <w:noProof/>
          <w:sz w:val="22"/>
          <w:lang w:eastAsia="pt-BR"/>
        </w:rPr>
      </w:pPr>
      <w:ins w:id="87"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"_Toc22075171"</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19 - Migração da tabela de usuários</w:t>
        </w:r>
        <w:r>
          <w:rPr>
            <w:noProof/>
            <w:webHidden/>
          </w:rPr>
          <w:tab/>
        </w:r>
        <w:r>
          <w:rPr>
            <w:noProof/>
            <w:webHidden/>
          </w:rPr>
          <w:fldChar w:fldCharType="begin"/>
        </w:r>
        <w:r>
          <w:rPr>
            <w:noProof/>
            <w:webHidden/>
          </w:rPr>
          <w:instrText xml:space="preserve"> PAGEREF _Toc22075171 \h </w:instrText>
        </w:r>
        <w:r>
          <w:rPr>
            <w:noProof/>
            <w:webHidden/>
          </w:rPr>
        </w:r>
      </w:ins>
      <w:r>
        <w:rPr>
          <w:noProof/>
          <w:webHidden/>
        </w:rPr>
        <w:fldChar w:fldCharType="separate"/>
      </w:r>
      <w:ins w:id="88" w:author="Ryan Lemos" w:date="2019-10-15T23:35:00Z">
        <w:r>
          <w:rPr>
            <w:noProof/>
            <w:webHidden/>
          </w:rPr>
          <w:t>44</w:t>
        </w:r>
        <w:r>
          <w:rPr>
            <w:noProof/>
            <w:webHidden/>
          </w:rPr>
          <w:fldChar w:fldCharType="end"/>
        </w:r>
        <w:r w:rsidRPr="00CF1F4B">
          <w:rPr>
            <w:rStyle w:val="Hyperlink"/>
            <w:noProof/>
          </w:rPr>
          <w:fldChar w:fldCharType="end"/>
        </w:r>
      </w:ins>
    </w:p>
    <w:p w14:paraId="35801010" w14:textId="37899C1D" w:rsidR="00636A97" w:rsidRDefault="00636A97">
      <w:pPr>
        <w:pStyle w:val="ndicedeilustraes"/>
        <w:tabs>
          <w:tab w:val="right" w:leader="dot" w:pos="9061"/>
        </w:tabs>
        <w:rPr>
          <w:ins w:id="89" w:author="Ryan Lemos" w:date="2019-10-15T23:35:00Z"/>
          <w:rFonts w:asciiTheme="minorHAnsi" w:eastAsiaTheme="minorEastAsia" w:hAnsiTheme="minorHAnsi" w:cstheme="minorBidi"/>
          <w:noProof/>
          <w:sz w:val="22"/>
          <w:lang w:eastAsia="pt-BR"/>
        </w:rPr>
      </w:pPr>
      <w:ins w:id="90"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"_Toc22075172"</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20 - Funcionamento de uma API</w:t>
        </w:r>
        <w:r>
          <w:rPr>
            <w:noProof/>
            <w:webHidden/>
          </w:rPr>
          <w:tab/>
        </w:r>
        <w:r>
          <w:rPr>
            <w:noProof/>
            <w:webHidden/>
          </w:rPr>
          <w:fldChar w:fldCharType="begin"/>
        </w:r>
        <w:r>
          <w:rPr>
            <w:noProof/>
            <w:webHidden/>
          </w:rPr>
          <w:instrText xml:space="preserve"> PAGEREF _Toc22075172 \h </w:instrText>
        </w:r>
        <w:r>
          <w:rPr>
            <w:noProof/>
            <w:webHidden/>
          </w:rPr>
        </w:r>
      </w:ins>
      <w:r>
        <w:rPr>
          <w:noProof/>
          <w:webHidden/>
        </w:rPr>
        <w:fldChar w:fldCharType="separate"/>
      </w:r>
      <w:ins w:id="91" w:author="Ryan Lemos" w:date="2019-10-15T23:35:00Z">
        <w:r>
          <w:rPr>
            <w:noProof/>
            <w:webHidden/>
          </w:rPr>
          <w:t>47</w:t>
        </w:r>
        <w:r>
          <w:rPr>
            <w:noProof/>
            <w:webHidden/>
          </w:rPr>
          <w:fldChar w:fldCharType="end"/>
        </w:r>
        <w:r w:rsidRPr="00CF1F4B">
          <w:rPr>
            <w:rStyle w:val="Hyperlink"/>
            <w:noProof/>
          </w:rPr>
          <w:fldChar w:fldCharType="end"/>
        </w:r>
      </w:ins>
    </w:p>
    <w:p w14:paraId="0CF50F35" w14:textId="19347619" w:rsidR="00636A97" w:rsidRDefault="00636A97">
      <w:pPr>
        <w:pStyle w:val="ndicedeilustraes"/>
        <w:tabs>
          <w:tab w:val="right" w:leader="dot" w:pos="9061"/>
        </w:tabs>
        <w:rPr>
          <w:ins w:id="92" w:author="Ryan Lemos" w:date="2019-10-15T23:35:00Z"/>
          <w:rFonts w:asciiTheme="minorHAnsi" w:eastAsiaTheme="minorEastAsia" w:hAnsiTheme="minorHAnsi" w:cstheme="minorBidi"/>
          <w:noProof/>
          <w:sz w:val="22"/>
          <w:lang w:eastAsia="pt-BR"/>
        </w:rPr>
      </w:pPr>
      <w:ins w:id="93"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"_Toc22075173"</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21 - Exemplo de um relacionamento entre tabelas</w:t>
        </w:r>
        <w:r>
          <w:rPr>
            <w:noProof/>
            <w:webHidden/>
          </w:rPr>
          <w:tab/>
        </w:r>
        <w:r>
          <w:rPr>
            <w:noProof/>
            <w:webHidden/>
          </w:rPr>
          <w:fldChar w:fldCharType="begin"/>
        </w:r>
        <w:r>
          <w:rPr>
            <w:noProof/>
            <w:webHidden/>
          </w:rPr>
          <w:instrText xml:space="preserve"> PAGEREF _Toc22075173 \h </w:instrText>
        </w:r>
        <w:r>
          <w:rPr>
            <w:noProof/>
            <w:webHidden/>
          </w:rPr>
        </w:r>
      </w:ins>
      <w:r>
        <w:rPr>
          <w:noProof/>
          <w:webHidden/>
        </w:rPr>
        <w:fldChar w:fldCharType="separate"/>
      </w:r>
      <w:ins w:id="94" w:author="Ryan Lemos" w:date="2019-10-15T23:35:00Z">
        <w:r>
          <w:rPr>
            <w:noProof/>
            <w:webHidden/>
          </w:rPr>
          <w:t>48</w:t>
        </w:r>
        <w:r>
          <w:rPr>
            <w:noProof/>
            <w:webHidden/>
          </w:rPr>
          <w:fldChar w:fldCharType="end"/>
        </w:r>
        <w:r w:rsidRPr="00CF1F4B">
          <w:rPr>
            <w:rStyle w:val="Hyperlink"/>
            <w:noProof/>
          </w:rPr>
          <w:fldChar w:fldCharType="end"/>
        </w:r>
      </w:ins>
    </w:p>
    <w:p w14:paraId="30550C1E" w14:textId="5107AEA6" w:rsidR="00636A97" w:rsidRDefault="00636A97">
      <w:pPr>
        <w:pStyle w:val="ndicedeilustraes"/>
        <w:tabs>
          <w:tab w:val="right" w:leader="dot" w:pos="9061"/>
        </w:tabs>
        <w:rPr>
          <w:ins w:id="95" w:author="Ryan Lemos" w:date="2019-10-15T23:35:00Z"/>
          <w:rFonts w:asciiTheme="minorHAnsi" w:eastAsiaTheme="minorEastAsia" w:hAnsiTheme="minorHAnsi" w:cstheme="minorBidi"/>
          <w:noProof/>
          <w:sz w:val="22"/>
          <w:lang w:eastAsia="pt-BR"/>
        </w:rPr>
      </w:pPr>
      <w:ins w:id="96"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"_Toc22075174"</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22 - Relacionamento muitos para muitos</w:t>
        </w:r>
        <w:r>
          <w:rPr>
            <w:noProof/>
            <w:webHidden/>
          </w:rPr>
          <w:tab/>
        </w:r>
        <w:r>
          <w:rPr>
            <w:noProof/>
            <w:webHidden/>
          </w:rPr>
          <w:fldChar w:fldCharType="begin"/>
        </w:r>
        <w:r>
          <w:rPr>
            <w:noProof/>
            <w:webHidden/>
          </w:rPr>
          <w:instrText xml:space="preserve"> PAGEREF _Toc22075174 \h </w:instrText>
        </w:r>
        <w:r>
          <w:rPr>
            <w:noProof/>
            <w:webHidden/>
          </w:rPr>
        </w:r>
      </w:ins>
      <w:r>
        <w:rPr>
          <w:noProof/>
          <w:webHidden/>
        </w:rPr>
        <w:fldChar w:fldCharType="separate"/>
      </w:r>
      <w:ins w:id="97" w:author="Ryan Lemos" w:date="2019-10-15T23:35:00Z">
        <w:r>
          <w:rPr>
            <w:noProof/>
            <w:webHidden/>
          </w:rPr>
          <w:t>49</w:t>
        </w:r>
        <w:r>
          <w:rPr>
            <w:noProof/>
            <w:webHidden/>
          </w:rPr>
          <w:fldChar w:fldCharType="end"/>
        </w:r>
        <w:r w:rsidRPr="00CF1F4B">
          <w:rPr>
            <w:rStyle w:val="Hyperlink"/>
            <w:noProof/>
          </w:rPr>
          <w:fldChar w:fldCharType="end"/>
        </w:r>
      </w:ins>
    </w:p>
    <w:p w14:paraId="49BEA6A7" w14:textId="61941881" w:rsidR="00636A97" w:rsidRDefault="00636A97">
      <w:pPr>
        <w:pStyle w:val="ndicedeilustraes"/>
        <w:tabs>
          <w:tab w:val="right" w:leader="dot" w:pos="9061"/>
        </w:tabs>
        <w:rPr>
          <w:ins w:id="98" w:author="Ryan Lemos" w:date="2019-10-15T23:35:00Z"/>
          <w:rFonts w:asciiTheme="minorHAnsi" w:eastAsiaTheme="minorEastAsia" w:hAnsiTheme="minorHAnsi" w:cstheme="minorBidi"/>
          <w:noProof/>
          <w:sz w:val="22"/>
          <w:lang w:eastAsia="pt-BR"/>
        </w:rPr>
      </w:pPr>
      <w:ins w:id="99"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"_Toc22075175"</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23 - Características do MySQL</w:t>
        </w:r>
        <w:r>
          <w:rPr>
            <w:noProof/>
            <w:webHidden/>
          </w:rPr>
          <w:tab/>
        </w:r>
        <w:r>
          <w:rPr>
            <w:noProof/>
            <w:webHidden/>
          </w:rPr>
          <w:fldChar w:fldCharType="begin"/>
        </w:r>
        <w:r>
          <w:rPr>
            <w:noProof/>
            <w:webHidden/>
          </w:rPr>
          <w:instrText xml:space="preserve"> PAGEREF _Toc22075175 \h </w:instrText>
        </w:r>
        <w:r>
          <w:rPr>
            <w:noProof/>
            <w:webHidden/>
          </w:rPr>
        </w:r>
      </w:ins>
      <w:r>
        <w:rPr>
          <w:noProof/>
          <w:webHidden/>
        </w:rPr>
        <w:fldChar w:fldCharType="separate"/>
      </w:r>
      <w:ins w:id="100" w:author="Ryan Lemos" w:date="2019-10-15T23:35:00Z">
        <w:r>
          <w:rPr>
            <w:noProof/>
            <w:webHidden/>
          </w:rPr>
          <w:t>50</w:t>
        </w:r>
        <w:r>
          <w:rPr>
            <w:noProof/>
            <w:webHidden/>
          </w:rPr>
          <w:fldChar w:fldCharType="end"/>
        </w:r>
        <w:r w:rsidRPr="00CF1F4B">
          <w:rPr>
            <w:rStyle w:val="Hyperlink"/>
            <w:noProof/>
          </w:rPr>
          <w:fldChar w:fldCharType="end"/>
        </w:r>
      </w:ins>
    </w:p>
    <w:p w14:paraId="320C20A5" w14:textId="4807F4F9" w:rsidR="00636A97" w:rsidRDefault="00636A97">
      <w:pPr>
        <w:pStyle w:val="ndicedeilustraes"/>
        <w:tabs>
          <w:tab w:val="right" w:leader="dot" w:pos="9061"/>
        </w:tabs>
        <w:rPr>
          <w:ins w:id="101" w:author="Ryan Lemos" w:date="2019-10-15T23:35:00Z"/>
          <w:rFonts w:asciiTheme="minorHAnsi" w:eastAsiaTheme="minorEastAsia" w:hAnsiTheme="minorHAnsi" w:cstheme="minorBidi"/>
          <w:noProof/>
          <w:sz w:val="22"/>
          <w:lang w:eastAsia="pt-BR"/>
        </w:rPr>
      </w:pPr>
      <w:ins w:id="102"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"_Toc22075176"</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24 - Diagrama da base de dados do ambiente</w:t>
        </w:r>
        <w:r>
          <w:rPr>
            <w:noProof/>
            <w:webHidden/>
          </w:rPr>
          <w:tab/>
        </w:r>
        <w:r>
          <w:rPr>
            <w:noProof/>
            <w:webHidden/>
          </w:rPr>
          <w:fldChar w:fldCharType="begin"/>
        </w:r>
        <w:r>
          <w:rPr>
            <w:noProof/>
            <w:webHidden/>
          </w:rPr>
          <w:instrText xml:space="preserve"> PAGEREF _Toc22075176 \h </w:instrText>
        </w:r>
        <w:r>
          <w:rPr>
            <w:noProof/>
            <w:webHidden/>
          </w:rPr>
        </w:r>
      </w:ins>
      <w:r>
        <w:rPr>
          <w:noProof/>
          <w:webHidden/>
        </w:rPr>
        <w:fldChar w:fldCharType="separate"/>
      </w:r>
      <w:ins w:id="103" w:author="Ryan Lemos" w:date="2019-10-15T23:35:00Z">
        <w:r>
          <w:rPr>
            <w:noProof/>
            <w:webHidden/>
          </w:rPr>
          <w:t>54</w:t>
        </w:r>
        <w:r>
          <w:rPr>
            <w:noProof/>
            <w:webHidden/>
          </w:rPr>
          <w:fldChar w:fldCharType="end"/>
        </w:r>
        <w:r w:rsidRPr="00CF1F4B">
          <w:rPr>
            <w:rStyle w:val="Hyperlink"/>
            <w:noProof/>
          </w:rPr>
          <w:fldChar w:fldCharType="end"/>
        </w:r>
      </w:ins>
    </w:p>
    <w:p w14:paraId="164D3AD4" w14:textId="67C7DC95" w:rsidR="00636A97" w:rsidRDefault="00636A97">
      <w:pPr>
        <w:pStyle w:val="ndicedeilustraes"/>
        <w:tabs>
          <w:tab w:val="right" w:leader="dot" w:pos="9061"/>
        </w:tabs>
        <w:rPr>
          <w:ins w:id="104" w:author="Ryan Lemos" w:date="2019-10-15T23:35:00Z"/>
          <w:rFonts w:asciiTheme="minorHAnsi" w:eastAsiaTheme="minorEastAsia" w:hAnsiTheme="minorHAnsi" w:cstheme="minorBidi"/>
          <w:noProof/>
          <w:sz w:val="22"/>
          <w:lang w:eastAsia="pt-BR"/>
        </w:rPr>
      </w:pPr>
      <w:ins w:id="105"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"_Toc22075177"</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25 - Diagrama de processos do primeiro release</w:t>
        </w:r>
        <w:r>
          <w:rPr>
            <w:noProof/>
            <w:webHidden/>
          </w:rPr>
          <w:tab/>
        </w:r>
        <w:r>
          <w:rPr>
            <w:noProof/>
            <w:webHidden/>
          </w:rPr>
          <w:fldChar w:fldCharType="begin"/>
        </w:r>
        <w:r>
          <w:rPr>
            <w:noProof/>
            <w:webHidden/>
          </w:rPr>
          <w:instrText xml:space="preserve"> PAGEREF _Toc22075177 \h </w:instrText>
        </w:r>
        <w:r>
          <w:rPr>
            <w:noProof/>
            <w:webHidden/>
          </w:rPr>
        </w:r>
      </w:ins>
      <w:r>
        <w:rPr>
          <w:noProof/>
          <w:webHidden/>
        </w:rPr>
        <w:fldChar w:fldCharType="separate"/>
      </w:r>
      <w:ins w:id="106" w:author="Ryan Lemos" w:date="2019-10-15T23:35:00Z">
        <w:r>
          <w:rPr>
            <w:noProof/>
            <w:webHidden/>
          </w:rPr>
          <w:t>56</w:t>
        </w:r>
        <w:r>
          <w:rPr>
            <w:noProof/>
            <w:webHidden/>
          </w:rPr>
          <w:fldChar w:fldCharType="end"/>
        </w:r>
        <w:r w:rsidRPr="00CF1F4B">
          <w:rPr>
            <w:rStyle w:val="Hyperlink"/>
            <w:noProof/>
          </w:rPr>
          <w:fldChar w:fldCharType="end"/>
        </w:r>
      </w:ins>
    </w:p>
    <w:p w14:paraId="2BD6852C" w14:textId="60FF533C" w:rsidR="00636A97" w:rsidRDefault="00636A97">
      <w:pPr>
        <w:pStyle w:val="ndicedeilustraes"/>
        <w:tabs>
          <w:tab w:val="right" w:leader="dot" w:pos="9061"/>
        </w:tabs>
        <w:rPr>
          <w:ins w:id="107" w:author="Ryan Lemos" w:date="2019-10-15T23:35:00Z"/>
          <w:rFonts w:asciiTheme="minorHAnsi" w:eastAsiaTheme="minorEastAsia" w:hAnsiTheme="minorHAnsi" w:cstheme="minorBidi"/>
          <w:noProof/>
          <w:sz w:val="22"/>
          <w:lang w:eastAsia="pt-BR"/>
        </w:rPr>
      </w:pPr>
      <w:ins w:id="108"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"_Toc22075178"</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26 - Diagrama de processos do segundo release</w:t>
        </w:r>
        <w:r>
          <w:rPr>
            <w:noProof/>
            <w:webHidden/>
          </w:rPr>
          <w:tab/>
        </w:r>
        <w:r>
          <w:rPr>
            <w:noProof/>
            <w:webHidden/>
          </w:rPr>
          <w:fldChar w:fldCharType="begin"/>
        </w:r>
        <w:r>
          <w:rPr>
            <w:noProof/>
            <w:webHidden/>
          </w:rPr>
          <w:instrText xml:space="preserve"> PAGEREF _Toc22075178 \h </w:instrText>
        </w:r>
        <w:r>
          <w:rPr>
            <w:noProof/>
            <w:webHidden/>
          </w:rPr>
        </w:r>
      </w:ins>
      <w:r>
        <w:rPr>
          <w:noProof/>
          <w:webHidden/>
        </w:rPr>
        <w:fldChar w:fldCharType="separate"/>
      </w:r>
      <w:ins w:id="109" w:author="Ryan Lemos" w:date="2019-10-15T23:35:00Z">
        <w:r>
          <w:rPr>
            <w:noProof/>
            <w:webHidden/>
          </w:rPr>
          <w:t>58</w:t>
        </w:r>
        <w:r>
          <w:rPr>
            <w:noProof/>
            <w:webHidden/>
          </w:rPr>
          <w:fldChar w:fldCharType="end"/>
        </w:r>
        <w:r w:rsidRPr="00CF1F4B">
          <w:rPr>
            <w:rStyle w:val="Hyperlink"/>
            <w:noProof/>
          </w:rPr>
          <w:fldChar w:fldCharType="end"/>
        </w:r>
      </w:ins>
    </w:p>
    <w:p w14:paraId="5FBFBEA0" w14:textId="7FF81489" w:rsidR="00636A97" w:rsidRDefault="00636A97">
      <w:pPr>
        <w:pStyle w:val="ndicedeilustraes"/>
        <w:tabs>
          <w:tab w:val="right" w:leader="dot" w:pos="9061"/>
        </w:tabs>
        <w:rPr>
          <w:ins w:id="110" w:author="Ryan Lemos" w:date="2019-10-15T23:35:00Z"/>
          <w:rFonts w:asciiTheme="minorHAnsi" w:eastAsiaTheme="minorEastAsia" w:hAnsiTheme="minorHAnsi" w:cstheme="minorBidi"/>
          <w:noProof/>
          <w:sz w:val="22"/>
          <w:lang w:eastAsia="pt-BR"/>
        </w:rPr>
      </w:pPr>
      <w:ins w:id="111"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"_Toc22075179"</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27 - Auxílio na utilização dos botões</w:t>
        </w:r>
        <w:r>
          <w:rPr>
            <w:noProof/>
            <w:webHidden/>
          </w:rPr>
          <w:tab/>
        </w:r>
        <w:r>
          <w:rPr>
            <w:noProof/>
            <w:webHidden/>
          </w:rPr>
          <w:fldChar w:fldCharType="begin"/>
        </w:r>
        <w:r>
          <w:rPr>
            <w:noProof/>
            <w:webHidden/>
          </w:rPr>
          <w:instrText xml:space="preserve"> PAGEREF _Toc22075179 \h </w:instrText>
        </w:r>
        <w:r>
          <w:rPr>
            <w:noProof/>
            <w:webHidden/>
          </w:rPr>
        </w:r>
      </w:ins>
      <w:r>
        <w:rPr>
          <w:noProof/>
          <w:webHidden/>
        </w:rPr>
        <w:fldChar w:fldCharType="separate"/>
      </w:r>
      <w:ins w:id="112" w:author="Ryan Lemos" w:date="2019-10-15T23:35:00Z">
        <w:r>
          <w:rPr>
            <w:noProof/>
            <w:webHidden/>
          </w:rPr>
          <w:t>59</w:t>
        </w:r>
        <w:r>
          <w:rPr>
            <w:noProof/>
            <w:webHidden/>
          </w:rPr>
          <w:fldChar w:fldCharType="end"/>
        </w:r>
        <w:r w:rsidRPr="00CF1F4B">
          <w:rPr>
            <w:rStyle w:val="Hyperlink"/>
            <w:noProof/>
          </w:rPr>
          <w:fldChar w:fldCharType="end"/>
        </w:r>
      </w:ins>
    </w:p>
    <w:p w14:paraId="5A00F191" w14:textId="1C32F2F4" w:rsidR="00636A97" w:rsidRDefault="00636A97">
      <w:pPr>
        <w:pStyle w:val="ndicedeilustraes"/>
        <w:tabs>
          <w:tab w:val="right" w:leader="dot" w:pos="9061"/>
        </w:tabs>
        <w:rPr>
          <w:ins w:id="113" w:author="Ryan Lemos" w:date="2019-10-15T23:35:00Z"/>
          <w:rFonts w:asciiTheme="minorHAnsi" w:eastAsiaTheme="minorEastAsia" w:hAnsiTheme="minorHAnsi" w:cstheme="minorBidi"/>
          <w:noProof/>
          <w:sz w:val="22"/>
          <w:lang w:eastAsia="pt-BR"/>
        </w:rPr>
      </w:pPr>
      <w:ins w:id="114"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"_Toc22075180"</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28 - Exemplo de botão desabilitado</w:t>
        </w:r>
        <w:r>
          <w:rPr>
            <w:noProof/>
            <w:webHidden/>
          </w:rPr>
          <w:tab/>
        </w:r>
        <w:r>
          <w:rPr>
            <w:noProof/>
            <w:webHidden/>
          </w:rPr>
          <w:fldChar w:fldCharType="begin"/>
        </w:r>
        <w:r>
          <w:rPr>
            <w:noProof/>
            <w:webHidden/>
          </w:rPr>
          <w:instrText xml:space="preserve"> PAGEREF _Toc22075180 \h </w:instrText>
        </w:r>
        <w:r>
          <w:rPr>
            <w:noProof/>
            <w:webHidden/>
          </w:rPr>
        </w:r>
      </w:ins>
      <w:r>
        <w:rPr>
          <w:noProof/>
          <w:webHidden/>
        </w:rPr>
        <w:fldChar w:fldCharType="separate"/>
      </w:r>
      <w:ins w:id="115" w:author="Ryan Lemos" w:date="2019-10-15T23:35:00Z">
        <w:r>
          <w:rPr>
            <w:noProof/>
            <w:webHidden/>
          </w:rPr>
          <w:t>59</w:t>
        </w:r>
        <w:r>
          <w:rPr>
            <w:noProof/>
            <w:webHidden/>
          </w:rPr>
          <w:fldChar w:fldCharType="end"/>
        </w:r>
        <w:r w:rsidRPr="00CF1F4B">
          <w:rPr>
            <w:rStyle w:val="Hyperlink"/>
            <w:noProof/>
          </w:rPr>
          <w:fldChar w:fldCharType="end"/>
        </w:r>
      </w:ins>
    </w:p>
    <w:p w14:paraId="714021A9" w14:textId="190CAEF0" w:rsidR="00636A97" w:rsidRDefault="00636A97">
      <w:pPr>
        <w:pStyle w:val="ndicedeilustraes"/>
        <w:tabs>
          <w:tab w:val="right" w:leader="dot" w:pos="9061"/>
        </w:tabs>
        <w:rPr>
          <w:ins w:id="116" w:author="Ryan Lemos" w:date="2019-10-15T23:35:00Z"/>
          <w:rFonts w:asciiTheme="minorHAnsi" w:eastAsiaTheme="minorEastAsia" w:hAnsiTheme="minorHAnsi" w:cstheme="minorBidi"/>
          <w:noProof/>
          <w:sz w:val="22"/>
          <w:lang w:eastAsia="pt-BR"/>
        </w:rPr>
      </w:pPr>
      <w:ins w:id="117"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"_Toc22075181"</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29 - Exemplo de botão habilitado</w:t>
        </w:r>
        <w:r>
          <w:rPr>
            <w:noProof/>
            <w:webHidden/>
          </w:rPr>
          <w:tab/>
        </w:r>
        <w:r>
          <w:rPr>
            <w:noProof/>
            <w:webHidden/>
          </w:rPr>
          <w:fldChar w:fldCharType="begin"/>
        </w:r>
        <w:r>
          <w:rPr>
            <w:noProof/>
            <w:webHidden/>
          </w:rPr>
          <w:instrText xml:space="preserve"> PAGEREF _Toc22075181 \h </w:instrText>
        </w:r>
        <w:r>
          <w:rPr>
            <w:noProof/>
            <w:webHidden/>
          </w:rPr>
        </w:r>
      </w:ins>
      <w:r>
        <w:rPr>
          <w:noProof/>
          <w:webHidden/>
        </w:rPr>
        <w:fldChar w:fldCharType="separate"/>
      </w:r>
      <w:ins w:id="118" w:author="Ryan Lemos" w:date="2019-10-15T23:35:00Z">
        <w:r>
          <w:rPr>
            <w:noProof/>
            <w:webHidden/>
          </w:rPr>
          <w:t>60</w:t>
        </w:r>
        <w:r>
          <w:rPr>
            <w:noProof/>
            <w:webHidden/>
          </w:rPr>
          <w:fldChar w:fldCharType="end"/>
        </w:r>
        <w:r w:rsidRPr="00CF1F4B">
          <w:rPr>
            <w:rStyle w:val="Hyperlink"/>
            <w:noProof/>
          </w:rPr>
          <w:fldChar w:fldCharType="end"/>
        </w:r>
      </w:ins>
    </w:p>
    <w:p w14:paraId="4458565E" w14:textId="7159BB83" w:rsidR="00636A97" w:rsidRDefault="00636A97">
      <w:pPr>
        <w:pStyle w:val="ndicedeilustraes"/>
        <w:tabs>
          <w:tab w:val="right" w:leader="dot" w:pos="9061"/>
        </w:tabs>
        <w:rPr>
          <w:ins w:id="119" w:author="Ryan Lemos" w:date="2019-10-15T23:35:00Z"/>
          <w:rFonts w:asciiTheme="minorHAnsi" w:eastAsiaTheme="minorEastAsia" w:hAnsiTheme="minorHAnsi" w:cstheme="minorBidi"/>
          <w:noProof/>
          <w:sz w:val="22"/>
          <w:lang w:eastAsia="pt-BR"/>
        </w:rPr>
      </w:pPr>
      <w:ins w:id="120"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"_Toc22075182"</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30 - Botão salvar habilitado</w:t>
        </w:r>
        <w:r>
          <w:rPr>
            <w:noProof/>
            <w:webHidden/>
          </w:rPr>
          <w:tab/>
        </w:r>
        <w:r>
          <w:rPr>
            <w:noProof/>
            <w:webHidden/>
          </w:rPr>
          <w:fldChar w:fldCharType="begin"/>
        </w:r>
        <w:r>
          <w:rPr>
            <w:noProof/>
            <w:webHidden/>
          </w:rPr>
          <w:instrText xml:space="preserve"> PAGEREF _Toc22075182 \h </w:instrText>
        </w:r>
        <w:r>
          <w:rPr>
            <w:noProof/>
            <w:webHidden/>
          </w:rPr>
        </w:r>
      </w:ins>
      <w:r>
        <w:rPr>
          <w:noProof/>
          <w:webHidden/>
        </w:rPr>
        <w:fldChar w:fldCharType="separate"/>
      </w:r>
      <w:ins w:id="121" w:author="Ryan Lemos" w:date="2019-10-15T23:35:00Z">
        <w:r>
          <w:rPr>
            <w:noProof/>
            <w:webHidden/>
          </w:rPr>
          <w:t>60</w:t>
        </w:r>
        <w:r>
          <w:rPr>
            <w:noProof/>
            <w:webHidden/>
          </w:rPr>
          <w:fldChar w:fldCharType="end"/>
        </w:r>
        <w:r w:rsidRPr="00CF1F4B">
          <w:rPr>
            <w:rStyle w:val="Hyperlink"/>
            <w:noProof/>
          </w:rPr>
          <w:fldChar w:fldCharType="end"/>
        </w:r>
      </w:ins>
    </w:p>
    <w:p w14:paraId="0BF6254D" w14:textId="64B7ABF5" w:rsidR="00636A97" w:rsidRDefault="00636A97">
      <w:pPr>
        <w:pStyle w:val="ndicedeilustraes"/>
        <w:tabs>
          <w:tab w:val="right" w:leader="dot" w:pos="9061"/>
        </w:tabs>
        <w:rPr>
          <w:ins w:id="122" w:author="Ryan Lemos" w:date="2019-10-15T23:35:00Z"/>
          <w:rFonts w:asciiTheme="minorHAnsi" w:eastAsiaTheme="minorEastAsia" w:hAnsiTheme="minorHAnsi" w:cstheme="minorBidi"/>
          <w:noProof/>
          <w:sz w:val="22"/>
          <w:lang w:eastAsia="pt-BR"/>
        </w:rPr>
      </w:pPr>
      <w:ins w:id="123"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"_Toc22075183"</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31 - Botão salvar desabilitado</w:t>
        </w:r>
        <w:r>
          <w:rPr>
            <w:noProof/>
            <w:webHidden/>
          </w:rPr>
          <w:tab/>
        </w:r>
        <w:r>
          <w:rPr>
            <w:noProof/>
            <w:webHidden/>
          </w:rPr>
          <w:fldChar w:fldCharType="begin"/>
        </w:r>
        <w:r>
          <w:rPr>
            <w:noProof/>
            <w:webHidden/>
          </w:rPr>
          <w:instrText xml:space="preserve"> PAGEREF _Toc22075183 \h </w:instrText>
        </w:r>
        <w:r>
          <w:rPr>
            <w:noProof/>
            <w:webHidden/>
          </w:rPr>
        </w:r>
      </w:ins>
      <w:r>
        <w:rPr>
          <w:noProof/>
          <w:webHidden/>
        </w:rPr>
        <w:fldChar w:fldCharType="separate"/>
      </w:r>
      <w:ins w:id="124" w:author="Ryan Lemos" w:date="2019-10-15T23:35:00Z">
        <w:r>
          <w:rPr>
            <w:noProof/>
            <w:webHidden/>
          </w:rPr>
          <w:t>61</w:t>
        </w:r>
        <w:r>
          <w:rPr>
            <w:noProof/>
            <w:webHidden/>
          </w:rPr>
          <w:fldChar w:fldCharType="end"/>
        </w:r>
        <w:r w:rsidRPr="00CF1F4B">
          <w:rPr>
            <w:rStyle w:val="Hyperlink"/>
            <w:noProof/>
          </w:rPr>
          <w:fldChar w:fldCharType="end"/>
        </w:r>
      </w:ins>
    </w:p>
    <w:p w14:paraId="7D01A395" w14:textId="66C334DC" w:rsidR="00636A97" w:rsidRDefault="00636A97">
      <w:pPr>
        <w:pStyle w:val="ndicedeilustraes"/>
        <w:tabs>
          <w:tab w:val="right" w:leader="dot" w:pos="9061"/>
        </w:tabs>
        <w:rPr>
          <w:ins w:id="125" w:author="Ryan Lemos" w:date="2019-10-15T23:35:00Z"/>
          <w:rFonts w:asciiTheme="minorHAnsi" w:eastAsiaTheme="minorEastAsia" w:hAnsiTheme="minorHAnsi" w:cstheme="minorBidi"/>
          <w:noProof/>
          <w:sz w:val="22"/>
          <w:lang w:eastAsia="pt-BR"/>
        </w:rPr>
      </w:pPr>
      <w:ins w:id="126" w:author="Ryan Lemos" w:date="2019-10-15T23:35:00Z">
        <w:r w:rsidRPr="00CF1F4B">
          <w:rPr>
            <w:rStyle w:val="Hyperlink"/>
            <w:noProof/>
          </w:rPr>
          <w:lastRenderedPageBreak/>
          <w:fldChar w:fldCharType="begin"/>
        </w:r>
        <w:r w:rsidRPr="00CF1F4B">
          <w:rPr>
            <w:rStyle w:val="Hyperlink"/>
            <w:noProof/>
          </w:rPr>
          <w:instrText xml:space="preserve"> </w:instrText>
        </w:r>
        <w:r>
          <w:rPr>
            <w:noProof/>
          </w:rPr>
          <w:instrText>HYPERLINK \l "_Toc22075184"</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32 - Botão voltar</w:t>
        </w:r>
        <w:r>
          <w:rPr>
            <w:noProof/>
            <w:webHidden/>
          </w:rPr>
          <w:tab/>
        </w:r>
        <w:r>
          <w:rPr>
            <w:noProof/>
            <w:webHidden/>
          </w:rPr>
          <w:fldChar w:fldCharType="begin"/>
        </w:r>
        <w:r>
          <w:rPr>
            <w:noProof/>
            <w:webHidden/>
          </w:rPr>
          <w:instrText xml:space="preserve"> PAGEREF _Toc22075184 \h </w:instrText>
        </w:r>
        <w:r>
          <w:rPr>
            <w:noProof/>
            <w:webHidden/>
          </w:rPr>
        </w:r>
      </w:ins>
      <w:r>
        <w:rPr>
          <w:noProof/>
          <w:webHidden/>
        </w:rPr>
        <w:fldChar w:fldCharType="separate"/>
      </w:r>
      <w:ins w:id="127" w:author="Ryan Lemos" w:date="2019-10-15T23:35:00Z">
        <w:r>
          <w:rPr>
            <w:noProof/>
            <w:webHidden/>
          </w:rPr>
          <w:t>61</w:t>
        </w:r>
        <w:r>
          <w:rPr>
            <w:noProof/>
            <w:webHidden/>
          </w:rPr>
          <w:fldChar w:fldCharType="end"/>
        </w:r>
        <w:r w:rsidRPr="00CF1F4B">
          <w:rPr>
            <w:rStyle w:val="Hyperlink"/>
            <w:noProof/>
          </w:rPr>
          <w:fldChar w:fldCharType="end"/>
        </w:r>
      </w:ins>
    </w:p>
    <w:p w14:paraId="42ED7634" w14:textId="04BF970F" w:rsidR="00636A97" w:rsidRDefault="00636A97">
      <w:pPr>
        <w:pStyle w:val="ndicedeilustraes"/>
        <w:tabs>
          <w:tab w:val="right" w:leader="dot" w:pos="9061"/>
        </w:tabs>
        <w:rPr>
          <w:ins w:id="128" w:author="Ryan Lemos" w:date="2019-10-15T23:35:00Z"/>
          <w:rFonts w:asciiTheme="minorHAnsi" w:eastAsiaTheme="minorEastAsia" w:hAnsiTheme="minorHAnsi" w:cstheme="minorBidi"/>
          <w:noProof/>
          <w:sz w:val="22"/>
          <w:lang w:eastAsia="pt-BR"/>
        </w:rPr>
      </w:pPr>
      <w:ins w:id="129"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"_Toc22075185"</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33 - Botão de edição</w:t>
        </w:r>
        <w:r>
          <w:rPr>
            <w:noProof/>
            <w:webHidden/>
          </w:rPr>
          <w:tab/>
        </w:r>
        <w:r>
          <w:rPr>
            <w:noProof/>
            <w:webHidden/>
          </w:rPr>
          <w:fldChar w:fldCharType="begin"/>
        </w:r>
        <w:r>
          <w:rPr>
            <w:noProof/>
            <w:webHidden/>
          </w:rPr>
          <w:instrText xml:space="preserve"> PAGEREF _Toc22075185 \h </w:instrText>
        </w:r>
        <w:r>
          <w:rPr>
            <w:noProof/>
            <w:webHidden/>
          </w:rPr>
        </w:r>
      </w:ins>
      <w:r>
        <w:rPr>
          <w:noProof/>
          <w:webHidden/>
        </w:rPr>
        <w:fldChar w:fldCharType="separate"/>
      </w:r>
      <w:ins w:id="130" w:author="Ryan Lemos" w:date="2019-10-15T23:35:00Z">
        <w:r>
          <w:rPr>
            <w:noProof/>
            <w:webHidden/>
          </w:rPr>
          <w:t>61</w:t>
        </w:r>
        <w:r>
          <w:rPr>
            <w:noProof/>
            <w:webHidden/>
          </w:rPr>
          <w:fldChar w:fldCharType="end"/>
        </w:r>
        <w:r w:rsidRPr="00CF1F4B">
          <w:rPr>
            <w:rStyle w:val="Hyperlink"/>
            <w:noProof/>
          </w:rPr>
          <w:fldChar w:fldCharType="end"/>
        </w:r>
      </w:ins>
    </w:p>
    <w:p w14:paraId="2ADC7219" w14:textId="68E8A640" w:rsidR="00636A97" w:rsidRDefault="00636A97">
      <w:pPr>
        <w:pStyle w:val="ndicedeilustraes"/>
        <w:tabs>
          <w:tab w:val="right" w:leader="dot" w:pos="9061"/>
        </w:tabs>
        <w:rPr>
          <w:ins w:id="131" w:author="Ryan Lemos" w:date="2019-10-15T23:35:00Z"/>
          <w:rFonts w:asciiTheme="minorHAnsi" w:eastAsiaTheme="minorEastAsia" w:hAnsiTheme="minorHAnsi" w:cstheme="minorBidi"/>
          <w:noProof/>
          <w:sz w:val="22"/>
          <w:lang w:eastAsia="pt-BR"/>
        </w:rPr>
      </w:pPr>
      <w:ins w:id="132"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"_Toc22075186"</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34 - Botão de exclusão</w:t>
        </w:r>
        <w:r>
          <w:rPr>
            <w:noProof/>
            <w:webHidden/>
          </w:rPr>
          <w:tab/>
        </w:r>
        <w:r>
          <w:rPr>
            <w:noProof/>
            <w:webHidden/>
          </w:rPr>
          <w:fldChar w:fldCharType="begin"/>
        </w:r>
        <w:r>
          <w:rPr>
            <w:noProof/>
            <w:webHidden/>
          </w:rPr>
          <w:instrText xml:space="preserve"> PAGEREF _Toc22075186 \h </w:instrText>
        </w:r>
        <w:r>
          <w:rPr>
            <w:noProof/>
            <w:webHidden/>
          </w:rPr>
        </w:r>
      </w:ins>
      <w:r>
        <w:rPr>
          <w:noProof/>
          <w:webHidden/>
        </w:rPr>
        <w:fldChar w:fldCharType="separate"/>
      </w:r>
      <w:ins w:id="133" w:author="Ryan Lemos" w:date="2019-10-15T23:35:00Z">
        <w:r>
          <w:rPr>
            <w:noProof/>
            <w:webHidden/>
          </w:rPr>
          <w:t>62</w:t>
        </w:r>
        <w:r>
          <w:rPr>
            <w:noProof/>
            <w:webHidden/>
          </w:rPr>
          <w:fldChar w:fldCharType="end"/>
        </w:r>
        <w:r w:rsidRPr="00CF1F4B">
          <w:rPr>
            <w:rStyle w:val="Hyperlink"/>
            <w:noProof/>
          </w:rPr>
          <w:fldChar w:fldCharType="end"/>
        </w:r>
      </w:ins>
    </w:p>
    <w:p w14:paraId="6611EE50" w14:textId="2C8F5277" w:rsidR="00636A97" w:rsidRDefault="00636A97">
      <w:pPr>
        <w:pStyle w:val="ndicedeilustraes"/>
        <w:tabs>
          <w:tab w:val="right" w:leader="dot" w:pos="9061"/>
        </w:tabs>
        <w:rPr>
          <w:ins w:id="134" w:author="Ryan Lemos" w:date="2019-10-15T23:35:00Z"/>
          <w:rFonts w:asciiTheme="minorHAnsi" w:eastAsiaTheme="minorEastAsia" w:hAnsiTheme="minorHAnsi" w:cstheme="minorBidi"/>
          <w:noProof/>
          <w:sz w:val="22"/>
          <w:lang w:eastAsia="pt-BR"/>
        </w:rPr>
      </w:pPr>
      <w:ins w:id="135"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"_Toc22075187"</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35 - Mensagem de exclusão de um registro</w:t>
        </w:r>
        <w:r>
          <w:rPr>
            <w:noProof/>
            <w:webHidden/>
          </w:rPr>
          <w:tab/>
        </w:r>
        <w:r>
          <w:rPr>
            <w:noProof/>
            <w:webHidden/>
          </w:rPr>
          <w:fldChar w:fldCharType="begin"/>
        </w:r>
        <w:r>
          <w:rPr>
            <w:noProof/>
            <w:webHidden/>
          </w:rPr>
          <w:instrText xml:space="preserve"> PAGEREF _Toc22075187 \h </w:instrText>
        </w:r>
        <w:r>
          <w:rPr>
            <w:noProof/>
            <w:webHidden/>
          </w:rPr>
        </w:r>
      </w:ins>
      <w:r>
        <w:rPr>
          <w:noProof/>
          <w:webHidden/>
        </w:rPr>
        <w:fldChar w:fldCharType="separate"/>
      </w:r>
      <w:ins w:id="136" w:author="Ryan Lemos" w:date="2019-10-15T23:35:00Z">
        <w:r>
          <w:rPr>
            <w:noProof/>
            <w:webHidden/>
          </w:rPr>
          <w:t>62</w:t>
        </w:r>
        <w:r>
          <w:rPr>
            <w:noProof/>
            <w:webHidden/>
          </w:rPr>
          <w:fldChar w:fldCharType="end"/>
        </w:r>
        <w:r w:rsidRPr="00CF1F4B">
          <w:rPr>
            <w:rStyle w:val="Hyperlink"/>
            <w:noProof/>
          </w:rPr>
          <w:fldChar w:fldCharType="end"/>
        </w:r>
      </w:ins>
    </w:p>
    <w:p w14:paraId="58F06CF8" w14:textId="4B2913EE" w:rsidR="00636A97" w:rsidRDefault="00636A97">
      <w:pPr>
        <w:pStyle w:val="ndicedeilustraes"/>
        <w:tabs>
          <w:tab w:val="right" w:leader="dot" w:pos="9061"/>
        </w:tabs>
        <w:rPr>
          <w:ins w:id="137" w:author="Ryan Lemos" w:date="2019-10-15T23:35:00Z"/>
          <w:rFonts w:asciiTheme="minorHAnsi" w:eastAsiaTheme="minorEastAsia" w:hAnsiTheme="minorHAnsi" w:cstheme="minorBidi"/>
          <w:noProof/>
          <w:sz w:val="22"/>
          <w:lang w:eastAsia="pt-BR"/>
        </w:rPr>
      </w:pPr>
      <w:ins w:id="138"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"_Toc22075188"</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36 - Botão de visualizar registro</w:t>
        </w:r>
        <w:r>
          <w:rPr>
            <w:noProof/>
            <w:webHidden/>
          </w:rPr>
          <w:tab/>
        </w:r>
        <w:r>
          <w:rPr>
            <w:noProof/>
            <w:webHidden/>
          </w:rPr>
          <w:fldChar w:fldCharType="begin"/>
        </w:r>
        <w:r>
          <w:rPr>
            <w:noProof/>
            <w:webHidden/>
          </w:rPr>
          <w:instrText xml:space="preserve"> PAGEREF _Toc22075188 \h </w:instrText>
        </w:r>
        <w:r>
          <w:rPr>
            <w:noProof/>
            <w:webHidden/>
          </w:rPr>
        </w:r>
      </w:ins>
      <w:r>
        <w:rPr>
          <w:noProof/>
          <w:webHidden/>
        </w:rPr>
        <w:fldChar w:fldCharType="separate"/>
      </w:r>
      <w:ins w:id="139" w:author="Ryan Lemos" w:date="2019-10-15T23:35:00Z">
        <w:r>
          <w:rPr>
            <w:noProof/>
            <w:webHidden/>
          </w:rPr>
          <w:t>62</w:t>
        </w:r>
        <w:r>
          <w:rPr>
            <w:noProof/>
            <w:webHidden/>
          </w:rPr>
          <w:fldChar w:fldCharType="end"/>
        </w:r>
        <w:r w:rsidRPr="00CF1F4B">
          <w:rPr>
            <w:rStyle w:val="Hyperlink"/>
            <w:noProof/>
          </w:rPr>
          <w:fldChar w:fldCharType="end"/>
        </w:r>
      </w:ins>
    </w:p>
    <w:p w14:paraId="1A91543E" w14:textId="53F82BFD" w:rsidR="00636A97" w:rsidRDefault="00636A97">
      <w:pPr>
        <w:pStyle w:val="ndicedeilustraes"/>
        <w:tabs>
          <w:tab w:val="right" w:leader="dot" w:pos="9061"/>
        </w:tabs>
        <w:rPr>
          <w:ins w:id="140" w:author="Ryan Lemos" w:date="2019-10-15T23:35:00Z"/>
          <w:rFonts w:asciiTheme="minorHAnsi" w:eastAsiaTheme="minorEastAsia" w:hAnsiTheme="minorHAnsi" w:cstheme="minorBidi"/>
          <w:noProof/>
          <w:sz w:val="22"/>
          <w:lang w:eastAsia="pt-BR"/>
        </w:rPr>
      </w:pPr>
      <w:ins w:id="141"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"_Toc22075189"</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37 - Botão de novo registro</w:t>
        </w:r>
        <w:r>
          <w:rPr>
            <w:noProof/>
            <w:webHidden/>
          </w:rPr>
          <w:tab/>
        </w:r>
        <w:r>
          <w:rPr>
            <w:noProof/>
            <w:webHidden/>
          </w:rPr>
          <w:fldChar w:fldCharType="begin"/>
        </w:r>
        <w:r>
          <w:rPr>
            <w:noProof/>
            <w:webHidden/>
          </w:rPr>
          <w:instrText xml:space="preserve"> PAGEREF _Toc22075189 \h </w:instrText>
        </w:r>
        <w:r>
          <w:rPr>
            <w:noProof/>
            <w:webHidden/>
          </w:rPr>
        </w:r>
      </w:ins>
      <w:r>
        <w:rPr>
          <w:noProof/>
          <w:webHidden/>
        </w:rPr>
        <w:fldChar w:fldCharType="separate"/>
      </w:r>
      <w:ins w:id="142" w:author="Ryan Lemos" w:date="2019-10-15T23:35:00Z">
        <w:r>
          <w:rPr>
            <w:noProof/>
            <w:webHidden/>
          </w:rPr>
          <w:t>63</w:t>
        </w:r>
        <w:r>
          <w:rPr>
            <w:noProof/>
            <w:webHidden/>
          </w:rPr>
          <w:fldChar w:fldCharType="end"/>
        </w:r>
        <w:r w:rsidRPr="00CF1F4B">
          <w:rPr>
            <w:rStyle w:val="Hyperlink"/>
            <w:noProof/>
          </w:rPr>
          <w:fldChar w:fldCharType="end"/>
        </w:r>
      </w:ins>
    </w:p>
    <w:p w14:paraId="54598273" w14:textId="73F1FD15" w:rsidR="00636A97" w:rsidRDefault="00636A97">
      <w:pPr>
        <w:pStyle w:val="ndicedeilustraes"/>
        <w:tabs>
          <w:tab w:val="right" w:leader="dot" w:pos="9061"/>
        </w:tabs>
        <w:rPr>
          <w:ins w:id="143" w:author="Ryan Lemos" w:date="2019-10-15T23:35:00Z"/>
          <w:rFonts w:asciiTheme="minorHAnsi" w:eastAsiaTheme="minorEastAsia" w:hAnsiTheme="minorHAnsi" w:cstheme="minorBidi"/>
          <w:noProof/>
          <w:sz w:val="22"/>
          <w:lang w:eastAsia="pt-BR"/>
        </w:rPr>
      </w:pPr>
      <w:ins w:id="144"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"_Toc22075190"</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38 - Botão de recarregar dados</w:t>
        </w:r>
        <w:r>
          <w:rPr>
            <w:noProof/>
            <w:webHidden/>
          </w:rPr>
          <w:tab/>
        </w:r>
        <w:r>
          <w:rPr>
            <w:noProof/>
            <w:webHidden/>
          </w:rPr>
          <w:fldChar w:fldCharType="begin"/>
        </w:r>
        <w:r>
          <w:rPr>
            <w:noProof/>
            <w:webHidden/>
          </w:rPr>
          <w:instrText xml:space="preserve"> PAGEREF _Toc22075190 \h </w:instrText>
        </w:r>
        <w:r>
          <w:rPr>
            <w:noProof/>
            <w:webHidden/>
          </w:rPr>
        </w:r>
      </w:ins>
      <w:r>
        <w:rPr>
          <w:noProof/>
          <w:webHidden/>
        </w:rPr>
        <w:fldChar w:fldCharType="separate"/>
      </w:r>
      <w:ins w:id="145" w:author="Ryan Lemos" w:date="2019-10-15T23:35:00Z">
        <w:r>
          <w:rPr>
            <w:noProof/>
            <w:webHidden/>
          </w:rPr>
          <w:t>63</w:t>
        </w:r>
        <w:r>
          <w:rPr>
            <w:noProof/>
            <w:webHidden/>
          </w:rPr>
          <w:fldChar w:fldCharType="end"/>
        </w:r>
        <w:r w:rsidRPr="00CF1F4B">
          <w:rPr>
            <w:rStyle w:val="Hyperlink"/>
            <w:noProof/>
          </w:rPr>
          <w:fldChar w:fldCharType="end"/>
        </w:r>
      </w:ins>
    </w:p>
    <w:p w14:paraId="08EE4AE6" w14:textId="707D2C7D" w:rsidR="00636A97" w:rsidRDefault="00636A97">
      <w:pPr>
        <w:pStyle w:val="ndicedeilustraes"/>
        <w:tabs>
          <w:tab w:val="right" w:leader="dot" w:pos="9061"/>
        </w:tabs>
        <w:rPr>
          <w:ins w:id="146" w:author="Ryan Lemos" w:date="2019-10-15T23:35:00Z"/>
          <w:rFonts w:asciiTheme="minorHAnsi" w:eastAsiaTheme="minorEastAsia" w:hAnsiTheme="minorHAnsi" w:cstheme="minorBidi"/>
          <w:noProof/>
          <w:sz w:val="22"/>
          <w:lang w:eastAsia="pt-BR"/>
        </w:rPr>
      </w:pPr>
      <w:ins w:id="147"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"_Toc22075191"</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39 - Botão para trocar de senha</w:t>
        </w:r>
        <w:r>
          <w:rPr>
            <w:noProof/>
            <w:webHidden/>
          </w:rPr>
          <w:tab/>
        </w:r>
        <w:r>
          <w:rPr>
            <w:noProof/>
            <w:webHidden/>
          </w:rPr>
          <w:fldChar w:fldCharType="begin"/>
        </w:r>
        <w:r>
          <w:rPr>
            <w:noProof/>
            <w:webHidden/>
          </w:rPr>
          <w:instrText xml:space="preserve"> PAGEREF _Toc22075191 \h </w:instrText>
        </w:r>
        <w:r>
          <w:rPr>
            <w:noProof/>
            <w:webHidden/>
          </w:rPr>
        </w:r>
      </w:ins>
      <w:r>
        <w:rPr>
          <w:noProof/>
          <w:webHidden/>
        </w:rPr>
        <w:fldChar w:fldCharType="separate"/>
      </w:r>
      <w:ins w:id="148" w:author="Ryan Lemos" w:date="2019-10-15T23:35:00Z">
        <w:r>
          <w:rPr>
            <w:noProof/>
            <w:webHidden/>
          </w:rPr>
          <w:t>63</w:t>
        </w:r>
        <w:r>
          <w:rPr>
            <w:noProof/>
            <w:webHidden/>
          </w:rPr>
          <w:fldChar w:fldCharType="end"/>
        </w:r>
        <w:r w:rsidRPr="00CF1F4B">
          <w:rPr>
            <w:rStyle w:val="Hyperlink"/>
            <w:noProof/>
          </w:rPr>
          <w:fldChar w:fldCharType="end"/>
        </w:r>
      </w:ins>
    </w:p>
    <w:p w14:paraId="38BC1A38" w14:textId="1FE62594" w:rsidR="00636A97" w:rsidRDefault="00636A97">
      <w:pPr>
        <w:pStyle w:val="ndicedeilustraes"/>
        <w:tabs>
          <w:tab w:val="right" w:leader="dot" w:pos="9061"/>
        </w:tabs>
        <w:rPr>
          <w:ins w:id="149" w:author="Ryan Lemos" w:date="2019-10-15T23:35:00Z"/>
          <w:rFonts w:asciiTheme="minorHAnsi" w:eastAsiaTheme="minorEastAsia" w:hAnsiTheme="minorHAnsi" w:cstheme="minorBidi"/>
          <w:noProof/>
          <w:sz w:val="22"/>
          <w:lang w:eastAsia="pt-BR"/>
        </w:rPr>
      </w:pPr>
      <w:ins w:id="150"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"_Toc22075192"</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40 - Botão de duplicar registro</w:t>
        </w:r>
        <w:r>
          <w:rPr>
            <w:noProof/>
            <w:webHidden/>
          </w:rPr>
          <w:tab/>
        </w:r>
        <w:r>
          <w:rPr>
            <w:noProof/>
            <w:webHidden/>
          </w:rPr>
          <w:fldChar w:fldCharType="begin"/>
        </w:r>
        <w:r>
          <w:rPr>
            <w:noProof/>
            <w:webHidden/>
          </w:rPr>
          <w:instrText xml:space="preserve"> PAGEREF _Toc22075192 \h </w:instrText>
        </w:r>
        <w:r>
          <w:rPr>
            <w:noProof/>
            <w:webHidden/>
          </w:rPr>
        </w:r>
      </w:ins>
      <w:r>
        <w:rPr>
          <w:noProof/>
          <w:webHidden/>
        </w:rPr>
        <w:fldChar w:fldCharType="separate"/>
      </w:r>
      <w:ins w:id="151" w:author="Ryan Lemos" w:date="2019-10-15T23:35:00Z">
        <w:r>
          <w:rPr>
            <w:noProof/>
            <w:webHidden/>
          </w:rPr>
          <w:t>64</w:t>
        </w:r>
        <w:r>
          <w:rPr>
            <w:noProof/>
            <w:webHidden/>
          </w:rPr>
          <w:fldChar w:fldCharType="end"/>
        </w:r>
        <w:r w:rsidRPr="00CF1F4B">
          <w:rPr>
            <w:rStyle w:val="Hyperlink"/>
            <w:noProof/>
          </w:rPr>
          <w:fldChar w:fldCharType="end"/>
        </w:r>
      </w:ins>
    </w:p>
    <w:p w14:paraId="2346A6D2" w14:textId="3E9038F1" w:rsidR="00636A97" w:rsidRDefault="00636A97">
      <w:pPr>
        <w:pStyle w:val="ndicedeilustraes"/>
        <w:tabs>
          <w:tab w:val="right" w:leader="dot" w:pos="9061"/>
        </w:tabs>
        <w:rPr>
          <w:ins w:id="152" w:author="Ryan Lemos" w:date="2019-10-15T23:35:00Z"/>
          <w:rFonts w:asciiTheme="minorHAnsi" w:eastAsiaTheme="minorEastAsia" w:hAnsiTheme="minorHAnsi" w:cstheme="minorBidi"/>
          <w:noProof/>
          <w:sz w:val="22"/>
          <w:lang w:eastAsia="pt-BR"/>
        </w:rPr>
      </w:pPr>
      <w:ins w:id="153"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"_Toc22075193"</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41 - Botão de gerar PDF</w:t>
        </w:r>
        <w:r>
          <w:rPr>
            <w:noProof/>
            <w:webHidden/>
          </w:rPr>
          <w:tab/>
        </w:r>
        <w:r>
          <w:rPr>
            <w:noProof/>
            <w:webHidden/>
          </w:rPr>
          <w:fldChar w:fldCharType="begin"/>
        </w:r>
        <w:r>
          <w:rPr>
            <w:noProof/>
            <w:webHidden/>
          </w:rPr>
          <w:instrText xml:space="preserve"> PAGEREF _Toc22075193 \h </w:instrText>
        </w:r>
        <w:r>
          <w:rPr>
            <w:noProof/>
            <w:webHidden/>
          </w:rPr>
        </w:r>
      </w:ins>
      <w:r>
        <w:rPr>
          <w:noProof/>
          <w:webHidden/>
        </w:rPr>
        <w:fldChar w:fldCharType="separate"/>
      </w:r>
      <w:ins w:id="154" w:author="Ryan Lemos" w:date="2019-10-15T23:35:00Z">
        <w:r>
          <w:rPr>
            <w:noProof/>
            <w:webHidden/>
          </w:rPr>
          <w:t>64</w:t>
        </w:r>
        <w:r>
          <w:rPr>
            <w:noProof/>
            <w:webHidden/>
          </w:rPr>
          <w:fldChar w:fldCharType="end"/>
        </w:r>
        <w:r w:rsidRPr="00CF1F4B">
          <w:rPr>
            <w:rStyle w:val="Hyperlink"/>
            <w:noProof/>
          </w:rPr>
          <w:fldChar w:fldCharType="end"/>
        </w:r>
      </w:ins>
    </w:p>
    <w:p w14:paraId="687A7CE9" w14:textId="2970876F" w:rsidR="00636A97" w:rsidRDefault="00636A97">
      <w:pPr>
        <w:pStyle w:val="ndicedeilustraes"/>
        <w:tabs>
          <w:tab w:val="right" w:leader="dot" w:pos="9061"/>
        </w:tabs>
        <w:rPr>
          <w:ins w:id="155" w:author="Ryan Lemos" w:date="2019-10-15T23:35:00Z"/>
          <w:rFonts w:asciiTheme="minorHAnsi" w:eastAsiaTheme="minorEastAsia" w:hAnsiTheme="minorHAnsi" w:cstheme="minorBidi"/>
          <w:noProof/>
          <w:sz w:val="22"/>
          <w:lang w:eastAsia="pt-BR"/>
        </w:rPr>
      </w:pPr>
      <w:ins w:id="156"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"_Toc22075194"</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42 - Botão de informações</w:t>
        </w:r>
        <w:r>
          <w:rPr>
            <w:noProof/>
            <w:webHidden/>
          </w:rPr>
          <w:tab/>
        </w:r>
        <w:r>
          <w:rPr>
            <w:noProof/>
            <w:webHidden/>
          </w:rPr>
          <w:fldChar w:fldCharType="begin"/>
        </w:r>
        <w:r>
          <w:rPr>
            <w:noProof/>
            <w:webHidden/>
          </w:rPr>
          <w:instrText xml:space="preserve"> PAGEREF _Toc22075194 \h </w:instrText>
        </w:r>
        <w:r>
          <w:rPr>
            <w:noProof/>
            <w:webHidden/>
          </w:rPr>
        </w:r>
      </w:ins>
      <w:r>
        <w:rPr>
          <w:noProof/>
          <w:webHidden/>
        </w:rPr>
        <w:fldChar w:fldCharType="separate"/>
      </w:r>
      <w:ins w:id="157" w:author="Ryan Lemos" w:date="2019-10-15T23:35:00Z">
        <w:r>
          <w:rPr>
            <w:noProof/>
            <w:webHidden/>
          </w:rPr>
          <w:t>64</w:t>
        </w:r>
        <w:r>
          <w:rPr>
            <w:noProof/>
            <w:webHidden/>
          </w:rPr>
          <w:fldChar w:fldCharType="end"/>
        </w:r>
        <w:r w:rsidRPr="00CF1F4B">
          <w:rPr>
            <w:rStyle w:val="Hyperlink"/>
            <w:noProof/>
          </w:rPr>
          <w:fldChar w:fldCharType="end"/>
        </w:r>
      </w:ins>
    </w:p>
    <w:p w14:paraId="3E16E072" w14:textId="09CCC5D6" w:rsidR="00636A97" w:rsidRDefault="00636A97">
      <w:pPr>
        <w:pStyle w:val="ndicedeilustraes"/>
        <w:tabs>
          <w:tab w:val="right" w:leader="dot" w:pos="9061"/>
        </w:tabs>
        <w:rPr>
          <w:ins w:id="158" w:author="Ryan Lemos" w:date="2019-10-15T23:35:00Z"/>
          <w:rFonts w:asciiTheme="minorHAnsi" w:eastAsiaTheme="minorEastAsia" w:hAnsiTheme="minorHAnsi" w:cstheme="minorBidi"/>
          <w:noProof/>
          <w:sz w:val="22"/>
          <w:lang w:eastAsia="pt-BR"/>
        </w:rPr>
      </w:pPr>
      <w:ins w:id="159"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"_Toc22075195"</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43 - Botão de resetar resultado</w:t>
        </w:r>
        <w:r>
          <w:rPr>
            <w:noProof/>
            <w:webHidden/>
          </w:rPr>
          <w:tab/>
        </w:r>
        <w:r>
          <w:rPr>
            <w:noProof/>
            <w:webHidden/>
          </w:rPr>
          <w:fldChar w:fldCharType="begin"/>
        </w:r>
        <w:r>
          <w:rPr>
            <w:noProof/>
            <w:webHidden/>
          </w:rPr>
          <w:instrText xml:space="preserve"> PAGEREF _Toc22075195 \h </w:instrText>
        </w:r>
        <w:r>
          <w:rPr>
            <w:noProof/>
            <w:webHidden/>
          </w:rPr>
        </w:r>
      </w:ins>
      <w:r>
        <w:rPr>
          <w:noProof/>
          <w:webHidden/>
        </w:rPr>
        <w:fldChar w:fldCharType="separate"/>
      </w:r>
      <w:ins w:id="160" w:author="Ryan Lemos" w:date="2019-10-15T23:35:00Z">
        <w:r>
          <w:rPr>
            <w:noProof/>
            <w:webHidden/>
          </w:rPr>
          <w:t>65</w:t>
        </w:r>
        <w:r>
          <w:rPr>
            <w:noProof/>
            <w:webHidden/>
          </w:rPr>
          <w:fldChar w:fldCharType="end"/>
        </w:r>
        <w:r w:rsidRPr="00CF1F4B">
          <w:rPr>
            <w:rStyle w:val="Hyperlink"/>
            <w:noProof/>
          </w:rPr>
          <w:fldChar w:fldCharType="end"/>
        </w:r>
      </w:ins>
    </w:p>
    <w:p w14:paraId="0EAD3B2D" w14:textId="717A8D8A" w:rsidR="00636A97" w:rsidRDefault="00636A97">
      <w:pPr>
        <w:pStyle w:val="ndicedeilustraes"/>
        <w:tabs>
          <w:tab w:val="right" w:leader="dot" w:pos="9061"/>
        </w:tabs>
        <w:rPr>
          <w:ins w:id="161" w:author="Ryan Lemos" w:date="2019-10-15T23:35:00Z"/>
          <w:rFonts w:asciiTheme="minorHAnsi" w:eastAsiaTheme="minorEastAsia" w:hAnsiTheme="minorHAnsi" w:cstheme="minorBidi"/>
          <w:noProof/>
          <w:sz w:val="22"/>
          <w:lang w:eastAsia="pt-BR"/>
        </w:rPr>
      </w:pPr>
      <w:ins w:id="162"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"_Toc22075196"</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44 - Botão de vincular alunos a uma atividade</w:t>
        </w:r>
        <w:r>
          <w:rPr>
            <w:noProof/>
            <w:webHidden/>
          </w:rPr>
          <w:tab/>
        </w:r>
        <w:r>
          <w:rPr>
            <w:noProof/>
            <w:webHidden/>
          </w:rPr>
          <w:fldChar w:fldCharType="begin"/>
        </w:r>
        <w:r>
          <w:rPr>
            <w:noProof/>
            <w:webHidden/>
          </w:rPr>
          <w:instrText xml:space="preserve"> PAGEREF _Toc22075196 \h </w:instrText>
        </w:r>
        <w:r>
          <w:rPr>
            <w:noProof/>
            <w:webHidden/>
          </w:rPr>
        </w:r>
      </w:ins>
      <w:r>
        <w:rPr>
          <w:noProof/>
          <w:webHidden/>
        </w:rPr>
        <w:fldChar w:fldCharType="separate"/>
      </w:r>
      <w:ins w:id="163" w:author="Ryan Lemos" w:date="2019-10-15T23:35:00Z">
        <w:r>
          <w:rPr>
            <w:noProof/>
            <w:webHidden/>
          </w:rPr>
          <w:t>65</w:t>
        </w:r>
        <w:r>
          <w:rPr>
            <w:noProof/>
            <w:webHidden/>
          </w:rPr>
          <w:fldChar w:fldCharType="end"/>
        </w:r>
        <w:r w:rsidRPr="00CF1F4B">
          <w:rPr>
            <w:rStyle w:val="Hyperlink"/>
            <w:noProof/>
          </w:rPr>
          <w:fldChar w:fldCharType="end"/>
        </w:r>
      </w:ins>
    </w:p>
    <w:p w14:paraId="26C3E4F2" w14:textId="13B789CD" w:rsidR="00636A97" w:rsidRDefault="00636A97">
      <w:pPr>
        <w:pStyle w:val="ndicedeilustraes"/>
        <w:tabs>
          <w:tab w:val="right" w:leader="dot" w:pos="9061"/>
        </w:tabs>
        <w:rPr>
          <w:ins w:id="164" w:author="Ryan Lemos" w:date="2019-10-15T23:35:00Z"/>
          <w:rFonts w:asciiTheme="minorHAnsi" w:eastAsiaTheme="minorEastAsia" w:hAnsiTheme="minorHAnsi" w:cstheme="minorBidi"/>
          <w:noProof/>
          <w:sz w:val="22"/>
          <w:lang w:eastAsia="pt-BR"/>
        </w:rPr>
      </w:pPr>
      <w:ins w:id="165"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"_Toc22075197"</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45 - Botão de redistribuir pontuação</w:t>
        </w:r>
        <w:r>
          <w:rPr>
            <w:noProof/>
            <w:webHidden/>
          </w:rPr>
          <w:tab/>
        </w:r>
        <w:r>
          <w:rPr>
            <w:noProof/>
            <w:webHidden/>
          </w:rPr>
          <w:fldChar w:fldCharType="begin"/>
        </w:r>
        <w:r>
          <w:rPr>
            <w:noProof/>
            <w:webHidden/>
          </w:rPr>
          <w:instrText xml:space="preserve"> PAGEREF _Toc22075197 \h </w:instrText>
        </w:r>
        <w:r>
          <w:rPr>
            <w:noProof/>
            <w:webHidden/>
          </w:rPr>
        </w:r>
      </w:ins>
      <w:r>
        <w:rPr>
          <w:noProof/>
          <w:webHidden/>
        </w:rPr>
        <w:fldChar w:fldCharType="separate"/>
      </w:r>
      <w:ins w:id="166" w:author="Ryan Lemos" w:date="2019-10-15T23:35:00Z">
        <w:r>
          <w:rPr>
            <w:noProof/>
            <w:webHidden/>
          </w:rPr>
          <w:t>65</w:t>
        </w:r>
        <w:r>
          <w:rPr>
            <w:noProof/>
            <w:webHidden/>
          </w:rPr>
          <w:fldChar w:fldCharType="end"/>
        </w:r>
        <w:r w:rsidRPr="00CF1F4B">
          <w:rPr>
            <w:rStyle w:val="Hyperlink"/>
            <w:noProof/>
          </w:rPr>
          <w:fldChar w:fldCharType="end"/>
        </w:r>
      </w:ins>
    </w:p>
    <w:p w14:paraId="4432E936" w14:textId="4AF2A745" w:rsidR="00636A97" w:rsidRDefault="00636A97">
      <w:pPr>
        <w:pStyle w:val="ndicedeilustraes"/>
        <w:tabs>
          <w:tab w:val="right" w:leader="dot" w:pos="9061"/>
        </w:tabs>
        <w:rPr>
          <w:ins w:id="167" w:author="Ryan Lemos" w:date="2019-10-15T23:35:00Z"/>
          <w:rFonts w:asciiTheme="minorHAnsi" w:eastAsiaTheme="minorEastAsia" w:hAnsiTheme="minorHAnsi" w:cstheme="minorBidi"/>
          <w:noProof/>
          <w:sz w:val="22"/>
          <w:lang w:eastAsia="pt-BR"/>
        </w:rPr>
      </w:pPr>
      <w:ins w:id="168"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"_Toc22075198"</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46 - Botão de envio de nota</w:t>
        </w:r>
        <w:r>
          <w:rPr>
            <w:noProof/>
            <w:webHidden/>
          </w:rPr>
          <w:tab/>
        </w:r>
        <w:r>
          <w:rPr>
            <w:noProof/>
            <w:webHidden/>
          </w:rPr>
          <w:fldChar w:fldCharType="begin"/>
        </w:r>
        <w:r>
          <w:rPr>
            <w:noProof/>
            <w:webHidden/>
          </w:rPr>
          <w:instrText xml:space="preserve"> PAGEREF _Toc22075198 \h </w:instrText>
        </w:r>
        <w:r>
          <w:rPr>
            <w:noProof/>
            <w:webHidden/>
          </w:rPr>
        </w:r>
      </w:ins>
      <w:r>
        <w:rPr>
          <w:noProof/>
          <w:webHidden/>
        </w:rPr>
        <w:fldChar w:fldCharType="separate"/>
      </w:r>
      <w:ins w:id="169" w:author="Ryan Lemos" w:date="2019-10-15T23:35:00Z">
        <w:r>
          <w:rPr>
            <w:noProof/>
            <w:webHidden/>
          </w:rPr>
          <w:t>65</w:t>
        </w:r>
        <w:r>
          <w:rPr>
            <w:noProof/>
            <w:webHidden/>
          </w:rPr>
          <w:fldChar w:fldCharType="end"/>
        </w:r>
        <w:r w:rsidRPr="00CF1F4B">
          <w:rPr>
            <w:rStyle w:val="Hyperlink"/>
            <w:noProof/>
          </w:rPr>
          <w:fldChar w:fldCharType="end"/>
        </w:r>
      </w:ins>
    </w:p>
    <w:p w14:paraId="70299987" w14:textId="06DBA555" w:rsidR="00636A97" w:rsidRDefault="00636A97">
      <w:pPr>
        <w:pStyle w:val="ndicedeilustraes"/>
        <w:tabs>
          <w:tab w:val="right" w:leader="dot" w:pos="9061"/>
        </w:tabs>
        <w:rPr>
          <w:ins w:id="170" w:author="Ryan Lemos" w:date="2019-10-15T23:35:00Z"/>
          <w:rFonts w:asciiTheme="minorHAnsi" w:eastAsiaTheme="minorEastAsia" w:hAnsiTheme="minorHAnsi" w:cstheme="minorBidi"/>
          <w:noProof/>
          <w:sz w:val="22"/>
          <w:lang w:eastAsia="pt-BR"/>
        </w:rPr>
      </w:pPr>
      <w:ins w:id="171"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"_Toc22075199"</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47 - Botões de visualização do calendário</w:t>
        </w:r>
        <w:r>
          <w:rPr>
            <w:noProof/>
            <w:webHidden/>
          </w:rPr>
          <w:tab/>
        </w:r>
        <w:r>
          <w:rPr>
            <w:noProof/>
            <w:webHidden/>
          </w:rPr>
          <w:fldChar w:fldCharType="begin"/>
        </w:r>
        <w:r>
          <w:rPr>
            <w:noProof/>
            <w:webHidden/>
          </w:rPr>
          <w:instrText xml:space="preserve"> PAGEREF _Toc22075199 \h </w:instrText>
        </w:r>
        <w:r>
          <w:rPr>
            <w:noProof/>
            <w:webHidden/>
          </w:rPr>
        </w:r>
      </w:ins>
      <w:r>
        <w:rPr>
          <w:noProof/>
          <w:webHidden/>
        </w:rPr>
        <w:fldChar w:fldCharType="separate"/>
      </w:r>
      <w:ins w:id="172" w:author="Ryan Lemos" w:date="2019-10-15T23:35:00Z">
        <w:r>
          <w:rPr>
            <w:noProof/>
            <w:webHidden/>
          </w:rPr>
          <w:t>66</w:t>
        </w:r>
        <w:r>
          <w:rPr>
            <w:noProof/>
            <w:webHidden/>
          </w:rPr>
          <w:fldChar w:fldCharType="end"/>
        </w:r>
        <w:r w:rsidRPr="00CF1F4B">
          <w:rPr>
            <w:rStyle w:val="Hyperlink"/>
            <w:noProof/>
          </w:rPr>
          <w:fldChar w:fldCharType="end"/>
        </w:r>
      </w:ins>
    </w:p>
    <w:p w14:paraId="06F3B2E1" w14:textId="30B8D17F" w:rsidR="00636A97" w:rsidRDefault="00636A97">
      <w:pPr>
        <w:pStyle w:val="ndicedeilustraes"/>
        <w:tabs>
          <w:tab w:val="right" w:leader="dot" w:pos="9061"/>
        </w:tabs>
        <w:rPr>
          <w:ins w:id="173" w:author="Ryan Lemos" w:date="2019-10-15T23:35:00Z"/>
          <w:rFonts w:asciiTheme="minorHAnsi" w:eastAsiaTheme="minorEastAsia" w:hAnsiTheme="minorHAnsi" w:cstheme="minorBidi"/>
          <w:noProof/>
          <w:sz w:val="22"/>
          <w:lang w:eastAsia="pt-BR"/>
        </w:rPr>
      </w:pPr>
      <w:ins w:id="174"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"_Toc22075200"</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48 - Botões de navegação do calendário</w:t>
        </w:r>
        <w:r>
          <w:rPr>
            <w:noProof/>
            <w:webHidden/>
          </w:rPr>
          <w:tab/>
        </w:r>
        <w:r>
          <w:rPr>
            <w:noProof/>
            <w:webHidden/>
          </w:rPr>
          <w:fldChar w:fldCharType="begin"/>
        </w:r>
        <w:r>
          <w:rPr>
            <w:noProof/>
            <w:webHidden/>
          </w:rPr>
          <w:instrText xml:space="preserve"> PAGEREF _Toc22075200 \h </w:instrText>
        </w:r>
        <w:r>
          <w:rPr>
            <w:noProof/>
            <w:webHidden/>
          </w:rPr>
        </w:r>
      </w:ins>
      <w:r>
        <w:rPr>
          <w:noProof/>
          <w:webHidden/>
        </w:rPr>
        <w:fldChar w:fldCharType="separate"/>
      </w:r>
      <w:ins w:id="175" w:author="Ryan Lemos" w:date="2019-10-15T23:35:00Z">
        <w:r>
          <w:rPr>
            <w:noProof/>
            <w:webHidden/>
          </w:rPr>
          <w:t>66</w:t>
        </w:r>
        <w:r>
          <w:rPr>
            <w:noProof/>
            <w:webHidden/>
          </w:rPr>
          <w:fldChar w:fldCharType="end"/>
        </w:r>
        <w:r w:rsidRPr="00CF1F4B">
          <w:rPr>
            <w:rStyle w:val="Hyperlink"/>
            <w:noProof/>
          </w:rPr>
          <w:fldChar w:fldCharType="end"/>
        </w:r>
      </w:ins>
    </w:p>
    <w:p w14:paraId="4E220554" w14:textId="4D611B9F" w:rsidR="00636A97" w:rsidRDefault="00636A97">
      <w:pPr>
        <w:pStyle w:val="ndicedeilustraes"/>
        <w:tabs>
          <w:tab w:val="right" w:leader="dot" w:pos="9061"/>
        </w:tabs>
        <w:rPr>
          <w:ins w:id="176" w:author="Ryan Lemos" w:date="2019-10-15T23:35:00Z"/>
          <w:rFonts w:asciiTheme="minorHAnsi" w:eastAsiaTheme="minorEastAsia" w:hAnsiTheme="minorHAnsi" w:cstheme="minorBidi"/>
          <w:noProof/>
          <w:sz w:val="22"/>
          <w:lang w:eastAsia="pt-BR"/>
        </w:rPr>
      </w:pPr>
      <w:ins w:id="177"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"_Toc22075201"</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49 - Botão de Notificações (sem novas notificações)</w:t>
        </w:r>
        <w:r>
          <w:rPr>
            <w:noProof/>
            <w:webHidden/>
          </w:rPr>
          <w:tab/>
        </w:r>
        <w:r>
          <w:rPr>
            <w:noProof/>
            <w:webHidden/>
          </w:rPr>
          <w:fldChar w:fldCharType="begin"/>
        </w:r>
        <w:r>
          <w:rPr>
            <w:noProof/>
            <w:webHidden/>
          </w:rPr>
          <w:instrText xml:space="preserve"> PAGEREF _Toc22075201 \h </w:instrText>
        </w:r>
        <w:r>
          <w:rPr>
            <w:noProof/>
            <w:webHidden/>
          </w:rPr>
        </w:r>
      </w:ins>
      <w:r>
        <w:rPr>
          <w:noProof/>
          <w:webHidden/>
        </w:rPr>
        <w:fldChar w:fldCharType="separate"/>
      </w:r>
      <w:ins w:id="178" w:author="Ryan Lemos" w:date="2019-10-15T23:35:00Z">
        <w:r>
          <w:rPr>
            <w:noProof/>
            <w:webHidden/>
          </w:rPr>
          <w:t>67</w:t>
        </w:r>
        <w:r>
          <w:rPr>
            <w:noProof/>
            <w:webHidden/>
          </w:rPr>
          <w:fldChar w:fldCharType="end"/>
        </w:r>
        <w:r w:rsidRPr="00CF1F4B">
          <w:rPr>
            <w:rStyle w:val="Hyperlink"/>
            <w:noProof/>
          </w:rPr>
          <w:fldChar w:fldCharType="end"/>
        </w:r>
      </w:ins>
    </w:p>
    <w:p w14:paraId="0A334C13" w14:textId="18F5900F" w:rsidR="00636A97" w:rsidRDefault="00636A97">
      <w:pPr>
        <w:pStyle w:val="ndicedeilustraes"/>
        <w:tabs>
          <w:tab w:val="right" w:leader="dot" w:pos="9061"/>
        </w:tabs>
        <w:rPr>
          <w:ins w:id="179" w:author="Ryan Lemos" w:date="2019-10-15T23:35:00Z"/>
          <w:rFonts w:asciiTheme="minorHAnsi" w:eastAsiaTheme="minorEastAsia" w:hAnsiTheme="minorHAnsi" w:cstheme="minorBidi"/>
          <w:noProof/>
          <w:sz w:val="22"/>
          <w:lang w:eastAsia="pt-BR"/>
        </w:rPr>
      </w:pPr>
      <w:ins w:id="180"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"_Toc22075202"</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50 - Botão de Notificações (com novas notificações)</w:t>
        </w:r>
        <w:r>
          <w:rPr>
            <w:noProof/>
            <w:webHidden/>
          </w:rPr>
          <w:tab/>
        </w:r>
        <w:r>
          <w:rPr>
            <w:noProof/>
            <w:webHidden/>
          </w:rPr>
          <w:fldChar w:fldCharType="begin"/>
        </w:r>
        <w:r>
          <w:rPr>
            <w:noProof/>
            <w:webHidden/>
          </w:rPr>
          <w:instrText xml:space="preserve"> PAGEREF _Toc22075202 \h </w:instrText>
        </w:r>
        <w:r>
          <w:rPr>
            <w:noProof/>
            <w:webHidden/>
          </w:rPr>
        </w:r>
      </w:ins>
      <w:r>
        <w:rPr>
          <w:noProof/>
          <w:webHidden/>
        </w:rPr>
        <w:fldChar w:fldCharType="separate"/>
      </w:r>
      <w:ins w:id="181" w:author="Ryan Lemos" w:date="2019-10-15T23:35:00Z">
        <w:r>
          <w:rPr>
            <w:noProof/>
            <w:webHidden/>
          </w:rPr>
          <w:t>67</w:t>
        </w:r>
        <w:r>
          <w:rPr>
            <w:noProof/>
            <w:webHidden/>
          </w:rPr>
          <w:fldChar w:fldCharType="end"/>
        </w:r>
        <w:r w:rsidRPr="00CF1F4B">
          <w:rPr>
            <w:rStyle w:val="Hyperlink"/>
            <w:noProof/>
          </w:rPr>
          <w:fldChar w:fldCharType="end"/>
        </w:r>
      </w:ins>
    </w:p>
    <w:p w14:paraId="6CFA1F3C" w14:textId="1540BBE3" w:rsidR="00636A97" w:rsidRDefault="00636A97">
      <w:pPr>
        <w:pStyle w:val="ndicedeilustraes"/>
        <w:tabs>
          <w:tab w:val="right" w:leader="dot" w:pos="9061"/>
        </w:tabs>
        <w:rPr>
          <w:ins w:id="182" w:author="Ryan Lemos" w:date="2019-10-15T23:35:00Z"/>
          <w:rFonts w:asciiTheme="minorHAnsi" w:eastAsiaTheme="minorEastAsia" w:hAnsiTheme="minorHAnsi" w:cstheme="minorBidi"/>
          <w:noProof/>
          <w:sz w:val="22"/>
          <w:lang w:eastAsia="pt-BR"/>
        </w:rPr>
      </w:pPr>
      <w:ins w:id="183"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"_Toc22075203"</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51 - Botão de menu</w:t>
        </w:r>
        <w:r>
          <w:rPr>
            <w:noProof/>
            <w:webHidden/>
          </w:rPr>
          <w:tab/>
        </w:r>
        <w:r>
          <w:rPr>
            <w:noProof/>
            <w:webHidden/>
          </w:rPr>
          <w:fldChar w:fldCharType="begin"/>
        </w:r>
        <w:r>
          <w:rPr>
            <w:noProof/>
            <w:webHidden/>
          </w:rPr>
          <w:instrText xml:space="preserve"> PAGEREF _Toc22075203 \h </w:instrText>
        </w:r>
        <w:r>
          <w:rPr>
            <w:noProof/>
            <w:webHidden/>
          </w:rPr>
        </w:r>
      </w:ins>
      <w:r>
        <w:rPr>
          <w:noProof/>
          <w:webHidden/>
        </w:rPr>
        <w:fldChar w:fldCharType="separate"/>
      </w:r>
      <w:ins w:id="184" w:author="Ryan Lemos" w:date="2019-10-15T23:35:00Z">
        <w:r>
          <w:rPr>
            <w:noProof/>
            <w:webHidden/>
          </w:rPr>
          <w:t>67</w:t>
        </w:r>
        <w:r>
          <w:rPr>
            <w:noProof/>
            <w:webHidden/>
          </w:rPr>
          <w:fldChar w:fldCharType="end"/>
        </w:r>
        <w:r w:rsidRPr="00CF1F4B">
          <w:rPr>
            <w:rStyle w:val="Hyperlink"/>
            <w:noProof/>
          </w:rPr>
          <w:fldChar w:fldCharType="end"/>
        </w:r>
      </w:ins>
    </w:p>
    <w:p w14:paraId="528D32B0" w14:textId="0D4C7BC5" w:rsidR="00636A97" w:rsidRDefault="00636A97">
      <w:pPr>
        <w:pStyle w:val="ndicedeilustraes"/>
        <w:tabs>
          <w:tab w:val="right" w:leader="dot" w:pos="9061"/>
        </w:tabs>
        <w:rPr>
          <w:ins w:id="185" w:author="Ryan Lemos" w:date="2019-10-15T23:35:00Z"/>
          <w:rFonts w:asciiTheme="minorHAnsi" w:eastAsiaTheme="minorEastAsia" w:hAnsiTheme="minorHAnsi" w:cstheme="minorBidi"/>
          <w:noProof/>
          <w:sz w:val="22"/>
          <w:lang w:eastAsia="pt-BR"/>
        </w:rPr>
      </w:pPr>
      <w:ins w:id="186"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"_Toc22075204"</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52 - Tela de login</w:t>
        </w:r>
        <w:r>
          <w:rPr>
            <w:noProof/>
            <w:webHidden/>
          </w:rPr>
          <w:tab/>
        </w:r>
        <w:r>
          <w:rPr>
            <w:noProof/>
            <w:webHidden/>
          </w:rPr>
          <w:fldChar w:fldCharType="begin"/>
        </w:r>
        <w:r>
          <w:rPr>
            <w:noProof/>
            <w:webHidden/>
          </w:rPr>
          <w:instrText xml:space="preserve"> PAGEREF _Toc22075204 \h </w:instrText>
        </w:r>
        <w:r>
          <w:rPr>
            <w:noProof/>
            <w:webHidden/>
          </w:rPr>
        </w:r>
      </w:ins>
      <w:r>
        <w:rPr>
          <w:noProof/>
          <w:webHidden/>
        </w:rPr>
        <w:fldChar w:fldCharType="separate"/>
      </w:r>
      <w:ins w:id="187" w:author="Ryan Lemos" w:date="2019-10-15T23:35:00Z">
        <w:r>
          <w:rPr>
            <w:noProof/>
            <w:webHidden/>
          </w:rPr>
          <w:t>69</w:t>
        </w:r>
        <w:r>
          <w:rPr>
            <w:noProof/>
            <w:webHidden/>
          </w:rPr>
          <w:fldChar w:fldCharType="end"/>
        </w:r>
        <w:r w:rsidRPr="00CF1F4B">
          <w:rPr>
            <w:rStyle w:val="Hyperlink"/>
            <w:noProof/>
          </w:rPr>
          <w:fldChar w:fldCharType="end"/>
        </w:r>
      </w:ins>
    </w:p>
    <w:p w14:paraId="0DDE6760" w14:textId="3C9E9B7B" w:rsidR="00636A97" w:rsidRDefault="00636A97">
      <w:pPr>
        <w:pStyle w:val="ndicedeilustraes"/>
        <w:tabs>
          <w:tab w:val="right" w:leader="dot" w:pos="9061"/>
        </w:tabs>
        <w:rPr>
          <w:ins w:id="188" w:author="Ryan Lemos" w:date="2019-10-15T23:35:00Z"/>
          <w:rFonts w:asciiTheme="minorHAnsi" w:eastAsiaTheme="minorEastAsia" w:hAnsiTheme="minorHAnsi" w:cstheme="minorBidi"/>
          <w:noProof/>
          <w:sz w:val="22"/>
          <w:lang w:eastAsia="pt-BR"/>
        </w:rPr>
      </w:pPr>
      <w:ins w:id="189"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"_Toc22075205"</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53 - Listagem dos alunos</w:t>
        </w:r>
        <w:r>
          <w:rPr>
            <w:noProof/>
            <w:webHidden/>
          </w:rPr>
          <w:tab/>
        </w:r>
        <w:r>
          <w:rPr>
            <w:noProof/>
            <w:webHidden/>
          </w:rPr>
          <w:fldChar w:fldCharType="begin"/>
        </w:r>
        <w:r>
          <w:rPr>
            <w:noProof/>
            <w:webHidden/>
          </w:rPr>
          <w:instrText xml:space="preserve"> PAGEREF _Toc22075205 \h </w:instrText>
        </w:r>
        <w:r>
          <w:rPr>
            <w:noProof/>
            <w:webHidden/>
          </w:rPr>
        </w:r>
      </w:ins>
      <w:r>
        <w:rPr>
          <w:noProof/>
          <w:webHidden/>
        </w:rPr>
        <w:fldChar w:fldCharType="separate"/>
      </w:r>
      <w:ins w:id="190" w:author="Ryan Lemos" w:date="2019-10-15T23:35:00Z">
        <w:r>
          <w:rPr>
            <w:noProof/>
            <w:webHidden/>
          </w:rPr>
          <w:t>71</w:t>
        </w:r>
        <w:r>
          <w:rPr>
            <w:noProof/>
            <w:webHidden/>
          </w:rPr>
          <w:fldChar w:fldCharType="end"/>
        </w:r>
        <w:r w:rsidRPr="00CF1F4B">
          <w:rPr>
            <w:rStyle w:val="Hyperlink"/>
            <w:noProof/>
          </w:rPr>
          <w:fldChar w:fldCharType="end"/>
        </w:r>
      </w:ins>
    </w:p>
    <w:p w14:paraId="283094C2" w14:textId="20D1D82B" w:rsidR="00636A97" w:rsidRDefault="00636A97">
      <w:pPr>
        <w:pStyle w:val="ndicedeilustraes"/>
        <w:tabs>
          <w:tab w:val="right" w:leader="dot" w:pos="9061"/>
        </w:tabs>
        <w:rPr>
          <w:ins w:id="191" w:author="Ryan Lemos" w:date="2019-10-15T23:35:00Z"/>
          <w:rFonts w:asciiTheme="minorHAnsi" w:eastAsiaTheme="minorEastAsia" w:hAnsiTheme="minorHAnsi" w:cstheme="minorBidi"/>
          <w:noProof/>
          <w:sz w:val="22"/>
          <w:lang w:eastAsia="pt-BR"/>
        </w:rPr>
      </w:pPr>
      <w:ins w:id="192"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"_Toc22075206"</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54 - Tela de cadastro dos alunos</w:t>
        </w:r>
        <w:r>
          <w:rPr>
            <w:noProof/>
            <w:webHidden/>
          </w:rPr>
          <w:tab/>
        </w:r>
        <w:r>
          <w:rPr>
            <w:noProof/>
            <w:webHidden/>
          </w:rPr>
          <w:fldChar w:fldCharType="begin"/>
        </w:r>
        <w:r>
          <w:rPr>
            <w:noProof/>
            <w:webHidden/>
          </w:rPr>
          <w:instrText xml:space="preserve"> PAGEREF _Toc22075206 \h </w:instrText>
        </w:r>
        <w:r>
          <w:rPr>
            <w:noProof/>
            <w:webHidden/>
          </w:rPr>
        </w:r>
      </w:ins>
      <w:r>
        <w:rPr>
          <w:noProof/>
          <w:webHidden/>
        </w:rPr>
        <w:fldChar w:fldCharType="separate"/>
      </w:r>
      <w:ins w:id="193" w:author="Ryan Lemos" w:date="2019-10-15T23:35:00Z">
        <w:r>
          <w:rPr>
            <w:noProof/>
            <w:webHidden/>
          </w:rPr>
          <w:t>72</w:t>
        </w:r>
        <w:r>
          <w:rPr>
            <w:noProof/>
            <w:webHidden/>
          </w:rPr>
          <w:fldChar w:fldCharType="end"/>
        </w:r>
        <w:r w:rsidRPr="00CF1F4B">
          <w:rPr>
            <w:rStyle w:val="Hyperlink"/>
            <w:noProof/>
          </w:rPr>
          <w:fldChar w:fldCharType="end"/>
        </w:r>
      </w:ins>
    </w:p>
    <w:p w14:paraId="6AC7A9DF" w14:textId="4C187A77" w:rsidR="00636A97" w:rsidRDefault="00636A97">
      <w:pPr>
        <w:pStyle w:val="ndicedeilustraes"/>
        <w:tabs>
          <w:tab w:val="right" w:leader="dot" w:pos="9061"/>
        </w:tabs>
        <w:rPr>
          <w:ins w:id="194" w:author="Ryan Lemos" w:date="2019-10-15T23:35:00Z"/>
          <w:rFonts w:asciiTheme="minorHAnsi" w:eastAsiaTheme="minorEastAsia" w:hAnsiTheme="minorHAnsi" w:cstheme="minorBidi"/>
          <w:noProof/>
          <w:sz w:val="22"/>
          <w:lang w:eastAsia="pt-BR"/>
        </w:rPr>
      </w:pPr>
      <w:ins w:id="195"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"_Toc22075207"</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55 - Tela de listagem dos professores</w:t>
        </w:r>
        <w:r>
          <w:rPr>
            <w:noProof/>
            <w:webHidden/>
          </w:rPr>
          <w:tab/>
        </w:r>
        <w:r>
          <w:rPr>
            <w:noProof/>
            <w:webHidden/>
          </w:rPr>
          <w:fldChar w:fldCharType="begin"/>
        </w:r>
        <w:r>
          <w:rPr>
            <w:noProof/>
            <w:webHidden/>
          </w:rPr>
          <w:instrText xml:space="preserve"> PAGEREF _Toc22075207 \h </w:instrText>
        </w:r>
        <w:r>
          <w:rPr>
            <w:noProof/>
            <w:webHidden/>
          </w:rPr>
        </w:r>
      </w:ins>
      <w:r>
        <w:rPr>
          <w:noProof/>
          <w:webHidden/>
        </w:rPr>
        <w:fldChar w:fldCharType="separate"/>
      </w:r>
      <w:ins w:id="196" w:author="Ryan Lemos" w:date="2019-10-15T23:35:00Z">
        <w:r>
          <w:rPr>
            <w:noProof/>
            <w:webHidden/>
          </w:rPr>
          <w:t>72</w:t>
        </w:r>
        <w:r>
          <w:rPr>
            <w:noProof/>
            <w:webHidden/>
          </w:rPr>
          <w:fldChar w:fldCharType="end"/>
        </w:r>
        <w:r w:rsidRPr="00CF1F4B">
          <w:rPr>
            <w:rStyle w:val="Hyperlink"/>
            <w:noProof/>
          </w:rPr>
          <w:fldChar w:fldCharType="end"/>
        </w:r>
      </w:ins>
    </w:p>
    <w:p w14:paraId="08CCB039" w14:textId="20F68154" w:rsidR="00636A97" w:rsidRDefault="00636A97">
      <w:pPr>
        <w:pStyle w:val="ndicedeilustraes"/>
        <w:tabs>
          <w:tab w:val="right" w:leader="dot" w:pos="9061"/>
        </w:tabs>
        <w:rPr>
          <w:ins w:id="197" w:author="Ryan Lemos" w:date="2019-10-15T23:35:00Z"/>
          <w:rFonts w:asciiTheme="minorHAnsi" w:eastAsiaTheme="minorEastAsia" w:hAnsiTheme="minorHAnsi" w:cstheme="minorBidi"/>
          <w:noProof/>
          <w:sz w:val="22"/>
          <w:lang w:eastAsia="pt-BR"/>
        </w:rPr>
      </w:pPr>
      <w:ins w:id="198"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"_Toc22075208"</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56 - Tela de cadastro do professor</w:t>
        </w:r>
        <w:r>
          <w:rPr>
            <w:noProof/>
            <w:webHidden/>
          </w:rPr>
          <w:tab/>
        </w:r>
        <w:r>
          <w:rPr>
            <w:noProof/>
            <w:webHidden/>
          </w:rPr>
          <w:fldChar w:fldCharType="begin"/>
        </w:r>
        <w:r>
          <w:rPr>
            <w:noProof/>
            <w:webHidden/>
          </w:rPr>
          <w:instrText xml:space="preserve"> PAGEREF _Toc22075208 \h </w:instrText>
        </w:r>
        <w:r>
          <w:rPr>
            <w:noProof/>
            <w:webHidden/>
          </w:rPr>
        </w:r>
      </w:ins>
      <w:r>
        <w:rPr>
          <w:noProof/>
          <w:webHidden/>
        </w:rPr>
        <w:fldChar w:fldCharType="separate"/>
      </w:r>
      <w:ins w:id="199" w:author="Ryan Lemos" w:date="2019-10-15T23:35:00Z">
        <w:r>
          <w:rPr>
            <w:noProof/>
            <w:webHidden/>
          </w:rPr>
          <w:t>73</w:t>
        </w:r>
        <w:r>
          <w:rPr>
            <w:noProof/>
            <w:webHidden/>
          </w:rPr>
          <w:fldChar w:fldCharType="end"/>
        </w:r>
        <w:r w:rsidRPr="00CF1F4B">
          <w:rPr>
            <w:rStyle w:val="Hyperlink"/>
            <w:noProof/>
          </w:rPr>
          <w:fldChar w:fldCharType="end"/>
        </w:r>
      </w:ins>
    </w:p>
    <w:p w14:paraId="2F9136E0" w14:textId="58F6F11A" w:rsidR="00636A97" w:rsidRDefault="00636A97">
      <w:pPr>
        <w:pStyle w:val="ndicedeilustraes"/>
        <w:tabs>
          <w:tab w:val="right" w:leader="dot" w:pos="9061"/>
        </w:tabs>
        <w:rPr>
          <w:ins w:id="200" w:author="Ryan Lemos" w:date="2019-10-15T23:35:00Z"/>
          <w:rFonts w:asciiTheme="minorHAnsi" w:eastAsiaTheme="minorEastAsia" w:hAnsiTheme="minorHAnsi" w:cstheme="minorBidi"/>
          <w:noProof/>
          <w:sz w:val="22"/>
          <w:lang w:eastAsia="pt-BR"/>
        </w:rPr>
      </w:pPr>
      <w:ins w:id="201"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"_Toc22075209"</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57 - Tela de cadastro de um evento</w:t>
        </w:r>
        <w:r>
          <w:rPr>
            <w:noProof/>
            <w:webHidden/>
          </w:rPr>
          <w:tab/>
        </w:r>
        <w:r>
          <w:rPr>
            <w:noProof/>
            <w:webHidden/>
          </w:rPr>
          <w:fldChar w:fldCharType="begin"/>
        </w:r>
        <w:r>
          <w:rPr>
            <w:noProof/>
            <w:webHidden/>
          </w:rPr>
          <w:instrText xml:space="preserve"> PAGEREF _Toc22075209 \h </w:instrText>
        </w:r>
        <w:r>
          <w:rPr>
            <w:noProof/>
            <w:webHidden/>
          </w:rPr>
        </w:r>
      </w:ins>
      <w:r>
        <w:rPr>
          <w:noProof/>
          <w:webHidden/>
        </w:rPr>
        <w:fldChar w:fldCharType="separate"/>
      </w:r>
      <w:ins w:id="202" w:author="Ryan Lemos" w:date="2019-10-15T23:35:00Z">
        <w:r>
          <w:rPr>
            <w:noProof/>
            <w:webHidden/>
          </w:rPr>
          <w:t>74</w:t>
        </w:r>
        <w:r>
          <w:rPr>
            <w:noProof/>
            <w:webHidden/>
          </w:rPr>
          <w:fldChar w:fldCharType="end"/>
        </w:r>
        <w:r w:rsidRPr="00CF1F4B">
          <w:rPr>
            <w:rStyle w:val="Hyperlink"/>
            <w:noProof/>
          </w:rPr>
          <w:fldChar w:fldCharType="end"/>
        </w:r>
      </w:ins>
    </w:p>
    <w:p w14:paraId="70F303BE" w14:textId="2ABDFAC4" w:rsidR="00636A97" w:rsidRDefault="00636A97">
      <w:pPr>
        <w:pStyle w:val="ndicedeilustraes"/>
        <w:tabs>
          <w:tab w:val="right" w:leader="dot" w:pos="9061"/>
        </w:tabs>
        <w:rPr>
          <w:ins w:id="203" w:author="Ryan Lemos" w:date="2019-10-15T23:35:00Z"/>
          <w:rFonts w:asciiTheme="minorHAnsi" w:eastAsiaTheme="minorEastAsia" w:hAnsiTheme="minorHAnsi" w:cstheme="minorBidi"/>
          <w:noProof/>
          <w:sz w:val="22"/>
          <w:lang w:eastAsia="pt-BR"/>
        </w:rPr>
      </w:pPr>
      <w:ins w:id="204"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"_Toc22075210"</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58 - Tela de listagem dos eventos da escola</w:t>
        </w:r>
        <w:r>
          <w:rPr>
            <w:noProof/>
            <w:webHidden/>
          </w:rPr>
          <w:tab/>
        </w:r>
        <w:r>
          <w:rPr>
            <w:noProof/>
            <w:webHidden/>
          </w:rPr>
          <w:fldChar w:fldCharType="begin"/>
        </w:r>
        <w:r>
          <w:rPr>
            <w:noProof/>
            <w:webHidden/>
          </w:rPr>
          <w:instrText xml:space="preserve"> PAGEREF _Toc22075210 \h </w:instrText>
        </w:r>
        <w:r>
          <w:rPr>
            <w:noProof/>
            <w:webHidden/>
          </w:rPr>
        </w:r>
      </w:ins>
      <w:r>
        <w:rPr>
          <w:noProof/>
          <w:webHidden/>
        </w:rPr>
        <w:fldChar w:fldCharType="separate"/>
      </w:r>
      <w:ins w:id="205" w:author="Ryan Lemos" w:date="2019-10-15T23:35:00Z">
        <w:r>
          <w:rPr>
            <w:noProof/>
            <w:webHidden/>
          </w:rPr>
          <w:t>74</w:t>
        </w:r>
        <w:r>
          <w:rPr>
            <w:noProof/>
            <w:webHidden/>
          </w:rPr>
          <w:fldChar w:fldCharType="end"/>
        </w:r>
        <w:r w:rsidRPr="00CF1F4B">
          <w:rPr>
            <w:rStyle w:val="Hyperlink"/>
            <w:noProof/>
          </w:rPr>
          <w:fldChar w:fldCharType="end"/>
        </w:r>
      </w:ins>
    </w:p>
    <w:p w14:paraId="35E37E18" w14:textId="0C09AB25" w:rsidR="00636A97" w:rsidRDefault="00636A97">
      <w:pPr>
        <w:pStyle w:val="ndicedeilustraes"/>
        <w:tabs>
          <w:tab w:val="right" w:leader="dot" w:pos="9061"/>
        </w:tabs>
        <w:rPr>
          <w:ins w:id="206" w:author="Ryan Lemos" w:date="2019-10-15T23:35:00Z"/>
          <w:rFonts w:asciiTheme="minorHAnsi" w:eastAsiaTheme="minorEastAsia" w:hAnsiTheme="minorHAnsi" w:cstheme="minorBidi"/>
          <w:noProof/>
          <w:sz w:val="22"/>
          <w:lang w:eastAsia="pt-BR"/>
        </w:rPr>
      </w:pPr>
      <w:ins w:id="207"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"_Toc22075211"</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59 – Tela do calendário com os eventos da escola</w:t>
        </w:r>
        <w:r>
          <w:rPr>
            <w:noProof/>
            <w:webHidden/>
          </w:rPr>
          <w:tab/>
        </w:r>
        <w:r>
          <w:rPr>
            <w:noProof/>
            <w:webHidden/>
          </w:rPr>
          <w:fldChar w:fldCharType="begin"/>
        </w:r>
        <w:r>
          <w:rPr>
            <w:noProof/>
            <w:webHidden/>
          </w:rPr>
          <w:instrText xml:space="preserve"> PAGEREF _Toc22075211 \h </w:instrText>
        </w:r>
        <w:r>
          <w:rPr>
            <w:noProof/>
            <w:webHidden/>
          </w:rPr>
        </w:r>
      </w:ins>
      <w:r>
        <w:rPr>
          <w:noProof/>
          <w:webHidden/>
        </w:rPr>
        <w:fldChar w:fldCharType="separate"/>
      </w:r>
      <w:ins w:id="208" w:author="Ryan Lemos" w:date="2019-10-15T23:35:00Z">
        <w:r>
          <w:rPr>
            <w:noProof/>
            <w:webHidden/>
          </w:rPr>
          <w:t>75</w:t>
        </w:r>
        <w:r>
          <w:rPr>
            <w:noProof/>
            <w:webHidden/>
          </w:rPr>
          <w:fldChar w:fldCharType="end"/>
        </w:r>
        <w:r w:rsidRPr="00CF1F4B">
          <w:rPr>
            <w:rStyle w:val="Hyperlink"/>
            <w:noProof/>
          </w:rPr>
          <w:fldChar w:fldCharType="end"/>
        </w:r>
      </w:ins>
    </w:p>
    <w:p w14:paraId="7369321C" w14:textId="64A4B23F" w:rsidR="00636A97" w:rsidRDefault="00636A97">
      <w:pPr>
        <w:pStyle w:val="ndicedeilustraes"/>
        <w:tabs>
          <w:tab w:val="right" w:leader="dot" w:pos="9061"/>
        </w:tabs>
        <w:rPr>
          <w:ins w:id="209" w:author="Ryan Lemos" w:date="2019-10-15T23:35:00Z"/>
          <w:rFonts w:asciiTheme="minorHAnsi" w:eastAsiaTheme="minorEastAsia" w:hAnsiTheme="minorHAnsi" w:cstheme="minorBidi"/>
          <w:noProof/>
          <w:sz w:val="22"/>
          <w:lang w:eastAsia="pt-BR"/>
        </w:rPr>
      </w:pPr>
      <w:ins w:id="210"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"_Toc22075212"</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60 - Tela de listagem dos menus da aplicação</w:t>
        </w:r>
        <w:r>
          <w:rPr>
            <w:noProof/>
            <w:webHidden/>
          </w:rPr>
          <w:tab/>
        </w:r>
        <w:r>
          <w:rPr>
            <w:noProof/>
            <w:webHidden/>
          </w:rPr>
          <w:fldChar w:fldCharType="begin"/>
        </w:r>
        <w:r>
          <w:rPr>
            <w:noProof/>
            <w:webHidden/>
          </w:rPr>
          <w:instrText xml:space="preserve"> PAGEREF _Toc22075212 \h </w:instrText>
        </w:r>
        <w:r>
          <w:rPr>
            <w:noProof/>
            <w:webHidden/>
          </w:rPr>
        </w:r>
      </w:ins>
      <w:r>
        <w:rPr>
          <w:noProof/>
          <w:webHidden/>
        </w:rPr>
        <w:fldChar w:fldCharType="separate"/>
      </w:r>
      <w:ins w:id="211" w:author="Ryan Lemos" w:date="2019-10-15T23:35:00Z">
        <w:r>
          <w:rPr>
            <w:noProof/>
            <w:webHidden/>
          </w:rPr>
          <w:t>76</w:t>
        </w:r>
        <w:r>
          <w:rPr>
            <w:noProof/>
            <w:webHidden/>
          </w:rPr>
          <w:fldChar w:fldCharType="end"/>
        </w:r>
        <w:r w:rsidRPr="00CF1F4B">
          <w:rPr>
            <w:rStyle w:val="Hyperlink"/>
            <w:noProof/>
          </w:rPr>
          <w:fldChar w:fldCharType="end"/>
        </w:r>
      </w:ins>
    </w:p>
    <w:p w14:paraId="25B462BF" w14:textId="08EB76A9" w:rsidR="00636A97" w:rsidRDefault="00636A97">
      <w:pPr>
        <w:pStyle w:val="ndicedeilustraes"/>
        <w:tabs>
          <w:tab w:val="right" w:leader="dot" w:pos="9061"/>
        </w:tabs>
        <w:rPr>
          <w:ins w:id="212" w:author="Ryan Lemos" w:date="2019-10-15T23:35:00Z"/>
          <w:rFonts w:asciiTheme="minorHAnsi" w:eastAsiaTheme="minorEastAsia" w:hAnsiTheme="minorHAnsi" w:cstheme="minorBidi"/>
          <w:noProof/>
          <w:sz w:val="22"/>
          <w:lang w:eastAsia="pt-BR"/>
        </w:rPr>
      </w:pPr>
      <w:ins w:id="213"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"_Toc22075213"</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61 - Tela de cadastro de menus</w:t>
        </w:r>
        <w:r>
          <w:rPr>
            <w:noProof/>
            <w:webHidden/>
          </w:rPr>
          <w:tab/>
        </w:r>
        <w:r>
          <w:rPr>
            <w:noProof/>
            <w:webHidden/>
          </w:rPr>
          <w:fldChar w:fldCharType="begin"/>
        </w:r>
        <w:r>
          <w:rPr>
            <w:noProof/>
            <w:webHidden/>
          </w:rPr>
          <w:instrText xml:space="preserve"> PAGEREF _Toc22075213 \h </w:instrText>
        </w:r>
        <w:r>
          <w:rPr>
            <w:noProof/>
            <w:webHidden/>
          </w:rPr>
        </w:r>
      </w:ins>
      <w:r>
        <w:rPr>
          <w:noProof/>
          <w:webHidden/>
        </w:rPr>
        <w:fldChar w:fldCharType="separate"/>
      </w:r>
      <w:ins w:id="214" w:author="Ryan Lemos" w:date="2019-10-15T23:35:00Z">
        <w:r>
          <w:rPr>
            <w:noProof/>
            <w:webHidden/>
          </w:rPr>
          <w:t>77</w:t>
        </w:r>
        <w:r>
          <w:rPr>
            <w:noProof/>
            <w:webHidden/>
          </w:rPr>
          <w:fldChar w:fldCharType="end"/>
        </w:r>
        <w:r w:rsidRPr="00CF1F4B">
          <w:rPr>
            <w:rStyle w:val="Hyperlink"/>
            <w:noProof/>
          </w:rPr>
          <w:fldChar w:fldCharType="end"/>
        </w:r>
      </w:ins>
    </w:p>
    <w:p w14:paraId="143CF58F" w14:textId="07F688CC" w:rsidR="00636A97" w:rsidRDefault="00636A97">
      <w:pPr>
        <w:pStyle w:val="ndicedeilustraes"/>
        <w:tabs>
          <w:tab w:val="right" w:leader="dot" w:pos="9061"/>
        </w:tabs>
        <w:rPr>
          <w:ins w:id="215" w:author="Ryan Lemos" w:date="2019-10-15T23:35:00Z"/>
          <w:rFonts w:asciiTheme="minorHAnsi" w:eastAsiaTheme="minorEastAsia" w:hAnsiTheme="minorHAnsi" w:cstheme="minorBidi"/>
          <w:noProof/>
          <w:sz w:val="22"/>
          <w:lang w:eastAsia="pt-BR"/>
        </w:rPr>
      </w:pPr>
      <w:ins w:id="216"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"_Toc22075214"</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62 - Tela de menus da aplicação</w:t>
        </w:r>
        <w:r>
          <w:rPr>
            <w:noProof/>
            <w:webHidden/>
          </w:rPr>
          <w:tab/>
        </w:r>
        <w:r>
          <w:rPr>
            <w:noProof/>
            <w:webHidden/>
          </w:rPr>
          <w:fldChar w:fldCharType="begin"/>
        </w:r>
        <w:r>
          <w:rPr>
            <w:noProof/>
            <w:webHidden/>
          </w:rPr>
          <w:instrText xml:space="preserve"> PAGEREF _Toc22075214 \h </w:instrText>
        </w:r>
        <w:r>
          <w:rPr>
            <w:noProof/>
            <w:webHidden/>
          </w:rPr>
        </w:r>
      </w:ins>
      <w:r>
        <w:rPr>
          <w:noProof/>
          <w:webHidden/>
        </w:rPr>
        <w:fldChar w:fldCharType="separate"/>
      </w:r>
      <w:ins w:id="217" w:author="Ryan Lemos" w:date="2019-10-15T23:35:00Z">
        <w:r>
          <w:rPr>
            <w:noProof/>
            <w:webHidden/>
          </w:rPr>
          <w:t>77</w:t>
        </w:r>
        <w:r>
          <w:rPr>
            <w:noProof/>
            <w:webHidden/>
          </w:rPr>
          <w:fldChar w:fldCharType="end"/>
        </w:r>
        <w:r w:rsidRPr="00CF1F4B">
          <w:rPr>
            <w:rStyle w:val="Hyperlink"/>
            <w:noProof/>
          </w:rPr>
          <w:fldChar w:fldCharType="end"/>
        </w:r>
      </w:ins>
    </w:p>
    <w:p w14:paraId="01A51CF6" w14:textId="48486C5F" w:rsidR="00636A97" w:rsidRDefault="00636A97">
      <w:pPr>
        <w:pStyle w:val="ndicedeilustraes"/>
        <w:tabs>
          <w:tab w:val="right" w:leader="dot" w:pos="9061"/>
        </w:tabs>
        <w:rPr>
          <w:ins w:id="218" w:author="Ryan Lemos" w:date="2019-10-15T23:35:00Z"/>
          <w:rFonts w:asciiTheme="minorHAnsi" w:eastAsiaTheme="minorEastAsia" w:hAnsiTheme="minorHAnsi" w:cstheme="minorBidi"/>
          <w:noProof/>
          <w:sz w:val="22"/>
          <w:lang w:eastAsia="pt-BR"/>
        </w:rPr>
      </w:pPr>
      <w:ins w:id="219"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"_Toc22075215"</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63 - Tela de listagem de permissões de um perfil</w:t>
        </w:r>
        <w:r>
          <w:rPr>
            <w:noProof/>
            <w:webHidden/>
          </w:rPr>
          <w:tab/>
        </w:r>
        <w:r>
          <w:rPr>
            <w:noProof/>
            <w:webHidden/>
          </w:rPr>
          <w:fldChar w:fldCharType="begin"/>
        </w:r>
        <w:r>
          <w:rPr>
            <w:noProof/>
            <w:webHidden/>
          </w:rPr>
          <w:instrText xml:space="preserve"> PAGEREF _Toc22075215 \h </w:instrText>
        </w:r>
        <w:r>
          <w:rPr>
            <w:noProof/>
            <w:webHidden/>
          </w:rPr>
        </w:r>
      </w:ins>
      <w:r>
        <w:rPr>
          <w:noProof/>
          <w:webHidden/>
        </w:rPr>
        <w:fldChar w:fldCharType="separate"/>
      </w:r>
      <w:ins w:id="220" w:author="Ryan Lemos" w:date="2019-10-15T23:35:00Z">
        <w:r>
          <w:rPr>
            <w:noProof/>
            <w:webHidden/>
          </w:rPr>
          <w:t>79</w:t>
        </w:r>
        <w:r>
          <w:rPr>
            <w:noProof/>
            <w:webHidden/>
          </w:rPr>
          <w:fldChar w:fldCharType="end"/>
        </w:r>
        <w:r w:rsidRPr="00CF1F4B">
          <w:rPr>
            <w:rStyle w:val="Hyperlink"/>
            <w:noProof/>
          </w:rPr>
          <w:fldChar w:fldCharType="end"/>
        </w:r>
      </w:ins>
    </w:p>
    <w:p w14:paraId="3654AAB6" w14:textId="15DEF1C6" w:rsidR="00636A97" w:rsidRDefault="00636A97">
      <w:pPr>
        <w:pStyle w:val="ndicedeilustraes"/>
        <w:tabs>
          <w:tab w:val="right" w:leader="dot" w:pos="9061"/>
        </w:tabs>
        <w:rPr>
          <w:ins w:id="221" w:author="Ryan Lemos" w:date="2019-10-15T23:35:00Z"/>
          <w:rFonts w:asciiTheme="minorHAnsi" w:eastAsiaTheme="minorEastAsia" w:hAnsiTheme="minorHAnsi" w:cstheme="minorBidi"/>
          <w:noProof/>
          <w:sz w:val="22"/>
          <w:lang w:eastAsia="pt-BR"/>
        </w:rPr>
      </w:pPr>
      <w:ins w:id="222"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"_Toc22075216"</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64 - Tela de cadastro de um material</w:t>
        </w:r>
        <w:r>
          <w:rPr>
            <w:noProof/>
            <w:webHidden/>
          </w:rPr>
          <w:tab/>
        </w:r>
        <w:r>
          <w:rPr>
            <w:noProof/>
            <w:webHidden/>
          </w:rPr>
          <w:fldChar w:fldCharType="begin"/>
        </w:r>
        <w:r>
          <w:rPr>
            <w:noProof/>
            <w:webHidden/>
          </w:rPr>
          <w:instrText xml:space="preserve"> PAGEREF _Toc22075216 \h </w:instrText>
        </w:r>
        <w:r>
          <w:rPr>
            <w:noProof/>
            <w:webHidden/>
          </w:rPr>
        </w:r>
      </w:ins>
      <w:r>
        <w:rPr>
          <w:noProof/>
          <w:webHidden/>
        </w:rPr>
        <w:fldChar w:fldCharType="separate"/>
      </w:r>
      <w:ins w:id="223" w:author="Ryan Lemos" w:date="2019-10-15T23:35:00Z">
        <w:r>
          <w:rPr>
            <w:noProof/>
            <w:webHidden/>
          </w:rPr>
          <w:t>80</w:t>
        </w:r>
        <w:r>
          <w:rPr>
            <w:noProof/>
            <w:webHidden/>
          </w:rPr>
          <w:fldChar w:fldCharType="end"/>
        </w:r>
        <w:r w:rsidRPr="00CF1F4B">
          <w:rPr>
            <w:rStyle w:val="Hyperlink"/>
            <w:noProof/>
          </w:rPr>
          <w:fldChar w:fldCharType="end"/>
        </w:r>
      </w:ins>
    </w:p>
    <w:p w14:paraId="6925DB70" w14:textId="1D151BE3" w:rsidR="00636A97" w:rsidRDefault="00636A97">
      <w:pPr>
        <w:pStyle w:val="ndicedeilustraes"/>
        <w:tabs>
          <w:tab w:val="right" w:leader="dot" w:pos="9061"/>
        </w:tabs>
        <w:rPr>
          <w:ins w:id="224" w:author="Ryan Lemos" w:date="2019-10-15T23:35:00Z"/>
          <w:rFonts w:asciiTheme="minorHAnsi" w:eastAsiaTheme="minorEastAsia" w:hAnsiTheme="minorHAnsi" w:cstheme="minorBidi"/>
          <w:noProof/>
          <w:sz w:val="22"/>
          <w:lang w:eastAsia="pt-BR"/>
        </w:rPr>
      </w:pPr>
      <w:ins w:id="225"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"_Toc22075217"</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65 - Tela de listagem dos materiais</w:t>
        </w:r>
        <w:r>
          <w:rPr>
            <w:noProof/>
            <w:webHidden/>
          </w:rPr>
          <w:tab/>
        </w:r>
        <w:r>
          <w:rPr>
            <w:noProof/>
            <w:webHidden/>
          </w:rPr>
          <w:fldChar w:fldCharType="begin"/>
        </w:r>
        <w:r>
          <w:rPr>
            <w:noProof/>
            <w:webHidden/>
          </w:rPr>
          <w:instrText xml:space="preserve"> PAGEREF _Toc22075217 \h </w:instrText>
        </w:r>
        <w:r>
          <w:rPr>
            <w:noProof/>
            <w:webHidden/>
          </w:rPr>
        </w:r>
      </w:ins>
      <w:r>
        <w:rPr>
          <w:noProof/>
          <w:webHidden/>
        </w:rPr>
        <w:fldChar w:fldCharType="separate"/>
      </w:r>
      <w:ins w:id="226" w:author="Ryan Lemos" w:date="2019-10-15T23:35:00Z">
        <w:r>
          <w:rPr>
            <w:noProof/>
            <w:webHidden/>
          </w:rPr>
          <w:t>81</w:t>
        </w:r>
        <w:r>
          <w:rPr>
            <w:noProof/>
            <w:webHidden/>
          </w:rPr>
          <w:fldChar w:fldCharType="end"/>
        </w:r>
        <w:r w:rsidRPr="00CF1F4B">
          <w:rPr>
            <w:rStyle w:val="Hyperlink"/>
            <w:noProof/>
          </w:rPr>
          <w:fldChar w:fldCharType="end"/>
        </w:r>
      </w:ins>
    </w:p>
    <w:p w14:paraId="6C603C64" w14:textId="68285C81" w:rsidR="00636A97" w:rsidRDefault="00636A97">
      <w:pPr>
        <w:pStyle w:val="ndicedeilustraes"/>
        <w:tabs>
          <w:tab w:val="right" w:leader="dot" w:pos="9061"/>
        </w:tabs>
        <w:rPr>
          <w:ins w:id="227" w:author="Ryan Lemos" w:date="2019-10-15T23:35:00Z"/>
          <w:rFonts w:asciiTheme="minorHAnsi" w:eastAsiaTheme="minorEastAsia" w:hAnsiTheme="minorHAnsi" w:cstheme="minorBidi"/>
          <w:noProof/>
          <w:sz w:val="22"/>
          <w:lang w:eastAsia="pt-BR"/>
        </w:rPr>
      </w:pPr>
      <w:ins w:id="228" w:author="Ryan Lemos" w:date="2019-10-15T23:35:00Z">
        <w:r w:rsidRPr="00CF1F4B">
          <w:rPr>
            <w:rStyle w:val="Hyperlink"/>
            <w:noProof/>
          </w:rPr>
          <w:lastRenderedPageBreak/>
          <w:fldChar w:fldCharType="begin"/>
        </w:r>
        <w:r w:rsidRPr="00CF1F4B">
          <w:rPr>
            <w:rStyle w:val="Hyperlink"/>
            <w:noProof/>
          </w:rPr>
          <w:instrText xml:space="preserve"> </w:instrText>
        </w:r>
        <w:r>
          <w:rPr>
            <w:noProof/>
          </w:rPr>
          <w:instrText>HYPERLINK \l "_Toc22075218"</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66 - Tela de visualização de materiais de um determinado ano</w:t>
        </w:r>
        <w:r>
          <w:rPr>
            <w:noProof/>
            <w:webHidden/>
          </w:rPr>
          <w:tab/>
        </w:r>
        <w:r>
          <w:rPr>
            <w:noProof/>
            <w:webHidden/>
          </w:rPr>
          <w:fldChar w:fldCharType="begin"/>
        </w:r>
        <w:r>
          <w:rPr>
            <w:noProof/>
            <w:webHidden/>
          </w:rPr>
          <w:instrText xml:space="preserve"> PAGEREF _Toc22075218 \h </w:instrText>
        </w:r>
        <w:r>
          <w:rPr>
            <w:noProof/>
            <w:webHidden/>
          </w:rPr>
        </w:r>
      </w:ins>
      <w:r>
        <w:rPr>
          <w:noProof/>
          <w:webHidden/>
        </w:rPr>
        <w:fldChar w:fldCharType="separate"/>
      </w:r>
      <w:ins w:id="229" w:author="Ryan Lemos" w:date="2019-10-15T23:35:00Z">
        <w:r>
          <w:rPr>
            <w:noProof/>
            <w:webHidden/>
          </w:rPr>
          <w:t>81</w:t>
        </w:r>
        <w:r>
          <w:rPr>
            <w:noProof/>
            <w:webHidden/>
          </w:rPr>
          <w:fldChar w:fldCharType="end"/>
        </w:r>
        <w:r w:rsidRPr="00CF1F4B">
          <w:rPr>
            <w:rStyle w:val="Hyperlink"/>
            <w:noProof/>
          </w:rPr>
          <w:fldChar w:fldCharType="end"/>
        </w:r>
      </w:ins>
    </w:p>
    <w:p w14:paraId="42F9A6F6" w14:textId="031D1164" w:rsidR="00636A97" w:rsidRDefault="00636A97">
      <w:pPr>
        <w:pStyle w:val="ndicedeilustraes"/>
        <w:tabs>
          <w:tab w:val="right" w:leader="dot" w:pos="9061"/>
        </w:tabs>
        <w:rPr>
          <w:ins w:id="230" w:author="Ryan Lemos" w:date="2019-10-15T23:35:00Z"/>
          <w:rFonts w:asciiTheme="minorHAnsi" w:eastAsiaTheme="minorEastAsia" w:hAnsiTheme="minorHAnsi" w:cstheme="minorBidi"/>
          <w:noProof/>
          <w:sz w:val="22"/>
          <w:lang w:eastAsia="pt-BR"/>
        </w:rPr>
      </w:pPr>
      <w:ins w:id="231"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"_Toc22075219"</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67 - Tela de edição de um material</w:t>
        </w:r>
        <w:r>
          <w:rPr>
            <w:noProof/>
            <w:webHidden/>
          </w:rPr>
          <w:tab/>
        </w:r>
        <w:r>
          <w:rPr>
            <w:noProof/>
            <w:webHidden/>
          </w:rPr>
          <w:fldChar w:fldCharType="begin"/>
        </w:r>
        <w:r>
          <w:rPr>
            <w:noProof/>
            <w:webHidden/>
          </w:rPr>
          <w:instrText xml:space="preserve"> PAGEREF _Toc22075219 \h </w:instrText>
        </w:r>
        <w:r>
          <w:rPr>
            <w:noProof/>
            <w:webHidden/>
          </w:rPr>
        </w:r>
      </w:ins>
      <w:r>
        <w:rPr>
          <w:noProof/>
          <w:webHidden/>
        </w:rPr>
        <w:fldChar w:fldCharType="separate"/>
      </w:r>
      <w:ins w:id="232" w:author="Ryan Lemos" w:date="2019-10-15T23:35:00Z">
        <w:r>
          <w:rPr>
            <w:noProof/>
            <w:webHidden/>
          </w:rPr>
          <w:t>82</w:t>
        </w:r>
        <w:r>
          <w:rPr>
            <w:noProof/>
            <w:webHidden/>
          </w:rPr>
          <w:fldChar w:fldCharType="end"/>
        </w:r>
        <w:r w:rsidRPr="00CF1F4B">
          <w:rPr>
            <w:rStyle w:val="Hyperlink"/>
            <w:noProof/>
          </w:rPr>
          <w:fldChar w:fldCharType="end"/>
        </w:r>
      </w:ins>
    </w:p>
    <w:p w14:paraId="7E871516" w14:textId="7483D724" w:rsidR="00636A97" w:rsidRDefault="00636A97">
      <w:pPr>
        <w:pStyle w:val="ndicedeilustraes"/>
        <w:tabs>
          <w:tab w:val="right" w:leader="dot" w:pos="9061"/>
        </w:tabs>
        <w:rPr>
          <w:ins w:id="233" w:author="Ryan Lemos" w:date="2019-10-15T23:35:00Z"/>
          <w:rFonts w:asciiTheme="minorHAnsi" w:eastAsiaTheme="minorEastAsia" w:hAnsiTheme="minorHAnsi" w:cstheme="minorBidi"/>
          <w:noProof/>
          <w:sz w:val="22"/>
          <w:lang w:eastAsia="pt-BR"/>
        </w:rPr>
      </w:pPr>
      <w:ins w:id="234"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"_Toc22075220"</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68 - Tela de cadastro de uma turma</w:t>
        </w:r>
        <w:r>
          <w:rPr>
            <w:noProof/>
            <w:webHidden/>
          </w:rPr>
          <w:tab/>
        </w:r>
        <w:r>
          <w:rPr>
            <w:noProof/>
            <w:webHidden/>
          </w:rPr>
          <w:fldChar w:fldCharType="begin"/>
        </w:r>
        <w:r>
          <w:rPr>
            <w:noProof/>
            <w:webHidden/>
          </w:rPr>
          <w:instrText xml:space="preserve"> PAGEREF _Toc22075220 \h </w:instrText>
        </w:r>
        <w:r>
          <w:rPr>
            <w:noProof/>
            <w:webHidden/>
          </w:rPr>
        </w:r>
      </w:ins>
      <w:r>
        <w:rPr>
          <w:noProof/>
          <w:webHidden/>
        </w:rPr>
        <w:fldChar w:fldCharType="separate"/>
      </w:r>
      <w:ins w:id="235" w:author="Ryan Lemos" w:date="2019-10-15T23:35:00Z">
        <w:r>
          <w:rPr>
            <w:noProof/>
            <w:webHidden/>
          </w:rPr>
          <w:t>83</w:t>
        </w:r>
        <w:r>
          <w:rPr>
            <w:noProof/>
            <w:webHidden/>
          </w:rPr>
          <w:fldChar w:fldCharType="end"/>
        </w:r>
        <w:r w:rsidRPr="00CF1F4B">
          <w:rPr>
            <w:rStyle w:val="Hyperlink"/>
            <w:noProof/>
          </w:rPr>
          <w:fldChar w:fldCharType="end"/>
        </w:r>
      </w:ins>
    </w:p>
    <w:p w14:paraId="1F40F883" w14:textId="22D0EC8D" w:rsidR="00636A97" w:rsidRDefault="00636A97">
      <w:pPr>
        <w:pStyle w:val="ndicedeilustraes"/>
        <w:tabs>
          <w:tab w:val="right" w:leader="dot" w:pos="9061"/>
        </w:tabs>
        <w:rPr>
          <w:ins w:id="236" w:author="Ryan Lemos" w:date="2019-10-15T23:35:00Z"/>
          <w:rFonts w:asciiTheme="minorHAnsi" w:eastAsiaTheme="minorEastAsia" w:hAnsiTheme="minorHAnsi" w:cstheme="minorBidi"/>
          <w:noProof/>
          <w:sz w:val="22"/>
          <w:lang w:eastAsia="pt-BR"/>
        </w:rPr>
      </w:pPr>
      <w:ins w:id="237"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"_Toc22075221"</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69 - Tela de listagem de turmas</w:t>
        </w:r>
        <w:r>
          <w:rPr>
            <w:noProof/>
            <w:webHidden/>
          </w:rPr>
          <w:tab/>
        </w:r>
        <w:r>
          <w:rPr>
            <w:noProof/>
            <w:webHidden/>
          </w:rPr>
          <w:fldChar w:fldCharType="begin"/>
        </w:r>
        <w:r>
          <w:rPr>
            <w:noProof/>
            <w:webHidden/>
          </w:rPr>
          <w:instrText xml:space="preserve"> PAGEREF _Toc22075221 \h </w:instrText>
        </w:r>
        <w:r>
          <w:rPr>
            <w:noProof/>
            <w:webHidden/>
          </w:rPr>
        </w:r>
      </w:ins>
      <w:r>
        <w:rPr>
          <w:noProof/>
          <w:webHidden/>
        </w:rPr>
        <w:fldChar w:fldCharType="separate"/>
      </w:r>
      <w:ins w:id="238" w:author="Ryan Lemos" w:date="2019-10-15T23:35:00Z">
        <w:r>
          <w:rPr>
            <w:noProof/>
            <w:webHidden/>
          </w:rPr>
          <w:t>84</w:t>
        </w:r>
        <w:r>
          <w:rPr>
            <w:noProof/>
            <w:webHidden/>
          </w:rPr>
          <w:fldChar w:fldCharType="end"/>
        </w:r>
        <w:r w:rsidRPr="00CF1F4B">
          <w:rPr>
            <w:rStyle w:val="Hyperlink"/>
            <w:noProof/>
          </w:rPr>
          <w:fldChar w:fldCharType="end"/>
        </w:r>
      </w:ins>
    </w:p>
    <w:p w14:paraId="1A8A7576" w14:textId="5958EC3B" w:rsidR="00636A97" w:rsidRDefault="00636A97">
      <w:pPr>
        <w:pStyle w:val="ndicedeilustraes"/>
        <w:tabs>
          <w:tab w:val="right" w:leader="dot" w:pos="9061"/>
        </w:tabs>
        <w:rPr>
          <w:ins w:id="239" w:author="Ryan Lemos" w:date="2019-10-15T23:35:00Z"/>
          <w:rFonts w:asciiTheme="minorHAnsi" w:eastAsiaTheme="minorEastAsia" w:hAnsiTheme="minorHAnsi" w:cstheme="minorBidi"/>
          <w:noProof/>
          <w:sz w:val="22"/>
          <w:lang w:eastAsia="pt-BR"/>
        </w:rPr>
      </w:pPr>
      <w:ins w:id="240"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"_Toc22075222"</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70 - Tela de listagem de eventos de uma turma</w:t>
        </w:r>
        <w:r>
          <w:rPr>
            <w:noProof/>
            <w:webHidden/>
          </w:rPr>
          <w:tab/>
        </w:r>
        <w:r>
          <w:rPr>
            <w:noProof/>
            <w:webHidden/>
          </w:rPr>
          <w:fldChar w:fldCharType="begin"/>
        </w:r>
        <w:r>
          <w:rPr>
            <w:noProof/>
            <w:webHidden/>
          </w:rPr>
          <w:instrText xml:space="preserve"> PAGEREF _Toc22075222 \h </w:instrText>
        </w:r>
        <w:r>
          <w:rPr>
            <w:noProof/>
            <w:webHidden/>
          </w:rPr>
        </w:r>
      </w:ins>
      <w:r>
        <w:rPr>
          <w:noProof/>
          <w:webHidden/>
        </w:rPr>
        <w:fldChar w:fldCharType="separate"/>
      </w:r>
      <w:ins w:id="241" w:author="Ryan Lemos" w:date="2019-10-15T23:35:00Z">
        <w:r>
          <w:rPr>
            <w:noProof/>
            <w:webHidden/>
          </w:rPr>
          <w:t>85</w:t>
        </w:r>
        <w:r>
          <w:rPr>
            <w:noProof/>
            <w:webHidden/>
          </w:rPr>
          <w:fldChar w:fldCharType="end"/>
        </w:r>
        <w:r w:rsidRPr="00CF1F4B">
          <w:rPr>
            <w:rStyle w:val="Hyperlink"/>
            <w:noProof/>
          </w:rPr>
          <w:fldChar w:fldCharType="end"/>
        </w:r>
      </w:ins>
    </w:p>
    <w:p w14:paraId="4CC8E85D" w14:textId="247EAF97" w:rsidR="00636A97" w:rsidRDefault="00636A97">
      <w:pPr>
        <w:pStyle w:val="ndicedeilustraes"/>
        <w:tabs>
          <w:tab w:val="right" w:leader="dot" w:pos="9061"/>
        </w:tabs>
        <w:rPr>
          <w:ins w:id="242" w:author="Ryan Lemos" w:date="2019-10-15T23:35:00Z"/>
          <w:rFonts w:asciiTheme="minorHAnsi" w:eastAsiaTheme="minorEastAsia" w:hAnsiTheme="minorHAnsi" w:cstheme="minorBidi"/>
          <w:noProof/>
          <w:sz w:val="22"/>
          <w:lang w:eastAsia="pt-BR"/>
        </w:rPr>
      </w:pPr>
      <w:ins w:id="243"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"_Toc22075223"</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71 - Tela de calendário de uma turma</w:t>
        </w:r>
        <w:r>
          <w:rPr>
            <w:noProof/>
            <w:webHidden/>
          </w:rPr>
          <w:tab/>
        </w:r>
        <w:r>
          <w:rPr>
            <w:noProof/>
            <w:webHidden/>
          </w:rPr>
          <w:fldChar w:fldCharType="begin"/>
        </w:r>
        <w:r>
          <w:rPr>
            <w:noProof/>
            <w:webHidden/>
          </w:rPr>
          <w:instrText xml:space="preserve"> PAGEREF _Toc22075223 \h </w:instrText>
        </w:r>
        <w:r>
          <w:rPr>
            <w:noProof/>
            <w:webHidden/>
          </w:rPr>
        </w:r>
      </w:ins>
      <w:r>
        <w:rPr>
          <w:noProof/>
          <w:webHidden/>
        </w:rPr>
        <w:fldChar w:fldCharType="separate"/>
      </w:r>
      <w:ins w:id="244" w:author="Ryan Lemos" w:date="2019-10-15T23:35:00Z">
        <w:r>
          <w:rPr>
            <w:noProof/>
            <w:webHidden/>
          </w:rPr>
          <w:t>86</w:t>
        </w:r>
        <w:r>
          <w:rPr>
            <w:noProof/>
            <w:webHidden/>
          </w:rPr>
          <w:fldChar w:fldCharType="end"/>
        </w:r>
        <w:r w:rsidRPr="00CF1F4B">
          <w:rPr>
            <w:rStyle w:val="Hyperlink"/>
            <w:noProof/>
          </w:rPr>
          <w:fldChar w:fldCharType="end"/>
        </w:r>
      </w:ins>
    </w:p>
    <w:p w14:paraId="52870FFA" w14:textId="183F1595" w:rsidR="00636A97" w:rsidRDefault="00636A97">
      <w:pPr>
        <w:pStyle w:val="ndicedeilustraes"/>
        <w:tabs>
          <w:tab w:val="right" w:leader="dot" w:pos="9061"/>
        </w:tabs>
        <w:rPr>
          <w:ins w:id="245" w:author="Ryan Lemos" w:date="2019-10-15T23:35:00Z"/>
          <w:rFonts w:asciiTheme="minorHAnsi" w:eastAsiaTheme="minorEastAsia" w:hAnsiTheme="minorHAnsi" w:cstheme="minorBidi"/>
          <w:noProof/>
          <w:sz w:val="22"/>
          <w:lang w:eastAsia="pt-BR"/>
        </w:rPr>
      </w:pPr>
      <w:ins w:id="246"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"_Toc22075224"</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72 - Tela de listagem de alunos de uma turma</w:t>
        </w:r>
        <w:r>
          <w:rPr>
            <w:noProof/>
            <w:webHidden/>
          </w:rPr>
          <w:tab/>
        </w:r>
        <w:r>
          <w:rPr>
            <w:noProof/>
            <w:webHidden/>
          </w:rPr>
          <w:fldChar w:fldCharType="begin"/>
        </w:r>
        <w:r>
          <w:rPr>
            <w:noProof/>
            <w:webHidden/>
          </w:rPr>
          <w:instrText xml:space="preserve"> PAGEREF _Toc22075224 \h </w:instrText>
        </w:r>
        <w:r>
          <w:rPr>
            <w:noProof/>
            <w:webHidden/>
          </w:rPr>
        </w:r>
      </w:ins>
      <w:r>
        <w:rPr>
          <w:noProof/>
          <w:webHidden/>
        </w:rPr>
        <w:fldChar w:fldCharType="separate"/>
      </w:r>
      <w:ins w:id="247" w:author="Ryan Lemos" w:date="2019-10-15T23:35:00Z">
        <w:r>
          <w:rPr>
            <w:noProof/>
            <w:webHidden/>
          </w:rPr>
          <w:t>87</w:t>
        </w:r>
        <w:r>
          <w:rPr>
            <w:noProof/>
            <w:webHidden/>
          </w:rPr>
          <w:fldChar w:fldCharType="end"/>
        </w:r>
        <w:r w:rsidRPr="00CF1F4B">
          <w:rPr>
            <w:rStyle w:val="Hyperlink"/>
            <w:noProof/>
          </w:rPr>
          <w:fldChar w:fldCharType="end"/>
        </w:r>
      </w:ins>
    </w:p>
    <w:p w14:paraId="227CBBA5" w14:textId="46F57FA2" w:rsidR="00636A97" w:rsidRDefault="00636A97">
      <w:pPr>
        <w:pStyle w:val="ndicedeilustraes"/>
        <w:tabs>
          <w:tab w:val="right" w:leader="dot" w:pos="9061"/>
        </w:tabs>
        <w:rPr>
          <w:ins w:id="248" w:author="Ryan Lemos" w:date="2019-10-15T23:35:00Z"/>
          <w:rFonts w:asciiTheme="minorHAnsi" w:eastAsiaTheme="minorEastAsia" w:hAnsiTheme="minorHAnsi" w:cstheme="minorBidi"/>
          <w:noProof/>
          <w:sz w:val="22"/>
          <w:lang w:eastAsia="pt-BR"/>
        </w:rPr>
      </w:pPr>
      <w:ins w:id="249"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"_Toc22075225"</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73 - Tela de associação de alunos</w:t>
        </w:r>
        <w:r>
          <w:rPr>
            <w:noProof/>
            <w:webHidden/>
          </w:rPr>
          <w:tab/>
        </w:r>
        <w:r>
          <w:rPr>
            <w:noProof/>
            <w:webHidden/>
          </w:rPr>
          <w:fldChar w:fldCharType="begin"/>
        </w:r>
        <w:r>
          <w:rPr>
            <w:noProof/>
            <w:webHidden/>
          </w:rPr>
          <w:instrText xml:space="preserve"> PAGEREF _Toc22075225 \h </w:instrText>
        </w:r>
        <w:r>
          <w:rPr>
            <w:noProof/>
            <w:webHidden/>
          </w:rPr>
        </w:r>
      </w:ins>
      <w:r>
        <w:rPr>
          <w:noProof/>
          <w:webHidden/>
        </w:rPr>
        <w:fldChar w:fldCharType="separate"/>
      </w:r>
      <w:ins w:id="250" w:author="Ryan Lemos" w:date="2019-10-15T23:35:00Z">
        <w:r>
          <w:rPr>
            <w:noProof/>
            <w:webHidden/>
          </w:rPr>
          <w:t>88</w:t>
        </w:r>
        <w:r>
          <w:rPr>
            <w:noProof/>
            <w:webHidden/>
          </w:rPr>
          <w:fldChar w:fldCharType="end"/>
        </w:r>
        <w:r w:rsidRPr="00CF1F4B">
          <w:rPr>
            <w:rStyle w:val="Hyperlink"/>
            <w:noProof/>
          </w:rPr>
          <w:fldChar w:fldCharType="end"/>
        </w:r>
      </w:ins>
    </w:p>
    <w:p w14:paraId="263769E8" w14:textId="4039568C" w:rsidR="00636A97" w:rsidRDefault="00636A97">
      <w:pPr>
        <w:pStyle w:val="ndicedeilustraes"/>
        <w:tabs>
          <w:tab w:val="right" w:leader="dot" w:pos="9061"/>
        </w:tabs>
        <w:rPr>
          <w:ins w:id="251" w:author="Ryan Lemos" w:date="2019-10-15T23:35:00Z"/>
          <w:rFonts w:asciiTheme="minorHAnsi" w:eastAsiaTheme="minorEastAsia" w:hAnsiTheme="minorHAnsi" w:cstheme="minorBidi"/>
          <w:noProof/>
          <w:sz w:val="22"/>
          <w:lang w:eastAsia="pt-BR"/>
        </w:rPr>
      </w:pPr>
      <w:ins w:id="252"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"_Toc22075226"</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74 - Notificação referente a resposta de uma dúvida</w:t>
        </w:r>
        <w:r>
          <w:rPr>
            <w:noProof/>
            <w:webHidden/>
          </w:rPr>
          <w:tab/>
        </w:r>
        <w:r>
          <w:rPr>
            <w:noProof/>
            <w:webHidden/>
          </w:rPr>
          <w:fldChar w:fldCharType="begin"/>
        </w:r>
        <w:r>
          <w:rPr>
            <w:noProof/>
            <w:webHidden/>
          </w:rPr>
          <w:instrText xml:space="preserve"> PAGEREF _Toc22075226 \h </w:instrText>
        </w:r>
        <w:r>
          <w:rPr>
            <w:noProof/>
            <w:webHidden/>
          </w:rPr>
        </w:r>
      </w:ins>
      <w:r>
        <w:rPr>
          <w:noProof/>
          <w:webHidden/>
        </w:rPr>
        <w:fldChar w:fldCharType="separate"/>
      </w:r>
      <w:ins w:id="253" w:author="Ryan Lemos" w:date="2019-10-15T23:35:00Z">
        <w:r>
          <w:rPr>
            <w:noProof/>
            <w:webHidden/>
          </w:rPr>
          <w:t>89</w:t>
        </w:r>
        <w:r>
          <w:rPr>
            <w:noProof/>
            <w:webHidden/>
          </w:rPr>
          <w:fldChar w:fldCharType="end"/>
        </w:r>
        <w:r w:rsidRPr="00CF1F4B">
          <w:rPr>
            <w:rStyle w:val="Hyperlink"/>
            <w:noProof/>
          </w:rPr>
          <w:fldChar w:fldCharType="end"/>
        </w:r>
      </w:ins>
    </w:p>
    <w:p w14:paraId="36E6AF44" w14:textId="6834F980" w:rsidR="00636A97" w:rsidRDefault="00636A97">
      <w:pPr>
        <w:pStyle w:val="ndicedeilustraes"/>
        <w:tabs>
          <w:tab w:val="right" w:leader="dot" w:pos="9061"/>
        </w:tabs>
        <w:rPr>
          <w:ins w:id="254" w:author="Ryan Lemos" w:date="2019-10-15T23:35:00Z"/>
          <w:rFonts w:asciiTheme="minorHAnsi" w:eastAsiaTheme="minorEastAsia" w:hAnsiTheme="minorHAnsi" w:cstheme="minorBidi"/>
          <w:noProof/>
          <w:sz w:val="22"/>
          <w:lang w:eastAsia="pt-BR"/>
        </w:rPr>
      </w:pPr>
      <w:ins w:id="255"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"_Toc22075227"</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75 - Tela de resposta a dúvida</w:t>
        </w:r>
        <w:r>
          <w:rPr>
            <w:noProof/>
            <w:webHidden/>
          </w:rPr>
          <w:tab/>
        </w:r>
        <w:r>
          <w:rPr>
            <w:noProof/>
            <w:webHidden/>
          </w:rPr>
          <w:fldChar w:fldCharType="begin"/>
        </w:r>
        <w:r>
          <w:rPr>
            <w:noProof/>
            <w:webHidden/>
          </w:rPr>
          <w:instrText xml:space="preserve"> PAGEREF _Toc22075227 \h </w:instrText>
        </w:r>
        <w:r>
          <w:rPr>
            <w:noProof/>
            <w:webHidden/>
          </w:rPr>
        </w:r>
      </w:ins>
      <w:r>
        <w:rPr>
          <w:noProof/>
          <w:webHidden/>
        </w:rPr>
        <w:fldChar w:fldCharType="separate"/>
      </w:r>
      <w:ins w:id="256" w:author="Ryan Lemos" w:date="2019-10-15T23:35:00Z">
        <w:r>
          <w:rPr>
            <w:noProof/>
            <w:webHidden/>
          </w:rPr>
          <w:t>90</w:t>
        </w:r>
        <w:r>
          <w:rPr>
            <w:noProof/>
            <w:webHidden/>
          </w:rPr>
          <w:fldChar w:fldCharType="end"/>
        </w:r>
        <w:r w:rsidRPr="00CF1F4B">
          <w:rPr>
            <w:rStyle w:val="Hyperlink"/>
            <w:noProof/>
          </w:rPr>
          <w:fldChar w:fldCharType="end"/>
        </w:r>
      </w:ins>
    </w:p>
    <w:p w14:paraId="4ADE9034" w14:textId="2E412A5B" w:rsidR="00636A97" w:rsidRDefault="00636A97">
      <w:pPr>
        <w:pStyle w:val="ndicedeilustraes"/>
        <w:tabs>
          <w:tab w:val="right" w:leader="dot" w:pos="9061"/>
        </w:tabs>
        <w:rPr>
          <w:ins w:id="257" w:author="Ryan Lemos" w:date="2019-10-15T23:35:00Z"/>
          <w:rFonts w:asciiTheme="minorHAnsi" w:eastAsiaTheme="minorEastAsia" w:hAnsiTheme="minorHAnsi" w:cstheme="minorBidi"/>
          <w:noProof/>
          <w:sz w:val="22"/>
          <w:lang w:eastAsia="pt-BR"/>
        </w:rPr>
      </w:pPr>
      <w:ins w:id="258"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"_Toc22075228"</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76 - Tela de listagem de dúvidas para os professores</w:t>
        </w:r>
        <w:r>
          <w:rPr>
            <w:noProof/>
            <w:webHidden/>
          </w:rPr>
          <w:tab/>
        </w:r>
        <w:r>
          <w:rPr>
            <w:noProof/>
            <w:webHidden/>
          </w:rPr>
          <w:fldChar w:fldCharType="begin"/>
        </w:r>
        <w:r>
          <w:rPr>
            <w:noProof/>
            <w:webHidden/>
          </w:rPr>
          <w:instrText xml:space="preserve"> PAGEREF _Toc22075228 \h </w:instrText>
        </w:r>
        <w:r>
          <w:rPr>
            <w:noProof/>
            <w:webHidden/>
          </w:rPr>
        </w:r>
      </w:ins>
      <w:r>
        <w:rPr>
          <w:noProof/>
          <w:webHidden/>
        </w:rPr>
        <w:fldChar w:fldCharType="separate"/>
      </w:r>
      <w:ins w:id="259" w:author="Ryan Lemos" w:date="2019-10-15T23:35:00Z">
        <w:r>
          <w:rPr>
            <w:noProof/>
            <w:webHidden/>
          </w:rPr>
          <w:t>91</w:t>
        </w:r>
        <w:r>
          <w:rPr>
            <w:noProof/>
            <w:webHidden/>
          </w:rPr>
          <w:fldChar w:fldCharType="end"/>
        </w:r>
        <w:r w:rsidRPr="00CF1F4B">
          <w:rPr>
            <w:rStyle w:val="Hyperlink"/>
            <w:noProof/>
          </w:rPr>
          <w:fldChar w:fldCharType="end"/>
        </w:r>
      </w:ins>
    </w:p>
    <w:p w14:paraId="574F0630" w14:textId="6134E353" w:rsidR="00636A97" w:rsidRDefault="00636A97">
      <w:pPr>
        <w:pStyle w:val="ndicedeilustraes"/>
        <w:tabs>
          <w:tab w:val="right" w:leader="dot" w:pos="9061"/>
        </w:tabs>
        <w:rPr>
          <w:ins w:id="260" w:author="Ryan Lemos" w:date="2019-10-15T23:35:00Z"/>
          <w:rFonts w:asciiTheme="minorHAnsi" w:eastAsiaTheme="minorEastAsia" w:hAnsiTheme="minorHAnsi" w:cstheme="minorBidi"/>
          <w:noProof/>
          <w:sz w:val="22"/>
          <w:lang w:eastAsia="pt-BR"/>
        </w:rPr>
      </w:pPr>
      <w:ins w:id="261"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"_Toc22075229"</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77 - Tela de calendário para o aluno</w:t>
        </w:r>
        <w:r>
          <w:rPr>
            <w:noProof/>
            <w:webHidden/>
          </w:rPr>
          <w:tab/>
        </w:r>
        <w:r>
          <w:rPr>
            <w:noProof/>
            <w:webHidden/>
          </w:rPr>
          <w:fldChar w:fldCharType="begin"/>
        </w:r>
        <w:r>
          <w:rPr>
            <w:noProof/>
            <w:webHidden/>
          </w:rPr>
          <w:instrText xml:space="preserve"> PAGEREF _Toc22075229 \h </w:instrText>
        </w:r>
        <w:r>
          <w:rPr>
            <w:noProof/>
            <w:webHidden/>
          </w:rPr>
        </w:r>
      </w:ins>
      <w:r>
        <w:rPr>
          <w:noProof/>
          <w:webHidden/>
        </w:rPr>
        <w:fldChar w:fldCharType="separate"/>
      </w:r>
      <w:ins w:id="262" w:author="Ryan Lemos" w:date="2019-10-15T23:35:00Z">
        <w:r>
          <w:rPr>
            <w:noProof/>
            <w:webHidden/>
          </w:rPr>
          <w:t>92</w:t>
        </w:r>
        <w:r>
          <w:rPr>
            <w:noProof/>
            <w:webHidden/>
          </w:rPr>
          <w:fldChar w:fldCharType="end"/>
        </w:r>
        <w:r w:rsidRPr="00CF1F4B">
          <w:rPr>
            <w:rStyle w:val="Hyperlink"/>
            <w:noProof/>
          </w:rPr>
          <w:fldChar w:fldCharType="end"/>
        </w:r>
      </w:ins>
    </w:p>
    <w:p w14:paraId="0DAD3D7A" w14:textId="04CB4665" w:rsidR="00636A97" w:rsidRDefault="00636A97">
      <w:pPr>
        <w:pStyle w:val="ndicedeilustraes"/>
        <w:tabs>
          <w:tab w:val="right" w:leader="dot" w:pos="9061"/>
        </w:tabs>
        <w:rPr>
          <w:ins w:id="263" w:author="Ryan Lemos" w:date="2019-10-15T23:35:00Z"/>
          <w:rFonts w:asciiTheme="minorHAnsi" w:eastAsiaTheme="minorEastAsia" w:hAnsiTheme="minorHAnsi" w:cstheme="minorBidi"/>
          <w:noProof/>
          <w:sz w:val="22"/>
          <w:lang w:eastAsia="pt-BR"/>
        </w:rPr>
      </w:pPr>
      <w:ins w:id="264"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"_Toc22075230"</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78 - Tela de envio de dúvidas</w:t>
        </w:r>
        <w:r>
          <w:rPr>
            <w:noProof/>
            <w:webHidden/>
          </w:rPr>
          <w:tab/>
        </w:r>
        <w:r>
          <w:rPr>
            <w:noProof/>
            <w:webHidden/>
          </w:rPr>
          <w:fldChar w:fldCharType="begin"/>
        </w:r>
        <w:r>
          <w:rPr>
            <w:noProof/>
            <w:webHidden/>
          </w:rPr>
          <w:instrText xml:space="preserve"> PAGEREF _Toc22075230 \h </w:instrText>
        </w:r>
        <w:r>
          <w:rPr>
            <w:noProof/>
            <w:webHidden/>
          </w:rPr>
        </w:r>
      </w:ins>
      <w:r>
        <w:rPr>
          <w:noProof/>
          <w:webHidden/>
        </w:rPr>
        <w:fldChar w:fldCharType="separate"/>
      </w:r>
      <w:ins w:id="265" w:author="Ryan Lemos" w:date="2019-10-15T23:35:00Z">
        <w:r>
          <w:rPr>
            <w:noProof/>
            <w:webHidden/>
          </w:rPr>
          <w:t>93</w:t>
        </w:r>
        <w:r>
          <w:rPr>
            <w:noProof/>
            <w:webHidden/>
          </w:rPr>
          <w:fldChar w:fldCharType="end"/>
        </w:r>
        <w:r w:rsidRPr="00CF1F4B">
          <w:rPr>
            <w:rStyle w:val="Hyperlink"/>
            <w:noProof/>
          </w:rPr>
          <w:fldChar w:fldCharType="end"/>
        </w:r>
      </w:ins>
    </w:p>
    <w:p w14:paraId="4A1C2339" w14:textId="3512F985" w:rsidR="00636A97" w:rsidRDefault="00636A97">
      <w:pPr>
        <w:pStyle w:val="ndicedeilustraes"/>
        <w:tabs>
          <w:tab w:val="right" w:leader="dot" w:pos="9061"/>
        </w:tabs>
        <w:rPr>
          <w:ins w:id="266" w:author="Ryan Lemos" w:date="2019-10-15T23:35:00Z"/>
          <w:rFonts w:asciiTheme="minorHAnsi" w:eastAsiaTheme="minorEastAsia" w:hAnsiTheme="minorHAnsi" w:cstheme="minorBidi"/>
          <w:noProof/>
          <w:sz w:val="22"/>
          <w:lang w:eastAsia="pt-BR"/>
        </w:rPr>
      </w:pPr>
      <w:ins w:id="267"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"_Toc22075231"</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79 - Notificação de resposta a dúvida</w:t>
        </w:r>
        <w:r>
          <w:rPr>
            <w:noProof/>
            <w:webHidden/>
          </w:rPr>
          <w:tab/>
        </w:r>
        <w:r>
          <w:rPr>
            <w:noProof/>
            <w:webHidden/>
          </w:rPr>
          <w:fldChar w:fldCharType="begin"/>
        </w:r>
        <w:r>
          <w:rPr>
            <w:noProof/>
            <w:webHidden/>
          </w:rPr>
          <w:instrText xml:space="preserve"> PAGEREF _Toc22075231 \h </w:instrText>
        </w:r>
        <w:r>
          <w:rPr>
            <w:noProof/>
            <w:webHidden/>
          </w:rPr>
        </w:r>
      </w:ins>
      <w:r>
        <w:rPr>
          <w:noProof/>
          <w:webHidden/>
        </w:rPr>
        <w:fldChar w:fldCharType="separate"/>
      </w:r>
      <w:ins w:id="268" w:author="Ryan Lemos" w:date="2019-10-15T23:35:00Z">
        <w:r>
          <w:rPr>
            <w:noProof/>
            <w:webHidden/>
          </w:rPr>
          <w:t>94</w:t>
        </w:r>
        <w:r>
          <w:rPr>
            <w:noProof/>
            <w:webHidden/>
          </w:rPr>
          <w:fldChar w:fldCharType="end"/>
        </w:r>
        <w:r w:rsidRPr="00CF1F4B">
          <w:rPr>
            <w:rStyle w:val="Hyperlink"/>
            <w:noProof/>
          </w:rPr>
          <w:fldChar w:fldCharType="end"/>
        </w:r>
      </w:ins>
    </w:p>
    <w:p w14:paraId="34801A80" w14:textId="48E164A2" w:rsidR="00636A97" w:rsidRDefault="00636A97">
      <w:pPr>
        <w:pStyle w:val="ndicedeilustraes"/>
        <w:tabs>
          <w:tab w:val="right" w:leader="dot" w:pos="9061"/>
        </w:tabs>
        <w:rPr>
          <w:ins w:id="269" w:author="Ryan Lemos" w:date="2019-10-15T23:35:00Z"/>
          <w:rFonts w:asciiTheme="minorHAnsi" w:eastAsiaTheme="minorEastAsia" w:hAnsiTheme="minorHAnsi" w:cstheme="minorBidi"/>
          <w:noProof/>
          <w:sz w:val="22"/>
          <w:lang w:eastAsia="pt-BR"/>
        </w:rPr>
      </w:pPr>
      <w:ins w:id="270"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"_Toc22075232"</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80 - Tela de listagem de materiais para o aluno</w:t>
        </w:r>
        <w:r>
          <w:rPr>
            <w:noProof/>
            <w:webHidden/>
          </w:rPr>
          <w:tab/>
        </w:r>
        <w:r>
          <w:rPr>
            <w:noProof/>
            <w:webHidden/>
          </w:rPr>
          <w:fldChar w:fldCharType="begin"/>
        </w:r>
        <w:r>
          <w:rPr>
            <w:noProof/>
            <w:webHidden/>
          </w:rPr>
          <w:instrText xml:space="preserve"> PAGEREF _Toc22075232 \h </w:instrText>
        </w:r>
        <w:r>
          <w:rPr>
            <w:noProof/>
            <w:webHidden/>
          </w:rPr>
        </w:r>
      </w:ins>
      <w:r>
        <w:rPr>
          <w:noProof/>
          <w:webHidden/>
        </w:rPr>
        <w:fldChar w:fldCharType="separate"/>
      </w:r>
      <w:ins w:id="271" w:author="Ryan Lemos" w:date="2019-10-15T23:35:00Z">
        <w:r>
          <w:rPr>
            <w:noProof/>
            <w:webHidden/>
          </w:rPr>
          <w:t>94</w:t>
        </w:r>
        <w:r>
          <w:rPr>
            <w:noProof/>
            <w:webHidden/>
          </w:rPr>
          <w:fldChar w:fldCharType="end"/>
        </w:r>
        <w:r w:rsidRPr="00CF1F4B">
          <w:rPr>
            <w:rStyle w:val="Hyperlink"/>
            <w:noProof/>
          </w:rPr>
          <w:fldChar w:fldCharType="end"/>
        </w:r>
      </w:ins>
    </w:p>
    <w:p w14:paraId="31855D58" w14:textId="190FD1F0" w:rsidR="00636A97" w:rsidRDefault="00636A97">
      <w:pPr>
        <w:pStyle w:val="ndicedeilustraes"/>
        <w:tabs>
          <w:tab w:val="right" w:leader="dot" w:pos="9061"/>
        </w:tabs>
        <w:rPr>
          <w:ins w:id="272" w:author="Ryan Lemos" w:date="2019-10-15T23:35:00Z"/>
          <w:rFonts w:asciiTheme="minorHAnsi" w:eastAsiaTheme="minorEastAsia" w:hAnsiTheme="minorHAnsi" w:cstheme="minorBidi"/>
          <w:noProof/>
          <w:sz w:val="22"/>
          <w:lang w:eastAsia="pt-BR"/>
        </w:rPr>
      </w:pPr>
      <w:ins w:id="273"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"_Toc22075233"</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81 - Tela de visualização de materiais de um determinado ano para o aluno</w:t>
        </w:r>
        <w:r>
          <w:rPr>
            <w:noProof/>
            <w:webHidden/>
          </w:rPr>
          <w:tab/>
        </w:r>
        <w:r>
          <w:rPr>
            <w:noProof/>
            <w:webHidden/>
          </w:rPr>
          <w:fldChar w:fldCharType="begin"/>
        </w:r>
        <w:r>
          <w:rPr>
            <w:noProof/>
            <w:webHidden/>
          </w:rPr>
          <w:instrText xml:space="preserve"> PAGEREF _Toc22075233 \h </w:instrText>
        </w:r>
        <w:r>
          <w:rPr>
            <w:noProof/>
            <w:webHidden/>
          </w:rPr>
        </w:r>
      </w:ins>
      <w:r>
        <w:rPr>
          <w:noProof/>
          <w:webHidden/>
        </w:rPr>
        <w:fldChar w:fldCharType="separate"/>
      </w:r>
      <w:ins w:id="274" w:author="Ryan Lemos" w:date="2019-10-15T23:35:00Z">
        <w:r>
          <w:rPr>
            <w:noProof/>
            <w:webHidden/>
          </w:rPr>
          <w:t>95</w:t>
        </w:r>
        <w:r>
          <w:rPr>
            <w:noProof/>
            <w:webHidden/>
          </w:rPr>
          <w:fldChar w:fldCharType="end"/>
        </w:r>
        <w:r w:rsidRPr="00CF1F4B">
          <w:rPr>
            <w:rStyle w:val="Hyperlink"/>
            <w:noProof/>
          </w:rPr>
          <w:fldChar w:fldCharType="end"/>
        </w:r>
      </w:ins>
    </w:p>
    <w:p w14:paraId="645ABF53" w14:textId="6DEE49B1" w:rsidR="00636A97" w:rsidRDefault="00636A97">
      <w:pPr>
        <w:pStyle w:val="ndicedeilustraes"/>
        <w:tabs>
          <w:tab w:val="right" w:leader="dot" w:pos="9061"/>
        </w:tabs>
        <w:rPr>
          <w:ins w:id="275" w:author="Ryan Lemos" w:date="2019-10-15T23:35:00Z"/>
          <w:rFonts w:asciiTheme="minorHAnsi" w:eastAsiaTheme="minorEastAsia" w:hAnsiTheme="minorHAnsi" w:cstheme="minorBidi"/>
          <w:noProof/>
          <w:sz w:val="22"/>
          <w:lang w:eastAsia="pt-BR"/>
        </w:rPr>
      </w:pPr>
      <w:ins w:id="276"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"_Toc22075234"</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82 - Tela para ouvir materiais de áudio</w:t>
        </w:r>
        <w:r>
          <w:rPr>
            <w:noProof/>
            <w:webHidden/>
          </w:rPr>
          <w:tab/>
        </w:r>
        <w:r>
          <w:rPr>
            <w:noProof/>
            <w:webHidden/>
          </w:rPr>
          <w:fldChar w:fldCharType="begin"/>
        </w:r>
        <w:r>
          <w:rPr>
            <w:noProof/>
            <w:webHidden/>
          </w:rPr>
          <w:instrText xml:space="preserve"> PAGEREF _Toc22075234 \h </w:instrText>
        </w:r>
        <w:r>
          <w:rPr>
            <w:noProof/>
            <w:webHidden/>
          </w:rPr>
        </w:r>
      </w:ins>
      <w:r>
        <w:rPr>
          <w:noProof/>
          <w:webHidden/>
        </w:rPr>
        <w:fldChar w:fldCharType="separate"/>
      </w:r>
      <w:ins w:id="277" w:author="Ryan Lemos" w:date="2019-10-15T23:35:00Z">
        <w:r>
          <w:rPr>
            <w:noProof/>
            <w:webHidden/>
          </w:rPr>
          <w:t>96</w:t>
        </w:r>
        <w:r>
          <w:rPr>
            <w:noProof/>
            <w:webHidden/>
          </w:rPr>
          <w:fldChar w:fldCharType="end"/>
        </w:r>
        <w:r w:rsidRPr="00CF1F4B">
          <w:rPr>
            <w:rStyle w:val="Hyperlink"/>
            <w:noProof/>
          </w:rPr>
          <w:fldChar w:fldCharType="end"/>
        </w:r>
      </w:ins>
    </w:p>
    <w:p w14:paraId="086AC280" w14:textId="1230A86C" w:rsidR="00636A97" w:rsidRDefault="00636A97">
      <w:pPr>
        <w:pStyle w:val="ndicedeilustraes"/>
        <w:tabs>
          <w:tab w:val="right" w:leader="dot" w:pos="9061"/>
        </w:tabs>
        <w:rPr>
          <w:ins w:id="278" w:author="Ryan Lemos" w:date="2019-10-15T23:35:00Z"/>
          <w:rFonts w:asciiTheme="minorHAnsi" w:eastAsiaTheme="minorEastAsia" w:hAnsiTheme="minorHAnsi" w:cstheme="minorBidi"/>
          <w:noProof/>
          <w:sz w:val="22"/>
          <w:lang w:eastAsia="pt-BR"/>
        </w:rPr>
      </w:pPr>
      <w:ins w:id="279"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"_Toc22075235"</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83 - Tela da primeira etapa de cadastro de uma questão</w:t>
        </w:r>
        <w:r>
          <w:rPr>
            <w:noProof/>
            <w:webHidden/>
          </w:rPr>
          <w:tab/>
        </w:r>
        <w:r>
          <w:rPr>
            <w:noProof/>
            <w:webHidden/>
          </w:rPr>
          <w:fldChar w:fldCharType="begin"/>
        </w:r>
        <w:r>
          <w:rPr>
            <w:noProof/>
            <w:webHidden/>
          </w:rPr>
          <w:instrText xml:space="preserve"> PAGEREF _Toc22075235 \h </w:instrText>
        </w:r>
        <w:r>
          <w:rPr>
            <w:noProof/>
            <w:webHidden/>
          </w:rPr>
        </w:r>
      </w:ins>
      <w:r>
        <w:rPr>
          <w:noProof/>
          <w:webHidden/>
        </w:rPr>
        <w:fldChar w:fldCharType="separate"/>
      </w:r>
      <w:ins w:id="280" w:author="Ryan Lemos" w:date="2019-10-15T23:35:00Z">
        <w:r>
          <w:rPr>
            <w:noProof/>
            <w:webHidden/>
          </w:rPr>
          <w:t>98</w:t>
        </w:r>
        <w:r>
          <w:rPr>
            <w:noProof/>
            <w:webHidden/>
          </w:rPr>
          <w:fldChar w:fldCharType="end"/>
        </w:r>
        <w:r w:rsidRPr="00CF1F4B">
          <w:rPr>
            <w:rStyle w:val="Hyperlink"/>
            <w:noProof/>
          </w:rPr>
          <w:fldChar w:fldCharType="end"/>
        </w:r>
      </w:ins>
    </w:p>
    <w:p w14:paraId="02B458D5" w14:textId="58CB8529" w:rsidR="00636A97" w:rsidRDefault="00636A97">
      <w:pPr>
        <w:pStyle w:val="ndicedeilustraes"/>
        <w:tabs>
          <w:tab w:val="right" w:leader="dot" w:pos="9061"/>
        </w:tabs>
        <w:rPr>
          <w:ins w:id="281" w:author="Ryan Lemos" w:date="2019-10-15T23:35:00Z"/>
          <w:rFonts w:asciiTheme="minorHAnsi" w:eastAsiaTheme="minorEastAsia" w:hAnsiTheme="minorHAnsi" w:cstheme="minorBidi"/>
          <w:noProof/>
          <w:sz w:val="22"/>
          <w:lang w:eastAsia="pt-BR"/>
        </w:rPr>
      </w:pPr>
      <w:ins w:id="282"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"_Toc22075236"</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84 - Tela da segunda etapa de cadastro de uma questão</w:t>
        </w:r>
        <w:r>
          <w:rPr>
            <w:noProof/>
            <w:webHidden/>
          </w:rPr>
          <w:tab/>
        </w:r>
        <w:r>
          <w:rPr>
            <w:noProof/>
            <w:webHidden/>
          </w:rPr>
          <w:fldChar w:fldCharType="begin"/>
        </w:r>
        <w:r>
          <w:rPr>
            <w:noProof/>
            <w:webHidden/>
          </w:rPr>
          <w:instrText xml:space="preserve"> PAGEREF _Toc22075236 \h </w:instrText>
        </w:r>
        <w:r>
          <w:rPr>
            <w:noProof/>
            <w:webHidden/>
          </w:rPr>
        </w:r>
      </w:ins>
      <w:r>
        <w:rPr>
          <w:noProof/>
          <w:webHidden/>
        </w:rPr>
        <w:fldChar w:fldCharType="separate"/>
      </w:r>
      <w:ins w:id="283" w:author="Ryan Lemos" w:date="2019-10-15T23:35:00Z">
        <w:r>
          <w:rPr>
            <w:noProof/>
            <w:webHidden/>
          </w:rPr>
          <w:t>99</w:t>
        </w:r>
        <w:r>
          <w:rPr>
            <w:noProof/>
            <w:webHidden/>
          </w:rPr>
          <w:fldChar w:fldCharType="end"/>
        </w:r>
        <w:r w:rsidRPr="00CF1F4B">
          <w:rPr>
            <w:rStyle w:val="Hyperlink"/>
            <w:noProof/>
          </w:rPr>
          <w:fldChar w:fldCharType="end"/>
        </w:r>
      </w:ins>
    </w:p>
    <w:p w14:paraId="5BC09CEC" w14:textId="1BFC5187" w:rsidR="00636A97" w:rsidRDefault="00636A97">
      <w:pPr>
        <w:pStyle w:val="ndicedeilustraes"/>
        <w:tabs>
          <w:tab w:val="right" w:leader="dot" w:pos="9061"/>
        </w:tabs>
        <w:rPr>
          <w:ins w:id="284" w:author="Ryan Lemos" w:date="2019-10-15T23:35:00Z"/>
          <w:rFonts w:asciiTheme="minorHAnsi" w:eastAsiaTheme="minorEastAsia" w:hAnsiTheme="minorHAnsi" w:cstheme="minorBidi"/>
          <w:noProof/>
          <w:sz w:val="22"/>
          <w:lang w:eastAsia="pt-BR"/>
        </w:rPr>
      </w:pPr>
      <w:ins w:id="285"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"_Toc22075237"</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85 - Tela da terceira etapa de cadastro de uma questão</w:t>
        </w:r>
        <w:r>
          <w:rPr>
            <w:noProof/>
            <w:webHidden/>
          </w:rPr>
          <w:tab/>
        </w:r>
        <w:r>
          <w:rPr>
            <w:noProof/>
            <w:webHidden/>
          </w:rPr>
          <w:fldChar w:fldCharType="begin"/>
        </w:r>
        <w:r>
          <w:rPr>
            <w:noProof/>
            <w:webHidden/>
          </w:rPr>
          <w:instrText xml:space="preserve"> PAGEREF _Toc22075237 \h </w:instrText>
        </w:r>
        <w:r>
          <w:rPr>
            <w:noProof/>
            <w:webHidden/>
          </w:rPr>
        </w:r>
      </w:ins>
      <w:r>
        <w:rPr>
          <w:noProof/>
          <w:webHidden/>
        </w:rPr>
        <w:fldChar w:fldCharType="separate"/>
      </w:r>
      <w:ins w:id="286" w:author="Ryan Lemos" w:date="2019-10-15T23:35:00Z">
        <w:r>
          <w:rPr>
            <w:noProof/>
            <w:webHidden/>
          </w:rPr>
          <w:t>100</w:t>
        </w:r>
        <w:r>
          <w:rPr>
            <w:noProof/>
            <w:webHidden/>
          </w:rPr>
          <w:fldChar w:fldCharType="end"/>
        </w:r>
        <w:r w:rsidRPr="00CF1F4B">
          <w:rPr>
            <w:rStyle w:val="Hyperlink"/>
            <w:noProof/>
          </w:rPr>
          <w:fldChar w:fldCharType="end"/>
        </w:r>
      </w:ins>
    </w:p>
    <w:p w14:paraId="0750F6C3" w14:textId="235C6D1D" w:rsidR="00636A97" w:rsidRDefault="00636A97">
      <w:pPr>
        <w:pStyle w:val="ndicedeilustraes"/>
        <w:tabs>
          <w:tab w:val="right" w:leader="dot" w:pos="9061"/>
        </w:tabs>
        <w:rPr>
          <w:ins w:id="287" w:author="Ryan Lemos" w:date="2019-10-15T23:35:00Z"/>
          <w:rFonts w:asciiTheme="minorHAnsi" w:eastAsiaTheme="minorEastAsia" w:hAnsiTheme="minorHAnsi" w:cstheme="minorBidi"/>
          <w:noProof/>
          <w:sz w:val="22"/>
          <w:lang w:eastAsia="pt-BR"/>
        </w:rPr>
      </w:pPr>
      <w:ins w:id="288"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"_Toc22075238"</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86 - Tela da última etapa de cadastro de uma questão</w:t>
        </w:r>
        <w:r>
          <w:rPr>
            <w:noProof/>
            <w:webHidden/>
          </w:rPr>
          <w:tab/>
        </w:r>
        <w:r>
          <w:rPr>
            <w:noProof/>
            <w:webHidden/>
          </w:rPr>
          <w:fldChar w:fldCharType="begin"/>
        </w:r>
        <w:r>
          <w:rPr>
            <w:noProof/>
            <w:webHidden/>
          </w:rPr>
          <w:instrText xml:space="preserve"> PAGEREF _Toc22075238 \h </w:instrText>
        </w:r>
        <w:r>
          <w:rPr>
            <w:noProof/>
            <w:webHidden/>
          </w:rPr>
        </w:r>
      </w:ins>
      <w:r>
        <w:rPr>
          <w:noProof/>
          <w:webHidden/>
        </w:rPr>
        <w:fldChar w:fldCharType="separate"/>
      </w:r>
      <w:ins w:id="289" w:author="Ryan Lemos" w:date="2019-10-15T23:35:00Z">
        <w:r>
          <w:rPr>
            <w:noProof/>
            <w:webHidden/>
          </w:rPr>
          <w:t>101</w:t>
        </w:r>
        <w:r>
          <w:rPr>
            <w:noProof/>
            <w:webHidden/>
          </w:rPr>
          <w:fldChar w:fldCharType="end"/>
        </w:r>
        <w:r w:rsidRPr="00CF1F4B">
          <w:rPr>
            <w:rStyle w:val="Hyperlink"/>
            <w:noProof/>
          </w:rPr>
          <w:fldChar w:fldCharType="end"/>
        </w:r>
      </w:ins>
    </w:p>
    <w:p w14:paraId="481745F8" w14:textId="1CC2E5F9" w:rsidR="00636A97" w:rsidRDefault="00636A97">
      <w:pPr>
        <w:pStyle w:val="ndicedeilustraes"/>
        <w:tabs>
          <w:tab w:val="right" w:leader="dot" w:pos="9061"/>
        </w:tabs>
        <w:rPr>
          <w:ins w:id="290" w:author="Ryan Lemos" w:date="2019-10-15T23:35:00Z"/>
          <w:rFonts w:asciiTheme="minorHAnsi" w:eastAsiaTheme="minorEastAsia" w:hAnsiTheme="minorHAnsi" w:cstheme="minorBidi"/>
          <w:noProof/>
          <w:sz w:val="22"/>
          <w:lang w:eastAsia="pt-BR"/>
        </w:rPr>
      </w:pPr>
      <w:ins w:id="291"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"_Toc22075239"</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87 - Dados salvos no navegador</w:t>
        </w:r>
        <w:r>
          <w:rPr>
            <w:noProof/>
            <w:webHidden/>
          </w:rPr>
          <w:tab/>
        </w:r>
        <w:r>
          <w:rPr>
            <w:noProof/>
            <w:webHidden/>
          </w:rPr>
          <w:fldChar w:fldCharType="begin"/>
        </w:r>
        <w:r>
          <w:rPr>
            <w:noProof/>
            <w:webHidden/>
          </w:rPr>
          <w:instrText xml:space="preserve"> PAGEREF _Toc22075239 \h </w:instrText>
        </w:r>
        <w:r>
          <w:rPr>
            <w:noProof/>
            <w:webHidden/>
          </w:rPr>
        </w:r>
      </w:ins>
      <w:r>
        <w:rPr>
          <w:noProof/>
          <w:webHidden/>
        </w:rPr>
        <w:fldChar w:fldCharType="separate"/>
      </w:r>
      <w:ins w:id="292" w:author="Ryan Lemos" w:date="2019-10-15T23:35:00Z">
        <w:r>
          <w:rPr>
            <w:noProof/>
            <w:webHidden/>
          </w:rPr>
          <w:t>101</w:t>
        </w:r>
        <w:r>
          <w:rPr>
            <w:noProof/>
            <w:webHidden/>
          </w:rPr>
          <w:fldChar w:fldCharType="end"/>
        </w:r>
        <w:r w:rsidRPr="00CF1F4B">
          <w:rPr>
            <w:rStyle w:val="Hyperlink"/>
            <w:noProof/>
          </w:rPr>
          <w:fldChar w:fldCharType="end"/>
        </w:r>
      </w:ins>
    </w:p>
    <w:p w14:paraId="3FE41E99" w14:textId="520821EC" w:rsidR="00636A97" w:rsidRDefault="00636A97">
      <w:pPr>
        <w:pStyle w:val="ndicedeilustraes"/>
        <w:tabs>
          <w:tab w:val="right" w:leader="dot" w:pos="9061"/>
        </w:tabs>
        <w:rPr>
          <w:ins w:id="293" w:author="Ryan Lemos" w:date="2019-10-15T23:35:00Z"/>
          <w:rFonts w:asciiTheme="minorHAnsi" w:eastAsiaTheme="minorEastAsia" w:hAnsiTheme="minorHAnsi" w:cstheme="minorBidi"/>
          <w:noProof/>
          <w:sz w:val="22"/>
          <w:lang w:eastAsia="pt-BR"/>
        </w:rPr>
      </w:pPr>
      <w:ins w:id="294"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"_Toc22075240"</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88 - Tela de edição de uma questão</w:t>
        </w:r>
        <w:r>
          <w:rPr>
            <w:noProof/>
            <w:webHidden/>
          </w:rPr>
          <w:tab/>
        </w:r>
        <w:r>
          <w:rPr>
            <w:noProof/>
            <w:webHidden/>
          </w:rPr>
          <w:fldChar w:fldCharType="begin"/>
        </w:r>
        <w:r>
          <w:rPr>
            <w:noProof/>
            <w:webHidden/>
          </w:rPr>
          <w:instrText xml:space="preserve"> PAGEREF _Toc22075240 \h </w:instrText>
        </w:r>
        <w:r>
          <w:rPr>
            <w:noProof/>
            <w:webHidden/>
          </w:rPr>
        </w:r>
      </w:ins>
      <w:r>
        <w:rPr>
          <w:noProof/>
          <w:webHidden/>
        </w:rPr>
        <w:fldChar w:fldCharType="separate"/>
      </w:r>
      <w:ins w:id="295" w:author="Ryan Lemos" w:date="2019-10-15T23:35:00Z">
        <w:r>
          <w:rPr>
            <w:noProof/>
            <w:webHidden/>
          </w:rPr>
          <w:t>103</w:t>
        </w:r>
        <w:r>
          <w:rPr>
            <w:noProof/>
            <w:webHidden/>
          </w:rPr>
          <w:fldChar w:fldCharType="end"/>
        </w:r>
        <w:r w:rsidRPr="00CF1F4B">
          <w:rPr>
            <w:rStyle w:val="Hyperlink"/>
            <w:noProof/>
          </w:rPr>
          <w:fldChar w:fldCharType="end"/>
        </w:r>
      </w:ins>
    </w:p>
    <w:p w14:paraId="2D76B5D1" w14:textId="5F38D95B" w:rsidR="00636A97" w:rsidRDefault="00636A97">
      <w:pPr>
        <w:pStyle w:val="ndicedeilustraes"/>
        <w:tabs>
          <w:tab w:val="right" w:leader="dot" w:pos="9061"/>
        </w:tabs>
        <w:rPr>
          <w:ins w:id="296" w:author="Ryan Lemos" w:date="2019-10-15T23:35:00Z"/>
          <w:rFonts w:asciiTheme="minorHAnsi" w:eastAsiaTheme="minorEastAsia" w:hAnsiTheme="minorHAnsi" w:cstheme="minorBidi"/>
          <w:noProof/>
          <w:sz w:val="22"/>
          <w:lang w:eastAsia="pt-BR"/>
        </w:rPr>
      </w:pPr>
      <w:ins w:id="297"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"_Toc22075241"</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89 - Tela de criação de uma atividade</w:t>
        </w:r>
        <w:r>
          <w:rPr>
            <w:noProof/>
            <w:webHidden/>
          </w:rPr>
          <w:tab/>
        </w:r>
        <w:r>
          <w:rPr>
            <w:noProof/>
            <w:webHidden/>
          </w:rPr>
          <w:fldChar w:fldCharType="begin"/>
        </w:r>
        <w:r>
          <w:rPr>
            <w:noProof/>
            <w:webHidden/>
          </w:rPr>
          <w:instrText xml:space="preserve"> PAGEREF _Toc22075241 \h </w:instrText>
        </w:r>
        <w:r>
          <w:rPr>
            <w:noProof/>
            <w:webHidden/>
          </w:rPr>
        </w:r>
      </w:ins>
      <w:r>
        <w:rPr>
          <w:noProof/>
          <w:webHidden/>
        </w:rPr>
        <w:fldChar w:fldCharType="separate"/>
      </w:r>
      <w:ins w:id="298" w:author="Ryan Lemos" w:date="2019-10-15T23:35:00Z">
        <w:r>
          <w:rPr>
            <w:noProof/>
            <w:webHidden/>
          </w:rPr>
          <w:t>104</w:t>
        </w:r>
        <w:r>
          <w:rPr>
            <w:noProof/>
            <w:webHidden/>
          </w:rPr>
          <w:fldChar w:fldCharType="end"/>
        </w:r>
        <w:r w:rsidRPr="00CF1F4B">
          <w:rPr>
            <w:rStyle w:val="Hyperlink"/>
            <w:noProof/>
          </w:rPr>
          <w:fldChar w:fldCharType="end"/>
        </w:r>
      </w:ins>
    </w:p>
    <w:p w14:paraId="3E29CB6C" w14:textId="18379114" w:rsidR="00636A97" w:rsidRDefault="00636A97">
      <w:pPr>
        <w:pStyle w:val="ndicedeilustraes"/>
        <w:tabs>
          <w:tab w:val="right" w:leader="dot" w:pos="9061"/>
        </w:tabs>
        <w:rPr>
          <w:ins w:id="299" w:author="Ryan Lemos" w:date="2019-10-15T23:35:00Z"/>
          <w:rFonts w:asciiTheme="minorHAnsi" w:eastAsiaTheme="minorEastAsia" w:hAnsiTheme="minorHAnsi" w:cstheme="minorBidi"/>
          <w:noProof/>
          <w:sz w:val="22"/>
          <w:lang w:eastAsia="pt-BR"/>
        </w:rPr>
      </w:pPr>
      <w:ins w:id="300"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"_Toc22075242"</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90 - Tela de criação de uma atividade parte 2</w:t>
        </w:r>
        <w:r>
          <w:rPr>
            <w:noProof/>
            <w:webHidden/>
          </w:rPr>
          <w:tab/>
        </w:r>
        <w:r>
          <w:rPr>
            <w:noProof/>
            <w:webHidden/>
          </w:rPr>
          <w:fldChar w:fldCharType="begin"/>
        </w:r>
        <w:r>
          <w:rPr>
            <w:noProof/>
            <w:webHidden/>
          </w:rPr>
          <w:instrText xml:space="preserve"> PAGEREF _Toc22075242 \h </w:instrText>
        </w:r>
        <w:r>
          <w:rPr>
            <w:noProof/>
            <w:webHidden/>
          </w:rPr>
        </w:r>
      </w:ins>
      <w:r>
        <w:rPr>
          <w:noProof/>
          <w:webHidden/>
        </w:rPr>
        <w:fldChar w:fldCharType="separate"/>
      </w:r>
      <w:ins w:id="301" w:author="Ryan Lemos" w:date="2019-10-15T23:35:00Z">
        <w:r>
          <w:rPr>
            <w:noProof/>
            <w:webHidden/>
          </w:rPr>
          <w:t>105</w:t>
        </w:r>
        <w:r>
          <w:rPr>
            <w:noProof/>
            <w:webHidden/>
          </w:rPr>
          <w:fldChar w:fldCharType="end"/>
        </w:r>
        <w:r w:rsidRPr="00CF1F4B">
          <w:rPr>
            <w:rStyle w:val="Hyperlink"/>
            <w:noProof/>
          </w:rPr>
          <w:fldChar w:fldCharType="end"/>
        </w:r>
      </w:ins>
    </w:p>
    <w:p w14:paraId="646DC66C" w14:textId="0E89B33F" w:rsidR="00636A97" w:rsidRDefault="00636A97">
      <w:pPr>
        <w:pStyle w:val="ndicedeilustraes"/>
        <w:tabs>
          <w:tab w:val="right" w:leader="dot" w:pos="9061"/>
        </w:tabs>
        <w:rPr>
          <w:ins w:id="302" w:author="Ryan Lemos" w:date="2019-10-15T23:35:00Z"/>
          <w:rFonts w:asciiTheme="minorHAnsi" w:eastAsiaTheme="minorEastAsia" w:hAnsiTheme="minorHAnsi" w:cstheme="minorBidi"/>
          <w:noProof/>
          <w:sz w:val="22"/>
          <w:lang w:eastAsia="pt-BR"/>
        </w:rPr>
      </w:pPr>
      <w:ins w:id="303"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"_Toc22075243"</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91 - Tela de visualização de questões</w:t>
        </w:r>
        <w:r>
          <w:rPr>
            <w:noProof/>
            <w:webHidden/>
          </w:rPr>
          <w:tab/>
        </w:r>
        <w:r>
          <w:rPr>
            <w:noProof/>
            <w:webHidden/>
          </w:rPr>
          <w:fldChar w:fldCharType="begin"/>
        </w:r>
        <w:r>
          <w:rPr>
            <w:noProof/>
            <w:webHidden/>
          </w:rPr>
          <w:instrText xml:space="preserve"> PAGEREF _Toc22075243 \h </w:instrText>
        </w:r>
        <w:r>
          <w:rPr>
            <w:noProof/>
            <w:webHidden/>
          </w:rPr>
        </w:r>
      </w:ins>
      <w:r>
        <w:rPr>
          <w:noProof/>
          <w:webHidden/>
        </w:rPr>
        <w:fldChar w:fldCharType="separate"/>
      </w:r>
      <w:ins w:id="304" w:author="Ryan Lemos" w:date="2019-10-15T23:35:00Z">
        <w:r>
          <w:rPr>
            <w:noProof/>
            <w:webHidden/>
          </w:rPr>
          <w:t>106</w:t>
        </w:r>
        <w:r>
          <w:rPr>
            <w:noProof/>
            <w:webHidden/>
          </w:rPr>
          <w:fldChar w:fldCharType="end"/>
        </w:r>
        <w:r w:rsidRPr="00CF1F4B">
          <w:rPr>
            <w:rStyle w:val="Hyperlink"/>
            <w:noProof/>
          </w:rPr>
          <w:fldChar w:fldCharType="end"/>
        </w:r>
      </w:ins>
    </w:p>
    <w:p w14:paraId="6262156B" w14:textId="202556B4" w:rsidR="00636A97" w:rsidRDefault="00636A97">
      <w:pPr>
        <w:pStyle w:val="ndicedeilustraes"/>
        <w:tabs>
          <w:tab w:val="right" w:leader="dot" w:pos="9061"/>
        </w:tabs>
        <w:rPr>
          <w:ins w:id="305" w:author="Ryan Lemos" w:date="2019-10-15T23:35:00Z"/>
          <w:rFonts w:asciiTheme="minorHAnsi" w:eastAsiaTheme="minorEastAsia" w:hAnsiTheme="minorHAnsi" w:cstheme="minorBidi"/>
          <w:noProof/>
          <w:sz w:val="22"/>
          <w:lang w:eastAsia="pt-BR"/>
        </w:rPr>
      </w:pPr>
      <w:ins w:id="306"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"_Toc22075244"</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92 - Tela de visualização de uma questão em específico</w:t>
        </w:r>
        <w:r>
          <w:rPr>
            <w:noProof/>
            <w:webHidden/>
          </w:rPr>
          <w:tab/>
        </w:r>
        <w:r>
          <w:rPr>
            <w:noProof/>
            <w:webHidden/>
          </w:rPr>
          <w:fldChar w:fldCharType="begin"/>
        </w:r>
        <w:r>
          <w:rPr>
            <w:noProof/>
            <w:webHidden/>
          </w:rPr>
          <w:instrText xml:space="preserve"> PAGEREF _Toc22075244 \h </w:instrText>
        </w:r>
        <w:r>
          <w:rPr>
            <w:noProof/>
            <w:webHidden/>
          </w:rPr>
        </w:r>
      </w:ins>
      <w:r>
        <w:rPr>
          <w:noProof/>
          <w:webHidden/>
        </w:rPr>
        <w:fldChar w:fldCharType="separate"/>
      </w:r>
      <w:ins w:id="307" w:author="Ryan Lemos" w:date="2019-10-15T23:35:00Z">
        <w:r>
          <w:rPr>
            <w:noProof/>
            <w:webHidden/>
          </w:rPr>
          <w:t>106</w:t>
        </w:r>
        <w:r>
          <w:rPr>
            <w:noProof/>
            <w:webHidden/>
          </w:rPr>
          <w:fldChar w:fldCharType="end"/>
        </w:r>
        <w:r w:rsidRPr="00CF1F4B">
          <w:rPr>
            <w:rStyle w:val="Hyperlink"/>
            <w:noProof/>
          </w:rPr>
          <w:fldChar w:fldCharType="end"/>
        </w:r>
      </w:ins>
    </w:p>
    <w:p w14:paraId="67DC9132" w14:textId="5E675137" w:rsidR="00636A97" w:rsidRDefault="00636A97">
      <w:pPr>
        <w:pStyle w:val="ndicedeilustraes"/>
        <w:tabs>
          <w:tab w:val="right" w:leader="dot" w:pos="9061"/>
        </w:tabs>
        <w:rPr>
          <w:ins w:id="308" w:author="Ryan Lemos" w:date="2019-10-15T23:35:00Z"/>
          <w:rFonts w:asciiTheme="minorHAnsi" w:eastAsiaTheme="minorEastAsia" w:hAnsiTheme="minorHAnsi" w:cstheme="minorBidi"/>
          <w:noProof/>
          <w:sz w:val="22"/>
          <w:lang w:eastAsia="pt-BR"/>
        </w:rPr>
      </w:pPr>
      <w:ins w:id="309"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"_Toc22075245"</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93 - Tela de listagem das atividades criadas</w:t>
        </w:r>
        <w:r>
          <w:rPr>
            <w:noProof/>
            <w:webHidden/>
          </w:rPr>
          <w:tab/>
        </w:r>
        <w:r>
          <w:rPr>
            <w:noProof/>
            <w:webHidden/>
          </w:rPr>
          <w:fldChar w:fldCharType="begin"/>
        </w:r>
        <w:r>
          <w:rPr>
            <w:noProof/>
            <w:webHidden/>
          </w:rPr>
          <w:instrText xml:space="preserve"> PAGEREF _Toc22075245 \h </w:instrText>
        </w:r>
        <w:r>
          <w:rPr>
            <w:noProof/>
            <w:webHidden/>
          </w:rPr>
        </w:r>
      </w:ins>
      <w:r>
        <w:rPr>
          <w:noProof/>
          <w:webHidden/>
        </w:rPr>
        <w:fldChar w:fldCharType="separate"/>
      </w:r>
      <w:ins w:id="310" w:author="Ryan Lemos" w:date="2019-10-15T23:35:00Z">
        <w:r>
          <w:rPr>
            <w:noProof/>
            <w:webHidden/>
          </w:rPr>
          <w:t>107</w:t>
        </w:r>
        <w:r>
          <w:rPr>
            <w:noProof/>
            <w:webHidden/>
          </w:rPr>
          <w:fldChar w:fldCharType="end"/>
        </w:r>
        <w:r w:rsidRPr="00CF1F4B">
          <w:rPr>
            <w:rStyle w:val="Hyperlink"/>
            <w:noProof/>
          </w:rPr>
          <w:fldChar w:fldCharType="end"/>
        </w:r>
      </w:ins>
    </w:p>
    <w:p w14:paraId="13BB1783" w14:textId="75D600D4" w:rsidR="00636A97" w:rsidRDefault="00636A97">
      <w:pPr>
        <w:pStyle w:val="ndicedeilustraes"/>
        <w:tabs>
          <w:tab w:val="right" w:leader="dot" w:pos="9061"/>
        </w:tabs>
        <w:rPr>
          <w:ins w:id="311" w:author="Ryan Lemos" w:date="2019-10-15T23:35:00Z"/>
          <w:rFonts w:asciiTheme="minorHAnsi" w:eastAsiaTheme="minorEastAsia" w:hAnsiTheme="minorHAnsi" w:cstheme="minorBidi"/>
          <w:noProof/>
          <w:sz w:val="22"/>
          <w:lang w:eastAsia="pt-BR"/>
        </w:rPr>
      </w:pPr>
      <w:ins w:id="312"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"_Toc22075246"</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94 - Tela de edição de uma atividade</w:t>
        </w:r>
        <w:r>
          <w:rPr>
            <w:noProof/>
            <w:webHidden/>
          </w:rPr>
          <w:tab/>
        </w:r>
        <w:r>
          <w:rPr>
            <w:noProof/>
            <w:webHidden/>
          </w:rPr>
          <w:fldChar w:fldCharType="begin"/>
        </w:r>
        <w:r>
          <w:rPr>
            <w:noProof/>
            <w:webHidden/>
          </w:rPr>
          <w:instrText xml:space="preserve"> PAGEREF _Toc22075246 \h </w:instrText>
        </w:r>
        <w:r>
          <w:rPr>
            <w:noProof/>
            <w:webHidden/>
          </w:rPr>
        </w:r>
      </w:ins>
      <w:r>
        <w:rPr>
          <w:noProof/>
          <w:webHidden/>
        </w:rPr>
        <w:fldChar w:fldCharType="separate"/>
      </w:r>
      <w:ins w:id="313" w:author="Ryan Lemos" w:date="2019-10-15T23:35:00Z">
        <w:r>
          <w:rPr>
            <w:noProof/>
            <w:webHidden/>
          </w:rPr>
          <w:t>109</w:t>
        </w:r>
        <w:r>
          <w:rPr>
            <w:noProof/>
            <w:webHidden/>
          </w:rPr>
          <w:fldChar w:fldCharType="end"/>
        </w:r>
        <w:r w:rsidRPr="00CF1F4B">
          <w:rPr>
            <w:rStyle w:val="Hyperlink"/>
            <w:noProof/>
          </w:rPr>
          <w:fldChar w:fldCharType="end"/>
        </w:r>
      </w:ins>
    </w:p>
    <w:p w14:paraId="0B81C918" w14:textId="0E3120A8" w:rsidR="00636A97" w:rsidRDefault="00636A97">
      <w:pPr>
        <w:pStyle w:val="ndicedeilustraes"/>
        <w:tabs>
          <w:tab w:val="right" w:leader="dot" w:pos="9061"/>
        </w:tabs>
        <w:rPr>
          <w:ins w:id="314" w:author="Ryan Lemos" w:date="2019-10-15T23:35:00Z"/>
          <w:rFonts w:asciiTheme="minorHAnsi" w:eastAsiaTheme="minorEastAsia" w:hAnsiTheme="minorHAnsi" w:cstheme="minorBidi"/>
          <w:noProof/>
          <w:sz w:val="22"/>
          <w:lang w:eastAsia="pt-BR"/>
        </w:rPr>
      </w:pPr>
      <w:ins w:id="315"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"_Toc22075247"</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95 - Função de duplicação de registro</w:t>
        </w:r>
        <w:r>
          <w:rPr>
            <w:noProof/>
            <w:webHidden/>
          </w:rPr>
          <w:tab/>
        </w:r>
        <w:r>
          <w:rPr>
            <w:noProof/>
            <w:webHidden/>
          </w:rPr>
          <w:fldChar w:fldCharType="begin"/>
        </w:r>
        <w:r>
          <w:rPr>
            <w:noProof/>
            <w:webHidden/>
          </w:rPr>
          <w:instrText xml:space="preserve"> PAGEREF _Toc22075247 \h </w:instrText>
        </w:r>
        <w:r>
          <w:rPr>
            <w:noProof/>
            <w:webHidden/>
          </w:rPr>
        </w:r>
      </w:ins>
      <w:r>
        <w:rPr>
          <w:noProof/>
          <w:webHidden/>
        </w:rPr>
        <w:fldChar w:fldCharType="separate"/>
      </w:r>
      <w:ins w:id="316" w:author="Ryan Lemos" w:date="2019-10-15T23:35:00Z">
        <w:r>
          <w:rPr>
            <w:noProof/>
            <w:webHidden/>
          </w:rPr>
          <w:t>110</w:t>
        </w:r>
        <w:r>
          <w:rPr>
            <w:noProof/>
            <w:webHidden/>
          </w:rPr>
          <w:fldChar w:fldCharType="end"/>
        </w:r>
        <w:r w:rsidRPr="00CF1F4B">
          <w:rPr>
            <w:rStyle w:val="Hyperlink"/>
            <w:noProof/>
          </w:rPr>
          <w:fldChar w:fldCharType="end"/>
        </w:r>
      </w:ins>
    </w:p>
    <w:p w14:paraId="0D0C62A8" w14:textId="062387D2" w:rsidR="00636A97" w:rsidRDefault="00636A97">
      <w:pPr>
        <w:pStyle w:val="ndicedeilustraes"/>
        <w:tabs>
          <w:tab w:val="right" w:leader="dot" w:pos="9061"/>
        </w:tabs>
        <w:rPr>
          <w:ins w:id="317" w:author="Ryan Lemos" w:date="2019-10-15T23:35:00Z"/>
          <w:rFonts w:asciiTheme="minorHAnsi" w:eastAsiaTheme="minorEastAsia" w:hAnsiTheme="minorHAnsi" w:cstheme="minorBidi"/>
          <w:noProof/>
          <w:sz w:val="22"/>
          <w:lang w:eastAsia="pt-BR"/>
        </w:rPr>
      </w:pPr>
      <w:ins w:id="318"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"_Toc22075248"</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96 - Exemplo de atividade gerada pelo ambiente</w:t>
        </w:r>
        <w:r>
          <w:rPr>
            <w:noProof/>
            <w:webHidden/>
          </w:rPr>
          <w:tab/>
        </w:r>
        <w:r>
          <w:rPr>
            <w:noProof/>
            <w:webHidden/>
          </w:rPr>
          <w:fldChar w:fldCharType="begin"/>
        </w:r>
        <w:r>
          <w:rPr>
            <w:noProof/>
            <w:webHidden/>
          </w:rPr>
          <w:instrText xml:space="preserve"> PAGEREF _Toc22075248 \h </w:instrText>
        </w:r>
        <w:r>
          <w:rPr>
            <w:noProof/>
            <w:webHidden/>
          </w:rPr>
        </w:r>
      </w:ins>
      <w:r>
        <w:rPr>
          <w:noProof/>
          <w:webHidden/>
        </w:rPr>
        <w:fldChar w:fldCharType="separate"/>
      </w:r>
      <w:ins w:id="319" w:author="Ryan Lemos" w:date="2019-10-15T23:35:00Z">
        <w:r>
          <w:rPr>
            <w:noProof/>
            <w:webHidden/>
          </w:rPr>
          <w:t>111</w:t>
        </w:r>
        <w:r>
          <w:rPr>
            <w:noProof/>
            <w:webHidden/>
          </w:rPr>
          <w:fldChar w:fldCharType="end"/>
        </w:r>
        <w:r w:rsidRPr="00CF1F4B">
          <w:rPr>
            <w:rStyle w:val="Hyperlink"/>
            <w:noProof/>
          </w:rPr>
          <w:fldChar w:fldCharType="end"/>
        </w:r>
      </w:ins>
    </w:p>
    <w:p w14:paraId="2F317EB4" w14:textId="25E38BF5" w:rsidR="00636A97" w:rsidRDefault="00636A97">
      <w:pPr>
        <w:pStyle w:val="ndicedeilustraes"/>
        <w:tabs>
          <w:tab w:val="right" w:leader="dot" w:pos="9061"/>
        </w:tabs>
        <w:rPr>
          <w:ins w:id="320" w:author="Ryan Lemos" w:date="2019-10-15T23:35:00Z"/>
          <w:rFonts w:asciiTheme="minorHAnsi" w:eastAsiaTheme="minorEastAsia" w:hAnsiTheme="minorHAnsi" w:cstheme="minorBidi"/>
          <w:noProof/>
          <w:sz w:val="22"/>
          <w:lang w:eastAsia="pt-BR"/>
        </w:rPr>
      </w:pPr>
      <w:ins w:id="321"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"_Toc22075249"</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97 - Tela de listagem de atividades associadas a uma turma</w:t>
        </w:r>
        <w:r>
          <w:rPr>
            <w:noProof/>
            <w:webHidden/>
          </w:rPr>
          <w:tab/>
        </w:r>
        <w:r>
          <w:rPr>
            <w:noProof/>
            <w:webHidden/>
          </w:rPr>
          <w:fldChar w:fldCharType="begin"/>
        </w:r>
        <w:r>
          <w:rPr>
            <w:noProof/>
            <w:webHidden/>
          </w:rPr>
          <w:instrText xml:space="preserve"> PAGEREF _Toc22075249 \h </w:instrText>
        </w:r>
        <w:r>
          <w:rPr>
            <w:noProof/>
            <w:webHidden/>
          </w:rPr>
        </w:r>
      </w:ins>
      <w:r>
        <w:rPr>
          <w:noProof/>
          <w:webHidden/>
        </w:rPr>
        <w:fldChar w:fldCharType="separate"/>
      </w:r>
      <w:ins w:id="322" w:author="Ryan Lemos" w:date="2019-10-15T23:35:00Z">
        <w:r>
          <w:rPr>
            <w:noProof/>
            <w:webHidden/>
          </w:rPr>
          <w:t>112</w:t>
        </w:r>
        <w:r>
          <w:rPr>
            <w:noProof/>
            <w:webHidden/>
          </w:rPr>
          <w:fldChar w:fldCharType="end"/>
        </w:r>
        <w:r w:rsidRPr="00CF1F4B">
          <w:rPr>
            <w:rStyle w:val="Hyperlink"/>
            <w:noProof/>
          </w:rPr>
          <w:fldChar w:fldCharType="end"/>
        </w:r>
      </w:ins>
    </w:p>
    <w:p w14:paraId="18D697A9" w14:textId="0205DC45" w:rsidR="00636A97" w:rsidRDefault="00636A97">
      <w:pPr>
        <w:pStyle w:val="ndicedeilustraes"/>
        <w:tabs>
          <w:tab w:val="right" w:leader="dot" w:pos="9061"/>
        </w:tabs>
        <w:rPr>
          <w:ins w:id="323" w:author="Ryan Lemos" w:date="2019-10-15T23:35:00Z"/>
          <w:rFonts w:asciiTheme="minorHAnsi" w:eastAsiaTheme="minorEastAsia" w:hAnsiTheme="minorHAnsi" w:cstheme="minorBidi"/>
          <w:noProof/>
          <w:sz w:val="22"/>
          <w:lang w:eastAsia="pt-BR"/>
        </w:rPr>
      </w:pPr>
      <w:ins w:id="324"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"_Toc22075250"</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98 - Tela de associação de atividade a uma turma</w:t>
        </w:r>
        <w:r>
          <w:rPr>
            <w:noProof/>
            <w:webHidden/>
          </w:rPr>
          <w:tab/>
        </w:r>
        <w:r>
          <w:rPr>
            <w:noProof/>
            <w:webHidden/>
          </w:rPr>
          <w:fldChar w:fldCharType="begin"/>
        </w:r>
        <w:r>
          <w:rPr>
            <w:noProof/>
            <w:webHidden/>
          </w:rPr>
          <w:instrText xml:space="preserve"> PAGEREF _Toc22075250 \h </w:instrText>
        </w:r>
        <w:r>
          <w:rPr>
            <w:noProof/>
            <w:webHidden/>
          </w:rPr>
        </w:r>
      </w:ins>
      <w:r>
        <w:rPr>
          <w:noProof/>
          <w:webHidden/>
        </w:rPr>
        <w:fldChar w:fldCharType="separate"/>
      </w:r>
      <w:ins w:id="325" w:author="Ryan Lemos" w:date="2019-10-15T23:35:00Z">
        <w:r>
          <w:rPr>
            <w:noProof/>
            <w:webHidden/>
          </w:rPr>
          <w:t>113</w:t>
        </w:r>
        <w:r>
          <w:rPr>
            <w:noProof/>
            <w:webHidden/>
          </w:rPr>
          <w:fldChar w:fldCharType="end"/>
        </w:r>
        <w:r w:rsidRPr="00CF1F4B">
          <w:rPr>
            <w:rStyle w:val="Hyperlink"/>
            <w:noProof/>
          </w:rPr>
          <w:fldChar w:fldCharType="end"/>
        </w:r>
      </w:ins>
    </w:p>
    <w:p w14:paraId="7B84E0D1" w14:textId="7338E88F" w:rsidR="00636A97" w:rsidRDefault="00636A97">
      <w:pPr>
        <w:pStyle w:val="ndicedeilustraes"/>
        <w:tabs>
          <w:tab w:val="right" w:leader="dot" w:pos="9061"/>
        </w:tabs>
        <w:rPr>
          <w:ins w:id="326" w:author="Ryan Lemos" w:date="2019-10-15T23:35:00Z"/>
          <w:rFonts w:asciiTheme="minorHAnsi" w:eastAsiaTheme="minorEastAsia" w:hAnsiTheme="minorHAnsi" w:cstheme="minorBidi"/>
          <w:noProof/>
          <w:sz w:val="22"/>
          <w:lang w:eastAsia="pt-BR"/>
        </w:rPr>
      </w:pPr>
      <w:ins w:id="327"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"_Toc22075251"</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99 - Tela de resultados de uma atividade</w:t>
        </w:r>
        <w:r>
          <w:rPr>
            <w:noProof/>
            <w:webHidden/>
          </w:rPr>
          <w:tab/>
        </w:r>
        <w:r>
          <w:rPr>
            <w:noProof/>
            <w:webHidden/>
          </w:rPr>
          <w:fldChar w:fldCharType="begin"/>
        </w:r>
        <w:r>
          <w:rPr>
            <w:noProof/>
            <w:webHidden/>
          </w:rPr>
          <w:instrText xml:space="preserve"> PAGEREF _Toc22075251 \h </w:instrText>
        </w:r>
        <w:r>
          <w:rPr>
            <w:noProof/>
            <w:webHidden/>
          </w:rPr>
        </w:r>
      </w:ins>
      <w:r>
        <w:rPr>
          <w:noProof/>
          <w:webHidden/>
        </w:rPr>
        <w:fldChar w:fldCharType="separate"/>
      </w:r>
      <w:ins w:id="328" w:author="Ryan Lemos" w:date="2019-10-15T23:35:00Z">
        <w:r>
          <w:rPr>
            <w:noProof/>
            <w:webHidden/>
          </w:rPr>
          <w:t>114</w:t>
        </w:r>
        <w:r>
          <w:rPr>
            <w:noProof/>
            <w:webHidden/>
          </w:rPr>
          <w:fldChar w:fldCharType="end"/>
        </w:r>
        <w:r w:rsidRPr="00CF1F4B">
          <w:rPr>
            <w:rStyle w:val="Hyperlink"/>
            <w:noProof/>
          </w:rPr>
          <w:fldChar w:fldCharType="end"/>
        </w:r>
      </w:ins>
    </w:p>
    <w:p w14:paraId="33B1BB7F" w14:textId="61CA453F" w:rsidR="00636A97" w:rsidRDefault="00636A97">
      <w:pPr>
        <w:pStyle w:val="ndicedeilustraes"/>
        <w:tabs>
          <w:tab w:val="right" w:leader="dot" w:pos="9061"/>
        </w:tabs>
        <w:rPr>
          <w:ins w:id="329" w:author="Ryan Lemos" w:date="2019-10-15T23:35:00Z"/>
          <w:rFonts w:asciiTheme="minorHAnsi" w:eastAsiaTheme="minorEastAsia" w:hAnsiTheme="minorHAnsi" w:cstheme="minorBidi"/>
          <w:noProof/>
          <w:sz w:val="22"/>
          <w:lang w:eastAsia="pt-BR"/>
        </w:rPr>
      </w:pPr>
      <w:ins w:id="330" w:author="Ryan Lemos" w:date="2019-10-15T23:35:00Z">
        <w:r w:rsidRPr="00CF1F4B">
          <w:rPr>
            <w:rStyle w:val="Hyperlink"/>
            <w:noProof/>
          </w:rPr>
          <w:lastRenderedPageBreak/>
          <w:fldChar w:fldCharType="begin"/>
        </w:r>
        <w:r w:rsidRPr="00CF1F4B">
          <w:rPr>
            <w:rStyle w:val="Hyperlink"/>
            <w:noProof/>
          </w:rPr>
          <w:instrText xml:space="preserve"> </w:instrText>
        </w:r>
        <w:r>
          <w:rPr>
            <w:noProof/>
          </w:rPr>
          <w:instrText>HYPERLINK \l "_Toc22075252"</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100 - Tela de modificação de pontuação de uma atividade</w:t>
        </w:r>
        <w:r>
          <w:rPr>
            <w:noProof/>
            <w:webHidden/>
          </w:rPr>
          <w:tab/>
        </w:r>
        <w:r>
          <w:rPr>
            <w:noProof/>
            <w:webHidden/>
          </w:rPr>
          <w:fldChar w:fldCharType="begin"/>
        </w:r>
        <w:r>
          <w:rPr>
            <w:noProof/>
            <w:webHidden/>
          </w:rPr>
          <w:instrText xml:space="preserve"> PAGEREF _Toc22075252 \h </w:instrText>
        </w:r>
        <w:r>
          <w:rPr>
            <w:noProof/>
            <w:webHidden/>
          </w:rPr>
        </w:r>
      </w:ins>
      <w:r>
        <w:rPr>
          <w:noProof/>
          <w:webHidden/>
        </w:rPr>
        <w:fldChar w:fldCharType="separate"/>
      </w:r>
      <w:ins w:id="331" w:author="Ryan Lemos" w:date="2019-10-15T23:35:00Z">
        <w:r>
          <w:rPr>
            <w:noProof/>
            <w:webHidden/>
          </w:rPr>
          <w:t>115</w:t>
        </w:r>
        <w:r>
          <w:rPr>
            <w:noProof/>
            <w:webHidden/>
          </w:rPr>
          <w:fldChar w:fldCharType="end"/>
        </w:r>
        <w:r w:rsidRPr="00CF1F4B">
          <w:rPr>
            <w:rStyle w:val="Hyperlink"/>
            <w:noProof/>
          </w:rPr>
          <w:fldChar w:fldCharType="end"/>
        </w:r>
      </w:ins>
    </w:p>
    <w:p w14:paraId="4472BD7F" w14:textId="4A85F798" w:rsidR="00636A97" w:rsidRDefault="00636A97">
      <w:pPr>
        <w:pStyle w:val="ndicedeilustraes"/>
        <w:tabs>
          <w:tab w:val="right" w:leader="dot" w:pos="9061"/>
        </w:tabs>
        <w:rPr>
          <w:ins w:id="332" w:author="Ryan Lemos" w:date="2019-10-15T23:35:00Z"/>
          <w:rFonts w:asciiTheme="minorHAnsi" w:eastAsiaTheme="minorEastAsia" w:hAnsiTheme="minorHAnsi" w:cstheme="minorBidi"/>
          <w:noProof/>
          <w:sz w:val="22"/>
          <w:lang w:eastAsia="pt-BR"/>
        </w:rPr>
      </w:pPr>
      <w:ins w:id="333"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"_Toc22075253"</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101 - Função Typescript que gera o valor das questões</w:t>
        </w:r>
        <w:r>
          <w:rPr>
            <w:noProof/>
            <w:webHidden/>
          </w:rPr>
          <w:tab/>
        </w:r>
        <w:r>
          <w:rPr>
            <w:noProof/>
            <w:webHidden/>
          </w:rPr>
          <w:fldChar w:fldCharType="begin"/>
        </w:r>
        <w:r>
          <w:rPr>
            <w:noProof/>
            <w:webHidden/>
          </w:rPr>
          <w:instrText xml:space="preserve"> PAGEREF _Toc22075253 \h </w:instrText>
        </w:r>
        <w:r>
          <w:rPr>
            <w:noProof/>
            <w:webHidden/>
          </w:rPr>
        </w:r>
      </w:ins>
      <w:r>
        <w:rPr>
          <w:noProof/>
          <w:webHidden/>
        </w:rPr>
        <w:fldChar w:fldCharType="separate"/>
      </w:r>
      <w:ins w:id="334" w:author="Ryan Lemos" w:date="2019-10-15T23:35:00Z">
        <w:r>
          <w:rPr>
            <w:noProof/>
            <w:webHidden/>
          </w:rPr>
          <w:t>116</w:t>
        </w:r>
        <w:r>
          <w:rPr>
            <w:noProof/>
            <w:webHidden/>
          </w:rPr>
          <w:fldChar w:fldCharType="end"/>
        </w:r>
        <w:r w:rsidRPr="00CF1F4B">
          <w:rPr>
            <w:rStyle w:val="Hyperlink"/>
            <w:noProof/>
          </w:rPr>
          <w:fldChar w:fldCharType="end"/>
        </w:r>
      </w:ins>
    </w:p>
    <w:p w14:paraId="00DC7A1F" w14:textId="089342A2" w:rsidR="00636A97" w:rsidRDefault="00636A97">
      <w:pPr>
        <w:pStyle w:val="ndicedeilustraes"/>
        <w:tabs>
          <w:tab w:val="right" w:leader="dot" w:pos="9061"/>
        </w:tabs>
        <w:rPr>
          <w:ins w:id="335" w:author="Ryan Lemos" w:date="2019-10-15T23:35:00Z"/>
          <w:rFonts w:asciiTheme="minorHAnsi" w:eastAsiaTheme="minorEastAsia" w:hAnsiTheme="minorHAnsi" w:cstheme="minorBidi"/>
          <w:noProof/>
          <w:sz w:val="22"/>
          <w:lang w:eastAsia="pt-BR"/>
        </w:rPr>
      </w:pPr>
      <w:ins w:id="336"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"_Toc22075254"</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102 - Tela de alteração de resultados de uma atividade</w:t>
        </w:r>
        <w:r>
          <w:rPr>
            <w:noProof/>
            <w:webHidden/>
          </w:rPr>
          <w:tab/>
        </w:r>
        <w:r>
          <w:rPr>
            <w:noProof/>
            <w:webHidden/>
          </w:rPr>
          <w:fldChar w:fldCharType="begin"/>
        </w:r>
        <w:r>
          <w:rPr>
            <w:noProof/>
            <w:webHidden/>
          </w:rPr>
          <w:instrText xml:space="preserve"> PAGEREF _Toc22075254 \h </w:instrText>
        </w:r>
        <w:r>
          <w:rPr>
            <w:noProof/>
            <w:webHidden/>
          </w:rPr>
        </w:r>
      </w:ins>
      <w:r>
        <w:rPr>
          <w:noProof/>
          <w:webHidden/>
        </w:rPr>
        <w:fldChar w:fldCharType="separate"/>
      </w:r>
      <w:ins w:id="337" w:author="Ryan Lemos" w:date="2019-10-15T23:35:00Z">
        <w:r>
          <w:rPr>
            <w:noProof/>
            <w:webHidden/>
          </w:rPr>
          <w:t>117</w:t>
        </w:r>
        <w:r>
          <w:rPr>
            <w:noProof/>
            <w:webHidden/>
          </w:rPr>
          <w:fldChar w:fldCharType="end"/>
        </w:r>
        <w:r w:rsidRPr="00CF1F4B">
          <w:rPr>
            <w:rStyle w:val="Hyperlink"/>
            <w:noProof/>
          </w:rPr>
          <w:fldChar w:fldCharType="end"/>
        </w:r>
      </w:ins>
    </w:p>
    <w:p w14:paraId="2545A798" w14:textId="7F97E7C9" w:rsidR="00636A97" w:rsidRDefault="00636A97">
      <w:pPr>
        <w:pStyle w:val="ndicedeilustraes"/>
        <w:tabs>
          <w:tab w:val="right" w:leader="dot" w:pos="9061"/>
        </w:tabs>
        <w:rPr>
          <w:ins w:id="338" w:author="Ryan Lemos" w:date="2019-10-15T23:35:00Z"/>
          <w:rFonts w:asciiTheme="minorHAnsi" w:eastAsiaTheme="minorEastAsia" w:hAnsiTheme="minorHAnsi" w:cstheme="minorBidi"/>
          <w:noProof/>
          <w:sz w:val="22"/>
          <w:lang w:eastAsia="pt-BR"/>
        </w:rPr>
      </w:pPr>
      <w:ins w:id="339"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"_Toc22075255"</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103 - Comparação entre atividades geradas para dois alunos</w:t>
        </w:r>
        <w:r>
          <w:rPr>
            <w:noProof/>
            <w:webHidden/>
          </w:rPr>
          <w:tab/>
        </w:r>
        <w:r>
          <w:rPr>
            <w:noProof/>
            <w:webHidden/>
          </w:rPr>
          <w:fldChar w:fldCharType="begin"/>
        </w:r>
        <w:r>
          <w:rPr>
            <w:noProof/>
            <w:webHidden/>
          </w:rPr>
          <w:instrText xml:space="preserve"> PAGEREF _Toc22075255 \h </w:instrText>
        </w:r>
        <w:r>
          <w:rPr>
            <w:noProof/>
            <w:webHidden/>
          </w:rPr>
        </w:r>
      </w:ins>
      <w:r>
        <w:rPr>
          <w:noProof/>
          <w:webHidden/>
        </w:rPr>
        <w:fldChar w:fldCharType="separate"/>
      </w:r>
      <w:ins w:id="340" w:author="Ryan Lemos" w:date="2019-10-15T23:35:00Z">
        <w:r>
          <w:rPr>
            <w:noProof/>
            <w:webHidden/>
          </w:rPr>
          <w:t>119</w:t>
        </w:r>
        <w:r>
          <w:rPr>
            <w:noProof/>
            <w:webHidden/>
          </w:rPr>
          <w:fldChar w:fldCharType="end"/>
        </w:r>
        <w:r w:rsidRPr="00CF1F4B">
          <w:rPr>
            <w:rStyle w:val="Hyperlink"/>
            <w:noProof/>
          </w:rPr>
          <w:fldChar w:fldCharType="end"/>
        </w:r>
      </w:ins>
    </w:p>
    <w:p w14:paraId="7C3B2BC3" w14:textId="22109887" w:rsidR="00636A97" w:rsidRDefault="00636A97">
      <w:pPr>
        <w:pStyle w:val="ndicedeilustraes"/>
        <w:tabs>
          <w:tab w:val="right" w:leader="dot" w:pos="9061"/>
        </w:tabs>
        <w:rPr>
          <w:ins w:id="341" w:author="Ryan Lemos" w:date="2019-10-15T23:35:00Z"/>
          <w:rFonts w:asciiTheme="minorHAnsi" w:eastAsiaTheme="minorEastAsia" w:hAnsiTheme="minorHAnsi" w:cstheme="minorBidi"/>
          <w:noProof/>
          <w:sz w:val="22"/>
          <w:lang w:eastAsia="pt-BR"/>
        </w:rPr>
      </w:pPr>
      <w:ins w:id="342"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"_Toc22075256"</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104 - Tela de inclusão de novos alunos a uma atividade</w:t>
        </w:r>
        <w:r>
          <w:rPr>
            <w:noProof/>
            <w:webHidden/>
          </w:rPr>
          <w:tab/>
        </w:r>
        <w:r>
          <w:rPr>
            <w:noProof/>
            <w:webHidden/>
          </w:rPr>
          <w:fldChar w:fldCharType="begin"/>
        </w:r>
        <w:r>
          <w:rPr>
            <w:noProof/>
            <w:webHidden/>
          </w:rPr>
          <w:instrText xml:space="preserve"> PAGEREF _Toc22075256 \h </w:instrText>
        </w:r>
        <w:r>
          <w:rPr>
            <w:noProof/>
            <w:webHidden/>
          </w:rPr>
        </w:r>
      </w:ins>
      <w:r>
        <w:rPr>
          <w:noProof/>
          <w:webHidden/>
        </w:rPr>
        <w:fldChar w:fldCharType="separate"/>
      </w:r>
      <w:ins w:id="343" w:author="Ryan Lemos" w:date="2019-10-15T23:35:00Z">
        <w:r>
          <w:rPr>
            <w:noProof/>
            <w:webHidden/>
          </w:rPr>
          <w:t>120</w:t>
        </w:r>
        <w:r>
          <w:rPr>
            <w:noProof/>
            <w:webHidden/>
          </w:rPr>
          <w:fldChar w:fldCharType="end"/>
        </w:r>
        <w:r w:rsidRPr="00CF1F4B">
          <w:rPr>
            <w:rStyle w:val="Hyperlink"/>
            <w:noProof/>
          </w:rPr>
          <w:fldChar w:fldCharType="end"/>
        </w:r>
      </w:ins>
    </w:p>
    <w:p w14:paraId="050AD05E" w14:textId="514704DB" w:rsidR="00636A97" w:rsidRDefault="00636A97">
      <w:pPr>
        <w:pStyle w:val="ndicedeilustraes"/>
        <w:tabs>
          <w:tab w:val="right" w:leader="dot" w:pos="9061"/>
        </w:tabs>
        <w:rPr>
          <w:ins w:id="344" w:author="Ryan Lemos" w:date="2019-10-15T23:35:00Z"/>
          <w:rFonts w:asciiTheme="minorHAnsi" w:eastAsiaTheme="minorEastAsia" w:hAnsiTheme="minorHAnsi" w:cstheme="minorBidi"/>
          <w:noProof/>
          <w:sz w:val="22"/>
          <w:lang w:eastAsia="pt-BR"/>
        </w:rPr>
      </w:pPr>
      <w:ins w:id="345"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"_Toc22075257"</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105 - Tela de listagem de atividades recebidas</w:t>
        </w:r>
        <w:r>
          <w:rPr>
            <w:noProof/>
            <w:webHidden/>
          </w:rPr>
          <w:tab/>
        </w:r>
        <w:r>
          <w:rPr>
            <w:noProof/>
            <w:webHidden/>
          </w:rPr>
          <w:fldChar w:fldCharType="begin"/>
        </w:r>
        <w:r>
          <w:rPr>
            <w:noProof/>
            <w:webHidden/>
          </w:rPr>
          <w:instrText xml:space="preserve"> PAGEREF _Toc22075257 \h </w:instrText>
        </w:r>
        <w:r>
          <w:rPr>
            <w:noProof/>
            <w:webHidden/>
          </w:rPr>
        </w:r>
      </w:ins>
      <w:r>
        <w:rPr>
          <w:noProof/>
          <w:webHidden/>
        </w:rPr>
        <w:fldChar w:fldCharType="separate"/>
      </w:r>
      <w:ins w:id="346" w:author="Ryan Lemos" w:date="2019-10-15T23:35:00Z">
        <w:r>
          <w:rPr>
            <w:noProof/>
            <w:webHidden/>
          </w:rPr>
          <w:t>121</w:t>
        </w:r>
        <w:r>
          <w:rPr>
            <w:noProof/>
            <w:webHidden/>
          </w:rPr>
          <w:fldChar w:fldCharType="end"/>
        </w:r>
        <w:r w:rsidRPr="00CF1F4B">
          <w:rPr>
            <w:rStyle w:val="Hyperlink"/>
            <w:noProof/>
          </w:rPr>
          <w:fldChar w:fldCharType="end"/>
        </w:r>
      </w:ins>
    </w:p>
    <w:p w14:paraId="0AE84D0A" w14:textId="125B0C39" w:rsidR="00636A97" w:rsidRDefault="00636A97">
      <w:pPr>
        <w:pStyle w:val="ndicedeilustraes"/>
        <w:tabs>
          <w:tab w:val="right" w:leader="dot" w:pos="9061"/>
        </w:tabs>
        <w:rPr>
          <w:ins w:id="347" w:author="Ryan Lemos" w:date="2019-10-15T23:35:00Z"/>
          <w:rFonts w:asciiTheme="minorHAnsi" w:eastAsiaTheme="minorEastAsia" w:hAnsiTheme="minorHAnsi" w:cstheme="minorBidi"/>
          <w:noProof/>
          <w:sz w:val="22"/>
          <w:lang w:eastAsia="pt-BR"/>
        </w:rPr>
      </w:pPr>
      <w:ins w:id="348"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"_Toc22075258"</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106 - Tela de correção de uma atividade</w:t>
        </w:r>
        <w:r>
          <w:rPr>
            <w:noProof/>
            <w:webHidden/>
          </w:rPr>
          <w:tab/>
        </w:r>
        <w:r>
          <w:rPr>
            <w:noProof/>
            <w:webHidden/>
          </w:rPr>
          <w:fldChar w:fldCharType="begin"/>
        </w:r>
        <w:r>
          <w:rPr>
            <w:noProof/>
            <w:webHidden/>
          </w:rPr>
          <w:instrText xml:space="preserve"> PAGEREF _Toc22075258 \h </w:instrText>
        </w:r>
        <w:r>
          <w:rPr>
            <w:noProof/>
            <w:webHidden/>
          </w:rPr>
        </w:r>
      </w:ins>
      <w:r>
        <w:rPr>
          <w:noProof/>
          <w:webHidden/>
        </w:rPr>
        <w:fldChar w:fldCharType="separate"/>
      </w:r>
      <w:ins w:id="349" w:author="Ryan Lemos" w:date="2019-10-15T23:35:00Z">
        <w:r>
          <w:rPr>
            <w:noProof/>
            <w:webHidden/>
          </w:rPr>
          <w:t>122</w:t>
        </w:r>
        <w:r>
          <w:rPr>
            <w:noProof/>
            <w:webHidden/>
          </w:rPr>
          <w:fldChar w:fldCharType="end"/>
        </w:r>
        <w:r w:rsidRPr="00CF1F4B">
          <w:rPr>
            <w:rStyle w:val="Hyperlink"/>
            <w:noProof/>
          </w:rPr>
          <w:fldChar w:fldCharType="end"/>
        </w:r>
      </w:ins>
    </w:p>
    <w:p w14:paraId="0CE03687" w14:textId="518772CA" w:rsidR="00636A97" w:rsidRDefault="00636A97">
      <w:pPr>
        <w:pStyle w:val="ndicedeilustraes"/>
        <w:tabs>
          <w:tab w:val="right" w:leader="dot" w:pos="9061"/>
        </w:tabs>
        <w:rPr>
          <w:ins w:id="350" w:author="Ryan Lemos" w:date="2019-10-15T23:35:00Z"/>
          <w:rFonts w:asciiTheme="minorHAnsi" w:eastAsiaTheme="minorEastAsia" w:hAnsiTheme="minorHAnsi" w:cstheme="minorBidi"/>
          <w:noProof/>
          <w:sz w:val="22"/>
          <w:lang w:eastAsia="pt-BR"/>
        </w:rPr>
      </w:pPr>
      <w:ins w:id="351"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"_Toc22075259"</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107 - Tela de listagem de atividades recebidas por um aluno</w:t>
        </w:r>
        <w:r>
          <w:rPr>
            <w:noProof/>
            <w:webHidden/>
          </w:rPr>
          <w:tab/>
        </w:r>
        <w:r>
          <w:rPr>
            <w:noProof/>
            <w:webHidden/>
          </w:rPr>
          <w:fldChar w:fldCharType="begin"/>
        </w:r>
        <w:r>
          <w:rPr>
            <w:noProof/>
            <w:webHidden/>
          </w:rPr>
          <w:instrText xml:space="preserve"> PAGEREF _Toc22075259 \h </w:instrText>
        </w:r>
        <w:r>
          <w:rPr>
            <w:noProof/>
            <w:webHidden/>
          </w:rPr>
        </w:r>
      </w:ins>
      <w:r>
        <w:rPr>
          <w:noProof/>
          <w:webHidden/>
        </w:rPr>
        <w:fldChar w:fldCharType="separate"/>
      </w:r>
      <w:ins w:id="352" w:author="Ryan Lemos" w:date="2019-10-15T23:35:00Z">
        <w:r>
          <w:rPr>
            <w:noProof/>
            <w:webHidden/>
          </w:rPr>
          <w:t>123</w:t>
        </w:r>
        <w:r>
          <w:rPr>
            <w:noProof/>
            <w:webHidden/>
          </w:rPr>
          <w:fldChar w:fldCharType="end"/>
        </w:r>
        <w:r w:rsidRPr="00CF1F4B">
          <w:rPr>
            <w:rStyle w:val="Hyperlink"/>
            <w:noProof/>
          </w:rPr>
          <w:fldChar w:fldCharType="end"/>
        </w:r>
      </w:ins>
    </w:p>
    <w:p w14:paraId="10988DDF" w14:textId="36A43E0E" w:rsidR="00636A97" w:rsidRDefault="00636A97">
      <w:pPr>
        <w:pStyle w:val="ndicedeilustraes"/>
        <w:tabs>
          <w:tab w:val="right" w:leader="dot" w:pos="9061"/>
        </w:tabs>
        <w:rPr>
          <w:ins w:id="353" w:author="Ryan Lemos" w:date="2019-10-15T23:35:00Z"/>
          <w:rFonts w:asciiTheme="minorHAnsi" w:eastAsiaTheme="minorEastAsia" w:hAnsiTheme="minorHAnsi" w:cstheme="minorBidi"/>
          <w:noProof/>
          <w:sz w:val="22"/>
          <w:lang w:eastAsia="pt-BR"/>
        </w:rPr>
      </w:pPr>
      <w:ins w:id="354"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"_Toc22075260"</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108 - Tela de primeiro acesso a uma atividade</w:t>
        </w:r>
        <w:r>
          <w:rPr>
            <w:noProof/>
            <w:webHidden/>
          </w:rPr>
          <w:tab/>
        </w:r>
        <w:r>
          <w:rPr>
            <w:noProof/>
            <w:webHidden/>
          </w:rPr>
          <w:fldChar w:fldCharType="begin"/>
        </w:r>
        <w:r>
          <w:rPr>
            <w:noProof/>
            <w:webHidden/>
          </w:rPr>
          <w:instrText xml:space="preserve"> PAGEREF _Toc22075260 \h </w:instrText>
        </w:r>
        <w:r>
          <w:rPr>
            <w:noProof/>
            <w:webHidden/>
          </w:rPr>
        </w:r>
      </w:ins>
      <w:r>
        <w:rPr>
          <w:noProof/>
          <w:webHidden/>
        </w:rPr>
        <w:fldChar w:fldCharType="separate"/>
      </w:r>
      <w:ins w:id="355" w:author="Ryan Lemos" w:date="2019-10-15T23:35:00Z">
        <w:r>
          <w:rPr>
            <w:noProof/>
            <w:webHidden/>
          </w:rPr>
          <w:t>124</w:t>
        </w:r>
        <w:r>
          <w:rPr>
            <w:noProof/>
            <w:webHidden/>
          </w:rPr>
          <w:fldChar w:fldCharType="end"/>
        </w:r>
        <w:r w:rsidRPr="00CF1F4B">
          <w:rPr>
            <w:rStyle w:val="Hyperlink"/>
            <w:noProof/>
          </w:rPr>
          <w:fldChar w:fldCharType="end"/>
        </w:r>
      </w:ins>
    </w:p>
    <w:p w14:paraId="478759A9" w14:textId="04E8D11E" w:rsidR="00636A97" w:rsidRDefault="00636A97">
      <w:pPr>
        <w:pStyle w:val="ndicedeilustraes"/>
        <w:tabs>
          <w:tab w:val="right" w:leader="dot" w:pos="9061"/>
        </w:tabs>
        <w:rPr>
          <w:ins w:id="356" w:author="Ryan Lemos" w:date="2019-10-15T23:35:00Z"/>
          <w:rFonts w:asciiTheme="minorHAnsi" w:eastAsiaTheme="minorEastAsia" w:hAnsiTheme="minorHAnsi" w:cstheme="minorBidi"/>
          <w:noProof/>
          <w:sz w:val="22"/>
          <w:lang w:eastAsia="pt-BR"/>
        </w:rPr>
      </w:pPr>
      <w:ins w:id="357"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"_Toc22075261"</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109 - Tela de resolução do tipo fala</w:t>
        </w:r>
        <w:r>
          <w:rPr>
            <w:noProof/>
            <w:webHidden/>
          </w:rPr>
          <w:tab/>
        </w:r>
        <w:r>
          <w:rPr>
            <w:noProof/>
            <w:webHidden/>
          </w:rPr>
          <w:fldChar w:fldCharType="begin"/>
        </w:r>
        <w:r>
          <w:rPr>
            <w:noProof/>
            <w:webHidden/>
          </w:rPr>
          <w:instrText xml:space="preserve"> PAGEREF _Toc22075261 \h </w:instrText>
        </w:r>
        <w:r>
          <w:rPr>
            <w:noProof/>
            <w:webHidden/>
          </w:rPr>
        </w:r>
      </w:ins>
      <w:r>
        <w:rPr>
          <w:noProof/>
          <w:webHidden/>
        </w:rPr>
        <w:fldChar w:fldCharType="separate"/>
      </w:r>
      <w:ins w:id="358" w:author="Ryan Lemos" w:date="2019-10-15T23:35:00Z">
        <w:r>
          <w:rPr>
            <w:noProof/>
            <w:webHidden/>
          </w:rPr>
          <w:t>125</w:t>
        </w:r>
        <w:r>
          <w:rPr>
            <w:noProof/>
            <w:webHidden/>
          </w:rPr>
          <w:fldChar w:fldCharType="end"/>
        </w:r>
        <w:r w:rsidRPr="00CF1F4B">
          <w:rPr>
            <w:rStyle w:val="Hyperlink"/>
            <w:noProof/>
          </w:rPr>
          <w:fldChar w:fldCharType="end"/>
        </w:r>
      </w:ins>
    </w:p>
    <w:p w14:paraId="2E878455" w14:textId="4A71A41C" w:rsidR="00636A97" w:rsidRDefault="00636A97">
      <w:pPr>
        <w:pStyle w:val="ndicedeilustraes"/>
        <w:tabs>
          <w:tab w:val="right" w:leader="dot" w:pos="9061"/>
        </w:tabs>
        <w:rPr>
          <w:ins w:id="359" w:author="Ryan Lemos" w:date="2019-10-15T23:35:00Z"/>
          <w:rFonts w:asciiTheme="minorHAnsi" w:eastAsiaTheme="minorEastAsia" w:hAnsiTheme="minorHAnsi" w:cstheme="minorBidi"/>
          <w:noProof/>
          <w:sz w:val="22"/>
          <w:lang w:eastAsia="pt-BR"/>
        </w:rPr>
      </w:pPr>
      <w:ins w:id="360"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"_Toc22075262"</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110 - Tela de questão com recurso de áudio</w:t>
        </w:r>
        <w:r>
          <w:rPr>
            <w:noProof/>
            <w:webHidden/>
          </w:rPr>
          <w:tab/>
        </w:r>
        <w:r>
          <w:rPr>
            <w:noProof/>
            <w:webHidden/>
          </w:rPr>
          <w:fldChar w:fldCharType="begin"/>
        </w:r>
        <w:r>
          <w:rPr>
            <w:noProof/>
            <w:webHidden/>
          </w:rPr>
          <w:instrText xml:space="preserve"> PAGEREF _Toc22075262 \h </w:instrText>
        </w:r>
        <w:r>
          <w:rPr>
            <w:noProof/>
            <w:webHidden/>
          </w:rPr>
        </w:r>
      </w:ins>
      <w:r>
        <w:rPr>
          <w:noProof/>
          <w:webHidden/>
        </w:rPr>
        <w:fldChar w:fldCharType="separate"/>
      </w:r>
      <w:ins w:id="361" w:author="Ryan Lemos" w:date="2019-10-15T23:35:00Z">
        <w:r>
          <w:rPr>
            <w:noProof/>
            <w:webHidden/>
          </w:rPr>
          <w:t>125</w:t>
        </w:r>
        <w:r>
          <w:rPr>
            <w:noProof/>
            <w:webHidden/>
          </w:rPr>
          <w:fldChar w:fldCharType="end"/>
        </w:r>
        <w:r w:rsidRPr="00CF1F4B">
          <w:rPr>
            <w:rStyle w:val="Hyperlink"/>
            <w:noProof/>
          </w:rPr>
          <w:fldChar w:fldCharType="end"/>
        </w:r>
      </w:ins>
    </w:p>
    <w:p w14:paraId="1FEC85DA" w14:textId="31BB7C63" w:rsidR="00636A97" w:rsidRDefault="00636A97">
      <w:pPr>
        <w:pStyle w:val="ndicedeilustraes"/>
        <w:tabs>
          <w:tab w:val="right" w:leader="dot" w:pos="9061"/>
        </w:tabs>
        <w:rPr>
          <w:ins w:id="362" w:author="Ryan Lemos" w:date="2019-10-15T23:35:00Z"/>
          <w:rFonts w:asciiTheme="minorHAnsi" w:eastAsiaTheme="minorEastAsia" w:hAnsiTheme="minorHAnsi" w:cstheme="minorBidi"/>
          <w:noProof/>
          <w:sz w:val="22"/>
          <w:lang w:eastAsia="pt-BR"/>
        </w:rPr>
      </w:pPr>
      <w:ins w:id="363"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"_Toc22075263"</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111 - Tela de resultado da atividade para um aluno</w:t>
        </w:r>
        <w:r>
          <w:rPr>
            <w:noProof/>
            <w:webHidden/>
          </w:rPr>
          <w:tab/>
        </w:r>
        <w:r>
          <w:rPr>
            <w:noProof/>
            <w:webHidden/>
          </w:rPr>
          <w:fldChar w:fldCharType="begin"/>
        </w:r>
        <w:r>
          <w:rPr>
            <w:noProof/>
            <w:webHidden/>
          </w:rPr>
          <w:instrText xml:space="preserve"> PAGEREF _Toc22075263 \h </w:instrText>
        </w:r>
        <w:r>
          <w:rPr>
            <w:noProof/>
            <w:webHidden/>
          </w:rPr>
        </w:r>
      </w:ins>
      <w:r>
        <w:rPr>
          <w:noProof/>
          <w:webHidden/>
        </w:rPr>
        <w:fldChar w:fldCharType="separate"/>
      </w:r>
      <w:ins w:id="364" w:author="Ryan Lemos" w:date="2019-10-15T23:35:00Z">
        <w:r>
          <w:rPr>
            <w:noProof/>
            <w:webHidden/>
          </w:rPr>
          <w:t>126</w:t>
        </w:r>
        <w:r>
          <w:rPr>
            <w:noProof/>
            <w:webHidden/>
          </w:rPr>
          <w:fldChar w:fldCharType="end"/>
        </w:r>
        <w:r w:rsidRPr="00CF1F4B">
          <w:rPr>
            <w:rStyle w:val="Hyperlink"/>
            <w:noProof/>
          </w:rPr>
          <w:fldChar w:fldCharType="end"/>
        </w:r>
      </w:ins>
    </w:p>
    <w:p w14:paraId="4FD7AEEC" w14:textId="5A4AFC12" w:rsidR="00636A97" w:rsidRDefault="00636A97">
      <w:pPr>
        <w:pStyle w:val="ndicedeilustraes"/>
        <w:tabs>
          <w:tab w:val="right" w:leader="dot" w:pos="9061"/>
        </w:tabs>
        <w:rPr>
          <w:ins w:id="365" w:author="Ryan Lemos" w:date="2019-10-15T23:35:00Z"/>
          <w:rFonts w:asciiTheme="minorHAnsi" w:eastAsiaTheme="minorEastAsia" w:hAnsiTheme="minorHAnsi" w:cstheme="minorBidi"/>
          <w:noProof/>
          <w:sz w:val="22"/>
          <w:lang w:eastAsia="pt-BR"/>
        </w:rPr>
      </w:pPr>
      <w:ins w:id="366"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"_Toc22075264"</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112 - Tela de desempenho da turma</w:t>
        </w:r>
        <w:r>
          <w:rPr>
            <w:noProof/>
            <w:webHidden/>
          </w:rPr>
          <w:tab/>
        </w:r>
        <w:r>
          <w:rPr>
            <w:noProof/>
            <w:webHidden/>
          </w:rPr>
          <w:fldChar w:fldCharType="begin"/>
        </w:r>
        <w:r>
          <w:rPr>
            <w:noProof/>
            <w:webHidden/>
          </w:rPr>
          <w:instrText xml:space="preserve"> PAGEREF _Toc22075264 \h </w:instrText>
        </w:r>
        <w:r>
          <w:rPr>
            <w:noProof/>
            <w:webHidden/>
          </w:rPr>
        </w:r>
      </w:ins>
      <w:r>
        <w:rPr>
          <w:noProof/>
          <w:webHidden/>
        </w:rPr>
        <w:fldChar w:fldCharType="separate"/>
      </w:r>
      <w:ins w:id="367" w:author="Ryan Lemos" w:date="2019-10-15T23:35:00Z">
        <w:r>
          <w:rPr>
            <w:noProof/>
            <w:webHidden/>
          </w:rPr>
          <w:t>128</w:t>
        </w:r>
        <w:r>
          <w:rPr>
            <w:noProof/>
            <w:webHidden/>
          </w:rPr>
          <w:fldChar w:fldCharType="end"/>
        </w:r>
        <w:r w:rsidRPr="00CF1F4B">
          <w:rPr>
            <w:rStyle w:val="Hyperlink"/>
            <w:noProof/>
          </w:rPr>
          <w:fldChar w:fldCharType="end"/>
        </w:r>
      </w:ins>
    </w:p>
    <w:p w14:paraId="205E6C74" w14:textId="2E1C1CFA" w:rsidR="00636A97" w:rsidRDefault="00636A97">
      <w:pPr>
        <w:pStyle w:val="ndicedeilustraes"/>
        <w:tabs>
          <w:tab w:val="right" w:leader="dot" w:pos="9061"/>
        </w:tabs>
        <w:rPr>
          <w:ins w:id="368" w:author="Ryan Lemos" w:date="2019-10-15T23:35:00Z"/>
          <w:rFonts w:asciiTheme="minorHAnsi" w:eastAsiaTheme="minorEastAsia" w:hAnsiTheme="minorHAnsi" w:cstheme="minorBidi"/>
          <w:noProof/>
          <w:sz w:val="22"/>
          <w:lang w:eastAsia="pt-BR"/>
        </w:rPr>
      </w:pPr>
      <w:ins w:id="369"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"_Toc22075265"</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113 – Trecho da classe de teste do usuário</w:t>
        </w:r>
        <w:r>
          <w:rPr>
            <w:noProof/>
            <w:webHidden/>
          </w:rPr>
          <w:tab/>
        </w:r>
        <w:r>
          <w:rPr>
            <w:noProof/>
            <w:webHidden/>
          </w:rPr>
          <w:fldChar w:fldCharType="begin"/>
        </w:r>
        <w:r>
          <w:rPr>
            <w:noProof/>
            <w:webHidden/>
          </w:rPr>
          <w:instrText xml:space="preserve"> PAGEREF _Toc22075265 \h </w:instrText>
        </w:r>
        <w:r>
          <w:rPr>
            <w:noProof/>
            <w:webHidden/>
          </w:rPr>
        </w:r>
      </w:ins>
      <w:r>
        <w:rPr>
          <w:noProof/>
          <w:webHidden/>
        </w:rPr>
        <w:fldChar w:fldCharType="separate"/>
      </w:r>
      <w:ins w:id="370" w:author="Ryan Lemos" w:date="2019-10-15T23:35:00Z">
        <w:r>
          <w:rPr>
            <w:noProof/>
            <w:webHidden/>
          </w:rPr>
          <w:t>132</w:t>
        </w:r>
        <w:r>
          <w:rPr>
            <w:noProof/>
            <w:webHidden/>
          </w:rPr>
          <w:fldChar w:fldCharType="end"/>
        </w:r>
        <w:r w:rsidRPr="00CF1F4B">
          <w:rPr>
            <w:rStyle w:val="Hyperlink"/>
            <w:noProof/>
          </w:rPr>
          <w:fldChar w:fldCharType="end"/>
        </w:r>
      </w:ins>
    </w:p>
    <w:p w14:paraId="61735403" w14:textId="2A713C4E" w:rsidR="00636A97" w:rsidRDefault="00636A97">
      <w:pPr>
        <w:pStyle w:val="ndicedeilustraes"/>
        <w:tabs>
          <w:tab w:val="right" w:leader="dot" w:pos="9061"/>
        </w:tabs>
        <w:rPr>
          <w:ins w:id="371" w:author="Ryan Lemos" w:date="2019-10-15T23:35:00Z"/>
          <w:rFonts w:asciiTheme="minorHAnsi" w:eastAsiaTheme="minorEastAsia" w:hAnsiTheme="minorHAnsi" w:cstheme="minorBidi"/>
          <w:noProof/>
          <w:sz w:val="22"/>
          <w:lang w:eastAsia="pt-BR"/>
        </w:rPr>
      </w:pPr>
      <w:ins w:id="372"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"_Toc22075266"</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114 - Teste de atualização de um evento</w:t>
        </w:r>
        <w:r>
          <w:rPr>
            <w:noProof/>
            <w:webHidden/>
          </w:rPr>
          <w:tab/>
        </w:r>
        <w:r>
          <w:rPr>
            <w:noProof/>
            <w:webHidden/>
          </w:rPr>
          <w:fldChar w:fldCharType="begin"/>
        </w:r>
        <w:r>
          <w:rPr>
            <w:noProof/>
            <w:webHidden/>
          </w:rPr>
          <w:instrText xml:space="preserve"> PAGEREF _Toc22075266 \h </w:instrText>
        </w:r>
        <w:r>
          <w:rPr>
            <w:noProof/>
            <w:webHidden/>
          </w:rPr>
        </w:r>
      </w:ins>
      <w:r>
        <w:rPr>
          <w:noProof/>
          <w:webHidden/>
        </w:rPr>
        <w:fldChar w:fldCharType="separate"/>
      </w:r>
      <w:ins w:id="373" w:author="Ryan Lemos" w:date="2019-10-15T23:35:00Z">
        <w:r>
          <w:rPr>
            <w:noProof/>
            <w:webHidden/>
          </w:rPr>
          <w:t>133</w:t>
        </w:r>
        <w:r>
          <w:rPr>
            <w:noProof/>
            <w:webHidden/>
          </w:rPr>
          <w:fldChar w:fldCharType="end"/>
        </w:r>
        <w:r w:rsidRPr="00CF1F4B">
          <w:rPr>
            <w:rStyle w:val="Hyperlink"/>
            <w:noProof/>
          </w:rPr>
          <w:fldChar w:fldCharType="end"/>
        </w:r>
      </w:ins>
    </w:p>
    <w:p w14:paraId="206AE7EF" w14:textId="00D6BEB9" w:rsidR="00636A97" w:rsidRDefault="00636A97">
      <w:pPr>
        <w:pStyle w:val="ndicedeilustraes"/>
        <w:tabs>
          <w:tab w:val="right" w:leader="dot" w:pos="9061"/>
        </w:tabs>
        <w:rPr>
          <w:ins w:id="374" w:author="Ryan Lemos" w:date="2019-10-15T23:35:00Z"/>
          <w:rFonts w:asciiTheme="minorHAnsi" w:eastAsiaTheme="minorEastAsia" w:hAnsiTheme="minorHAnsi" w:cstheme="minorBidi"/>
          <w:noProof/>
          <w:sz w:val="22"/>
          <w:lang w:eastAsia="pt-BR"/>
        </w:rPr>
      </w:pPr>
      <w:ins w:id="375"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"_Toc22075267"</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lang w:val="en-US"/>
          </w:rPr>
          <w:t>Figura 115 - Teste de login</w:t>
        </w:r>
        <w:r>
          <w:rPr>
            <w:noProof/>
            <w:webHidden/>
          </w:rPr>
          <w:tab/>
        </w:r>
        <w:r>
          <w:rPr>
            <w:noProof/>
            <w:webHidden/>
          </w:rPr>
          <w:fldChar w:fldCharType="begin"/>
        </w:r>
        <w:r>
          <w:rPr>
            <w:noProof/>
            <w:webHidden/>
          </w:rPr>
          <w:instrText xml:space="preserve"> PAGEREF _Toc22075267 \h </w:instrText>
        </w:r>
        <w:r>
          <w:rPr>
            <w:noProof/>
            <w:webHidden/>
          </w:rPr>
        </w:r>
      </w:ins>
      <w:r>
        <w:rPr>
          <w:noProof/>
          <w:webHidden/>
        </w:rPr>
        <w:fldChar w:fldCharType="separate"/>
      </w:r>
      <w:ins w:id="376" w:author="Ryan Lemos" w:date="2019-10-15T23:35:00Z">
        <w:r>
          <w:rPr>
            <w:noProof/>
            <w:webHidden/>
          </w:rPr>
          <w:t>133</w:t>
        </w:r>
        <w:r>
          <w:rPr>
            <w:noProof/>
            <w:webHidden/>
          </w:rPr>
          <w:fldChar w:fldCharType="end"/>
        </w:r>
        <w:r w:rsidRPr="00CF1F4B">
          <w:rPr>
            <w:rStyle w:val="Hyperlink"/>
            <w:noProof/>
          </w:rPr>
          <w:fldChar w:fldCharType="end"/>
        </w:r>
      </w:ins>
    </w:p>
    <w:p w14:paraId="4050846E" w14:textId="61FE392A" w:rsidR="00636A97" w:rsidRDefault="00636A97">
      <w:pPr>
        <w:pStyle w:val="ndicedeilustraes"/>
        <w:tabs>
          <w:tab w:val="right" w:leader="dot" w:pos="9061"/>
        </w:tabs>
        <w:rPr>
          <w:ins w:id="377" w:author="Ryan Lemos" w:date="2019-10-15T23:35:00Z"/>
          <w:rFonts w:asciiTheme="minorHAnsi" w:eastAsiaTheme="minorEastAsia" w:hAnsiTheme="minorHAnsi" w:cstheme="minorBidi"/>
          <w:noProof/>
          <w:sz w:val="22"/>
          <w:lang w:eastAsia="pt-BR"/>
        </w:rPr>
      </w:pPr>
      <w:ins w:id="378"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"_Toc22075268"</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116 - Execução de um teste no PHPUNIT</w:t>
        </w:r>
        <w:r>
          <w:rPr>
            <w:noProof/>
            <w:webHidden/>
          </w:rPr>
          <w:tab/>
        </w:r>
        <w:r>
          <w:rPr>
            <w:noProof/>
            <w:webHidden/>
          </w:rPr>
          <w:fldChar w:fldCharType="begin"/>
        </w:r>
        <w:r>
          <w:rPr>
            <w:noProof/>
            <w:webHidden/>
          </w:rPr>
          <w:instrText xml:space="preserve"> PAGEREF _Toc22075268 \h </w:instrText>
        </w:r>
        <w:r>
          <w:rPr>
            <w:noProof/>
            <w:webHidden/>
          </w:rPr>
        </w:r>
      </w:ins>
      <w:r>
        <w:rPr>
          <w:noProof/>
          <w:webHidden/>
        </w:rPr>
        <w:fldChar w:fldCharType="separate"/>
      </w:r>
      <w:ins w:id="379" w:author="Ryan Lemos" w:date="2019-10-15T23:35:00Z">
        <w:r>
          <w:rPr>
            <w:noProof/>
            <w:webHidden/>
          </w:rPr>
          <w:t>134</w:t>
        </w:r>
        <w:r>
          <w:rPr>
            <w:noProof/>
            <w:webHidden/>
          </w:rPr>
          <w:fldChar w:fldCharType="end"/>
        </w:r>
        <w:r w:rsidRPr="00CF1F4B">
          <w:rPr>
            <w:rStyle w:val="Hyperlink"/>
            <w:noProof/>
          </w:rPr>
          <w:fldChar w:fldCharType="end"/>
        </w:r>
      </w:ins>
    </w:p>
    <w:p w14:paraId="6BF54A2C" w14:textId="5B696A1F" w:rsidR="00636A97" w:rsidRDefault="00636A97">
      <w:pPr>
        <w:pStyle w:val="ndicedeilustraes"/>
        <w:tabs>
          <w:tab w:val="right" w:leader="dot" w:pos="9061"/>
        </w:tabs>
        <w:rPr>
          <w:ins w:id="380" w:author="Ryan Lemos" w:date="2019-10-15T23:35:00Z"/>
          <w:rFonts w:asciiTheme="minorHAnsi" w:eastAsiaTheme="minorEastAsia" w:hAnsiTheme="minorHAnsi" w:cstheme="minorBidi"/>
          <w:noProof/>
          <w:sz w:val="22"/>
          <w:lang w:eastAsia="pt-BR"/>
        </w:rPr>
      </w:pPr>
      <w:ins w:id="381"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"_Toc22075269"</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117 - Lista de alunos cadastrados na produção</w:t>
        </w:r>
        <w:r>
          <w:rPr>
            <w:noProof/>
            <w:webHidden/>
          </w:rPr>
          <w:tab/>
        </w:r>
        <w:r>
          <w:rPr>
            <w:noProof/>
            <w:webHidden/>
          </w:rPr>
          <w:fldChar w:fldCharType="begin"/>
        </w:r>
        <w:r>
          <w:rPr>
            <w:noProof/>
            <w:webHidden/>
          </w:rPr>
          <w:instrText xml:space="preserve"> PAGEREF _Toc22075269 \h </w:instrText>
        </w:r>
        <w:r>
          <w:rPr>
            <w:noProof/>
            <w:webHidden/>
          </w:rPr>
        </w:r>
      </w:ins>
      <w:r>
        <w:rPr>
          <w:noProof/>
          <w:webHidden/>
        </w:rPr>
        <w:fldChar w:fldCharType="separate"/>
      </w:r>
      <w:ins w:id="382" w:author="Ryan Lemos" w:date="2019-10-15T23:35:00Z">
        <w:r>
          <w:rPr>
            <w:noProof/>
            <w:webHidden/>
          </w:rPr>
          <w:t>135</w:t>
        </w:r>
        <w:r>
          <w:rPr>
            <w:noProof/>
            <w:webHidden/>
          </w:rPr>
          <w:fldChar w:fldCharType="end"/>
        </w:r>
        <w:r w:rsidRPr="00CF1F4B">
          <w:rPr>
            <w:rStyle w:val="Hyperlink"/>
            <w:noProof/>
          </w:rPr>
          <w:fldChar w:fldCharType="end"/>
        </w:r>
      </w:ins>
    </w:p>
    <w:p w14:paraId="3C2B6E80" w14:textId="5F67115D" w:rsidR="00636A97" w:rsidRDefault="00636A97">
      <w:pPr>
        <w:pStyle w:val="ndicedeilustraes"/>
        <w:tabs>
          <w:tab w:val="right" w:leader="dot" w:pos="9061"/>
        </w:tabs>
        <w:rPr>
          <w:ins w:id="383" w:author="Ryan Lemos" w:date="2019-10-15T23:35:00Z"/>
          <w:rFonts w:asciiTheme="minorHAnsi" w:eastAsiaTheme="minorEastAsia" w:hAnsiTheme="minorHAnsi" w:cstheme="minorBidi"/>
          <w:noProof/>
          <w:sz w:val="22"/>
          <w:lang w:eastAsia="pt-BR"/>
        </w:rPr>
      </w:pPr>
      <w:ins w:id="384" w:author="Ryan Lemos" w:date="2019-10-15T23:35:00Z">
        <w:r w:rsidRPr="00CF1F4B">
          <w:rPr>
            <w:rStyle w:val="Hyperlink"/>
            <w:noProof/>
          </w:rPr>
          <w:fldChar w:fldCharType="begin"/>
        </w:r>
        <w:r w:rsidRPr="00CF1F4B">
          <w:rPr>
            <w:rStyle w:val="Hyperlink"/>
            <w:noProof/>
          </w:rPr>
          <w:instrText xml:space="preserve"> </w:instrText>
        </w:r>
        <w:r>
          <w:rPr>
            <w:noProof/>
          </w:rPr>
          <w:instrText>HYPERLINK \l "_Toc22075270"</w:instrText>
        </w:r>
        <w:r w:rsidRPr="00CF1F4B">
          <w:rPr>
            <w:rStyle w:val="Hyperlink"/>
            <w:noProof/>
          </w:rPr>
          <w:instrText xml:space="preserve"> </w:instrText>
        </w:r>
        <w:r w:rsidRPr="00CF1F4B">
          <w:rPr>
            <w:rStyle w:val="Hyperlink"/>
            <w:noProof/>
          </w:rPr>
        </w:r>
        <w:r w:rsidRPr="00CF1F4B">
          <w:rPr>
            <w:rStyle w:val="Hyperlink"/>
            <w:noProof/>
          </w:rPr>
          <w:fldChar w:fldCharType="separate"/>
        </w:r>
        <w:r w:rsidRPr="00CF1F4B">
          <w:rPr>
            <w:rStyle w:val="Hyperlink"/>
            <w:noProof/>
          </w:rPr>
          <w:t>Figura 118 - Listagem do padrão de anos pela ILC</w:t>
        </w:r>
        <w:r>
          <w:rPr>
            <w:noProof/>
            <w:webHidden/>
          </w:rPr>
          <w:tab/>
        </w:r>
        <w:r>
          <w:rPr>
            <w:noProof/>
            <w:webHidden/>
          </w:rPr>
          <w:fldChar w:fldCharType="begin"/>
        </w:r>
        <w:r>
          <w:rPr>
            <w:noProof/>
            <w:webHidden/>
          </w:rPr>
          <w:instrText xml:space="preserve"> PAGEREF _Toc22075270 \h </w:instrText>
        </w:r>
        <w:r>
          <w:rPr>
            <w:noProof/>
            <w:webHidden/>
          </w:rPr>
        </w:r>
      </w:ins>
      <w:r>
        <w:rPr>
          <w:noProof/>
          <w:webHidden/>
        </w:rPr>
        <w:fldChar w:fldCharType="separate"/>
      </w:r>
      <w:ins w:id="385" w:author="Ryan Lemos" w:date="2019-10-15T23:35:00Z">
        <w:r>
          <w:rPr>
            <w:noProof/>
            <w:webHidden/>
          </w:rPr>
          <w:t>136</w:t>
        </w:r>
        <w:r>
          <w:rPr>
            <w:noProof/>
            <w:webHidden/>
          </w:rPr>
          <w:fldChar w:fldCharType="end"/>
        </w:r>
        <w:r w:rsidRPr="00CF1F4B">
          <w:rPr>
            <w:rStyle w:val="Hyperlink"/>
            <w:noProof/>
          </w:rPr>
          <w:fldChar w:fldCharType="end"/>
        </w:r>
      </w:ins>
    </w:p>
    <w:p w14:paraId="16859DC8" w14:textId="214E83DC" w:rsidR="00A23541" w:rsidDel="00636A97" w:rsidRDefault="00A23541">
      <w:pPr>
        <w:pStyle w:val="ndicedeilustraes"/>
        <w:tabs>
          <w:tab w:val="right" w:leader="dot" w:pos="9061"/>
        </w:tabs>
        <w:rPr>
          <w:del w:id="386" w:author="Ryan Lemos" w:date="2019-10-15T23:35:00Z"/>
          <w:rFonts w:asciiTheme="minorHAnsi" w:eastAsiaTheme="minorEastAsia" w:hAnsiTheme="minorHAnsi" w:cstheme="minorBidi"/>
          <w:noProof/>
          <w:sz w:val="22"/>
          <w:lang w:eastAsia="pt-BR"/>
        </w:rPr>
      </w:pPr>
      <w:del w:id="387" w:author="Ryan Lemos" w:date="2019-10-15T23:35:00Z">
        <w:r w:rsidRPr="00636A97" w:rsidDel="00636A97">
          <w:rPr>
            <w:rStyle w:val="Hyperlink"/>
            <w:noProof/>
            <w:rPrChange w:id="388" w:author="Ryan Lemos" w:date="2019-10-15T23:35:00Z">
              <w:rPr>
                <w:rStyle w:val="Hyperlink"/>
                <w:noProof/>
              </w:rPr>
            </w:rPrChange>
          </w:rPr>
          <w:delText>Figura 1 - Modelo de aprendizagem da Wizard</w:delText>
        </w:r>
        <w:r w:rsidDel="00636A97">
          <w:rPr>
            <w:noProof/>
            <w:webHidden/>
          </w:rPr>
          <w:tab/>
          <w:delText>24</w:delText>
        </w:r>
      </w:del>
    </w:p>
    <w:p w14:paraId="1F02CFA9" w14:textId="0B0B877F" w:rsidR="00A23541" w:rsidDel="00636A97" w:rsidRDefault="00A23541">
      <w:pPr>
        <w:pStyle w:val="ndicedeilustraes"/>
        <w:tabs>
          <w:tab w:val="right" w:leader="dot" w:pos="9061"/>
        </w:tabs>
        <w:rPr>
          <w:del w:id="389" w:author="Ryan Lemos" w:date="2019-10-15T23:35:00Z"/>
          <w:rFonts w:asciiTheme="minorHAnsi" w:eastAsiaTheme="minorEastAsia" w:hAnsiTheme="minorHAnsi" w:cstheme="minorBidi"/>
          <w:noProof/>
          <w:sz w:val="22"/>
          <w:lang w:eastAsia="pt-BR"/>
        </w:rPr>
      </w:pPr>
      <w:del w:id="390" w:author="Ryan Lemos" w:date="2019-10-15T23:35:00Z">
        <w:r w:rsidRPr="00636A97" w:rsidDel="00636A97">
          <w:rPr>
            <w:rStyle w:val="Hyperlink"/>
            <w:noProof/>
            <w:rPrChange w:id="391" w:author="Ryan Lemos" w:date="2019-10-15T23:35:00Z">
              <w:rPr>
                <w:rStyle w:val="Hyperlink"/>
                <w:noProof/>
              </w:rPr>
            </w:rPrChange>
          </w:rPr>
          <w:delText>Figura 2 - Funcionalidades do Wiz.me</w:delText>
        </w:r>
        <w:r w:rsidDel="00636A97">
          <w:rPr>
            <w:noProof/>
            <w:webHidden/>
          </w:rPr>
          <w:tab/>
          <w:delText>25</w:delText>
        </w:r>
      </w:del>
    </w:p>
    <w:p w14:paraId="49E53D3E" w14:textId="087EA7D2" w:rsidR="00A23541" w:rsidDel="00636A97" w:rsidRDefault="00A23541">
      <w:pPr>
        <w:pStyle w:val="ndicedeilustraes"/>
        <w:tabs>
          <w:tab w:val="right" w:leader="dot" w:pos="9061"/>
        </w:tabs>
        <w:rPr>
          <w:del w:id="392" w:author="Ryan Lemos" w:date="2019-10-15T23:35:00Z"/>
          <w:rFonts w:asciiTheme="minorHAnsi" w:eastAsiaTheme="minorEastAsia" w:hAnsiTheme="minorHAnsi" w:cstheme="minorBidi"/>
          <w:noProof/>
          <w:sz w:val="22"/>
          <w:lang w:eastAsia="pt-BR"/>
        </w:rPr>
      </w:pPr>
      <w:del w:id="393" w:author="Ryan Lemos" w:date="2019-10-15T23:35:00Z">
        <w:r w:rsidRPr="00636A97" w:rsidDel="00636A97">
          <w:rPr>
            <w:rStyle w:val="Hyperlink"/>
            <w:noProof/>
            <w:rPrChange w:id="394" w:author="Ryan Lemos" w:date="2019-10-15T23:35:00Z">
              <w:rPr>
                <w:rStyle w:val="Hyperlink"/>
                <w:noProof/>
              </w:rPr>
            </w:rPrChange>
          </w:rPr>
          <w:delText>Figura 3 - Características do Duolingo</w:delText>
        </w:r>
        <w:r w:rsidDel="00636A97">
          <w:rPr>
            <w:noProof/>
            <w:webHidden/>
          </w:rPr>
          <w:tab/>
          <w:delText>25</w:delText>
        </w:r>
      </w:del>
    </w:p>
    <w:p w14:paraId="7A6B4BDC" w14:textId="75E88F6C" w:rsidR="00A23541" w:rsidDel="00636A97" w:rsidRDefault="00A23541">
      <w:pPr>
        <w:pStyle w:val="ndicedeilustraes"/>
        <w:tabs>
          <w:tab w:val="right" w:leader="dot" w:pos="9061"/>
        </w:tabs>
        <w:rPr>
          <w:del w:id="395" w:author="Ryan Lemos" w:date="2019-10-15T23:35:00Z"/>
          <w:rFonts w:asciiTheme="minorHAnsi" w:eastAsiaTheme="minorEastAsia" w:hAnsiTheme="minorHAnsi" w:cstheme="minorBidi"/>
          <w:noProof/>
          <w:sz w:val="22"/>
          <w:lang w:eastAsia="pt-BR"/>
        </w:rPr>
      </w:pPr>
      <w:del w:id="396" w:author="Ryan Lemos" w:date="2019-10-15T23:35:00Z">
        <w:r w:rsidRPr="00636A97" w:rsidDel="00636A97">
          <w:rPr>
            <w:rStyle w:val="Hyperlink"/>
            <w:noProof/>
            <w:rPrChange w:id="397" w:author="Ryan Lemos" w:date="2019-10-15T23:35:00Z">
              <w:rPr>
                <w:rStyle w:val="Hyperlink"/>
                <w:noProof/>
              </w:rPr>
            </w:rPrChange>
          </w:rPr>
          <w:delText>Figura 4 - Interação humano-computador adaptada da descrição do comitê SIGCHI 1992</w:delText>
        </w:r>
        <w:r w:rsidDel="00636A97">
          <w:rPr>
            <w:noProof/>
            <w:webHidden/>
          </w:rPr>
          <w:tab/>
          <w:delText>27</w:delText>
        </w:r>
      </w:del>
    </w:p>
    <w:p w14:paraId="014A3D0C" w14:textId="56CEA0D3" w:rsidR="00A23541" w:rsidDel="00636A97" w:rsidRDefault="00A23541">
      <w:pPr>
        <w:pStyle w:val="ndicedeilustraes"/>
        <w:tabs>
          <w:tab w:val="right" w:leader="dot" w:pos="9061"/>
        </w:tabs>
        <w:rPr>
          <w:del w:id="398" w:author="Ryan Lemos" w:date="2019-10-15T23:35:00Z"/>
          <w:rFonts w:asciiTheme="minorHAnsi" w:eastAsiaTheme="minorEastAsia" w:hAnsiTheme="minorHAnsi" w:cstheme="minorBidi"/>
          <w:noProof/>
          <w:sz w:val="22"/>
          <w:lang w:eastAsia="pt-BR"/>
        </w:rPr>
      </w:pPr>
      <w:del w:id="399" w:author="Ryan Lemos" w:date="2019-10-15T23:35:00Z">
        <w:r w:rsidRPr="00636A97" w:rsidDel="00636A97">
          <w:rPr>
            <w:rStyle w:val="Hyperlink"/>
            <w:noProof/>
            <w:rPrChange w:id="400" w:author="Ryan Lemos" w:date="2019-10-15T23:35:00Z">
              <w:rPr>
                <w:rStyle w:val="Hyperlink"/>
                <w:noProof/>
              </w:rPr>
            </w:rPrChange>
          </w:rPr>
          <w:delText>Figura 5 - Camadas da Engenharia de Software</w:delText>
        </w:r>
        <w:r w:rsidDel="00636A97">
          <w:rPr>
            <w:noProof/>
            <w:webHidden/>
          </w:rPr>
          <w:tab/>
          <w:delText>29</w:delText>
        </w:r>
      </w:del>
    </w:p>
    <w:p w14:paraId="1814AE3C" w14:textId="170ADD50" w:rsidR="00A23541" w:rsidDel="00636A97" w:rsidRDefault="00A23541">
      <w:pPr>
        <w:pStyle w:val="ndicedeilustraes"/>
        <w:tabs>
          <w:tab w:val="right" w:leader="dot" w:pos="9061"/>
        </w:tabs>
        <w:rPr>
          <w:del w:id="401" w:author="Ryan Lemos" w:date="2019-10-15T23:35:00Z"/>
          <w:rFonts w:asciiTheme="minorHAnsi" w:eastAsiaTheme="minorEastAsia" w:hAnsiTheme="minorHAnsi" w:cstheme="minorBidi"/>
          <w:noProof/>
          <w:sz w:val="22"/>
          <w:lang w:eastAsia="pt-BR"/>
        </w:rPr>
      </w:pPr>
      <w:del w:id="402" w:author="Ryan Lemos" w:date="2019-10-15T23:35:00Z">
        <w:r w:rsidRPr="00636A97" w:rsidDel="00636A97">
          <w:rPr>
            <w:rStyle w:val="Hyperlink"/>
            <w:noProof/>
            <w:rPrChange w:id="403" w:author="Ryan Lemos" w:date="2019-10-15T23:35:00Z">
              <w:rPr>
                <w:rStyle w:val="Hyperlink"/>
                <w:noProof/>
              </w:rPr>
            </w:rPrChange>
          </w:rPr>
          <w:delText>Figura 6 - Exemplo de processo</w:delText>
        </w:r>
        <w:r w:rsidDel="00636A97">
          <w:rPr>
            <w:noProof/>
            <w:webHidden/>
          </w:rPr>
          <w:tab/>
          <w:delText>30</w:delText>
        </w:r>
      </w:del>
    </w:p>
    <w:p w14:paraId="6C6CE21A" w14:textId="4DF66940" w:rsidR="00A23541" w:rsidDel="00636A97" w:rsidRDefault="00A23541">
      <w:pPr>
        <w:pStyle w:val="ndicedeilustraes"/>
        <w:tabs>
          <w:tab w:val="right" w:leader="dot" w:pos="9061"/>
        </w:tabs>
        <w:rPr>
          <w:del w:id="404" w:author="Ryan Lemos" w:date="2019-10-15T23:35:00Z"/>
          <w:rFonts w:asciiTheme="minorHAnsi" w:eastAsiaTheme="minorEastAsia" w:hAnsiTheme="minorHAnsi" w:cstheme="minorBidi"/>
          <w:noProof/>
          <w:sz w:val="22"/>
          <w:lang w:eastAsia="pt-BR"/>
        </w:rPr>
      </w:pPr>
      <w:del w:id="405" w:author="Ryan Lemos" w:date="2019-10-15T23:35:00Z">
        <w:r w:rsidRPr="00636A97" w:rsidDel="00636A97">
          <w:rPr>
            <w:rStyle w:val="Hyperlink"/>
            <w:noProof/>
            <w:rPrChange w:id="406" w:author="Ryan Lemos" w:date="2019-10-15T23:35:00Z">
              <w:rPr>
                <w:rStyle w:val="Hyperlink"/>
                <w:noProof/>
              </w:rPr>
            </w:rPrChange>
          </w:rPr>
          <w:delText>Figura 7 – Exemplo de conectores em um processo de compra</w:delText>
        </w:r>
        <w:r w:rsidDel="00636A97">
          <w:rPr>
            <w:noProof/>
            <w:webHidden/>
          </w:rPr>
          <w:tab/>
          <w:delText>31</w:delText>
        </w:r>
      </w:del>
    </w:p>
    <w:p w14:paraId="282AEE87" w14:textId="5F71E32A" w:rsidR="00A23541" w:rsidDel="00636A97" w:rsidRDefault="00A23541">
      <w:pPr>
        <w:pStyle w:val="ndicedeilustraes"/>
        <w:tabs>
          <w:tab w:val="right" w:leader="dot" w:pos="9061"/>
        </w:tabs>
        <w:rPr>
          <w:del w:id="407" w:author="Ryan Lemos" w:date="2019-10-15T23:35:00Z"/>
          <w:rFonts w:asciiTheme="minorHAnsi" w:eastAsiaTheme="minorEastAsia" w:hAnsiTheme="minorHAnsi" w:cstheme="minorBidi"/>
          <w:noProof/>
          <w:sz w:val="22"/>
          <w:lang w:eastAsia="pt-BR"/>
        </w:rPr>
      </w:pPr>
      <w:del w:id="408" w:author="Ryan Lemos" w:date="2019-10-15T23:35:00Z">
        <w:r w:rsidRPr="00636A97" w:rsidDel="00636A97">
          <w:rPr>
            <w:rStyle w:val="Hyperlink"/>
            <w:noProof/>
            <w:rPrChange w:id="409" w:author="Ryan Lemos" w:date="2019-10-15T23:35:00Z">
              <w:rPr>
                <w:rStyle w:val="Hyperlink"/>
                <w:noProof/>
              </w:rPr>
            </w:rPrChange>
          </w:rPr>
          <w:delText xml:space="preserve">Figura 8 - Exemplo de </w:delText>
        </w:r>
        <w:r w:rsidRPr="00636A97" w:rsidDel="00636A97">
          <w:rPr>
            <w:rStyle w:val="Hyperlink"/>
            <w:i/>
            <w:noProof/>
            <w:rPrChange w:id="410" w:author="Ryan Lemos" w:date="2019-10-15T23:35:00Z">
              <w:rPr>
                <w:rStyle w:val="Hyperlink"/>
                <w:i/>
                <w:noProof/>
              </w:rPr>
            </w:rPrChange>
          </w:rPr>
          <w:delText>gateway</w:delText>
        </w:r>
        <w:r w:rsidRPr="00636A97" w:rsidDel="00636A97">
          <w:rPr>
            <w:rStyle w:val="Hyperlink"/>
            <w:noProof/>
            <w:rPrChange w:id="411" w:author="Ryan Lemos" w:date="2019-10-15T23:35:00Z">
              <w:rPr>
                <w:rStyle w:val="Hyperlink"/>
                <w:noProof/>
              </w:rPr>
            </w:rPrChange>
          </w:rPr>
          <w:delText xml:space="preserve"> em um processo de compra</w:delText>
        </w:r>
        <w:r w:rsidDel="00636A97">
          <w:rPr>
            <w:noProof/>
            <w:webHidden/>
          </w:rPr>
          <w:tab/>
          <w:delText>31</w:delText>
        </w:r>
      </w:del>
    </w:p>
    <w:p w14:paraId="120D82A5" w14:textId="17CC954F" w:rsidR="00A23541" w:rsidDel="00636A97" w:rsidRDefault="00A23541">
      <w:pPr>
        <w:pStyle w:val="ndicedeilustraes"/>
        <w:tabs>
          <w:tab w:val="right" w:leader="dot" w:pos="9061"/>
        </w:tabs>
        <w:rPr>
          <w:del w:id="412" w:author="Ryan Lemos" w:date="2019-10-15T23:35:00Z"/>
          <w:rFonts w:asciiTheme="minorHAnsi" w:eastAsiaTheme="minorEastAsia" w:hAnsiTheme="minorHAnsi" w:cstheme="minorBidi"/>
          <w:noProof/>
          <w:sz w:val="22"/>
          <w:lang w:eastAsia="pt-BR"/>
        </w:rPr>
      </w:pPr>
      <w:del w:id="413" w:author="Ryan Lemos" w:date="2019-10-15T23:35:00Z">
        <w:r w:rsidRPr="00636A97" w:rsidDel="00636A97">
          <w:rPr>
            <w:rStyle w:val="Hyperlink"/>
            <w:noProof/>
            <w:rPrChange w:id="414" w:author="Ryan Lemos" w:date="2019-10-15T23:35:00Z">
              <w:rPr>
                <w:rStyle w:val="Hyperlink"/>
                <w:noProof/>
              </w:rPr>
            </w:rPrChange>
          </w:rPr>
          <w:delText>Figura 9 - Exemplo de utilização de eventos em um processo de compra</w:delText>
        </w:r>
        <w:r w:rsidDel="00636A97">
          <w:rPr>
            <w:noProof/>
            <w:webHidden/>
          </w:rPr>
          <w:tab/>
          <w:delText>32</w:delText>
        </w:r>
      </w:del>
    </w:p>
    <w:p w14:paraId="2B59A000" w14:textId="63767D80" w:rsidR="00A23541" w:rsidDel="00636A97" w:rsidRDefault="00A23541">
      <w:pPr>
        <w:pStyle w:val="ndicedeilustraes"/>
        <w:tabs>
          <w:tab w:val="right" w:leader="dot" w:pos="9061"/>
        </w:tabs>
        <w:rPr>
          <w:del w:id="415" w:author="Ryan Lemos" w:date="2019-10-15T23:35:00Z"/>
          <w:rFonts w:asciiTheme="minorHAnsi" w:eastAsiaTheme="minorEastAsia" w:hAnsiTheme="minorHAnsi" w:cstheme="minorBidi"/>
          <w:noProof/>
          <w:sz w:val="22"/>
          <w:lang w:eastAsia="pt-BR"/>
        </w:rPr>
      </w:pPr>
      <w:del w:id="416" w:author="Ryan Lemos" w:date="2019-10-15T23:35:00Z">
        <w:r w:rsidRPr="00636A97" w:rsidDel="00636A97">
          <w:rPr>
            <w:rStyle w:val="Hyperlink"/>
            <w:noProof/>
            <w:rPrChange w:id="417" w:author="Ryan Lemos" w:date="2019-10-15T23:35:00Z">
              <w:rPr>
                <w:rStyle w:val="Hyperlink"/>
                <w:noProof/>
              </w:rPr>
            </w:rPrChange>
          </w:rPr>
          <w:delText>Figura 10 - Exemplo de utilização de piscinas e raias em um processo de compra</w:delText>
        </w:r>
        <w:r w:rsidDel="00636A97">
          <w:rPr>
            <w:noProof/>
            <w:webHidden/>
          </w:rPr>
          <w:tab/>
          <w:delText>33</w:delText>
        </w:r>
      </w:del>
    </w:p>
    <w:p w14:paraId="285BF259" w14:textId="42B1E7B8" w:rsidR="00A23541" w:rsidDel="00636A97" w:rsidRDefault="00A23541">
      <w:pPr>
        <w:pStyle w:val="ndicedeilustraes"/>
        <w:tabs>
          <w:tab w:val="right" w:leader="dot" w:pos="9061"/>
        </w:tabs>
        <w:rPr>
          <w:del w:id="418" w:author="Ryan Lemos" w:date="2019-10-15T23:35:00Z"/>
          <w:rFonts w:asciiTheme="minorHAnsi" w:eastAsiaTheme="minorEastAsia" w:hAnsiTheme="minorHAnsi" w:cstheme="minorBidi"/>
          <w:noProof/>
          <w:sz w:val="22"/>
          <w:lang w:eastAsia="pt-BR"/>
        </w:rPr>
      </w:pPr>
      <w:del w:id="419" w:author="Ryan Lemos" w:date="2019-10-15T23:35:00Z">
        <w:r w:rsidRPr="00636A97" w:rsidDel="00636A97">
          <w:rPr>
            <w:rStyle w:val="Hyperlink"/>
            <w:noProof/>
            <w:rPrChange w:id="420" w:author="Ryan Lemos" w:date="2019-10-15T23:35:00Z">
              <w:rPr>
                <w:rStyle w:val="Hyperlink"/>
                <w:noProof/>
              </w:rPr>
            </w:rPrChange>
          </w:rPr>
          <w:delText>Figura 11 - Modelo em espiral</w:delText>
        </w:r>
        <w:r w:rsidDel="00636A97">
          <w:rPr>
            <w:noProof/>
            <w:webHidden/>
          </w:rPr>
          <w:tab/>
          <w:delText>34</w:delText>
        </w:r>
      </w:del>
    </w:p>
    <w:p w14:paraId="6A6D0BB5" w14:textId="161A340C" w:rsidR="00A23541" w:rsidDel="00636A97" w:rsidRDefault="00A23541">
      <w:pPr>
        <w:pStyle w:val="ndicedeilustraes"/>
        <w:tabs>
          <w:tab w:val="right" w:leader="dot" w:pos="9061"/>
        </w:tabs>
        <w:rPr>
          <w:del w:id="421" w:author="Ryan Lemos" w:date="2019-10-15T23:35:00Z"/>
          <w:rFonts w:asciiTheme="minorHAnsi" w:eastAsiaTheme="minorEastAsia" w:hAnsiTheme="minorHAnsi" w:cstheme="minorBidi"/>
          <w:noProof/>
          <w:sz w:val="22"/>
          <w:lang w:eastAsia="pt-BR"/>
        </w:rPr>
      </w:pPr>
      <w:del w:id="422" w:author="Ryan Lemos" w:date="2019-10-15T23:35:00Z">
        <w:r w:rsidRPr="00636A97" w:rsidDel="00636A97">
          <w:rPr>
            <w:rStyle w:val="Hyperlink"/>
            <w:noProof/>
            <w:rPrChange w:id="423" w:author="Ryan Lemos" w:date="2019-10-15T23:35:00Z">
              <w:rPr>
                <w:rStyle w:val="Hyperlink"/>
                <w:noProof/>
              </w:rPr>
            </w:rPrChange>
          </w:rPr>
          <w:delText>Figura 12 - Exemplo de uma estória de usuário</w:delText>
        </w:r>
        <w:r w:rsidDel="00636A97">
          <w:rPr>
            <w:noProof/>
            <w:webHidden/>
          </w:rPr>
          <w:tab/>
          <w:delText>36</w:delText>
        </w:r>
      </w:del>
    </w:p>
    <w:p w14:paraId="7467149D" w14:textId="3B15BCAF" w:rsidR="00A23541" w:rsidDel="00636A97" w:rsidRDefault="00A23541">
      <w:pPr>
        <w:pStyle w:val="ndicedeilustraes"/>
        <w:tabs>
          <w:tab w:val="right" w:leader="dot" w:pos="9061"/>
        </w:tabs>
        <w:rPr>
          <w:del w:id="424" w:author="Ryan Lemos" w:date="2019-10-15T23:35:00Z"/>
          <w:rFonts w:asciiTheme="minorHAnsi" w:eastAsiaTheme="minorEastAsia" w:hAnsiTheme="minorHAnsi" w:cstheme="minorBidi"/>
          <w:noProof/>
          <w:sz w:val="22"/>
          <w:lang w:eastAsia="pt-BR"/>
        </w:rPr>
      </w:pPr>
      <w:del w:id="425" w:author="Ryan Lemos" w:date="2019-10-15T23:35:00Z">
        <w:r w:rsidRPr="00636A97" w:rsidDel="00636A97">
          <w:rPr>
            <w:rStyle w:val="Hyperlink"/>
            <w:noProof/>
            <w:rPrChange w:id="426" w:author="Ryan Lemos" w:date="2019-10-15T23:35:00Z">
              <w:rPr>
                <w:rStyle w:val="Hyperlink"/>
                <w:noProof/>
              </w:rPr>
            </w:rPrChange>
          </w:rPr>
          <w:delText>Figura 13 - Estrutura básica do HTML</w:delText>
        </w:r>
        <w:r w:rsidDel="00636A97">
          <w:rPr>
            <w:noProof/>
            <w:webHidden/>
          </w:rPr>
          <w:tab/>
          <w:delText>38</w:delText>
        </w:r>
      </w:del>
    </w:p>
    <w:p w14:paraId="318EC086" w14:textId="3968DBFB" w:rsidR="00A23541" w:rsidDel="00636A97" w:rsidRDefault="00A23541">
      <w:pPr>
        <w:pStyle w:val="ndicedeilustraes"/>
        <w:tabs>
          <w:tab w:val="right" w:leader="dot" w:pos="9061"/>
        </w:tabs>
        <w:rPr>
          <w:del w:id="427" w:author="Ryan Lemos" w:date="2019-10-15T23:35:00Z"/>
          <w:rFonts w:asciiTheme="minorHAnsi" w:eastAsiaTheme="minorEastAsia" w:hAnsiTheme="minorHAnsi" w:cstheme="minorBidi"/>
          <w:noProof/>
          <w:sz w:val="22"/>
          <w:lang w:eastAsia="pt-BR"/>
        </w:rPr>
      </w:pPr>
      <w:del w:id="428" w:author="Ryan Lemos" w:date="2019-10-15T23:35:00Z">
        <w:r w:rsidRPr="00636A97" w:rsidDel="00636A97">
          <w:rPr>
            <w:rStyle w:val="Hyperlink"/>
            <w:noProof/>
            <w:rPrChange w:id="429" w:author="Ryan Lemos" w:date="2019-10-15T23:35:00Z">
              <w:rPr>
                <w:rStyle w:val="Hyperlink"/>
                <w:noProof/>
              </w:rPr>
            </w:rPrChange>
          </w:rPr>
          <w:delText>Figura 14 - Sintaxe CSS</w:delText>
        </w:r>
        <w:r w:rsidDel="00636A97">
          <w:rPr>
            <w:noProof/>
            <w:webHidden/>
          </w:rPr>
          <w:tab/>
          <w:delText>38</w:delText>
        </w:r>
      </w:del>
    </w:p>
    <w:p w14:paraId="4C7CA753" w14:textId="13401263" w:rsidR="00A23541" w:rsidDel="00636A97" w:rsidRDefault="00A23541">
      <w:pPr>
        <w:pStyle w:val="ndicedeilustraes"/>
        <w:tabs>
          <w:tab w:val="right" w:leader="dot" w:pos="9061"/>
        </w:tabs>
        <w:rPr>
          <w:del w:id="430" w:author="Ryan Lemos" w:date="2019-10-15T23:35:00Z"/>
          <w:rFonts w:asciiTheme="minorHAnsi" w:eastAsiaTheme="minorEastAsia" w:hAnsiTheme="minorHAnsi" w:cstheme="minorBidi"/>
          <w:noProof/>
          <w:sz w:val="22"/>
          <w:lang w:eastAsia="pt-BR"/>
        </w:rPr>
      </w:pPr>
      <w:del w:id="431" w:author="Ryan Lemos" w:date="2019-10-15T23:35:00Z">
        <w:r w:rsidRPr="00636A97" w:rsidDel="00636A97">
          <w:rPr>
            <w:rStyle w:val="Hyperlink"/>
            <w:noProof/>
            <w:rPrChange w:id="432" w:author="Ryan Lemos" w:date="2019-10-15T23:35:00Z">
              <w:rPr>
                <w:rStyle w:val="Hyperlink"/>
                <w:noProof/>
              </w:rPr>
            </w:rPrChange>
          </w:rPr>
          <w:delText>Figura 15 – Exemplo de um seletor CSS</w:delText>
        </w:r>
        <w:r w:rsidDel="00636A97">
          <w:rPr>
            <w:noProof/>
            <w:webHidden/>
          </w:rPr>
          <w:tab/>
          <w:delText>39</w:delText>
        </w:r>
      </w:del>
    </w:p>
    <w:p w14:paraId="652C0267" w14:textId="3F274C7E" w:rsidR="00A23541" w:rsidDel="00636A97" w:rsidRDefault="00A23541">
      <w:pPr>
        <w:pStyle w:val="ndicedeilustraes"/>
        <w:tabs>
          <w:tab w:val="right" w:leader="dot" w:pos="9061"/>
        </w:tabs>
        <w:rPr>
          <w:del w:id="433" w:author="Ryan Lemos" w:date="2019-10-15T23:35:00Z"/>
          <w:rFonts w:asciiTheme="minorHAnsi" w:eastAsiaTheme="minorEastAsia" w:hAnsiTheme="minorHAnsi" w:cstheme="minorBidi"/>
          <w:noProof/>
          <w:sz w:val="22"/>
          <w:lang w:eastAsia="pt-BR"/>
        </w:rPr>
      </w:pPr>
      <w:del w:id="434" w:author="Ryan Lemos" w:date="2019-10-15T23:35:00Z">
        <w:r w:rsidRPr="00636A97" w:rsidDel="00636A97">
          <w:rPr>
            <w:rStyle w:val="Hyperlink"/>
            <w:noProof/>
            <w:rPrChange w:id="435" w:author="Ryan Lemos" w:date="2019-10-15T23:35:00Z">
              <w:rPr>
                <w:rStyle w:val="Hyperlink"/>
                <w:noProof/>
              </w:rPr>
            </w:rPrChange>
          </w:rPr>
          <w:delText>Figura 16 - Exemplo de objeto JSON</w:delText>
        </w:r>
        <w:r w:rsidDel="00636A97">
          <w:rPr>
            <w:noProof/>
            <w:webHidden/>
          </w:rPr>
          <w:tab/>
          <w:delText>40</w:delText>
        </w:r>
      </w:del>
    </w:p>
    <w:p w14:paraId="64650ECB" w14:textId="707E164E" w:rsidR="00A23541" w:rsidDel="00636A97" w:rsidRDefault="00A23541">
      <w:pPr>
        <w:pStyle w:val="ndicedeilustraes"/>
        <w:tabs>
          <w:tab w:val="right" w:leader="dot" w:pos="9061"/>
        </w:tabs>
        <w:rPr>
          <w:del w:id="436" w:author="Ryan Lemos" w:date="2019-10-15T23:35:00Z"/>
          <w:rFonts w:asciiTheme="minorHAnsi" w:eastAsiaTheme="minorEastAsia" w:hAnsiTheme="minorHAnsi" w:cstheme="minorBidi"/>
          <w:noProof/>
          <w:sz w:val="22"/>
          <w:lang w:eastAsia="pt-BR"/>
        </w:rPr>
      </w:pPr>
      <w:del w:id="437" w:author="Ryan Lemos" w:date="2019-10-15T23:35:00Z">
        <w:r w:rsidRPr="00636A97" w:rsidDel="00636A97">
          <w:rPr>
            <w:rStyle w:val="Hyperlink"/>
            <w:noProof/>
            <w:rPrChange w:id="438" w:author="Ryan Lemos" w:date="2019-10-15T23:35:00Z">
              <w:rPr>
                <w:rStyle w:val="Hyperlink"/>
                <w:noProof/>
              </w:rPr>
            </w:rPrChange>
          </w:rPr>
          <w:delText>Figura 17 - Exemplo da tipagem utilizada no TypeScript</w:delText>
        </w:r>
        <w:r w:rsidDel="00636A97">
          <w:rPr>
            <w:noProof/>
            <w:webHidden/>
          </w:rPr>
          <w:tab/>
          <w:delText>41</w:delText>
        </w:r>
      </w:del>
    </w:p>
    <w:p w14:paraId="13F578BC" w14:textId="1FACB1BE" w:rsidR="00A23541" w:rsidDel="00636A97" w:rsidRDefault="00A23541">
      <w:pPr>
        <w:pStyle w:val="ndicedeilustraes"/>
        <w:tabs>
          <w:tab w:val="right" w:leader="dot" w:pos="9061"/>
        </w:tabs>
        <w:rPr>
          <w:del w:id="439" w:author="Ryan Lemos" w:date="2019-10-15T23:35:00Z"/>
          <w:rFonts w:asciiTheme="minorHAnsi" w:eastAsiaTheme="minorEastAsia" w:hAnsiTheme="minorHAnsi" w:cstheme="minorBidi"/>
          <w:noProof/>
          <w:sz w:val="22"/>
          <w:lang w:eastAsia="pt-BR"/>
        </w:rPr>
      </w:pPr>
      <w:del w:id="440" w:author="Ryan Lemos" w:date="2019-10-15T23:35:00Z">
        <w:r w:rsidRPr="00636A97" w:rsidDel="00636A97">
          <w:rPr>
            <w:rStyle w:val="Hyperlink"/>
            <w:noProof/>
            <w:rPrChange w:id="441" w:author="Ryan Lemos" w:date="2019-10-15T23:35:00Z">
              <w:rPr>
                <w:rStyle w:val="Hyperlink"/>
                <w:noProof/>
              </w:rPr>
            </w:rPrChange>
          </w:rPr>
          <w:delText>Figura 18 - Exemplo de código PHP em página HTML</w:delText>
        </w:r>
        <w:r w:rsidDel="00636A97">
          <w:rPr>
            <w:noProof/>
            <w:webHidden/>
          </w:rPr>
          <w:tab/>
          <w:delText>43</w:delText>
        </w:r>
      </w:del>
    </w:p>
    <w:p w14:paraId="4B2588DB" w14:textId="1D6D2898" w:rsidR="00A23541" w:rsidDel="00636A97" w:rsidRDefault="00A23541">
      <w:pPr>
        <w:pStyle w:val="ndicedeilustraes"/>
        <w:tabs>
          <w:tab w:val="right" w:leader="dot" w:pos="9061"/>
        </w:tabs>
        <w:rPr>
          <w:del w:id="442" w:author="Ryan Lemos" w:date="2019-10-15T23:35:00Z"/>
          <w:rFonts w:asciiTheme="minorHAnsi" w:eastAsiaTheme="minorEastAsia" w:hAnsiTheme="minorHAnsi" w:cstheme="minorBidi"/>
          <w:noProof/>
          <w:sz w:val="22"/>
          <w:lang w:eastAsia="pt-BR"/>
        </w:rPr>
      </w:pPr>
      <w:del w:id="443" w:author="Ryan Lemos" w:date="2019-10-15T23:35:00Z">
        <w:r w:rsidRPr="00636A97" w:rsidDel="00636A97">
          <w:rPr>
            <w:rStyle w:val="Hyperlink"/>
            <w:noProof/>
            <w:rPrChange w:id="444" w:author="Ryan Lemos" w:date="2019-10-15T23:35:00Z">
              <w:rPr>
                <w:rStyle w:val="Hyperlink"/>
                <w:noProof/>
              </w:rPr>
            </w:rPrChange>
          </w:rPr>
          <w:delText>Figura 19 - Migração da tabela de usuários</w:delText>
        </w:r>
        <w:r w:rsidDel="00636A97">
          <w:rPr>
            <w:noProof/>
            <w:webHidden/>
          </w:rPr>
          <w:tab/>
          <w:delText>44</w:delText>
        </w:r>
      </w:del>
    </w:p>
    <w:p w14:paraId="7A001B1D" w14:textId="3B20B08F" w:rsidR="00A23541" w:rsidDel="00636A97" w:rsidRDefault="00A23541">
      <w:pPr>
        <w:pStyle w:val="ndicedeilustraes"/>
        <w:tabs>
          <w:tab w:val="right" w:leader="dot" w:pos="9061"/>
        </w:tabs>
        <w:rPr>
          <w:del w:id="445" w:author="Ryan Lemos" w:date="2019-10-15T23:35:00Z"/>
          <w:rFonts w:asciiTheme="minorHAnsi" w:eastAsiaTheme="minorEastAsia" w:hAnsiTheme="minorHAnsi" w:cstheme="minorBidi"/>
          <w:noProof/>
          <w:sz w:val="22"/>
          <w:lang w:eastAsia="pt-BR"/>
        </w:rPr>
      </w:pPr>
      <w:del w:id="446" w:author="Ryan Lemos" w:date="2019-10-15T23:35:00Z">
        <w:r w:rsidRPr="00636A97" w:rsidDel="00636A97">
          <w:rPr>
            <w:rStyle w:val="Hyperlink"/>
            <w:noProof/>
            <w:rPrChange w:id="447" w:author="Ryan Lemos" w:date="2019-10-15T23:35:00Z">
              <w:rPr>
                <w:rStyle w:val="Hyperlink"/>
                <w:noProof/>
              </w:rPr>
            </w:rPrChange>
          </w:rPr>
          <w:delText>Figura 20 - Funcionamento de uma API</w:delText>
        </w:r>
        <w:r w:rsidDel="00636A97">
          <w:rPr>
            <w:noProof/>
            <w:webHidden/>
          </w:rPr>
          <w:tab/>
          <w:delText>47</w:delText>
        </w:r>
      </w:del>
    </w:p>
    <w:p w14:paraId="711D1467" w14:textId="25EC976C" w:rsidR="00A23541" w:rsidDel="00636A97" w:rsidRDefault="00A23541">
      <w:pPr>
        <w:pStyle w:val="ndicedeilustraes"/>
        <w:tabs>
          <w:tab w:val="right" w:leader="dot" w:pos="9061"/>
        </w:tabs>
        <w:rPr>
          <w:del w:id="448" w:author="Ryan Lemos" w:date="2019-10-15T23:35:00Z"/>
          <w:rFonts w:asciiTheme="minorHAnsi" w:eastAsiaTheme="minorEastAsia" w:hAnsiTheme="minorHAnsi" w:cstheme="minorBidi"/>
          <w:noProof/>
          <w:sz w:val="22"/>
          <w:lang w:eastAsia="pt-BR"/>
        </w:rPr>
      </w:pPr>
      <w:del w:id="449" w:author="Ryan Lemos" w:date="2019-10-15T23:35:00Z">
        <w:r w:rsidRPr="00636A97" w:rsidDel="00636A97">
          <w:rPr>
            <w:rStyle w:val="Hyperlink"/>
            <w:noProof/>
            <w:rPrChange w:id="450" w:author="Ryan Lemos" w:date="2019-10-15T23:35:00Z">
              <w:rPr>
                <w:rStyle w:val="Hyperlink"/>
                <w:noProof/>
              </w:rPr>
            </w:rPrChange>
          </w:rPr>
          <w:delText>Figura 21 - Exemplo de um relacionamento entre tabelas</w:delText>
        </w:r>
        <w:r w:rsidDel="00636A97">
          <w:rPr>
            <w:noProof/>
            <w:webHidden/>
          </w:rPr>
          <w:tab/>
          <w:delText>48</w:delText>
        </w:r>
      </w:del>
    </w:p>
    <w:p w14:paraId="03A4B0C7" w14:textId="56DA09F8" w:rsidR="00A23541" w:rsidDel="00636A97" w:rsidRDefault="00A23541">
      <w:pPr>
        <w:pStyle w:val="ndicedeilustraes"/>
        <w:tabs>
          <w:tab w:val="right" w:leader="dot" w:pos="9061"/>
        </w:tabs>
        <w:rPr>
          <w:del w:id="451" w:author="Ryan Lemos" w:date="2019-10-15T23:35:00Z"/>
          <w:rFonts w:asciiTheme="minorHAnsi" w:eastAsiaTheme="minorEastAsia" w:hAnsiTheme="minorHAnsi" w:cstheme="minorBidi"/>
          <w:noProof/>
          <w:sz w:val="22"/>
          <w:lang w:eastAsia="pt-BR"/>
        </w:rPr>
      </w:pPr>
      <w:del w:id="452" w:author="Ryan Lemos" w:date="2019-10-15T23:35:00Z">
        <w:r w:rsidRPr="00636A97" w:rsidDel="00636A97">
          <w:rPr>
            <w:rStyle w:val="Hyperlink"/>
            <w:noProof/>
            <w:rPrChange w:id="453" w:author="Ryan Lemos" w:date="2019-10-15T23:35:00Z">
              <w:rPr>
                <w:rStyle w:val="Hyperlink"/>
                <w:noProof/>
              </w:rPr>
            </w:rPrChange>
          </w:rPr>
          <w:delText>Figura 22 - Relacionamento muitos para muitos</w:delText>
        </w:r>
        <w:r w:rsidDel="00636A97">
          <w:rPr>
            <w:noProof/>
            <w:webHidden/>
          </w:rPr>
          <w:tab/>
          <w:delText>49</w:delText>
        </w:r>
      </w:del>
    </w:p>
    <w:p w14:paraId="601E716C" w14:textId="6810232C" w:rsidR="00A23541" w:rsidDel="00636A97" w:rsidRDefault="00A23541">
      <w:pPr>
        <w:pStyle w:val="ndicedeilustraes"/>
        <w:tabs>
          <w:tab w:val="right" w:leader="dot" w:pos="9061"/>
        </w:tabs>
        <w:rPr>
          <w:del w:id="454" w:author="Ryan Lemos" w:date="2019-10-15T23:35:00Z"/>
          <w:rFonts w:asciiTheme="minorHAnsi" w:eastAsiaTheme="minorEastAsia" w:hAnsiTheme="minorHAnsi" w:cstheme="minorBidi"/>
          <w:noProof/>
          <w:sz w:val="22"/>
          <w:lang w:eastAsia="pt-BR"/>
        </w:rPr>
      </w:pPr>
      <w:del w:id="455" w:author="Ryan Lemos" w:date="2019-10-15T23:35:00Z">
        <w:r w:rsidRPr="00636A97" w:rsidDel="00636A97">
          <w:rPr>
            <w:rStyle w:val="Hyperlink"/>
            <w:noProof/>
            <w:rPrChange w:id="456" w:author="Ryan Lemos" w:date="2019-10-15T23:35:00Z">
              <w:rPr>
                <w:rStyle w:val="Hyperlink"/>
                <w:noProof/>
              </w:rPr>
            </w:rPrChange>
          </w:rPr>
          <w:delText>Figura 23 - Características do MySQL</w:delText>
        </w:r>
        <w:r w:rsidDel="00636A97">
          <w:rPr>
            <w:noProof/>
            <w:webHidden/>
          </w:rPr>
          <w:tab/>
          <w:delText>50</w:delText>
        </w:r>
      </w:del>
    </w:p>
    <w:p w14:paraId="0AF21FBE" w14:textId="1F800C18" w:rsidR="00A23541" w:rsidDel="00636A97" w:rsidRDefault="00A23541">
      <w:pPr>
        <w:pStyle w:val="ndicedeilustraes"/>
        <w:tabs>
          <w:tab w:val="right" w:leader="dot" w:pos="9061"/>
        </w:tabs>
        <w:rPr>
          <w:del w:id="457" w:author="Ryan Lemos" w:date="2019-10-15T23:35:00Z"/>
          <w:rFonts w:asciiTheme="minorHAnsi" w:eastAsiaTheme="minorEastAsia" w:hAnsiTheme="minorHAnsi" w:cstheme="minorBidi"/>
          <w:noProof/>
          <w:sz w:val="22"/>
          <w:lang w:eastAsia="pt-BR"/>
        </w:rPr>
      </w:pPr>
      <w:del w:id="458" w:author="Ryan Lemos" w:date="2019-10-15T23:35:00Z">
        <w:r w:rsidRPr="00636A97" w:rsidDel="00636A97">
          <w:rPr>
            <w:rStyle w:val="Hyperlink"/>
            <w:noProof/>
            <w:rPrChange w:id="459" w:author="Ryan Lemos" w:date="2019-10-15T23:35:00Z">
              <w:rPr>
                <w:rStyle w:val="Hyperlink"/>
                <w:noProof/>
              </w:rPr>
            </w:rPrChange>
          </w:rPr>
          <w:delText>Figura 24 - Diagrama da base de dados do ambiente</w:delText>
        </w:r>
        <w:r w:rsidDel="00636A97">
          <w:rPr>
            <w:noProof/>
            <w:webHidden/>
          </w:rPr>
          <w:tab/>
          <w:delText>54</w:delText>
        </w:r>
      </w:del>
    </w:p>
    <w:p w14:paraId="05B877E5" w14:textId="377A0E65" w:rsidR="00A23541" w:rsidDel="00636A97" w:rsidRDefault="00A23541">
      <w:pPr>
        <w:pStyle w:val="ndicedeilustraes"/>
        <w:tabs>
          <w:tab w:val="right" w:leader="dot" w:pos="9061"/>
        </w:tabs>
        <w:rPr>
          <w:del w:id="460" w:author="Ryan Lemos" w:date="2019-10-15T23:35:00Z"/>
          <w:rFonts w:asciiTheme="minorHAnsi" w:eastAsiaTheme="minorEastAsia" w:hAnsiTheme="minorHAnsi" w:cstheme="minorBidi"/>
          <w:noProof/>
          <w:sz w:val="22"/>
          <w:lang w:eastAsia="pt-BR"/>
        </w:rPr>
      </w:pPr>
      <w:del w:id="461" w:author="Ryan Lemos" w:date="2019-10-15T23:35:00Z">
        <w:r w:rsidRPr="00636A97" w:rsidDel="00636A97">
          <w:rPr>
            <w:rStyle w:val="Hyperlink"/>
            <w:noProof/>
            <w:rPrChange w:id="462" w:author="Ryan Lemos" w:date="2019-10-15T23:35:00Z">
              <w:rPr>
                <w:rStyle w:val="Hyperlink"/>
                <w:noProof/>
              </w:rPr>
            </w:rPrChange>
          </w:rPr>
          <w:delText>Figura 25 - Diagrama de processos do primeiro release</w:delText>
        </w:r>
        <w:r w:rsidDel="00636A97">
          <w:rPr>
            <w:noProof/>
            <w:webHidden/>
          </w:rPr>
          <w:tab/>
          <w:delText>56</w:delText>
        </w:r>
      </w:del>
    </w:p>
    <w:p w14:paraId="10DC44B1" w14:textId="4BB65264" w:rsidR="00A23541" w:rsidDel="00636A97" w:rsidRDefault="00A23541">
      <w:pPr>
        <w:pStyle w:val="ndicedeilustraes"/>
        <w:tabs>
          <w:tab w:val="right" w:leader="dot" w:pos="9061"/>
        </w:tabs>
        <w:rPr>
          <w:del w:id="463" w:author="Ryan Lemos" w:date="2019-10-15T23:35:00Z"/>
          <w:rFonts w:asciiTheme="minorHAnsi" w:eastAsiaTheme="minorEastAsia" w:hAnsiTheme="minorHAnsi" w:cstheme="minorBidi"/>
          <w:noProof/>
          <w:sz w:val="22"/>
          <w:lang w:eastAsia="pt-BR"/>
        </w:rPr>
      </w:pPr>
      <w:del w:id="464" w:author="Ryan Lemos" w:date="2019-10-15T23:35:00Z">
        <w:r w:rsidRPr="00636A97" w:rsidDel="00636A97">
          <w:rPr>
            <w:rStyle w:val="Hyperlink"/>
            <w:noProof/>
            <w:rPrChange w:id="465" w:author="Ryan Lemos" w:date="2019-10-15T23:35:00Z">
              <w:rPr>
                <w:rStyle w:val="Hyperlink"/>
                <w:noProof/>
              </w:rPr>
            </w:rPrChange>
          </w:rPr>
          <w:delText>Figura 26 - Diagrama de processos do segundo release</w:delText>
        </w:r>
        <w:r w:rsidDel="00636A97">
          <w:rPr>
            <w:noProof/>
            <w:webHidden/>
          </w:rPr>
          <w:tab/>
          <w:delText>58</w:delText>
        </w:r>
      </w:del>
    </w:p>
    <w:p w14:paraId="6D43EC20" w14:textId="499EBB5B" w:rsidR="00A23541" w:rsidDel="00636A97" w:rsidRDefault="00A23541">
      <w:pPr>
        <w:pStyle w:val="ndicedeilustraes"/>
        <w:tabs>
          <w:tab w:val="right" w:leader="dot" w:pos="9061"/>
        </w:tabs>
        <w:rPr>
          <w:del w:id="466" w:author="Ryan Lemos" w:date="2019-10-15T23:35:00Z"/>
          <w:rFonts w:asciiTheme="minorHAnsi" w:eastAsiaTheme="minorEastAsia" w:hAnsiTheme="minorHAnsi" w:cstheme="minorBidi"/>
          <w:noProof/>
          <w:sz w:val="22"/>
          <w:lang w:eastAsia="pt-BR"/>
        </w:rPr>
      </w:pPr>
      <w:del w:id="467" w:author="Ryan Lemos" w:date="2019-10-15T23:35:00Z">
        <w:r w:rsidRPr="00636A97" w:rsidDel="00636A97">
          <w:rPr>
            <w:rStyle w:val="Hyperlink"/>
            <w:noProof/>
            <w:rPrChange w:id="468" w:author="Ryan Lemos" w:date="2019-10-15T23:35:00Z">
              <w:rPr>
                <w:rStyle w:val="Hyperlink"/>
                <w:noProof/>
              </w:rPr>
            </w:rPrChange>
          </w:rPr>
          <w:delText>Figura 27 - Auxílio na utilização dos botões</w:delText>
        </w:r>
        <w:r w:rsidDel="00636A97">
          <w:rPr>
            <w:noProof/>
            <w:webHidden/>
          </w:rPr>
          <w:tab/>
          <w:delText>59</w:delText>
        </w:r>
      </w:del>
    </w:p>
    <w:p w14:paraId="61C67FCF" w14:textId="707009DB" w:rsidR="00A23541" w:rsidDel="00636A97" w:rsidRDefault="00A23541">
      <w:pPr>
        <w:pStyle w:val="ndicedeilustraes"/>
        <w:tabs>
          <w:tab w:val="right" w:leader="dot" w:pos="9061"/>
        </w:tabs>
        <w:rPr>
          <w:del w:id="469" w:author="Ryan Lemos" w:date="2019-10-15T23:35:00Z"/>
          <w:rFonts w:asciiTheme="minorHAnsi" w:eastAsiaTheme="minorEastAsia" w:hAnsiTheme="minorHAnsi" w:cstheme="minorBidi"/>
          <w:noProof/>
          <w:sz w:val="22"/>
          <w:lang w:eastAsia="pt-BR"/>
        </w:rPr>
      </w:pPr>
      <w:del w:id="470" w:author="Ryan Lemos" w:date="2019-10-15T23:35:00Z">
        <w:r w:rsidRPr="00636A97" w:rsidDel="00636A97">
          <w:rPr>
            <w:rStyle w:val="Hyperlink"/>
            <w:noProof/>
            <w:rPrChange w:id="471" w:author="Ryan Lemos" w:date="2019-10-15T23:35:00Z">
              <w:rPr>
                <w:rStyle w:val="Hyperlink"/>
                <w:noProof/>
              </w:rPr>
            </w:rPrChange>
          </w:rPr>
          <w:delText>Figura 28 - Exemplo de botão desabilitado</w:delText>
        </w:r>
        <w:r w:rsidDel="00636A97">
          <w:rPr>
            <w:noProof/>
            <w:webHidden/>
          </w:rPr>
          <w:tab/>
          <w:delText>59</w:delText>
        </w:r>
      </w:del>
    </w:p>
    <w:p w14:paraId="17220F87" w14:textId="670DD008" w:rsidR="00A23541" w:rsidDel="00636A97" w:rsidRDefault="00A23541">
      <w:pPr>
        <w:pStyle w:val="ndicedeilustraes"/>
        <w:tabs>
          <w:tab w:val="right" w:leader="dot" w:pos="9061"/>
        </w:tabs>
        <w:rPr>
          <w:del w:id="472" w:author="Ryan Lemos" w:date="2019-10-15T23:35:00Z"/>
          <w:rFonts w:asciiTheme="minorHAnsi" w:eastAsiaTheme="minorEastAsia" w:hAnsiTheme="minorHAnsi" w:cstheme="minorBidi"/>
          <w:noProof/>
          <w:sz w:val="22"/>
          <w:lang w:eastAsia="pt-BR"/>
        </w:rPr>
      </w:pPr>
      <w:del w:id="473" w:author="Ryan Lemos" w:date="2019-10-15T23:35:00Z">
        <w:r w:rsidRPr="00636A97" w:rsidDel="00636A97">
          <w:rPr>
            <w:rStyle w:val="Hyperlink"/>
            <w:noProof/>
            <w:rPrChange w:id="474" w:author="Ryan Lemos" w:date="2019-10-15T23:35:00Z">
              <w:rPr>
                <w:rStyle w:val="Hyperlink"/>
                <w:noProof/>
              </w:rPr>
            </w:rPrChange>
          </w:rPr>
          <w:delText>Figura 29 - Exemplo de botão habilitado</w:delText>
        </w:r>
        <w:r w:rsidDel="00636A97">
          <w:rPr>
            <w:noProof/>
            <w:webHidden/>
          </w:rPr>
          <w:tab/>
          <w:delText>60</w:delText>
        </w:r>
      </w:del>
    </w:p>
    <w:p w14:paraId="10BA7407" w14:textId="6C4706C5" w:rsidR="00A23541" w:rsidDel="00636A97" w:rsidRDefault="00A23541">
      <w:pPr>
        <w:pStyle w:val="ndicedeilustraes"/>
        <w:tabs>
          <w:tab w:val="right" w:leader="dot" w:pos="9061"/>
        </w:tabs>
        <w:rPr>
          <w:del w:id="475" w:author="Ryan Lemos" w:date="2019-10-15T23:35:00Z"/>
          <w:rFonts w:asciiTheme="minorHAnsi" w:eastAsiaTheme="minorEastAsia" w:hAnsiTheme="minorHAnsi" w:cstheme="minorBidi"/>
          <w:noProof/>
          <w:sz w:val="22"/>
          <w:lang w:eastAsia="pt-BR"/>
        </w:rPr>
      </w:pPr>
      <w:del w:id="476" w:author="Ryan Lemos" w:date="2019-10-15T23:35:00Z">
        <w:r w:rsidRPr="00636A97" w:rsidDel="00636A97">
          <w:rPr>
            <w:rStyle w:val="Hyperlink"/>
            <w:noProof/>
            <w:rPrChange w:id="477" w:author="Ryan Lemos" w:date="2019-10-15T23:35:00Z">
              <w:rPr>
                <w:rStyle w:val="Hyperlink"/>
                <w:noProof/>
              </w:rPr>
            </w:rPrChange>
          </w:rPr>
          <w:delText>Figura 30 - Botão salvar habilitado</w:delText>
        </w:r>
        <w:r w:rsidDel="00636A97">
          <w:rPr>
            <w:noProof/>
            <w:webHidden/>
          </w:rPr>
          <w:tab/>
          <w:delText>60</w:delText>
        </w:r>
      </w:del>
    </w:p>
    <w:p w14:paraId="5C01FD0B" w14:textId="563A3E0E" w:rsidR="00A23541" w:rsidDel="00636A97" w:rsidRDefault="00A23541">
      <w:pPr>
        <w:pStyle w:val="ndicedeilustraes"/>
        <w:tabs>
          <w:tab w:val="right" w:leader="dot" w:pos="9061"/>
        </w:tabs>
        <w:rPr>
          <w:del w:id="478" w:author="Ryan Lemos" w:date="2019-10-15T23:35:00Z"/>
          <w:rFonts w:asciiTheme="minorHAnsi" w:eastAsiaTheme="minorEastAsia" w:hAnsiTheme="minorHAnsi" w:cstheme="minorBidi"/>
          <w:noProof/>
          <w:sz w:val="22"/>
          <w:lang w:eastAsia="pt-BR"/>
        </w:rPr>
      </w:pPr>
      <w:del w:id="479" w:author="Ryan Lemos" w:date="2019-10-15T23:35:00Z">
        <w:r w:rsidRPr="00636A97" w:rsidDel="00636A97">
          <w:rPr>
            <w:rStyle w:val="Hyperlink"/>
            <w:noProof/>
            <w:rPrChange w:id="480" w:author="Ryan Lemos" w:date="2019-10-15T23:35:00Z">
              <w:rPr>
                <w:rStyle w:val="Hyperlink"/>
                <w:noProof/>
              </w:rPr>
            </w:rPrChange>
          </w:rPr>
          <w:delText>Figura 31 - Botão salvar desabilitado</w:delText>
        </w:r>
        <w:r w:rsidDel="00636A97">
          <w:rPr>
            <w:noProof/>
            <w:webHidden/>
          </w:rPr>
          <w:tab/>
          <w:delText>61</w:delText>
        </w:r>
      </w:del>
    </w:p>
    <w:p w14:paraId="53557A4B" w14:textId="28C76B87" w:rsidR="00A23541" w:rsidDel="00636A97" w:rsidRDefault="00A23541">
      <w:pPr>
        <w:pStyle w:val="ndicedeilustraes"/>
        <w:tabs>
          <w:tab w:val="right" w:leader="dot" w:pos="9061"/>
        </w:tabs>
        <w:rPr>
          <w:del w:id="481" w:author="Ryan Lemos" w:date="2019-10-15T23:35:00Z"/>
          <w:rFonts w:asciiTheme="minorHAnsi" w:eastAsiaTheme="minorEastAsia" w:hAnsiTheme="minorHAnsi" w:cstheme="minorBidi"/>
          <w:noProof/>
          <w:sz w:val="22"/>
          <w:lang w:eastAsia="pt-BR"/>
        </w:rPr>
      </w:pPr>
      <w:del w:id="482" w:author="Ryan Lemos" w:date="2019-10-15T23:35:00Z">
        <w:r w:rsidRPr="00636A97" w:rsidDel="00636A97">
          <w:rPr>
            <w:rStyle w:val="Hyperlink"/>
            <w:noProof/>
            <w:rPrChange w:id="483" w:author="Ryan Lemos" w:date="2019-10-15T23:35:00Z">
              <w:rPr>
                <w:rStyle w:val="Hyperlink"/>
                <w:noProof/>
              </w:rPr>
            </w:rPrChange>
          </w:rPr>
          <w:delText>Figura 32 - Botão voltar</w:delText>
        </w:r>
        <w:r w:rsidDel="00636A97">
          <w:rPr>
            <w:noProof/>
            <w:webHidden/>
          </w:rPr>
          <w:tab/>
          <w:delText>61</w:delText>
        </w:r>
      </w:del>
    </w:p>
    <w:p w14:paraId="11416D49" w14:textId="0356C019" w:rsidR="00A23541" w:rsidDel="00636A97" w:rsidRDefault="00A23541">
      <w:pPr>
        <w:pStyle w:val="ndicedeilustraes"/>
        <w:tabs>
          <w:tab w:val="right" w:leader="dot" w:pos="9061"/>
        </w:tabs>
        <w:rPr>
          <w:del w:id="484" w:author="Ryan Lemos" w:date="2019-10-15T23:35:00Z"/>
          <w:rFonts w:asciiTheme="minorHAnsi" w:eastAsiaTheme="minorEastAsia" w:hAnsiTheme="minorHAnsi" w:cstheme="minorBidi"/>
          <w:noProof/>
          <w:sz w:val="22"/>
          <w:lang w:eastAsia="pt-BR"/>
        </w:rPr>
      </w:pPr>
      <w:del w:id="485" w:author="Ryan Lemos" w:date="2019-10-15T23:35:00Z">
        <w:r w:rsidRPr="00636A97" w:rsidDel="00636A97">
          <w:rPr>
            <w:rStyle w:val="Hyperlink"/>
            <w:noProof/>
            <w:rPrChange w:id="486" w:author="Ryan Lemos" w:date="2019-10-15T23:35:00Z">
              <w:rPr>
                <w:rStyle w:val="Hyperlink"/>
                <w:noProof/>
              </w:rPr>
            </w:rPrChange>
          </w:rPr>
          <w:delText>Figura 33 - Botão de edição</w:delText>
        </w:r>
        <w:r w:rsidDel="00636A97">
          <w:rPr>
            <w:noProof/>
            <w:webHidden/>
          </w:rPr>
          <w:tab/>
          <w:delText>61</w:delText>
        </w:r>
      </w:del>
    </w:p>
    <w:p w14:paraId="160A3B6D" w14:textId="2F59345D" w:rsidR="00A23541" w:rsidDel="00636A97" w:rsidRDefault="00A23541">
      <w:pPr>
        <w:pStyle w:val="ndicedeilustraes"/>
        <w:tabs>
          <w:tab w:val="right" w:leader="dot" w:pos="9061"/>
        </w:tabs>
        <w:rPr>
          <w:del w:id="487" w:author="Ryan Lemos" w:date="2019-10-15T23:35:00Z"/>
          <w:rFonts w:asciiTheme="minorHAnsi" w:eastAsiaTheme="minorEastAsia" w:hAnsiTheme="minorHAnsi" w:cstheme="minorBidi"/>
          <w:noProof/>
          <w:sz w:val="22"/>
          <w:lang w:eastAsia="pt-BR"/>
        </w:rPr>
      </w:pPr>
      <w:del w:id="488" w:author="Ryan Lemos" w:date="2019-10-15T23:35:00Z">
        <w:r w:rsidRPr="00636A97" w:rsidDel="00636A97">
          <w:rPr>
            <w:rStyle w:val="Hyperlink"/>
            <w:noProof/>
            <w:rPrChange w:id="489" w:author="Ryan Lemos" w:date="2019-10-15T23:35:00Z">
              <w:rPr>
                <w:rStyle w:val="Hyperlink"/>
                <w:noProof/>
              </w:rPr>
            </w:rPrChange>
          </w:rPr>
          <w:delText>Figura 34 - Botão de exclusão</w:delText>
        </w:r>
        <w:r w:rsidDel="00636A97">
          <w:rPr>
            <w:noProof/>
            <w:webHidden/>
          </w:rPr>
          <w:tab/>
          <w:delText>62</w:delText>
        </w:r>
      </w:del>
    </w:p>
    <w:p w14:paraId="21967707" w14:textId="12276FA4" w:rsidR="00A23541" w:rsidDel="00636A97" w:rsidRDefault="00A23541">
      <w:pPr>
        <w:pStyle w:val="ndicedeilustraes"/>
        <w:tabs>
          <w:tab w:val="right" w:leader="dot" w:pos="9061"/>
        </w:tabs>
        <w:rPr>
          <w:del w:id="490" w:author="Ryan Lemos" w:date="2019-10-15T23:35:00Z"/>
          <w:rFonts w:asciiTheme="minorHAnsi" w:eastAsiaTheme="minorEastAsia" w:hAnsiTheme="minorHAnsi" w:cstheme="minorBidi"/>
          <w:noProof/>
          <w:sz w:val="22"/>
          <w:lang w:eastAsia="pt-BR"/>
        </w:rPr>
      </w:pPr>
      <w:del w:id="491" w:author="Ryan Lemos" w:date="2019-10-15T23:35:00Z">
        <w:r w:rsidRPr="00636A97" w:rsidDel="00636A97">
          <w:rPr>
            <w:rStyle w:val="Hyperlink"/>
            <w:noProof/>
            <w:rPrChange w:id="492" w:author="Ryan Lemos" w:date="2019-10-15T23:35:00Z">
              <w:rPr>
                <w:rStyle w:val="Hyperlink"/>
                <w:noProof/>
              </w:rPr>
            </w:rPrChange>
          </w:rPr>
          <w:delText>Figura 35 - Mensagem de exclusão de um registro</w:delText>
        </w:r>
        <w:r w:rsidDel="00636A97">
          <w:rPr>
            <w:noProof/>
            <w:webHidden/>
          </w:rPr>
          <w:tab/>
          <w:delText>62</w:delText>
        </w:r>
      </w:del>
    </w:p>
    <w:p w14:paraId="24610463" w14:textId="5E01B658" w:rsidR="00A23541" w:rsidDel="00636A97" w:rsidRDefault="00A23541">
      <w:pPr>
        <w:pStyle w:val="ndicedeilustraes"/>
        <w:tabs>
          <w:tab w:val="right" w:leader="dot" w:pos="9061"/>
        </w:tabs>
        <w:rPr>
          <w:del w:id="493" w:author="Ryan Lemos" w:date="2019-10-15T23:35:00Z"/>
          <w:rFonts w:asciiTheme="minorHAnsi" w:eastAsiaTheme="minorEastAsia" w:hAnsiTheme="minorHAnsi" w:cstheme="minorBidi"/>
          <w:noProof/>
          <w:sz w:val="22"/>
          <w:lang w:eastAsia="pt-BR"/>
        </w:rPr>
      </w:pPr>
      <w:del w:id="494" w:author="Ryan Lemos" w:date="2019-10-15T23:35:00Z">
        <w:r w:rsidRPr="00636A97" w:rsidDel="00636A97">
          <w:rPr>
            <w:rStyle w:val="Hyperlink"/>
            <w:noProof/>
            <w:rPrChange w:id="495" w:author="Ryan Lemos" w:date="2019-10-15T23:35:00Z">
              <w:rPr>
                <w:rStyle w:val="Hyperlink"/>
                <w:noProof/>
              </w:rPr>
            </w:rPrChange>
          </w:rPr>
          <w:delText>Figura 36 - Botão de visualizar registro</w:delText>
        </w:r>
        <w:r w:rsidDel="00636A97">
          <w:rPr>
            <w:noProof/>
            <w:webHidden/>
          </w:rPr>
          <w:tab/>
          <w:delText>62</w:delText>
        </w:r>
      </w:del>
    </w:p>
    <w:p w14:paraId="38F21053" w14:textId="2F6BB0DC" w:rsidR="00A23541" w:rsidDel="00636A97" w:rsidRDefault="00A23541">
      <w:pPr>
        <w:pStyle w:val="ndicedeilustraes"/>
        <w:tabs>
          <w:tab w:val="right" w:leader="dot" w:pos="9061"/>
        </w:tabs>
        <w:rPr>
          <w:del w:id="496" w:author="Ryan Lemos" w:date="2019-10-15T23:35:00Z"/>
          <w:rFonts w:asciiTheme="minorHAnsi" w:eastAsiaTheme="minorEastAsia" w:hAnsiTheme="minorHAnsi" w:cstheme="minorBidi"/>
          <w:noProof/>
          <w:sz w:val="22"/>
          <w:lang w:eastAsia="pt-BR"/>
        </w:rPr>
      </w:pPr>
      <w:del w:id="497" w:author="Ryan Lemos" w:date="2019-10-15T23:35:00Z">
        <w:r w:rsidRPr="00636A97" w:rsidDel="00636A97">
          <w:rPr>
            <w:rStyle w:val="Hyperlink"/>
            <w:noProof/>
            <w:rPrChange w:id="498" w:author="Ryan Lemos" w:date="2019-10-15T23:35:00Z">
              <w:rPr>
                <w:rStyle w:val="Hyperlink"/>
                <w:noProof/>
              </w:rPr>
            </w:rPrChange>
          </w:rPr>
          <w:delText>Figura 37 - Botão de novo registro</w:delText>
        </w:r>
        <w:r w:rsidDel="00636A97">
          <w:rPr>
            <w:noProof/>
            <w:webHidden/>
          </w:rPr>
          <w:tab/>
          <w:delText>63</w:delText>
        </w:r>
      </w:del>
    </w:p>
    <w:p w14:paraId="39690922" w14:textId="467A46F4" w:rsidR="00A23541" w:rsidDel="00636A97" w:rsidRDefault="00A23541">
      <w:pPr>
        <w:pStyle w:val="ndicedeilustraes"/>
        <w:tabs>
          <w:tab w:val="right" w:leader="dot" w:pos="9061"/>
        </w:tabs>
        <w:rPr>
          <w:del w:id="499" w:author="Ryan Lemos" w:date="2019-10-15T23:35:00Z"/>
          <w:rFonts w:asciiTheme="minorHAnsi" w:eastAsiaTheme="minorEastAsia" w:hAnsiTheme="minorHAnsi" w:cstheme="minorBidi"/>
          <w:noProof/>
          <w:sz w:val="22"/>
          <w:lang w:eastAsia="pt-BR"/>
        </w:rPr>
      </w:pPr>
      <w:del w:id="500" w:author="Ryan Lemos" w:date="2019-10-15T23:35:00Z">
        <w:r w:rsidRPr="00636A97" w:rsidDel="00636A97">
          <w:rPr>
            <w:rStyle w:val="Hyperlink"/>
            <w:noProof/>
            <w:rPrChange w:id="501" w:author="Ryan Lemos" w:date="2019-10-15T23:35:00Z">
              <w:rPr>
                <w:rStyle w:val="Hyperlink"/>
                <w:noProof/>
              </w:rPr>
            </w:rPrChange>
          </w:rPr>
          <w:delText>Figura 38 - Botão de recarregar dados</w:delText>
        </w:r>
        <w:r w:rsidDel="00636A97">
          <w:rPr>
            <w:noProof/>
            <w:webHidden/>
          </w:rPr>
          <w:tab/>
          <w:delText>63</w:delText>
        </w:r>
      </w:del>
    </w:p>
    <w:p w14:paraId="0D90340C" w14:textId="5032C1A4" w:rsidR="00A23541" w:rsidDel="00636A97" w:rsidRDefault="00A23541">
      <w:pPr>
        <w:pStyle w:val="ndicedeilustraes"/>
        <w:tabs>
          <w:tab w:val="right" w:leader="dot" w:pos="9061"/>
        </w:tabs>
        <w:rPr>
          <w:del w:id="502" w:author="Ryan Lemos" w:date="2019-10-15T23:35:00Z"/>
          <w:rFonts w:asciiTheme="minorHAnsi" w:eastAsiaTheme="minorEastAsia" w:hAnsiTheme="minorHAnsi" w:cstheme="minorBidi"/>
          <w:noProof/>
          <w:sz w:val="22"/>
          <w:lang w:eastAsia="pt-BR"/>
        </w:rPr>
      </w:pPr>
      <w:del w:id="503" w:author="Ryan Lemos" w:date="2019-10-15T23:35:00Z">
        <w:r w:rsidRPr="00636A97" w:rsidDel="00636A97">
          <w:rPr>
            <w:rStyle w:val="Hyperlink"/>
            <w:noProof/>
            <w:rPrChange w:id="504" w:author="Ryan Lemos" w:date="2019-10-15T23:35:00Z">
              <w:rPr>
                <w:rStyle w:val="Hyperlink"/>
                <w:noProof/>
              </w:rPr>
            </w:rPrChange>
          </w:rPr>
          <w:delText>Figura 39 - Botão para trocar de senha</w:delText>
        </w:r>
        <w:r w:rsidDel="00636A97">
          <w:rPr>
            <w:noProof/>
            <w:webHidden/>
          </w:rPr>
          <w:tab/>
          <w:delText>63</w:delText>
        </w:r>
      </w:del>
    </w:p>
    <w:p w14:paraId="702969E7" w14:textId="1B3C5C8E" w:rsidR="00A23541" w:rsidDel="00636A97" w:rsidRDefault="00A23541">
      <w:pPr>
        <w:pStyle w:val="ndicedeilustraes"/>
        <w:tabs>
          <w:tab w:val="right" w:leader="dot" w:pos="9061"/>
        </w:tabs>
        <w:rPr>
          <w:del w:id="505" w:author="Ryan Lemos" w:date="2019-10-15T23:35:00Z"/>
          <w:rFonts w:asciiTheme="minorHAnsi" w:eastAsiaTheme="minorEastAsia" w:hAnsiTheme="minorHAnsi" w:cstheme="minorBidi"/>
          <w:noProof/>
          <w:sz w:val="22"/>
          <w:lang w:eastAsia="pt-BR"/>
        </w:rPr>
      </w:pPr>
      <w:del w:id="506" w:author="Ryan Lemos" w:date="2019-10-15T23:35:00Z">
        <w:r w:rsidRPr="00636A97" w:rsidDel="00636A97">
          <w:rPr>
            <w:rStyle w:val="Hyperlink"/>
            <w:noProof/>
            <w:rPrChange w:id="507" w:author="Ryan Lemos" w:date="2019-10-15T23:35:00Z">
              <w:rPr>
                <w:rStyle w:val="Hyperlink"/>
                <w:noProof/>
              </w:rPr>
            </w:rPrChange>
          </w:rPr>
          <w:delText>Figura 40 - Botão de duplicar registro</w:delText>
        </w:r>
        <w:r w:rsidDel="00636A97">
          <w:rPr>
            <w:noProof/>
            <w:webHidden/>
          </w:rPr>
          <w:tab/>
          <w:delText>64</w:delText>
        </w:r>
      </w:del>
    </w:p>
    <w:p w14:paraId="7FD0AFEF" w14:textId="49E76DCF" w:rsidR="00A23541" w:rsidDel="00636A97" w:rsidRDefault="00A23541">
      <w:pPr>
        <w:pStyle w:val="ndicedeilustraes"/>
        <w:tabs>
          <w:tab w:val="right" w:leader="dot" w:pos="9061"/>
        </w:tabs>
        <w:rPr>
          <w:del w:id="508" w:author="Ryan Lemos" w:date="2019-10-15T23:35:00Z"/>
          <w:rFonts w:asciiTheme="minorHAnsi" w:eastAsiaTheme="minorEastAsia" w:hAnsiTheme="minorHAnsi" w:cstheme="minorBidi"/>
          <w:noProof/>
          <w:sz w:val="22"/>
          <w:lang w:eastAsia="pt-BR"/>
        </w:rPr>
      </w:pPr>
      <w:del w:id="509" w:author="Ryan Lemos" w:date="2019-10-15T23:35:00Z">
        <w:r w:rsidRPr="00636A97" w:rsidDel="00636A97">
          <w:rPr>
            <w:rStyle w:val="Hyperlink"/>
            <w:noProof/>
            <w:rPrChange w:id="510" w:author="Ryan Lemos" w:date="2019-10-15T23:35:00Z">
              <w:rPr>
                <w:rStyle w:val="Hyperlink"/>
                <w:noProof/>
              </w:rPr>
            </w:rPrChange>
          </w:rPr>
          <w:delText>Figura 41 - Botão de gerar PDF</w:delText>
        </w:r>
        <w:r w:rsidDel="00636A97">
          <w:rPr>
            <w:noProof/>
            <w:webHidden/>
          </w:rPr>
          <w:tab/>
          <w:delText>64</w:delText>
        </w:r>
      </w:del>
    </w:p>
    <w:p w14:paraId="03FA6F1F" w14:textId="0198C4E9" w:rsidR="00A23541" w:rsidDel="00636A97" w:rsidRDefault="00A23541">
      <w:pPr>
        <w:pStyle w:val="ndicedeilustraes"/>
        <w:tabs>
          <w:tab w:val="right" w:leader="dot" w:pos="9061"/>
        </w:tabs>
        <w:rPr>
          <w:del w:id="511" w:author="Ryan Lemos" w:date="2019-10-15T23:35:00Z"/>
          <w:rFonts w:asciiTheme="minorHAnsi" w:eastAsiaTheme="minorEastAsia" w:hAnsiTheme="minorHAnsi" w:cstheme="minorBidi"/>
          <w:noProof/>
          <w:sz w:val="22"/>
          <w:lang w:eastAsia="pt-BR"/>
        </w:rPr>
      </w:pPr>
      <w:del w:id="512" w:author="Ryan Lemos" w:date="2019-10-15T23:35:00Z">
        <w:r w:rsidRPr="00636A97" w:rsidDel="00636A97">
          <w:rPr>
            <w:rStyle w:val="Hyperlink"/>
            <w:noProof/>
            <w:rPrChange w:id="513" w:author="Ryan Lemos" w:date="2019-10-15T23:35:00Z">
              <w:rPr>
                <w:rStyle w:val="Hyperlink"/>
                <w:noProof/>
              </w:rPr>
            </w:rPrChange>
          </w:rPr>
          <w:delText>Figura 42 - Botão de informações</w:delText>
        </w:r>
        <w:r w:rsidDel="00636A97">
          <w:rPr>
            <w:noProof/>
            <w:webHidden/>
          </w:rPr>
          <w:tab/>
          <w:delText>64</w:delText>
        </w:r>
      </w:del>
    </w:p>
    <w:p w14:paraId="39859F26" w14:textId="04FD3B98" w:rsidR="00A23541" w:rsidDel="00636A97" w:rsidRDefault="00A23541">
      <w:pPr>
        <w:pStyle w:val="ndicedeilustraes"/>
        <w:tabs>
          <w:tab w:val="right" w:leader="dot" w:pos="9061"/>
        </w:tabs>
        <w:rPr>
          <w:del w:id="514" w:author="Ryan Lemos" w:date="2019-10-15T23:35:00Z"/>
          <w:rFonts w:asciiTheme="minorHAnsi" w:eastAsiaTheme="minorEastAsia" w:hAnsiTheme="minorHAnsi" w:cstheme="minorBidi"/>
          <w:noProof/>
          <w:sz w:val="22"/>
          <w:lang w:eastAsia="pt-BR"/>
        </w:rPr>
      </w:pPr>
      <w:del w:id="515" w:author="Ryan Lemos" w:date="2019-10-15T23:35:00Z">
        <w:r w:rsidRPr="00636A97" w:rsidDel="00636A97">
          <w:rPr>
            <w:rStyle w:val="Hyperlink"/>
            <w:noProof/>
            <w:rPrChange w:id="516" w:author="Ryan Lemos" w:date="2019-10-15T23:35:00Z">
              <w:rPr>
                <w:rStyle w:val="Hyperlink"/>
                <w:noProof/>
              </w:rPr>
            </w:rPrChange>
          </w:rPr>
          <w:delText>Figura 43 - Botão de resetar resultado</w:delText>
        </w:r>
        <w:r w:rsidDel="00636A97">
          <w:rPr>
            <w:noProof/>
            <w:webHidden/>
          </w:rPr>
          <w:tab/>
          <w:delText>65</w:delText>
        </w:r>
      </w:del>
    </w:p>
    <w:p w14:paraId="5637590F" w14:textId="782DCC78" w:rsidR="00A23541" w:rsidDel="00636A97" w:rsidRDefault="00A23541">
      <w:pPr>
        <w:pStyle w:val="ndicedeilustraes"/>
        <w:tabs>
          <w:tab w:val="right" w:leader="dot" w:pos="9061"/>
        </w:tabs>
        <w:rPr>
          <w:del w:id="517" w:author="Ryan Lemos" w:date="2019-10-15T23:35:00Z"/>
          <w:rFonts w:asciiTheme="minorHAnsi" w:eastAsiaTheme="minorEastAsia" w:hAnsiTheme="minorHAnsi" w:cstheme="minorBidi"/>
          <w:noProof/>
          <w:sz w:val="22"/>
          <w:lang w:eastAsia="pt-BR"/>
        </w:rPr>
      </w:pPr>
      <w:del w:id="518" w:author="Ryan Lemos" w:date="2019-10-15T23:35:00Z">
        <w:r w:rsidRPr="00636A97" w:rsidDel="00636A97">
          <w:rPr>
            <w:rStyle w:val="Hyperlink"/>
            <w:noProof/>
            <w:rPrChange w:id="519" w:author="Ryan Lemos" w:date="2019-10-15T23:35:00Z">
              <w:rPr>
                <w:rStyle w:val="Hyperlink"/>
                <w:noProof/>
              </w:rPr>
            </w:rPrChange>
          </w:rPr>
          <w:delText>Figura 44 - Botão de vincular alunos a uma atividade</w:delText>
        </w:r>
        <w:r w:rsidDel="00636A97">
          <w:rPr>
            <w:noProof/>
            <w:webHidden/>
          </w:rPr>
          <w:tab/>
          <w:delText>65</w:delText>
        </w:r>
      </w:del>
    </w:p>
    <w:p w14:paraId="24606FA4" w14:textId="28FA58FE" w:rsidR="00A23541" w:rsidDel="00636A97" w:rsidRDefault="00A23541">
      <w:pPr>
        <w:pStyle w:val="ndicedeilustraes"/>
        <w:tabs>
          <w:tab w:val="right" w:leader="dot" w:pos="9061"/>
        </w:tabs>
        <w:rPr>
          <w:del w:id="520" w:author="Ryan Lemos" w:date="2019-10-15T23:35:00Z"/>
          <w:rFonts w:asciiTheme="minorHAnsi" w:eastAsiaTheme="minorEastAsia" w:hAnsiTheme="minorHAnsi" w:cstheme="minorBidi"/>
          <w:noProof/>
          <w:sz w:val="22"/>
          <w:lang w:eastAsia="pt-BR"/>
        </w:rPr>
      </w:pPr>
      <w:del w:id="521" w:author="Ryan Lemos" w:date="2019-10-15T23:35:00Z">
        <w:r w:rsidRPr="00636A97" w:rsidDel="00636A97">
          <w:rPr>
            <w:rStyle w:val="Hyperlink"/>
            <w:noProof/>
            <w:rPrChange w:id="522" w:author="Ryan Lemos" w:date="2019-10-15T23:35:00Z">
              <w:rPr>
                <w:rStyle w:val="Hyperlink"/>
                <w:noProof/>
              </w:rPr>
            </w:rPrChange>
          </w:rPr>
          <w:delText>Figura 45 - Botão de redistribuir pontuação</w:delText>
        </w:r>
        <w:r w:rsidDel="00636A97">
          <w:rPr>
            <w:noProof/>
            <w:webHidden/>
          </w:rPr>
          <w:tab/>
          <w:delText>65</w:delText>
        </w:r>
      </w:del>
    </w:p>
    <w:p w14:paraId="22A79C3B" w14:textId="5823497F" w:rsidR="00A23541" w:rsidDel="00636A97" w:rsidRDefault="00A23541">
      <w:pPr>
        <w:pStyle w:val="ndicedeilustraes"/>
        <w:tabs>
          <w:tab w:val="right" w:leader="dot" w:pos="9061"/>
        </w:tabs>
        <w:rPr>
          <w:del w:id="523" w:author="Ryan Lemos" w:date="2019-10-15T23:35:00Z"/>
          <w:rFonts w:asciiTheme="minorHAnsi" w:eastAsiaTheme="minorEastAsia" w:hAnsiTheme="minorHAnsi" w:cstheme="minorBidi"/>
          <w:noProof/>
          <w:sz w:val="22"/>
          <w:lang w:eastAsia="pt-BR"/>
        </w:rPr>
      </w:pPr>
      <w:del w:id="524" w:author="Ryan Lemos" w:date="2019-10-15T23:35:00Z">
        <w:r w:rsidRPr="00636A97" w:rsidDel="00636A97">
          <w:rPr>
            <w:rStyle w:val="Hyperlink"/>
            <w:noProof/>
            <w:rPrChange w:id="525" w:author="Ryan Lemos" w:date="2019-10-15T23:35:00Z">
              <w:rPr>
                <w:rStyle w:val="Hyperlink"/>
                <w:noProof/>
              </w:rPr>
            </w:rPrChange>
          </w:rPr>
          <w:delText>Figura 46 - Botão de envio de nota</w:delText>
        </w:r>
        <w:r w:rsidDel="00636A97">
          <w:rPr>
            <w:noProof/>
            <w:webHidden/>
          </w:rPr>
          <w:tab/>
          <w:delText>65</w:delText>
        </w:r>
      </w:del>
    </w:p>
    <w:p w14:paraId="13213903" w14:textId="64049012" w:rsidR="00A23541" w:rsidDel="00636A97" w:rsidRDefault="00A23541">
      <w:pPr>
        <w:pStyle w:val="ndicedeilustraes"/>
        <w:tabs>
          <w:tab w:val="right" w:leader="dot" w:pos="9061"/>
        </w:tabs>
        <w:rPr>
          <w:del w:id="526" w:author="Ryan Lemos" w:date="2019-10-15T23:35:00Z"/>
          <w:rFonts w:asciiTheme="minorHAnsi" w:eastAsiaTheme="minorEastAsia" w:hAnsiTheme="minorHAnsi" w:cstheme="minorBidi"/>
          <w:noProof/>
          <w:sz w:val="22"/>
          <w:lang w:eastAsia="pt-BR"/>
        </w:rPr>
      </w:pPr>
      <w:del w:id="527" w:author="Ryan Lemos" w:date="2019-10-15T23:35:00Z">
        <w:r w:rsidRPr="00636A97" w:rsidDel="00636A97">
          <w:rPr>
            <w:rStyle w:val="Hyperlink"/>
            <w:noProof/>
            <w:rPrChange w:id="528" w:author="Ryan Lemos" w:date="2019-10-15T23:35:00Z">
              <w:rPr>
                <w:rStyle w:val="Hyperlink"/>
                <w:noProof/>
              </w:rPr>
            </w:rPrChange>
          </w:rPr>
          <w:delText>Figura 47 - Botões de visualização do calendário</w:delText>
        </w:r>
        <w:r w:rsidDel="00636A97">
          <w:rPr>
            <w:noProof/>
            <w:webHidden/>
          </w:rPr>
          <w:tab/>
          <w:delText>66</w:delText>
        </w:r>
      </w:del>
    </w:p>
    <w:p w14:paraId="7C94D6B1" w14:textId="374214D8" w:rsidR="00A23541" w:rsidDel="00636A97" w:rsidRDefault="00A23541">
      <w:pPr>
        <w:pStyle w:val="ndicedeilustraes"/>
        <w:tabs>
          <w:tab w:val="right" w:leader="dot" w:pos="9061"/>
        </w:tabs>
        <w:rPr>
          <w:del w:id="529" w:author="Ryan Lemos" w:date="2019-10-15T23:35:00Z"/>
          <w:rFonts w:asciiTheme="minorHAnsi" w:eastAsiaTheme="minorEastAsia" w:hAnsiTheme="minorHAnsi" w:cstheme="minorBidi"/>
          <w:noProof/>
          <w:sz w:val="22"/>
          <w:lang w:eastAsia="pt-BR"/>
        </w:rPr>
      </w:pPr>
      <w:del w:id="530" w:author="Ryan Lemos" w:date="2019-10-15T23:35:00Z">
        <w:r w:rsidRPr="00636A97" w:rsidDel="00636A97">
          <w:rPr>
            <w:rStyle w:val="Hyperlink"/>
            <w:noProof/>
            <w:rPrChange w:id="531" w:author="Ryan Lemos" w:date="2019-10-15T23:35:00Z">
              <w:rPr>
                <w:rStyle w:val="Hyperlink"/>
                <w:noProof/>
              </w:rPr>
            </w:rPrChange>
          </w:rPr>
          <w:delText>Figura 48 - Botões de navegação do calendário</w:delText>
        </w:r>
        <w:r w:rsidDel="00636A97">
          <w:rPr>
            <w:noProof/>
            <w:webHidden/>
          </w:rPr>
          <w:tab/>
          <w:delText>66</w:delText>
        </w:r>
      </w:del>
    </w:p>
    <w:p w14:paraId="74FD43C0" w14:textId="2AB51C3C" w:rsidR="00A23541" w:rsidDel="00636A97" w:rsidRDefault="00A23541">
      <w:pPr>
        <w:pStyle w:val="ndicedeilustraes"/>
        <w:tabs>
          <w:tab w:val="right" w:leader="dot" w:pos="9061"/>
        </w:tabs>
        <w:rPr>
          <w:del w:id="532" w:author="Ryan Lemos" w:date="2019-10-15T23:35:00Z"/>
          <w:rFonts w:asciiTheme="minorHAnsi" w:eastAsiaTheme="minorEastAsia" w:hAnsiTheme="minorHAnsi" w:cstheme="minorBidi"/>
          <w:noProof/>
          <w:sz w:val="22"/>
          <w:lang w:eastAsia="pt-BR"/>
        </w:rPr>
      </w:pPr>
      <w:del w:id="533" w:author="Ryan Lemos" w:date="2019-10-15T23:35:00Z">
        <w:r w:rsidRPr="00636A97" w:rsidDel="00636A97">
          <w:rPr>
            <w:rStyle w:val="Hyperlink"/>
            <w:noProof/>
            <w:rPrChange w:id="534" w:author="Ryan Lemos" w:date="2019-10-15T23:35:00Z">
              <w:rPr>
                <w:rStyle w:val="Hyperlink"/>
                <w:noProof/>
              </w:rPr>
            </w:rPrChange>
          </w:rPr>
          <w:delText>Figura 49 - Botão de Notificações (sem novas notificações)</w:delText>
        </w:r>
        <w:r w:rsidDel="00636A97">
          <w:rPr>
            <w:noProof/>
            <w:webHidden/>
          </w:rPr>
          <w:tab/>
          <w:delText>67</w:delText>
        </w:r>
      </w:del>
    </w:p>
    <w:p w14:paraId="331D1BE8" w14:textId="261977D5" w:rsidR="00A23541" w:rsidDel="00636A97" w:rsidRDefault="00A23541">
      <w:pPr>
        <w:pStyle w:val="ndicedeilustraes"/>
        <w:tabs>
          <w:tab w:val="right" w:leader="dot" w:pos="9061"/>
        </w:tabs>
        <w:rPr>
          <w:del w:id="535" w:author="Ryan Lemos" w:date="2019-10-15T23:35:00Z"/>
          <w:rFonts w:asciiTheme="minorHAnsi" w:eastAsiaTheme="minorEastAsia" w:hAnsiTheme="minorHAnsi" w:cstheme="minorBidi"/>
          <w:noProof/>
          <w:sz w:val="22"/>
          <w:lang w:eastAsia="pt-BR"/>
        </w:rPr>
      </w:pPr>
      <w:del w:id="536" w:author="Ryan Lemos" w:date="2019-10-15T23:35:00Z">
        <w:r w:rsidRPr="00636A97" w:rsidDel="00636A97">
          <w:rPr>
            <w:rStyle w:val="Hyperlink"/>
            <w:noProof/>
            <w:rPrChange w:id="537" w:author="Ryan Lemos" w:date="2019-10-15T23:35:00Z">
              <w:rPr>
                <w:rStyle w:val="Hyperlink"/>
                <w:noProof/>
              </w:rPr>
            </w:rPrChange>
          </w:rPr>
          <w:delText>Figura 50 - Botão de Notificações (com novas notificações)</w:delText>
        </w:r>
        <w:r w:rsidDel="00636A97">
          <w:rPr>
            <w:noProof/>
            <w:webHidden/>
          </w:rPr>
          <w:tab/>
          <w:delText>67</w:delText>
        </w:r>
      </w:del>
    </w:p>
    <w:p w14:paraId="7EC45032" w14:textId="370B47F2" w:rsidR="00A23541" w:rsidDel="00636A97" w:rsidRDefault="00A23541">
      <w:pPr>
        <w:pStyle w:val="ndicedeilustraes"/>
        <w:tabs>
          <w:tab w:val="right" w:leader="dot" w:pos="9061"/>
        </w:tabs>
        <w:rPr>
          <w:del w:id="538" w:author="Ryan Lemos" w:date="2019-10-15T23:35:00Z"/>
          <w:rFonts w:asciiTheme="minorHAnsi" w:eastAsiaTheme="minorEastAsia" w:hAnsiTheme="minorHAnsi" w:cstheme="minorBidi"/>
          <w:noProof/>
          <w:sz w:val="22"/>
          <w:lang w:eastAsia="pt-BR"/>
        </w:rPr>
      </w:pPr>
      <w:del w:id="539" w:author="Ryan Lemos" w:date="2019-10-15T23:35:00Z">
        <w:r w:rsidRPr="00636A97" w:rsidDel="00636A97">
          <w:rPr>
            <w:rStyle w:val="Hyperlink"/>
            <w:noProof/>
            <w:rPrChange w:id="540" w:author="Ryan Lemos" w:date="2019-10-15T23:35:00Z">
              <w:rPr>
                <w:rStyle w:val="Hyperlink"/>
                <w:noProof/>
              </w:rPr>
            </w:rPrChange>
          </w:rPr>
          <w:delText>Figura 51 - Botão de menu</w:delText>
        </w:r>
        <w:r w:rsidDel="00636A97">
          <w:rPr>
            <w:noProof/>
            <w:webHidden/>
          </w:rPr>
          <w:tab/>
          <w:delText>67</w:delText>
        </w:r>
      </w:del>
    </w:p>
    <w:p w14:paraId="4C4581DA" w14:textId="2DAC7297" w:rsidR="00A23541" w:rsidDel="00636A97" w:rsidRDefault="00A23541">
      <w:pPr>
        <w:pStyle w:val="ndicedeilustraes"/>
        <w:tabs>
          <w:tab w:val="right" w:leader="dot" w:pos="9061"/>
        </w:tabs>
        <w:rPr>
          <w:del w:id="541" w:author="Ryan Lemos" w:date="2019-10-15T23:35:00Z"/>
          <w:rFonts w:asciiTheme="minorHAnsi" w:eastAsiaTheme="minorEastAsia" w:hAnsiTheme="minorHAnsi" w:cstheme="minorBidi"/>
          <w:noProof/>
          <w:sz w:val="22"/>
          <w:lang w:eastAsia="pt-BR"/>
        </w:rPr>
      </w:pPr>
      <w:del w:id="542" w:author="Ryan Lemos" w:date="2019-10-15T23:35:00Z">
        <w:r w:rsidRPr="00636A97" w:rsidDel="00636A97">
          <w:rPr>
            <w:rStyle w:val="Hyperlink"/>
            <w:noProof/>
            <w:rPrChange w:id="543" w:author="Ryan Lemos" w:date="2019-10-15T23:35:00Z">
              <w:rPr>
                <w:rStyle w:val="Hyperlink"/>
                <w:noProof/>
              </w:rPr>
            </w:rPrChange>
          </w:rPr>
          <w:delText>Figura 52 - Tela de login</w:delText>
        </w:r>
        <w:r w:rsidDel="00636A97">
          <w:rPr>
            <w:noProof/>
            <w:webHidden/>
          </w:rPr>
          <w:tab/>
          <w:delText>69</w:delText>
        </w:r>
      </w:del>
    </w:p>
    <w:p w14:paraId="2193736B" w14:textId="672FD12C" w:rsidR="00A23541" w:rsidDel="00636A97" w:rsidRDefault="00A23541">
      <w:pPr>
        <w:pStyle w:val="ndicedeilustraes"/>
        <w:tabs>
          <w:tab w:val="right" w:leader="dot" w:pos="9061"/>
        </w:tabs>
        <w:rPr>
          <w:del w:id="544" w:author="Ryan Lemos" w:date="2019-10-15T23:35:00Z"/>
          <w:rFonts w:asciiTheme="minorHAnsi" w:eastAsiaTheme="minorEastAsia" w:hAnsiTheme="minorHAnsi" w:cstheme="minorBidi"/>
          <w:noProof/>
          <w:sz w:val="22"/>
          <w:lang w:eastAsia="pt-BR"/>
        </w:rPr>
      </w:pPr>
      <w:del w:id="545" w:author="Ryan Lemos" w:date="2019-10-15T23:35:00Z">
        <w:r w:rsidRPr="00636A97" w:rsidDel="00636A97">
          <w:rPr>
            <w:rStyle w:val="Hyperlink"/>
            <w:noProof/>
            <w:rPrChange w:id="546" w:author="Ryan Lemos" w:date="2019-10-15T23:35:00Z">
              <w:rPr>
                <w:rStyle w:val="Hyperlink"/>
                <w:noProof/>
              </w:rPr>
            </w:rPrChange>
          </w:rPr>
          <w:delText>Figura 53 - Listagem dos alunos</w:delText>
        </w:r>
        <w:r w:rsidDel="00636A97">
          <w:rPr>
            <w:noProof/>
            <w:webHidden/>
          </w:rPr>
          <w:tab/>
          <w:delText>71</w:delText>
        </w:r>
      </w:del>
    </w:p>
    <w:p w14:paraId="30BFA6F0" w14:textId="19A11CCE" w:rsidR="00A23541" w:rsidDel="00636A97" w:rsidRDefault="00A23541">
      <w:pPr>
        <w:pStyle w:val="ndicedeilustraes"/>
        <w:tabs>
          <w:tab w:val="right" w:leader="dot" w:pos="9061"/>
        </w:tabs>
        <w:rPr>
          <w:del w:id="547" w:author="Ryan Lemos" w:date="2019-10-15T23:35:00Z"/>
          <w:rFonts w:asciiTheme="minorHAnsi" w:eastAsiaTheme="minorEastAsia" w:hAnsiTheme="minorHAnsi" w:cstheme="minorBidi"/>
          <w:noProof/>
          <w:sz w:val="22"/>
          <w:lang w:eastAsia="pt-BR"/>
        </w:rPr>
      </w:pPr>
      <w:del w:id="548" w:author="Ryan Lemos" w:date="2019-10-15T23:35:00Z">
        <w:r w:rsidRPr="00636A97" w:rsidDel="00636A97">
          <w:rPr>
            <w:rStyle w:val="Hyperlink"/>
            <w:noProof/>
            <w:rPrChange w:id="549" w:author="Ryan Lemos" w:date="2019-10-15T23:35:00Z">
              <w:rPr>
                <w:rStyle w:val="Hyperlink"/>
                <w:noProof/>
              </w:rPr>
            </w:rPrChange>
          </w:rPr>
          <w:delText>Figura 54 - Tela de cadastro dos alunos</w:delText>
        </w:r>
        <w:r w:rsidDel="00636A97">
          <w:rPr>
            <w:noProof/>
            <w:webHidden/>
          </w:rPr>
          <w:tab/>
          <w:delText>72</w:delText>
        </w:r>
      </w:del>
    </w:p>
    <w:p w14:paraId="43742193" w14:textId="2C605549" w:rsidR="00A23541" w:rsidDel="00636A97" w:rsidRDefault="00A23541">
      <w:pPr>
        <w:pStyle w:val="ndicedeilustraes"/>
        <w:tabs>
          <w:tab w:val="right" w:leader="dot" w:pos="9061"/>
        </w:tabs>
        <w:rPr>
          <w:del w:id="550" w:author="Ryan Lemos" w:date="2019-10-15T23:35:00Z"/>
          <w:rFonts w:asciiTheme="minorHAnsi" w:eastAsiaTheme="minorEastAsia" w:hAnsiTheme="minorHAnsi" w:cstheme="minorBidi"/>
          <w:noProof/>
          <w:sz w:val="22"/>
          <w:lang w:eastAsia="pt-BR"/>
        </w:rPr>
      </w:pPr>
      <w:del w:id="551" w:author="Ryan Lemos" w:date="2019-10-15T23:35:00Z">
        <w:r w:rsidRPr="00636A97" w:rsidDel="00636A97">
          <w:rPr>
            <w:rStyle w:val="Hyperlink"/>
            <w:noProof/>
            <w:rPrChange w:id="552" w:author="Ryan Lemos" w:date="2019-10-15T23:35:00Z">
              <w:rPr>
                <w:rStyle w:val="Hyperlink"/>
                <w:noProof/>
              </w:rPr>
            </w:rPrChange>
          </w:rPr>
          <w:delText>Figura 55 - Tela de listagem dos professores</w:delText>
        </w:r>
        <w:r w:rsidDel="00636A97">
          <w:rPr>
            <w:noProof/>
            <w:webHidden/>
          </w:rPr>
          <w:tab/>
          <w:delText>72</w:delText>
        </w:r>
      </w:del>
    </w:p>
    <w:p w14:paraId="5938DCD1" w14:textId="16279F0B" w:rsidR="00A23541" w:rsidDel="00636A97" w:rsidRDefault="00A23541">
      <w:pPr>
        <w:pStyle w:val="ndicedeilustraes"/>
        <w:tabs>
          <w:tab w:val="right" w:leader="dot" w:pos="9061"/>
        </w:tabs>
        <w:rPr>
          <w:del w:id="553" w:author="Ryan Lemos" w:date="2019-10-15T23:35:00Z"/>
          <w:rFonts w:asciiTheme="minorHAnsi" w:eastAsiaTheme="minorEastAsia" w:hAnsiTheme="minorHAnsi" w:cstheme="minorBidi"/>
          <w:noProof/>
          <w:sz w:val="22"/>
          <w:lang w:eastAsia="pt-BR"/>
        </w:rPr>
      </w:pPr>
      <w:del w:id="554" w:author="Ryan Lemos" w:date="2019-10-15T23:35:00Z">
        <w:r w:rsidRPr="00636A97" w:rsidDel="00636A97">
          <w:rPr>
            <w:rStyle w:val="Hyperlink"/>
            <w:noProof/>
            <w:rPrChange w:id="555" w:author="Ryan Lemos" w:date="2019-10-15T23:35:00Z">
              <w:rPr>
                <w:rStyle w:val="Hyperlink"/>
                <w:noProof/>
              </w:rPr>
            </w:rPrChange>
          </w:rPr>
          <w:delText>Figura 56 - Tela de cadastro do professor</w:delText>
        </w:r>
        <w:r w:rsidDel="00636A97">
          <w:rPr>
            <w:noProof/>
            <w:webHidden/>
          </w:rPr>
          <w:tab/>
          <w:delText>73</w:delText>
        </w:r>
      </w:del>
    </w:p>
    <w:p w14:paraId="757C24A6" w14:textId="5168C123" w:rsidR="00A23541" w:rsidDel="00636A97" w:rsidRDefault="00A23541">
      <w:pPr>
        <w:pStyle w:val="ndicedeilustraes"/>
        <w:tabs>
          <w:tab w:val="right" w:leader="dot" w:pos="9061"/>
        </w:tabs>
        <w:rPr>
          <w:del w:id="556" w:author="Ryan Lemos" w:date="2019-10-15T23:35:00Z"/>
          <w:rFonts w:asciiTheme="minorHAnsi" w:eastAsiaTheme="minorEastAsia" w:hAnsiTheme="minorHAnsi" w:cstheme="minorBidi"/>
          <w:noProof/>
          <w:sz w:val="22"/>
          <w:lang w:eastAsia="pt-BR"/>
        </w:rPr>
      </w:pPr>
      <w:del w:id="557" w:author="Ryan Lemos" w:date="2019-10-15T23:35:00Z">
        <w:r w:rsidRPr="00636A97" w:rsidDel="00636A97">
          <w:rPr>
            <w:rStyle w:val="Hyperlink"/>
            <w:noProof/>
            <w:rPrChange w:id="558" w:author="Ryan Lemos" w:date="2019-10-15T23:35:00Z">
              <w:rPr>
                <w:rStyle w:val="Hyperlink"/>
                <w:noProof/>
              </w:rPr>
            </w:rPrChange>
          </w:rPr>
          <w:delText>Figura 57 - Tela de cadastro de um evento</w:delText>
        </w:r>
        <w:r w:rsidDel="00636A97">
          <w:rPr>
            <w:noProof/>
            <w:webHidden/>
          </w:rPr>
          <w:tab/>
          <w:delText>74</w:delText>
        </w:r>
      </w:del>
    </w:p>
    <w:p w14:paraId="3696F5A2" w14:textId="6FCAD520" w:rsidR="00A23541" w:rsidDel="00636A97" w:rsidRDefault="00A23541">
      <w:pPr>
        <w:pStyle w:val="ndicedeilustraes"/>
        <w:tabs>
          <w:tab w:val="right" w:leader="dot" w:pos="9061"/>
        </w:tabs>
        <w:rPr>
          <w:del w:id="559" w:author="Ryan Lemos" w:date="2019-10-15T23:35:00Z"/>
          <w:rFonts w:asciiTheme="minorHAnsi" w:eastAsiaTheme="minorEastAsia" w:hAnsiTheme="minorHAnsi" w:cstheme="minorBidi"/>
          <w:noProof/>
          <w:sz w:val="22"/>
          <w:lang w:eastAsia="pt-BR"/>
        </w:rPr>
      </w:pPr>
      <w:del w:id="560" w:author="Ryan Lemos" w:date="2019-10-15T23:35:00Z">
        <w:r w:rsidRPr="00636A97" w:rsidDel="00636A97">
          <w:rPr>
            <w:rStyle w:val="Hyperlink"/>
            <w:noProof/>
            <w:rPrChange w:id="561" w:author="Ryan Lemos" w:date="2019-10-15T23:35:00Z">
              <w:rPr>
                <w:rStyle w:val="Hyperlink"/>
                <w:noProof/>
              </w:rPr>
            </w:rPrChange>
          </w:rPr>
          <w:delText>Figura 58 - Tela de listagem dos eventos da escola</w:delText>
        </w:r>
        <w:r w:rsidDel="00636A97">
          <w:rPr>
            <w:noProof/>
            <w:webHidden/>
          </w:rPr>
          <w:tab/>
          <w:delText>74</w:delText>
        </w:r>
      </w:del>
    </w:p>
    <w:p w14:paraId="585A0F1B" w14:textId="3DA183E3" w:rsidR="00A23541" w:rsidDel="00636A97" w:rsidRDefault="00A23541">
      <w:pPr>
        <w:pStyle w:val="ndicedeilustraes"/>
        <w:tabs>
          <w:tab w:val="right" w:leader="dot" w:pos="9061"/>
        </w:tabs>
        <w:rPr>
          <w:del w:id="562" w:author="Ryan Lemos" w:date="2019-10-15T23:35:00Z"/>
          <w:rFonts w:asciiTheme="minorHAnsi" w:eastAsiaTheme="minorEastAsia" w:hAnsiTheme="minorHAnsi" w:cstheme="minorBidi"/>
          <w:noProof/>
          <w:sz w:val="22"/>
          <w:lang w:eastAsia="pt-BR"/>
        </w:rPr>
      </w:pPr>
      <w:del w:id="563" w:author="Ryan Lemos" w:date="2019-10-15T23:35:00Z">
        <w:r w:rsidRPr="00636A97" w:rsidDel="00636A97">
          <w:rPr>
            <w:rStyle w:val="Hyperlink"/>
            <w:noProof/>
            <w:rPrChange w:id="564" w:author="Ryan Lemos" w:date="2019-10-15T23:35:00Z">
              <w:rPr>
                <w:rStyle w:val="Hyperlink"/>
                <w:noProof/>
              </w:rPr>
            </w:rPrChange>
          </w:rPr>
          <w:delText>Figura 59 – Tela do calendário com os eventos da escola</w:delText>
        </w:r>
        <w:r w:rsidDel="00636A97">
          <w:rPr>
            <w:noProof/>
            <w:webHidden/>
          </w:rPr>
          <w:tab/>
          <w:delText>75</w:delText>
        </w:r>
      </w:del>
    </w:p>
    <w:p w14:paraId="1202750C" w14:textId="1D0F014F" w:rsidR="00A23541" w:rsidDel="00636A97" w:rsidRDefault="00A23541">
      <w:pPr>
        <w:pStyle w:val="ndicedeilustraes"/>
        <w:tabs>
          <w:tab w:val="right" w:leader="dot" w:pos="9061"/>
        </w:tabs>
        <w:rPr>
          <w:del w:id="565" w:author="Ryan Lemos" w:date="2019-10-15T23:35:00Z"/>
          <w:rFonts w:asciiTheme="minorHAnsi" w:eastAsiaTheme="minorEastAsia" w:hAnsiTheme="minorHAnsi" w:cstheme="minorBidi"/>
          <w:noProof/>
          <w:sz w:val="22"/>
          <w:lang w:eastAsia="pt-BR"/>
        </w:rPr>
      </w:pPr>
      <w:del w:id="566" w:author="Ryan Lemos" w:date="2019-10-15T23:35:00Z">
        <w:r w:rsidRPr="00636A97" w:rsidDel="00636A97">
          <w:rPr>
            <w:rStyle w:val="Hyperlink"/>
            <w:noProof/>
            <w:rPrChange w:id="567" w:author="Ryan Lemos" w:date="2019-10-15T23:35:00Z">
              <w:rPr>
                <w:rStyle w:val="Hyperlink"/>
                <w:noProof/>
              </w:rPr>
            </w:rPrChange>
          </w:rPr>
          <w:delText>Figura 60 - Tela de listagem dos menus da aplicação</w:delText>
        </w:r>
        <w:r w:rsidDel="00636A97">
          <w:rPr>
            <w:noProof/>
            <w:webHidden/>
          </w:rPr>
          <w:tab/>
          <w:delText>76</w:delText>
        </w:r>
      </w:del>
    </w:p>
    <w:p w14:paraId="035118F7" w14:textId="5FDCD8BB" w:rsidR="00A23541" w:rsidDel="00636A97" w:rsidRDefault="00A23541">
      <w:pPr>
        <w:pStyle w:val="ndicedeilustraes"/>
        <w:tabs>
          <w:tab w:val="right" w:leader="dot" w:pos="9061"/>
        </w:tabs>
        <w:rPr>
          <w:del w:id="568" w:author="Ryan Lemos" w:date="2019-10-15T23:35:00Z"/>
          <w:rFonts w:asciiTheme="minorHAnsi" w:eastAsiaTheme="minorEastAsia" w:hAnsiTheme="minorHAnsi" w:cstheme="minorBidi"/>
          <w:noProof/>
          <w:sz w:val="22"/>
          <w:lang w:eastAsia="pt-BR"/>
        </w:rPr>
      </w:pPr>
      <w:del w:id="569" w:author="Ryan Lemos" w:date="2019-10-15T23:35:00Z">
        <w:r w:rsidRPr="00636A97" w:rsidDel="00636A97">
          <w:rPr>
            <w:rStyle w:val="Hyperlink"/>
            <w:noProof/>
            <w:rPrChange w:id="570" w:author="Ryan Lemos" w:date="2019-10-15T23:35:00Z">
              <w:rPr>
                <w:rStyle w:val="Hyperlink"/>
                <w:noProof/>
              </w:rPr>
            </w:rPrChange>
          </w:rPr>
          <w:delText>Figura 61 - Tela de cadastro de menus</w:delText>
        </w:r>
        <w:r w:rsidDel="00636A97">
          <w:rPr>
            <w:noProof/>
            <w:webHidden/>
          </w:rPr>
          <w:tab/>
          <w:delText>77</w:delText>
        </w:r>
      </w:del>
    </w:p>
    <w:p w14:paraId="593779C5" w14:textId="55CB849D" w:rsidR="00A23541" w:rsidDel="00636A97" w:rsidRDefault="00A23541">
      <w:pPr>
        <w:pStyle w:val="ndicedeilustraes"/>
        <w:tabs>
          <w:tab w:val="right" w:leader="dot" w:pos="9061"/>
        </w:tabs>
        <w:rPr>
          <w:del w:id="571" w:author="Ryan Lemos" w:date="2019-10-15T23:35:00Z"/>
          <w:rFonts w:asciiTheme="minorHAnsi" w:eastAsiaTheme="minorEastAsia" w:hAnsiTheme="minorHAnsi" w:cstheme="minorBidi"/>
          <w:noProof/>
          <w:sz w:val="22"/>
          <w:lang w:eastAsia="pt-BR"/>
        </w:rPr>
      </w:pPr>
      <w:del w:id="572" w:author="Ryan Lemos" w:date="2019-10-15T23:35:00Z">
        <w:r w:rsidRPr="00636A97" w:rsidDel="00636A97">
          <w:rPr>
            <w:rStyle w:val="Hyperlink"/>
            <w:noProof/>
            <w:rPrChange w:id="573" w:author="Ryan Lemos" w:date="2019-10-15T23:35:00Z">
              <w:rPr>
                <w:rStyle w:val="Hyperlink"/>
                <w:noProof/>
              </w:rPr>
            </w:rPrChange>
          </w:rPr>
          <w:delText>Figura 62 - Tela de menus da aplicação</w:delText>
        </w:r>
        <w:r w:rsidDel="00636A97">
          <w:rPr>
            <w:noProof/>
            <w:webHidden/>
          </w:rPr>
          <w:tab/>
          <w:delText>77</w:delText>
        </w:r>
      </w:del>
    </w:p>
    <w:p w14:paraId="404763B2" w14:textId="20DD87CC" w:rsidR="00A23541" w:rsidDel="00636A97" w:rsidRDefault="00A23541">
      <w:pPr>
        <w:pStyle w:val="ndicedeilustraes"/>
        <w:tabs>
          <w:tab w:val="right" w:leader="dot" w:pos="9061"/>
        </w:tabs>
        <w:rPr>
          <w:del w:id="574" w:author="Ryan Lemos" w:date="2019-10-15T23:35:00Z"/>
          <w:rFonts w:asciiTheme="minorHAnsi" w:eastAsiaTheme="minorEastAsia" w:hAnsiTheme="minorHAnsi" w:cstheme="minorBidi"/>
          <w:noProof/>
          <w:sz w:val="22"/>
          <w:lang w:eastAsia="pt-BR"/>
        </w:rPr>
      </w:pPr>
      <w:del w:id="575" w:author="Ryan Lemos" w:date="2019-10-15T23:35:00Z">
        <w:r w:rsidRPr="00636A97" w:rsidDel="00636A97">
          <w:rPr>
            <w:rStyle w:val="Hyperlink"/>
            <w:noProof/>
            <w:rPrChange w:id="576" w:author="Ryan Lemos" w:date="2019-10-15T23:35:00Z">
              <w:rPr>
                <w:rStyle w:val="Hyperlink"/>
                <w:noProof/>
              </w:rPr>
            </w:rPrChange>
          </w:rPr>
          <w:delText>Figura 63 - Tela de listagem de permissões de um perfil</w:delText>
        </w:r>
        <w:r w:rsidDel="00636A97">
          <w:rPr>
            <w:noProof/>
            <w:webHidden/>
          </w:rPr>
          <w:tab/>
          <w:delText>79</w:delText>
        </w:r>
      </w:del>
    </w:p>
    <w:p w14:paraId="0DC86814" w14:textId="5D935262" w:rsidR="00A23541" w:rsidDel="00636A97" w:rsidRDefault="00A23541">
      <w:pPr>
        <w:pStyle w:val="ndicedeilustraes"/>
        <w:tabs>
          <w:tab w:val="right" w:leader="dot" w:pos="9061"/>
        </w:tabs>
        <w:rPr>
          <w:del w:id="577" w:author="Ryan Lemos" w:date="2019-10-15T23:35:00Z"/>
          <w:rFonts w:asciiTheme="minorHAnsi" w:eastAsiaTheme="minorEastAsia" w:hAnsiTheme="minorHAnsi" w:cstheme="minorBidi"/>
          <w:noProof/>
          <w:sz w:val="22"/>
          <w:lang w:eastAsia="pt-BR"/>
        </w:rPr>
      </w:pPr>
      <w:del w:id="578" w:author="Ryan Lemos" w:date="2019-10-15T23:35:00Z">
        <w:r w:rsidRPr="00636A97" w:rsidDel="00636A97">
          <w:rPr>
            <w:rStyle w:val="Hyperlink"/>
            <w:noProof/>
            <w:rPrChange w:id="579" w:author="Ryan Lemos" w:date="2019-10-15T23:35:00Z">
              <w:rPr>
                <w:rStyle w:val="Hyperlink"/>
                <w:noProof/>
              </w:rPr>
            </w:rPrChange>
          </w:rPr>
          <w:delText>Figura 64 - Tela de cadastro de um material</w:delText>
        </w:r>
        <w:r w:rsidDel="00636A97">
          <w:rPr>
            <w:noProof/>
            <w:webHidden/>
          </w:rPr>
          <w:tab/>
          <w:delText>80</w:delText>
        </w:r>
      </w:del>
    </w:p>
    <w:p w14:paraId="5C4D7485" w14:textId="6E3E6B44" w:rsidR="00A23541" w:rsidDel="00636A97" w:rsidRDefault="00A23541">
      <w:pPr>
        <w:pStyle w:val="ndicedeilustraes"/>
        <w:tabs>
          <w:tab w:val="right" w:leader="dot" w:pos="9061"/>
        </w:tabs>
        <w:rPr>
          <w:del w:id="580" w:author="Ryan Lemos" w:date="2019-10-15T23:35:00Z"/>
          <w:rFonts w:asciiTheme="minorHAnsi" w:eastAsiaTheme="minorEastAsia" w:hAnsiTheme="minorHAnsi" w:cstheme="minorBidi"/>
          <w:noProof/>
          <w:sz w:val="22"/>
          <w:lang w:eastAsia="pt-BR"/>
        </w:rPr>
      </w:pPr>
      <w:del w:id="581" w:author="Ryan Lemos" w:date="2019-10-15T23:35:00Z">
        <w:r w:rsidRPr="00636A97" w:rsidDel="00636A97">
          <w:rPr>
            <w:rStyle w:val="Hyperlink"/>
            <w:noProof/>
            <w:rPrChange w:id="582" w:author="Ryan Lemos" w:date="2019-10-15T23:35:00Z">
              <w:rPr>
                <w:rStyle w:val="Hyperlink"/>
                <w:noProof/>
              </w:rPr>
            </w:rPrChange>
          </w:rPr>
          <w:delText>Figura 65 - Tela de listagem dos materiais</w:delText>
        </w:r>
        <w:r w:rsidDel="00636A97">
          <w:rPr>
            <w:noProof/>
            <w:webHidden/>
          </w:rPr>
          <w:tab/>
          <w:delText>81</w:delText>
        </w:r>
      </w:del>
    </w:p>
    <w:p w14:paraId="227C076E" w14:textId="48C73CC5" w:rsidR="00A23541" w:rsidDel="00636A97" w:rsidRDefault="00A23541">
      <w:pPr>
        <w:pStyle w:val="ndicedeilustraes"/>
        <w:tabs>
          <w:tab w:val="right" w:leader="dot" w:pos="9061"/>
        </w:tabs>
        <w:rPr>
          <w:del w:id="583" w:author="Ryan Lemos" w:date="2019-10-15T23:35:00Z"/>
          <w:rFonts w:asciiTheme="minorHAnsi" w:eastAsiaTheme="minorEastAsia" w:hAnsiTheme="minorHAnsi" w:cstheme="minorBidi"/>
          <w:noProof/>
          <w:sz w:val="22"/>
          <w:lang w:eastAsia="pt-BR"/>
        </w:rPr>
      </w:pPr>
      <w:del w:id="584" w:author="Ryan Lemos" w:date="2019-10-15T23:35:00Z">
        <w:r w:rsidRPr="00636A97" w:rsidDel="00636A97">
          <w:rPr>
            <w:rStyle w:val="Hyperlink"/>
            <w:noProof/>
            <w:rPrChange w:id="585" w:author="Ryan Lemos" w:date="2019-10-15T23:35:00Z">
              <w:rPr>
                <w:rStyle w:val="Hyperlink"/>
                <w:noProof/>
              </w:rPr>
            </w:rPrChange>
          </w:rPr>
          <w:delText>Figura 66 - Tela de visualização de materiais de um determinado ano</w:delText>
        </w:r>
        <w:r w:rsidDel="00636A97">
          <w:rPr>
            <w:noProof/>
            <w:webHidden/>
          </w:rPr>
          <w:tab/>
          <w:delText>81</w:delText>
        </w:r>
      </w:del>
    </w:p>
    <w:p w14:paraId="0B35DD22" w14:textId="69FFA3EE" w:rsidR="00A23541" w:rsidDel="00636A97" w:rsidRDefault="00A23541">
      <w:pPr>
        <w:pStyle w:val="ndicedeilustraes"/>
        <w:tabs>
          <w:tab w:val="right" w:leader="dot" w:pos="9061"/>
        </w:tabs>
        <w:rPr>
          <w:del w:id="586" w:author="Ryan Lemos" w:date="2019-10-15T23:35:00Z"/>
          <w:rFonts w:asciiTheme="minorHAnsi" w:eastAsiaTheme="minorEastAsia" w:hAnsiTheme="minorHAnsi" w:cstheme="minorBidi"/>
          <w:noProof/>
          <w:sz w:val="22"/>
          <w:lang w:eastAsia="pt-BR"/>
        </w:rPr>
      </w:pPr>
      <w:del w:id="587" w:author="Ryan Lemos" w:date="2019-10-15T23:35:00Z">
        <w:r w:rsidRPr="00636A97" w:rsidDel="00636A97">
          <w:rPr>
            <w:rStyle w:val="Hyperlink"/>
            <w:noProof/>
            <w:rPrChange w:id="588" w:author="Ryan Lemos" w:date="2019-10-15T23:35:00Z">
              <w:rPr>
                <w:rStyle w:val="Hyperlink"/>
                <w:noProof/>
              </w:rPr>
            </w:rPrChange>
          </w:rPr>
          <w:delText>Figura 67 - Tela de edição de um material</w:delText>
        </w:r>
        <w:r w:rsidDel="00636A97">
          <w:rPr>
            <w:noProof/>
            <w:webHidden/>
          </w:rPr>
          <w:tab/>
          <w:delText>82</w:delText>
        </w:r>
      </w:del>
    </w:p>
    <w:p w14:paraId="2C71107C" w14:textId="2BCB3C30" w:rsidR="00A23541" w:rsidDel="00636A97" w:rsidRDefault="00A23541">
      <w:pPr>
        <w:pStyle w:val="ndicedeilustraes"/>
        <w:tabs>
          <w:tab w:val="right" w:leader="dot" w:pos="9061"/>
        </w:tabs>
        <w:rPr>
          <w:del w:id="589" w:author="Ryan Lemos" w:date="2019-10-15T23:35:00Z"/>
          <w:rFonts w:asciiTheme="minorHAnsi" w:eastAsiaTheme="minorEastAsia" w:hAnsiTheme="minorHAnsi" w:cstheme="minorBidi"/>
          <w:noProof/>
          <w:sz w:val="22"/>
          <w:lang w:eastAsia="pt-BR"/>
        </w:rPr>
      </w:pPr>
      <w:del w:id="590" w:author="Ryan Lemos" w:date="2019-10-15T23:35:00Z">
        <w:r w:rsidRPr="00636A97" w:rsidDel="00636A97">
          <w:rPr>
            <w:rStyle w:val="Hyperlink"/>
            <w:noProof/>
            <w:rPrChange w:id="591" w:author="Ryan Lemos" w:date="2019-10-15T23:35:00Z">
              <w:rPr>
                <w:rStyle w:val="Hyperlink"/>
                <w:noProof/>
              </w:rPr>
            </w:rPrChange>
          </w:rPr>
          <w:delText>Figura 68 - Tela de cadastro de uma turma</w:delText>
        </w:r>
        <w:r w:rsidDel="00636A97">
          <w:rPr>
            <w:noProof/>
            <w:webHidden/>
          </w:rPr>
          <w:tab/>
          <w:delText>83</w:delText>
        </w:r>
      </w:del>
    </w:p>
    <w:p w14:paraId="08922231" w14:textId="07329398" w:rsidR="00A23541" w:rsidDel="00636A97" w:rsidRDefault="00A23541">
      <w:pPr>
        <w:pStyle w:val="ndicedeilustraes"/>
        <w:tabs>
          <w:tab w:val="right" w:leader="dot" w:pos="9061"/>
        </w:tabs>
        <w:rPr>
          <w:del w:id="592" w:author="Ryan Lemos" w:date="2019-10-15T23:35:00Z"/>
          <w:rFonts w:asciiTheme="minorHAnsi" w:eastAsiaTheme="minorEastAsia" w:hAnsiTheme="minorHAnsi" w:cstheme="minorBidi"/>
          <w:noProof/>
          <w:sz w:val="22"/>
          <w:lang w:eastAsia="pt-BR"/>
        </w:rPr>
      </w:pPr>
      <w:del w:id="593" w:author="Ryan Lemos" w:date="2019-10-15T23:35:00Z">
        <w:r w:rsidRPr="00636A97" w:rsidDel="00636A97">
          <w:rPr>
            <w:rStyle w:val="Hyperlink"/>
            <w:noProof/>
            <w:rPrChange w:id="594" w:author="Ryan Lemos" w:date="2019-10-15T23:35:00Z">
              <w:rPr>
                <w:rStyle w:val="Hyperlink"/>
                <w:noProof/>
              </w:rPr>
            </w:rPrChange>
          </w:rPr>
          <w:delText>Figura 69 - Tela de listagem de turmas</w:delText>
        </w:r>
        <w:r w:rsidDel="00636A97">
          <w:rPr>
            <w:noProof/>
            <w:webHidden/>
          </w:rPr>
          <w:tab/>
          <w:delText>84</w:delText>
        </w:r>
      </w:del>
    </w:p>
    <w:p w14:paraId="69366DAB" w14:textId="0075BD29" w:rsidR="00A23541" w:rsidDel="00636A97" w:rsidRDefault="00A23541">
      <w:pPr>
        <w:pStyle w:val="ndicedeilustraes"/>
        <w:tabs>
          <w:tab w:val="right" w:leader="dot" w:pos="9061"/>
        </w:tabs>
        <w:rPr>
          <w:del w:id="595" w:author="Ryan Lemos" w:date="2019-10-15T23:35:00Z"/>
          <w:rFonts w:asciiTheme="minorHAnsi" w:eastAsiaTheme="minorEastAsia" w:hAnsiTheme="minorHAnsi" w:cstheme="minorBidi"/>
          <w:noProof/>
          <w:sz w:val="22"/>
          <w:lang w:eastAsia="pt-BR"/>
        </w:rPr>
      </w:pPr>
      <w:del w:id="596" w:author="Ryan Lemos" w:date="2019-10-15T23:35:00Z">
        <w:r w:rsidRPr="00636A97" w:rsidDel="00636A97">
          <w:rPr>
            <w:rStyle w:val="Hyperlink"/>
            <w:noProof/>
            <w:rPrChange w:id="597" w:author="Ryan Lemos" w:date="2019-10-15T23:35:00Z">
              <w:rPr>
                <w:rStyle w:val="Hyperlink"/>
                <w:noProof/>
              </w:rPr>
            </w:rPrChange>
          </w:rPr>
          <w:delText>Figura 70 - Tela de listagem de eventos de uma turma</w:delText>
        </w:r>
        <w:r w:rsidDel="00636A97">
          <w:rPr>
            <w:noProof/>
            <w:webHidden/>
          </w:rPr>
          <w:tab/>
          <w:delText>85</w:delText>
        </w:r>
      </w:del>
    </w:p>
    <w:p w14:paraId="681A17FA" w14:textId="50BE3D4C" w:rsidR="00A23541" w:rsidDel="00636A97" w:rsidRDefault="00A23541">
      <w:pPr>
        <w:pStyle w:val="ndicedeilustraes"/>
        <w:tabs>
          <w:tab w:val="right" w:leader="dot" w:pos="9061"/>
        </w:tabs>
        <w:rPr>
          <w:del w:id="598" w:author="Ryan Lemos" w:date="2019-10-15T23:35:00Z"/>
          <w:rFonts w:asciiTheme="minorHAnsi" w:eastAsiaTheme="minorEastAsia" w:hAnsiTheme="minorHAnsi" w:cstheme="minorBidi"/>
          <w:noProof/>
          <w:sz w:val="22"/>
          <w:lang w:eastAsia="pt-BR"/>
        </w:rPr>
      </w:pPr>
      <w:del w:id="599" w:author="Ryan Lemos" w:date="2019-10-15T23:35:00Z">
        <w:r w:rsidRPr="00636A97" w:rsidDel="00636A97">
          <w:rPr>
            <w:rStyle w:val="Hyperlink"/>
            <w:noProof/>
            <w:rPrChange w:id="600" w:author="Ryan Lemos" w:date="2019-10-15T23:35:00Z">
              <w:rPr>
                <w:rStyle w:val="Hyperlink"/>
                <w:noProof/>
              </w:rPr>
            </w:rPrChange>
          </w:rPr>
          <w:delText>Figura 71 - Tela de calendário de uma turma</w:delText>
        </w:r>
        <w:r w:rsidDel="00636A97">
          <w:rPr>
            <w:noProof/>
            <w:webHidden/>
          </w:rPr>
          <w:tab/>
          <w:delText>86</w:delText>
        </w:r>
      </w:del>
    </w:p>
    <w:p w14:paraId="4C16D060" w14:textId="19DD1064" w:rsidR="00A23541" w:rsidDel="00636A97" w:rsidRDefault="00A23541">
      <w:pPr>
        <w:pStyle w:val="ndicedeilustraes"/>
        <w:tabs>
          <w:tab w:val="right" w:leader="dot" w:pos="9061"/>
        </w:tabs>
        <w:rPr>
          <w:del w:id="601" w:author="Ryan Lemos" w:date="2019-10-15T23:35:00Z"/>
          <w:rFonts w:asciiTheme="minorHAnsi" w:eastAsiaTheme="minorEastAsia" w:hAnsiTheme="minorHAnsi" w:cstheme="minorBidi"/>
          <w:noProof/>
          <w:sz w:val="22"/>
          <w:lang w:eastAsia="pt-BR"/>
        </w:rPr>
      </w:pPr>
      <w:del w:id="602" w:author="Ryan Lemos" w:date="2019-10-15T23:35:00Z">
        <w:r w:rsidRPr="00636A97" w:rsidDel="00636A97">
          <w:rPr>
            <w:rStyle w:val="Hyperlink"/>
            <w:noProof/>
            <w:rPrChange w:id="603" w:author="Ryan Lemos" w:date="2019-10-15T23:35:00Z">
              <w:rPr>
                <w:rStyle w:val="Hyperlink"/>
                <w:noProof/>
              </w:rPr>
            </w:rPrChange>
          </w:rPr>
          <w:delText>Figura 72 - Tela de listagem de alunos de uma turma</w:delText>
        </w:r>
        <w:r w:rsidDel="00636A97">
          <w:rPr>
            <w:noProof/>
            <w:webHidden/>
          </w:rPr>
          <w:tab/>
          <w:delText>87</w:delText>
        </w:r>
      </w:del>
    </w:p>
    <w:p w14:paraId="2244C4B3" w14:textId="603A1123" w:rsidR="00A23541" w:rsidDel="00636A97" w:rsidRDefault="00A23541">
      <w:pPr>
        <w:pStyle w:val="ndicedeilustraes"/>
        <w:tabs>
          <w:tab w:val="right" w:leader="dot" w:pos="9061"/>
        </w:tabs>
        <w:rPr>
          <w:del w:id="604" w:author="Ryan Lemos" w:date="2019-10-15T23:35:00Z"/>
          <w:rFonts w:asciiTheme="minorHAnsi" w:eastAsiaTheme="minorEastAsia" w:hAnsiTheme="minorHAnsi" w:cstheme="minorBidi"/>
          <w:noProof/>
          <w:sz w:val="22"/>
          <w:lang w:eastAsia="pt-BR"/>
        </w:rPr>
      </w:pPr>
      <w:del w:id="605" w:author="Ryan Lemos" w:date="2019-10-15T23:35:00Z">
        <w:r w:rsidRPr="00636A97" w:rsidDel="00636A97">
          <w:rPr>
            <w:rStyle w:val="Hyperlink"/>
            <w:noProof/>
            <w:rPrChange w:id="606" w:author="Ryan Lemos" w:date="2019-10-15T23:35:00Z">
              <w:rPr>
                <w:rStyle w:val="Hyperlink"/>
                <w:noProof/>
              </w:rPr>
            </w:rPrChange>
          </w:rPr>
          <w:delText>Figura 73 - Tela de associação de alunos</w:delText>
        </w:r>
        <w:r w:rsidDel="00636A97">
          <w:rPr>
            <w:noProof/>
            <w:webHidden/>
          </w:rPr>
          <w:tab/>
          <w:delText>88</w:delText>
        </w:r>
      </w:del>
    </w:p>
    <w:p w14:paraId="433AC7FE" w14:textId="7AE1C174" w:rsidR="00A23541" w:rsidDel="00636A97" w:rsidRDefault="00A23541">
      <w:pPr>
        <w:pStyle w:val="ndicedeilustraes"/>
        <w:tabs>
          <w:tab w:val="right" w:leader="dot" w:pos="9061"/>
        </w:tabs>
        <w:rPr>
          <w:del w:id="607" w:author="Ryan Lemos" w:date="2019-10-15T23:35:00Z"/>
          <w:rFonts w:asciiTheme="minorHAnsi" w:eastAsiaTheme="minorEastAsia" w:hAnsiTheme="minorHAnsi" w:cstheme="minorBidi"/>
          <w:noProof/>
          <w:sz w:val="22"/>
          <w:lang w:eastAsia="pt-BR"/>
        </w:rPr>
      </w:pPr>
      <w:del w:id="608" w:author="Ryan Lemos" w:date="2019-10-15T23:35:00Z">
        <w:r w:rsidRPr="00636A97" w:rsidDel="00636A97">
          <w:rPr>
            <w:rStyle w:val="Hyperlink"/>
            <w:noProof/>
            <w:rPrChange w:id="609" w:author="Ryan Lemos" w:date="2019-10-15T23:35:00Z">
              <w:rPr>
                <w:rStyle w:val="Hyperlink"/>
                <w:noProof/>
              </w:rPr>
            </w:rPrChange>
          </w:rPr>
          <w:delText>Figura 74 - Notificação referente a resposta de uma dúvida</w:delText>
        </w:r>
        <w:r w:rsidDel="00636A97">
          <w:rPr>
            <w:noProof/>
            <w:webHidden/>
          </w:rPr>
          <w:tab/>
          <w:delText>89</w:delText>
        </w:r>
      </w:del>
    </w:p>
    <w:p w14:paraId="41172142" w14:textId="080B7A99" w:rsidR="00A23541" w:rsidDel="00636A97" w:rsidRDefault="00A23541">
      <w:pPr>
        <w:pStyle w:val="ndicedeilustraes"/>
        <w:tabs>
          <w:tab w:val="right" w:leader="dot" w:pos="9061"/>
        </w:tabs>
        <w:rPr>
          <w:del w:id="610" w:author="Ryan Lemos" w:date="2019-10-15T23:35:00Z"/>
          <w:rFonts w:asciiTheme="minorHAnsi" w:eastAsiaTheme="minorEastAsia" w:hAnsiTheme="minorHAnsi" w:cstheme="minorBidi"/>
          <w:noProof/>
          <w:sz w:val="22"/>
          <w:lang w:eastAsia="pt-BR"/>
        </w:rPr>
      </w:pPr>
      <w:del w:id="611" w:author="Ryan Lemos" w:date="2019-10-15T23:35:00Z">
        <w:r w:rsidRPr="00636A97" w:rsidDel="00636A97">
          <w:rPr>
            <w:rStyle w:val="Hyperlink"/>
            <w:noProof/>
            <w:rPrChange w:id="612" w:author="Ryan Lemos" w:date="2019-10-15T23:35:00Z">
              <w:rPr>
                <w:rStyle w:val="Hyperlink"/>
                <w:noProof/>
              </w:rPr>
            </w:rPrChange>
          </w:rPr>
          <w:delText>Figura 75 - Tela de resposta a dúvida</w:delText>
        </w:r>
        <w:r w:rsidDel="00636A97">
          <w:rPr>
            <w:noProof/>
            <w:webHidden/>
          </w:rPr>
          <w:tab/>
          <w:delText>90</w:delText>
        </w:r>
      </w:del>
    </w:p>
    <w:p w14:paraId="2F63AD7B" w14:textId="2D540008" w:rsidR="00A23541" w:rsidDel="00636A97" w:rsidRDefault="00A23541">
      <w:pPr>
        <w:pStyle w:val="ndicedeilustraes"/>
        <w:tabs>
          <w:tab w:val="right" w:leader="dot" w:pos="9061"/>
        </w:tabs>
        <w:rPr>
          <w:del w:id="613" w:author="Ryan Lemos" w:date="2019-10-15T23:35:00Z"/>
          <w:rFonts w:asciiTheme="minorHAnsi" w:eastAsiaTheme="minorEastAsia" w:hAnsiTheme="minorHAnsi" w:cstheme="minorBidi"/>
          <w:noProof/>
          <w:sz w:val="22"/>
          <w:lang w:eastAsia="pt-BR"/>
        </w:rPr>
      </w:pPr>
      <w:del w:id="614" w:author="Ryan Lemos" w:date="2019-10-15T23:35:00Z">
        <w:r w:rsidRPr="00636A97" w:rsidDel="00636A97">
          <w:rPr>
            <w:rStyle w:val="Hyperlink"/>
            <w:noProof/>
            <w:rPrChange w:id="615" w:author="Ryan Lemos" w:date="2019-10-15T23:35:00Z">
              <w:rPr>
                <w:rStyle w:val="Hyperlink"/>
                <w:noProof/>
              </w:rPr>
            </w:rPrChange>
          </w:rPr>
          <w:delText>Figura 76 - Tela de listagem de dúvidas para os professores</w:delText>
        </w:r>
        <w:r w:rsidDel="00636A97">
          <w:rPr>
            <w:noProof/>
            <w:webHidden/>
          </w:rPr>
          <w:tab/>
          <w:delText>91</w:delText>
        </w:r>
      </w:del>
    </w:p>
    <w:p w14:paraId="1E030C9F" w14:textId="71014C2A" w:rsidR="00A23541" w:rsidDel="00636A97" w:rsidRDefault="00A23541">
      <w:pPr>
        <w:pStyle w:val="ndicedeilustraes"/>
        <w:tabs>
          <w:tab w:val="right" w:leader="dot" w:pos="9061"/>
        </w:tabs>
        <w:rPr>
          <w:del w:id="616" w:author="Ryan Lemos" w:date="2019-10-15T23:35:00Z"/>
          <w:rFonts w:asciiTheme="minorHAnsi" w:eastAsiaTheme="minorEastAsia" w:hAnsiTheme="minorHAnsi" w:cstheme="minorBidi"/>
          <w:noProof/>
          <w:sz w:val="22"/>
          <w:lang w:eastAsia="pt-BR"/>
        </w:rPr>
      </w:pPr>
      <w:del w:id="617" w:author="Ryan Lemos" w:date="2019-10-15T23:35:00Z">
        <w:r w:rsidRPr="00636A97" w:rsidDel="00636A97">
          <w:rPr>
            <w:rStyle w:val="Hyperlink"/>
            <w:noProof/>
            <w:rPrChange w:id="618" w:author="Ryan Lemos" w:date="2019-10-15T23:35:00Z">
              <w:rPr>
                <w:rStyle w:val="Hyperlink"/>
                <w:noProof/>
              </w:rPr>
            </w:rPrChange>
          </w:rPr>
          <w:delText>Figura 77 - Tela de calendário para o aluno</w:delText>
        </w:r>
        <w:r w:rsidDel="00636A97">
          <w:rPr>
            <w:noProof/>
            <w:webHidden/>
          </w:rPr>
          <w:tab/>
          <w:delText>92</w:delText>
        </w:r>
      </w:del>
    </w:p>
    <w:p w14:paraId="7607E76E" w14:textId="145253E0" w:rsidR="00A23541" w:rsidDel="00636A97" w:rsidRDefault="00A23541">
      <w:pPr>
        <w:pStyle w:val="ndicedeilustraes"/>
        <w:tabs>
          <w:tab w:val="right" w:leader="dot" w:pos="9061"/>
        </w:tabs>
        <w:rPr>
          <w:del w:id="619" w:author="Ryan Lemos" w:date="2019-10-15T23:35:00Z"/>
          <w:rFonts w:asciiTheme="minorHAnsi" w:eastAsiaTheme="minorEastAsia" w:hAnsiTheme="minorHAnsi" w:cstheme="minorBidi"/>
          <w:noProof/>
          <w:sz w:val="22"/>
          <w:lang w:eastAsia="pt-BR"/>
        </w:rPr>
      </w:pPr>
      <w:del w:id="620" w:author="Ryan Lemos" w:date="2019-10-15T23:35:00Z">
        <w:r w:rsidRPr="00636A97" w:rsidDel="00636A97">
          <w:rPr>
            <w:rStyle w:val="Hyperlink"/>
            <w:noProof/>
            <w:rPrChange w:id="621" w:author="Ryan Lemos" w:date="2019-10-15T23:35:00Z">
              <w:rPr>
                <w:rStyle w:val="Hyperlink"/>
                <w:noProof/>
              </w:rPr>
            </w:rPrChange>
          </w:rPr>
          <w:delText>Figura 78 - Tela de envio de dúvidas</w:delText>
        </w:r>
        <w:r w:rsidDel="00636A97">
          <w:rPr>
            <w:noProof/>
            <w:webHidden/>
          </w:rPr>
          <w:tab/>
          <w:delText>93</w:delText>
        </w:r>
      </w:del>
    </w:p>
    <w:p w14:paraId="28466597" w14:textId="3400CD70" w:rsidR="00A23541" w:rsidDel="00636A97" w:rsidRDefault="00A23541">
      <w:pPr>
        <w:pStyle w:val="ndicedeilustraes"/>
        <w:tabs>
          <w:tab w:val="right" w:leader="dot" w:pos="9061"/>
        </w:tabs>
        <w:rPr>
          <w:del w:id="622" w:author="Ryan Lemos" w:date="2019-10-15T23:35:00Z"/>
          <w:rFonts w:asciiTheme="minorHAnsi" w:eastAsiaTheme="minorEastAsia" w:hAnsiTheme="minorHAnsi" w:cstheme="minorBidi"/>
          <w:noProof/>
          <w:sz w:val="22"/>
          <w:lang w:eastAsia="pt-BR"/>
        </w:rPr>
      </w:pPr>
      <w:del w:id="623" w:author="Ryan Lemos" w:date="2019-10-15T23:35:00Z">
        <w:r w:rsidRPr="00636A97" w:rsidDel="00636A97">
          <w:rPr>
            <w:rStyle w:val="Hyperlink"/>
            <w:noProof/>
            <w:rPrChange w:id="624" w:author="Ryan Lemos" w:date="2019-10-15T23:35:00Z">
              <w:rPr>
                <w:rStyle w:val="Hyperlink"/>
                <w:noProof/>
              </w:rPr>
            </w:rPrChange>
          </w:rPr>
          <w:delText>Figura 79 - Notificação de resposta a dúvida</w:delText>
        </w:r>
        <w:r w:rsidDel="00636A97">
          <w:rPr>
            <w:noProof/>
            <w:webHidden/>
          </w:rPr>
          <w:tab/>
          <w:delText>94</w:delText>
        </w:r>
      </w:del>
    </w:p>
    <w:p w14:paraId="2FB42ACC" w14:textId="03CB6FAA" w:rsidR="00A23541" w:rsidDel="00636A97" w:rsidRDefault="00A23541">
      <w:pPr>
        <w:pStyle w:val="ndicedeilustraes"/>
        <w:tabs>
          <w:tab w:val="right" w:leader="dot" w:pos="9061"/>
        </w:tabs>
        <w:rPr>
          <w:del w:id="625" w:author="Ryan Lemos" w:date="2019-10-15T23:35:00Z"/>
          <w:rFonts w:asciiTheme="minorHAnsi" w:eastAsiaTheme="minorEastAsia" w:hAnsiTheme="minorHAnsi" w:cstheme="minorBidi"/>
          <w:noProof/>
          <w:sz w:val="22"/>
          <w:lang w:eastAsia="pt-BR"/>
        </w:rPr>
      </w:pPr>
      <w:del w:id="626" w:author="Ryan Lemos" w:date="2019-10-15T23:35:00Z">
        <w:r w:rsidRPr="00636A97" w:rsidDel="00636A97">
          <w:rPr>
            <w:rStyle w:val="Hyperlink"/>
            <w:noProof/>
            <w:rPrChange w:id="627" w:author="Ryan Lemos" w:date="2019-10-15T23:35:00Z">
              <w:rPr>
                <w:rStyle w:val="Hyperlink"/>
                <w:noProof/>
              </w:rPr>
            </w:rPrChange>
          </w:rPr>
          <w:delText>Figura 80 - Tela de listagem de materiais para o aluno</w:delText>
        </w:r>
        <w:r w:rsidDel="00636A97">
          <w:rPr>
            <w:noProof/>
            <w:webHidden/>
          </w:rPr>
          <w:tab/>
          <w:delText>94</w:delText>
        </w:r>
      </w:del>
    </w:p>
    <w:p w14:paraId="2DDA9EE4" w14:textId="357465FB" w:rsidR="00A23541" w:rsidDel="00636A97" w:rsidRDefault="00A23541">
      <w:pPr>
        <w:pStyle w:val="ndicedeilustraes"/>
        <w:tabs>
          <w:tab w:val="right" w:leader="dot" w:pos="9061"/>
        </w:tabs>
        <w:rPr>
          <w:del w:id="628" w:author="Ryan Lemos" w:date="2019-10-15T23:35:00Z"/>
          <w:rFonts w:asciiTheme="minorHAnsi" w:eastAsiaTheme="minorEastAsia" w:hAnsiTheme="minorHAnsi" w:cstheme="minorBidi"/>
          <w:noProof/>
          <w:sz w:val="22"/>
          <w:lang w:eastAsia="pt-BR"/>
        </w:rPr>
      </w:pPr>
      <w:del w:id="629" w:author="Ryan Lemos" w:date="2019-10-15T23:35:00Z">
        <w:r w:rsidRPr="00636A97" w:rsidDel="00636A97">
          <w:rPr>
            <w:rStyle w:val="Hyperlink"/>
            <w:noProof/>
            <w:rPrChange w:id="630" w:author="Ryan Lemos" w:date="2019-10-15T23:35:00Z">
              <w:rPr>
                <w:rStyle w:val="Hyperlink"/>
                <w:noProof/>
              </w:rPr>
            </w:rPrChange>
          </w:rPr>
          <w:delText>Figura 81 - Tela de visualização de materiais de um determinado ano para o aluno</w:delText>
        </w:r>
        <w:r w:rsidDel="00636A97">
          <w:rPr>
            <w:noProof/>
            <w:webHidden/>
          </w:rPr>
          <w:tab/>
          <w:delText>95</w:delText>
        </w:r>
      </w:del>
    </w:p>
    <w:p w14:paraId="370E4EF2" w14:textId="562CCB21" w:rsidR="00A23541" w:rsidDel="00636A97" w:rsidRDefault="00A23541">
      <w:pPr>
        <w:pStyle w:val="ndicedeilustraes"/>
        <w:tabs>
          <w:tab w:val="right" w:leader="dot" w:pos="9061"/>
        </w:tabs>
        <w:rPr>
          <w:del w:id="631" w:author="Ryan Lemos" w:date="2019-10-15T23:35:00Z"/>
          <w:rFonts w:asciiTheme="minorHAnsi" w:eastAsiaTheme="minorEastAsia" w:hAnsiTheme="minorHAnsi" w:cstheme="minorBidi"/>
          <w:noProof/>
          <w:sz w:val="22"/>
          <w:lang w:eastAsia="pt-BR"/>
        </w:rPr>
      </w:pPr>
      <w:del w:id="632" w:author="Ryan Lemos" w:date="2019-10-15T23:35:00Z">
        <w:r w:rsidRPr="00636A97" w:rsidDel="00636A97">
          <w:rPr>
            <w:rStyle w:val="Hyperlink"/>
            <w:noProof/>
            <w:rPrChange w:id="633" w:author="Ryan Lemos" w:date="2019-10-15T23:35:00Z">
              <w:rPr>
                <w:rStyle w:val="Hyperlink"/>
                <w:noProof/>
              </w:rPr>
            </w:rPrChange>
          </w:rPr>
          <w:delText>Figura 82 - Tela para ouvir materiais de áudio</w:delText>
        </w:r>
        <w:r w:rsidDel="00636A97">
          <w:rPr>
            <w:noProof/>
            <w:webHidden/>
          </w:rPr>
          <w:tab/>
          <w:delText>96</w:delText>
        </w:r>
      </w:del>
    </w:p>
    <w:p w14:paraId="3AF763A5" w14:textId="04D8F1B2" w:rsidR="00A23541" w:rsidDel="00636A97" w:rsidRDefault="00A23541">
      <w:pPr>
        <w:pStyle w:val="ndicedeilustraes"/>
        <w:tabs>
          <w:tab w:val="right" w:leader="dot" w:pos="9061"/>
        </w:tabs>
        <w:rPr>
          <w:del w:id="634" w:author="Ryan Lemos" w:date="2019-10-15T23:35:00Z"/>
          <w:rFonts w:asciiTheme="minorHAnsi" w:eastAsiaTheme="minorEastAsia" w:hAnsiTheme="minorHAnsi" w:cstheme="minorBidi"/>
          <w:noProof/>
          <w:sz w:val="22"/>
          <w:lang w:eastAsia="pt-BR"/>
        </w:rPr>
      </w:pPr>
      <w:del w:id="635" w:author="Ryan Lemos" w:date="2019-10-15T23:35:00Z">
        <w:r w:rsidRPr="00636A97" w:rsidDel="00636A97">
          <w:rPr>
            <w:rStyle w:val="Hyperlink"/>
            <w:noProof/>
            <w:rPrChange w:id="636" w:author="Ryan Lemos" w:date="2019-10-15T23:35:00Z">
              <w:rPr>
                <w:rStyle w:val="Hyperlink"/>
                <w:noProof/>
              </w:rPr>
            </w:rPrChange>
          </w:rPr>
          <w:delText>Figura 83 - Tela da primeira etapa de cadastro de uma questão</w:delText>
        </w:r>
        <w:r w:rsidDel="00636A97">
          <w:rPr>
            <w:noProof/>
            <w:webHidden/>
          </w:rPr>
          <w:tab/>
          <w:delText>98</w:delText>
        </w:r>
      </w:del>
    </w:p>
    <w:p w14:paraId="3FB68097" w14:textId="4E3FBA4A" w:rsidR="00A23541" w:rsidDel="00636A97" w:rsidRDefault="00A23541">
      <w:pPr>
        <w:pStyle w:val="ndicedeilustraes"/>
        <w:tabs>
          <w:tab w:val="right" w:leader="dot" w:pos="9061"/>
        </w:tabs>
        <w:rPr>
          <w:del w:id="637" w:author="Ryan Lemos" w:date="2019-10-15T23:35:00Z"/>
          <w:rFonts w:asciiTheme="minorHAnsi" w:eastAsiaTheme="minorEastAsia" w:hAnsiTheme="minorHAnsi" w:cstheme="minorBidi"/>
          <w:noProof/>
          <w:sz w:val="22"/>
          <w:lang w:eastAsia="pt-BR"/>
        </w:rPr>
      </w:pPr>
      <w:del w:id="638" w:author="Ryan Lemos" w:date="2019-10-15T23:35:00Z">
        <w:r w:rsidRPr="00636A97" w:rsidDel="00636A97">
          <w:rPr>
            <w:rStyle w:val="Hyperlink"/>
            <w:noProof/>
            <w:rPrChange w:id="639" w:author="Ryan Lemos" w:date="2019-10-15T23:35:00Z">
              <w:rPr>
                <w:rStyle w:val="Hyperlink"/>
                <w:noProof/>
              </w:rPr>
            </w:rPrChange>
          </w:rPr>
          <w:delText>Figura 84 - Tela da segunda etapa de cadastro de uma questão</w:delText>
        </w:r>
        <w:r w:rsidDel="00636A97">
          <w:rPr>
            <w:noProof/>
            <w:webHidden/>
          </w:rPr>
          <w:tab/>
          <w:delText>99</w:delText>
        </w:r>
      </w:del>
    </w:p>
    <w:p w14:paraId="576FFDEA" w14:textId="515E212A" w:rsidR="00A23541" w:rsidDel="00636A97" w:rsidRDefault="00A23541">
      <w:pPr>
        <w:pStyle w:val="ndicedeilustraes"/>
        <w:tabs>
          <w:tab w:val="right" w:leader="dot" w:pos="9061"/>
        </w:tabs>
        <w:rPr>
          <w:del w:id="640" w:author="Ryan Lemos" w:date="2019-10-15T23:35:00Z"/>
          <w:rFonts w:asciiTheme="minorHAnsi" w:eastAsiaTheme="minorEastAsia" w:hAnsiTheme="minorHAnsi" w:cstheme="minorBidi"/>
          <w:noProof/>
          <w:sz w:val="22"/>
          <w:lang w:eastAsia="pt-BR"/>
        </w:rPr>
      </w:pPr>
      <w:del w:id="641" w:author="Ryan Lemos" w:date="2019-10-15T23:35:00Z">
        <w:r w:rsidRPr="00636A97" w:rsidDel="00636A97">
          <w:rPr>
            <w:rStyle w:val="Hyperlink"/>
            <w:noProof/>
            <w:rPrChange w:id="642" w:author="Ryan Lemos" w:date="2019-10-15T23:35:00Z">
              <w:rPr>
                <w:rStyle w:val="Hyperlink"/>
                <w:noProof/>
              </w:rPr>
            </w:rPrChange>
          </w:rPr>
          <w:delText>Figura 85 - Tela da terceira etapa de cadastro de uma questão</w:delText>
        </w:r>
        <w:r w:rsidDel="00636A97">
          <w:rPr>
            <w:noProof/>
            <w:webHidden/>
          </w:rPr>
          <w:tab/>
          <w:delText>100</w:delText>
        </w:r>
      </w:del>
    </w:p>
    <w:p w14:paraId="7E6CEAC5" w14:textId="3B2A0C2F" w:rsidR="00A23541" w:rsidDel="00636A97" w:rsidRDefault="00A23541">
      <w:pPr>
        <w:pStyle w:val="ndicedeilustraes"/>
        <w:tabs>
          <w:tab w:val="right" w:leader="dot" w:pos="9061"/>
        </w:tabs>
        <w:rPr>
          <w:del w:id="643" w:author="Ryan Lemos" w:date="2019-10-15T23:35:00Z"/>
          <w:rFonts w:asciiTheme="minorHAnsi" w:eastAsiaTheme="minorEastAsia" w:hAnsiTheme="minorHAnsi" w:cstheme="minorBidi"/>
          <w:noProof/>
          <w:sz w:val="22"/>
          <w:lang w:eastAsia="pt-BR"/>
        </w:rPr>
      </w:pPr>
      <w:del w:id="644" w:author="Ryan Lemos" w:date="2019-10-15T23:35:00Z">
        <w:r w:rsidRPr="00636A97" w:rsidDel="00636A97">
          <w:rPr>
            <w:rStyle w:val="Hyperlink"/>
            <w:noProof/>
            <w:rPrChange w:id="645" w:author="Ryan Lemos" w:date="2019-10-15T23:35:00Z">
              <w:rPr>
                <w:rStyle w:val="Hyperlink"/>
                <w:noProof/>
              </w:rPr>
            </w:rPrChange>
          </w:rPr>
          <w:delText>Figura 86 - Tela da última etapa de cadastro de uma questão</w:delText>
        </w:r>
        <w:r w:rsidDel="00636A97">
          <w:rPr>
            <w:noProof/>
            <w:webHidden/>
          </w:rPr>
          <w:tab/>
          <w:delText>101</w:delText>
        </w:r>
      </w:del>
    </w:p>
    <w:p w14:paraId="337795EE" w14:textId="0409B8D7" w:rsidR="00A23541" w:rsidDel="00636A97" w:rsidRDefault="00A23541">
      <w:pPr>
        <w:pStyle w:val="ndicedeilustraes"/>
        <w:tabs>
          <w:tab w:val="right" w:leader="dot" w:pos="9061"/>
        </w:tabs>
        <w:rPr>
          <w:del w:id="646" w:author="Ryan Lemos" w:date="2019-10-15T23:35:00Z"/>
          <w:rFonts w:asciiTheme="minorHAnsi" w:eastAsiaTheme="minorEastAsia" w:hAnsiTheme="minorHAnsi" w:cstheme="minorBidi"/>
          <w:noProof/>
          <w:sz w:val="22"/>
          <w:lang w:eastAsia="pt-BR"/>
        </w:rPr>
      </w:pPr>
      <w:del w:id="647" w:author="Ryan Lemos" w:date="2019-10-15T23:35:00Z">
        <w:r w:rsidRPr="00636A97" w:rsidDel="00636A97">
          <w:rPr>
            <w:rStyle w:val="Hyperlink"/>
            <w:noProof/>
            <w:rPrChange w:id="648" w:author="Ryan Lemos" w:date="2019-10-15T23:35:00Z">
              <w:rPr>
                <w:rStyle w:val="Hyperlink"/>
                <w:noProof/>
              </w:rPr>
            </w:rPrChange>
          </w:rPr>
          <w:delText>Figura 87 - Dados salvos no navegador</w:delText>
        </w:r>
        <w:r w:rsidDel="00636A97">
          <w:rPr>
            <w:noProof/>
            <w:webHidden/>
          </w:rPr>
          <w:tab/>
          <w:delText>101</w:delText>
        </w:r>
      </w:del>
    </w:p>
    <w:p w14:paraId="0DBFA9CD" w14:textId="566BD914" w:rsidR="00A23541" w:rsidDel="00636A97" w:rsidRDefault="00A23541">
      <w:pPr>
        <w:pStyle w:val="ndicedeilustraes"/>
        <w:tabs>
          <w:tab w:val="right" w:leader="dot" w:pos="9061"/>
        </w:tabs>
        <w:rPr>
          <w:del w:id="649" w:author="Ryan Lemos" w:date="2019-10-15T23:35:00Z"/>
          <w:rFonts w:asciiTheme="minorHAnsi" w:eastAsiaTheme="minorEastAsia" w:hAnsiTheme="minorHAnsi" w:cstheme="minorBidi"/>
          <w:noProof/>
          <w:sz w:val="22"/>
          <w:lang w:eastAsia="pt-BR"/>
        </w:rPr>
      </w:pPr>
      <w:del w:id="650" w:author="Ryan Lemos" w:date="2019-10-15T23:35:00Z">
        <w:r w:rsidRPr="00636A97" w:rsidDel="00636A97">
          <w:rPr>
            <w:rStyle w:val="Hyperlink"/>
            <w:noProof/>
            <w:rPrChange w:id="651" w:author="Ryan Lemos" w:date="2019-10-15T23:35:00Z">
              <w:rPr>
                <w:rStyle w:val="Hyperlink"/>
                <w:noProof/>
              </w:rPr>
            </w:rPrChange>
          </w:rPr>
          <w:delText>Figura 88 - Tela de edição de uma questão</w:delText>
        </w:r>
        <w:r w:rsidDel="00636A97">
          <w:rPr>
            <w:noProof/>
            <w:webHidden/>
          </w:rPr>
          <w:tab/>
          <w:delText>103</w:delText>
        </w:r>
      </w:del>
    </w:p>
    <w:p w14:paraId="0CE1C4E3" w14:textId="515E1F6D" w:rsidR="00A23541" w:rsidDel="00636A97" w:rsidRDefault="00A23541">
      <w:pPr>
        <w:pStyle w:val="ndicedeilustraes"/>
        <w:tabs>
          <w:tab w:val="right" w:leader="dot" w:pos="9061"/>
        </w:tabs>
        <w:rPr>
          <w:del w:id="652" w:author="Ryan Lemos" w:date="2019-10-15T23:35:00Z"/>
          <w:rFonts w:asciiTheme="minorHAnsi" w:eastAsiaTheme="minorEastAsia" w:hAnsiTheme="minorHAnsi" w:cstheme="minorBidi"/>
          <w:noProof/>
          <w:sz w:val="22"/>
          <w:lang w:eastAsia="pt-BR"/>
        </w:rPr>
      </w:pPr>
      <w:del w:id="653" w:author="Ryan Lemos" w:date="2019-10-15T23:35:00Z">
        <w:r w:rsidRPr="00636A97" w:rsidDel="00636A97">
          <w:rPr>
            <w:rStyle w:val="Hyperlink"/>
            <w:noProof/>
            <w:rPrChange w:id="654" w:author="Ryan Lemos" w:date="2019-10-15T23:35:00Z">
              <w:rPr>
                <w:rStyle w:val="Hyperlink"/>
                <w:noProof/>
              </w:rPr>
            </w:rPrChange>
          </w:rPr>
          <w:delText>Figura 89 - Tela de criação de uma atividade</w:delText>
        </w:r>
        <w:r w:rsidDel="00636A97">
          <w:rPr>
            <w:noProof/>
            <w:webHidden/>
          </w:rPr>
          <w:tab/>
          <w:delText>104</w:delText>
        </w:r>
      </w:del>
    </w:p>
    <w:p w14:paraId="4C4B00C5" w14:textId="74370909" w:rsidR="00A23541" w:rsidDel="00636A97" w:rsidRDefault="00A23541">
      <w:pPr>
        <w:pStyle w:val="ndicedeilustraes"/>
        <w:tabs>
          <w:tab w:val="right" w:leader="dot" w:pos="9061"/>
        </w:tabs>
        <w:rPr>
          <w:del w:id="655" w:author="Ryan Lemos" w:date="2019-10-15T23:35:00Z"/>
          <w:rFonts w:asciiTheme="minorHAnsi" w:eastAsiaTheme="minorEastAsia" w:hAnsiTheme="minorHAnsi" w:cstheme="minorBidi"/>
          <w:noProof/>
          <w:sz w:val="22"/>
          <w:lang w:eastAsia="pt-BR"/>
        </w:rPr>
      </w:pPr>
      <w:del w:id="656" w:author="Ryan Lemos" w:date="2019-10-15T23:35:00Z">
        <w:r w:rsidRPr="00636A97" w:rsidDel="00636A97">
          <w:rPr>
            <w:rStyle w:val="Hyperlink"/>
            <w:noProof/>
            <w:rPrChange w:id="657" w:author="Ryan Lemos" w:date="2019-10-15T23:35:00Z">
              <w:rPr>
                <w:rStyle w:val="Hyperlink"/>
                <w:noProof/>
              </w:rPr>
            </w:rPrChange>
          </w:rPr>
          <w:delText>Figura 90 - Tela de criação de uma atividade parte 2</w:delText>
        </w:r>
        <w:r w:rsidDel="00636A97">
          <w:rPr>
            <w:noProof/>
            <w:webHidden/>
          </w:rPr>
          <w:tab/>
          <w:delText>105</w:delText>
        </w:r>
      </w:del>
    </w:p>
    <w:p w14:paraId="74696A44" w14:textId="684EF942" w:rsidR="00A23541" w:rsidDel="00636A97" w:rsidRDefault="00A23541">
      <w:pPr>
        <w:pStyle w:val="ndicedeilustraes"/>
        <w:tabs>
          <w:tab w:val="right" w:leader="dot" w:pos="9061"/>
        </w:tabs>
        <w:rPr>
          <w:del w:id="658" w:author="Ryan Lemos" w:date="2019-10-15T23:35:00Z"/>
          <w:rFonts w:asciiTheme="minorHAnsi" w:eastAsiaTheme="minorEastAsia" w:hAnsiTheme="minorHAnsi" w:cstheme="minorBidi"/>
          <w:noProof/>
          <w:sz w:val="22"/>
          <w:lang w:eastAsia="pt-BR"/>
        </w:rPr>
      </w:pPr>
      <w:del w:id="659" w:author="Ryan Lemos" w:date="2019-10-15T23:35:00Z">
        <w:r w:rsidRPr="00636A97" w:rsidDel="00636A97">
          <w:rPr>
            <w:rStyle w:val="Hyperlink"/>
            <w:noProof/>
            <w:rPrChange w:id="660" w:author="Ryan Lemos" w:date="2019-10-15T23:35:00Z">
              <w:rPr>
                <w:rStyle w:val="Hyperlink"/>
                <w:noProof/>
              </w:rPr>
            </w:rPrChange>
          </w:rPr>
          <w:delText>Figura 91 - Tela de visualização de questões</w:delText>
        </w:r>
        <w:r w:rsidDel="00636A97">
          <w:rPr>
            <w:noProof/>
            <w:webHidden/>
          </w:rPr>
          <w:tab/>
          <w:delText>106</w:delText>
        </w:r>
      </w:del>
    </w:p>
    <w:p w14:paraId="0B1EB7B4" w14:textId="7D32FA21" w:rsidR="00A23541" w:rsidDel="00636A97" w:rsidRDefault="00A23541">
      <w:pPr>
        <w:pStyle w:val="ndicedeilustraes"/>
        <w:tabs>
          <w:tab w:val="right" w:leader="dot" w:pos="9061"/>
        </w:tabs>
        <w:rPr>
          <w:del w:id="661" w:author="Ryan Lemos" w:date="2019-10-15T23:35:00Z"/>
          <w:rFonts w:asciiTheme="minorHAnsi" w:eastAsiaTheme="minorEastAsia" w:hAnsiTheme="minorHAnsi" w:cstheme="minorBidi"/>
          <w:noProof/>
          <w:sz w:val="22"/>
          <w:lang w:eastAsia="pt-BR"/>
        </w:rPr>
      </w:pPr>
      <w:del w:id="662" w:author="Ryan Lemos" w:date="2019-10-15T23:35:00Z">
        <w:r w:rsidRPr="00636A97" w:rsidDel="00636A97">
          <w:rPr>
            <w:rStyle w:val="Hyperlink"/>
            <w:noProof/>
            <w:rPrChange w:id="663" w:author="Ryan Lemos" w:date="2019-10-15T23:35:00Z">
              <w:rPr>
                <w:rStyle w:val="Hyperlink"/>
                <w:noProof/>
              </w:rPr>
            </w:rPrChange>
          </w:rPr>
          <w:delText>Figura 92 - Tela de visualização de uma questão em específico</w:delText>
        </w:r>
        <w:r w:rsidDel="00636A97">
          <w:rPr>
            <w:noProof/>
            <w:webHidden/>
          </w:rPr>
          <w:tab/>
          <w:delText>106</w:delText>
        </w:r>
      </w:del>
    </w:p>
    <w:p w14:paraId="347A37C1" w14:textId="42300326" w:rsidR="00A23541" w:rsidDel="00636A97" w:rsidRDefault="00A23541">
      <w:pPr>
        <w:pStyle w:val="ndicedeilustraes"/>
        <w:tabs>
          <w:tab w:val="right" w:leader="dot" w:pos="9061"/>
        </w:tabs>
        <w:rPr>
          <w:del w:id="664" w:author="Ryan Lemos" w:date="2019-10-15T23:35:00Z"/>
          <w:rFonts w:asciiTheme="minorHAnsi" w:eastAsiaTheme="minorEastAsia" w:hAnsiTheme="minorHAnsi" w:cstheme="minorBidi"/>
          <w:noProof/>
          <w:sz w:val="22"/>
          <w:lang w:eastAsia="pt-BR"/>
        </w:rPr>
      </w:pPr>
      <w:del w:id="665" w:author="Ryan Lemos" w:date="2019-10-15T23:35:00Z">
        <w:r w:rsidRPr="00636A97" w:rsidDel="00636A97">
          <w:rPr>
            <w:rStyle w:val="Hyperlink"/>
            <w:noProof/>
            <w:rPrChange w:id="666" w:author="Ryan Lemos" w:date="2019-10-15T23:35:00Z">
              <w:rPr>
                <w:rStyle w:val="Hyperlink"/>
                <w:noProof/>
              </w:rPr>
            </w:rPrChange>
          </w:rPr>
          <w:delText>Figura 93 - Tela de listagem das atividades criadas</w:delText>
        </w:r>
        <w:r w:rsidDel="00636A97">
          <w:rPr>
            <w:noProof/>
            <w:webHidden/>
          </w:rPr>
          <w:tab/>
          <w:delText>107</w:delText>
        </w:r>
      </w:del>
    </w:p>
    <w:p w14:paraId="4FB9A5E7" w14:textId="4D16AD4E" w:rsidR="00A23541" w:rsidDel="00636A97" w:rsidRDefault="00A23541">
      <w:pPr>
        <w:pStyle w:val="ndicedeilustraes"/>
        <w:tabs>
          <w:tab w:val="right" w:leader="dot" w:pos="9061"/>
        </w:tabs>
        <w:rPr>
          <w:del w:id="667" w:author="Ryan Lemos" w:date="2019-10-15T23:35:00Z"/>
          <w:rFonts w:asciiTheme="minorHAnsi" w:eastAsiaTheme="minorEastAsia" w:hAnsiTheme="minorHAnsi" w:cstheme="minorBidi"/>
          <w:noProof/>
          <w:sz w:val="22"/>
          <w:lang w:eastAsia="pt-BR"/>
        </w:rPr>
      </w:pPr>
      <w:del w:id="668" w:author="Ryan Lemos" w:date="2019-10-15T23:35:00Z">
        <w:r w:rsidRPr="00636A97" w:rsidDel="00636A97">
          <w:rPr>
            <w:rStyle w:val="Hyperlink"/>
            <w:noProof/>
            <w:rPrChange w:id="669" w:author="Ryan Lemos" w:date="2019-10-15T23:35:00Z">
              <w:rPr>
                <w:rStyle w:val="Hyperlink"/>
                <w:noProof/>
              </w:rPr>
            </w:rPrChange>
          </w:rPr>
          <w:delText>Figura 94 - Tela de edição de uma atividade</w:delText>
        </w:r>
        <w:r w:rsidDel="00636A97">
          <w:rPr>
            <w:noProof/>
            <w:webHidden/>
          </w:rPr>
          <w:tab/>
          <w:delText>109</w:delText>
        </w:r>
      </w:del>
    </w:p>
    <w:p w14:paraId="201E7100" w14:textId="5E485D9C" w:rsidR="00A23541" w:rsidDel="00636A97" w:rsidRDefault="00A23541">
      <w:pPr>
        <w:pStyle w:val="ndicedeilustraes"/>
        <w:tabs>
          <w:tab w:val="right" w:leader="dot" w:pos="9061"/>
        </w:tabs>
        <w:rPr>
          <w:del w:id="670" w:author="Ryan Lemos" w:date="2019-10-15T23:35:00Z"/>
          <w:rFonts w:asciiTheme="minorHAnsi" w:eastAsiaTheme="minorEastAsia" w:hAnsiTheme="minorHAnsi" w:cstheme="minorBidi"/>
          <w:noProof/>
          <w:sz w:val="22"/>
          <w:lang w:eastAsia="pt-BR"/>
        </w:rPr>
      </w:pPr>
      <w:del w:id="671" w:author="Ryan Lemos" w:date="2019-10-15T23:35:00Z">
        <w:r w:rsidRPr="00636A97" w:rsidDel="00636A97">
          <w:rPr>
            <w:rStyle w:val="Hyperlink"/>
            <w:noProof/>
            <w:rPrChange w:id="672" w:author="Ryan Lemos" w:date="2019-10-15T23:35:00Z">
              <w:rPr>
                <w:rStyle w:val="Hyperlink"/>
                <w:noProof/>
              </w:rPr>
            </w:rPrChange>
          </w:rPr>
          <w:delText>Figura 95 - Função de duplicação de registro</w:delText>
        </w:r>
        <w:r w:rsidDel="00636A97">
          <w:rPr>
            <w:noProof/>
            <w:webHidden/>
          </w:rPr>
          <w:tab/>
          <w:delText>110</w:delText>
        </w:r>
      </w:del>
    </w:p>
    <w:p w14:paraId="4AE1DDEC" w14:textId="007D60A1" w:rsidR="00A23541" w:rsidDel="00636A97" w:rsidRDefault="00A23541">
      <w:pPr>
        <w:pStyle w:val="ndicedeilustraes"/>
        <w:tabs>
          <w:tab w:val="right" w:leader="dot" w:pos="9061"/>
        </w:tabs>
        <w:rPr>
          <w:del w:id="673" w:author="Ryan Lemos" w:date="2019-10-15T23:35:00Z"/>
          <w:rFonts w:asciiTheme="minorHAnsi" w:eastAsiaTheme="minorEastAsia" w:hAnsiTheme="minorHAnsi" w:cstheme="minorBidi"/>
          <w:noProof/>
          <w:sz w:val="22"/>
          <w:lang w:eastAsia="pt-BR"/>
        </w:rPr>
      </w:pPr>
      <w:del w:id="674" w:author="Ryan Lemos" w:date="2019-10-15T23:35:00Z">
        <w:r w:rsidRPr="00636A97" w:rsidDel="00636A97">
          <w:rPr>
            <w:rStyle w:val="Hyperlink"/>
            <w:noProof/>
            <w:rPrChange w:id="675" w:author="Ryan Lemos" w:date="2019-10-15T23:35:00Z">
              <w:rPr>
                <w:rStyle w:val="Hyperlink"/>
                <w:noProof/>
              </w:rPr>
            </w:rPrChange>
          </w:rPr>
          <w:delText>Figura 96 - Exemplo de atividade gerada pelo ambiente</w:delText>
        </w:r>
        <w:r w:rsidDel="00636A97">
          <w:rPr>
            <w:noProof/>
            <w:webHidden/>
          </w:rPr>
          <w:tab/>
          <w:delText>111</w:delText>
        </w:r>
      </w:del>
    </w:p>
    <w:p w14:paraId="560B872B" w14:textId="3F75E96A" w:rsidR="00A23541" w:rsidDel="00636A97" w:rsidRDefault="00A23541">
      <w:pPr>
        <w:pStyle w:val="ndicedeilustraes"/>
        <w:tabs>
          <w:tab w:val="right" w:leader="dot" w:pos="9061"/>
        </w:tabs>
        <w:rPr>
          <w:del w:id="676" w:author="Ryan Lemos" w:date="2019-10-15T23:35:00Z"/>
          <w:rFonts w:asciiTheme="minorHAnsi" w:eastAsiaTheme="minorEastAsia" w:hAnsiTheme="minorHAnsi" w:cstheme="minorBidi"/>
          <w:noProof/>
          <w:sz w:val="22"/>
          <w:lang w:eastAsia="pt-BR"/>
        </w:rPr>
      </w:pPr>
      <w:del w:id="677" w:author="Ryan Lemos" w:date="2019-10-15T23:35:00Z">
        <w:r w:rsidRPr="00636A97" w:rsidDel="00636A97">
          <w:rPr>
            <w:rStyle w:val="Hyperlink"/>
            <w:noProof/>
            <w:rPrChange w:id="678" w:author="Ryan Lemos" w:date="2019-10-15T23:35:00Z">
              <w:rPr>
                <w:rStyle w:val="Hyperlink"/>
                <w:noProof/>
              </w:rPr>
            </w:rPrChange>
          </w:rPr>
          <w:delText>Figura 97 - Tela de listagem de atividades associadas a uma turma</w:delText>
        </w:r>
        <w:r w:rsidDel="00636A97">
          <w:rPr>
            <w:noProof/>
            <w:webHidden/>
          </w:rPr>
          <w:tab/>
          <w:delText>112</w:delText>
        </w:r>
      </w:del>
    </w:p>
    <w:p w14:paraId="134D4DB2" w14:textId="2AF4EA48" w:rsidR="00A23541" w:rsidDel="00636A97" w:rsidRDefault="00A23541">
      <w:pPr>
        <w:pStyle w:val="ndicedeilustraes"/>
        <w:tabs>
          <w:tab w:val="right" w:leader="dot" w:pos="9061"/>
        </w:tabs>
        <w:rPr>
          <w:del w:id="679" w:author="Ryan Lemos" w:date="2019-10-15T23:35:00Z"/>
          <w:rFonts w:asciiTheme="minorHAnsi" w:eastAsiaTheme="minorEastAsia" w:hAnsiTheme="minorHAnsi" w:cstheme="minorBidi"/>
          <w:noProof/>
          <w:sz w:val="22"/>
          <w:lang w:eastAsia="pt-BR"/>
        </w:rPr>
      </w:pPr>
      <w:del w:id="680" w:author="Ryan Lemos" w:date="2019-10-15T23:35:00Z">
        <w:r w:rsidRPr="00636A97" w:rsidDel="00636A97">
          <w:rPr>
            <w:rStyle w:val="Hyperlink"/>
            <w:noProof/>
            <w:rPrChange w:id="681" w:author="Ryan Lemos" w:date="2019-10-15T23:35:00Z">
              <w:rPr>
                <w:rStyle w:val="Hyperlink"/>
                <w:noProof/>
              </w:rPr>
            </w:rPrChange>
          </w:rPr>
          <w:delText>Figura 98 - Tela de associação de atividade a uma turma</w:delText>
        </w:r>
        <w:r w:rsidDel="00636A97">
          <w:rPr>
            <w:noProof/>
            <w:webHidden/>
          </w:rPr>
          <w:tab/>
          <w:delText>113</w:delText>
        </w:r>
      </w:del>
    </w:p>
    <w:p w14:paraId="17AA6DAC" w14:textId="438853EE" w:rsidR="00A23541" w:rsidDel="00636A97" w:rsidRDefault="00A23541">
      <w:pPr>
        <w:pStyle w:val="ndicedeilustraes"/>
        <w:tabs>
          <w:tab w:val="right" w:leader="dot" w:pos="9061"/>
        </w:tabs>
        <w:rPr>
          <w:del w:id="682" w:author="Ryan Lemos" w:date="2019-10-15T23:35:00Z"/>
          <w:rFonts w:asciiTheme="minorHAnsi" w:eastAsiaTheme="minorEastAsia" w:hAnsiTheme="minorHAnsi" w:cstheme="minorBidi"/>
          <w:noProof/>
          <w:sz w:val="22"/>
          <w:lang w:eastAsia="pt-BR"/>
        </w:rPr>
      </w:pPr>
      <w:del w:id="683" w:author="Ryan Lemos" w:date="2019-10-15T23:35:00Z">
        <w:r w:rsidRPr="00636A97" w:rsidDel="00636A97">
          <w:rPr>
            <w:rStyle w:val="Hyperlink"/>
            <w:noProof/>
            <w:rPrChange w:id="684" w:author="Ryan Lemos" w:date="2019-10-15T23:35:00Z">
              <w:rPr>
                <w:rStyle w:val="Hyperlink"/>
                <w:noProof/>
              </w:rPr>
            </w:rPrChange>
          </w:rPr>
          <w:delText>Figura 99 - Tela de resultados de uma atividade</w:delText>
        </w:r>
        <w:r w:rsidDel="00636A97">
          <w:rPr>
            <w:noProof/>
            <w:webHidden/>
          </w:rPr>
          <w:tab/>
          <w:delText>114</w:delText>
        </w:r>
      </w:del>
    </w:p>
    <w:p w14:paraId="003E2852" w14:textId="15A6CF34" w:rsidR="00A23541" w:rsidDel="00636A97" w:rsidRDefault="00A23541">
      <w:pPr>
        <w:pStyle w:val="ndicedeilustraes"/>
        <w:tabs>
          <w:tab w:val="right" w:leader="dot" w:pos="9061"/>
        </w:tabs>
        <w:rPr>
          <w:del w:id="685" w:author="Ryan Lemos" w:date="2019-10-15T23:35:00Z"/>
          <w:rFonts w:asciiTheme="minorHAnsi" w:eastAsiaTheme="minorEastAsia" w:hAnsiTheme="minorHAnsi" w:cstheme="minorBidi"/>
          <w:noProof/>
          <w:sz w:val="22"/>
          <w:lang w:eastAsia="pt-BR"/>
        </w:rPr>
      </w:pPr>
      <w:del w:id="686" w:author="Ryan Lemos" w:date="2019-10-15T23:35:00Z">
        <w:r w:rsidRPr="00636A97" w:rsidDel="00636A97">
          <w:rPr>
            <w:rStyle w:val="Hyperlink"/>
            <w:noProof/>
            <w:rPrChange w:id="687" w:author="Ryan Lemos" w:date="2019-10-15T23:35:00Z">
              <w:rPr>
                <w:rStyle w:val="Hyperlink"/>
                <w:noProof/>
              </w:rPr>
            </w:rPrChange>
          </w:rPr>
          <w:delText>Figura 100 - Tela de modificação de pontuação de uma atividade</w:delText>
        </w:r>
        <w:r w:rsidDel="00636A97">
          <w:rPr>
            <w:noProof/>
            <w:webHidden/>
          </w:rPr>
          <w:tab/>
          <w:delText>115</w:delText>
        </w:r>
      </w:del>
    </w:p>
    <w:p w14:paraId="6B9D742E" w14:textId="5FF4630E" w:rsidR="00A23541" w:rsidDel="00636A97" w:rsidRDefault="00A23541">
      <w:pPr>
        <w:pStyle w:val="ndicedeilustraes"/>
        <w:tabs>
          <w:tab w:val="right" w:leader="dot" w:pos="9061"/>
        </w:tabs>
        <w:rPr>
          <w:del w:id="688" w:author="Ryan Lemos" w:date="2019-10-15T23:35:00Z"/>
          <w:rFonts w:asciiTheme="minorHAnsi" w:eastAsiaTheme="minorEastAsia" w:hAnsiTheme="minorHAnsi" w:cstheme="minorBidi"/>
          <w:noProof/>
          <w:sz w:val="22"/>
          <w:lang w:eastAsia="pt-BR"/>
        </w:rPr>
      </w:pPr>
      <w:del w:id="689" w:author="Ryan Lemos" w:date="2019-10-15T23:35:00Z">
        <w:r w:rsidRPr="00636A97" w:rsidDel="00636A97">
          <w:rPr>
            <w:rStyle w:val="Hyperlink"/>
            <w:noProof/>
            <w:rPrChange w:id="690" w:author="Ryan Lemos" w:date="2019-10-15T23:35:00Z">
              <w:rPr>
                <w:rStyle w:val="Hyperlink"/>
                <w:noProof/>
              </w:rPr>
            </w:rPrChange>
          </w:rPr>
          <w:delText>Figura 101 - Função Typescript que gera o valor das questões</w:delText>
        </w:r>
        <w:r w:rsidDel="00636A97">
          <w:rPr>
            <w:noProof/>
            <w:webHidden/>
          </w:rPr>
          <w:tab/>
          <w:delText>116</w:delText>
        </w:r>
      </w:del>
    </w:p>
    <w:p w14:paraId="127EF0DE" w14:textId="6236FEC5" w:rsidR="00A23541" w:rsidDel="00636A97" w:rsidRDefault="00A23541">
      <w:pPr>
        <w:pStyle w:val="ndicedeilustraes"/>
        <w:tabs>
          <w:tab w:val="right" w:leader="dot" w:pos="9061"/>
        </w:tabs>
        <w:rPr>
          <w:del w:id="691" w:author="Ryan Lemos" w:date="2019-10-15T23:35:00Z"/>
          <w:rFonts w:asciiTheme="minorHAnsi" w:eastAsiaTheme="minorEastAsia" w:hAnsiTheme="minorHAnsi" w:cstheme="minorBidi"/>
          <w:noProof/>
          <w:sz w:val="22"/>
          <w:lang w:eastAsia="pt-BR"/>
        </w:rPr>
      </w:pPr>
      <w:del w:id="692" w:author="Ryan Lemos" w:date="2019-10-15T23:35:00Z">
        <w:r w:rsidRPr="00636A97" w:rsidDel="00636A97">
          <w:rPr>
            <w:rStyle w:val="Hyperlink"/>
            <w:noProof/>
            <w:rPrChange w:id="693" w:author="Ryan Lemos" w:date="2019-10-15T23:35:00Z">
              <w:rPr>
                <w:rStyle w:val="Hyperlink"/>
                <w:noProof/>
              </w:rPr>
            </w:rPrChange>
          </w:rPr>
          <w:delText>Figura 102 - Tela de alteração de resultados de uma atividade</w:delText>
        </w:r>
        <w:r w:rsidDel="00636A97">
          <w:rPr>
            <w:noProof/>
            <w:webHidden/>
          </w:rPr>
          <w:tab/>
          <w:delText>117</w:delText>
        </w:r>
      </w:del>
    </w:p>
    <w:p w14:paraId="2AEB2295" w14:textId="1F9C852C" w:rsidR="00A23541" w:rsidDel="00636A97" w:rsidRDefault="00A23541">
      <w:pPr>
        <w:pStyle w:val="ndicedeilustraes"/>
        <w:tabs>
          <w:tab w:val="right" w:leader="dot" w:pos="9061"/>
        </w:tabs>
        <w:rPr>
          <w:del w:id="694" w:author="Ryan Lemos" w:date="2019-10-15T23:35:00Z"/>
          <w:rFonts w:asciiTheme="minorHAnsi" w:eastAsiaTheme="minorEastAsia" w:hAnsiTheme="minorHAnsi" w:cstheme="minorBidi"/>
          <w:noProof/>
          <w:sz w:val="22"/>
          <w:lang w:eastAsia="pt-BR"/>
        </w:rPr>
      </w:pPr>
      <w:del w:id="695" w:author="Ryan Lemos" w:date="2019-10-15T23:35:00Z">
        <w:r w:rsidRPr="00636A97" w:rsidDel="00636A97">
          <w:rPr>
            <w:rStyle w:val="Hyperlink"/>
            <w:noProof/>
            <w:rPrChange w:id="696" w:author="Ryan Lemos" w:date="2019-10-15T23:35:00Z">
              <w:rPr>
                <w:rStyle w:val="Hyperlink"/>
                <w:noProof/>
              </w:rPr>
            </w:rPrChange>
          </w:rPr>
          <w:delText>Figura 103 - Comparação entre atividades geradas para dois alunos</w:delText>
        </w:r>
        <w:r w:rsidDel="00636A97">
          <w:rPr>
            <w:noProof/>
            <w:webHidden/>
          </w:rPr>
          <w:tab/>
          <w:delText>119</w:delText>
        </w:r>
      </w:del>
    </w:p>
    <w:p w14:paraId="199A6EDF" w14:textId="66603F9C" w:rsidR="00A23541" w:rsidDel="00636A97" w:rsidRDefault="00A23541">
      <w:pPr>
        <w:pStyle w:val="ndicedeilustraes"/>
        <w:tabs>
          <w:tab w:val="right" w:leader="dot" w:pos="9061"/>
        </w:tabs>
        <w:rPr>
          <w:del w:id="697" w:author="Ryan Lemos" w:date="2019-10-15T23:35:00Z"/>
          <w:rFonts w:asciiTheme="minorHAnsi" w:eastAsiaTheme="minorEastAsia" w:hAnsiTheme="minorHAnsi" w:cstheme="minorBidi"/>
          <w:noProof/>
          <w:sz w:val="22"/>
          <w:lang w:eastAsia="pt-BR"/>
        </w:rPr>
      </w:pPr>
      <w:del w:id="698" w:author="Ryan Lemos" w:date="2019-10-15T23:35:00Z">
        <w:r w:rsidRPr="00636A97" w:rsidDel="00636A97">
          <w:rPr>
            <w:rStyle w:val="Hyperlink"/>
            <w:noProof/>
            <w:rPrChange w:id="699" w:author="Ryan Lemos" w:date="2019-10-15T23:35:00Z">
              <w:rPr>
                <w:rStyle w:val="Hyperlink"/>
                <w:noProof/>
              </w:rPr>
            </w:rPrChange>
          </w:rPr>
          <w:delText>Figura 104 - Tela de inclusão de novos alunos a uma atividade</w:delText>
        </w:r>
        <w:r w:rsidDel="00636A97">
          <w:rPr>
            <w:noProof/>
            <w:webHidden/>
          </w:rPr>
          <w:tab/>
          <w:delText>120</w:delText>
        </w:r>
      </w:del>
    </w:p>
    <w:p w14:paraId="549C1217" w14:textId="0E667DE8" w:rsidR="00A23541" w:rsidDel="00636A97" w:rsidRDefault="00A23541">
      <w:pPr>
        <w:pStyle w:val="ndicedeilustraes"/>
        <w:tabs>
          <w:tab w:val="right" w:leader="dot" w:pos="9061"/>
        </w:tabs>
        <w:rPr>
          <w:del w:id="700" w:author="Ryan Lemos" w:date="2019-10-15T23:35:00Z"/>
          <w:rFonts w:asciiTheme="minorHAnsi" w:eastAsiaTheme="minorEastAsia" w:hAnsiTheme="minorHAnsi" w:cstheme="minorBidi"/>
          <w:noProof/>
          <w:sz w:val="22"/>
          <w:lang w:eastAsia="pt-BR"/>
        </w:rPr>
      </w:pPr>
      <w:del w:id="701" w:author="Ryan Lemos" w:date="2019-10-15T23:35:00Z">
        <w:r w:rsidRPr="00636A97" w:rsidDel="00636A97">
          <w:rPr>
            <w:rStyle w:val="Hyperlink"/>
            <w:noProof/>
            <w:rPrChange w:id="702" w:author="Ryan Lemos" w:date="2019-10-15T23:35:00Z">
              <w:rPr>
                <w:rStyle w:val="Hyperlink"/>
                <w:noProof/>
              </w:rPr>
            </w:rPrChange>
          </w:rPr>
          <w:delText>Figura 105 - Tela de listagem de atividades recebidas</w:delText>
        </w:r>
        <w:r w:rsidDel="00636A97">
          <w:rPr>
            <w:noProof/>
            <w:webHidden/>
          </w:rPr>
          <w:tab/>
          <w:delText>121</w:delText>
        </w:r>
      </w:del>
    </w:p>
    <w:p w14:paraId="026ED539" w14:textId="650CB479" w:rsidR="00A23541" w:rsidDel="00636A97" w:rsidRDefault="00A23541">
      <w:pPr>
        <w:pStyle w:val="ndicedeilustraes"/>
        <w:tabs>
          <w:tab w:val="right" w:leader="dot" w:pos="9061"/>
        </w:tabs>
        <w:rPr>
          <w:del w:id="703" w:author="Ryan Lemos" w:date="2019-10-15T23:35:00Z"/>
          <w:rFonts w:asciiTheme="minorHAnsi" w:eastAsiaTheme="minorEastAsia" w:hAnsiTheme="minorHAnsi" w:cstheme="minorBidi"/>
          <w:noProof/>
          <w:sz w:val="22"/>
          <w:lang w:eastAsia="pt-BR"/>
        </w:rPr>
      </w:pPr>
      <w:del w:id="704" w:author="Ryan Lemos" w:date="2019-10-15T23:35:00Z">
        <w:r w:rsidRPr="00636A97" w:rsidDel="00636A97">
          <w:rPr>
            <w:rStyle w:val="Hyperlink"/>
            <w:noProof/>
            <w:rPrChange w:id="705" w:author="Ryan Lemos" w:date="2019-10-15T23:35:00Z">
              <w:rPr>
                <w:rStyle w:val="Hyperlink"/>
                <w:noProof/>
              </w:rPr>
            </w:rPrChange>
          </w:rPr>
          <w:delText>Figura 106 - Tela de correção de uma atividade</w:delText>
        </w:r>
        <w:r w:rsidDel="00636A97">
          <w:rPr>
            <w:noProof/>
            <w:webHidden/>
          </w:rPr>
          <w:tab/>
          <w:delText>122</w:delText>
        </w:r>
      </w:del>
    </w:p>
    <w:p w14:paraId="70F6AF84" w14:textId="1656FA63" w:rsidR="00A23541" w:rsidDel="00636A97" w:rsidRDefault="00A23541">
      <w:pPr>
        <w:pStyle w:val="ndicedeilustraes"/>
        <w:tabs>
          <w:tab w:val="right" w:leader="dot" w:pos="9061"/>
        </w:tabs>
        <w:rPr>
          <w:del w:id="706" w:author="Ryan Lemos" w:date="2019-10-15T23:35:00Z"/>
          <w:rFonts w:asciiTheme="minorHAnsi" w:eastAsiaTheme="minorEastAsia" w:hAnsiTheme="minorHAnsi" w:cstheme="minorBidi"/>
          <w:noProof/>
          <w:sz w:val="22"/>
          <w:lang w:eastAsia="pt-BR"/>
        </w:rPr>
      </w:pPr>
      <w:del w:id="707" w:author="Ryan Lemos" w:date="2019-10-15T23:35:00Z">
        <w:r w:rsidRPr="00636A97" w:rsidDel="00636A97">
          <w:rPr>
            <w:rStyle w:val="Hyperlink"/>
            <w:noProof/>
            <w:rPrChange w:id="708" w:author="Ryan Lemos" w:date="2019-10-15T23:35:00Z">
              <w:rPr>
                <w:rStyle w:val="Hyperlink"/>
                <w:noProof/>
              </w:rPr>
            </w:rPrChange>
          </w:rPr>
          <w:delText>Figura 107 - Tela de listagem de atividades recebidas por um aluno</w:delText>
        </w:r>
        <w:r w:rsidDel="00636A97">
          <w:rPr>
            <w:noProof/>
            <w:webHidden/>
          </w:rPr>
          <w:tab/>
          <w:delText>123</w:delText>
        </w:r>
      </w:del>
    </w:p>
    <w:p w14:paraId="42B8438E" w14:textId="151F99D8" w:rsidR="00A23541" w:rsidDel="00636A97" w:rsidRDefault="00A23541">
      <w:pPr>
        <w:pStyle w:val="ndicedeilustraes"/>
        <w:tabs>
          <w:tab w:val="right" w:leader="dot" w:pos="9061"/>
        </w:tabs>
        <w:rPr>
          <w:del w:id="709" w:author="Ryan Lemos" w:date="2019-10-15T23:35:00Z"/>
          <w:rFonts w:asciiTheme="minorHAnsi" w:eastAsiaTheme="minorEastAsia" w:hAnsiTheme="minorHAnsi" w:cstheme="minorBidi"/>
          <w:noProof/>
          <w:sz w:val="22"/>
          <w:lang w:eastAsia="pt-BR"/>
        </w:rPr>
      </w:pPr>
      <w:del w:id="710" w:author="Ryan Lemos" w:date="2019-10-15T23:35:00Z">
        <w:r w:rsidRPr="00636A97" w:rsidDel="00636A97">
          <w:rPr>
            <w:rStyle w:val="Hyperlink"/>
            <w:noProof/>
            <w:rPrChange w:id="711" w:author="Ryan Lemos" w:date="2019-10-15T23:35:00Z">
              <w:rPr>
                <w:rStyle w:val="Hyperlink"/>
                <w:noProof/>
              </w:rPr>
            </w:rPrChange>
          </w:rPr>
          <w:delText>Figura 108 - Tela de primeiro acesso a uma atividade</w:delText>
        </w:r>
        <w:r w:rsidDel="00636A97">
          <w:rPr>
            <w:noProof/>
            <w:webHidden/>
          </w:rPr>
          <w:tab/>
          <w:delText>124</w:delText>
        </w:r>
      </w:del>
    </w:p>
    <w:p w14:paraId="32047F05" w14:textId="05BFDF46" w:rsidR="00A23541" w:rsidDel="00636A97" w:rsidRDefault="00A23541">
      <w:pPr>
        <w:pStyle w:val="ndicedeilustraes"/>
        <w:tabs>
          <w:tab w:val="right" w:leader="dot" w:pos="9061"/>
        </w:tabs>
        <w:rPr>
          <w:del w:id="712" w:author="Ryan Lemos" w:date="2019-10-15T23:35:00Z"/>
          <w:rFonts w:asciiTheme="minorHAnsi" w:eastAsiaTheme="minorEastAsia" w:hAnsiTheme="minorHAnsi" w:cstheme="minorBidi"/>
          <w:noProof/>
          <w:sz w:val="22"/>
          <w:lang w:eastAsia="pt-BR"/>
        </w:rPr>
      </w:pPr>
      <w:del w:id="713" w:author="Ryan Lemos" w:date="2019-10-15T23:35:00Z">
        <w:r w:rsidRPr="00636A97" w:rsidDel="00636A97">
          <w:rPr>
            <w:rStyle w:val="Hyperlink"/>
            <w:noProof/>
            <w:rPrChange w:id="714" w:author="Ryan Lemos" w:date="2019-10-15T23:35:00Z">
              <w:rPr>
                <w:rStyle w:val="Hyperlink"/>
                <w:noProof/>
              </w:rPr>
            </w:rPrChange>
          </w:rPr>
          <w:delText>Figura 109 - Tela de resolução do tipo fala</w:delText>
        </w:r>
        <w:r w:rsidDel="00636A97">
          <w:rPr>
            <w:noProof/>
            <w:webHidden/>
          </w:rPr>
          <w:tab/>
          <w:delText>125</w:delText>
        </w:r>
      </w:del>
    </w:p>
    <w:p w14:paraId="7189B3E3" w14:textId="225720DD" w:rsidR="00A23541" w:rsidDel="00636A97" w:rsidRDefault="00A23541">
      <w:pPr>
        <w:pStyle w:val="ndicedeilustraes"/>
        <w:tabs>
          <w:tab w:val="right" w:leader="dot" w:pos="9061"/>
        </w:tabs>
        <w:rPr>
          <w:del w:id="715" w:author="Ryan Lemos" w:date="2019-10-15T23:35:00Z"/>
          <w:rFonts w:asciiTheme="minorHAnsi" w:eastAsiaTheme="minorEastAsia" w:hAnsiTheme="minorHAnsi" w:cstheme="minorBidi"/>
          <w:noProof/>
          <w:sz w:val="22"/>
          <w:lang w:eastAsia="pt-BR"/>
        </w:rPr>
      </w:pPr>
      <w:del w:id="716" w:author="Ryan Lemos" w:date="2019-10-15T23:35:00Z">
        <w:r w:rsidRPr="00636A97" w:rsidDel="00636A97">
          <w:rPr>
            <w:rStyle w:val="Hyperlink"/>
            <w:noProof/>
            <w:rPrChange w:id="717" w:author="Ryan Lemos" w:date="2019-10-15T23:35:00Z">
              <w:rPr>
                <w:rStyle w:val="Hyperlink"/>
                <w:noProof/>
              </w:rPr>
            </w:rPrChange>
          </w:rPr>
          <w:delText>Figura 110 - Tela de questão com recurso de áudio</w:delText>
        </w:r>
        <w:r w:rsidDel="00636A97">
          <w:rPr>
            <w:noProof/>
            <w:webHidden/>
          </w:rPr>
          <w:tab/>
          <w:delText>125</w:delText>
        </w:r>
      </w:del>
    </w:p>
    <w:p w14:paraId="4AC6F9D5" w14:textId="4088875B" w:rsidR="00A23541" w:rsidDel="00636A97" w:rsidRDefault="00A23541">
      <w:pPr>
        <w:pStyle w:val="ndicedeilustraes"/>
        <w:tabs>
          <w:tab w:val="right" w:leader="dot" w:pos="9061"/>
        </w:tabs>
        <w:rPr>
          <w:del w:id="718" w:author="Ryan Lemos" w:date="2019-10-15T23:35:00Z"/>
          <w:rFonts w:asciiTheme="minorHAnsi" w:eastAsiaTheme="minorEastAsia" w:hAnsiTheme="minorHAnsi" w:cstheme="minorBidi"/>
          <w:noProof/>
          <w:sz w:val="22"/>
          <w:lang w:eastAsia="pt-BR"/>
        </w:rPr>
      </w:pPr>
      <w:del w:id="719" w:author="Ryan Lemos" w:date="2019-10-15T23:35:00Z">
        <w:r w:rsidRPr="00636A97" w:rsidDel="00636A97">
          <w:rPr>
            <w:rStyle w:val="Hyperlink"/>
            <w:noProof/>
            <w:rPrChange w:id="720" w:author="Ryan Lemos" w:date="2019-10-15T23:35:00Z">
              <w:rPr>
                <w:rStyle w:val="Hyperlink"/>
                <w:noProof/>
              </w:rPr>
            </w:rPrChange>
          </w:rPr>
          <w:delText>Figura 111 - Tela de resultado da atividade para um aluno</w:delText>
        </w:r>
        <w:r w:rsidDel="00636A97">
          <w:rPr>
            <w:noProof/>
            <w:webHidden/>
          </w:rPr>
          <w:tab/>
          <w:delText>126</w:delText>
        </w:r>
      </w:del>
    </w:p>
    <w:p w14:paraId="4E6B4FA6" w14:textId="413C20C0" w:rsidR="00A23541" w:rsidDel="00636A97" w:rsidRDefault="00A23541">
      <w:pPr>
        <w:pStyle w:val="ndicedeilustraes"/>
        <w:tabs>
          <w:tab w:val="right" w:leader="dot" w:pos="9061"/>
        </w:tabs>
        <w:rPr>
          <w:del w:id="721" w:author="Ryan Lemos" w:date="2019-10-15T23:35:00Z"/>
          <w:rFonts w:asciiTheme="minorHAnsi" w:eastAsiaTheme="minorEastAsia" w:hAnsiTheme="minorHAnsi" w:cstheme="minorBidi"/>
          <w:noProof/>
          <w:sz w:val="22"/>
          <w:lang w:eastAsia="pt-BR"/>
        </w:rPr>
      </w:pPr>
      <w:del w:id="722" w:author="Ryan Lemos" w:date="2019-10-15T23:35:00Z">
        <w:r w:rsidRPr="00636A97" w:rsidDel="00636A97">
          <w:rPr>
            <w:rStyle w:val="Hyperlink"/>
            <w:noProof/>
            <w:rPrChange w:id="723" w:author="Ryan Lemos" w:date="2019-10-15T23:35:00Z">
              <w:rPr>
                <w:rStyle w:val="Hyperlink"/>
                <w:noProof/>
              </w:rPr>
            </w:rPrChange>
          </w:rPr>
          <w:delText>Figura 112 - Tela de desempenho da turma</w:delText>
        </w:r>
        <w:r w:rsidDel="00636A97">
          <w:rPr>
            <w:noProof/>
            <w:webHidden/>
          </w:rPr>
          <w:tab/>
          <w:delText>128</w:delText>
        </w:r>
      </w:del>
    </w:p>
    <w:p w14:paraId="05DB6308" w14:textId="6DC8A84F" w:rsidR="00A23541" w:rsidDel="00636A97" w:rsidRDefault="00A23541">
      <w:pPr>
        <w:pStyle w:val="ndicedeilustraes"/>
        <w:tabs>
          <w:tab w:val="right" w:leader="dot" w:pos="9061"/>
        </w:tabs>
        <w:rPr>
          <w:del w:id="724" w:author="Ryan Lemos" w:date="2019-10-15T23:35:00Z"/>
          <w:rFonts w:asciiTheme="minorHAnsi" w:eastAsiaTheme="minorEastAsia" w:hAnsiTheme="minorHAnsi" w:cstheme="minorBidi"/>
          <w:noProof/>
          <w:sz w:val="22"/>
          <w:lang w:eastAsia="pt-BR"/>
        </w:rPr>
      </w:pPr>
      <w:del w:id="725" w:author="Ryan Lemos" w:date="2019-10-15T23:35:00Z">
        <w:r w:rsidRPr="00636A97" w:rsidDel="00636A97">
          <w:rPr>
            <w:rStyle w:val="Hyperlink"/>
            <w:noProof/>
            <w:rPrChange w:id="726" w:author="Ryan Lemos" w:date="2019-10-15T23:35:00Z">
              <w:rPr>
                <w:rStyle w:val="Hyperlink"/>
                <w:noProof/>
              </w:rPr>
            </w:rPrChange>
          </w:rPr>
          <w:delText>Figura 113 – Trecho da classe de teste do usuário</w:delText>
        </w:r>
        <w:r w:rsidDel="00636A97">
          <w:rPr>
            <w:noProof/>
            <w:webHidden/>
          </w:rPr>
          <w:tab/>
          <w:delText>132</w:delText>
        </w:r>
      </w:del>
    </w:p>
    <w:p w14:paraId="4C72E792" w14:textId="38DB1C73" w:rsidR="00A23541" w:rsidDel="00636A97" w:rsidRDefault="00A23541">
      <w:pPr>
        <w:pStyle w:val="ndicedeilustraes"/>
        <w:tabs>
          <w:tab w:val="right" w:leader="dot" w:pos="9061"/>
        </w:tabs>
        <w:rPr>
          <w:del w:id="727" w:author="Ryan Lemos" w:date="2019-10-15T23:35:00Z"/>
          <w:rFonts w:asciiTheme="minorHAnsi" w:eastAsiaTheme="minorEastAsia" w:hAnsiTheme="minorHAnsi" w:cstheme="minorBidi"/>
          <w:noProof/>
          <w:sz w:val="22"/>
          <w:lang w:eastAsia="pt-BR"/>
        </w:rPr>
      </w:pPr>
      <w:del w:id="728" w:author="Ryan Lemos" w:date="2019-10-15T23:35:00Z">
        <w:r w:rsidRPr="00636A97" w:rsidDel="00636A97">
          <w:rPr>
            <w:rStyle w:val="Hyperlink"/>
            <w:noProof/>
            <w:rPrChange w:id="729" w:author="Ryan Lemos" w:date="2019-10-15T23:35:00Z">
              <w:rPr>
                <w:rStyle w:val="Hyperlink"/>
                <w:noProof/>
              </w:rPr>
            </w:rPrChange>
          </w:rPr>
          <w:delText>Figura 114 - Teste de atualização de um evento</w:delText>
        </w:r>
        <w:r w:rsidDel="00636A97">
          <w:rPr>
            <w:noProof/>
            <w:webHidden/>
          </w:rPr>
          <w:tab/>
          <w:delText>133</w:delText>
        </w:r>
      </w:del>
    </w:p>
    <w:p w14:paraId="6F2AB8AF" w14:textId="6CEC92CF" w:rsidR="00A23541" w:rsidDel="00636A97" w:rsidRDefault="00A23541">
      <w:pPr>
        <w:pStyle w:val="ndicedeilustraes"/>
        <w:tabs>
          <w:tab w:val="right" w:leader="dot" w:pos="9061"/>
        </w:tabs>
        <w:rPr>
          <w:del w:id="730" w:author="Ryan Lemos" w:date="2019-10-15T23:35:00Z"/>
          <w:rFonts w:asciiTheme="minorHAnsi" w:eastAsiaTheme="minorEastAsia" w:hAnsiTheme="minorHAnsi" w:cstheme="minorBidi"/>
          <w:noProof/>
          <w:sz w:val="22"/>
          <w:lang w:eastAsia="pt-BR"/>
        </w:rPr>
      </w:pPr>
      <w:del w:id="731" w:author="Ryan Lemos" w:date="2019-10-15T23:35:00Z">
        <w:r w:rsidRPr="00636A97" w:rsidDel="00636A97">
          <w:rPr>
            <w:rStyle w:val="Hyperlink"/>
            <w:noProof/>
            <w:lang w:val="en-US"/>
            <w:rPrChange w:id="732" w:author="Ryan Lemos" w:date="2019-10-15T23:35:00Z">
              <w:rPr>
                <w:rStyle w:val="Hyperlink"/>
                <w:noProof/>
                <w:lang w:val="en-US"/>
              </w:rPr>
            </w:rPrChange>
          </w:rPr>
          <w:delText>Figura 115 - Teste de login</w:delText>
        </w:r>
        <w:r w:rsidDel="00636A97">
          <w:rPr>
            <w:noProof/>
            <w:webHidden/>
          </w:rPr>
          <w:tab/>
          <w:delText>133</w:delText>
        </w:r>
      </w:del>
    </w:p>
    <w:p w14:paraId="54FBF9F3" w14:textId="2E26E0E1" w:rsidR="00A23541" w:rsidDel="00636A97" w:rsidRDefault="00A23541">
      <w:pPr>
        <w:pStyle w:val="ndicedeilustraes"/>
        <w:tabs>
          <w:tab w:val="right" w:leader="dot" w:pos="9061"/>
        </w:tabs>
        <w:rPr>
          <w:del w:id="733" w:author="Ryan Lemos" w:date="2019-10-15T23:35:00Z"/>
          <w:rFonts w:asciiTheme="minorHAnsi" w:eastAsiaTheme="minorEastAsia" w:hAnsiTheme="minorHAnsi" w:cstheme="minorBidi"/>
          <w:noProof/>
          <w:sz w:val="22"/>
          <w:lang w:eastAsia="pt-BR"/>
        </w:rPr>
      </w:pPr>
      <w:del w:id="734" w:author="Ryan Lemos" w:date="2019-10-15T23:35:00Z">
        <w:r w:rsidRPr="00636A97" w:rsidDel="00636A97">
          <w:rPr>
            <w:rStyle w:val="Hyperlink"/>
            <w:noProof/>
            <w:rPrChange w:id="735" w:author="Ryan Lemos" w:date="2019-10-15T23:35:00Z">
              <w:rPr>
                <w:rStyle w:val="Hyperlink"/>
                <w:noProof/>
              </w:rPr>
            </w:rPrChange>
          </w:rPr>
          <w:delText>Figura 116 - Execução de um teste no PHPUNIT</w:delText>
        </w:r>
        <w:r w:rsidDel="00636A97">
          <w:rPr>
            <w:noProof/>
            <w:webHidden/>
          </w:rPr>
          <w:tab/>
          <w:delText>134</w:delText>
        </w:r>
      </w:del>
    </w:p>
    <w:p w14:paraId="61B0BA2A" w14:textId="654C31FA" w:rsidR="00A23541" w:rsidDel="00636A97" w:rsidRDefault="00A23541">
      <w:pPr>
        <w:pStyle w:val="ndicedeilustraes"/>
        <w:tabs>
          <w:tab w:val="right" w:leader="dot" w:pos="9061"/>
        </w:tabs>
        <w:rPr>
          <w:del w:id="736" w:author="Ryan Lemos" w:date="2019-10-15T23:35:00Z"/>
          <w:rFonts w:asciiTheme="minorHAnsi" w:eastAsiaTheme="minorEastAsia" w:hAnsiTheme="minorHAnsi" w:cstheme="minorBidi"/>
          <w:noProof/>
          <w:sz w:val="22"/>
          <w:lang w:eastAsia="pt-BR"/>
        </w:rPr>
      </w:pPr>
      <w:del w:id="737" w:author="Ryan Lemos" w:date="2019-10-15T23:35:00Z">
        <w:r w:rsidRPr="00636A97" w:rsidDel="00636A97">
          <w:rPr>
            <w:rStyle w:val="Hyperlink"/>
            <w:noProof/>
            <w:rPrChange w:id="738" w:author="Ryan Lemos" w:date="2019-10-15T23:35:00Z">
              <w:rPr>
                <w:rStyle w:val="Hyperlink"/>
                <w:noProof/>
              </w:rPr>
            </w:rPrChange>
          </w:rPr>
          <w:delText>Figura 117 - Lista de alunos cadastrados na produção</w:delText>
        </w:r>
        <w:r w:rsidDel="00636A97">
          <w:rPr>
            <w:noProof/>
            <w:webHidden/>
          </w:rPr>
          <w:tab/>
          <w:delText>135</w:delText>
        </w:r>
      </w:del>
    </w:p>
    <w:p w14:paraId="53E2C3C2" w14:textId="151CFC7D" w:rsidR="00A23541" w:rsidDel="00636A97" w:rsidRDefault="00A23541">
      <w:pPr>
        <w:pStyle w:val="ndicedeilustraes"/>
        <w:tabs>
          <w:tab w:val="right" w:leader="dot" w:pos="9061"/>
        </w:tabs>
        <w:rPr>
          <w:del w:id="739" w:author="Ryan Lemos" w:date="2019-10-15T23:35:00Z"/>
          <w:rFonts w:asciiTheme="minorHAnsi" w:eastAsiaTheme="minorEastAsia" w:hAnsiTheme="minorHAnsi" w:cstheme="minorBidi"/>
          <w:noProof/>
          <w:sz w:val="22"/>
          <w:lang w:eastAsia="pt-BR"/>
        </w:rPr>
      </w:pPr>
      <w:del w:id="740" w:author="Ryan Lemos" w:date="2019-10-15T23:35:00Z">
        <w:r w:rsidRPr="00636A97" w:rsidDel="00636A97">
          <w:rPr>
            <w:rStyle w:val="Hyperlink"/>
            <w:noProof/>
            <w:rPrChange w:id="741" w:author="Ryan Lemos" w:date="2019-10-15T23:35:00Z">
              <w:rPr>
                <w:rStyle w:val="Hyperlink"/>
                <w:noProof/>
              </w:rPr>
            </w:rPrChange>
          </w:rPr>
          <w:delText>Figura 118 - Listagem do padrão de anos pela ILC</w:delText>
        </w:r>
        <w:r w:rsidDel="00636A97">
          <w:rPr>
            <w:noProof/>
            <w:webHidden/>
          </w:rPr>
          <w:tab/>
          <w:delText>136</w:delText>
        </w:r>
      </w:del>
    </w:p>
    <w:p w14:paraId="0450CD04" w14:textId="0A8474E8" w:rsidR="00067692" w:rsidRDefault="00067692">
      <w:pPr>
        <w:pPrChange w:id="742" w:author="Ryan Lemos" w:date="2019-10-14T19:31:00Z">
          <w:pPr>
            <w:pStyle w:val="Ttulodendicedeautoridades"/>
          </w:pPr>
        </w:pPrChange>
      </w:pPr>
      <w:r>
        <w:fldChar w:fldCharType="end"/>
      </w:r>
    </w:p>
    <w:p w14:paraId="212B7AFF" w14:textId="69EC5DB5" w:rsidR="003F01C0" w:rsidRDefault="003F01C0">
      <w:pPr>
        <w:spacing w:line="240" w:lineRule="auto"/>
        <w:ind w:firstLine="0"/>
        <w:jc w:val="left"/>
        <w:outlineLvl w:val="9"/>
      </w:pPr>
      <w:r>
        <w:br w:type="page"/>
      </w:r>
    </w:p>
    <w:p w14:paraId="7794DF1A" w14:textId="7DF95F59" w:rsidR="003F01C0" w:rsidRDefault="003F01C0" w:rsidP="003F01C0">
      <w:pPr>
        <w:pStyle w:val="Ttulodendicedeautoridades"/>
      </w:pPr>
      <w:r>
        <w:lastRenderedPageBreak/>
        <w:t>LISTA de QUADROS</w:t>
      </w:r>
    </w:p>
    <w:p w14:paraId="62CBCC58" w14:textId="77777777" w:rsidR="00067692" w:rsidRDefault="00067692">
      <w:pPr>
        <w:pPrChange w:id="743" w:author="Ryan Lemos" w:date="2019-10-14T19:35:00Z">
          <w:pPr>
            <w:pStyle w:val="Ttulodendicedeautoridades"/>
          </w:pPr>
        </w:pPrChange>
      </w:pPr>
    </w:p>
    <w:p w14:paraId="7D7A9D56" w14:textId="6B1AEDE7" w:rsidR="00067692" w:rsidRDefault="00067692">
      <w:pPr>
        <w:pStyle w:val="ndicedeilustraes"/>
        <w:tabs>
          <w:tab w:val="right" w:leader="dot" w:pos="9061"/>
        </w:tabs>
        <w:rPr>
          <w:rFonts w:asciiTheme="minorHAnsi" w:eastAsiaTheme="minorEastAsia" w:hAnsiTheme="minorHAnsi" w:cstheme="minorBidi"/>
          <w:noProof/>
          <w:sz w:val="22"/>
          <w:lang w:eastAsia="pt-BR"/>
        </w:rPr>
      </w:pPr>
      <w:r>
        <w:fldChar w:fldCharType="begin"/>
      </w:r>
      <w:r>
        <w:instrText xml:space="preserve"> TOC \h \z \c "Quadro" </w:instrText>
      </w:r>
      <w:r>
        <w:fldChar w:fldCharType="separate"/>
      </w:r>
      <w:hyperlink w:anchor="_Toc21974282" w:history="1">
        <w:r w:rsidRPr="001D719E">
          <w:rPr>
            <w:rStyle w:val="Hyperlink"/>
            <w:noProof/>
          </w:rPr>
          <w:t>Quadro 1 - Estória de login</w:t>
        </w:r>
        <w:r>
          <w:rPr>
            <w:noProof/>
            <w:webHidden/>
          </w:rPr>
          <w:tab/>
        </w:r>
        <w:r>
          <w:rPr>
            <w:noProof/>
            <w:webHidden/>
          </w:rPr>
          <w:fldChar w:fldCharType="begin"/>
        </w:r>
        <w:r>
          <w:rPr>
            <w:noProof/>
            <w:webHidden/>
          </w:rPr>
          <w:instrText xml:space="preserve"> PAGEREF _Toc21974282 \h </w:instrText>
        </w:r>
        <w:r>
          <w:rPr>
            <w:noProof/>
            <w:webHidden/>
          </w:rPr>
        </w:r>
        <w:r>
          <w:rPr>
            <w:noProof/>
            <w:webHidden/>
          </w:rPr>
          <w:fldChar w:fldCharType="separate"/>
        </w:r>
        <w:r>
          <w:rPr>
            <w:noProof/>
            <w:webHidden/>
          </w:rPr>
          <w:t>66</w:t>
        </w:r>
        <w:r>
          <w:rPr>
            <w:noProof/>
            <w:webHidden/>
          </w:rPr>
          <w:fldChar w:fldCharType="end"/>
        </w:r>
      </w:hyperlink>
    </w:p>
    <w:p w14:paraId="63F2DD62" w14:textId="05EB09FB" w:rsidR="00067692" w:rsidRDefault="00067692">
      <w:pPr>
        <w:pStyle w:val="ndicedeilustraes"/>
        <w:tabs>
          <w:tab w:val="right" w:leader="dot" w:pos="9061"/>
        </w:tabs>
        <w:rPr>
          <w:rFonts w:asciiTheme="minorHAnsi" w:eastAsiaTheme="minorEastAsia" w:hAnsiTheme="minorHAnsi" w:cstheme="minorBidi"/>
          <w:noProof/>
          <w:sz w:val="22"/>
          <w:lang w:eastAsia="pt-BR"/>
        </w:rPr>
      </w:pPr>
      <w:hyperlink w:anchor="_Toc21974283" w:history="1">
        <w:r w:rsidRPr="001D719E">
          <w:rPr>
            <w:rStyle w:val="Hyperlink"/>
            <w:noProof/>
          </w:rPr>
          <w:t>Quadro 2 - Estória de notificações</w:t>
        </w:r>
        <w:r>
          <w:rPr>
            <w:noProof/>
            <w:webHidden/>
          </w:rPr>
          <w:tab/>
        </w:r>
        <w:r>
          <w:rPr>
            <w:noProof/>
            <w:webHidden/>
          </w:rPr>
          <w:fldChar w:fldCharType="begin"/>
        </w:r>
        <w:r>
          <w:rPr>
            <w:noProof/>
            <w:webHidden/>
          </w:rPr>
          <w:instrText xml:space="preserve"> PAGEREF _Toc21974283 \h </w:instrText>
        </w:r>
        <w:r>
          <w:rPr>
            <w:noProof/>
            <w:webHidden/>
          </w:rPr>
        </w:r>
        <w:r>
          <w:rPr>
            <w:noProof/>
            <w:webHidden/>
          </w:rPr>
          <w:fldChar w:fldCharType="separate"/>
        </w:r>
        <w:r>
          <w:rPr>
            <w:noProof/>
            <w:webHidden/>
          </w:rPr>
          <w:t>67</w:t>
        </w:r>
        <w:r>
          <w:rPr>
            <w:noProof/>
            <w:webHidden/>
          </w:rPr>
          <w:fldChar w:fldCharType="end"/>
        </w:r>
      </w:hyperlink>
    </w:p>
    <w:p w14:paraId="7723DD3A" w14:textId="33D23DA2" w:rsidR="00067692" w:rsidRDefault="00067692">
      <w:pPr>
        <w:pStyle w:val="ndicedeilustraes"/>
        <w:tabs>
          <w:tab w:val="right" w:leader="dot" w:pos="9061"/>
        </w:tabs>
        <w:rPr>
          <w:rFonts w:asciiTheme="minorHAnsi" w:eastAsiaTheme="minorEastAsia" w:hAnsiTheme="minorHAnsi" w:cstheme="minorBidi"/>
          <w:noProof/>
          <w:sz w:val="22"/>
          <w:lang w:eastAsia="pt-BR"/>
        </w:rPr>
      </w:pPr>
      <w:hyperlink w:anchor="_Toc21974284" w:history="1">
        <w:r w:rsidRPr="001D719E">
          <w:rPr>
            <w:rStyle w:val="Hyperlink"/>
            <w:noProof/>
          </w:rPr>
          <w:t>Quadro 3 - Estória de troca de senhas</w:t>
        </w:r>
        <w:r>
          <w:rPr>
            <w:noProof/>
            <w:webHidden/>
          </w:rPr>
          <w:tab/>
        </w:r>
        <w:r>
          <w:rPr>
            <w:noProof/>
            <w:webHidden/>
          </w:rPr>
          <w:fldChar w:fldCharType="begin"/>
        </w:r>
        <w:r>
          <w:rPr>
            <w:noProof/>
            <w:webHidden/>
          </w:rPr>
          <w:instrText xml:space="preserve"> PAGEREF _Toc21974284 \h </w:instrText>
        </w:r>
        <w:r>
          <w:rPr>
            <w:noProof/>
            <w:webHidden/>
          </w:rPr>
        </w:r>
        <w:r>
          <w:rPr>
            <w:noProof/>
            <w:webHidden/>
          </w:rPr>
          <w:fldChar w:fldCharType="separate"/>
        </w:r>
        <w:r>
          <w:rPr>
            <w:noProof/>
            <w:webHidden/>
          </w:rPr>
          <w:t>68</w:t>
        </w:r>
        <w:r>
          <w:rPr>
            <w:noProof/>
            <w:webHidden/>
          </w:rPr>
          <w:fldChar w:fldCharType="end"/>
        </w:r>
      </w:hyperlink>
    </w:p>
    <w:p w14:paraId="35EAF81A" w14:textId="3779279D" w:rsidR="00067692" w:rsidRDefault="00067692">
      <w:pPr>
        <w:pStyle w:val="ndicedeilustraes"/>
        <w:tabs>
          <w:tab w:val="right" w:leader="dot" w:pos="9061"/>
        </w:tabs>
        <w:rPr>
          <w:rFonts w:asciiTheme="minorHAnsi" w:eastAsiaTheme="minorEastAsia" w:hAnsiTheme="minorHAnsi" w:cstheme="minorBidi"/>
          <w:noProof/>
          <w:sz w:val="22"/>
          <w:lang w:eastAsia="pt-BR"/>
        </w:rPr>
      </w:pPr>
      <w:hyperlink w:anchor="_Toc21974285" w:history="1">
        <w:r w:rsidRPr="001D719E">
          <w:rPr>
            <w:rStyle w:val="Hyperlink"/>
            <w:noProof/>
          </w:rPr>
          <w:t>Quadro 4 - Gerencia de usuários</w:t>
        </w:r>
        <w:r>
          <w:rPr>
            <w:noProof/>
            <w:webHidden/>
          </w:rPr>
          <w:tab/>
        </w:r>
        <w:r>
          <w:rPr>
            <w:noProof/>
            <w:webHidden/>
          </w:rPr>
          <w:fldChar w:fldCharType="begin"/>
        </w:r>
        <w:r>
          <w:rPr>
            <w:noProof/>
            <w:webHidden/>
          </w:rPr>
          <w:instrText xml:space="preserve"> PAGEREF _Toc21974285 \h </w:instrText>
        </w:r>
        <w:r>
          <w:rPr>
            <w:noProof/>
            <w:webHidden/>
          </w:rPr>
        </w:r>
        <w:r>
          <w:rPr>
            <w:noProof/>
            <w:webHidden/>
          </w:rPr>
          <w:fldChar w:fldCharType="separate"/>
        </w:r>
        <w:r>
          <w:rPr>
            <w:noProof/>
            <w:webHidden/>
          </w:rPr>
          <w:t>68</w:t>
        </w:r>
        <w:r>
          <w:rPr>
            <w:noProof/>
            <w:webHidden/>
          </w:rPr>
          <w:fldChar w:fldCharType="end"/>
        </w:r>
      </w:hyperlink>
    </w:p>
    <w:p w14:paraId="123CC501" w14:textId="7B08F6D6" w:rsidR="00067692" w:rsidRDefault="00067692">
      <w:pPr>
        <w:pStyle w:val="ndicedeilustraes"/>
        <w:tabs>
          <w:tab w:val="right" w:leader="dot" w:pos="9061"/>
        </w:tabs>
        <w:rPr>
          <w:rFonts w:asciiTheme="minorHAnsi" w:eastAsiaTheme="minorEastAsia" w:hAnsiTheme="minorHAnsi" w:cstheme="minorBidi"/>
          <w:noProof/>
          <w:sz w:val="22"/>
          <w:lang w:eastAsia="pt-BR"/>
        </w:rPr>
      </w:pPr>
      <w:hyperlink w:anchor="_Toc21974286" w:history="1">
        <w:r w:rsidRPr="001D719E">
          <w:rPr>
            <w:rStyle w:val="Hyperlink"/>
            <w:noProof/>
          </w:rPr>
          <w:t>Quadro 5 - Estória de gerência de eventos da escola</w:t>
        </w:r>
        <w:r>
          <w:rPr>
            <w:noProof/>
            <w:webHidden/>
          </w:rPr>
          <w:tab/>
        </w:r>
        <w:r>
          <w:rPr>
            <w:noProof/>
            <w:webHidden/>
          </w:rPr>
          <w:fldChar w:fldCharType="begin"/>
        </w:r>
        <w:r>
          <w:rPr>
            <w:noProof/>
            <w:webHidden/>
          </w:rPr>
          <w:instrText xml:space="preserve"> PAGEREF _Toc21974286 \h </w:instrText>
        </w:r>
        <w:r>
          <w:rPr>
            <w:noProof/>
            <w:webHidden/>
          </w:rPr>
        </w:r>
        <w:r>
          <w:rPr>
            <w:noProof/>
            <w:webHidden/>
          </w:rPr>
          <w:fldChar w:fldCharType="separate"/>
        </w:r>
        <w:r>
          <w:rPr>
            <w:noProof/>
            <w:webHidden/>
          </w:rPr>
          <w:t>71</w:t>
        </w:r>
        <w:r>
          <w:rPr>
            <w:noProof/>
            <w:webHidden/>
          </w:rPr>
          <w:fldChar w:fldCharType="end"/>
        </w:r>
      </w:hyperlink>
    </w:p>
    <w:p w14:paraId="405E7CBF" w14:textId="05091CFF" w:rsidR="00067692" w:rsidRDefault="00067692">
      <w:pPr>
        <w:pStyle w:val="ndicedeilustraes"/>
        <w:tabs>
          <w:tab w:val="right" w:leader="dot" w:pos="9061"/>
        </w:tabs>
        <w:rPr>
          <w:rFonts w:asciiTheme="minorHAnsi" w:eastAsiaTheme="minorEastAsia" w:hAnsiTheme="minorHAnsi" w:cstheme="minorBidi"/>
          <w:noProof/>
          <w:sz w:val="22"/>
          <w:lang w:eastAsia="pt-BR"/>
        </w:rPr>
      </w:pPr>
      <w:hyperlink w:anchor="_Toc21974287" w:history="1">
        <w:r w:rsidRPr="001D719E">
          <w:rPr>
            <w:rStyle w:val="Hyperlink"/>
            <w:noProof/>
          </w:rPr>
          <w:t>Quadro 6 - Estória de gerência de menus</w:t>
        </w:r>
        <w:r>
          <w:rPr>
            <w:noProof/>
            <w:webHidden/>
          </w:rPr>
          <w:tab/>
        </w:r>
        <w:r>
          <w:rPr>
            <w:noProof/>
            <w:webHidden/>
          </w:rPr>
          <w:fldChar w:fldCharType="begin"/>
        </w:r>
        <w:r>
          <w:rPr>
            <w:noProof/>
            <w:webHidden/>
          </w:rPr>
          <w:instrText xml:space="preserve"> PAGEREF _Toc21974287 \h </w:instrText>
        </w:r>
        <w:r>
          <w:rPr>
            <w:noProof/>
            <w:webHidden/>
          </w:rPr>
        </w:r>
        <w:r>
          <w:rPr>
            <w:noProof/>
            <w:webHidden/>
          </w:rPr>
          <w:fldChar w:fldCharType="separate"/>
        </w:r>
        <w:r>
          <w:rPr>
            <w:noProof/>
            <w:webHidden/>
          </w:rPr>
          <w:t>73</w:t>
        </w:r>
        <w:r>
          <w:rPr>
            <w:noProof/>
            <w:webHidden/>
          </w:rPr>
          <w:fldChar w:fldCharType="end"/>
        </w:r>
      </w:hyperlink>
    </w:p>
    <w:p w14:paraId="03E48CDF" w14:textId="00ACDE54" w:rsidR="00067692" w:rsidRDefault="00067692">
      <w:pPr>
        <w:pStyle w:val="ndicedeilustraes"/>
        <w:tabs>
          <w:tab w:val="right" w:leader="dot" w:pos="9061"/>
        </w:tabs>
        <w:rPr>
          <w:rFonts w:asciiTheme="minorHAnsi" w:eastAsiaTheme="minorEastAsia" w:hAnsiTheme="minorHAnsi" w:cstheme="minorBidi"/>
          <w:noProof/>
          <w:sz w:val="22"/>
          <w:lang w:eastAsia="pt-BR"/>
        </w:rPr>
      </w:pPr>
      <w:hyperlink w:anchor="_Toc21974288" w:history="1">
        <w:r w:rsidRPr="001D719E">
          <w:rPr>
            <w:rStyle w:val="Hyperlink"/>
            <w:noProof/>
          </w:rPr>
          <w:t>Quadro 7 – Estórias de gerência de permissões</w:t>
        </w:r>
        <w:r>
          <w:rPr>
            <w:noProof/>
            <w:webHidden/>
          </w:rPr>
          <w:tab/>
        </w:r>
        <w:r>
          <w:rPr>
            <w:noProof/>
            <w:webHidden/>
          </w:rPr>
          <w:fldChar w:fldCharType="begin"/>
        </w:r>
        <w:r>
          <w:rPr>
            <w:noProof/>
            <w:webHidden/>
          </w:rPr>
          <w:instrText xml:space="preserve"> PAGEREF _Toc21974288 \h </w:instrText>
        </w:r>
        <w:r>
          <w:rPr>
            <w:noProof/>
            <w:webHidden/>
          </w:rPr>
        </w:r>
        <w:r>
          <w:rPr>
            <w:noProof/>
            <w:webHidden/>
          </w:rPr>
          <w:fldChar w:fldCharType="separate"/>
        </w:r>
        <w:r>
          <w:rPr>
            <w:noProof/>
            <w:webHidden/>
          </w:rPr>
          <w:t>76</w:t>
        </w:r>
        <w:r>
          <w:rPr>
            <w:noProof/>
            <w:webHidden/>
          </w:rPr>
          <w:fldChar w:fldCharType="end"/>
        </w:r>
      </w:hyperlink>
    </w:p>
    <w:p w14:paraId="71FD068C" w14:textId="03291A1F" w:rsidR="00067692" w:rsidRDefault="00067692">
      <w:pPr>
        <w:pStyle w:val="ndicedeilustraes"/>
        <w:tabs>
          <w:tab w:val="right" w:leader="dot" w:pos="9061"/>
        </w:tabs>
        <w:rPr>
          <w:rFonts w:asciiTheme="minorHAnsi" w:eastAsiaTheme="minorEastAsia" w:hAnsiTheme="minorHAnsi" w:cstheme="minorBidi"/>
          <w:noProof/>
          <w:sz w:val="22"/>
          <w:lang w:eastAsia="pt-BR"/>
        </w:rPr>
      </w:pPr>
      <w:hyperlink w:anchor="_Toc21974289" w:history="1">
        <w:r w:rsidRPr="001D719E">
          <w:rPr>
            <w:rStyle w:val="Hyperlink"/>
            <w:noProof/>
          </w:rPr>
          <w:t>Quadro 8 - Estória de cadastros de materiais</w:t>
        </w:r>
        <w:r>
          <w:rPr>
            <w:noProof/>
            <w:webHidden/>
          </w:rPr>
          <w:tab/>
        </w:r>
        <w:r>
          <w:rPr>
            <w:noProof/>
            <w:webHidden/>
          </w:rPr>
          <w:fldChar w:fldCharType="begin"/>
        </w:r>
        <w:r>
          <w:rPr>
            <w:noProof/>
            <w:webHidden/>
          </w:rPr>
          <w:instrText xml:space="preserve"> PAGEREF _Toc21974289 \h </w:instrText>
        </w:r>
        <w:r>
          <w:rPr>
            <w:noProof/>
            <w:webHidden/>
          </w:rPr>
        </w:r>
        <w:r>
          <w:rPr>
            <w:noProof/>
            <w:webHidden/>
          </w:rPr>
          <w:fldChar w:fldCharType="separate"/>
        </w:r>
        <w:r>
          <w:rPr>
            <w:noProof/>
            <w:webHidden/>
          </w:rPr>
          <w:t>77</w:t>
        </w:r>
        <w:r>
          <w:rPr>
            <w:noProof/>
            <w:webHidden/>
          </w:rPr>
          <w:fldChar w:fldCharType="end"/>
        </w:r>
      </w:hyperlink>
    </w:p>
    <w:p w14:paraId="12F12A43" w14:textId="4BE3AD91" w:rsidR="00067692" w:rsidRDefault="00067692">
      <w:pPr>
        <w:pStyle w:val="ndicedeilustraes"/>
        <w:tabs>
          <w:tab w:val="right" w:leader="dot" w:pos="9061"/>
        </w:tabs>
        <w:rPr>
          <w:rFonts w:asciiTheme="minorHAnsi" w:eastAsiaTheme="minorEastAsia" w:hAnsiTheme="minorHAnsi" w:cstheme="minorBidi"/>
          <w:noProof/>
          <w:sz w:val="22"/>
          <w:lang w:eastAsia="pt-BR"/>
        </w:rPr>
      </w:pPr>
      <w:hyperlink w:anchor="_Toc21974290" w:history="1">
        <w:r w:rsidRPr="001D719E">
          <w:rPr>
            <w:rStyle w:val="Hyperlink"/>
            <w:noProof/>
          </w:rPr>
          <w:t>Quadro 9 - Estória de listagem de materiais</w:t>
        </w:r>
        <w:r>
          <w:rPr>
            <w:noProof/>
            <w:webHidden/>
          </w:rPr>
          <w:tab/>
        </w:r>
        <w:r>
          <w:rPr>
            <w:noProof/>
            <w:webHidden/>
          </w:rPr>
          <w:fldChar w:fldCharType="begin"/>
        </w:r>
        <w:r>
          <w:rPr>
            <w:noProof/>
            <w:webHidden/>
          </w:rPr>
          <w:instrText xml:space="preserve"> PAGEREF _Toc21974290 \h </w:instrText>
        </w:r>
        <w:r>
          <w:rPr>
            <w:noProof/>
            <w:webHidden/>
          </w:rPr>
        </w:r>
        <w:r>
          <w:rPr>
            <w:noProof/>
            <w:webHidden/>
          </w:rPr>
          <w:fldChar w:fldCharType="separate"/>
        </w:r>
        <w:r>
          <w:rPr>
            <w:noProof/>
            <w:webHidden/>
          </w:rPr>
          <w:t>78</w:t>
        </w:r>
        <w:r>
          <w:rPr>
            <w:noProof/>
            <w:webHidden/>
          </w:rPr>
          <w:fldChar w:fldCharType="end"/>
        </w:r>
      </w:hyperlink>
    </w:p>
    <w:p w14:paraId="48EF1A7D" w14:textId="50D6FBCD" w:rsidR="00067692" w:rsidRDefault="00067692">
      <w:pPr>
        <w:pStyle w:val="ndicedeilustraes"/>
        <w:tabs>
          <w:tab w:val="right" w:leader="dot" w:pos="9061"/>
        </w:tabs>
        <w:rPr>
          <w:rFonts w:asciiTheme="minorHAnsi" w:eastAsiaTheme="minorEastAsia" w:hAnsiTheme="minorHAnsi" w:cstheme="minorBidi"/>
          <w:noProof/>
          <w:sz w:val="22"/>
          <w:lang w:eastAsia="pt-BR"/>
        </w:rPr>
      </w:pPr>
      <w:hyperlink w:anchor="_Toc21974291" w:history="1">
        <w:r w:rsidRPr="001D719E">
          <w:rPr>
            <w:rStyle w:val="Hyperlink"/>
            <w:noProof/>
          </w:rPr>
          <w:t>Quadro 10 - Estória de edição de materiais</w:t>
        </w:r>
        <w:r>
          <w:rPr>
            <w:noProof/>
            <w:webHidden/>
          </w:rPr>
          <w:tab/>
        </w:r>
        <w:r>
          <w:rPr>
            <w:noProof/>
            <w:webHidden/>
          </w:rPr>
          <w:fldChar w:fldCharType="begin"/>
        </w:r>
        <w:r>
          <w:rPr>
            <w:noProof/>
            <w:webHidden/>
          </w:rPr>
          <w:instrText xml:space="preserve"> PAGEREF _Toc21974291 \h </w:instrText>
        </w:r>
        <w:r>
          <w:rPr>
            <w:noProof/>
            <w:webHidden/>
          </w:rPr>
        </w:r>
        <w:r>
          <w:rPr>
            <w:noProof/>
            <w:webHidden/>
          </w:rPr>
          <w:fldChar w:fldCharType="separate"/>
        </w:r>
        <w:r>
          <w:rPr>
            <w:noProof/>
            <w:webHidden/>
          </w:rPr>
          <w:t>80</w:t>
        </w:r>
        <w:r>
          <w:rPr>
            <w:noProof/>
            <w:webHidden/>
          </w:rPr>
          <w:fldChar w:fldCharType="end"/>
        </w:r>
      </w:hyperlink>
    </w:p>
    <w:p w14:paraId="17D8188F" w14:textId="2EE36DEC" w:rsidR="00067692" w:rsidRDefault="00067692">
      <w:pPr>
        <w:pStyle w:val="ndicedeilustraes"/>
        <w:tabs>
          <w:tab w:val="right" w:leader="dot" w:pos="9061"/>
        </w:tabs>
        <w:rPr>
          <w:rFonts w:asciiTheme="minorHAnsi" w:eastAsiaTheme="minorEastAsia" w:hAnsiTheme="minorHAnsi" w:cstheme="minorBidi"/>
          <w:noProof/>
          <w:sz w:val="22"/>
          <w:lang w:eastAsia="pt-BR"/>
        </w:rPr>
      </w:pPr>
      <w:hyperlink w:anchor="_Toc21974292" w:history="1">
        <w:r w:rsidRPr="001D719E">
          <w:rPr>
            <w:rStyle w:val="Hyperlink"/>
            <w:noProof/>
          </w:rPr>
          <w:t>Quadro 11 - Estória de criação das turmas</w:t>
        </w:r>
        <w:r>
          <w:rPr>
            <w:noProof/>
            <w:webHidden/>
          </w:rPr>
          <w:tab/>
        </w:r>
        <w:r>
          <w:rPr>
            <w:noProof/>
            <w:webHidden/>
          </w:rPr>
          <w:fldChar w:fldCharType="begin"/>
        </w:r>
        <w:r>
          <w:rPr>
            <w:noProof/>
            <w:webHidden/>
          </w:rPr>
          <w:instrText xml:space="preserve"> PAGEREF _Toc21974292 \h </w:instrText>
        </w:r>
        <w:r>
          <w:rPr>
            <w:noProof/>
            <w:webHidden/>
          </w:rPr>
        </w:r>
        <w:r>
          <w:rPr>
            <w:noProof/>
            <w:webHidden/>
          </w:rPr>
          <w:fldChar w:fldCharType="separate"/>
        </w:r>
        <w:r>
          <w:rPr>
            <w:noProof/>
            <w:webHidden/>
          </w:rPr>
          <w:t>81</w:t>
        </w:r>
        <w:r>
          <w:rPr>
            <w:noProof/>
            <w:webHidden/>
          </w:rPr>
          <w:fldChar w:fldCharType="end"/>
        </w:r>
      </w:hyperlink>
    </w:p>
    <w:p w14:paraId="5832F60C" w14:textId="124E4551" w:rsidR="00067692" w:rsidRDefault="00067692">
      <w:pPr>
        <w:pStyle w:val="ndicedeilustraes"/>
        <w:tabs>
          <w:tab w:val="right" w:leader="dot" w:pos="9061"/>
        </w:tabs>
        <w:rPr>
          <w:rFonts w:asciiTheme="minorHAnsi" w:eastAsiaTheme="minorEastAsia" w:hAnsiTheme="minorHAnsi" w:cstheme="minorBidi"/>
          <w:noProof/>
          <w:sz w:val="22"/>
          <w:lang w:eastAsia="pt-BR"/>
        </w:rPr>
      </w:pPr>
      <w:hyperlink w:anchor="_Toc21974293" w:history="1">
        <w:r w:rsidRPr="001D719E">
          <w:rPr>
            <w:rStyle w:val="Hyperlink"/>
            <w:noProof/>
          </w:rPr>
          <w:t>Quadro 12 - Estória de visualização das turmas</w:t>
        </w:r>
        <w:r>
          <w:rPr>
            <w:noProof/>
            <w:webHidden/>
          </w:rPr>
          <w:tab/>
        </w:r>
        <w:r>
          <w:rPr>
            <w:noProof/>
            <w:webHidden/>
          </w:rPr>
          <w:fldChar w:fldCharType="begin"/>
        </w:r>
        <w:r>
          <w:rPr>
            <w:noProof/>
            <w:webHidden/>
          </w:rPr>
          <w:instrText xml:space="preserve"> PAGEREF _Toc21974293 \h </w:instrText>
        </w:r>
        <w:r>
          <w:rPr>
            <w:noProof/>
            <w:webHidden/>
          </w:rPr>
        </w:r>
        <w:r>
          <w:rPr>
            <w:noProof/>
            <w:webHidden/>
          </w:rPr>
          <w:fldChar w:fldCharType="separate"/>
        </w:r>
        <w:r>
          <w:rPr>
            <w:noProof/>
            <w:webHidden/>
          </w:rPr>
          <w:t>81</w:t>
        </w:r>
        <w:r>
          <w:rPr>
            <w:noProof/>
            <w:webHidden/>
          </w:rPr>
          <w:fldChar w:fldCharType="end"/>
        </w:r>
      </w:hyperlink>
    </w:p>
    <w:p w14:paraId="36160ADE" w14:textId="520D0905" w:rsidR="00067692" w:rsidRDefault="00067692">
      <w:pPr>
        <w:pStyle w:val="ndicedeilustraes"/>
        <w:tabs>
          <w:tab w:val="right" w:leader="dot" w:pos="9061"/>
        </w:tabs>
        <w:rPr>
          <w:rFonts w:asciiTheme="minorHAnsi" w:eastAsiaTheme="minorEastAsia" w:hAnsiTheme="minorHAnsi" w:cstheme="minorBidi"/>
          <w:noProof/>
          <w:sz w:val="22"/>
          <w:lang w:eastAsia="pt-BR"/>
        </w:rPr>
      </w:pPr>
      <w:hyperlink w:anchor="_Toc21974294" w:history="1">
        <w:r w:rsidRPr="001D719E">
          <w:rPr>
            <w:rStyle w:val="Hyperlink"/>
            <w:noProof/>
          </w:rPr>
          <w:t>Quadro 13 - Estória de gerência de eventos de uma turma</w:t>
        </w:r>
        <w:r>
          <w:rPr>
            <w:noProof/>
            <w:webHidden/>
          </w:rPr>
          <w:tab/>
        </w:r>
        <w:r>
          <w:rPr>
            <w:noProof/>
            <w:webHidden/>
          </w:rPr>
          <w:fldChar w:fldCharType="begin"/>
        </w:r>
        <w:r>
          <w:rPr>
            <w:noProof/>
            <w:webHidden/>
          </w:rPr>
          <w:instrText xml:space="preserve"> PAGEREF _Toc21974294 \h </w:instrText>
        </w:r>
        <w:r>
          <w:rPr>
            <w:noProof/>
            <w:webHidden/>
          </w:rPr>
        </w:r>
        <w:r>
          <w:rPr>
            <w:noProof/>
            <w:webHidden/>
          </w:rPr>
          <w:fldChar w:fldCharType="separate"/>
        </w:r>
        <w:r>
          <w:rPr>
            <w:noProof/>
            <w:webHidden/>
          </w:rPr>
          <w:t>82</w:t>
        </w:r>
        <w:r>
          <w:rPr>
            <w:noProof/>
            <w:webHidden/>
          </w:rPr>
          <w:fldChar w:fldCharType="end"/>
        </w:r>
      </w:hyperlink>
    </w:p>
    <w:p w14:paraId="06ABBEB1" w14:textId="79AA711A" w:rsidR="00067692" w:rsidRDefault="00067692">
      <w:pPr>
        <w:pStyle w:val="ndicedeilustraes"/>
        <w:tabs>
          <w:tab w:val="right" w:leader="dot" w:pos="9061"/>
        </w:tabs>
        <w:rPr>
          <w:rFonts w:asciiTheme="minorHAnsi" w:eastAsiaTheme="minorEastAsia" w:hAnsiTheme="minorHAnsi" w:cstheme="minorBidi"/>
          <w:noProof/>
          <w:sz w:val="22"/>
          <w:lang w:eastAsia="pt-BR"/>
        </w:rPr>
      </w:pPr>
      <w:hyperlink w:anchor="_Toc21974295" w:history="1">
        <w:r w:rsidRPr="001D719E">
          <w:rPr>
            <w:rStyle w:val="Hyperlink"/>
            <w:noProof/>
          </w:rPr>
          <w:t>Quadro 14 - Estória do calendário de uma turma</w:t>
        </w:r>
        <w:r>
          <w:rPr>
            <w:noProof/>
            <w:webHidden/>
          </w:rPr>
          <w:tab/>
        </w:r>
        <w:r>
          <w:rPr>
            <w:noProof/>
            <w:webHidden/>
          </w:rPr>
          <w:fldChar w:fldCharType="begin"/>
        </w:r>
        <w:r>
          <w:rPr>
            <w:noProof/>
            <w:webHidden/>
          </w:rPr>
          <w:instrText xml:space="preserve"> PAGEREF _Toc21974295 \h </w:instrText>
        </w:r>
        <w:r>
          <w:rPr>
            <w:noProof/>
            <w:webHidden/>
          </w:rPr>
        </w:r>
        <w:r>
          <w:rPr>
            <w:noProof/>
            <w:webHidden/>
          </w:rPr>
          <w:fldChar w:fldCharType="separate"/>
        </w:r>
        <w:r>
          <w:rPr>
            <w:noProof/>
            <w:webHidden/>
          </w:rPr>
          <w:t>83</w:t>
        </w:r>
        <w:r>
          <w:rPr>
            <w:noProof/>
            <w:webHidden/>
          </w:rPr>
          <w:fldChar w:fldCharType="end"/>
        </w:r>
      </w:hyperlink>
    </w:p>
    <w:p w14:paraId="05BF5031" w14:textId="7DD56B60" w:rsidR="00067692" w:rsidRDefault="00067692">
      <w:pPr>
        <w:pStyle w:val="ndicedeilustraes"/>
        <w:tabs>
          <w:tab w:val="right" w:leader="dot" w:pos="9061"/>
        </w:tabs>
        <w:rPr>
          <w:rFonts w:asciiTheme="minorHAnsi" w:eastAsiaTheme="minorEastAsia" w:hAnsiTheme="minorHAnsi" w:cstheme="minorBidi"/>
          <w:noProof/>
          <w:sz w:val="22"/>
          <w:lang w:eastAsia="pt-BR"/>
        </w:rPr>
      </w:pPr>
      <w:hyperlink w:anchor="_Toc21974296" w:history="1">
        <w:r w:rsidRPr="001D719E">
          <w:rPr>
            <w:rStyle w:val="Hyperlink"/>
            <w:noProof/>
          </w:rPr>
          <w:t>Quadro 15 - Estória de visualização dos alunos de uma turma</w:t>
        </w:r>
        <w:r>
          <w:rPr>
            <w:noProof/>
            <w:webHidden/>
          </w:rPr>
          <w:tab/>
        </w:r>
        <w:r>
          <w:rPr>
            <w:noProof/>
            <w:webHidden/>
          </w:rPr>
          <w:fldChar w:fldCharType="begin"/>
        </w:r>
        <w:r>
          <w:rPr>
            <w:noProof/>
            <w:webHidden/>
          </w:rPr>
          <w:instrText xml:space="preserve"> PAGEREF _Toc21974296 \h </w:instrText>
        </w:r>
        <w:r>
          <w:rPr>
            <w:noProof/>
            <w:webHidden/>
          </w:rPr>
        </w:r>
        <w:r>
          <w:rPr>
            <w:noProof/>
            <w:webHidden/>
          </w:rPr>
          <w:fldChar w:fldCharType="separate"/>
        </w:r>
        <w:r>
          <w:rPr>
            <w:noProof/>
            <w:webHidden/>
          </w:rPr>
          <w:t>84</w:t>
        </w:r>
        <w:r>
          <w:rPr>
            <w:noProof/>
            <w:webHidden/>
          </w:rPr>
          <w:fldChar w:fldCharType="end"/>
        </w:r>
      </w:hyperlink>
    </w:p>
    <w:p w14:paraId="17740AA5" w14:textId="5A452FD2" w:rsidR="00067692" w:rsidRDefault="00067692">
      <w:pPr>
        <w:pStyle w:val="ndicedeilustraes"/>
        <w:tabs>
          <w:tab w:val="right" w:leader="dot" w:pos="9061"/>
        </w:tabs>
        <w:rPr>
          <w:rFonts w:asciiTheme="minorHAnsi" w:eastAsiaTheme="minorEastAsia" w:hAnsiTheme="minorHAnsi" w:cstheme="minorBidi"/>
          <w:noProof/>
          <w:sz w:val="22"/>
          <w:lang w:eastAsia="pt-BR"/>
        </w:rPr>
      </w:pPr>
      <w:hyperlink w:anchor="_Toc21974297" w:history="1">
        <w:r w:rsidRPr="001D719E">
          <w:rPr>
            <w:rStyle w:val="Hyperlink"/>
            <w:noProof/>
          </w:rPr>
          <w:t>Quadro 16 - Estória de associação dos alunos a uma turma</w:t>
        </w:r>
        <w:r>
          <w:rPr>
            <w:noProof/>
            <w:webHidden/>
          </w:rPr>
          <w:tab/>
        </w:r>
        <w:r>
          <w:rPr>
            <w:noProof/>
            <w:webHidden/>
          </w:rPr>
          <w:fldChar w:fldCharType="begin"/>
        </w:r>
        <w:r>
          <w:rPr>
            <w:noProof/>
            <w:webHidden/>
          </w:rPr>
          <w:instrText xml:space="preserve"> PAGEREF _Toc21974297 \h </w:instrText>
        </w:r>
        <w:r>
          <w:rPr>
            <w:noProof/>
            <w:webHidden/>
          </w:rPr>
        </w:r>
        <w:r>
          <w:rPr>
            <w:noProof/>
            <w:webHidden/>
          </w:rPr>
          <w:fldChar w:fldCharType="separate"/>
        </w:r>
        <w:r>
          <w:rPr>
            <w:noProof/>
            <w:webHidden/>
          </w:rPr>
          <w:t>85</w:t>
        </w:r>
        <w:r>
          <w:rPr>
            <w:noProof/>
            <w:webHidden/>
          </w:rPr>
          <w:fldChar w:fldCharType="end"/>
        </w:r>
      </w:hyperlink>
    </w:p>
    <w:p w14:paraId="59C9212D" w14:textId="7E667822" w:rsidR="00067692" w:rsidRDefault="00067692">
      <w:pPr>
        <w:pStyle w:val="ndicedeilustraes"/>
        <w:tabs>
          <w:tab w:val="right" w:leader="dot" w:pos="9061"/>
        </w:tabs>
        <w:rPr>
          <w:rFonts w:asciiTheme="minorHAnsi" w:eastAsiaTheme="minorEastAsia" w:hAnsiTheme="minorHAnsi" w:cstheme="minorBidi"/>
          <w:noProof/>
          <w:sz w:val="22"/>
          <w:lang w:eastAsia="pt-BR"/>
        </w:rPr>
      </w:pPr>
      <w:hyperlink w:anchor="_Toc21974298" w:history="1">
        <w:r w:rsidRPr="001D719E">
          <w:rPr>
            <w:rStyle w:val="Hyperlink"/>
            <w:noProof/>
          </w:rPr>
          <w:t>Quadro 17 - Estória de notificação a uma dúvida</w:t>
        </w:r>
        <w:r>
          <w:rPr>
            <w:noProof/>
            <w:webHidden/>
          </w:rPr>
          <w:tab/>
        </w:r>
        <w:r>
          <w:rPr>
            <w:noProof/>
            <w:webHidden/>
          </w:rPr>
          <w:fldChar w:fldCharType="begin"/>
        </w:r>
        <w:r>
          <w:rPr>
            <w:noProof/>
            <w:webHidden/>
          </w:rPr>
          <w:instrText xml:space="preserve"> PAGEREF _Toc21974298 \h </w:instrText>
        </w:r>
        <w:r>
          <w:rPr>
            <w:noProof/>
            <w:webHidden/>
          </w:rPr>
        </w:r>
        <w:r>
          <w:rPr>
            <w:noProof/>
            <w:webHidden/>
          </w:rPr>
          <w:fldChar w:fldCharType="separate"/>
        </w:r>
        <w:r>
          <w:rPr>
            <w:noProof/>
            <w:webHidden/>
          </w:rPr>
          <w:t>86</w:t>
        </w:r>
        <w:r>
          <w:rPr>
            <w:noProof/>
            <w:webHidden/>
          </w:rPr>
          <w:fldChar w:fldCharType="end"/>
        </w:r>
      </w:hyperlink>
    </w:p>
    <w:p w14:paraId="140A8EE5" w14:textId="31B79ECC" w:rsidR="00067692" w:rsidRDefault="00067692">
      <w:pPr>
        <w:pStyle w:val="ndicedeilustraes"/>
        <w:tabs>
          <w:tab w:val="right" w:leader="dot" w:pos="9061"/>
        </w:tabs>
        <w:rPr>
          <w:rFonts w:asciiTheme="minorHAnsi" w:eastAsiaTheme="minorEastAsia" w:hAnsiTheme="minorHAnsi" w:cstheme="minorBidi"/>
          <w:noProof/>
          <w:sz w:val="22"/>
          <w:lang w:eastAsia="pt-BR"/>
        </w:rPr>
      </w:pPr>
      <w:hyperlink w:anchor="_Toc21974299" w:history="1">
        <w:r w:rsidRPr="001D719E">
          <w:rPr>
            <w:rStyle w:val="Hyperlink"/>
            <w:noProof/>
          </w:rPr>
          <w:t>Quadro 18 - Estória de resposta a uma dúvida</w:t>
        </w:r>
        <w:r>
          <w:rPr>
            <w:noProof/>
            <w:webHidden/>
          </w:rPr>
          <w:tab/>
        </w:r>
        <w:r>
          <w:rPr>
            <w:noProof/>
            <w:webHidden/>
          </w:rPr>
          <w:fldChar w:fldCharType="begin"/>
        </w:r>
        <w:r>
          <w:rPr>
            <w:noProof/>
            <w:webHidden/>
          </w:rPr>
          <w:instrText xml:space="preserve"> PAGEREF _Toc21974299 \h </w:instrText>
        </w:r>
        <w:r>
          <w:rPr>
            <w:noProof/>
            <w:webHidden/>
          </w:rPr>
        </w:r>
        <w:r>
          <w:rPr>
            <w:noProof/>
            <w:webHidden/>
          </w:rPr>
          <w:fldChar w:fldCharType="separate"/>
        </w:r>
        <w:r>
          <w:rPr>
            <w:noProof/>
            <w:webHidden/>
          </w:rPr>
          <w:t>87</w:t>
        </w:r>
        <w:r>
          <w:rPr>
            <w:noProof/>
            <w:webHidden/>
          </w:rPr>
          <w:fldChar w:fldCharType="end"/>
        </w:r>
      </w:hyperlink>
    </w:p>
    <w:p w14:paraId="7418AEF8" w14:textId="5E7CAF97" w:rsidR="00067692" w:rsidRDefault="00067692">
      <w:pPr>
        <w:pStyle w:val="ndicedeilustraes"/>
        <w:tabs>
          <w:tab w:val="right" w:leader="dot" w:pos="9061"/>
        </w:tabs>
        <w:rPr>
          <w:rFonts w:asciiTheme="minorHAnsi" w:eastAsiaTheme="minorEastAsia" w:hAnsiTheme="minorHAnsi" w:cstheme="minorBidi"/>
          <w:noProof/>
          <w:sz w:val="22"/>
          <w:lang w:eastAsia="pt-BR"/>
        </w:rPr>
      </w:pPr>
      <w:hyperlink w:anchor="_Toc21974300" w:history="1">
        <w:r w:rsidRPr="001D719E">
          <w:rPr>
            <w:rStyle w:val="Hyperlink"/>
            <w:noProof/>
          </w:rPr>
          <w:t>Quadro 19 - Estória de visualização de dúvidas</w:t>
        </w:r>
        <w:r>
          <w:rPr>
            <w:noProof/>
            <w:webHidden/>
          </w:rPr>
          <w:tab/>
        </w:r>
        <w:r>
          <w:rPr>
            <w:noProof/>
            <w:webHidden/>
          </w:rPr>
          <w:fldChar w:fldCharType="begin"/>
        </w:r>
        <w:r>
          <w:rPr>
            <w:noProof/>
            <w:webHidden/>
          </w:rPr>
          <w:instrText xml:space="preserve"> PAGEREF _Toc21974300 \h </w:instrText>
        </w:r>
        <w:r>
          <w:rPr>
            <w:noProof/>
            <w:webHidden/>
          </w:rPr>
        </w:r>
        <w:r>
          <w:rPr>
            <w:noProof/>
            <w:webHidden/>
          </w:rPr>
          <w:fldChar w:fldCharType="separate"/>
        </w:r>
        <w:r>
          <w:rPr>
            <w:noProof/>
            <w:webHidden/>
          </w:rPr>
          <w:t>88</w:t>
        </w:r>
        <w:r>
          <w:rPr>
            <w:noProof/>
            <w:webHidden/>
          </w:rPr>
          <w:fldChar w:fldCharType="end"/>
        </w:r>
      </w:hyperlink>
    </w:p>
    <w:p w14:paraId="71FD60BE" w14:textId="5FA3F314" w:rsidR="00067692" w:rsidRDefault="00067692">
      <w:pPr>
        <w:pStyle w:val="ndicedeilustraes"/>
        <w:tabs>
          <w:tab w:val="right" w:leader="dot" w:pos="9061"/>
        </w:tabs>
        <w:rPr>
          <w:rFonts w:asciiTheme="minorHAnsi" w:eastAsiaTheme="minorEastAsia" w:hAnsiTheme="minorHAnsi" w:cstheme="minorBidi"/>
          <w:noProof/>
          <w:sz w:val="22"/>
          <w:lang w:eastAsia="pt-BR"/>
        </w:rPr>
      </w:pPr>
      <w:hyperlink w:anchor="_Toc21974301" w:history="1">
        <w:r w:rsidRPr="001D719E">
          <w:rPr>
            <w:rStyle w:val="Hyperlink"/>
            <w:noProof/>
          </w:rPr>
          <w:t>Quadro 20 - Estória de visualização de calendário</w:t>
        </w:r>
        <w:r>
          <w:rPr>
            <w:noProof/>
            <w:webHidden/>
          </w:rPr>
          <w:tab/>
        </w:r>
        <w:r>
          <w:rPr>
            <w:noProof/>
            <w:webHidden/>
          </w:rPr>
          <w:fldChar w:fldCharType="begin"/>
        </w:r>
        <w:r>
          <w:rPr>
            <w:noProof/>
            <w:webHidden/>
          </w:rPr>
          <w:instrText xml:space="preserve"> PAGEREF _Toc21974301 \h </w:instrText>
        </w:r>
        <w:r>
          <w:rPr>
            <w:noProof/>
            <w:webHidden/>
          </w:rPr>
        </w:r>
        <w:r>
          <w:rPr>
            <w:noProof/>
            <w:webHidden/>
          </w:rPr>
          <w:fldChar w:fldCharType="separate"/>
        </w:r>
        <w:r>
          <w:rPr>
            <w:noProof/>
            <w:webHidden/>
          </w:rPr>
          <w:t>89</w:t>
        </w:r>
        <w:r>
          <w:rPr>
            <w:noProof/>
            <w:webHidden/>
          </w:rPr>
          <w:fldChar w:fldCharType="end"/>
        </w:r>
      </w:hyperlink>
    </w:p>
    <w:p w14:paraId="20755495" w14:textId="1E35D537" w:rsidR="00067692" w:rsidRDefault="00067692">
      <w:pPr>
        <w:pStyle w:val="ndicedeilustraes"/>
        <w:tabs>
          <w:tab w:val="right" w:leader="dot" w:pos="9061"/>
        </w:tabs>
        <w:rPr>
          <w:rFonts w:asciiTheme="minorHAnsi" w:eastAsiaTheme="minorEastAsia" w:hAnsiTheme="minorHAnsi" w:cstheme="minorBidi"/>
          <w:noProof/>
          <w:sz w:val="22"/>
          <w:lang w:eastAsia="pt-BR"/>
        </w:rPr>
      </w:pPr>
      <w:hyperlink w:anchor="_Toc21974302" w:history="1">
        <w:r w:rsidRPr="001D719E">
          <w:rPr>
            <w:rStyle w:val="Hyperlink"/>
            <w:noProof/>
          </w:rPr>
          <w:t>Quadro 21 - Estória de envio de dúvidas</w:t>
        </w:r>
        <w:r>
          <w:rPr>
            <w:noProof/>
            <w:webHidden/>
          </w:rPr>
          <w:tab/>
        </w:r>
        <w:r>
          <w:rPr>
            <w:noProof/>
            <w:webHidden/>
          </w:rPr>
          <w:fldChar w:fldCharType="begin"/>
        </w:r>
        <w:r>
          <w:rPr>
            <w:noProof/>
            <w:webHidden/>
          </w:rPr>
          <w:instrText xml:space="preserve"> PAGEREF _Toc21974302 \h </w:instrText>
        </w:r>
        <w:r>
          <w:rPr>
            <w:noProof/>
            <w:webHidden/>
          </w:rPr>
        </w:r>
        <w:r>
          <w:rPr>
            <w:noProof/>
            <w:webHidden/>
          </w:rPr>
          <w:fldChar w:fldCharType="separate"/>
        </w:r>
        <w:r>
          <w:rPr>
            <w:noProof/>
            <w:webHidden/>
          </w:rPr>
          <w:t>90</w:t>
        </w:r>
        <w:r>
          <w:rPr>
            <w:noProof/>
            <w:webHidden/>
          </w:rPr>
          <w:fldChar w:fldCharType="end"/>
        </w:r>
      </w:hyperlink>
    </w:p>
    <w:p w14:paraId="503A9FD6" w14:textId="3D18ECDA" w:rsidR="00067692" w:rsidRDefault="00067692">
      <w:pPr>
        <w:pStyle w:val="ndicedeilustraes"/>
        <w:tabs>
          <w:tab w:val="right" w:leader="dot" w:pos="9061"/>
        </w:tabs>
        <w:rPr>
          <w:rFonts w:asciiTheme="minorHAnsi" w:eastAsiaTheme="minorEastAsia" w:hAnsiTheme="minorHAnsi" w:cstheme="minorBidi"/>
          <w:noProof/>
          <w:sz w:val="22"/>
          <w:lang w:eastAsia="pt-BR"/>
        </w:rPr>
      </w:pPr>
      <w:hyperlink w:anchor="_Toc21974303" w:history="1">
        <w:r w:rsidRPr="001D719E">
          <w:rPr>
            <w:rStyle w:val="Hyperlink"/>
            <w:noProof/>
          </w:rPr>
          <w:t>Quadro 22 - Estória de notificação dos alunos</w:t>
        </w:r>
        <w:r>
          <w:rPr>
            <w:noProof/>
            <w:webHidden/>
          </w:rPr>
          <w:tab/>
        </w:r>
        <w:r>
          <w:rPr>
            <w:noProof/>
            <w:webHidden/>
          </w:rPr>
          <w:fldChar w:fldCharType="begin"/>
        </w:r>
        <w:r>
          <w:rPr>
            <w:noProof/>
            <w:webHidden/>
          </w:rPr>
          <w:instrText xml:space="preserve"> PAGEREF _Toc21974303 \h </w:instrText>
        </w:r>
        <w:r>
          <w:rPr>
            <w:noProof/>
            <w:webHidden/>
          </w:rPr>
        </w:r>
        <w:r>
          <w:rPr>
            <w:noProof/>
            <w:webHidden/>
          </w:rPr>
          <w:fldChar w:fldCharType="separate"/>
        </w:r>
        <w:r>
          <w:rPr>
            <w:noProof/>
            <w:webHidden/>
          </w:rPr>
          <w:t>91</w:t>
        </w:r>
        <w:r>
          <w:rPr>
            <w:noProof/>
            <w:webHidden/>
          </w:rPr>
          <w:fldChar w:fldCharType="end"/>
        </w:r>
      </w:hyperlink>
    </w:p>
    <w:p w14:paraId="7412A80F" w14:textId="5D7E11DB" w:rsidR="00067692" w:rsidRDefault="00067692">
      <w:pPr>
        <w:pStyle w:val="ndicedeilustraes"/>
        <w:tabs>
          <w:tab w:val="right" w:leader="dot" w:pos="9061"/>
        </w:tabs>
        <w:rPr>
          <w:rFonts w:asciiTheme="minorHAnsi" w:eastAsiaTheme="minorEastAsia" w:hAnsiTheme="minorHAnsi" w:cstheme="minorBidi"/>
          <w:noProof/>
          <w:sz w:val="22"/>
          <w:lang w:eastAsia="pt-BR"/>
        </w:rPr>
      </w:pPr>
      <w:hyperlink w:anchor="_Toc21974304" w:history="1">
        <w:r w:rsidRPr="001D719E">
          <w:rPr>
            <w:rStyle w:val="Hyperlink"/>
            <w:noProof/>
          </w:rPr>
          <w:t>Quadro 23 - Estória de visualização de materiais pelos alunos</w:t>
        </w:r>
        <w:r>
          <w:rPr>
            <w:noProof/>
            <w:webHidden/>
          </w:rPr>
          <w:tab/>
        </w:r>
        <w:r>
          <w:rPr>
            <w:noProof/>
            <w:webHidden/>
          </w:rPr>
          <w:fldChar w:fldCharType="begin"/>
        </w:r>
        <w:r>
          <w:rPr>
            <w:noProof/>
            <w:webHidden/>
          </w:rPr>
          <w:instrText xml:space="preserve"> PAGEREF _Toc21974304 \h </w:instrText>
        </w:r>
        <w:r>
          <w:rPr>
            <w:noProof/>
            <w:webHidden/>
          </w:rPr>
        </w:r>
        <w:r>
          <w:rPr>
            <w:noProof/>
            <w:webHidden/>
          </w:rPr>
          <w:fldChar w:fldCharType="separate"/>
        </w:r>
        <w:r>
          <w:rPr>
            <w:noProof/>
            <w:webHidden/>
          </w:rPr>
          <w:t>92</w:t>
        </w:r>
        <w:r>
          <w:rPr>
            <w:noProof/>
            <w:webHidden/>
          </w:rPr>
          <w:fldChar w:fldCharType="end"/>
        </w:r>
      </w:hyperlink>
    </w:p>
    <w:p w14:paraId="0AC6470E" w14:textId="25BFAC07" w:rsidR="00067692" w:rsidRDefault="00067692">
      <w:pPr>
        <w:pStyle w:val="ndicedeilustraes"/>
        <w:tabs>
          <w:tab w:val="right" w:leader="dot" w:pos="9061"/>
        </w:tabs>
        <w:rPr>
          <w:rFonts w:asciiTheme="minorHAnsi" w:eastAsiaTheme="minorEastAsia" w:hAnsiTheme="minorHAnsi" w:cstheme="minorBidi"/>
          <w:noProof/>
          <w:sz w:val="22"/>
          <w:lang w:eastAsia="pt-BR"/>
        </w:rPr>
      </w:pPr>
      <w:hyperlink w:anchor="_Toc21974305" w:history="1">
        <w:r w:rsidRPr="001D719E">
          <w:rPr>
            <w:rStyle w:val="Hyperlink"/>
            <w:noProof/>
          </w:rPr>
          <w:t>Quadro 24 - Estória de visualização de conteúdo de um material</w:t>
        </w:r>
        <w:r>
          <w:rPr>
            <w:noProof/>
            <w:webHidden/>
          </w:rPr>
          <w:tab/>
        </w:r>
        <w:r>
          <w:rPr>
            <w:noProof/>
            <w:webHidden/>
          </w:rPr>
          <w:fldChar w:fldCharType="begin"/>
        </w:r>
        <w:r>
          <w:rPr>
            <w:noProof/>
            <w:webHidden/>
          </w:rPr>
          <w:instrText xml:space="preserve"> PAGEREF _Toc21974305 \h </w:instrText>
        </w:r>
        <w:r>
          <w:rPr>
            <w:noProof/>
            <w:webHidden/>
          </w:rPr>
        </w:r>
        <w:r>
          <w:rPr>
            <w:noProof/>
            <w:webHidden/>
          </w:rPr>
          <w:fldChar w:fldCharType="separate"/>
        </w:r>
        <w:r>
          <w:rPr>
            <w:noProof/>
            <w:webHidden/>
          </w:rPr>
          <w:t>93</w:t>
        </w:r>
        <w:r>
          <w:rPr>
            <w:noProof/>
            <w:webHidden/>
          </w:rPr>
          <w:fldChar w:fldCharType="end"/>
        </w:r>
      </w:hyperlink>
    </w:p>
    <w:p w14:paraId="73A0A472" w14:textId="0D0E4ED0" w:rsidR="00067692" w:rsidRDefault="00067692">
      <w:pPr>
        <w:pStyle w:val="ndicedeilustraes"/>
        <w:tabs>
          <w:tab w:val="right" w:leader="dot" w:pos="9061"/>
        </w:tabs>
        <w:rPr>
          <w:rFonts w:asciiTheme="minorHAnsi" w:eastAsiaTheme="minorEastAsia" w:hAnsiTheme="minorHAnsi" w:cstheme="minorBidi"/>
          <w:noProof/>
          <w:sz w:val="22"/>
          <w:lang w:eastAsia="pt-BR"/>
        </w:rPr>
      </w:pPr>
      <w:hyperlink w:anchor="_Toc21974306" w:history="1">
        <w:r w:rsidRPr="001D719E">
          <w:rPr>
            <w:rStyle w:val="Hyperlink"/>
            <w:noProof/>
          </w:rPr>
          <w:t>Quadro 25 - Estória de criação de questões</w:t>
        </w:r>
        <w:r>
          <w:rPr>
            <w:noProof/>
            <w:webHidden/>
          </w:rPr>
          <w:tab/>
        </w:r>
        <w:r>
          <w:rPr>
            <w:noProof/>
            <w:webHidden/>
          </w:rPr>
          <w:fldChar w:fldCharType="begin"/>
        </w:r>
        <w:r>
          <w:rPr>
            <w:noProof/>
            <w:webHidden/>
          </w:rPr>
          <w:instrText xml:space="preserve"> PAGEREF _Toc21974306 \h </w:instrText>
        </w:r>
        <w:r>
          <w:rPr>
            <w:noProof/>
            <w:webHidden/>
          </w:rPr>
        </w:r>
        <w:r>
          <w:rPr>
            <w:noProof/>
            <w:webHidden/>
          </w:rPr>
          <w:fldChar w:fldCharType="separate"/>
        </w:r>
        <w:r>
          <w:rPr>
            <w:noProof/>
            <w:webHidden/>
          </w:rPr>
          <w:t>95</w:t>
        </w:r>
        <w:r>
          <w:rPr>
            <w:noProof/>
            <w:webHidden/>
          </w:rPr>
          <w:fldChar w:fldCharType="end"/>
        </w:r>
      </w:hyperlink>
    </w:p>
    <w:p w14:paraId="74D1AABD" w14:textId="740B99AA" w:rsidR="00067692" w:rsidRDefault="00067692">
      <w:pPr>
        <w:pStyle w:val="ndicedeilustraes"/>
        <w:tabs>
          <w:tab w:val="right" w:leader="dot" w:pos="9061"/>
        </w:tabs>
        <w:rPr>
          <w:rFonts w:asciiTheme="minorHAnsi" w:eastAsiaTheme="minorEastAsia" w:hAnsiTheme="minorHAnsi" w:cstheme="minorBidi"/>
          <w:noProof/>
          <w:sz w:val="22"/>
          <w:lang w:eastAsia="pt-BR"/>
        </w:rPr>
      </w:pPr>
      <w:hyperlink w:anchor="_Toc21974307" w:history="1">
        <w:r w:rsidRPr="001D719E">
          <w:rPr>
            <w:rStyle w:val="Hyperlink"/>
            <w:noProof/>
          </w:rPr>
          <w:t>Quadro 26 - Estória de edição de uma questão</w:t>
        </w:r>
        <w:r>
          <w:rPr>
            <w:noProof/>
            <w:webHidden/>
          </w:rPr>
          <w:tab/>
        </w:r>
        <w:r>
          <w:rPr>
            <w:noProof/>
            <w:webHidden/>
          </w:rPr>
          <w:fldChar w:fldCharType="begin"/>
        </w:r>
        <w:r>
          <w:rPr>
            <w:noProof/>
            <w:webHidden/>
          </w:rPr>
          <w:instrText xml:space="preserve"> PAGEREF _Toc21974307 \h </w:instrText>
        </w:r>
        <w:r>
          <w:rPr>
            <w:noProof/>
            <w:webHidden/>
          </w:rPr>
        </w:r>
        <w:r>
          <w:rPr>
            <w:noProof/>
            <w:webHidden/>
          </w:rPr>
          <w:fldChar w:fldCharType="separate"/>
        </w:r>
        <w:r>
          <w:rPr>
            <w:noProof/>
            <w:webHidden/>
          </w:rPr>
          <w:t>100</w:t>
        </w:r>
        <w:r>
          <w:rPr>
            <w:noProof/>
            <w:webHidden/>
          </w:rPr>
          <w:fldChar w:fldCharType="end"/>
        </w:r>
      </w:hyperlink>
    </w:p>
    <w:p w14:paraId="2A900248" w14:textId="4994A213" w:rsidR="00067692" w:rsidRDefault="00067692">
      <w:pPr>
        <w:pStyle w:val="ndicedeilustraes"/>
        <w:tabs>
          <w:tab w:val="right" w:leader="dot" w:pos="9061"/>
        </w:tabs>
        <w:rPr>
          <w:rFonts w:asciiTheme="minorHAnsi" w:eastAsiaTheme="minorEastAsia" w:hAnsiTheme="minorHAnsi" w:cstheme="minorBidi"/>
          <w:noProof/>
          <w:sz w:val="22"/>
          <w:lang w:eastAsia="pt-BR"/>
        </w:rPr>
      </w:pPr>
      <w:hyperlink w:anchor="_Toc21974308" w:history="1">
        <w:r w:rsidRPr="001D719E">
          <w:rPr>
            <w:rStyle w:val="Hyperlink"/>
            <w:noProof/>
          </w:rPr>
          <w:t>Quadro 27 - Estória de criação de atividades</w:t>
        </w:r>
        <w:r>
          <w:rPr>
            <w:noProof/>
            <w:webHidden/>
          </w:rPr>
          <w:tab/>
        </w:r>
        <w:r>
          <w:rPr>
            <w:noProof/>
            <w:webHidden/>
          </w:rPr>
          <w:fldChar w:fldCharType="begin"/>
        </w:r>
        <w:r>
          <w:rPr>
            <w:noProof/>
            <w:webHidden/>
          </w:rPr>
          <w:instrText xml:space="preserve"> PAGEREF _Toc21974308 \h </w:instrText>
        </w:r>
        <w:r>
          <w:rPr>
            <w:noProof/>
            <w:webHidden/>
          </w:rPr>
        </w:r>
        <w:r>
          <w:rPr>
            <w:noProof/>
            <w:webHidden/>
          </w:rPr>
          <w:fldChar w:fldCharType="separate"/>
        </w:r>
        <w:r>
          <w:rPr>
            <w:noProof/>
            <w:webHidden/>
          </w:rPr>
          <w:t>101</w:t>
        </w:r>
        <w:r>
          <w:rPr>
            <w:noProof/>
            <w:webHidden/>
          </w:rPr>
          <w:fldChar w:fldCharType="end"/>
        </w:r>
      </w:hyperlink>
    </w:p>
    <w:p w14:paraId="71B4541A" w14:textId="492BD033" w:rsidR="00067692" w:rsidRDefault="00067692">
      <w:pPr>
        <w:pStyle w:val="ndicedeilustraes"/>
        <w:tabs>
          <w:tab w:val="right" w:leader="dot" w:pos="9061"/>
        </w:tabs>
        <w:rPr>
          <w:rFonts w:asciiTheme="minorHAnsi" w:eastAsiaTheme="minorEastAsia" w:hAnsiTheme="minorHAnsi" w:cstheme="minorBidi"/>
          <w:noProof/>
          <w:sz w:val="22"/>
          <w:lang w:eastAsia="pt-BR"/>
        </w:rPr>
      </w:pPr>
      <w:hyperlink w:anchor="_Toc21974309" w:history="1">
        <w:r w:rsidRPr="001D719E">
          <w:rPr>
            <w:rStyle w:val="Hyperlink"/>
            <w:noProof/>
          </w:rPr>
          <w:t>Quadro 28 - Estória de visualização das atividades criadas</w:t>
        </w:r>
        <w:r>
          <w:rPr>
            <w:noProof/>
            <w:webHidden/>
          </w:rPr>
          <w:tab/>
        </w:r>
        <w:r>
          <w:rPr>
            <w:noProof/>
            <w:webHidden/>
          </w:rPr>
          <w:fldChar w:fldCharType="begin"/>
        </w:r>
        <w:r>
          <w:rPr>
            <w:noProof/>
            <w:webHidden/>
          </w:rPr>
          <w:instrText xml:space="preserve"> PAGEREF _Toc21974309 \h </w:instrText>
        </w:r>
        <w:r>
          <w:rPr>
            <w:noProof/>
            <w:webHidden/>
          </w:rPr>
        </w:r>
        <w:r>
          <w:rPr>
            <w:noProof/>
            <w:webHidden/>
          </w:rPr>
          <w:fldChar w:fldCharType="separate"/>
        </w:r>
        <w:r>
          <w:rPr>
            <w:noProof/>
            <w:webHidden/>
          </w:rPr>
          <w:t>105</w:t>
        </w:r>
        <w:r>
          <w:rPr>
            <w:noProof/>
            <w:webHidden/>
          </w:rPr>
          <w:fldChar w:fldCharType="end"/>
        </w:r>
      </w:hyperlink>
    </w:p>
    <w:p w14:paraId="2E0B6262" w14:textId="3E5CBF19" w:rsidR="00067692" w:rsidRDefault="00067692">
      <w:pPr>
        <w:pStyle w:val="ndicedeilustraes"/>
        <w:tabs>
          <w:tab w:val="right" w:leader="dot" w:pos="9061"/>
        </w:tabs>
        <w:rPr>
          <w:rFonts w:asciiTheme="minorHAnsi" w:eastAsiaTheme="minorEastAsia" w:hAnsiTheme="minorHAnsi" w:cstheme="minorBidi"/>
          <w:noProof/>
          <w:sz w:val="22"/>
          <w:lang w:eastAsia="pt-BR"/>
        </w:rPr>
      </w:pPr>
      <w:hyperlink w:anchor="_Toc21974310" w:history="1">
        <w:r w:rsidRPr="001D719E">
          <w:rPr>
            <w:rStyle w:val="Hyperlink"/>
            <w:noProof/>
          </w:rPr>
          <w:t>Quadro 29 - Estória de edição de atividades</w:t>
        </w:r>
        <w:r>
          <w:rPr>
            <w:noProof/>
            <w:webHidden/>
          </w:rPr>
          <w:tab/>
        </w:r>
        <w:r>
          <w:rPr>
            <w:noProof/>
            <w:webHidden/>
          </w:rPr>
          <w:fldChar w:fldCharType="begin"/>
        </w:r>
        <w:r>
          <w:rPr>
            <w:noProof/>
            <w:webHidden/>
          </w:rPr>
          <w:instrText xml:space="preserve"> PAGEREF _Toc21974310 \h </w:instrText>
        </w:r>
        <w:r>
          <w:rPr>
            <w:noProof/>
            <w:webHidden/>
          </w:rPr>
        </w:r>
        <w:r>
          <w:rPr>
            <w:noProof/>
            <w:webHidden/>
          </w:rPr>
          <w:fldChar w:fldCharType="separate"/>
        </w:r>
        <w:r>
          <w:rPr>
            <w:noProof/>
            <w:webHidden/>
          </w:rPr>
          <w:t>106</w:t>
        </w:r>
        <w:r>
          <w:rPr>
            <w:noProof/>
            <w:webHidden/>
          </w:rPr>
          <w:fldChar w:fldCharType="end"/>
        </w:r>
      </w:hyperlink>
    </w:p>
    <w:p w14:paraId="05CA03AD" w14:textId="118302E3" w:rsidR="00067692" w:rsidRDefault="00067692">
      <w:pPr>
        <w:pStyle w:val="ndicedeilustraes"/>
        <w:tabs>
          <w:tab w:val="right" w:leader="dot" w:pos="9061"/>
        </w:tabs>
        <w:rPr>
          <w:rFonts w:asciiTheme="minorHAnsi" w:eastAsiaTheme="minorEastAsia" w:hAnsiTheme="minorHAnsi" w:cstheme="minorBidi"/>
          <w:noProof/>
          <w:sz w:val="22"/>
          <w:lang w:eastAsia="pt-BR"/>
        </w:rPr>
      </w:pPr>
      <w:hyperlink w:anchor="_Toc21974311" w:history="1">
        <w:r w:rsidRPr="001D719E">
          <w:rPr>
            <w:rStyle w:val="Hyperlink"/>
            <w:noProof/>
          </w:rPr>
          <w:t>Quadro 30 - Estória de duplicar atividades</w:t>
        </w:r>
        <w:r>
          <w:rPr>
            <w:noProof/>
            <w:webHidden/>
          </w:rPr>
          <w:tab/>
        </w:r>
        <w:r>
          <w:rPr>
            <w:noProof/>
            <w:webHidden/>
          </w:rPr>
          <w:fldChar w:fldCharType="begin"/>
        </w:r>
        <w:r>
          <w:rPr>
            <w:noProof/>
            <w:webHidden/>
          </w:rPr>
          <w:instrText xml:space="preserve"> PAGEREF _Toc21974311 \h </w:instrText>
        </w:r>
        <w:r>
          <w:rPr>
            <w:noProof/>
            <w:webHidden/>
          </w:rPr>
        </w:r>
        <w:r>
          <w:rPr>
            <w:noProof/>
            <w:webHidden/>
          </w:rPr>
          <w:fldChar w:fldCharType="separate"/>
        </w:r>
        <w:r>
          <w:rPr>
            <w:noProof/>
            <w:webHidden/>
          </w:rPr>
          <w:t>107</w:t>
        </w:r>
        <w:r>
          <w:rPr>
            <w:noProof/>
            <w:webHidden/>
          </w:rPr>
          <w:fldChar w:fldCharType="end"/>
        </w:r>
      </w:hyperlink>
    </w:p>
    <w:p w14:paraId="31FBAE8F" w14:textId="3B2553ED" w:rsidR="00067692" w:rsidRDefault="00067692">
      <w:pPr>
        <w:pStyle w:val="ndicedeilustraes"/>
        <w:tabs>
          <w:tab w:val="right" w:leader="dot" w:pos="9061"/>
        </w:tabs>
        <w:rPr>
          <w:rFonts w:asciiTheme="minorHAnsi" w:eastAsiaTheme="minorEastAsia" w:hAnsiTheme="minorHAnsi" w:cstheme="minorBidi"/>
          <w:noProof/>
          <w:sz w:val="22"/>
          <w:lang w:eastAsia="pt-BR"/>
        </w:rPr>
      </w:pPr>
      <w:hyperlink w:anchor="_Toc21974312" w:history="1">
        <w:r w:rsidRPr="001D719E">
          <w:rPr>
            <w:rStyle w:val="Hyperlink"/>
            <w:noProof/>
          </w:rPr>
          <w:t>Quadro 31 - Estória de geração de PDF da atividade</w:t>
        </w:r>
        <w:r>
          <w:rPr>
            <w:noProof/>
            <w:webHidden/>
          </w:rPr>
          <w:tab/>
        </w:r>
        <w:r>
          <w:rPr>
            <w:noProof/>
            <w:webHidden/>
          </w:rPr>
          <w:fldChar w:fldCharType="begin"/>
        </w:r>
        <w:r>
          <w:rPr>
            <w:noProof/>
            <w:webHidden/>
          </w:rPr>
          <w:instrText xml:space="preserve"> PAGEREF _Toc21974312 \h </w:instrText>
        </w:r>
        <w:r>
          <w:rPr>
            <w:noProof/>
            <w:webHidden/>
          </w:rPr>
        </w:r>
        <w:r>
          <w:rPr>
            <w:noProof/>
            <w:webHidden/>
          </w:rPr>
          <w:fldChar w:fldCharType="separate"/>
        </w:r>
        <w:r>
          <w:rPr>
            <w:noProof/>
            <w:webHidden/>
          </w:rPr>
          <w:t>108</w:t>
        </w:r>
        <w:r>
          <w:rPr>
            <w:noProof/>
            <w:webHidden/>
          </w:rPr>
          <w:fldChar w:fldCharType="end"/>
        </w:r>
      </w:hyperlink>
    </w:p>
    <w:p w14:paraId="1F646BF5" w14:textId="43705930" w:rsidR="00067692" w:rsidRDefault="00067692">
      <w:pPr>
        <w:pStyle w:val="ndicedeilustraes"/>
        <w:tabs>
          <w:tab w:val="right" w:leader="dot" w:pos="9061"/>
        </w:tabs>
        <w:rPr>
          <w:rFonts w:asciiTheme="minorHAnsi" w:eastAsiaTheme="minorEastAsia" w:hAnsiTheme="minorHAnsi" w:cstheme="minorBidi"/>
          <w:noProof/>
          <w:sz w:val="22"/>
          <w:lang w:eastAsia="pt-BR"/>
        </w:rPr>
      </w:pPr>
      <w:hyperlink w:anchor="_Toc21974313" w:history="1">
        <w:r w:rsidRPr="001D719E">
          <w:rPr>
            <w:rStyle w:val="Hyperlink"/>
            <w:noProof/>
          </w:rPr>
          <w:t>Quadro 32 - Estória de visualização de atividades associadas</w:t>
        </w:r>
        <w:r>
          <w:rPr>
            <w:noProof/>
            <w:webHidden/>
          </w:rPr>
          <w:tab/>
        </w:r>
        <w:r>
          <w:rPr>
            <w:noProof/>
            <w:webHidden/>
          </w:rPr>
          <w:fldChar w:fldCharType="begin"/>
        </w:r>
        <w:r>
          <w:rPr>
            <w:noProof/>
            <w:webHidden/>
          </w:rPr>
          <w:instrText xml:space="preserve"> PAGEREF _Toc21974313 \h </w:instrText>
        </w:r>
        <w:r>
          <w:rPr>
            <w:noProof/>
            <w:webHidden/>
          </w:rPr>
        </w:r>
        <w:r>
          <w:rPr>
            <w:noProof/>
            <w:webHidden/>
          </w:rPr>
          <w:fldChar w:fldCharType="separate"/>
        </w:r>
        <w:r>
          <w:rPr>
            <w:noProof/>
            <w:webHidden/>
          </w:rPr>
          <w:t>109</w:t>
        </w:r>
        <w:r>
          <w:rPr>
            <w:noProof/>
            <w:webHidden/>
          </w:rPr>
          <w:fldChar w:fldCharType="end"/>
        </w:r>
      </w:hyperlink>
    </w:p>
    <w:p w14:paraId="6A8E5ED5" w14:textId="1B4F5942" w:rsidR="00067692" w:rsidRDefault="00067692">
      <w:pPr>
        <w:pStyle w:val="ndicedeilustraes"/>
        <w:tabs>
          <w:tab w:val="right" w:leader="dot" w:pos="9061"/>
        </w:tabs>
        <w:rPr>
          <w:rFonts w:asciiTheme="minorHAnsi" w:eastAsiaTheme="minorEastAsia" w:hAnsiTheme="minorHAnsi" w:cstheme="minorBidi"/>
          <w:noProof/>
          <w:sz w:val="22"/>
          <w:lang w:eastAsia="pt-BR"/>
        </w:rPr>
      </w:pPr>
      <w:hyperlink w:anchor="_Toc21974314" w:history="1">
        <w:r w:rsidRPr="001D719E">
          <w:rPr>
            <w:rStyle w:val="Hyperlink"/>
            <w:noProof/>
          </w:rPr>
          <w:t>Quadro 33 - Estória de associação de atividades a alunos</w:t>
        </w:r>
        <w:r>
          <w:rPr>
            <w:noProof/>
            <w:webHidden/>
          </w:rPr>
          <w:tab/>
        </w:r>
        <w:r>
          <w:rPr>
            <w:noProof/>
            <w:webHidden/>
          </w:rPr>
          <w:fldChar w:fldCharType="begin"/>
        </w:r>
        <w:r>
          <w:rPr>
            <w:noProof/>
            <w:webHidden/>
          </w:rPr>
          <w:instrText xml:space="preserve"> PAGEREF _Toc21974314 \h </w:instrText>
        </w:r>
        <w:r>
          <w:rPr>
            <w:noProof/>
            <w:webHidden/>
          </w:rPr>
        </w:r>
        <w:r>
          <w:rPr>
            <w:noProof/>
            <w:webHidden/>
          </w:rPr>
          <w:fldChar w:fldCharType="separate"/>
        </w:r>
        <w:r>
          <w:rPr>
            <w:noProof/>
            <w:webHidden/>
          </w:rPr>
          <w:t>110</w:t>
        </w:r>
        <w:r>
          <w:rPr>
            <w:noProof/>
            <w:webHidden/>
          </w:rPr>
          <w:fldChar w:fldCharType="end"/>
        </w:r>
      </w:hyperlink>
    </w:p>
    <w:p w14:paraId="72D9007F" w14:textId="57C943B4" w:rsidR="00067692" w:rsidRDefault="00067692">
      <w:pPr>
        <w:pStyle w:val="ndicedeilustraes"/>
        <w:tabs>
          <w:tab w:val="right" w:leader="dot" w:pos="9061"/>
        </w:tabs>
        <w:rPr>
          <w:rFonts w:asciiTheme="minorHAnsi" w:eastAsiaTheme="minorEastAsia" w:hAnsiTheme="minorHAnsi" w:cstheme="minorBidi"/>
          <w:noProof/>
          <w:sz w:val="22"/>
          <w:lang w:eastAsia="pt-BR"/>
        </w:rPr>
      </w:pPr>
      <w:hyperlink w:anchor="_Toc21974315" w:history="1">
        <w:r w:rsidRPr="001D719E">
          <w:rPr>
            <w:rStyle w:val="Hyperlink"/>
            <w:noProof/>
          </w:rPr>
          <w:t>Quadro 34 - Estória de visualização de resultados de uma atividade</w:t>
        </w:r>
        <w:r>
          <w:rPr>
            <w:noProof/>
            <w:webHidden/>
          </w:rPr>
          <w:tab/>
        </w:r>
        <w:r>
          <w:rPr>
            <w:noProof/>
            <w:webHidden/>
          </w:rPr>
          <w:fldChar w:fldCharType="begin"/>
        </w:r>
        <w:r>
          <w:rPr>
            <w:noProof/>
            <w:webHidden/>
          </w:rPr>
          <w:instrText xml:space="preserve"> PAGEREF _Toc21974315 \h </w:instrText>
        </w:r>
        <w:r>
          <w:rPr>
            <w:noProof/>
            <w:webHidden/>
          </w:rPr>
        </w:r>
        <w:r>
          <w:rPr>
            <w:noProof/>
            <w:webHidden/>
          </w:rPr>
          <w:fldChar w:fldCharType="separate"/>
        </w:r>
        <w:r>
          <w:rPr>
            <w:noProof/>
            <w:webHidden/>
          </w:rPr>
          <w:t>111</w:t>
        </w:r>
        <w:r>
          <w:rPr>
            <w:noProof/>
            <w:webHidden/>
          </w:rPr>
          <w:fldChar w:fldCharType="end"/>
        </w:r>
      </w:hyperlink>
    </w:p>
    <w:p w14:paraId="09F4F04A" w14:textId="6F4C3955" w:rsidR="00067692" w:rsidRDefault="00067692">
      <w:pPr>
        <w:pStyle w:val="ndicedeilustraes"/>
        <w:tabs>
          <w:tab w:val="right" w:leader="dot" w:pos="9061"/>
        </w:tabs>
        <w:rPr>
          <w:rFonts w:asciiTheme="minorHAnsi" w:eastAsiaTheme="minorEastAsia" w:hAnsiTheme="minorHAnsi" w:cstheme="minorBidi"/>
          <w:noProof/>
          <w:sz w:val="22"/>
          <w:lang w:eastAsia="pt-BR"/>
        </w:rPr>
      </w:pPr>
      <w:hyperlink w:anchor="_Toc21974316" w:history="1">
        <w:r w:rsidRPr="001D719E">
          <w:rPr>
            <w:rStyle w:val="Hyperlink"/>
            <w:noProof/>
          </w:rPr>
          <w:t>Quadro 35 - Estória de alteração de pontuação de uma atividade</w:t>
        </w:r>
        <w:r>
          <w:rPr>
            <w:noProof/>
            <w:webHidden/>
          </w:rPr>
          <w:tab/>
        </w:r>
        <w:r>
          <w:rPr>
            <w:noProof/>
            <w:webHidden/>
          </w:rPr>
          <w:fldChar w:fldCharType="begin"/>
        </w:r>
        <w:r>
          <w:rPr>
            <w:noProof/>
            <w:webHidden/>
          </w:rPr>
          <w:instrText xml:space="preserve"> PAGEREF _Toc21974316 \h </w:instrText>
        </w:r>
        <w:r>
          <w:rPr>
            <w:noProof/>
            <w:webHidden/>
          </w:rPr>
        </w:r>
        <w:r>
          <w:rPr>
            <w:noProof/>
            <w:webHidden/>
          </w:rPr>
          <w:fldChar w:fldCharType="separate"/>
        </w:r>
        <w:r>
          <w:rPr>
            <w:noProof/>
            <w:webHidden/>
          </w:rPr>
          <w:t>112</w:t>
        </w:r>
        <w:r>
          <w:rPr>
            <w:noProof/>
            <w:webHidden/>
          </w:rPr>
          <w:fldChar w:fldCharType="end"/>
        </w:r>
      </w:hyperlink>
    </w:p>
    <w:p w14:paraId="14B30CF2" w14:textId="2B35BD67" w:rsidR="00067692" w:rsidRDefault="00067692">
      <w:pPr>
        <w:pStyle w:val="ndicedeilustraes"/>
        <w:tabs>
          <w:tab w:val="right" w:leader="dot" w:pos="9061"/>
        </w:tabs>
        <w:rPr>
          <w:rFonts w:asciiTheme="minorHAnsi" w:eastAsiaTheme="minorEastAsia" w:hAnsiTheme="minorHAnsi" w:cstheme="minorBidi"/>
          <w:noProof/>
          <w:sz w:val="22"/>
          <w:lang w:eastAsia="pt-BR"/>
        </w:rPr>
      </w:pPr>
      <w:hyperlink w:anchor="_Toc21974317" w:history="1">
        <w:r w:rsidRPr="001D719E">
          <w:rPr>
            <w:rStyle w:val="Hyperlink"/>
            <w:noProof/>
          </w:rPr>
          <w:t>Quadro 36 - Estória de alteração de resultado</w:t>
        </w:r>
        <w:r>
          <w:rPr>
            <w:noProof/>
            <w:webHidden/>
          </w:rPr>
          <w:tab/>
        </w:r>
        <w:r>
          <w:rPr>
            <w:noProof/>
            <w:webHidden/>
          </w:rPr>
          <w:fldChar w:fldCharType="begin"/>
        </w:r>
        <w:r>
          <w:rPr>
            <w:noProof/>
            <w:webHidden/>
          </w:rPr>
          <w:instrText xml:space="preserve"> PAGEREF _Toc21974317 \h </w:instrText>
        </w:r>
        <w:r>
          <w:rPr>
            <w:noProof/>
            <w:webHidden/>
          </w:rPr>
        </w:r>
        <w:r>
          <w:rPr>
            <w:noProof/>
            <w:webHidden/>
          </w:rPr>
          <w:fldChar w:fldCharType="separate"/>
        </w:r>
        <w:r>
          <w:rPr>
            <w:noProof/>
            <w:webHidden/>
          </w:rPr>
          <w:t>114</w:t>
        </w:r>
        <w:r>
          <w:rPr>
            <w:noProof/>
            <w:webHidden/>
          </w:rPr>
          <w:fldChar w:fldCharType="end"/>
        </w:r>
      </w:hyperlink>
    </w:p>
    <w:p w14:paraId="34044D06" w14:textId="6FBD7BB3" w:rsidR="00067692" w:rsidRDefault="00067692">
      <w:pPr>
        <w:pStyle w:val="ndicedeilustraes"/>
        <w:tabs>
          <w:tab w:val="right" w:leader="dot" w:pos="9061"/>
        </w:tabs>
        <w:rPr>
          <w:rFonts w:asciiTheme="minorHAnsi" w:eastAsiaTheme="minorEastAsia" w:hAnsiTheme="minorHAnsi" w:cstheme="minorBidi"/>
          <w:noProof/>
          <w:sz w:val="22"/>
          <w:lang w:eastAsia="pt-BR"/>
        </w:rPr>
      </w:pPr>
      <w:hyperlink w:anchor="_Toc21974318" w:history="1">
        <w:r w:rsidRPr="001D719E">
          <w:rPr>
            <w:rStyle w:val="Hyperlink"/>
            <w:noProof/>
          </w:rPr>
          <w:t>Quadro 37 - Estória de impressão personalizada</w:t>
        </w:r>
        <w:r>
          <w:rPr>
            <w:noProof/>
            <w:webHidden/>
          </w:rPr>
          <w:tab/>
        </w:r>
        <w:r>
          <w:rPr>
            <w:noProof/>
            <w:webHidden/>
          </w:rPr>
          <w:fldChar w:fldCharType="begin"/>
        </w:r>
        <w:r>
          <w:rPr>
            <w:noProof/>
            <w:webHidden/>
          </w:rPr>
          <w:instrText xml:space="preserve"> PAGEREF _Toc21974318 \h </w:instrText>
        </w:r>
        <w:r>
          <w:rPr>
            <w:noProof/>
            <w:webHidden/>
          </w:rPr>
        </w:r>
        <w:r>
          <w:rPr>
            <w:noProof/>
            <w:webHidden/>
          </w:rPr>
          <w:fldChar w:fldCharType="separate"/>
        </w:r>
        <w:r>
          <w:rPr>
            <w:noProof/>
            <w:webHidden/>
          </w:rPr>
          <w:t>115</w:t>
        </w:r>
        <w:r>
          <w:rPr>
            <w:noProof/>
            <w:webHidden/>
          </w:rPr>
          <w:fldChar w:fldCharType="end"/>
        </w:r>
      </w:hyperlink>
    </w:p>
    <w:p w14:paraId="240B9FFF" w14:textId="43F9496D" w:rsidR="00067692" w:rsidRDefault="00067692">
      <w:pPr>
        <w:pStyle w:val="ndicedeilustraes"/>
        <w:tabs>
          <w:tab w:val="right" w:leader="dot" w:pos="9061"/>
        </w:tabs>
        <w:rPr>
          <w:rFonts w:asciiTheme="minorHAnsi" w:eastAsiaTheme="minorEastAsia" w:hAnsiTheme="minorHAnsi" w:cstheme="minorBidi"/>
          <w:noProof/>
          <w:sz w:val="22"/>
          <w:lang w:eastAsia="pt-BR"/>
        </w:rPr>
      </w:pPr>
      <w:hyperlink w:anchor="_Toc21974319" w:history="1">
        <w:r w:rsidRPr="001D719E">
          <w:rPr>
            <w:rStyle w:val="Hyperlink"/>
            <w:noProof/>
          </w:rPr>
          <w:t>Quadro 38 - Associação de outros alunos a uma atividade já associada</w:t>
        </w:r>
        <w:r>
          <w:rPr>
            <w:noProof/>
            <w:webHidden/>
          </w:rPr>
          <w:tab/>
        </w:r>
        <w:r>
          <w:rPr>
            <w:noProof/>
            <w:webHidden/>
          </w:rPr>
          <w:fldChar w:fldCharType="begin"/>
        </w:r>
        <w:r>
          <w:rPr>
            <w:noProof/>
            <w:webHidden/>
          </w:rPr>
          <w:instrText xml:space="preserve"> PAGEREF _Toc21974319 \h </w:instrText>
        </w:r>
        <w:r>
          <w:rPr>
            <w:noProof/>
            <w:webHidden/>
          </w:rPr>
        </w:r>
        <w:r>
          <w:rPr>
            <w:noProof/>
            <w:webHidden/>
          </w:rPr>
          <w:fldChar w:fldCharType="separate"/>
        </w:r>
        <w:r>
          <w:rPr>
            <w:noProof/>
            <w:webHidden/>
          </w:rPr>
          <w:t>117</w:t>
        </w:r>
        <w:r>
          <w:rPr>
            <w:noProof/>
            <w:webHidden/>
          </w:rPr>
          <w:fldChar w:fldCharType="end"/>
        </w:r>
      </w:hyperlink>
    </w:p>
    <w:p w14:paraId="6D05B1AE" w14:textId="199F30C0" w:rsidR="00067692" w:rsidRDefault="00067692">
      <w:pPr>
        <w:pStyle w:val="ndicedeilustraes"/>
        <w:tabs>
          <w:tab w:val="right" w:leader="dot" w:pos="9061"/>
        </w:tabs>
        <w:rPr>
          <w:rFonts w:asciiTheme="minorHAnsi" w:eastAsiaTheme="minorEastAsia" w:hAnsiTheme="minorHAnsi" w:cstheme="minorBidi"/>
          <w:noProof/>
          <w:sz w:val="22"/>
          <w:lang w:eastAsia="pt-BR"/>
        </w:rPr>
      </w:pPr>
      <w:hyperlink w:anchor="_Toc21974320" w:history="1">
        <w:r w:rsidRPr="001D719E">
          <w:rPr>
            <w:rStyle w:val="Hyperlink"/>
            <w:noProof/>
          </w:rPr>
          <w:t>Quadro 39 - Estória de correção de atividades</w:t>
        </w:r>
        <w:r>
          <w:rPr>
            <w:noProof/>
            <w:webHidden/>
          </w:rPr>
          <w:tab/>
        </w:r>
        <w:r>
          <w:rPr>
            <w:noProof/>
            <w:webHidden/>
          </w:rPr>
          <w:fldChar w:fldCharType="begin"/>
        </w:r>
        <w:r>
          <w:rPr>
            <w:noProof/>
            <w:webHidden/>
          </w:rPr>
          <w:instrText xml:space="preserve"> PAGEREF _Toc21974320 \h </w:instrText>
        </w:r>
        <w:r>
          <w:rPr>
            <w:noProof/>
            <w:webHidden/>
          </w:rPr>
        </w:r>
        <w:r>
          <w:rPr>
            <w:noProof/>
            <w:webHidden/>
          </w:rPr>
          <w:fldChar w:fldCharType="separate"/>
        </w:r>
        <w:r>
          <w:rPr>
            <w:noProof/>
            <w:webHidden/>
          </w:rPr>
          <w:t>118</w:t>
        </w:r>
        <w:r>
          <w:rPr>
            <w:noProof/>
            <w:webHidden/>
          </w:rPr>
          <w:fldChar w:fldCharType="end"/>
        </w:r>
      </w:hyperlink>
    </w:p>
    <w:p w14:paraId="0E7E5B52" w14:textId="61F525B9" w:rsidR="00067692" w:rsidRDefault="00067692">
      <w:pPr>
        <w:pStyle w:val="ndicedeilustraes"/>
        <w:tabs>
          <w:tab w:val="right" w:leader="dot" w:pos="9061"/>
        </w:tabs>
        <w:rPr>
          <w:rFonts w:asciiTheme="minorHAnsi" w:eastAsiaTheme="minorEastAsia" w:hAnsiTheme="minorHAnsi" w:cstheme="minorBidi"/>
          <w:noProof/>
          <w:sz w:val="22"/>
          <w:lang w:eastAsia="pt-BR"/>
        </w:rPr>
      </w:pPr>
      <w:hyperlink w:anchor="_Toc21974321" w:history="1">
        <w:r w:rsidRPr="001D719E">
          <w:rPr>
            <w:rStyle w:val="Hyperlink"/>
            <w:noProof/>
          </w:rPr>
          <w:t>Quadro 40 - Estória de visualização de atividades recebidas para um aluno</w:t>
        </w:r>
        <w:r>
          <w:rPr>
            <w:noProof/>
            <w:webHidden/>
          </w:rPr>
          <w:tab/>
        </w:r>
        <w:r>
          <w:rPr>
            <w:noProof/>
            <w:webHidden/>
          </w:rPr>
          <w:fldChar w:fldCharType="begin"/>
        </w:r>
        <w:r>
          <w:rPr>
            <w:noProof/>
            <w:webHidden/>
          </w:rPr>
          <w:instrText xml:space="preserve"> PAGEREF _Toc21974321 \h </w:instrText>
        </w:r>
        <w:r>
          <w:rPr>
            <w:noProof/>
            <w:webHidden/>
          </w:rPr>
        </w:r>
        <w:r>
          <w:rPr>
            <w:noProof/>
            <w:webHidden/>
          </w:rPr>
          <w:fldChar w:fldCharType="separate"/>
        </w:r>
        <w:r>
          <w:rPr>
            <w:noProof/>
            <w:webHidden/>
          </w:rPr>
          <w:t>120</w:t>
        </w:r>
        <w:r>
          <w:rPr>
            <w:noProof/>
            <w:webHidden/>
          </w:rPr>
          <w:fldChar w:fldCharType="end"/>
        </w:r>
      </w:hyperlink>
    </w:p>
    <w:p w14:paraId="20821D0D" w14:textId="3A96991E" w:rsidR="00067692" w:rsidRDefault="00067692">
      <w:pPr>
        <w:pStyle w:val="ndicedeilustraes"/>
        <w:tabs>
          <w:tab w:val="right" w:leader="dot" w:pos="9061"/>
        </w:tabs>
        <w:rPr>
          <w:rFonts w:asciiTheme="minorHAnsi" w:eastAsiaTheme="minorEastAsia" w:hAnsiTheme="minorHAnsi" w:cstheme="minorBidi"/>
          <w:noProof/>
          <w:sz w:val="22"/>
          <w:lang w:eastAsia="pt-BR"/>
        </w:rPr>
      </w:pPr>
      <w:hyperlink w:anchor="_Toc21974322" w:history="1">
        <w:r w:rsidRPr="001D719E">
          <w:rPr>
            <w:rStyle w:val="Hyperlink"/>
            <w:noProof/>
          </w:rPr>
          <w:t>Quadro 41 - Estória de resolução de atividades</w:t>
        </w:r>
        <w:r>
          <w:rPr>
            <w:noProof/>
            <w:webHidden/>
          </w:rPr>
          <w:tab/>
        </w:r>
        <w:r>
          <w:rPr>
            <w:noProof/>
            <w:webHidden/>
          </w:rPr>
          <w:fldChar w:fldCharType="begin"/>
        </w:r>
        <w:r>
          <w:rPr>
            <w:noProof/>
            <w:webHidden/>
          </w:rPr>
          <w:instrText xml:space="preserve"> PAGEREF _Toc21974322 \h </w:instrText>
        </w:r>
        <w:r>
          <w:rPr>
            <w:noProof/>
            <w:webHidden/>
          </w:rPr>
        </w:r>
        <w:r>
          <w:rPr>
            <w:noProof/>
            <w:webHidden/>
          </w:rPr>
          <w:fldChar w:fldCharType="separate"/>
        </w:r>
        <w:r>
          <w:rPr>
            <w:noProof/>
            <w:webHidden/>
          </w:rPr>
          <w:t>121</w:t>
        </w:r>
        <w:r>
          <w:rPr>
            <w:noProof/>
            <w:webHidden/>
          </w:rPr>
          <w:fldChar w:fldCharType="end"/>
        </w:r>
      </w:hyperlink>
    </w:p>
    <w:p w14:paraId="3AA14168" w14:textId="69CDC9BE" w:rsidR="00067692" w:rsidRDefault="00067692">
      <w:pPr>
        <w:pStyle w:val="ndicedeilustraes"/>
        <w:tabs>
          <w:tab w:val="right" w:leader="dot" w:pos="9061"/>
        </w:tabs>
        <w:rPr>
          <w:rFonts w:asciiTheme="minorHAnsi" w:eastAsiaTheme="minorEastAsia" w:hAnsiTheme="minorHAnsi" w:cstheme="minorBidi"/>
          <w:noProof/>
          <w:sz w:val="22"/>
          <w:lang w:eastAsia="pt-BR"/>
        </w:rPr>
      </w:pPr>
      <w:hyperlink w:anchor="_Toc21974323" w:history="1">
        <w:r w:rsidRPr="001D719E">
          <w:rPr>
            <w:rStyle w:val="Hyperlink"/>
            <w:noProof/>
          </w:rPr>
          <w:t>Quadro 42 - Estória de visualização de resultado de uma atividade para um aluno</w:t>
        </w:r>
        <w:r>
          <w:rPr>
            <w:noProof/>
            <w:webHidden/>
          </w:rPr>
          <w:tab/>
        </w:r>
        <w:r>
          <w:rPr>
            <w:noProof/>
            <w:webHidden/>
          </w:rPr>
          <w:fldChar w:fldCharType="begin"/>
        </w:r>
        <w:r>
          <w:rPr>
            <w:noProof/>
            <w:webHidden/>
          </w:rPr>
          <w:instrText xml:space="preserve"> PAGEREF _Toc21974323 \h </w:instrText>
        </w:r>
        <w:r>
          <w:rPr>
            <w:noProof/>
            <w:webHidden/>
          </w:rPr>
        </w:r>
        <w:r>
          <w:rPr>
            <w:noProof/>
            <w:webHidden/>
          </w:rPr>
          <w:fldChar w:fldCharType="separate"/>
        </w:r>
        <w:r>
          <w:rPr>
            <w:noProof/>
            <w:webHidden/>
          </w:rPr>
          <w:t>124</w:t>
        </w:r>
        <w:r>
          <w:rPr>
            <w:noProof/>
            <w:webHidden/>
          </w:rPr>
          <w:fldChar w:fldCharType="end"/>
        </w:r>
      </w:hyperlink>
    </w:p>
    <w:p w14:paraId="575709C6" w14:textId="379F0B1E" w:rsidR="00067692" w:rsidRDefault="00067692">
      <w:pPr>
        <w:pStyle w:val="ndicedeilustraes"/>
        <w:tabs>
          <w:tab w:val="right" w:leader="dot" w:pos="9061"/>
        </w:tabs>
        <w:rPr>
          <w:rFonts w:asciiTheme="minorHAnsi" w:eastAsiaTheme="minorEastAsia" w:hAnsiTheme="minorHAnsi" w:cstheme="minorBidi"/>
          <w:noProof/>
          <w:sz w:val="22"/>
          <w:lang w:eastAsia="pt-BR"/>
        </w:rPr>
      </w:pPr>
      <w:hyperlink w:anchor="_Toc21974324" w:history="1">
        <w:r w:rsidRPr="001D719E">
          <w:rPr>
            <w:rStyle w:val="Hyperlink"/>
            <w:noProof/>
          </w:rPr>
          <w:t>Quadro 43 - Estória de visualização de desempenho de uma turma</w:t>
        </w:r>
        <w:r>
          <w:rPr>
            <w:noProof/>
            <w:webHidden/>
          </w:rPr>
          <w:tab/>
        </w:r>
        <w:r>
          <w:rPr>
            <w:noProof/>
            <w:webHidden/>
          </w:rPr>
          <w:fldChar w:fldCharType="begin"/>
        </w:r>
        <w:r>
          <w:rPr>
            <w:noProof/>
            <w:webHidden/>
          </w:rPr>
          <w:instrText xml:space="preserve"> PAGEREF _Toc21974324 \h </w:instrText>
        </w:r>
        <w:r>
          <w:rPr>
            <w:noProof/>
            <w:webHidden/>
          </w:rPr>
        </w:r>
        <w:r>
          <w:rPr>
            <w:noProof/>
            <w:webHidden/>
          </w:rPr>
          <w:fldChar w:fldCharType="separate"/>
        </w:r>
        <w:r>
          <w:rPr>
            <w:noProof/>
            <w:webHidden/>
          </w:rPr>
          <w:t>125</w:t>
        </w:r>
        <w:r>
          <w:rPr>
            <w:noProof/>
            <w:webHidden/>
          </w:rPr>
          <w:fldChar w:fldCharType="end"/>
        </w:r>
      </w:hyperlink>
    </w:p>
    <w:p w14:paraId="411EC659" w14:textId="78C6CED3" w:rsidR="00067692" w:rsidRDefault="00067692">
      <w:pPr>
        <w:pStyle w:val="ndicedeilustraes"/>
        <w:tabs>
          <w:tab w:val="right" w:leader="dot" w:pos="9061"/>
        </w:tabs>
        <w:rPr>
          <w:rFonts w:asciiTheme="minorHAnsi" w:eastAsiaTheme="minorEastAsia" w:hAnsiTheme="minorHAnsi" w:cstheme="minorBidi"/>
          <w:noProof/>
          <w:sz w:val="22"/>
          <w:lang w:eastAsia="pt-BR"/>
        </w:rPr>
      </w:pPr>
      <w:hyperlink w:anchor="_Toc21974325" w:history="1">
        <w:r w:rsidRPr="001D719E">
          <w:rPr>
            <w:rStyle w:val="Hyperlink"/>
            <w:noProof/>
          </w:rPr>
          <w:t>Quadro 44 - Estória de visualização de desempenho para um aluno</w:t>
        </w:r>
        <w:r>
          <w:rPr>
            <w:noProof/>
            <w:webHidden/>
          </w:rPr>
          <w:tab/>
        </w:r>
        <w:r>
          <w:rPr>
            <w:noProof/>
            <w:webHidden/>
          </w:rPr>
          <w:fldChar w:fldCharType="begin"/>
        </w:r>
        <w:r>
          <w:rPr>
            <w:noProof/>
            <w:webHidden/>
          </w:rPr>
          <w:instrText xml:space="preserve"> PAGEREF _Toc21974325 \h </w:instrText>
        </w:r>
        <w:r>
          <w:rPr>
            <w:noProof/>
            <w:webHidden/>
          </w:rPr>
        </w:r>
        <w:r>
          <w:rPr>
            <w:noProof/>
            <w:webHidden/>
          </w:rPr>
          <w:fldChar w:fldCharType="separate"/>
        </w:r>
        <w:r>
          <w:rPr>
            <w:noProof/>
            <w:webHidden/>
          </w:rPr>
          <w:t>126</w:t>
        </w:r>
        <w:r>
          <w:rPr>
            <w:noProof/>
            <w:webHidden/>
          </w:rPr>
          <w:fldChar w:fldCharType="end"/>
        </w:r>
      </w:hyperlink>
    </w:p>
    <w:p w14:paraId="2BD3CE0F" w14:textId="71DE638E" w:rsidR="0024032D" w:rsidRPr="00B70A30" w:rsidRDefault="00067692" w:rsidP="009C5E46">
      <w:pPr>
        <w:spacing w:after="160"/>
        <w:ind w:firstLine="0"/>
      </w:pPr>
      <w:r>
        <w:fldChar w:fldCharType="end"/>
      </w:r>
    </w:p>
    <w:p w14:paraId="6F6A1532" w14:textId="77777777" w:rsidR="000032A4" w:rsidRPr="00B70A30" w:rsidDel="003F01C0" w:rsidRDefault="000032A4">
      <w:pPr>
        <w:spacing w:line="240" w:lineRule="auto"/>
        <w:ind w:firstLine="0"/>
        <w:jc w:val="left"/>
        <w:outlineLvl w:val="9"/>
        <w:rPr>
          <w:del w:id="744" w:author="Ryan Lemos" w:date="2019-10-14T19:28:00Z"/>
        </w:rPr>
      </w:pPr>
      <w:r w:rsidRPr="00B70A30">
        <w:br w:type="page"/>
      </w:r>
    </w:p>
    <w:p w14:paraId="53BC0B23" w14:textId="77777777" w:rsidR="00AF615B" w:rsidRPr="00B70A30" w:rsidRDefault="00AF615B">
      <w:pPr>
        <w:spacing w:line="240" w:lineRule="auto"/>
        <w:ind w:firstLine="0"/>
        <w:jc w:val="left"/>
        <w:outlineLvl w:val="9"/>
        <w:pPrChange w:id="745" w:author="Ryan Lemos" w:date="2019-10-14T19:28:00Z">
          <w:pPr>
            <w:spacing w:after="160" w:line="259" w:lineRule="auto"/>
            <w:ind w:firstLine="0"/>
            <w:jc w:val="left"/>
            <w:outlineLvl w:val="9"/>
          </w:pPr>
        </w:pPrChange>
      </w:pPr>
    </w:p>
    <w:p w14:paraId="70040DD0" w14:textId="77777777" w:rsidR="0005542D" w:rsidRDefault="0005542D" w:rsidP="0005542D">
      <w:pPr>
        <w:pStyle w:val="Ttulodendicedeautoridades"/>
      </w:pPr>
      <w:r w:rsidRPr="0005542D">
        <w:t>Sumário</w:t>
      </w:r>
    </w:p>
    <w:p w14:paraId="6692C511" w14:textId="77777777" w:rsidR="0005542D" w:rsidRDefault="0005542D">
      <w:pPr>
        <w:spacing w:after="160" w:line="259" w:lineRule="auto"/>
        <w:ind w:firstLine="0"/>
        <w:jc w:val="left"/>
        <w:outlineLvl w:val="9"/>
      </w:pPr>
    </w:p>
    <w:p w14:paraId="312B32DE" w14:textId="49272EE4" w:rsidR="00636A97" w:rsidRDefault="003C5BA6">
      <w:pPr>
        <w:pStyle w:val="Sumrio1"/>
        <w:tabs>
          <w:tab w:val="left" w:pos="1200"/>
          <w:tab w:val="right" w:leader="dot" w:pos="9061"/>
        </w:tabs>
        <w:rPr>
          <w:ins w:id="746" w:author="Ryan Lemos" w:date="2019-10-15T23:35:00Z"/>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ins w:id="747" w:author="Ryan Lemos" w:date="2019-10-15T23:35:00Z">
        <w:r w:rsidR="00636A97">
          <w:rPr>
            <w:noProof/>
          </w:rPr>
          <w:t>1</w:t>
        </w:r>
        <w:r w:rsidR="00636A97">
          <w:rPr>
            <w:rFonts w:asciiTheme="minorHAnsi" w:eastAsiaTheme="minorEastAsia" w:hAnsiTheme="minorHAnsi" w:cstheme="minorBidi"/>
            <w:b w:val="0"/>
            <w:bCs w:val="0"/>
            <w:caps w:val="0"/>
            <w:noProof/>
            <w:sz w:val="22"/>
            <w:szCs w:val="22"/>
            <w:lang w:eastAsia="pt-BR"/>
          </w:rPr>
          <w:tab/>
        </w:r>
        <w:r w:rsidR="00636A97">
          <w:rPr>
            <w:noProof/>
          </w:rPr>
          <w:t>INTRODUÇÃO</w:t>
        </w:r>
        <w:r w:rsidR="00636A97">
          <w:rPr>
            <w:noProof/>
          </w:rPr>
          <w:tab/>
        </w:r>
        <w:r w:rsidR="00636A97">
          <w:rPr>
            <w:noProof/>
          </w:rPr>
          <w:fldChar w:fldCharType="begin"/>
        </w:r>
        <w:r w:rsidR="00636A97">
          <w:rPr>
            <w:noProof/>
          </w:rPr>
          <w:instrText xml:space="preserve"> PAGEREF _Toc22075271 \h </w:instrText>
        </w:r>
        <w:r w:rsidR="00636A97">
          <w:rPr>
            <w:noProof/>
          </w:rPr>
        </w:r>
      </w:ins>
      <w:r w:rsidR="00636A97">
        <w:rPr>
          <w:noProof/>
        </w:rPr>
        <w:fldChar w:fldCharType="separate"/>
      </w:r>
      <w:ins w:id="748" w:author="Ryan Lemos" w:date="2019-10-15T23:35:00Z">
        <w:r w:rsidR="00636A97">
          <w:rPr>
            <w:noProof/>
          </w:rPr>
          <w:t>20</w:t>
        </w:r>
        <w:r w:rsidR="00636A97">
          <w:rPr>
            <w:noProof/>
          </w:rPr>
          <w:fldChar w:fldCharType="end"/>
        </w:r>
      </w:ins>
    </w:p>
    <w:p w14:paraId="614B2964" w14:textId="281703CC" w:rsidR="00636A97" w:rsidRDefault="00636A97">
      <w:pPr>
        <w:pStyle w:val="Sumrio1"/>
        <w:tabs>
          <w:tab w:val="left" w:pos="1200"/>
          <w:tab w:val="right" w:leader="dot" w:pos="9061"/>
        </w:tabs>
        <w:rPr>
          <w:ins w:id="749" w:author="Ryan Lemos" w:date="2019-10-15T23:35:00Z"/>
          <w:rFonts w:asciiTheme="minorHAnsi" w:eastAsiaTheme="minorEastAsia" w:hAnsiTheme="minorHAnsi" w:cstheme="minorBidi"/>
          <w:b w:val="0"/>
          <w:bCs w:val="0"/>
          <w:caps w:val="0"/>
          <w:noProof/>
          <w:sz w:val="22"/>
          <w:szCs w:val="22"/>
          <w:lang w:eastAsia="pt-BR"/>
        </w:rPr>
      </w:pPr>
      <w:ins w:id="750" w:author="Ryan Lemos" w:date="2019-10-15T23:35:00Z">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_Toc22075272 \h </w:instrText>
        </w:r>
        <w:r>
          <w:rPr>
            <w:noProof/>
          </w:rPr>
        </w:r>
      </w:ins>
      <w:r>
        <w:rPr>
          <w:noProof/>
        </w:rPr>
        <w:fldChar w:fldCharType="separate"/>
      </w:r>
      <w:ins w:id="751" w:author="Ryan Lemos" w:date="2019-10-15T23:35:00Z">
        <w:r>
          <w:rPr>
            <w:noProof/>
          </w:rPr>
          <w:t>24</w:t>
        </w:r>
        <w:r>
          <w:rPr>
            <w:noProof/>
          </w:rPr>
          <w:fldChar w:fldCharType="end"/>
        </w:r>
      </w:ins>
    </w:p>
    <w:p w14:paraId="1B7FCAC1" w14:textId="66D184C2" w:rsidR="00636A97" w:rsidRDefault="00636A97">
      <w:pPr>
        <w:pStyle w:val="Sumrio2"/>
        <w:tabs>
          <w:tab w:val="left" w:pos="1200"/>
          <w:tab w:val="right" w:leader="dot" w:pos="9061"/>
        </w:tabs>
        <w:rPr>
          <w:ins w:id="752" w:author="Ryan Lemos" w:date="2019-10-15T23:35:00Z"/>
          <w:rFonts w:asciiTheme="minorHAnsi" w:eastAsiaTheme="minorEastAsia" w:hAnsiTheme="minorHAnsi" w:cstheme="minorBidi"/>
          <w:caps w:val="0"/>
          <w:noProof/>
          <w:sz w:val="22"/>
          <w:szCs w:val="22"/>
          <w:lang w:eastAsia="pt-BR"/>
        </w:rPr>
      </w:pPr>
      <w:ins w:id="753" w:author="Ryan Lemos" w:date="2019-10-15T23:35:00Z">
        <w:r>
          <w:rPr>
            <w:noProof/>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_Toc22075273 \h </w:instrText>
        </w:r>
        <w:r>
          <w:rPr>
            <w:noProof/>
          </w:rPr>
        </w:r>
      </w:ins>
      <w:r>
        <w:rPr>
          <w:noProof/>
        </w:rPr>
        <w:fldChar w:fldCharType="separate"/>
      </w:r>
      <w:ins w:id="754" w:author="Ryan Lemos" w:date="2019-10-15T23:35:00Z">
        <w:r>
          <w:rPr>
            <w:noProof/>
          </w:rPr>
          <w:t>24</w:t>
        </w:r>
        <w:r>
          <w:rPr>
            <w:noProof/>
          </w:rPr>
          <w:fldChar w:fldCharType="end"/>
        </w:r>
      </w:ins>
    </w:p>
    <w:p w14:paraId="10921765" w14:textId="43E404FD" w:rsidR="00636A97" w:rsidRDefault="00636A97">
      <w:pPr>
        <w:pStyle w:val="Sumrio3"/>
        <w:rPr>
          <w:ins w:id="755" w:author="Ryan Lemos" w:date="2019-10-15T23:35:00Z"/>
          <w:rFonts w:asciiTheme="minorHAnsi" w:eastAsiaTheme="minorEastAsia" w:hAnsiTheme="minorHAnsi" w:cstheme="minorBidi"/>
          <w:b w:val="0"/>
          <w:iCs w:val="0"/>
          <w:noProof/>
          <w:sz w:val="22"/>
          <w:szCs w:val="22"/>
          <w:lang w:eastAsia="pt-BR"/>
        </w:rPr>
      </w:pPr>
      <w:ins w:id="756" w:author="Ryan Lemos" w:date="2019-10-15T23:35:00Z">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_Toc22075274 \h </w:instrText>
        </w:r>
        <w:r>
          <w:rPr>
            <w:noProof/>
          </w:rPr>
        </w:r>
      </w:ins>
      <w:r>
        <w:rPr>
          <w:noProof/>
        </w:rPr>
        <w:fldChar w:fldCharType="separate"/>
      </w:r>
      <w:ins w:id="757" w:author="Ryan Lemos" w:date="2019-10-15T23:35:00Z">
        <w:r>
          <w:rPr>
            <w:noProof/>
          </w:rPr>
          <w:t>24</w:t>
        </w:r>
        <w:r>
          <w:rPr>
            <w:noProof/>
          </w:rPr>
          <w:fldChar w:fldCharType="end"/>
        </w:r>
      </w:ins>
    </w:p>
    <w:p w14:paraId="4F9849E5" w14:textId="16388F16" w:rsidR="00636A97" w:rsidRDefault="00636A97">
      <w:pPr>
        <w:pStyle w:val="Sumrio2"/>
        <w:tabs>
          <w:tab w:val="left" w:pos="1200"/>
          <w:tab w:val="right" w:leader="dot" w:pos="9061"/>
        </w:tabs>
        <w:rPr>
          <w:ins w:id="758" w:author="Ryan Lemos" w:date="2019-10-15T23:35:00Z"/>
          <w:rFonts w:asciiTheme="minorHAnsi" w:eastAsiaTheme="minorEastAsia" w:hAnsiTheme="minorHAnsi" w:cstheme="minorBidi"/>
          <w:caps w:val="0"/>
          <w:noProof/>
          <w:sz w:val="22"/>
          <w:szCs w:val="22"/>
          <w:lang w:eastAsia="pt-BR"/>
        </w:rPr>
      </w:pPr>
      <w:ins w:id="759" w:author="Ryan Lemos" w:date="2019-10-15T23:35:00Z">
        <w:r>
          <w:rPr>
            <w:noProof/>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_Toc22075275 \h </w:instrText>
        </w:r>
        <w:r>
          <w:rPr>
            <w:noProof/>
          </w:rPr>
        </w:r>
      </w:ins>
      <w:r>
        <w:rPr>
          <w:noProof/>
        </w:rPr>
        <w:fldChar w:fldCharType="separate"/>
      </w:r>
      <w:ins w:id="760" w:author="Ryan Lemos" w:date="2019-10-15T23:35:00Z">
        <w:r>
          <w:rPr>
            <w:noProof/>
          </w:rPr>
          <w:t>27</w:t>
        </w:r>
        <w:r>
          <w:rPr>
            <w:noProof/>
          </w:rPr>
          <w:fldChar w:fldCharType="end"/>
        </w:r>
      </w:ins>
    </w:p>
    <w:p w14:paraId="2057A59E" w14:textId="4ED20E53" w:rsidR="00636A97" w:rsidRDefault="00636A97">
      <w:pPr>
        <w:pStyle w:val="Sumrio3"/>
        <w:rPr>
          <w:ins w:id="761" w:author="Ryan Lemos" w:date="2019-10-15T23:35:00Z"/>
          <w:rFonts w:asciiTheme="minorHAnsi" w:eastAsiaTheme="minorEastAsia" w:hAnsiTheme="minorHAnsi" w:cstheme="minorBidi"/>
          <w:b w:val="0"/>
          <w:iCs w:val="0"/>
          <w:noProof/>
          <w:sz w:val="22"/>
          <w:szCs w:val="22"/>
          <w:lang w:eastAsia="pt-BR"/>
        </w:rPr>
      </w:pPr>
      <w:ins w:id="762" w:author="Ryan Lemos" w:date="2019-10-15T23:35:00Z">
        <w:r>
          <w:rPr>
            <w:noProof/>
          </w:rPr>
          <w:t>2.2.1</w:t>
        </w:r>
        <w:r>
          <w:rPr>
            <w:rFonts w:asciiTheme="minorHAnsi" w:eastAsiaTheme="minorEastAsia" w:hAnsiTheme="minorHAnsi" w:cstheme="minorBidi"/>
            <w:b w:val="0"/>
            <w:iCs w:val="0"/>
            <w:noProof/>
            <w:sz w:val="22"/>
            <w:szCs w:val="22"/>
            <w:lang w:eastAsia="pt-BR"/>
          </w:rPr>
          <w:tab/>
        </w:r>
        <w:r>
          <w:rPr>
            <w:noProof/>
          </w:rPr>
          <w:t>Controle de acessos</w:t>
        </w:r>
        <w:r>
          <w:rPr>
            <w:noProof/>
          </w:rPr>
          <w:tab/>
        </w:r>
        <w:r>
          <w:rPr>
            <w:noProof/>
          </w:rPr>
          <w:fldChar w:fldCharType="begin"/>
        </w:r>
        <w:r>
          <w:rPr>
            <w:noProof/>
          </w:rPr>
          <w:instrText xml:space="preserve"> PAGEREF _Toc22075276 \h </w:instrText>
        </w:r>
        <w:r>
          <w:rPr>
            <w:noProof/>
          </w:rPr>
        </w:r>
      </w:ins>
      <w:r>
        <w:rPr>
          <w:noProof/>
        </w:rPr>
        <w:fldChar w:fldCharType="separate"/>
      </w:r>
      <w:ins w:id="763" w:author="Ryan Lemos" w:date="2019-10-15T23:35:00Z">
        <w:r>
          <w:rPr>
            <w:noProof/>
          </w:rPr>
          <w:t>27</w:t>
        </w:r>
        <w:r>
          <w:rPr>
            <w:noProof/>
          </w:rPr>
          <w:fldChar w:fldCharType="end"/>
        </w:r>
      </w:ins>
    </w:p>
    <w:p w14:paraId="5D79668E" w14:textId="2014AA6C" w:rsidR="00636A97" w:rsidRDefault="00636A97">
      <w:pPr>
        <w:pStyle w:val="Sumrio3"/>
        <w:rPr>
          <w:ins w:id="764" w:author="Ryan Lemos" w:date="2019-10-15T23:35:00Z"/>
          <w:rFonts w:asciiTheme="minorHAnsi" w:eastAsiaTheme="minorEastAsia" w:hAnsiTheme="minorHAnsi" w:cstheme="minorBidi"/>
          <w:b w:val="0"/>
          <w:iCs w:val="0"/>
          <w:noProof/>
          <w:sz w:val="22"/>
          <w:szCs w:val="22"/>
          <w:lang w:eastAsia="pt-BR"/>
        </w:rPr>
      </w:pPr>
      <w:ins w:id="765" w:author="Ryan Lemos" w:date="2019-10-15T23:35:00Z">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_Toc22075277 \h </w:instrText>
        </w:r>
        <w:r>
          <w:rPr>
            <w:noProof/>
          </w:rPr>
        </w:r>
      </w:ins>
      <w:r>
        <w:rPr>
          <w:noProof/>
        </w:rPr>
        <w:fldChar w:fldCharType="separate"/>
      </w:r>
      <w:ins w:id="766" w:author="Ryan Lemos" w:date="2019-10-15T23:35:00Z">
        <w:r>
          <w:rPr>
            <w:noProof/>
          </w:rPr>
          <w:t>28</w:t>
        </w:r>
        <w:r>
          <w:rPr>
            <w:noProof/>
          </w:rPr>
          <w:fldChar w:fldCharType="end"/>
        </w:r>
      </w:ins>
    </w:p>
    <w:p w14:paraId="15602C5B" w14:textId="659745CE" w:rsidR="00636A97" w:rsidRDefault="00636A97">
      <w:pPr>
        <w:pStyle w:val="Sumrio3"/>
        <w:rPr>
          <w:ins w:id="767" w:author="Ryan Lemos" w:date="2019-10-15T23:35:00Z"/>
          <w:rFonts w:asciiTheme="minorHAnsi" w:eastAsiaTheme="minorEastAsia" w:hAnsiTheme="minorHAnsi" w:cstheme="minorBidi"/>
          <w:b w:val="0"/>
          <w:iCs w:val="0"/>
          <w:noProof/>
          <w:sz w:val="22"/>
          <w:szCs w:val="22"/>
          <w:lang w:eastAsia="pt-BR"/>
        </w:rPr>
      </w:pPr>
      <w:ins w:id="768" w:author="Ryan Lemos" w:date="2019-10-15T23:35:00Z">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_Toc22075278 \h </w:instrText>
        </w:r>
        <w:r>
          <w:rPr>
            <w:noProof/>
          </w:rPr>
        </w:r>
      </w:ins>
      <w:r>
        <w:rPr>
          <w:noProof/>
        </w:rPr>
        <w:fldChar w:fldCharType="separate"/>
      </w:r>
      <w:ins w:id="769" w:author="Ryan Lemos" w:date="2019-10-15T23:35:00Z">
        <w:r>
          <w:rPr>
            <w:noProof/>
          </w:rPr>
          <w:t>29</w:t>
        </w:r>
        <w:r>
          <w:rPr>
            <w:noProof/>
          </w:rPr>
          <w:fldChar w:fldCharType="end"/>
        </w:r>
      </w:ins>
    </w:p>
    <w:p w14:paraId="25925F93" w14:textId="77FD89BD" w:rsidR="00636A97" w:rsidRDefault="00636A97">
      <w:pPr>
        <w:pStyle w:val="Sumrio4"/>
        <w:tabs>
          <w:tab w:val="left" w:pos="1200"/>
          <w:tab w:val="right" w:leader="dot" w:pos="9061"/>
        </w:tabs>
        <w:rPr>
          <w:ins w:id="770" w:author="Ryan Lemos" w:date="2019-10-15T23:35:00Z"/>
          <w:rFonts w:asciiTheme="minorHAnsi" w:eastAsiaTheme="minorEastAsia" w:hAnsiTheme="minorHAnsi" w:cstheme="minorBidi"/>
          <w:noProof/>
          <w:sz w:val="22"/>
          <w:szCs w:val="22"/>
          <w:lang w:eastAsia="pt-BR"/>
        </w:rPr>
      </w:pPr>
      <w:ins w:id="771" w:author="Ryan Lemos" w:date="2019-10-15T23:35:00Z">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AC13D7">
          <w:rPr>
            <w:i/>
            <w:noProof/>
          </w:rPr>
          <w:t>Business Process Model and Notation</w:t>
        </w:r>
        <w:r>
          <w:rPr>
            <w:noProof/>
          </w:rPr>
          <w:t xml:space="preserve"> (BPMN)</w:t>
        </w:r>
        <w:r>
          <w:rPr>
            <w:noProof/>
          </w:rPr>
          <w:tab/>
        </w:r>
        <w:r>
          <w:rPr>
            <w:noProof/>
          </w:rPr>
          <w:fldChar w:fldCharType="begin"/>
        </w:r>
        <w:r>
          <w:rPr>
            <w:noProof/>
          </w:rPr>
          <w:instrText xml:space="preserve"> PAGEREF _Toc22075279 \h </w:instrText>
        </w:r>
        <w:r>
          <w:rPr>
            <w:noProof/>
          </w:rPr>
        </w:r>
      </w:ins>
      <w:r>
        <w:rPr>
          <w:noProof/>
        </w:rPr>
        <w:fldChar w:fldCharType="separate"/>
      </w:r>
      <w:ins w:id="772" w:author="Ryan Lemos" w:date="2019-10-15T23:35:00Z">
        <w:r>
          <w:rPr>
            <w:noProof/>
          </w:rPr>
          <w:t>30</w:t>
        </w:r>
        <w:r>
          <w:rPr>
            <w:noProof/>
          </w:rPr>
          <w:fldChar w:fldCharType="end"/>
        </w:r>
      </w:ins>
    </w:p>
    <w:p w14:paraId="7B694CEF" w14:textId="70A7E43B" w:rsidR="00636A97" w:rsidRDefault="00636A97">
      <w:pPr>
        <w:pStyle w:val="Sumrio4"/>
        <w:tabs>
          <w:tab w:val="left" w:pos="1200"/>
          <w:tab w:val="right" w:leader="dot" w:pos="9061"/>
        </w:tabs>
        <w:rPr>
          <w:ins w:id="773" w:author="Ryan Lemos" w:date="2019-10-15T23:35:00Z"/>
          <w:rFonts w:asciiTheme="minorHAnsi" w:eastAsiaTheme="minorEastAsia" w:hAnsiTheme="minorHAnsi" w:cstheme="minorBidi"/>
          <w:noProof/>
          <w:sz w:val="22"/>
          <w:szCs w:val="22"/>
          <w:lang w:eastAsia="pt-BR"/>
        </w:rPr>
      </w:pPr>
      <w:ins w:id="774" w:author="Ryan Lemos" w:date="2019-10-15T23:35:00Z">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_Toc22075280 \h </w:instrText>
        </w:r>
        <w:r>
          <w:rPr>
            <w:noProof/>
          </w:rPr>
        </w:r>
      </w:ins>
      <w:r>
        <w:rPr>
          <w:noProof/>
        </w:rPr>
        <w:fldChar w:fldCharType="separate"/>
      </w:r>
      <w:ins w:id="775" w:author="Ryan Lemos" w:date="2019-10-15T23:35:00Z">
        <w:r>
          <w:rPr>
            <w:noProof/>
          </w:rPr>
          <w:t>34</w:t>
        </w:r>
        <w:r>
          <w:rPr>
            <w:noProof/>
          </w:rPr>
          <w:fldChar w:fldCharType="end"/>
        </w:r>
      </w:ins>
    </w:p>
    <w:p w14:paraId="11B9786B" w14:textId="0D5BBC56" w:rsidR="00636A97" w:rsidRDefault="00636A97">
      <w:pPr>
        <w:pStyle w:val="Sumrio4"/>
        <w:tabs>
          <w:tab w:val="left" w:pos="1200"/>
          <w:tab w:val="right" w:leader="dot" w:pos="9061"/>
        </w:tabs>
        <w:rPr>
          <w:ins w:id="776" w:author="Ryan Lemos" w:date="2019-10-15T23:35:00Z"/>
          <w:rFonts w:asciiTheme="minorHAnsi" w:eastAsiaTheme="minorEastAsia" w:hAnsiTheme="minorHAnsi" w:cstheme="minorBidi"/>
          <w:noProof/>
          <w:sz w:val="22"/>
          <w:szCs w:val="22"/>
          <w:lang w:eastAsia="pt-BR"/>
        </w:rPr>
      </w:pPr>
      <w:ins w:id="777" w:author="Ryan Lemos" w:date="2019-10-15T23:35:00Z">
        <w:r>
          <w:rPr>
            <w:noProof/>
          </w:rPr>
          <w:t>2.2.3.3</w:t>
        </w:r>
        <w:r>
          <w:rPr>
            <w:rFonts w:asciiTheme="minorHAnsi" w:eastAsiaTheme="minorEastAsia" w:hAnsiTheme="minorHAnsi" w:cstheme="minorBidi"/>
            <w:noProof/>
            <w:sz w:val="22"/>
            <w:szCs w:val="22"/>
            <w:lang w:eastAsia="pt-BR"/>
          </w:rPr>
          <w:tab/>
        </w:r>
        <w:r w:rsidRPr="00AC13D7">
          <w:rPr>
            <w:i/>
            <w:noProof/>
          </w:rPr>
          <w:t>Extreme Programming</w:t>
        </w:r>
        <w:r>
          <w:rPr>
            <w:noProof/>
          </w:rPr>
          <w:t xml:space="preserve"> (XP)</w:t>
        </w:r>
        <w:r>
          <w:rPr>
            <w:noProof/>
          </w:rPr>
          <w:tab/>
        </w:r>
        <w:r>
          <w:rPr>
            <w:noProof/>
          </w:rPr>
          <w:fldChar w:fldCharType="begin"/>
        </w:r>
        <w:r>
          <w:rPr>
            <w:noProof/>
          </w:rPr>
          <w:instrText xml:space="preserve"> PAGEREF _Toc22075281 \h </w:instrText>
        </w:r>
        <w:r>
          <w:rPr>
            <w:noProof/>
          </w:rPr>
        </w:r>
      </w:ins>
      <w:r>
        <w:rPr>
          <w:noProof/>
        </w:rPr>
        <w:fldChar w:fldCharType="separate"/>
      </w:r>
      <w:ins w:id="778" w:author="Ryan Lemos" w:date="2019-10-15T23:35:00Z">
        <w:r>
          <w:rPr>
            <w:noProof/>
          </w:rPr>
          <w:t>35</w:t>
        </w:r>
        <w:r>
          <w:rPr>
            <w:noProof/>
          </w:rPr>
          <w:fldChar w:fldCharType="end"/>
        </w:r>
      </w:ins>
    </w:p>
    <w:p w14:paraId="134D63A3" w14:textId="60B50DC9" w:rsidR="00636A97" w:rsidRDefault="00636A97">
      <w:pPr>
        <w:pStyle w:val="Sumrio3"/>
        <w:rPr>
          <w:ins w:id="779" w:author="Ryan Lemos" w:date="2019-10-15T23:35:00Z"/>
          <w:rFonts w:asciiTheme="minorHAnsi" w:eastAsiaTheme="minorEastAsia" w:hAnsiTheme="minorHAnsi" w:cstheme="minorBidi"/>
          <w:b w:val="0"/>
          <w:iCs w:val="0"/>
          <w:noProof/>
          <w:sz w:val="22"/>
          <w:szCs w:val="22"/>
          <w:lang w:eastAsia="pt-BR"/>
        </w:rPr>
      </w:pPr>
      <w:ins w:id="780" w:author="Ryan Lemos" w:date="2019-10-15T23:35:00Z">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_Toc22075282 \h </w:instrText>
        </w:r>
        <w:r>
          <w:rPr>
            <w:noProof/>
          </w:rPr>
        </w:r>
      </w:ins>
      <w:r>
        <w:rPr>
          <w:noProof/>
        </w:rPr>
        <w:fldChar w:fldCharType="separate"/>
      </w:r>
      <w:ins w:id="781" w:author="Ryan Lemos" w:date="2019-10-15T23:35:00Z">
        <w:r>
          <w:rPr>
            <w:noProof/>
          </w:rPr>
          <w:t>37</w:t>
        </w:r>
        <w:r>
          <w:rPr>
            <w:noProof/>
          </w:rPr>
          <w:fldChar w:fldCharType="end"/>
        </w:r>
      </w:ins>
    </w:p>
    <w:p w14:paraId="1AF411A0" w14:textId="07CE19D9" w:rsidR="00636A97" w:rsidRDefault="00636A97">
      <w:pPr>
        <w:pStyle w:val="Sumrio4"/>
        <w:tabs>
          <w:tab w:val="left" w:pos="1200"/>
          <w:tab w:val="right" w:leader="dot" w:pos="9061"/>
        </w:tabs>
        <w:rPr>
          <w:ins w:id="782" w:author="Ryan Lemos" w:date="2019-10-15T23:35:00Z"/>
          <w:rFonts w:asciiTheme="minorHAnsi" w:eastAsiaTheme="minorEastAsia" w:hAnsiTheme="minorHAnsi" w:cstheme="minorBidi"/>
          <w:noProof/>
          <w:sz w:val="22"/>
          <w:szCs w:val="22"/>
          <w:lang w:eastAsia="pt-BR"/>
        </w:rPr>
      </w:pPr>
      <w:ins w:id="783" w:author="Ryan Lemos" w:date="2019-10-15T23:35:00Z">
        <w:r>
          <w:rPr>
            <w:noProof/>
          </w:rPr>
          <w:t>2.2.4.1</w:t>
        </w:r>
        <w:r>
          <w:rPr>
            <w:rFonts w:asciiTheme="minorHAnsi" w:eastAsiaTheme="minorEastAsia" w:hAnsiTheme="minorHAnsi" w:cstheme="minorBidi"/>
            <w:noProof/>
            <w:sz w:val="22"/>
            <w:szCs w:val="22"/>
            <w:lang w:eastAsia="pt-BR"/>
          </w:rPr>
          <w:tab/>
        </w:r>
        <w:r w:rsidRPr="00AC13D7">
          <w:rPr>
            <w:i/>
            <w:noProof/>
          </w:rPr>
          <w:t>Visual Studio Code</w:t>
        </w:r>
        <w:r>
          <w:rPr>
            <w:noProof/>
          </w:rPr>
          <w:t xml:space="preserve"> (VSCODE)</w:t>
        </w:r>
        <w:r>
          <w:rPr>
            <w:noProof/>
          </w:rPr>
          <w:tab/>
        </w:r>
        <w:r>
          <w:rPr>
            <w:noProof/>
          </w:rPr>
          <w:fldChar w:fldCharType="begin"/>
        </w:r>
        <w:r>
          <w:rPr>
            <w:noProof/>
          </w:rPr>
          <w:instrText xml:space="preserve"> PAGEREF _Toc22075283 \h </w:instrText>
        </w:r>
        <w:r>
          <w:rPr>
            <w:noProof/>
          </w:rPr>
        </w:r>
      </w:ins>
      <w:r>
        <w:rPr>
          <w:noProof/>
        </w:rPr>
        <w:fldChar w:fldCharType="separate"/>
      </w:r>
      <w:ins w:id="784" w:author="Ryan Lemos" w:date="2019-10-15T23:35:00Z">
        <w:r>
          <w:rPr>
            <w:noProof/>
          </w:rPr>
          <w:t>38</w:t>
        </w:r>
        <w:r>
          <w:rPr>
            <w:noProof/>
          </w:rPr>
          <w:fldChar w:fldCharType="end"/>
        </w:r>
      </w:ins>
    </w:p>
    <w:p w14:paraId="2054DD73" w14:textId="03D4BDF4" w:rsidR="00636A97" w:rsidRPr="00636A97" w:rsidRDefault="00636A97">
      <w:pPr>
        <w:pStyle w:val="Sumrio4"/>
        <w:tabs>
          <w:tab w:val="left" w:pos="1200"/>
          <w:tab w:val="right" w:leader="dot" w:pos="9061"/>
        </w:tabs>
        <w:rPr>
          <w:ins w:id="785" w:author="Ryan Lemos" w:date="2019-10-15T23:35:00Z"/>
          <w:rFonts w:asciiTheme="minorHAnsi" w:eastAsiaTheme="minorEastAsia" w:hAnsiTheme="minorHAnsi" w:cstheme="minorBidi"/>
          <w:noProof/>
          <w:sz w:val="22"/>
          <w:szCs w:val="22"/>
          <w:lang w:val="en-US" w:eastAsia="pt-BR"/>
          <w:rPrChange w:id="786" w:author="Ryan Lemos" w:date="2019-10-15T23:36:00Z">
            <w:rPr>
              <w:ins w:id="787" w:author="Ryan Lemos" w:date="2019-10-15T23:35:00Z"/>
              <w:rFonts w:asciiTheme="minorHAnsi" w:eastAsiaTheme="minorEastAsia" w:hAnsiTheme="minorHAnsi" w:cstheme="minorBidi"/>
              <w:noProof/>
              <w:sz w:val="22"/>
              <w:szCs w:val="22"/>
              <w:lang w:eastAsia="pt-BR"/>
            </w:rPr>
          </w:rPrChange>
        </w:rPr>
      </w:pPr>
      <w:ins w:id="788" w:author="Ryan Lemos" w:date="2019-10-15T23:35:00Z">
        <w:r w:rsidRPr="00AC13D7">
          <w:rPr>
            <w:noProof/>
            <w:lang w:val="en-US"/>
          </w:rPr>
          <w:t>2.2.4.2</w:t>
        </w:r>
        <w:r w:rsidRPr="00636A97">
          <w:rPr>
            <w:rFonts w:asciiTheme="minorHAnsi" w:eastAsiaTheme="minorEastAsia" w:hAnsiTheme="minorHAnsi" w:cstheme="minorBidi"/>
            <w:noProof/>
            <w:sz w:val="22"/>
            <w:szCs w:val="22"/>
            <w:lang w:val="en-US" w:eastAsia="pt-BR"/>
            <w:rPrChange w:id="789" w:author="Ryan Lemos" w:date="2019-10-15T23:36:00Z">
              <w:rPr>
                <w:rFonts w:asciiTheme="minorHAnsi" w:eastAsiaTheme="minorEastAsia" w:hAnsiTheme="minorHAnsi" w:cstheme="minorBidi"/>
                <w:noProof/>
                <w:sz w:val="22"/>
                <w:szCs w:val="22"/>
                <w:lang w:eastAsia="pt-BR"/>
              </w:rPr>
            </w:rPrChange>
          </w:rPr>
          <w:tab/>
        </w:r>
        <w:r w:rsidRPr="00AC13D7">
          <w:rPr>
            <w:i/>
            <w:noProof/>
            <w:lang w:val="en-US"/>
          </w:rPr>
          <w:t>Hyper Text Markup Language</w:t>
        </w:r>
        <w:r w:rsidRPr="00AC13D7">
          <w:rPr>
            <w:noProof/>
            <w:lang w:val="en-US"/>
          </w:rPr>
          <w:t xml:space="preserve"> (HTML)</w:t>
        </w:r>
        <w:r w:rsidRPr="00636A97">
          <w:rPr>
            <w:noProof/>
            <w:lang w:val="en-US"/>
            <w:rPrChange w:id="790" w:author="Ryan Lemos" w:date="2019-10-15T23:36:00Z">
              <w:rPr>
                <w:noProof/>
              </w:rPr>
            </w:rPrChange>
          </w:rPr>
          <w:tab/>
        </w:r>
        <w:r>
          <w:rPr>
            <w:noProof/>
          </w:rPr>
          <w:fldChar w:fldCharType="begin"/>
        </w:r>
        <w:r w:rsidRPr="00636A97">
          <w:rPr>
            <w:noProof/>
            <w:lang w:val="en-US"/>
            <w:rPrChange w:id="791" w:author="Ryan Lemos" w:date="2019-10-15T23:36:00Z">
              <w:rPr>
                <w:noProof/>
              </w:rPr>
            </w:rPrChange>
          </w:rPr>
          <w:instrText xml:space="preserve"> PAGEREF _Toc22075284 \h </w:instrText>
        </w:r>
        <w:r>
          <w:rPr>
            <w:noProof/>
          </w:rPr>
        </w:r>
      </w:ins>
      <w:r>
        <w:rPr>
          <w:noProof/>
        </w:rPr>
        <w:fldChar w:fldCharType="separate"/>
      </w:r>
      <w:ins w:id="792" w:author="Ryan Lemos" w:date="2019-10-15T23:35:00Z">
        <w:r w:rsidRPr="00636A97">
          <w:rPr>
            <w:noProof/>
            <w:lang w:val="en-US"/>
            <w:rPrChange w:id="793" w:author="Ryan Lemos" w:date="2019-10-15T23:36:00Z">
              <w:rPr>
                <w:noProof/>
              </w:rPr>
            </w:rPrChange>
          </w:rPr>
          <w:t>38</w:t>
        </w:r>
        <w:r>
          <w:rPr>
            <w:noProof/>
          </w:rPr>
          <w:fldChar w:fldCharType="end"/>
        </w:r>
      </w:ins>
    </w:p>
    <w:p w14:paraId="72C052B3" w14:textId="677E999D" w:rsidR="00636A97" w:rsidRPr="00636A97" w:rsidRDefault="00636A97">
      <w:pPr>
        <w:pStyle w:val="Sumrio4"/>
        <w:tabs>
          <w:tab w:val="left" w:pos="1200"/>
          <w:tab w:val="right" w:leader="dot" w:pos="9061"/>
        </w:tabs>
        <w:rPr>
          <w:ins w:id="794" w:author="Ryan Lemos" w:date="2019-10-15T23:35:00Z"/>
          <w:rFonts w:asciiTheme="minorHAnsi" w:eastAsiaTheme="minorEastAsia" w:hAnsiTheme="minorHAnsi" w:cstheme="minorBidi"/>
          <w:noProof/>
          <w:sz w:val="22"/>
          <w:szCs w:val="22"/>
          <w:lang w:val="en-US" w:eastAsia="pt-BR"/>
          <w:rPrChange w:id="795" w:author="Ryan Lemos" w:date="2019-10-15T23:36:00Z">
            <w:rPr>
              <w:ins w:id="796" w:author="Ryan Lemos" w:date="2019-10-15T23:35:00Z"/>
              <w:rFonts w:asciiTheme="minorHAnsi" w:eastAsiaTheme="minorEastAsia" w:hAnsiTheme="minorHAnsi" w:cstheme="minorBidi"/>
              <w:noProof/>
              <w:sz w:val="22"/>
              <w:szCs w:val="22"/>
              <w:lang w:eastAsia="pt-BR"/>
            </w:rPr>
          </w:rPrChange>
        </w:rPr>
      </w:pPr>
      <w:ins w:id="797" w:author="Ryan Lemos" w:date="2019-10-15T23:35:00Z">
        <w:r w:rsidRPr="00636A97">
          <w:rPr>
            <w:noProof/>
            <w:lang w:val="en-US"/>
            <w:rPrChange w:id="798" w:author="Ryan Lemos" w:date="2019-10-15T23:36:00Z">
              <w:rPr>
                <w:noProof/>
              </w:rPr>
            </w:rPrChange>
          </w:rPr>
          <w:t>2.2.4.3</w:t>
        </w:r>
        <w:r w:rsidRPr="00636A97">
          <w:rPr>
            <w:rFonts w:asciiTheme="minorHAnsi" w:eastAsiaTheme="minorEastAsia" w:hAnsiTheme="minorHAnsi" w:cstheme="minorBidi"/>
            <w:noProof/>
            <w:sz w:val="22"/>
            <w:szCs w:val="22"/>
            <w:lang w:val="en-US" w:eastAsia="pt-BR"/>
            <w:rPrChange w:id="799" w:author="Ryan Lemos" w:date="2019-10-15T23:36:00Z">
              <w:rPr>
                <w:rFonts w:asciiTheme="minorHAnsi" w:eastAsiaTheme="minorEastAsia" w:hAnsiTheme="minorHAnsi" w:cstheme="minorBidi"/>
                <w:noProof/>
                <w:sz w:val="22"/>
                <w:szCs w:val="22"/>
                <w:lang w:eastAsia="pt-BR"/>
              </w:rPr>
            </w:rPrChange>
          </w:rPr>
          <w:tab/>
        </w:r>
        <w:r w:rsidRPr="00636A97">
          <w:rPr>
            <w:i/>
            <w:noProof/>
            <w:lang w:val="en-US"/>
            <w:rPrChange w:id="800" w:author="Ryan Lemos" w:date="2019-10-15T23:36:00Z">
              <w:rPr>
                <w:i/>
                <w:noProof/>
              </w:rPr>
            </w:rPrChange>
          </w:rPr>
          <w:t>Cascading Style Sheets</w:t>
        </w:r>
        <w:r w:rsidRPr="00636A97">
          <w:rPr>
            <w:noProof/>
            <w:lang w:val="en-US"/>
            <w:rPrChange w:id="801" w:author="Ryan Lemos" w:date="2019-10-15T23:36:00Z">
              <w:rPr>
                <w:noProof/>
              </w:rPr>
            </w:rPrChange>
          </w:rPr>
          <w:t xml:space="preserve"> (CSS)</w:t>
        </w:r>
        <w:r w:rsidRPr="00636A97">
          <w:rPr>
            <w:noProof/>
            <w:lang w:val="en-US"/>
            <w:rPrChange w:id="802" w:author="Ryan Lemos" w:date="2019-10-15T23:36:00Z">
              <w:rPr>
                <w:noProof/>
              </w:rPr>
            </w:rPrChange>
          </w:rPr>
          <w:tab/>
        </w:r>
        <w:r>
          <w:rPr>
            <w:noProof/>
          </w:rPr>
          <w:fldChar w:fldCharType="begin"/>
        </w:r>
        <w:r w:rsidRPr="00636A97">
          <w:rPr>
            <w:noProof/>
            <w:lang w:val="en-US"/>
            <w:rPrChange w:id="803" w:author="Ryan Lemos" w:date="2019-10-15T23:36:00Z">
              <w:rPr>
                <w:noProof/>
              </w:rPr>
            </w:rPrChange>
          </w:rPr>
          <w:instrText xml:space="preserve"> PAGEREF _Toc22075285 \h </w:instrText>
        </w:r>
        <w:r>
          <w:rPr>
            <w:noProof/>
          </w:rPr>
        </w:r>
      </w:ins>
      <w:r>
        <w:rPr>
          <w:noProof/>
        </w:rPr>
        <w:fldChar w:fldCharType="separate"/>
      </w:r>
      <w:ins w:id="804" w:author="Ryan Lemos" w:date="2019-10-15T23:35:00Z">
        <w:r w:rsidRPr="00636A97">
          <w:rPr>
            <w:noProof/>
            <w:lang w:val="en-US"/>
            <w:rPrChange w:id="805" w:author="Ryan Lemos" w:date="2019-10-15T23:36:00Z">
              <w:rPr>
                <w:noProof/>
              </w:rPr>
            </w:rPrChange>
          </w:rPr>
          <w:t>39</w:t>
        </w:r>
        <w:r>
          <w:rPr>
            <w:noProof/>
          </w:rPr>
          <w:fldChar w:fldCharType="end"/>
        </w:r>
      </w:ins>
    </w:p>
    <w:p w14:paraId="573199A2" w14:textId="64BB47B9" w:rsidR="00636A97" w:rsidRPr="00636A97" w:rsidRDefault="00636A97">
      <w:pPr>
        <w:pStyle w:val="Sumrio4"/>
        <w:tabs>
          <w:tab w:val="left" w:pos="1200"/>
          <w:tab w:val="right" w:leader="dot" w:pos="9061"/>
        </w:tabs>
        <w:rPr>
          <w:ins w:id="806" w:author="Ryan Lemos" w:date="2019-10-15T23:35:00Z"/>
          <w:rFonts w:asciiTheme="minorHAnsi" w:eastAsiaTheme="minorEastAsia" w:hAnsiTheme="minorHAnsi" w:cstheme="minorBidi"/>
          <w:noProof/>
          <w:sz w:val="22"/>
          <w:szCs w:val="22"/>
          <w:lang w:val="en-US" w:eastAsia="pt-BR"/>
          <w:rPrChange w:id="807" w:author="Ryan Lemos" w:date="2019-10-15T23:36:00Z">
            <w:rPr>
              <w:ins w:id="808" w:author="Ryan Lemos" w:date="2019-10-15T23:35:00Z"/>
              <w:rFonts w:asciiTheme="minorHAnsi" w:eastAsiaTheme="minorEastAsia" w:hAnsiTheme="minorHAnsi" w:cstheme="minorBidi"/>
              <w:noProof/>
              <w:sz w:val="22"/>
              <w:szCs w:val="22"/>
              <w:lang w:eastAsia="pt-BR"/>
            </w:rPr>
          </w:rPrChange>
        </w:rPr>
      </w:pPr>
      <w:ins w:id="809" w:author="Ryan Lemos" w:date="2019-10-15T23:35:00Z">
        <w:r w:rsidRPr="00636A97">
          <w:rPr>
            <w:noProof/>
            <w:lang w:val="en-US"/>
            <w:rPrChange w:id="810" w:author="Ryan Lemos" w:date="2019-10-15T23:36:00Z">
              <w:rPr>
                <w:noProof/>
              </w:rPr>
            </w:rPrChange>
          </w:rPr>
          <w:t>2.2.4.4</w:t>
        </w:r>
        <w:r w:rsidRPr="00636A97">
          <w:rPr>
            <w:rFonts w:asciiTheme="minorHAnsi" w:eastAsiaTheme="minorEastAsia" w:hAnsiTheme="minorHAnsi" w:cstheme="minorBidi"/>
            <w:noProof/>
            <w:sz w:val="22"/>
            <w:szCs w:val="22"/>
            <w:lang w:val="en-US" w:eastAsia="pt-BR"/>
            <w:rPrChange w:id="811" w:author="Ryan Lemos" w:date="2019-10-15T23:36:00Z">
              <w:rPr>
                <w:rFonts w:asciiTheme="minorHAnsi" w:eastAsiaTheme="minorEastAsia" w:hAnsiTheme="minorHAnsi" w:cstheme="minorBidi"/>
                <w:noProof/>
                <w:sz w:val="22"/>
                <w:szCs w:val="22"/>
                <w:lang w:eastAsia="pt-BR"/>
              </w:rPr>
            </w:rPrChange>
          </w:rPr>
          <w:tab/>
        </w:r>
        <w:r w:rsidRPr="00636A97">
          <w:rPr>
            <w:noProof/>
            <w:lang w:val="en-US"/>
            <w:rPrChange w:id="812" w:author="Ryan Lemos" w:date="2019-10-15T23:36:00Z">
              <w:rPr>
                <w:noProof/>
              </w:rPr>
            </w:rPrChange>
          </w:rPr>
          <w:t>JavaScript (JS)</w:t>
        </w:r>
        <w:r w:rsidRPr="00636A97">
          <w:rPr>
            <w:noProof/>
            <w:lang w:val="en-US"/>
            <w:rPrChange w:id="813" w:author="Ryan Lemos" w:date="2019-10-15T23:36:00Z">
              <w:rPr>
                <w:noProof/>
              </w:rPr>
            </w:rPrChange>
          </w:rPr>
          <w:tab/>
        </w:r>
        <w:r>
          <w:rPr>
            <w:noProof/>
          </w:rPr>
          <w:fldChar w:fldCharType="begin"/>
        </w:r>
        <w:r w:rsidRPr="00636A97">
          <w:rPr>
            <w:noProof/>
            <w:lang w:val="en-US"/>
            <w:rPrChange w:id="814" w:author="Ryan Lemos" w:date="2019-10-15T23:36:00Z">
              <w:rPr>
                <w:noProof/>
              </w:rPr>
            </w:rPrChange>
          </w:rPr>
          <w:instrText xml:space="preserve"> PAGEREF _Toc22075286 \h </w:instrText>
        </w:r>
        <w:r>
          <w:rPr>
            <w:noProof/>
          </w:rPr>
        </w:r>
      </w:ins>
      <w:r>
        <w:rPr>
          <w:noProof/>
        </w:rPr>
        <w:fldChar w:fldCharType="separate"/>
      </w:r>
      <w:ins w:id="815" w:author="Ryan Lemos" w:date="2019-10-15T23:35:00Z">
        <w:r w:rsidRPr="00636A97">
          <w:rPr>
            <w:noProof/>
            <w:lang w:val="en-US"/>
            <w:rPrChange w:id="816" w:author="Ryan Lemos" w:date="2019-10-15T23:36:00Z">
              <w:rPr>
                <w:noProof/>
              </w:rPr>
            </w:rPrChange>
          </w:rPr>
          <w:t>40</w:t>
        </w:r>
        <w:r>
          <w:rPr>
            <w:noProof/>
          </w:rPr>
          <w:fldChar w:fldCharType="end"/>
        </w:r>
      </w:ins>
    </w:p>
    <w:p w14:paraId="24DFB864" w14:textId="1410909E" w:rsidR="00636A97" w:rsidRPr="00636A97" w:rsidRDefault="00636A97">
      <w:pPr>
        <w:pStyle w:val="Sumrio4"/>
        <w:tabs>
          <w:tab w:val="left" w:pos="1200"/>
          <w:tab w:val="right" w:leader="dot" w:pos="9061"/>
        </w:tabs>
        <w:rPr>
          <w:ins w:id="817" w:author="Ryan Lemos" w:date="2019-10-15T23:35:00Z"/>
          <w:rFonts w:asciiTheme="minorHAnsi" w:eastAsiaTheme="minorEastAsia" w:hAnsiTheme="minorHAnsi" w:cstheme="minorBidi"/>
          <w:noProof/>
          <w:sz w:val="22"/>
          <w:szCs w:val="22"/>
          <w:lang w:val="en-US" w:eastAsia="pt-BR"/>
          <w:rPrChange w:id="818" w:author="Ryan Lemos" w:date="2019-10-15T23:36:00Z">
            <w:rPr>
              <w:ins w:id="819" w:author="Ryan Lemos" w:date="2019-10-15T23:35:00Z"/>
              <w:rFonts w:asciiTheme="minorHAnsi" w:eastAsiaTheme="minorEastAsia" w:hAnsiTheme="minorHAnsi" w:cstheme="minorBidi"/>
              <w:noProof/>
              <w:sz w:val="22"/>
              <w:szCs w:val="22"/>
              <w:lang w:eastAsia="pt-BR"/>
            </w:rPr>
          </w:rPrChange>
        </w:rPr>
      </w:pPr>
      <w:ins w:id="820" w:author="Ryan Lemos" w:date="2019-10-15T23:35:00Z">
        <w:r w:rsidRPr="00636A97">
          <w:rPr>
            <w:noProof/>
            <w:lang w:val="en-US"/>
            <w:rPrChange w:id="821" w:author="Ryan Lemos" w:date="2019-10-15T23:36:00Z">
              <w:rPr>
                <w:noProof/>
              </w:rPr>
            </w:rPrChange>
          </w:rPr>
          <w:t>2.2.4.5</w:t>
        </w:r>
        <w:r w:rsidRPr="00636A97">
          <w:rPr>
            <w:rFonts w:asciiTheme="minorHAnsi" w:eastAsiaTheme="minorEastAsia" w:hAnsiTheme="minorHAnsi" w:cstheme="minorBidi"/>
            <w:noProof/>
            <w:sz w:val="22"/>
            <w:szCs w:val="22"/>
            <w:lang w:val="en-US" w:eastAsia="pt-BR"/>
            <w:rPrChange w:id="822" w:author="Ryan Lemos" w:date="2019-10-15T23:36:00Z">
              <w:rPr>
                <w:rFonts w:asciiTheme="minorHAnsi" w:eastAsiaTheme="minorEastAsia" w:hAnsiTheme="minorHAnsi" w:cstheme="minorBidi"/>
                <w:noProof/>
                <w:sz w:val="22"/>
                <w:szCs w:val="22"/>
                <w:lang w:eastAsia="pt-BR"/>
              </w:rPr>
            </w:rPrChange>
          </w:rPr>
          <w:tab/>
        </w:r>
        <w:r w:rsidRPr="00636A97">
          <w:rPr>
            <w:noProof/>
            <w:lang w:val="en-US"/>
            <w:rPrChange w:id="823" w:author="Ryan Lemos" w:date="2019-10-15T23:36:00Z">
              <w:rPr>
                <w:noProof/>
              </w:rPr>
            </w:rPrChange>
          </w:rPr>
          <w:t xml:space="preserve">JavaScript </w:t>
        </w:r>
        <w:r w:rsidRPr="00636A97">
          <w:rPr>
            <w:i/>
            <w:noProof/>
            <w:lang w:val="en-US"/>
            <w:rPrChange w:id="824" w:author="Ryan Lemos" w:date="2019-10-15T23:36:00Z">
              <w:rPr>
                <w:i/>
                <w:noProof/>
              </w:rPr>
            </w:rPrChange>
          </w:rPr>
          <w:t>Object Notation</w:t>
        </w:r>
        <w:r w:rsidRPr="00636A97">
          <w:rPr>
            <w:noProof/>
            <w:lang w:val="en-US"/>
            <w:rPrChange w:id="825" w:author="Ryan Lemos" w:date="2019-10-15T23:36:00Z">
              <w:rPr>
                <w:noProof/>
              </w:rPr>
            </w:rPrChange>
          </w:rPr>
          <w:t xml:space="preserve"> (JSON)</w:t>
        </w:r>
        <w:r w:rsidRPr="00636A97">
          <w:rPr>
            <w:noProof/>
            <w:lang w:val="en-US"/>
            <w:rPrChange w:id="826" w:author="Ryan Lemos" w:date="2019-10-15T23:36:00Z">
              <w:rPr>
                <w:noProof/>
              </w:rPr>
            </w:rPrChange>
          </w:rPr>
          <w:tab/>
        </w:r>
        <w:r>
          <w:rPr>
            <w:noProof/>
          </w:rPr>
          <w:fldChar w:fldCharType="begin"/>
        </w:r>
        <w:r w:rsidRPr="00636A97">
          <w:rPr>
            <w:noProof/>
            <w:lang w:val="en-US"/>
            <w:rPrChange w:id="827" w:author="Ryan Lemos" w:date="2019-10-15T23:36:00Z">
              <w:rPr>
                <w:noProof/>
              </w:rPr>
            </w:rPrChange>
          </w:rPr>
          <w:instrText xml:space="preserve"> PAGEREF _Toc22075287 \h </w:instrText>
        </w:r>
        <w:r>
          <w:rPr>
            <w:noProof/>
          </w:rPr>
        </w:r>
      </w:ins>
      <w:r>
        <w:rPr>
          <w:noProof/>
        </w:rPr>
        <w:fldChar w:fldCharType="separate"/>
      </w:r>
      <w:ins w:id="828" w:author="Ryan Lemos" w:date="2019-10-15T23:35:00Z">
        <w:r w:rsidRPr="00636A97">
          <w:rPr>
            <w:noProof/>
            <w:lang w:val="en-US"/>
            <w:rPrChange w:id="829" w:author="Ryan Lemos" w:date="2019-10-15T23:36:00Z">
              <w:rPr>
                <w:noProof/>
              </w:rPr>
            </w:rPrChange>
          </w:rPr>
          <w:t>41</w:t>
        </w:r>
        <w:r>
          <w:rPr>
            <w:noProof/>
          </w:rPr>
          <w:fldChar w:fldCharType="end"/>
        </w:r>
      </w:ins>
    </w:p>
    <w:p w14:paraId="35B19451" w14:textId="79D528B2" w:rsidR="00636A97" w:rsidRPr="00636A97" w:rsidRDefault="00636A97">
      <w:pPr>
        <w:pStyle w:val="Sumrio4"/>
        <w:tabs>
          <w:tab w:val="left" w:pos="1200"/>
          <w:tab w:val="right" w:leader="dot" w:pos="9061"/>
        </w:tabs>
        <w:rPr>
          <w:ins w:id="830" w:author="Ryan Lemos" w:date="2019-10-15T23:35:00Z"/>
          <w:rFonts w:asciiTheme="minorHAnsi" w:eastAsiaTheme="minorEastAsia" w:hAnsiTheme="minorHAnsi" w:cstheme="minorBidi"/>
          <w:noProof/>
          <w:sz w:val="22"/>
          <w:szCs w:val="22"/>
          <w:lang w:val="en-US" w:eastAsia="pt-BR"/>
          <w:rPrChange w:id="831" w:author="Ryan Lemos" w:date="2019-10-15T23:36:00Z">
            <w:rPr>
              <w:ins w:id="832" w:author="Ryan Lemos" w:date="2019-10-15T23:35:00Z"/>
              <w:rFonts w:asciiTheme="minorHAnsi" w:eastAsiaTheme="minorEastAsia" w:hAnsiTheme="minorHAnsi" w:cstheme="minorBidi"/>
              <w:noProof/>
              <w:sz w:val="22"/>
              <w:szCs w:val="22"/>
              <w:lang w:eastAsia="pt-BR"/>
            </w:rPr>
          </w:rPrChange>
        </w:rPr>
      </w:pPr>
      <w:ins w:id="833" w:author="Ryan Lemos" w:date="2019-10-15T23:35:00Z">
        <w:r w:rsidRPr="00636A97">
          <w:rPr>
            <w:noProof/>
            <w:lang w:val="en-US"/>
            <w:rPrChange w:id="834" w:author="Ryan Lemos" w:date="2019-10-15T23:36:00Z">
              <w:rPr>
                <w:noProof/>
              </w:rPr>
            </w:rPrChange>
          </w:rPr>
          <w:t>2.2.4.6</w:t>
        </w:r>
        <w:r w:rsidRPr="00636A97">
          <w:rPr>
            <w:rFonts w:asciiTheme="minorHAnsi" w:eastAsiaTheme="minorEastAsia" w:hAnsiTheme="minorHAnsi" w:cstheme="minorBidi"/>
            <w:noProof/>
            <w:sz w:val="22"/>
            <w:szCs w:val="22"/>
            <w:lang w:val="en-US" w:eastAsia="pt-BR"/>
            <w:rPrChange w:id="835" w:author="Ryan Lemos" w:date="2019-10-15T23:36:00Z">
              <w:rPr>
                <w:rFonts w:asciiTheme="minorHAnsi" w:eastAsiaTheme="minorEastAsia" w:hAnsiTheme="minorHAnsi" w:cstheme="minorBidi"/>
                <w:noProof/>
                <w:sz w:val="22"/>
                <w:szCs w:val="22"/>
                <w:lang w:eastAsia="pt-BR"/>
              </w:rPr>
            </w:rPrChange>
          </w:rPr>
          <w:tab/>
        </w:r>
        <w:r w:rsidRPr="00636A97">
          <w:rPr>
            <w:noProof/>
            <w:lang w:val="en-US"/>
            <w:rPrChange w:id="836" w:author="Ryan Lemos" w:date="2019-10-15T23:36:00Z">
              <w:rPr>
                <w:noProof/>
              </w:rPr>
            </w:rPrChange>
          </w:rPr>
          <w:t>TypeScript</w:t>
        </w:r>
        <w:r w:rsidRPr="00636A97">
          <w:rPr>
            <w:noProof/>
            <w:lang w:val="en-US"/>
            <w:rPrChange w:id="837" w:author="Ryan Lemos" w:date="2019-10-15T23:36:00Z">
              <w:rPr>
                <w:noProof/>
              </w:rPr>
            </w:rPrChange>
          </w:rPr>
          <w:tab/>
        </w:r>
        <w:r>
          <w:rPr>
            <w:noProof/>
          </w:rPr>
          <w:fldChar w:fldCharType="begin"/>
        </w:r>
        <w:r w:rsidRPr="00636A97">
          <w:rPr>
            <w:noProof/>
            <w:lang w:val="en-US"/>
            <w:rPrChange w:id="838" w:author="Ryan Lemos" w:date="2019-10-15T23:36:00Z">
              <w:rPr>
                <w:noProof/>
              </w:rPr>
            </w:rPrChange>
          </w:rPr>
          <w:instrText xml:space="preserve"> PAGEREF _Toc22075288 \h </w:instrText>
        </w:r>
        <w:r>
          <w:rPr>
            <w:noProof/>
          </w:rPr>
        </w:r>
      </w:ins>
      <w:r>
        <w:rPr>
          <w:noProof/>
        </w:rPr>
        <w:fldChar w:fldCharType="separate"/>
      </w:r>
      <w:ins w:id="839" w:author="Ryan Lemos" w:date="2019-10-15T23:35:00Z">
        <w:r w:rsidRPr="00636A97">
          <w:rPr>
            <w:noProof/>
            <w:lang w:val="en-US"/>
            <w:rPrChange w:id="840" w:author="Ryan Lemos" w:date="2019-10-15T23:36:00Z">
              <w:rPr>
                <w:noProof/>
              </w:rPr>
            </w:rPrChange>
          </w:rPr>
          <w:t>41</w:t>
        </w:r>
        <w:r>
          <w:rPr>
            <w:noProof/>
          </w:rPr>
          <w:fldChar w:fldCharType="end"/>
        </w:r>
      </w:ins>
    </w:p>
    <w:p w14:paraId="7893C5E8" w14:textId="6BB54BC3" w:rsidR="00636A97" w:rsidRPr="00636A97" w:rsidRDefault="00636A97">
      <w:pPr>
        <w:pStyle w:val="Sumrio4"/>
        <w:tabs>
          <w:tab w:val="left" w:pos="1200"/>
          <w:tab w:val="right" w:leader="dot" w:pos="9061"/>
        </w:tabs>
        <w:rPr>
          <w:ins w:id="841" w:author="Ryan Lemos" w:date="2019-10-15T23:35:00Z"/>
          <w:rFonts w:asciiTheme="minorHAnsi" w:eastAsiaTheme="minorEastAsia" w:hAnsiTheme="minorHAnsi" w:cstheme="minorBidi"/>
          <w:noProof/>
          <w:sz w:val="22"/>
          <w:szCs w:val="22"/>
          <w:lang w:val="en-US" w:eastAsia="pt-BR"/>
          <w:rPrChange w:id="842" w:author="Ryan Lemos" w:date="2019-10-15T23:36:00Z">
            <w:rPr>
              <w:ins w:id="843" w:author="Ryan Lemos" w:date="2019-10-15T23:35:00Z"/>
              <w:rFonts w:asciiTheme="minorHAnsi" w:eastAsiaTheme="minorEastAsia" w:hAnsiTheme="minorHAnsi" w:cstheme="minorBidi"/>
              <w:noProof/>
              <w:sz w:val="22"/>
              <w:szCs w:val="22"/>
              <w:lang w:eastAsia="pt-BR"/>
            </w:rPr>
          </w:rPrChange>
        </w:rPr>
      </w:pPr>
      <w:ins w:id="844" w:author="Ryan Lemos" w:date="2019-10-15T23:35:00Z">
        <w:r w:rsidRPr="00636A97">
          <w:rPr>
            <w:noProof/>
            <w:lang w:val="en-US"/>
            <w:rPrChange w:id="845" w:author="Ryan Lemos" w:date="2019-10-15T23:36:00Z">
              <w:rPr>
                <w:noProof/>
              </w:rPr>
            </w:rPrChange>
          </w:rPr>
          <w:t>2.2.4.7</w:t>
        </w:r>
        <w:r w:rsidRPr="00636A97">
          <w:rPr>
            <w:rFonts w:asciiTheme="minorHAnsi" w:eastAsiaTheme="minorEastAsia" w:hAnsiTheme="minorHAnsi" w:cstheme="minorBidi"/>
            <w:noProof/>
            <w:sz w:val="22"/>
            <w:szCs w:val="22"/>
            <w:lang w:val="en-US" w:eastAsia="pt-BR"/>
            <w:rPrChange w:id="846" w:author="Ryan Lemos" w:date="2019-10-15T23:36:00Z">
              <w:rPr>
                <w:rFonts w:asciiTheme="minorHAnsi" w:eastAsiaTheme="minorEastAsia" w:hAnsiTheme="minorHAnsi" w:cstheme="minorBidi"/>
                <w:noProof/>
                <w:sz w:val="22"/>
                <w:szCs w:val="22"/>
                <w:lang w:eastAsia="pt-BR"/>
              </w:rPr>
            </w:rPrChange>
          </w:rPr>
          <w:tab/>
        </w:r>
        <w:r w:rsidRPr="00636A97">
          <w:rPr>
            <w:noProof/>
            <w:lang w:val="en-US"/>
            <w:rPrChange w:id="847" w:author="Ryan Lemos" w:date="2019-10-15T23:36:00Z">
              <w:rPr>
                <w:noProof/>
              </w:rPr>
            </w:rPrChange>
          </w:rPr>
          <w:t>Angular</w:t>
        </w:r>
        <w:r w:rsidRPr="00636A97">
          <w:rPr>
            <w:noProof/>
            <w:lang w:val="en-US"/>
            <w:rPrChange w:id="848" w:author="Ryan Lemos" w:date="2019-10-15T23:36:00Z">
              <w:rPr>
                <w:noProof/>
              </w:rPr>
            </w:rPrChange>
          </w:rPr>
          <w:tab/>
        </w:r>
        <w:r>
          <w:rPr>
            <w:noProof/>
          </w:rPr>
          <w:fldChar w:fldCharType="begin"/>
        </w:r>
        <w:r w:rsidRPr="00636A97">
          <w:rPr>
            <w:noProof/>
            <w:lang w:val="en-US"/>
            <w:rPrChange w:id="849" w:author="Ryan Lemos" w:date="2019-10-15T23:36:00Z">
              <w:rPr>
                <w:noProof/>
              </w:rPr>
            </w:rPrChange>
          </w:rPr>
          <w:instrText xml:space="preserve"> PAGEREF _Toc22075289 \h </w:instrText>
        </w:r>
        <w:r>
          <w:rPr>
            <w:noProof/>
          </w:rPr>
        </w:r>
      </w:ins>
      <w:r>
        <w:rPr>
          <w:noProof/>
        </w:rPr>
        <w:fldChar w:fldCharType="separate"/>
      </w:r>
      <w:ins w:id="850" w:author="Ryan Lemos" w:date="2019-10-15T23:35:00Z">
        <w:r w:rsidRPr="00636A97">
          <w:rPr>
            <w:noProof/>
            <w:lang w:val="en-US"/>
            <w:rPrChange w:id="851" w:author="Ryan Lemos" w:date="2019-10-15T23:36:00Z">
              <w:rPr>
                <w:noProof/>
              </w:rPr>
            </w:rPrChange>
          </w:rPr>
          <w:t>42</w:t>
        </w:r>
        <w:r>
          <w:rPr>
            <w:noProof/>
          </w:rPr>
          <w:fldChar w:fldCharType="end"/>
        </w:r>
      </w:ins>
    </w:p>
    <w:p w14:paraId="581C575B" w14:textId="16CF7257" w:rsidR="00636A97" w:rsidRPr="00636A97" w:rsidRDefault="00636A97">
      <w:pPr>
        <w:pStyle w:val="Sumrio4"/>
        <w:tabs>
          <w:tab w:val="left" w:pos="1200"/>
          <w:tab w:val="right" w:leader="dot" w:pos="9061"/>
        </w:tabs>
        <w:rPr>
          <w:ins w:id="852" w:author="Ryan Lemos" w:date="2019-10-15T23:35:00Z"/>
          <w:rFonts w:asciiTheme="minorHAnsi" w:eastAsiaTheme="minorEastAsia" w:hAnsiTheme="minorHAnsi" w:cstheme="minorBidi"/>
          <w:noProof/>
          <w:sz w:val="22"/>
          <w:szCs w:val="22"/>
          <w:lang w:val="en-US" w:eastAsia="pt-BR"/>
          <w:rPrChange w:id="853" w:author="Ryan Lemos" w:date="2019-10-15T23:36:00Z">
            <w:rPr>
              <w:ins w:id="854" w:author="Ryan Lemos" w:date="2019-10-15T23:35:00Z"/>
              <w:rFonts w:asciiTheme="minorHAnsi" w:eastAsiaTheme="minorEastAsia" w:hAnsiTheme="minorHAnsi" w:cstheme="minorBidi"/>
              <w:noProof/>
              <w:sz w:val="22"/>
              <w:szCs w:val="22"/>
              <w:lang w:eastAsia="pt-BR"/>
            </w:rPr>
          </w:rPrChange>
        </w:rPr>
      </w:pPr>
      <w:ins w:id="855" w:author="Ryan Lemos" w:date="2019-10-15T23:35:00Z">
        <w:r w:rsidRPr="00636A97">
          <w:rPr>
            <w:noProof/>
            <w:lang w:val="en-US"/>
            <w:rPrChange w:id="856" w:author="Ryan Lemos" w:date="2019-10-15T23:36:00Z">
              <w:rPr>
                <w:noProof/>
              </w:rPr>
            </w:rPrChange>
          </w:rPr>
          <w:t>2.2.4.8</w:t>
        </w:r>
        <w:r w:rsidRPr="00636A97">
          <w:rPr>
            <w:rFonts w:asciiTheme="minorHAnsi" w:eastAsiaTheme="minorEastAsia" w:hAnsiTheme="minorHAnsi" w:cstheme="minorBidi"/>
            <w:noProof/>
            <w:sz w:val="22"/>
            <w:szCs w:val="22"/>
            <w:lang w:val="en-US" w:eastAsia="pt-BR"/>
            <w:rPrChange w:id="857" w:author="Ryan Lemos" w:date="2019-10-15T23:36:00Z">
              <w:rPr>
                <w:rFonts w:asciiTheme="minorHAnsi" w:eastAsiaTheme="minorEastAsia" w:hAnsiTheme="minorHAnsi" w:cstheme="minorBidi"/>
                <w:noProof/>
                <w:sz w:val="22"/>
                <w:szCs w:val="22"/>
                <w:lang w:eastAsia="pt-BR"/>
              </w:rPr>
            </w:rPrChange>
          </w:rPr>
          <w:tab/>
        </w:r>
        <w:r w:rsidRPr="00636A97">
          <w:rPr>
            <w:i/>
            <w:noProof/>
            <w:lang w:val="en-US"/>
            <w:rPrChange w:id="858" w:author="Ryan Lemos" w:date="2019-10-15T23:36:00Z">
              <w:rPr>
                <w:i/>
                <w:noProof/>
              </w:rPr>
            </w:rPrChange>
          </w:rPr>
          <w:t>Hypertext PreProcessor</w:t>
        </w:r>
        <w:r w:rsidRPr="00636A97">
          <w:rPr>
            <w:noProof/>
            <w:lang w:val="en-US"/>
            <w:rPrChange w:id="859" w:author="Ryan Lemos" w:date="2019-10-15T23:36:00Z">
              <w:rPr>
                <w:noProof/>
              </w:rPr>
            </w:rPrChange>
          </w:rPr>
          <w:t xml:space="preserve"> (PHP)</w:t>
        </w:r>
        <w:r w:rsidRPr="00636A97">
          <w:rPr>
            <w:noProof/>
            <w:lang w:val="en-US"/>
            <w:rPrChange w:id="860" w:author="Ryan Lemos" w:date="2019-10-15T23:36:00Z">
              <w:rPr>
                <w:noProof/>
              </w:rPr>
            </w:rPrChange>
          </w:rPr>
          <w:tab/>
        </w:r>
        <w:r>
          <w:rPr>
            <w:noProof/>
          </w:rPr>
          <w:fldChar w:fldCharType="begin"/>
        </w:r>
        <w:r w:rsidRPr="00636A97">
          <w:rPr>
            <w:noProof/>
            <w:lang w:val="en-US"/>
            <w:rPrChange w:id="861" w:author="Ryan Lemos" w:date="2019-10-15T23:36:00Z">
              <w:rPr>
                <w:noProof/>
              </w:rPr>
            </w:rPrChange>
          </w:rPr>
          <w:instrText xml:space="preserve"> PAGEREF _Toc22075290 \h </w:instrText>
        </w:r>
        <w:r>
          <w:rPr>
            <w:noProof/>
          </w:rPr>
        </w:r>
      </w:ins>
      <w:r>
        <w:rPr>
          <w:noProof/>
        </w:rPr>
        <w:fldChar w:fldCharType="separate"/>
      </w:r>
      <w:ins w:id="862" w:author="Ryan Lemos" w:date="2019-10-15T23:35:00Z">
        <w:r w:rsidRPr="00636A97">
          <w:rPr>
            <w:noProof/>
            <w:lang w:val="en-US"/>
            <w:rPrChange w:id="863" w:author="Ryan Lemos" w:date="2019-10-15T23:36:00Z">
              <w:rPr>
                <w:noProof/>
              </w:rPr>
            </w:rPrChange>
          </w:rPr>
          <w:t>43</w:t>
        </w:r>
        <w:r>
          <w:rPr>
            <w:noProof/>
          </w:rPr>
          <w:fldChar w:fldCharType="end"/>
        </w:r>
      </w:ins>
    </w:p>
    <w:p w14:paraId="5250247C" w14:textId="787A0576" w:rsidR="00636A97" w:rsidRPr="00636A97" w:rsidRDefault="00636A97">
      <w:pPr>
        <w:pStyle w:val="Sumrio4"/>
        <w:tabs>
          <w:tab w:val="left" w:pos="1200"/>
          <w:tab w:val="right" w:leader="dot" w:pos="9061"/>
        </w:tabs>
        <w:rPr>
          <w:ins w:id="864" w:author="Ryan Lemos" w:date="2019-10-15T23:35:00Z"/>
          <w:rFonts w:asciiTheme="minorHAnsi" w:eastAsiaTheme="minorEastAsia" w:hAnsiTheme="minorHAnsi" w:cstheme="minorBidi"/>
          <w:noProof/>
          <w:sz w:val="22"/>
          <w:szCs w:val="22"/>
          <w:lang w:val="en-US" w:eastAsia="pt-BR"/>
          <w:rPrChange w:id="865" w:author="Ryan Lemos" w:date="2019-10-15T23:36:00Z">
            <w:rPr>
              <w:ins w:id="866" w:author="Ryan Lemos" w:date="2019-10-15T23:35:00Z"/>
              <w:rFonts w:asciiTheme="minorHAnsi" w:eastAsiaTheme="minorEastAsia" w:hAnsiTheme="minorHAnsi" w:cstheme="minorBidi"/>
              <w:noProof/>
              <w:sz w:val="22"/>
              <w:szCs w:val="22"/>
              <w:lang w:eastAsia="pt-BR"/>
            </w:rPr>
          </w:rPrChange>
        </w:rPr>
      </w:pPr>
      <w:ins w:id="867" w:author="Ryan Lemos" w:date="2019-10-15T23:35:00Z">
        <w:r w:rsidRPr="00636A97">
          <w:rPr>
            <w:noProof/>
            <w:lang w:val="en-US"/>
            <w:rPrChange w:id="868" w:author="Ryan Lemos" w:date="2019-10-15T23:36:00Z">
              <w:rPr>
                <w:noProof/>
              </w:rPr>
            </w:rPrChange>
          </w:rPr>
          <w:t>2.2.4.9</w:t>
        </w:r>
        <w:r w:rsidRPr="00636A97">
          <w:rPr>
            <w:rFonts w:asciiTheme="minorHAnsi" w:eastAsiaTheme="minorEastAsia" w:hAnsiTheme="minorHAnsi" w:cstheme="minorBidi"/>
            <w:noProof/>
            <w:sz w:val="22"/>
            <w:szCs w:val="22"/>
            <w:lang w:val="en-US" w:eastAsia="pt-BR"/>
            <w:rPrChange w:id="869" w:author="Ryan Lemos" w:date="2019-10-15T23:36:00Z">
              <w:rPr>
                <w:rFonts w:asciiTheme="minorHAnsi" w:eastAsiaTheme="minorEastAsia" w:hAnsiTheme="minorHAnsi" w:cstheme="minorBidi"/>
                <w:noProof/>
                <w:sz w:val="22"/>
                <w:szCs w:val="22"/>
                <w:lang w:eastAsia="pt-BR"/>
              </w:rPr>
            </w:rPrChange>
          </w:rPr>
          <w:tab/>
        </w:r>
        <w:r w:rsidRPr="00636A97">
          <w:rPr>
            <w:i/>
            <w:noProof/>
            <w:lang w:val="en-US"/>
            <w:rPrChange w:id="870" w:author="Ryan Lemos" w:date="2019-10-15T23:36:00Z">
              <w:rPr>
                <w:i/>
                <w:noProof/>
              </w:rPr>
            </w:rPrChange>
          </w:rPr>
          <w:t>Framework</w:t>
        </w:r>
        <w:r w:rsidRPr="00636A97">
          <w:rPr>
            <w:noProof/>
            <w:lang w:val="en-US"/>
            <w:rPrChange w:id="871" w:author="Ryan Lemos" w:date="2019-10-15T23:36:00Z">
              <w:rPr>
                <w:noProof/>
              </w:rPr>
            </w:rPrChange>
          </w:rPr>
          <w:t xml:space="preserve"> Laravel</w:t>
        </w:r>
        <w:r w:rsidRPr="00636A97">
          <w:rPr>
            <w:noProof/>
            <w:lang w:val="en-US"/>
            <w:rPrChange w:id="872" w:author="Ryan Lemos" w:date="2019-10-15T23:36:00Z">
              <w:rPr>
                <w:noProof/>
              </w:rPr>
            </w:rPrChange>
          </w:rPr>
          <w:tab/>
        </w:r>
        <w:r>
          <w:rPr>
            <w:noProof/>
          </w:rPr>
          <w:fldChar w:fldCharType="begin"/>
        </w:r>
        <w:r w:rsidRPr="00636A97">
          <w:rPr>
            <w:noProof/>
            <w:lang w:val="en-US"/>
            <w:rPrChange w:id="873" w:author="Ryan Lemos" w:date="2019-10-15T23:36:00Z">
              <w:rPr>
                <w:noProof/>
              </w:rPr>
            </w:rPrChange>
          </w:rPr>
          <w:instrText xml:space="preserve"> PAGEREF _Toc22075291 \h </w:instrText>
        </w:r>
        <w:r>
          <w:rPr>
            <w:noProof/>
          </w:rPr>
        </w:r>
      </w:ins>
      <w:r>
        <w:rPr>
          <w:noProof/>
        </w:rPr>
        <w:fldChar w:fldCharType="separate"/>
      </w:r>
      <w:ins w:id="874" w:author="Ryan Lemos" w:date="2019-10-15T23:35:00Z">
        <w:r w:rsidRPr="00636A97">
          <w:rPr>
            <w:noProof/>
            <w:lang w:val="en-US"/>
            <w:rPrChange w:id="875" w:author="Ryan Lemos" w:date="2019-10-15T23:36:00Z">
              <w:rPr>
                <w:noProof/>
              </w:rPr>
            </w:rPrChange>
          </w:rPr>
          <w:t>44</w:t>
        </w:r>
        <w:r>
          <w:rPr>
            <w:noProof/>
          </w:rPr>
          <w:fldChar w:fldCharType="end"/>
        </w:r>
      </w:ins>
    </w:p>
    <w:p w14:paraId="67948E7F" w14:textId="2DECE03C" w:rsidR="00636A97" w:rsidRPr="00636A97" w:rsidRDefault="00636A97">
      <w:pPr>
        <w:pStyle w:val="Sumrio4"/>
        <w:tabs>
          <w:tab w:val="left" w:pos="1200"/>
          <w:tab w:val="right" w:leader="dot" w:pos="9061"/>
        </w:tabs>
        <w:rPr>
          <w:ins w:id="876" w:author="Ryan Lemos" w:date="2019-10-15T23:35:00Z"/>
          <w:rFonts w:asciiTheme="minorHAnsi" w:eastAsiaTheme="minorEastAsia" w:hAnsiTheme="minorHAnsi" w:cstheme="minorBidi"/>
          <w:noProof/>
          <w:sz w:val="22"/>
          <w:szCs w:val="22"/>
          <w:lang w:val="en-US" w:eastAsia="pt-BR"/>
          <w:rPrChange w:id="877" w:author="Ryan Lemos" w:date="2019-10-15T23:36:00Z">
            <w:rPr>
              <w:ins w:id="878" w:author="Ryan Lemos" w:date="2019-10-15T23:35:00Z"/>
              <w:rFonts w:asciiTheme="minorHAnsi" w:eastAsiaTheme="minorEastAsia" w:hAnsiTheme="minorHAnsi" w:cstheme="minorBidi"/>
              <w:noProof/>
              <w:sz w:val="22"/>
              <w:szCs w:val="22"/>
              <w:lang w:eastAsia="pt-BR"/>
            </w:rPr>
          </w:rPrChange>
        </w:rPr>
      </w:pPr>
      <w:ins w:id="879" w:author="Ryan Lemos" w:date="2019-10-15T23:35:00Z">
        <w:r w:rsidRPr="00636A97">
          <w:rPr>
            <w:noProof/>
            <w:lang w:val="en-US"/>
            <w:rPrChange w:id="880" w:author="Ryan Lemos" w:date="2019-10-15T23:36:00Z">
              <w:rPr>
                <w:noProof/>
              </w:rPr>
            </w:rPrChange>
          </w:rPr>
          <w:t>2.2.4.10</w:t>
        </w:r>
        <w:r w:rsidRPr="00636A97">
          <w:rPr>
            <w:rFonts w:asciiTheme="minorHAnsi" w:eastAsiaTheme="minorEastAsia" w:hAnsiTheme="minorHAnsi" w:cstheme="minorBidi"/>
            <w:noProof/>
            <w:sz w:val="22"/>
            <w:szCs w:val="22"/>
            <w:lang w:val="en-US" w:eastAsia="pt-BR"/>
            <w:rPrChange w:id="881" w:author="Ryan Lemos" w:date="2019-10-15T23:36:00Z">
              <w:rPr>
                <w:rFonts w:asciiTheme="minorHAnsi" w:eastAsiaTheme="minorEastAsia" w:hAnsiTheme="minorHAnsi" w:cstheme="minorBidi"/>
                <w:noProof/>
                <w:sz w:val="22"/>
                <w:szCs w:val="22"/>
                <w:lang w:eastAsia="pt-BR"/>
              </w:rPr>
            </w:rPrChange>
          </w:rPr>
          <w:tab/>
        </w:r>
        <w:r w:rsidRPr="00AC13D7">
          <w:rPr>
            <w:i/>
            <w:noProof/>
            <w:lang w:val="en-US"/>
          </w:rPr>
          <w:t>Representational State Transfer</w:t>
        </w:r>
        <w:r w:rsidRPr="00AC13D7">
          <w:rPr>
            <w:noProof/>
            <w:lang w:val="en-US"/>
          </w:rPr>
          <w:t xml:space="preserve"> (</w:t>
        </w:r>
        <w:r w:rsidRPr="00636A97">
          <w:rPr>
            <w:noProof/>
            <w:lang w:val="en-US"/>
            <w:rPrChange w:id="882" w:author="Ryan Lemos" w:date="2019-10-15T23:36:00Z">
              <w:rPr>
                <w:noProof/>
              </w:rPr>
            </w:rPrChange>
          </w:rPr>
          <w:t>REST)</w:t>
        </w:r>
        <w:r w:rsidRPr="00636A97">
          <w:rPr>
            <w:noProof/>
            <w:lang w:val="en-US"/>
            <w:rPrChange w:id="883" w:author="Ryan Lemos" w:date="2019-10-15T23:36:00Z">
              <w:rPr>
                <w:noProof/>
              </w:rPr>
            </w:rPrChange>
          </w:rPr>
          <w:tab/>
        </w:r>
        <w:r>
          <w:rPr>
            <w:noProof/>
          </w:rPr>
          <w:fldChar w:fldCharType="begin"/>
        </w:r>
        <w:r w:rsidRPr="00636A97">
          <w:rPr>
            <w:noProof/>
            <w:lang w:val="en-US"/>
            <w:rPrChange w:id="884" w:author="Ryan Lemos" w:date="2019-10-15T23:36:00Z">
              <w:rPr>
                <w:noProof/>
              </w:rPr>
            </w:rPrChange>
          </w:rPr>
          <w:instrText xml:space="preserve"> PAGEREF _Toc22075292 \h </w:instrText>
        </w:r>
        <w:r>
          <w:rPr>
            <w:noProof/>
          </w:rPr>
        </w:r>
      </w:ins>
      <w:r>
        <w:rPr>
          <w:noProof/>
        </w:rPr>
        <w:fldChar w:fldCharType="separate"/>
      </w:r>
      <w:ins w:id="885" w:author="Ryan Lemos" w:date="2019-10-15T23:35:00Z">
        <w:r w:rsidRPr="00636A97">
          <w:rPr>
            <w:noProof/>
            <w:lang w:val="en-US"/>
            <w:rPrChange w:id="886" w:author="Ryan Lemos" w:date="2019-10-15T23:36:00Z">
              <w:rPr>
                <w:noProof/>
              </w:rPr>
            </w:rPrChange>
          </w:rPr>
          <w:t>47</w:t>
        </w:r>
        <w:r>
          <w:rPr>
            <w:noProof/>
          </w:rPr>
          <w:fldChar w:fldCharType="end"/>
        </w:r>
      </w:ins>
    </w:p>
    <w:p w14:paraId="492B9C17" w14:textId="0FA56EDB" w:rsidR="00636A97" w:rsidRDefault="00636A97">
      <w:pPr>
        <w:pStyle w:val="Sumrio4"/>
        <w:tabs>
          <w:tab w:val="left" w:pos="1200"/>
          <w:tab w:val="right" w:leader="dot" w:pos="9061"/>
        </w:tabs>
        <w:rPr>
          <w:ins w:id="887" w:author="Ryan Lemos" w:date="2019-10-15T23:35:00Z"/>
          <w:rFonts w:asciiTheme="minorHAnsi" w:eastAsiaTheme="minorEastAsia" w:hAnsiTheme="minorHAnsi" w:cstheme="minorBidi"/>
          <w:noProof/>
          <w:sz w:val="22"/>
          <w:szCs w:val="22"/>
          <w:lang w:eastAsia="pt-BR"/>
        </w:rPr>
      </w:pPr>
      <w:ins w:id="888" w:author="Ryan Lemos" w:date="2019-10-15T23:35:00Z">
        <w:r w:rsidRPr="00636A97">
          <w:rPr>
            <w:noProof/>
            <w:rPrChange w:id="889" w:author="Ryan Lemos" w:date="2019-10-15T23:36:00Z">
              <w:rPr>
                <w:noProof/>
                <w:lang w:val="en-US"/>
              </w:rPr>
            </w:rPrChange>
          </w:rPr>
          <w:t>2.2.4.11</w:t>
        </w:r>
        <w:r>
          <w:rPr>
            <w:rFonts w:asciiTheme="minorHAnsi" w:eastAsiaTheme="minorEastAsia" w:hAnsiTheme="minorHAnsi" w:cstheme="minorBidi"/>
            <w:noProof/>
            <w:sz w:val="22"/>
            <w:szCs w:val="22"/>
            <w:lang w:eastAsia="pt-BR"/>
          </w:rPr>
          <w:tab/>
        </w:r>
        <w:r w:rsidRPr="00636A97">
          <w:rPr>
            <w:i/>
            <w:noProof/>
            <w:rPrChange w:id="890" w:author="Ryan Lemos" w:date="2019-10-15T23:36:00Z">
              <w:rPr>
                <w:i/>
                <w:noProof/>
                <w:lang w:val="en-US"/>
              </w:rPr>
            </w:rPrChange>
          </w:rPr>
          <w:t>Application Programming Interfaces</w:t>
        </w:r>
        <w:r w:rsidRPr="00636A97">
          <w:rPr>
            <w:noProof/>
            <w:rPrChange w:id="891" w:author="Ryan Lemos" w:date="2019-10-15T23:36:00Z">
              <w:rPr>
                <w:noProof/>
                <w:lang w:val="en-US"/>
              </w:rPr>
            </w:rPrChange>
          </w:rPr>
          <w:t xml:space="preserve"> (API)</w:t>
        </w:r>
        <w:r>
          <w:rPr>
            <w:noProof/>
          </w:rPr>
          <w:tab/>
        </w:r>
        <w:r>
          <w:rPr>
            <w:noProof/>
          </w:rPr>
          <w:fldChar w:fldCharType="begin"/>
        </w:r>
        <w:r>
          <w:rPr>
            <w:noProof/>
          </w:rPr>
          <w:instrText xml:space="preserve"> PAGEREF _Toc22075293 \h </w:instrText>
        </w:r>
        <w:r>
          <w:rPr>
            <w:noProof/>
          </w:rPr>
        </w:r>
      </w:ins>
      <w:r>
        <w:rPr>
          <w:noProof/>
        </w:rPr>
        <w:fldChar w:fldCharType="separate"/>
      </w:r>
      <w:ins w:id="892" w:author="Ryan Lemos" w:date="2019-10-15T23:35:00Z">
        <w:r>
          <w:rPr>
            <w:noProof/>
          </w:rPr>
          <w:t>47</w:t>
        </w:r>
        <w:r>
          <w:rPr>
            <w:noProof/>
          </w:rPr>
          <w:fldChar w:fldCharType="end"/>
        </w:r>
      </w:ins>
    </w:p>
    <w:p w14:paraId="29100529" w14:textId="23BF7256" w:rsidR="00636A97" w:rsidRDefault="00636A97">
      <w:pPr>
        <w:pStyle w:val="Sumrio3"/>
        <w:rPr>
          <w:ins w:id="893" w:author="Ryan Lemos" w:date="2019-10-15T23:35:00Z"/>
          <w:rFonts w:asciiTheme="minorHAnsi" w:eastAsiaTheme="minorEastAsia" w:hAnsiTheme="minorHAnsi" w:cstheme="minorBidi"/>
          <w:b w:val="0"/>
          <w:iCs w:val="0"/>
          <w:noProof/>
          <w:sz w:val="22"/>
          <w:szCs w:val="22"/>
          <w:lang w:eastAsia="pt-BR"/>
        </w:rPr>
      </w:pPr>
      <w:ins w:id="894" w:author="Ryan Lemos" w:date="2019-10-15T23:35:00Z">
        <w:r>
          <w:rPr>
            <w:noProof/>
          </w:rPr>
          <w:t>2.2.5</w:t>
        </w:r>
        <w:r>
          <w:rPr>
            <w:rFonts w:asciiTheme="minorHAnsi" w:eastAsiaTheme="minorEastAsia" w:hAnsiTheme="minorHAnsi" w:cstheme="minorBidi"/>
            <w:b w:val="0"/>
            <w:iCs w:val="0"/>
            <w:noProof/>
            <w:sz w:val="22"/>
            <w:szCs w:val="22"/>
            <w:lang w:eastAsia="pt-BR"/>
          </w:rPr>
          <w:tab/>
        </w:r>
        <w:r>
          <w:rPr>
            <w:noProof/>
          </w:rPr>
          <w:t>Banco de Dados (BD)</w:t>
        </w:r>
        <w:r>
          <w:rPr>
            <w:noProof/>
          </w:rPr>
          <w:tab/>
        </w:r>
        <w:r>
          <w:rPr>
            <w:noProof/>
          </w:rPr>
          <w:fldChar w:fldCharType="begin"/>
        </w:r>
        <w:r>
          <w:rPr>
            <w:noProof/>
          </w:rPr>
          <w:instrText xml:space="preserve"> PAGEREF _Toc22075294 \h </w:instrText>
        </w:r>
        <w:r>
          <w:rPr>
            <w:noProof/>
          </w:rPr>
        </w:r>
      </w:ins>
      <w:r>
        <w:rPr>
          <w:noProof/>
        </w:rPr>
        <w:fldChar w:fldCharType="separate"/>
      </w:r>
      <w:ins w:id="895" w:author="Ryan Lemos" w:date="2019-10-15T23:35:00Z">
        <w:r>
          <w:rPr>
            <w:noProof/>
          </w:rPr>
          <w:t>48</w:t>
        </w:r>
        <w:r>
          <w:rPr>
            <w:noProof/>
          </w:rPr>
          <w:fldChar w:fldCharType="end"/>
        </w:r>
      </w:ins>
    </w:p>
    <w:p w14:paraId="66A2B176" w14:textId="15071841" w:rsidR="00636A97" w:rsidRDefault="00636A97">
      <w:pPr>
        <w:pStyle w:val="Sumrio3"/>
        <w:rPr>
          <w:ins w:id="896" w:author="Ryan Lemos" w:date="2019-10-15T23:35:00Z"/>
          <w:rFonts w:asciiTheme="minorHAnsi" w:eastAsiaTheme="minorEastAsia" w:hAnsiTheme="minorHAnsi" w:cstheme="minorBidi"/>
          <w:b w:val="0"/>
          <w:iCs w:val="0"/>
          <w:noProof/>
          <w:sz w:val="22"/>
          <w:szCs w:val="22"/>
          <w:lang w:eastAsia="pt-BR"/>
        </w:rPr>
      </w:pPr>
      <w:ins w:id="897" w:author="Ryan Lemos" w:date="2019-10-15T23:35:00Z">
        <w:r>
          <w:rPr>
            <w:noProof/>
          </w:rPr>
          <w:t>2.2.6</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_Toc22075295 \h </w:instrText>
        </w:r>
        <w:r>
          <w:rPr>
            <w:noProof/>
          </w:rPr>
        </w:r>
      </w:ins>
      <w:r>
        <w:rPr>
          <w:noProof/>
        </w:rPr>
        <w:fldChar w:fldCharType="separate"/>
      </w:r>
      <w:ins w:id="898" w:author="Ryan Lemos" w:date="2019-10-15T23:35:00Z">
        <w:r>
          <w:rPr>
            <w:noProof/>
          </w:rPr>
          <w:t>50</w:t>
        </w:r>
        <w:r>
          <w:rPr>
            <w:noProof/>
          </w:rPr>
          <w:fldChar w:fldCharType="end"/>
        </w:r>
      </w:ins>
    </w:p>
    <w:p w14:paraId="0A7EE538" w14:textId="3E8D58D9" w:rsidR="00636A97" w:rsidRDefault="00636A97">
      <w:pPr>
        <w:pStyle w:val="Sumrio1"/>
        <w:tabs>
          <w:tab w:val="left" w:pos="1200"/>
          <w:tab w:val="right" w:leader="dot" w:pos="9061"/>
        </w:tabs>
        <w:rPr>
          <w:ins w:id="899" w:author="Ryan Lemos" w:date="2019-10-15T23:35:00Z"/>
          <w:rFonts w:asciiTheme="minorHAnsi" w:eastAsiaTheme="minorEastAsia" w:hAnsiTheme="minorHAnsi" w:cstheme="minorBidi"/>
          <w:b w:val="0"/>
          <w:bCs w:val="0"/>
          <w:caps w:val="0"/>
          <w:noProof/>
          <w:sz w:val="22"/>
          <w:szCs w:val="22"/>
          <w:lang w:eastAsia="pt-BR"/>
        </w:rPr>
      </w:pPr>
      <w:ins w:id="900" w:author="Ryan Lemos" w:date="2019-10-15T23:35:00Z">
        <w:r>
          <w:rPr>
            <w:noProof/>
          </w:rPr>
          <w:t>3</w:t>
        </w:r>
        <w:r>
          <w:rPr>
            <w:rFonts w:asciiTheme="minorHAnsi" w:eastAsiaTheme="minorEastAsia" w:hAnsiTheme="minorHAnsi" w:cstheme="minorBidi"/>
            <w:b w:val="0"/>
            <w:bCs w:val="0"/>
            <w:caps w:val="0"/>
            <w:noProof/>
            <w:sz w:val="22"/>
            <w:szCs w:val="22"/>
            <w:lang w:eastAsia="pt-BR"/>
          </w:rPr>
          <w:tab/>
        </w:r>
        <w:r>
          <w:rPr>
            <w:noProof/>
          </w:rPr>
          <w:t>desenvolvimento do ambiente proposto</w:t>
        </w:r>
        <w:r>
          <w:rPr>
            <w:noProof/>
          </w:rPr>
          <w:tab/>
        </w:r>
        <w:r>
          <w:rPr>
            <w:noProof/>
          </w:rPr>
          <w:fldChar w:fldCharType="begin"/>
        </w:r>
        <w:r>
          <w:rPr>
            <w:noProof/>
          </w:rPr>
          <w:instrText xml:space="preserve"> PAGEREF _Toc22075296 \h </w:instrText>
        </w:r>
        <w:r>
          <w:rPr>
            <w:noProof/>
          </w:rPr>
        </w:r>
      </w:ins>
      <w:r>
        <w:rPr>
          <w:noProof/>
        </w:rPr>
        <w:fldChar w:fldCharType="separate"/>
      </w:r>
      <w:ins w:id="901" w:author="Ryan Lemos" w:date="2019-10-15T23:35:00Z">
        <w:r>
          <w:rPr>
            <w:noProof/>
          </w:rPr>
          <w:t>52</w:t>
        </w:r>
        <w:r>
          <w:rPr>
            <w:noProof/>
          </w:rPr>
          <w:fldChar w:fldCharType="end"/>
        </w:r>
      </w:ins>
    </w:p>
    <w:p w14:paraId="412C57A8" w14:textId="78FA1849" w:rsidR="00636A97" w:rsidRDefault="00636A97">
      <w:pPr>
        <w:pStyle w:val="Sumrio2"/>
        <w:tabs>
          <w:tab w:val="left" w:pos="1200"/>
          <w:tab w:val="right" w:leader="dot" w:pos="9061"/>
        </w:tabs>
        <w:rPr>
          <w:ins w:id="902" w:author="Ryan Lemos" w:date="2019-10-15T23:35:00Z"/>
          <w:rFonts w:asciiTheme="minorHAnsi" w:eastAsiaTheme="minorEastAsia" w:hAnsiTheme="minorHAnsi" w:cstheme="minorBidi"/>
          <w:caps w:val="0"/>
          <w:noProof/>
          <w:sz w:val="22"/>
          <w:szCs w:val="22"/>
          <w:lang w:eastAsia="pt-BR"/>
        </w:rPr>
      </w:pPr>
      <w:ins w:id="903" w:author="Ryan Lemos" w:date="2019-10-15T23:35:00Z">
        <w:r>
          <w:rPr>
            <w:noProof/>
          </w:rPr>
          <w:t>3.1</w:t>
        </w:r>
        <w:r>
          <w:rPr>
            <w:rFonts w:asciiTheme="minorHAnsi" w:eastAsiaTheme="minorEastAsia" w:hAnsiTheme="minorHAnsi" w:cstheme="minorBidi"/>
            <w:caps w:val="0"/>
            <w:noProof/>
            <w:sz w:val="22"/>
            <w:szCs w:val="22"/>
            <w:lang w:eastAsia="pt-BR"/>
          </w:rPr>
          <w:tab/>
        </w:r>
        <w:r>
          <w:rPr>
            <w:noProof/>
          </w:rPr>
          <w:t>Ferramentas de desenvolvimento utilizadas</w:t>
        </w:r>
        <w:r>
          <w:rPr>
            <w:noProof/>
          </w:rPr>
          <w:tab/>
        </w:r>
        <w:r>
          <w:rPr>
            <w:noProof/>
          </w:rPr>
          <w:fldChar w:fldCharType="begin"/>
        </w:r>
        <w:r>
          <w:rPr>
            <w:noProof/>
          </w:rPr>
          <w:instrText xml:space="preserve"> PAGEREF _Toc22075297 \h </w:instrText>
        </w:r>
        <w:r>
          <w:rPr>
            <w:noProof/>
          </w:rPr>
        </w:r>
      </w:ins>
      <w:r>
        <w:rPr>
          <w:noProof/>
        </w:rPr>
        <w:fldChar w:fldCharType="separate"/>
      </w:r>
      <w:ins w:id="904" w:author="Ryan Lemos" w:date="2019-10-15T23:35:00Z">
        <w:r>
          <w:rPr>
            <w:noProof/>
          </w:rPr>
          <w:t>52</w:t>
        </w:r>
        <w:r>
          <w:rPr>
            <w:noProof/>
          </w:rPr>
          <w:fldChar w:fldCharType="end"/>
        </w:r>
      </w:ins>
    </w:p>
    <w:p w14:paraId="5D2B985A" w14:textId="04FC99F6" w:rsidR="00636A97" w:rsidRDefault="00636A97">
      <w:pPr>
        <w:pStyle w:val="Sumrio2"/>
        <w:tabs>
          <w:tab w:val="left" w:pos="1200"/>
          <w:tab w:val="right" w:leader="dot" w:pos="9061"/>
        </w:tabs>
        <w:rPr>
          <w:ins w:id="905" w:author="Ryan Lemos" w:date="2019-10-15T23:35:00Z"/>
          <w:rFonts w:asciiTheme="minorHAnsi" w:eastAsiaTheme="minorEastAsia" w:hAnsiTheme="minorHAnsi" w:cstheme="minorBidi"/>
          <w:caps w:val="0"/>
          <w:noProof/>
          <w:sz w:val="22"/>
          <w:szCs w:val="22"/>
          <w:lang w:eastAsia="pt-BR"/>
        </w:rPr>
      </w:pPr>
      <w:ins w:id="906" w:author="Ryan Lemos" w:date="2019-10-15T23:35:00Z">
        <w:r>
          <w:rPr>
            <w:noProof/>
          </w:rPr>
          <w:t>3.2</w:t>
        </w:r>
        <w:r>
          <w:rPr>
            <w:rFonts w:asciiTheme="minorHAnsi" w:eastAsiaTheme="minorEastAsia" w:hAnsiTheme="minorHAnsi" w:cstheme="minorBidi"/>
            <w:caps w:val="0"/>
            <w:noProof/>
            <w:sz w:val="22"/>
            <w:szCs w:val="22"/>
            <w:lang w:eastAsia="pt-BR"/>
          </w:rPr>
          <w:tab/>
        </w:r>
        <w:r>
          <w:rPr>
            <w:noProof/>
          </w:rPr>
          <w:t>Estruturação do sistema</w:t>
        </w:r>
        <w:r>
          <w:rPr>
            <w:noProof/>
          </w:rPr>
          <w:tab/>
        </w:r>
        <w:r>
          <w:rPr>
            <w:noProof/>
          </w:rPr>
          <w:fldChar w:fldCharType="begin"/>
        </w:r>
        <w:r>
          <w:rPr>
            <w:noProof/>
          </w:rPr>
          <w:instrText xml:space="preserve"> PAGEREF _Toc22075298 \h </w:instrText>
        </w:r>
        <w:r>
          <w:rPr>
            <w:noProof/>
          </w:rPr>
        </w:r>
      </w:ins>
      <w:r>
        <w:rPr>
          <w:noProof/>
        </w:rPr>
        <w:fldChar w:fldCharType="separate"/>
      </w:r>
      <w:ins w:id="907" w:author="Ryan Lemos" w:date="2019-10-15T23:35:00Z">
        <w:r>
          <w:rPr>
            <w:noProof/>
          </w:rPr>
          <w:t>53</w:t>
        </w:r>
        <w:r>
          <w:rPr>
            <w:noProof/>
          </w:rPr>
          <w:fldChar w:fldCharType="end"/>
        </w:r>
      </w:ins>
    </w:p>
    <w:p w14:paraId="6C80AA1B" w14:textId="4D8D988F" w:rsidR="00636A97" w:rsidRDefault="00636A97">
      <w:pPr>
        <w:pStyle w:val="Sumrio2"/>
        <w:tabs>
          <w:tab w:val="left" w:pos="1200"/>
          <w:tab w:val="right" w:leader="dot" w:pos="9061"/>
        </w:tabs>
        <w:rPr>
          <w:ins w:id="908" w:author="Ryan Lemos" w:date="2019-10-15T23:35:00Z"/>
          <w:rFonts w:asciiTheme="minorHAnsi" w:eastAsiaTheme="minorEastAsia" w:hAnsiTheme="minorHAnsi" w:cstheme="minorBidi"/>
          <w:caps w:val="0"/>
          <w:noProof/>
          <w:sz w:val="22"/>
          <w:szCs w:val="22"/>
          <w:lang w:eastAsia="pt-BR"/>
        </w:rPr>
      </w:pPr>
      <w:ins w:id="909" w:author="Ryan Lemos" w:date="2019-10-15T23:35:00Z">
        <w:r>
          <w:rPr>
            <w:noProof/>
          </w:rPr>
          <w:t>3.3</w:t>
        </w:r>
        <w:r>
          <w:rPr>
            <w:rFonts w:asciiTheme="minorHAnsi" w:eastAsiaTheme="minorEastAsia" w:hAnsiTheme="minorHAnsi" w:cstheme="minorBidi"/>
            <w:caps w:val="0"/>
            <w:noProof/>
            <w:sz w:val="22"/>
            <w:szCs w:val="22"/>
            <w:lang w:eastAsia="pt-BR"/>
          </w:rPr>
          <w:tab/>
        </w:r>
        <w:r>
          <w:rPr>
            <w:noProof/>
          </w:rPr>
          <w:t>Diagrama de banco de dados</w:t>
        </w:r>
        <w:r>
          <w:rPr>
            <w:noProof/>
          </w:rPr>
          <w:tab/>
        </w:r>
        <w:r>
          <w:rPr>
            <w:noProof/>
          </w:rPr>
          <w:fldChar w:fldCharType="begin"/>
        </w:r>
        <w:r>
          <w:rPr>
            <w:noProof/>
          </w:rPr>
          <w:instrText xml:space="preserve"> PAGEREF _Toc22075299 \h </w:instrText>
        </w:r>
        <w:r>
          <w:rPr>
            <w:noProof/>
          </w:rPr>
        </w:r>
      </w:ins>
      <w:r>
        <w:rPr>
          <w:noProof/>
        </w:rPr>
        <w:fldChar w:fldCharType="separate"/>
      </w:r>
      <w:ins w:id="910" w:author="Ryan Lemos" w:date="2019-10-15T23:35:00Z">
        <w:r>
          <w:rPr>
            <w:noProof/>
          </w:rPr>
          <w:t>53</w:t>
        </w:r>
        <w:r>
          <w:rPr>
            <w:noProof/>
          </w:rPr>
          <w:fldChar w:fldCharType="end"/>
        </w:r>
      </w:ins>
    </w:p>
    <w:p w14:paraId="1F0ABFDA" w14:textId="1D6A00E9" w:rsidR="00636A97" w:rsidRDefault="00636A97">
      <w:pPr>
        <w:pStyle w:val="Sumrio2"/>
        <w:tabs>
          <w:tab w:val="left" w:pos="1200"/>
          <w:tab w:val="right" w:leader="dot" w:pos="9061"/>
        </w:tabs>
        <w:rPr>
          <w:ins w:id="911" w:author="Ryan Lemos" w:date="2019-10-15T23:35:00Z"/>
          <w:rFonts w:asciiTheme="minorHAnsi" w:eastAsiaTheme="minorEastAsia" w:hAnsiTheme="minorHAnsi" w:cstheme="minorBidi"/>
          <w:caps w:val="0"/>
          <w:noProof/>
          <w:sz w:val="22"/>
          <w:szCs w:val="22"/>
          <w:lang w:eastAsia="pt-BR"/>
        </w:rPr>
      </w:pPr>
      <w:ins w:id="912" w:author="Ryan Lemos" w:date="2019-10-15T23:35:00Z">
        <w:r>
          <w:rPr>
            <w:noProof/>
          </w:rPr>
          <w:lastRenderedPageBreak/>
          <w:t>3.4</w:t>
        </w:r>
        <w:r>
          <w:rPr>
            <w:rFonts w:asciiTheme="minorHAnsi" w:eastAsiaTheme="minorEastAsia" w:hAnsiTheme="minorHAnsi" w:cstheme="minorBidi"/>
            <w:caps w:val="0"/>
            <w:noProof/>
            <w:sz w:val="22"/>
            <w:szCs w:val="22"/>
            <w:lang w:eastAsia="pt-BR"/>
          </w:rPr>
          <w:tab/>
        </w:r>
        <w:r>
          <w:rPr>
            <w:noProof/>
          </w:rPr>
          <w:t>Diagrama de processos</w:t>
        </w:r>
        <w:r>
          <w:rPr>
            <w:noProof/>
          </w:rPr>
          <w:tab/>
        </w:r>
        <w:r>
          <w:rPr>
            <w:noProof/>
          </w:rPr>
          <w:fldChar w:fldCharType="begin"/>
        </w:r>
        <w:r>
          <w:rPr>
            <w:noProof/>
          </w:rPr>
          <w:instrText xml:space="preserve"> PAGEREF _Toc22075300 \h </w:instrText>
        </w:r>
        <w:r>
          <w:rPr>
            <w:noProof/>
          </w:rPr>
        </w:r>
      </w:ins>
      <w:r>
        <w:rPr>
          <w:noProof/>
        </w:rPr>
        <w:fldChar w:fldCharType="separate"/>
      </w:r>
      <w:ins w:id="913" w:author="Ryan Lemos" w:date="2019-10-15T23:35:00Z">
        <w:r>
          <w:rPr>
            <w:noProof/>
          </w:rPr>
          <w:t>56</w:t>
        </w:r>
        <w:r>
          <w:rPr>
            <w:noProof/>
          </w:rPr>
          <w:fldChar w:fldCharType="end"/>
        </w:r>
      </w:ins>
    </w:p>
    <w:p w14:paraId="7A6ED35A" w14:textId="2712D74B" w:rsidR="00636A97" w:rsidRDefault="00636A97">
      <w:pPr>
        <w:pStyle w:val="Sumrio2"/>
        <w:tabs>
          <w:tab w:val="left" w:pos="1200"/>
          <w:tab w:val="right" w:leader="dot" w:pos="9061"/>
        </w:tabs>
        <w:rPr>
          <w:ins w:id="914" w:author="Ryan Lemos" w:date="2019-10-15T23:35:00Z"/>
          <w:rFonts w:asciiTheme="minorHAnsi" w:eastAsiaTheme="minorEastAsia" w:hAnsiTheme="minorHAnsi" w:cstheme="minorBidi"/>
          <w:caps w:val="0"/>
          <w:noProof/>
          <w:sz w:val="22"/>
          <w:szCs w:val="22"/>
          <w:lang w:eastAsia="pt-BR"/>
        </w:rPr>
      </w:pPr>
      <w:ins w:id="915" w:author="Ryan Lemos" w:date="2019-10-15T23:35:00Z">
        <w:r>
          <w:rPr>
            <w:noProof/>
          </w:rPr>
          <w:t>3.5</w:t>
        </w:r>
        <w:r>
          <w:rPr>
            <w:rFonts w:asciiTheme="minorHAnsi" w:eastAsiaTheme="minorEastAsia" w:hAnsiTheme="minorHAnsi" w:cstheme="minorBidi"/>
            <w:caps w:val="0"/>
            <w:noProof/>
            <w:sz w:val="22"/>
            <w:szCs w:val="22"/>
            <w:lang w:eastAsia="pt-BR"/>
          </w:rPr>
          <w:tab/>
        </w:r>
        <w:r>
          <w:rPr>
            <w:noProof/>
          </w:rPr>
          <w:t>Padrões visuais da aplicação</w:t>
        </w:r>
        <w:r>
          <w:rPr>
            <w:noProof/>
          </w:rPr>
          <w:tab/>
        </w:r>
        <w:r>
          <w:rPr>
            <w:noProof/>
          </w:rPr>
          <w:fldChar w:fldCharType="begin"/>
        </w:r>
        <w:r>
          <w:rPr>
            <w:noProof/>
          </w:rPr>
          <w:instrText xml:space="preserve"> PAGEREF _Toc22075301 \h </w:instrText>
        </w:r>
        <w:r>
          <w:rPr>
            <w:noProof/>
          </w:rPr>
        </w:r>
      </w:ins>
      <w:r>
        <w:rPr>
          <w:noProof/>
        </w:rPr>
        <w:fldChar w:fldCharType="separate"/>
      </w:r>
      <w:ins w:id="916" w:author="Ryan Lemos" w:date="2019-10-15T23:35:00Z">
        <w:r>
          <w:rPr>
            <w:noProof/>
          </w:rPr>
          <w:t>60</w:t>
        </w:r>
        <w:r>
          <w:rPr>
            <w:noProof/>
          </w:rPr>
          <w:fldChar w:fldCharType="end"/>
        </w:r>
      </w:ins>
    </w:p>
    <w:p w14:paraId="08AF16A4" w14:textId="74779049" w:rsidR="00636A97" w:rsidRDefault="00636A97">
      <w:pPr>
        <w:pStyle w:val="Sumrio3"/>
        <w:rPr>
          <w:ins w:id="917" w:author="Ryan Lemos" w:date="2019-10-15T23:35:00Z"/>
          <w:rFonts w:asciiTheme="minorHAnsi" w:eastAsiaTheme="minorEastAsia" w:hAnsiTheme="minorHAnsi" w:cstheme="minorBidi"/>
          <w:b w:val="0"/>
          <w:iCs w:val="0"/>
          <w:noProof/>
          <w:sz w:val="22"/>
          <w:szCs w:val="22"/>
          <w:lang w:eastAsia="pt-BR"/>
        </w:rPr>
      </w:pPr>
      <w:ins w:id="918" w:author="Ryan Lemos" w:date="2019-10-15T23:35:00Z">
        <w:r>
          <w:rPr>
            <w:noProof/>
          </w:rPr>
          <w:t>3.5.1</w:t>
        </w:r>
        <w:r>
          <w:rPr>
            <w:rFonts w:asciiTheme="minorHAnsi" w:eastAsiaTheme="minorEastAsia" w:hAnsiTheme="minorHAnsi" w:cstheme="minorBidi"/>
            <w:b w:val="0"/>
            <w:iCs w:val="0"/>
            <w:noProof/>
            <w:sz w:val="22"/>
            <w:szCs w:val="22"/>
            <w:lang w:eastAsia="pt-BR"/>
          </w:rPr>
          <w:tab/>
        </w:r>
        <w:r>
          <w:rPr>
            <w:noProof/>
          </w:rPr>
          <w:t>Botões de ação</w:t>
        </w:r>
        <w:r>
          <w:rPr>
            <w:noProof/>
          </w:rPr>
          <w:tab/>
        </w:r>
        <w:r>
          <w:rPr>
            <w:noProof/>
          </w:rPr>
          <w:fldChar w:fldCharType="begin"/>
        </w:r>
        <w:r>
          <w:rPr>
            <w:noProof/>
          </w:rPr>
          <w:instrText xml:space="preserve"> PAGEREF _Toc22075302 \h </w:instrText>
        </w:r>
        <w:r>
          <w:rPr>
            <w:noProof/>
          </w:rPr>
        </w:r>
      </w:ins>
      <w:r>
        <w:rPr>
          <w:noProof/>
        </w:rPr>
        <w:fldChar w:fldCharType="separate"/>
      </w:r>
      <w:ins w:id="919" w:author="Ryan Lemos" w:date="2019-10-15T23:35:00Z">
        <w:r>
          <w:rPr>
            <w:noProof/>
          </w:rPr>
          <w:t>61</w:t>
        </w:r>
        <w:r>
          <w:rPr>
            <w:noProof/>
          </w:rPr>
          <w:fldChar w:fldCharType="end"/>
        </w:r>
      </w:ins>
    </w:p>
    <w:p w14:paraId="40043744" w14:textId="6640DCF0" w:rsidR="00636A97" w:rsidRDefault="00636A97">
      <w:pPr>
        <w:pStyle w:val="Sumrio3"/>
        <w:rPr>
          <w:ins w:id="920" w:author="Ryan Lemos" w:date="2019-10-15T23:35:00Z"/>
          <w:rFonts w:asciiTheme="minorHAnsi" w:eastAsiaTheme="minorEastAsia" w:hAnsiTheme="minorHAnsi" w:cstheme="minorBidi"/>
          <w:b w:val="0"/>
          <w:iCs w:val="0"/>
          <w:noProof/>
          <w:sz w:val="22"/>
          <w:szCs w:val="22"/>
          <w:lang w:eastAsia="pt-BR"/>
        </w:rPr>
      </w:pPr>
      <w:ins w:id="921" w:author="Ryan Lemos" w:date="2019-10-15T23:35:00Z">
        <w:r>
          <w:rPr>
            <w:noProof/>
          </w:rPr>
          <w:t>3.5.2</w:t>
        </w:r>
        <w:r>
          <w:rPr>
            <w:rFonts w:asciiTheme="minorHAnsi" w:eastAsiaTheme="minorEastAsia" w:hAnsiTheme="minorHAnsi" w:cstheme="minorBidi"/>
            <w:b w:val="0"/>
            <w:iCs w:val="0"/>
            <w:noProof/>
            <w:sz w:val="22"/>
            <w:szCs w:val="22"/>
            <w:lang w:eastAsia="pt-BR"/>
          </w:rPr>
          <w:tab/>
        </w:r>
        <w:r>
          <w:rPr>
            <w:noProof/>
          </w:rPr>
          <w:t>Trocar senha (somente para gestores)</w:t>
        </w:r>
        <w:r>
          <w:rPr>
            <w:noProof/>
          </w:rPr>
          <w:tab/>
        </w:r>
        <w:r>
          <w:rPr>
            <w:noProof/>
          </w:rPr>
          <w:fldChar w:fldCharType="begin"/>
        </w:r>
        <w:r>
          <w:rPr>
            <w:noProof/>
          </w:rPr>
          <w:instrText xml:space="preserve"> PAGEREF _Toc22075303 \h </w:instrText>
        </w:r>
        <w:r>
          <w:rPr>
            <w:noProof/>
          </w:rPr>
        </w:r>
      </w:ins>
      <w:r>
        <w:rPr>
          <w:noProof/>
        </w:rPr>
        <w:fldChar w:fldCharType="separate"/>
      </w:r>
      <w:ins w:id="922" w:author="Ryan Lemos" w:date="2019-10-15T23:35:00Z">
        <w:r>
          <w:rPr>
            <w:noProof/>
          </w:rPr>
          <w:t>64</w:t>
        </w:r>
        <w:r>
          <w:rPr>
            <w:noProof/>
          </w:rPr>
          <w:fldChar w:fldCharType="end"/>
        </w:r>
      </w:ins>
    </w:p>
    <w:p w14:paraId="7CC9138D" w14:textId="10CB9468" w:rsidR="00636A97" w:rsidRDefault="00636A97">
      <w:pPr>
        <w:pStyle w:val="Sumrio3"/>
        <w:rPr>
          <w:ins w:id="923" w:author="Ryan Lemos" w:date="2019-10-15T23:35:00Z"/>
          <w:rFonts w:asciiTheme="minorHAnsi" w:eastAsiaTheme="minorEastAsia" w:hAnsiTheme="minorHAnsi" w:cstheme="minorBidi"/>
          <w:b w:val="0"/>
          <w:iCs w:val="0"/>
          <w:noProof/>
          <w:sz w:val="22"/>
          <w:szCs w:val="22"/>
          <w:lang w:eastAsia="pt-BR"/>
        </w:rPr>
      </w:pPr>
      <w:ins w:id="924" w:author="Ryan Lemos" w:date="2019-10-15T23:35:00Z">
        <w:r>
          <w:rPr>
            <w:noProof/>
          </w:rPr>
          <w:t>3.5.3</w:t>
        </w:r>
        <w:r>
          <w:rPr>
            <w:rFonts w:asciiTheme="minorHAnsi" w:eastAsiaTheme="minorEastAsia" w:hAnsiTheme="minorHAnsi" w:cstheme="minorBidi"/>
            <w:b w:val="0"/>
            <w:iCs w:val="0"/>
            <w:noProof/>
            <w:sz w:val="22"/>
            <w:szCs w:val="22"/>
            <w:lang w:eastAsia="pt-BR"/>
          </w:rPr>
          <w:tab/>
        </w:r>
        <w:r>
          <w:rPr>
            <w:noProof/>
          </w:rPr>
          <w:t>Botões para a gestão de atividades de uma turma</w:t>
        </w:r>
        <w:r>
          <w:rPr>
            <w:noProof/>
          </w:rPr>
          <w:tab/>
        </w:r>
        <w:r>
          <w:rPr>
            <w:noProof/>
          </w:rPr>
          <w:fldChar w:fldCharType="begin"/>
        </w:r>
        <w:r>
          <w:rPr>
            <w:noProof/>
          </w:rPr>
          <w:instrText xml:space="preserve"> PAGEREF _Toc22075304 \h </w:instrText>
        </w:r>
        <w:r>
          <w:rPr>
            <w:noProof/>
          </w:rPr>
        </w:r>
      </w:ins>
      <w:r>
        <w:rPr>
          <w:noProof/>
        </w:rPr>
        <w:fldChar w:fldCharType="separate"/>
      </w:r>
      <w:ins w:id="925" w:author="Ryan Lemos" w:date="2019-10-15T23:35:00Z">
        <w:r>
          <w:rPr>
            <w:noProof/>
          </w:rPr>
          <w:t>64</w:t>
        </w:r>
        <w:r>
          <w:rPr>
            <w:noProof/>
          </w:rPr>
          <w:fldChar w:fldCharType="end"/>
        </w:r>
      </w:ins>
    </w:p>
    <w:p w14:paraId="48FFFEFC" w14:textId="4F16CCE0" w:rsidR="00636A97" w:rsidRDefault="00636A97">
      <w:pPr>
        <w:pStyle w:val="Sumrio3"/>
        <w:rPr>
          <w:ins w:id="926" w:author="Ryan Lemos" w:date="2019-10-15T23:35:00Z"/>
          <w:rFonts w:asciiTheme="minorHAnsi" w:eastAsiaTheme="minorEastAsia" w:hAnsiTheme="minorHAnsi" w:cstheme="minorBidi"/>
          <w:b w:val="0"/>
          <w:iCs w:val="0"/>
          <w:noProof/>
          <w:sz w:val="22"/>
          <w:szCs w:val="22"/>
          <w:lang w:eastAsia="pt-BR"/>
        </w:rPr>
      </w:pPr>
      <w:ins w:id="927" w:author="Ryan Lemos" w:date="2019-10-15T23:35:00Z">
        <w:r>
          <w:rPr>
            <w:noProof/>
          </w:rPr>
          <w:t>3.5.4</w:t>
        </w:r>
        <w:r>
          <w:rPr>
            <w:rFonts w:asciiTheme="minorHAnsi" w:eastAsiaTheme="minorEastAsia" w:hAnsiTheme="minorHAnsi" w:cstheme="minorBidi"/>
            <w:b w:val="0"/>
            <w:iCs w:val="0"/>
            <w:noProof/>
            <w:sz w:val="22"/>
            <w:szCs w:val="22"/>
            <w:lang w:eastAsia="pt-BR"/>
          </w:rPr>
          <w:tab/>
        </w:r>
        <w:r>
          <w:rPr>
            <w:noProof/>
          </w:rPr>
          <w:t>Botões do calendário</w:t>
        </w:r>
        <w:r>
          <w:rPr>
            <w:noProof/>
          </w:rPr>
          <w:tab/>
        </w:r>
        <w:r>
          <w:rPr>
            <w:noProof/>
          </w:rPr>
          <w:fldChar w:fldCharType="begin"/>
        </w:r>
        <w:r>
          <w:rPr>
            <w:noProof/>
          </w:rPr>
          <w:instrText xml:space="preserve"> PAGEREF _Toc22075305 \h </w:instrText>
        </w:r>
        <w:r>
          <w:rPr>
            <w:noProof/>
          </w:rPr>
        </w:r>
      </w:ins>
      <w:r>
        <w:rPr>
          <w:noProof/>
        </w:rPr>
        <w:fldChar w:fldCharType="separate"/>
      </w:r>
      <w:ins w:id="928" w:author="Ryan Lemos" w:date="2019-10-15T23:35:00Z">
        <w:r>
          <w:rPr>
            <w:noProof/>
          </w:rPr>
          <w:t>67</w:t>
        </w:r>
        <w:r>
          <w:rPr>
            <w:noProof/>
          </w:rPr>
          <w:fldChar w:fldCharType="end"/>
        </w:r>
      </w:ins>
    </w:p>
    <w:p w14:paraId="1FE5DFA4" w14:textId="5AAB0664" w:rsidR="00636A97" w:rsidRDefault="00636A97">
      <w:pPr>
        <w:pStyle w:val="Sumrio3"/>
        <w:rPr>
          <w:ins w:id="929" w:author="Ryan Lemos" w:date="2019-10-15T23:35:00Z"/>
          <w:rFonts w:asciiTheme="minorHAnsi" w:eastAsiaTheme="minorEastAsia" w:hAnsiTheme="minorHAnsi" w:cstheme="minorBidi"/>
          <w:b w:val="0"/>
          <w:iCs w:val="0"/>
          <w:noProof/>
          <w:sz w:val="22"/>
          <w:szCs w:val="22"/>
          <w:lang w:eastAsia="pt-BR"/>
        </w:rPr>
      </w:pPr>
      <w:ins w:id="930" w:author="Ryan Lemos" w:date="2019-10-15T23:35:00Z">
        <w:r>
          <w:rPr>
            <w:noProof/>
          </w:rPr>
          <w:t>3.5.5</w:t>
        </w:r>
        <w:r>
          <w:rPr>
            <w:rFonts w:asciiTheme="minorHAnsi" w:eastAsiaTheme="minorEastAsia" w:hAnsiTheme="minorHAnsi" w:cstheme="minorBidi"/>
            <w:b w:val="0"/>
            <w:iCs w:val="0"/>
            <w:noProof/>
            <w:sz w:val="22"/>
            <w:szCs w:val="22"/>
            <w:lang w:eastAsia="pt-BR"/>
          </w:rPr>
          <w:tab/>
        </w:r>
        <w:r>
          <w:rPr>
            <w:noProof/>
          </w:rPr>
          <w:t>Botões da barra superior</w:t>
        </w:r>
        <w:r>
          <w:rPr>
            <w:noProof/>
          </w:rPr>
          <w:tab/>
        </w:r>
        <w:r>
          <w:rPr>
            <w:noProof/>
          </w:rPr>
          <w:fldChar w:fldCharType="begin"/>
        </w:r>
        <w:r>
          <w:rPr>
            <w:noProof/>
          </w:rPr>
          <w:instrText xml:space="preserve"> PAGEREF _Toc22075306 \h </w:instrText>
        </w:r>
        <w:r>
          <w:rPr>
            <w:noProof/>
          </w:rPr>
        </w:r>
      </w:ins>
      <w:r>
        <w:rPr>
          <w:noProof/>
        </w:rPr>
        <w:fldChar w:fldCharType="separate"/>
      </w:r>
      <w:ins w:id="931" w:author="Ryan Lemos" w:date="2019-10-15T23:35:00Z">
        <w:r>
          <w:rPr>
            <w:noProof/>
          </w:rPr>
          <w:t>67</w:t>
        </w:r>
        <w:r>
          <w:rPr>
            <w:noProof/>
          </w:rPr>
          <w:fldChar w:fldCharType="end"/>
        </w:r>
      </w:ins>
    </w:p>
    <w:p w14:paraId="50C1651A" w14:textId="0CCEAA9A" w:rsidR="00636A97" w:rsidRDefault="00636A97">
      <w:pPr>
        <w:pStyle w:val="Sumrio2"/>
        <w:tabs>
          <w:tab w:val="right" w:leader="dot" w:pos="9061"/>
        </w:tabs>
        <w:rPr>
          <w:ins w:id="932" w:author="Ryan Lemos" w:date="2019-10-15T23:35:00Z"/>
          <w:rFonts w:asciiTheme="minorHAnsi" w:eastAsiaTheme="minorEastAsia" w:hAnsiTheme="minorHAnsi" w:cstheme="minorBidi"/>
          <w:caps w:val="0"/>
          <w:noProof/>
          <w:sz w:val="22"/>
          <w:szCs w:val="22"/>
          <w:lang w:eastAsia="pt-BR"/>
        </w:rPr>
      </w:pPr>
      <w:ins w:id="933" w:author="Ryan Lemos" w:date="2019-10-15T23:35:00Z">
        <w:r>
          <w:rPr>
            <w:rFonts w:asciiTheme="minorHAnsi" w:eastAsiaTheme="minorEastAsia" w:hAnsiTheme="minorHAnsi" w:cstheme="minorBidi"/>
            <w:caps w:val="0"/>
            <w:noProof/>
            <w:sz w:val="22"/>
            <w:szCs w:val="22"/>
            <w:lang w:eastAsia="pt-BR"/>
          </w:rPr>
          <w:tab/>
        </w:r>
        <w:r>
          <w:rPr>
            <w:noProof/>
          </w:rPr>
          <w:t>Release 1 – Cadastros Básicos</w:t>
        </w:r>
        <w:r>
          <w:rPr>
            <w:noProof/>
          </w:rPr>
          <w:tab/>
        </w:r>
        <w:r>
          <w:rPr>
            <w:noProof/>
          </w:rPr>
          <w:fldChar w:fldCharType="begin"/>
        </w:r>
        <w:r>
          <w:rPr>
            <w:noProof/>
          </w:rPr>
          <w:instrText xml:space="preserve"> PAGEREF _Toc22075307 \h </w:instrText>
        </w:r>
        <w:r>
          <w:rPr>
            <w:noProof/>
          </w:rPr>
        </w:r>
      </w:ins>
      <w:r>
        <w:rPr>
          <w:noProof/>
        </w:rPr>
        <w:fldChar w:fldCharType="separate"/>
      </w:r>
      <w:ins w:id="934" w:author="Ryan Lemos" w:date="2019-10-15T23:35:00Z">
        <w:r>
          <w:rPr>
            <w:noProof/>
          </w:rPr>
          <w:t>69</w:t>
        </w:r>
        <w:r>
          <w:rPr>
            <w:noProof/>
          </w:rPr>
          <w:fldChar w:fldCharType="end"/>
        </w:r>
      </w:ins>
    </w:p>
    <w:p w14:paraId="26507E13" w14:textId="6A101DA9" w:rsidR="00636A97" w:rsidRDefault="00636A97">
      <w:pPr>
        <w:pStyle w:val="Sumrio2"/>
        <w:tabs>
          <w:tab w:val="right" w:leader="dot" w:pos="9061"/>
        </w:tabs>
        <w:rPr>
          <w:ins w:id="935" w:author="Ryan Lemos" w:date="2019-10-15T23:35:00Z"/>
          <w:rFonts w:asciiTheme="minorHAnsi" w:eastAsiaTheme="minorEastAsia" w:hAnsiTheme="minorHAnsi" w:cstheme="minorBidi"/>
          <w:caps w:val="0"/>
          <w:noProof/>
          <w:sz w:val="22"/>
          <w:szCs w:val="22"/>
          <w:lang w:eastAsia="pt-BR"/>
        </w:rPr>
      </w:pPr>
      <w:ins w:id="936" w:author="Ryan Lemos" w:date="2019-10-15T23:35:00Z">
        <w:r>
          <w:rPr>
            <w:noProof/>
          </w:rPr>
          <w:t>3.6</w:t>
        </w:r>
        <w:r>
          <w:rPr>
            <w:noProof/>
          </w:rPr>
          <w:tab/>
        </w:r>
        <w:r>
          <w:rPr>
            <w:noProof/>
          </w:rPr>
          <w:fldChar w:fldCharType="begin"/>
        </w:r>
        <w:r>
          <w:rPr>
            <w:noProof/>
          </w:rPr>
          <w:instrText xml:space="preserve"> PAGEREF _Toc22075308 \h </w:instrText>
        </w:r>
        <w:r>
          <w:rPr>
            <w:noProof/>
          </w:rPr>
        </w:r>
      </w:ins>
      <w:r>
        <w:rPr>
          <w:noProof/>
        </w:rPr>
        <w:fldChar w:fldCharType="separate"/>
      </w:r>
      <w:ins w:id="937" w:author="Ryan Lemos" w:date="2019-10-15T23:35:00Z">
        <w:r>
          <w:rPr>
            <w:noProof/>
          </w:rPr>
          <w:t>69</w:t>
        </w:r>
        <w:r>
          <w:rPr>
            <w:noProof/>
          </w:rPr>
          <w:fldChar w:fldCharType="end"/>
        </w:r>
      </w:ins>
    </w:p>
    <w:p w14:paraId="79015A64" w14:textId="5B534532" w:rsidR="00636A97" w:rsidRDefault="00636A97">
      <w:pPr>
        <w:pStyle w:val="Sumrio3"/>
        <w:rPr>
          <w:ins w:id="938" w:author="Ryan Lemos" w:date="2019-10-15T23:35:00Z"/>
          <w:rFonts w:asciiTheme="minorHAnsi" w:eastAsiaTheme="minorEastAsia" w:hAnsiTheme="minorHAnsi" w:cstheme="minorBidi"/>
          <w:b w:val="0"/>
          <w:iCs w:val="0"/>
          <w:noProof/>
          <w:sz w:val="22"/>
          <w:szCs w:val="22"/>
          <w:lang w:eastAsia="pt-BR"/>
        </w:rPr>
      </w:pPr>
      <w:ins w:id="939" w:author="Ryan Lemos" w:date="2019-10-15T23:35:00Z">
        <w:r>
          <w:rPr>
            <w:noProof/>
          </w:rPr>
          <w:t>3.6.1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_Toc22075309 \h </w:instrText>
        </w:r>
        <w:r>
          <w:rPr>
            <w:noProof/>
          </w:rPr>
        </w:r>
      </w:ins>
      <w:r>
        <w:rPr>
          <w:noProof/>
        </w:rPr>
        <w:fldChar w:fldCharType="separate"/>
      </w:r>
      <w:ins w:id="940" w:author="Ryan Lemos" w:date="2019-10-15T23:35:00Z">
        <w:r>
          <w:rPr>
            <w:noProof/>
          </w:rPr>
          <w:t>69</w:t>
        </w:r>
        <w:r>
          <w:rPr>
            <w:noProof/>
          </w:rPr>
          <w:fldChar w:fldCharType="end"/>
        </w:r>
      </w:ins>
    </w:p>
    <w:p w14:paraId="43F5B713" w14:textId="2E41966A" w:rsidR="00636A97" w:rsidRDefault="00636A97">
      <w:pPr>
        <w:pStyle w:val="Sumrio4"/>
        <w:tabs>
          <w:tab w:val="left" w:pos="1200"/>
          <w:tab w:val="right" w:leader="dot" w:pos="9061"/>
        </w:tabs>
        <w:rPr>
          <w:ins w:id="941" w:author="Ryan Lemos" w:date="2019-10-15T23:35:00Z"/>
          <w:rFonts w:asciiTheme="minorHAnsi" w:eastAsiaTheme="minorEastAsia" w:hAnsiTheme="minorHAnsi" w:cstheme="minorBidi"/>
          <w:noProof/>
          <w:sz w:val="22"/>
          <w:szCs w:val="22"/>
          <w:lang w:eastAsia="pt-BR"/>
        </w:rPr>
      </w:pPr>
      <w:ins w:id="942" w:author="Ryan Lemos" w:date="2019-10-15T23:35:00Z">
        <w:r>
          <w:rPr>
            <w:noProof/>
          </w:rPr>
          <w:t>3.6.1.1</w:t>
        </w:r>
        <w:r>
          <w:rPr>
            <w:rFonts w:asciiTheme="minorHAnsi" w:eastAsiaTheme="minorEastAsia" w:hAnsiTheme="minorHAnsi" w:cstheme="minorBidi"/>
            <w:noProof/>
            <w:sz w:val="22"/>
            <w:szCs w:val="22"/>
            <w:lang w:eastAsia="pt-BR"/>
          </w:rPr>
          <w:tab/>
        </w:r>
        <w:r>
          <w:rPr>
            <w:noProof/>
          </w:rPr>
          <w:t>Gestor</w:t>
        </w:r>
        <w:r>
          <w:rPr>
            <w:noProof/>
          </w:rPr>
          <w:tab/>
        </w:r>
        <w:r>
          <w:rPr>
            <w:noProof/>
          </w:rPr>
          <w:fldChar w:fldCharType="begin"/>
        </w:r>
        <w:r>
          <w:rPr>
            <w:noProof/>
          </w:rPr>
          <w:instrText xml:space="preserve"> PAGEREF _Toc22075310 \h </w:instrText>
        </w:r>
        <w:r>
          <w:rPr>
            <w:noProof/>
          </w:rPr>
        </w:r>
      </w:ins>
      <w:r>
        <w:rPr>
          <w:noProof/>
        </w:rPr>
        <w:fldChar w:fldCharType="separate"/>
      </w:r>
      <w:ins w:id="943" w:author="Ryan Lemos" w:date="2019-10-15T23:35:00Z">
        <w:r>
          <w:rPr>
            <w:noProof/>
          </w:rPr>
          <w:t>71</w:t>
        </w:r>
        <w:r>
          <w:rPr>
            <w:noProof/>
          </w:rPr>
          <w:fldChar w:fldCharType="end"/>
        </w:r>
      </w:ins>
    </w:p>
    <w:p w14:paraId="447D1A69" w14:textId="70DE7270" w:rsidR="00636A97" w:rsidRDefault="00636A97">
      <w:pPr>
        <w:pStyle w:val="Sumrio4"/>
        <w:tabs>
          <w:tab w:val="left" w:pos="1200"/>
          <w:tab w:val="right" w:leader="dot" w:pos="9061"/>
        </w:tabs>
        <w:rPr>
          <w:ins w:id="944" w:author="Ryan Lemos" w:date="2019-10-15T23:35:00Z"/>
          <w:rFonts w:asciiTheme="minorHAnsi" w:eastAsiaTheme="minorEastAsia" w:hAnsiTheme="minorHAnsi" w:cstheme="minorBidi"/>
          <w:noProof/>
          <w:sz w:val="22"/>
          <w:szCs w:val="22"/>
          <w:lang w:eastAsia="pt-BR"/>
        </w:rPr>
      </w:pPr>
      <w:ins w:id="945" w:author="Ryan Lemos" w:date="2019-10-15T23:35:00Z">
        <w:r>
          <w:rPr>
            <w:noProof/>
          </w:rPr>
          <w:t>3.6.1.2</w:t>
        </w:r>
        <w:r>
          <w:rPr>
            <w:rFonts w:asciiTheme="minorHAnsi" w:eastAsiaTheme="minorEastAsia" w:hAnsiTheme="minorHAnsi" w:cstheme="minorBidi"/>
            <w:noProof/>
            <w:sz w:val="22"/>
            <w:szCs w:val="22"/>
            <w:lang w:eastAsia="pt-BR"/>
          </w:rPr>
          <w:tab/>
        </w:r>
        <w:r>
          <w:rPr>
            <w:noProof/>
          </w:rPr>
          <w:t>Administrador</w:t>
        </w:r>
        <w:r>
          <w:rPr>
            <w:noProof/>
          </w:rPr>
          <w:tab/>
        </w:r>
        <w:r>
          <w:rPr>
            <w:noProof/>
          </w:rPr>
          <w:fldChar w:fldCharType="begin"/>
        </w:r>
        <w:r>
          <w:rPr>
            <w:noProof/>
          </w:rPr>
          <w:instrText xml:space="preserve"> PAGEREF _Toc22075311 \h </w:instrText>
        </w:r>
        <w:r>
          <w:rPr>
            <w:noProof/>
          </w:rPr>
        </w:r>
      </w:ins>
      <w:r>
        <w:rPr>
          <w:noProof/>
        </w:rPr>
        <w:fldChar w:fldCharType="separate"/>
      </w:r>
      <w:ins w:id="946" w:author="Ryan Lemos" w:date="2019-10-15T23:35:00Z">
        <w:r>
          <w:rPr>
            <w:noProof/>
          </w:rPr>
          <w:t>76</w:t>
        </w:r>
        <w:r>
          <w:rPr>
            <w:noProof/>
          </w:rPr>
          <w:fldChar w:fldCharType="end"/>
        </w:r>
      </w:ins>
    </w:p>
    <w:p w14:paraId="0E6B0511" w14:textId="287E9C39" w:rsidR="00636A97" w:rsidRDefault="00636A97">
      <w:pPr>
        <w:pStyle w:val="Sumrio4"/>
        <w:tabs>
          <w:tab w:val="left" w:pos="1200"/>
          <w:tab w:val="right" w:leader="dot" w:pos="9061"/>
        </w:tabs>
        <w:rPr>
          <w:ins w:id="947" w:author="Ryan Lemos" w:date="2019-10-15T23:35:00Z"/>
          <w:rFonts w:asciiTheme="minorHAnsi" w:eastAsiaTheme="minorEastAsia" w:hAnsiTheme="minorHAnsi" w:cstheme="minorBidi"/>
          <w:noProof/>
          <w:sz w:val="22"/>
          <w:szCs w:val="22"/>
          <w:lang w:eastAsia="pt-BR"/>
        </w:rPr>
      </w:pPr>
      <w:ins w:id="948" w:author="Ryan Lemos" w:date="2019-10-15T23:35:00Z">
        <w:r>
          <w:rPr>
            <w:noProof/>
          </w:rPr>
          <w:t>3.6.1.3</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_Toc22075312 \h </w:instrText>
        </w:r>
        <w:r>
          <w:rPr>
            <w:noProof/>
          </w:rPr>
        </w:r>
      </w:ins>
      <w:r>
        <w:rPr>
          <w:noProof/>
        </w:rPr>
        <w:fldChar w:fldCharType="separate"/>
      </w:r>
      <w:ins w:id="949" w:author="Ryan Lemos" w:date="2019-10-15T23:35:00Z">
        <w:r>
          <w:rPr>
            <w:noProof/>
          </w:rPr>
          <w:t>80</w:t>
        </w:r>
        <w:r>
          <w:rPr>
            <w:noProof/>
          </w:rPr>
          <w:fldChar w:fldCharType="end"/>
        </w:r>
      </w:ins>
    </w:p>
    <w:p w14:paraId="3AAE0543" w14:textId="58BD1A18" w:rsidR="00636A97" w:rsidRDefault="00636A97">
      <w:pPr>
        <w:pStyle w:val="Sumrio4"/>
        <w:tabs>
          <w:tab w:val="left" w:pos="1200"/>
          <w:tab w:val="right" w:leader="dot" w:pos="9061"/>
        </w:tabs>
        <w:rPr>
          <w:ins w:id="950" w:author="Ryan Lemos" w:date="2019-10-15T23:35:00Z"/>
          <w:rFonts w:asciiTheme="minorHAnsi" w:eastAsiaTheme="minorEastAsia" w:hAnsiTheme="minorHAnsi" w:cstheme="minorBidi"/>
          <w:noProof/>
          <w:sz w:val="22"/>
          <w:szCs w:val="22"/>
          <w:lang w:eastAsia="pt-BR"/>
        </w:rPr>
      </w:pPr>
      <w:ins w:id="951" w:author="Ryan Lemos" w:date="2019-10-15T23:35:00Z">
        <w:r>
          <w:rPr>
            <w:noProof/>
          </w:rPr>
          <w:t>3.6.1.4</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_Toc22075313 \h </w:instrText>
        </w:r>
        <w:r>
          <w:rPr>
            <w:noProof/>
          </w:rPr>
        </w:r>
      </w:ins>
      <w:r>
        <w:rPr>
          <w:noProof/>
        </w:rPr>
        <w:fldChar w:fldCharType="separate"/>
      </w:r>
      <w:ins w:id="952" w:author="Ryan Lemos" w:date="2019-10-15T23:35:00Z">
        <w:r>
          <w:rPr>
            <w:noProof/>
          </w:rPr>
          <w:t>92</w:t>
        </w:r>
        <w:r>
          <w:rPr>
            <w:noProof/>
          </w:rPr>
          <w:fldChar w:fldCharType="end"/>
        </w:r>
      </w:ins>
    </w:p>
    <w:p w14:paraId="410CBBFF" w14:textId="6A1697A9" w:rsidR="00636A97" w:rsidRDefault="00636A97">
      <w:pPr>
        <w:pStyle w:val="Sumrio2"/>
        <w:tabs>
          <w:tab w:val="left" w:pos="1200"/>
          <w:tab w:val="right" w:leader="dot" w:pos="9061"/>
        </w:tabs>
        <w:rPr>
          <w:ins w:id="953" w:author="Ryan Lemos" w:date="2019-10-15T23:35:00Z"/>
          <w:rFonts w:asciiTheme="minorHAnsi" w:eastAsiaTheme="minorEastAsia" w:hAnsiTheme="minorHAnsi" w:cstheme="minorBidi"/>
          <w:caps w:val="0"/>
          <w:noProof/>
          <w:sz w:val="22"/>
          <w:szCs w:val="22"/>
          <w:lang w:eastAsia="pt-BR"/>
        </w:rPr>
      </w:pPr>
      <w:ins w:id="954" w:author="Ryan Lemos" w:date="2019-10-15T23:35:00Z">
        <w:r>
          <w:rPr>
            <w:noProof/>
          </w:rPr>
          <w:t>3.7</w:t>
        </w:r>
        <w:r>
          <w:rPr>
            <w:rFonts w:asciiTheme="minorHAnsi" w:eastAsiaTheme="minorEastAsia" w:hAnsiTheme="minorHAnsi" w:cstheme="minorBidi"/>
            <w:caps w:val="0"/>
            <w:noProof/>
            <w:sz w:val="22"/>
            <w:szCs w:val="22"/>
            <w:lang w:eastAsia="pt-BR"/>
          </w:rPr>
          <w:tab/>
        </w:r>
        <w:r>
          <w:rPr>
            <w:noProof/>
          </w:rPr>
          <w:t>Release 2 – Banco de questões</w:t>
        </w:r>
        <w:r>
          <w:rPr>
            <w:noProof/>
          </w:rPr>
          <w:tab/>
        </w:r>
        <w:r>
          <w:rPr>
            <w:noProof/>
          </w:rPr>
          <w:fldChar w:fldCharType="begin"/>
        </w:r>
        <w:r>
          <w:rPr>
            <w:noProof/>
          </w:rPr>
          <w:instrText xml:space="preserve"> PAGEREF _Toc22075314 \h </w:instrText>
        </w:r>
        <w:r>
          <w:rPr>
            <w:noProof/>
          </w:rPr>
        </w:r>
      </w:ins>
      <w:r>
        <w:rPr>
          <w:noProof/>
        </w:rPr>
        <w:fldChar w:fldCharType="separate"/>
      </w:r>
      <w:ins w:id="955" w:author="Ryan Lemos" w:date="2019-10-15T23:35:00Z">
        <w:r>
          <w:rPr>
            <w:noProof/>
          </w:rPr>
          <w:t>97</w:t>
        </w:r>
        <w:r>
          <w:rPr>
            <w:noProof/>
          </w:rPr>
          <w:fldChar w:fldCharType="end"/>
        </w:r>
      </w:ins>
    </w:p>
    <w:p w14:paraId="20950B9E" w14:textId="62BFD487" w:rsidR="00636A97" w:rsidRDefault="00636A97">
      <w:pPr>
        <w:pStyle w:val="Sumrio3"/>
        <w:rPr>
          <w:ins w:id="956" w:author="Ryan Lemos" w:date="2019-10-15T23:35:00Z"/>
          <w:rFonts w:asciiTheme="minorHAnsi" w:eastAsiaTheme="minorEastAsia" w:hAnsiTheme="minorHAnsi" w:cstheme="minorBidi"/>
          <w:b w:val="0"/>
          <w:iCs w:val="0"/>
          <w:noProof/>
          <w:sz w:val="22"/>
          <w:szCs w:val="22"/>
          <w:lang w:eastAsia="pt-BR"/>
        </w:rPr>
      </w:pPr>
      <w:ins w:id="957" w:author="Ryan Lemos" w:date="2019-10-15T23:35:00Z">
        <w:r>
          <w:rPr>
            <w:noProof/>
          </w:rPr>
          <w:t>3.7.1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_Toc22075315 \h </w:instrText>
        </w:r>
        <w:r>
          <w:rPr>
            <w:noProof/>
          </w:rPr>
        </w:r>
      </w:ins>
      <w:r>
        <w:rPr>
          <w:noProof/>
        </w:rPr>
        <w:fldChar w:fldCharType="separate"/>
      </w:r>
      <w:ins w:id="958" w:author="Ryan Lemos" w:date="2019-10-15T23:35:00Z">
        <w:r>
          <w:rPr>
            <w:noProof/>
          </w:rPr>
          <w:t>97</w:t>
        </w:r>
        <w:r>
          <w:rPr>
            <w:noProof/>
          </w:rPr>
          <w:fldChar w:fldCharType="end"/>
        </w:r>
      </w:ins>
    </w:p>
    <w:p w14:paraId="10EB680B" w14:textId="6AF61205" w:rsidR="00636A97" w:rsidRDefault="00636A97">
      <w:pPr>
        <w:pStyle w:val="Sumrio4"/>
        <w:tabs>
          <w:tab w:val="right" w:leader="dot" w:pos="9061"/>
        </w:tabs>
        <w:rPr>
          <w:ins w:id="959" w:author="Ryan Lemos" w:date="2019-10-15T23:35:00Z"/>
          <w:rFonts w:asciiTheme="minorHAnsi" w:eastAsiaTheme="minorEastAsia" w:hAnsiTheme="minorHAnsi" w:cstheme="minorBidi"/>
          <w:noProof/>
          <w:sz w:val="22"/>
          <w:szCs w:val="22"/>
          <w:lang w:eastAsia="pt-BR"/>
        </w:rPr>
      </w:pPr>
      <w:ins w:id="960" w:author="Ryan Lemos" w:date="2019-10-15T23:35:00Z">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_Toc22075316 \h </w:instrText>
        </w:r>
        <w:r>
          <w:rPr>
            <w:noProof/>
          </w:rPr>
        </w:r>
      </w:ins>
      <w:r>
        <w:rPr>
          <w:noProof/>
        </w:rPr>
        <w:fldChar w:fldCharType="separate"/>
      </w:r>
      <w:ins w:id="961" w:author="Ryan Lemos" w:date="2019-10-15T23:35:00Z">
        <w:r>
          <w:rPr>
            <w:noProof/>
          </w:rPr>
          <w:t>97</w:t>
        </w:r>
        <w:r>
          <w:rPr>
            <w:noProof/>
          </w:rPr>
          <w:fldChar w:fldCharType="end"/>
        </w:r>
      </w:ins>
    </w:p>
    <w:p w14:paraId="320337F4" w14:textId="798D76B1" w:rsidR="00636A97" w:rsidRDefault="00636A97">
      <w:pPr>
        <w:pStyle w:val="Sumrio4"/>
        <w:tabs>
          <w:tab w:val="right" w:leader="dot" w:pos="9061"/>
        </w:tabs>
        <w:rPr>
          <w:ins w:id="962" w:author="Ryan Lemos" w:date="2019-10-15T23:35:00Z"/>
          <w:rFonts w:asciiTheme="minorHAnsi" w:eastAsiaTheme="minorEastAsia" w:hAnsiTheme="minorHAnsi" w:cstheme="minorBidi"/>
          <w:noProof/>
          <w:sz w:val="22"/>
          <w:szCs w:val="22"/>
          <w:lang w:eastAsia="pt-BR"/>
        </w:rPr>
      </w:pPr>
      <w:ins w:id="963" w:author="Ryan Lemos" w:date="2019-10-15T23:35:00Z">
        <w:r>
          <w:rPr>
            <w:noProof/>
          </w:rPr>
          <w:t>3.7.1.1</w:t>
        </w:r>
        <w:r>
          <w:rPr>
            <w:noProof/>
          </w:rPr>
          <w:tab/>
        </w:r>
        <w:r>
          <w:rPr>
            <w:noProof/>
          </w:rPr>
          <w:fldChar w:fldCharType="begin"/>
        </w:r>
        <w:r>
          <w:rPr>
            <w:noProof/>
          </w:rPr>
          <w:instrText xml:space="preserve"> PAGEREF _Toc22075332 \h </w:instrText>
        </w:r>
        <w:r>
          <w:rPr>
            <w:noProof/>
          </w:rPr>
        </w:r>
      </w:ins>
      <w:r>
        <w:rPr>
          <w:noProof/>
        </w:rPr>
        <w:fldChar w:fldCharType="separate"/>
      </w:r>
      <w:ins w:id="964" w:author="Ryan Lemos" w:date="2019-10-15T23:35:00Z">
        <w:r>
          <w:rPr>
            <w:noProof/>
          </w:rPr>
          <w:t>97</w:t>
        </w:r>
        <w:r>
          <w:rPr>
            <w:noProof/>
          </w:rPr>
          <w:fldChar w:fldCharType="end"/>
        </w:r>
      </w:ins>
    </w:p>
    <w:p w14:paraId="408649D5" w14:textId="55CCE3D1" w:rsidR="00636A97" w:rsidRDefault="00636A97">
      <w:pPr>
        <w:pStyle w:val="Sumrio4"/>
        <w:tabs>
          <w:tab w:val="left" w:pos="1200"/>
          <w:tab w:val="right" w:leader="dot" w:pos="9061"/>
        </w:tabs>
        <w:rPr>
          <w:ins w:id="965" w:author="Ryan Lemos" w:date="2019-10-15T23:35:00Z"/>
          <w:rFonts w:asciiTheme="minorHAnsi" w:eastAsiaTheme="minorEastAsia" w:hAnsiTheme="minorHAnsi" w:cstheme="minorBidi"/>
          <w:noProof/>
          <w:sz w:val="22"/>
          <w:szCs w:val="22"/>
          <w:lang w:eastAsia="pt-BR"/>
        </w:rPr>
      </w:pPr>
      <w:ins w:id="966" w:author="Ryan Lemos" w:date="2019-10-15T23:35:00Z">
        <w:r>
          <w:rPr>
            <w:noProof/>
          </w:rPr>
          <w:t>3.7.1.2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_Toc22075333 \h </w:instrText>
        </w:r>
        <w:r>
          <w:rPr>
            <w:noProof/>
          </w:rPr>
        </w:r>
      </w:ins>
      <w:r>
        <w:rPr>
          <w:noProof/>
        </w:rPr>
        <w:fldChar w:fldCharType="separate"/>
      </w:r>
      <w:ins w:id="967" w:author="Ryan Lemos" w:date="2019-10-15T23:35:00Z">
        <w:r>
          <w:rPr>
            <w:noProof/>
          </w:rPr>
          <w:t>123</w:t>
        </w:r>
        <w:r>
          <w:rPr>
            <w:noProof/>
          </w:rPr>
          <w:fldChar w:fldCharType="end"/>
        </w:r>
      </w:ins>
    </w:p>
    <w:p w14:paraId="7ACB4113" w14:textId="713F345A" w:rsidR="00636A97" w:rsidRDefault="00636A97">
      <w:pPr>
        <w:pStyle w:val="Sumrio2"/>
        <w:tabs>
          <w:tab w:val="left" w:pos="1200"/>
          <w:tab w:val="right" w:leader="dot" w:pos="9061"/>
        </w:tabs>
        <w:rPr>
          <w:ins w:id="968" w:author="Ryan Lemos" w:date="2019-10-15T23:35:00Z"/>
          <w:rFonts w:asciiTheme="minorHAnsi" w:eastAsiaTheme="minorEastAsia" w:hAnsiTheme="minorHAnsi" w:cstheme="minorBidi"/>
          <w:caps w:val="0"/>
          <w:noProof/>
          <w:sz w:val="22"/>
          <w:szCs w:val="22"/>
          <w:lang w:eastAsia="pt-BR"/>
        </w:rPr>
      </w:pPr>
      <w:ins w:id="969" w:author="Ryan Lemos" w:date="2019-10-15T23:35:00Z">
        <w:r>
          <w:rPr>
            <w:noProof/>
          </w:rPr>
          <w:t>3.8</w:t>
        </w:r>
        <w:r>
          <w:rPr>
            <w:rFonts w:asciiTheme="minorHAnsi" w:eastAsiaTheme="minorEastAsia" w:hAnsiTheme="minorHAnsi" w:cstheme="minorBidi"/>
            <w:caps w:val="0"/>
            <w:noProof/>
            <w:sz w:val="22"/>
            <w:szCs w:val="22"/>
            <w:lang w:eastAsia="pt-BR"/>
          </w:rPr>
          <w:tab/>
        </w:r>
        <w:r>
          <w:rPr>
            <w:noProof/>
          </w:rPr>
          <w:t>Release 3 – Complementos</w:t>
        </w:r>
        <w:r>
          <w:rPr>
            <w:noProof/>
          </w:rPr>
          <w:tab/>
        </w:r>
        <w:r>
          <w:rPr>
            <w:noProof/>
          </w:rPr>
          <w:fldChar w:fldCharType="begin"/>
        </w:r>
        <w:r>
          <w:rPr>
            <w:noProof/>
          </w:rPr>
          <w:instrText xml:space="preserve"> PAGEREF _Toc22075334 \h </w:instrText>
        </w:r>
        <w:r>
          <w:rPr>
            <w:noProof/>
          </w:rPr>
        </w:r>
      </w:ins>
      <w:r>
        <w:rPr>
          <w:noProof/>
        </w:rPr>
        <w:fldChar w:fldCharType="separate"/>
      </w:r>
      <w:ins w:id="970" w:author="Ryan Lemos" w:date="2019-10-15T23:35:00Z">
        <w:r>
          <w:rPr>
            <w:noProof/>
          </w:rPr>
          <w:t>127</w:t>
        </w:r>
        <w:r>
          <w:rPr>
            <w:noProof/>
          </w:rPr>
          <w:fldChar w:fldCharType="end"/>
        </w:r>
      </w:ins>
    </w:p>
    <w:p w14:paraId="628C67CB" w14:textId="46BCA01E" w:rsidR="00636A97" w:rsidRDefault="00636A97">
      <w:pPr>
        <w:pStyle w:val="Sumrio3"/>
        <w:rPr>
          <w:ins w:id="971" w:author="Ryan Lemos" w:date="2019-10-15T23:35:00Z"/>
          <w:rFonts w:asciiTheme="minorHAnsi" w:eastAsiaTheme="minorEastAsia" w:hAnsiTheme="minorHAnsi" w:cstheme="minorBidi"/>
          <w:b w:val="0"/>
          <w:iCs w:val="0"/>
          <w:noProof/>
          <w:sz w:val="22"/>
          <w:szCs w:val="22"/>
          <w:lang w:eastAsia="pt-BR"/>
        </w:rPr>
      </w:pPr>
      <w:ins w:id="972" w:author="Ryan Lemos" w:date="2019-10-15T23:35:00Z">
        <w:r>
          <w:rPr>
            <w:noProof/>
          </w:rPr>
          <w:t>3.8.1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_Toc22075335 \h </w:instrText>
        </w:r>
        <w:r>
          <w:rPr>
            <w:noProof/>
          </w:rPr>
        </w:r>
      </w:ins>
      <w:r>
        <w:rPr>
          <w:noProof/>
        </w:rPr>
        <w:fldChar w:fldCharType="separate"/>
      </w:r>
      <w:ins w:id="973" w:author="Ryan Lemos" w:date="2019-10-15T23:35:00Z">
        <w:r>
          <w:rPr>
            <w:noProof/>
          </w:rPr>
          <w:t>128</w:t>
        </w:r>
        <w:r>
          <w:rPr>
            <w:noProof/>
          </w:rPr>
          <w:fldChar w:fldCharType="end"/>
        </w:r>
      </w:ins>
    </w:p>
    <w:p w14:paraId="3F76B42F" w14:textId="408109DC" w:rsidR="00636A97" w:rsidRDefault="00636A97">
      <w:pPr>
        <w:pStyle w:val="Sumrio4"/>
        <w:tabs>
          <w:tab w:val="left" w:pos="1200"/>
          <w:tab w:val="right" w:leader="dot" w:pos="9061"/>
        </w:tabs>
        <w:rPr>
          <w:ins w:id="974" w:author="Ryan Lemos" w:date="2019-10-15T23:35:00Z"/>
          <w:rFonts w:asciiTheme="minorHAnsi" w:eastAsiaTheme="minorEastAsia" w:hAnsiTheme="minorHAnsi" w:cstheme="minorBidi"/>
          <w:noProof/>
          <w:sz w:val="22"/>
          <w:szCs w:val="22"/>
          <w:lang w:eastAsia="pt-BR"/>
        </w:rPr>
      </w:pPr>
      <w:ins w:id="975" w:author="Ryan Lemos" w:date="2019-10-15T23:35:00Z">
        <w:r>
          <w:rPr>
            <w:noProof/>
          </w:rPr>
          <w:t>3.8.1.1</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_Toc22075336 \h </w:instrText>
        </w:r>
        <w:r>
          <w:rPr>
            <w:noProof/>
          </w:rPr>
        </w:r>
      </w:ins>
      <w:r>
        <w:rPr>
          <w:noProof/>
        </w:rPr>
        <w:fldChar w:fldCharType="separate"/>
      </w:r>
      <w:ins w:id="976" w:author="Ryan Lemos" w:date="2019-10-15T23:35:00Z">
        <w:r>
          <w:rPr>
            <w:noProof/>
          </w:rPr>
          <w:t>128</w:t>
        </w:r>
        <w:r>
          <w:rPr>
            <w:noProof/>
          </w:rPr>
          <w:fldChar w:fldCharType="end"/>
        </w:r>
      </w:ins>
    </w:p>
    <w:p w14:paraId="47EB35F5" w14:textId="471FD3E5" w:rsidR="00636A97" w:rsidRDefault="00636A97">
      <w:pPr>
        <w:pStyle w:val="Sumrio4"/>
        <w:tabs>
          <w:tab w:val="left" w:pos="1200"/>
          <w:tab w:val="right" w:leader="dot" w:pos="9061"/>
        </w:tabs>
        <w:rPr>
          <w:ins w:id="977" w:author="Ryan Lemos" w:date="2019-10-15T23:35:00Z"/>
          <w:rFonts w:asciiTheme="minorHAnsi" w:eastAsiaTheme="minorEastAsia" w:hAnsiTheme="minorHAnsi" w:cstheme="minorBidi"/>
          <w:noProof/>
          <w:sz w:val="22"/>
          <w:szCs w:val="22"/>
          <w:lang w:eastAsia="pt-BR"/>
        </w:rPr>
      </w:pPr>
      <w:ins w:id="978" w:author="Ryan Lemos" w:date="2019-10-15T23:35:00Z">
        <w:r>
          <w:rPr>
            <w:noProof/>
          </w:rPr>
          <w:t>3.8.1.2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_Toc22075337 \h </w:instrText>
        </w:r>
        <w:r>
          <w:rPr>
            <w:noProof/>
          </w:rPr>
        </w:r>
      </w:ins>
      <w:r>
        <w:rPr>
          <w:noProof/>
        </w:rPr>
        <w:fldChar w:fldCharType="separate"/>
      </w:r>
      <w:ins w:id="979" w:author="Ryan Lemos" w:date="2019-10-15T23:35:00Z">
        <w:r>
          <w:rPr>
            <w:noProof/>
          </w:rPr>
          <w:t>129</w:t>
        </w:r>
        <w:r>
          <w:rPr>
            <w:noProof/>
          </w:rPr>
          <w:fldChar w:fldCharType="end"/>
        </w:r>
      </w:ins>
    </w:p>
    <w:p w14:paraId="2581CB67" w14:textId="262B04B8" w:rsidR="00636A97" w:rsidRDefault="00636A97">
      <w:pPr>
        <w:pStyle w:val="Sumrio2"/>
        <w:tabs>
          <w:tab w:val="left" w:pos="1200"/>
          <w:tab w:val="right" w:leader="dot" w:pos="9061"/>
        </w:tabs>
        <w:rPr>
          <w:ins w:id="980" w:author="Ryan Lemos" w:date="2019-10-15T23:35:00Z"/>
          <w:rFonts w:asciiTheme="minorHAnsi" w:eastAsiaTheme="minorEastAsia" w:hAnsiTheme="minorHAnsi" w:cstheme="minorBidi"/>
          <w:caps w:val="0"/>
          <w:noProof/>
          <w:sz w:val="22"/>
          <w:szCs w:val="22"/>
          <w:lang w:eastAsia="pt-BR"/>
        </w:rPr>
      </w:pPr>
      <w:ins w:id="981" w:author="Ryan Lemos" w:date="2019-10-15T23:35:00Z">
        <w:r>
          <w:rPr>
            <w:noProof/>
          </w:rPr>
          <w:t>3.9</w:t>
        </w:r>
        <w:r>
          <w:rPr>
            <w:rFonts w:asciiTheme="minorHAnsi" w:eastAsiaTheme="minorEastAsia" w:hAnsiTheme="minorHAnsi" w:cstheme="minorBidi"/>
            <w:caps w:val="0"/>
            <w:noProof/>
            <w:sz w:val="22"/>
            <w:szCs w:val="22"/>
            <w:lang w:eastAsia="pt-BR"/>
          </w:rPr>
          <w:tab/>
        </w:r>
        <w:r>
          <w:rPr>
            <w:noProof/>
          </w:rPr>
          <w:t>Aplicação da metodologia XP no desenvolvimento</w:t>
        </w:r>
        <w:r>
          <w:rPr>
            <w:noProof/>
          </w:rPr>
          <w:tab/>
        </w:r>
        <w:r>
          <w:rPr>
            <w:noProof/>
          </w:rPr>
          <w:fldChar w:fldCharType="begin"/>
        </w:r>
        <w:r>
          <w:rPr>
            <w:noProof/>
          </w:rPr>
          <w:instrText xml:space="preserve"> PAGEREF _Toc22075338 \h </w:instrText>
        </w:r>
        <w:r>
          <w:rPr>
            <w:noProof/>
          </w:rPr>
        </w:r>
      </w:ins>
      <w:r>
        <w:rPr>
          <w:noProof/>
        </w:rPr>
        <w:fldChar w:fldCharType="separate"/>
      </w:r>
      <w:ins w:id="982" w:author="Ryan Lemos" w:date="2019-10-15T23:35:00Z">
        <w:r>
          <w:rPr>
            <w:noProof/>
          </w:rPr>
          <w:t>131</w:t>
        </w:r>
        <w:r>
          <w:rPr>
            <w:noProof/>
          </w:rPr>
          <w:fldChar w:fldCharType="end"/>
        </w:r>
      </w:ins>
    </w:p>
    <w:p w14:paraId="7F64E842" w14:textId="0135520A" w:rsidR="00636A97" w:rsidRDefault="00636A97">
      <w:pPr>
        <w:pStyle w:val="Sumrio3"/>
        <w:rPr>
          <w:ins w:id="983" w:author="Ryan Lemos" w:date="2019-10-15T23:35:00Z"/>
          <w:rFonts w:asciiTheme="minorHAnsi" w:eastAsiaTheme="minorEastAsia" w:hAnsiTheme="minorHAnsi" w:cstheme="minorBidi"/>
          <w:b w:val="0"/>
          <w:iCs w:val="0"/>
          <w:noProof/>
          <w:sz w:val="22"/>
          <w:szCs w:val="22"/>
          <w:lang w:eastAsia="pt-BR"/>
        </w:rPr>
      </w:pPr>
      <w:ins w:id="984" w:author="Ryan Lemos" w:date="2019-10-15T23:35:00Z">
        <w:r>
          <w:rPr>
            <w:noProof/>
          </w:rPr>
          <w:t>3.9.1</w:t>
        </w:r>
        <w:r>
          <w:rPr>
            <w:rFonts w:asciiTheme="minorHAnsi" w:eastAsiaTheme="minorEastAsia" w:hAnsiTheme="minorHAnsi" w:cstheme="minorBidi"/>
            <w:b w:val="0"/>
            <w:iCs w:val="0"/>
            <w:noProof/>
            <w:sz w:val="22"/>
            <w:szCs w:val="22"/>
            <w:lang w:eastAsia="pt-BR"/>
          </w:rPr>
          <w:tab/>
        </w:r>
        <w:r>
          <w:rPr>
            <w:noProof/>
          </w:rPr>
          <w:t>Testes</w:t>
        </w:r>
        <w:r>
          <w:rPr>
            <w:noProof/>
          </w:rPr>
          <w:tab/>
        </w:r>
        <w:r>
          <w:rPr>
            <w:noProof/>
          </w:rPr>
          <w:fldChar w:fldCharType="begin"/>
        </w:r>
        <w:r>
          <w:rPr>
            <w:noProof/>
          </w:rPr>
          <w:instrText xml:space="preserve"> PAGEREF _Toc22075339 \h </w:instrText>
        </w:r>
        <w:r>
          <w:rPr>
            <w:noProof/>
          </w:rPr>
        </w:r>
      </w:ins>
      <w:r>
        <w:rPr>
          <w:noProof/>
        </w:rPr>
        <w:fldChar w:fldCharType="separate"/>
      </w:r>
      <w:ins w:id="985" w:author="Ryan Lemos" w:date="2019-10-15T23:35:00Z">
        <w:r>
          <w:rPr>
            <w:noProof/>
          </w:rPr>
          <w:t>132</w:t>
        </w:r>
        <w:r>
          <w:rPr>
            <w:noProof/>
          </w:rPr>
          <w:fldChar w:fldCharType="end"/>
        </w:r>
      </w:ins>
    </w:p>
    <w:p w14:paraId="5D2F34DE" w14:textId="13113E30" w:rsidR="00636A97" w:rsidRDefault="00636A97">
      <w:pPr>
        <w:pStyle w:val="Sumrio1"/>
        <w:tabs>
          <w:tab w:val="left" w:pos="1200"/>
          <w:tab w:val="right" w:leader="dot" w:pos="9061"/>
        </w:tabs>
        <w:rPr>
          <w:ins w:id="986" w:author="Ryan Lemos" w:date="2019-10-15T23:35:00Z"/>
          <w:rFonts w:asciiTheme="minorHAnsi" w:eastAsiaTheme="minorEastAsia" w:hAnsiTheme="minorHAnsi" w:cstheme="minorBidi"/>
          <w:b w:val="0"/>
          <w:bCs w:val="0"/>
          <w:caps w:val="0"/>
          <w:noProof/>
          <w:sz w:val="22"/>
          <w:szCs w:val="22"/>
          <w:lang w:eastAsia="pt-BR"/>
        </w:rPr>
      </w:pPr>
      <w:ins w:id="987" w:author="Ryan Lemos" w:date="2019-10-15T23:35:00Z">
        <w:r>
          <w:rPr>
            <w:noProof/>
          </w:rPr>
          <w:t>4</w:t>
        </w:r>
        <w:r>
          <w:rPr>
            <w:rFonts w:asciiTheme="minorHAnsi" w:eastAsiaTheme="minorEastAsia" w:hAnsiTheme="minorHAnsi" w:cstheme="minorBidi"/>
            <w:b w:val="0"/>
            <w:bCs w:val="0"/>
            <w:caps w:val="0"/>
            <w:noProof/>
            <w:sz w:val="22"/>
            <w:szCs w:val="22"/>
            <w:lang w:eastAsia="pt-BR"/>
          </w:rPr>
          <w:tab/>
        </w:r>
        <w:r>
          <w:rPr>
            <w:noProof/>
          </w:rPr>
          <w:t>Utilização do ambiente</w:t>
        </w:r>
        <w:r>
          <w:rPr>
            <w:noProof/>
          </w:rPr>
          <w:tab/>
        </w:r>
        <w:r>
          <w:rPr>
            <w:noProof/>
          </w:rPr>
          <w:fldChar w:fldCharType="begin"/>
        </w:r>
        <w:r>
          <w:rPr>
            <w:noProof/>
          </w:rPr>
          <w:instrText xml:space="preserve"> PAGEREF _Toc22075340 \h </w:instrText>
        </w:r>
        <w:r>
          <w:rPr>
            <w:noProof/>
          </w:rPr>
        </w:r>
      </w:ins>
      <w:r>
        <w:rPr>
          <w:noProof/>
        </w:rPr>
        <w:fldChar w:fldCharType="separate"/>
      </w:r>
      <w:ins w:id="988" w:author="Ryan Lemos" w:date="2019-10-15T23:35:00Z">
        <w:r>
          <w:rPr>
            <w:noProof/>
          </w:rPr>
          <w:t>135</w:t>
        </w:r>
        <w:r>
          <w:rPr>
            <w:noProof/>
          </w:rPr>
          <w:fldChar w:fldCharType="end"/>
        </w:r>
      </w:ins>
    </w:p>
    <w:p w14:paraId="770C2374" w14:textId="144DCB01" w:rsidR="00636A97" w:rsidRDefault="00636A97">
      <w:pPr>
        <w:pStyle w:val="Sumrio2"/>
        <w:tabs>
          <w:tab w:val="left" w:pos="1200"/>
          <w:tab w:val="right" w:leader="dot" w:pos="9061"/>
        </w:tabs>
        <w:rPr>
          <w:ins w:id="989" w:author="Ryan Lemos" w:date="2019-10-15T23:35:00Z"/>
          <w:rFonts w:asciiTheme="minorHAnsi" w:eastAsiaTheme="minorEastAsia" w:hAnsiTheme="minorHAnsi" w:cstheme="minorBidi"/>
          <w:caps w:val="0"/>
          <w:noProof/>
          <w:sz w:val="22"/>
          <w:szCs w:val="22"/>
          <w:lang w:eastAsia="pt-BR"/>
        </w:rPr>
      </w:pPr>
      <w:ins w:id="990" w:author="Ryan Lemos" w:date="2019-10-15T23:35:00Z">
        <w:r>
          <w:rPr>
            <w:noProof/>
          </w:rPr>
          <w:t>4.1</w:t>
        </w:r>
        <w:r>
          <w:rPr>
            <w:rFonts w:asciiTheme="minorHAnsi" w:eastAsiaTheme="minorEastAsia" w:hAnsiTheme="minorHAnsi" w:cstheme="minorBidi"/>
            <w:caps w:val="0"/>
            <w:noProof/>
            <w:sz w:val="22"/>
            <w:szCs w:val="22"/>
            <w:lang w:eastAsia="pt-BR"/>
          </w:rPr>
          <w:tab/>
        </w:r>
        <w:r>
          <w:rPr>
            <w:noProof/>
          </w:rPr>
          <w:t>MAnual de utilização</w:t>
        </w:r>
        <w:r>
          <w:rPr>
            <w:noProof/>
          </w:rPr>
          <w:tab/>
        </w:r>
        <w:r>
          <w:rPr>
            <w:noProof/>
          </w:rPr>
          <w:fldChar w:fldCharType="begin"/>
        </w:r>
        <w:r>
          <w:rPr>
            <w:noProof/>
          </w:rPr>
          <w:instrText xml:space="preserve"> PAGEREF _Toc22075341 \h </w:instrText>
        </w:r>
        <w:r>
          <w:rPr>
            <w:noProof/>
          </w:rPr>
        </w:r>
      </w:ins>
      <w:r>
        <w:rPr>
          <w:noProof/>
        </w:rPr>
        <w:fldChar w:fldCharType="separate"/>
      </w:r>
      <w:ins w:id="991" w:author="Ryan Lemos" w:date="2019-10-15T23:35:00Z">
        <w:r>
          <w:rPr>
            <w:noProof/>
          </w:rPr>
          <w:t>138</w:t>
        </w:r>
        <w:r>
          <w:rPr>
            <w:noProof/>
          </w:rPr>
          <w:fldChar w:fldCharType="end"/>
        </w:r>
      </w:ins>
    </w:p>
    <w:p w14:paraId="27B90E2E" w14:textId="5C6F4F99" w:rsidR="00636A97" w:rsidRDefault="00636A97">
      <w:pPr>
        <w:pStyle w:val="Sumrio1"/>
        <w:tabs>
          <w:tab w:val="left" w:pos="1200"/>
          <w:tab w:val="right" w:leader="dot" w:pos="9061"/>
        </w:tabs>
        <w:rPr>
          <w:ins w:id="992" w:author="Ryan Lemos" w:date="2019-10-15T23:35:00Z"/>
          <w:rFonts w:asciiTheme="minorHAnsi" w:eastAsiaTheme="minorEastAsia" w:hAnsiTheme="minorHAnsi" w:cstheme="minorBidi"/>
          <w:b w:val="0"/>
          <w:bCs w:val="0"/>
          <w:caps w:val="0"/>
          <w:noProof/>
          <w:sz w:val="22"/>
          <w:szCs w:val="22"/>
          <w:lang w:eastAsia="pt-BR"/>
        </w:rPr>
      </w:pPr>
      <w:ins w:id="993" w:author="Ryan Lemos" w:date="2019-10-15T23:35:00Z">
        <w:r>
          <w:rPr>
            <w:noProof/>
          </w:rPr>
          <w:t>5</w:t>
        </w:r>
        <w:r>
          <w:rPr>
            <w:rFonts w:asciiTheme="minorHAnsi" w:eastAsiaTheme="minorEastAsia" w:hAnsiTheme="minorHAnsi" w:cstheme="minorBidi"/>
            <w:b w:val="0"/>
            <w:bCs w:val="0"/>
            <w:caps w:val="0"/>
            <w:noProof/>
            <w:sz w:val="22"/>
            <w:szCs w:val="22"/>
            <w:lang w:eastAsia="pt-BR"/>
          </w:rPr>
          <w:tab/>
        </w:r>
        <w:r>
          <w:rPr>
            <w:noProof/>
          </w:rPr>
          <w:t>Considerações finais</w:t>
        </w:r>
        <w:r>
          <w:rPr>
            <w:noProof/>
          </w:rPr>
          <w:tab/>
        </w:r>
        <w:r>
          <w:rPr>
            <w:noProof/>
          </w:rPr>
          <w:fldChar w:fldCharType="begin"/>
        </w:r>
        <w:r>
          <w:rPr>
            <w:noProof/>
          </w:rPr>
          <w:instrText xml:space="preserve"> PAGEREF _Toc22075342 \h </w:instrText>
        </w:r>
        <w:r>
          <w:rPr>
            <w:noProof/>
          </w:rPr>
        </w:r>
      </w:ins>
      <w:r>
        <w:rPr>
          <w:noProof/>
        </w:rPr>
        <w:fldChar w:fldCharType="separate"/>
      </w:r>
      <w:ins w:id="994" w:author="Ryan Lemos" w:date="2019-10-15T23:35:00Z">
        <w:r>
          <w:rPr>
            <w:noProof/>
          </w:rPr>
          <w:t>138</w:t>
        </w:r>
        <w:r>
          <w:rPr>
            <w:noProof/>
          </w:rPr>
          <w:fldChar w:fldCharType="end"/>
        </w:r>
      </w:ins>
    </w:p>
    <w:p w14:paraId="0161CA10" w14:textId="6127DD29" w:rsidR="00636A97" w:rsidRDefault="00636A97">
      <w:pPr>
        <w:pStyle w:val="Sumrio2"/>
        <w:tabs>
          <w:tab w:val="left" w:pos="1200"/>
          <w:tab w:val="right" w:leader="dot" w:pos="9061"/>
        </w:tabs>
        <w:rPr>
          <w:ins w:id="995" w:author="Ryan Lemos" w:date="2019-10-15T23:35:00Z"/>
          <w:rFonts w:asciiTheme="minorHAnsi" w:eastAsiaTheme="minorEastAsia" w:hAnsiTheme="minorHAnsi" w:cstheme="minorBidi"/>
          <w:caps w:val="0"/>
          <w:noProof/>
          <w:sz w:val="22"/>
          <w:szCs w:val="22"/>
          <w:lang w:eastAsia="pt-BR"/>
        </w:rPr>
      </w:pPr>
      <w:ins w:id="996" w:author="Ryan Lemos" w:date="2019-10-15T23:35:00Z">
        <w:r>
          <w:rPr>
            <w:noProof/>
          </w:rPr>
          <w:t>5.1</w:t>
        </w:r>
        <w:r>
          <w:rPr>
            <w:rFonts w:asciiTheme="minorHAnsi" w:eastAsiaTheme="minorEastAsia" w:hAnsiTheme="minorHAnsi" w:cstheme="minorBidi"/>
            <w:caps w:val="0"/>
            <w:noProof/>
            <w:sz w:val="22"/>
            <w:szCs w:val="22"/>
            <w:lang w:eastAsia="pt-BR"/>
          </w:rPr>
          <w:tab/>
        </w:r>
        <w:r>
          <w:rPr>
            <w:noProof/>
          </w:rPr>
          <w:t>Trabalhos futuros</w:t>
        </w:r>
        <w:r>
          <w:rPr>
            <w:noProof/>
          </w:rPr>
          <w:tab/>
        </w:r>
        <w:r>
          <w:rPr>
            <w:noProof/>
          </w:rPr>
          <w:fldChar w:fldCharType="begin"/>
        </w:r>
        <w:r>
          <w:rPr>
            <w:noProof/>
          </w:rPr>
          <w:instrText xml:space="preserve"> PAGEREF _Toc22075343 \h </w:instrText>
        </w:r>
        <w:r>
          <w:rPr>
            <w:noProof/>
          </w:rPr>
        </w:r>
      </w:ins>
      <w:r>
        <w:rPr>
          <w:noProof/>
        </w:rPr>
        <w:fldChar w:fldCharType="separate"/>
      </w:r>
      <w:ins w:id="997" w:author="Ryan Lemos" w:date="2019-10-15T23:35:00Z">
        <w:r>
          <w:rPr>
            <w:noProof/>
          </w:rPr>
          <w:t>138</w:t>
        </w:r>
        <w:r>
          <w:rPr>
            <w:noProof/>
          </w:rPr>
          <w:fldChar w:fldCharType="end"/>
        </w:r>
      </w:ins>
    </w:p>
    <w:p w14:paraId="1F918901" w14:textId="71B711DC" w:rsidR="00636A97" w:rsidRDefault="00636A97">
      <w:pPr>
        <w:pStyle w:val="Sumrio1"/>
        <w:tabs>
          <w:tab w:val="right" w:leader="dot" w:pos="9061"/>
        </w:tabs>
        <w:rPr>
          <w:ins w:id="998" w:author="Ryan Lemos" w:date="2019-10-15T23:35:00Z"/>
          <w:rFonts w:asciiTheme="minorHAnsi" w:eastAsiaTheme="minorEastAsia" w:hAnsiTheme="minorHAnsi" w:cstheme="minorBidi"/>
          <w:b w:val="0"/>
          <w:bCs w:val="0"/>
          <w:caps w:val="0"/>
          <w:noProof/>
          <w:sz w:val="22"/>
          <w:szCs w:val="22"/>
          <w:lang w:eastAsia="pt-BR"/>
        </w:rPr>
      </w:pPr>
      <w:ins w:id="999" w:author="Ryan Lemos" w:date="2019-10-15T23:35:00Z">
        <w:r>
          <w:rPr>
            <w:noProof/>
          </w:rPr>
          <w:t>Referências</w:t>
        </w:r>
        <w:r>
          <w:rPr>
            <w:noProof/>
          </w:rPr>
          <w:tab/>
        </w:r>
        <w:r>
          <w:rPr>
            <w:noProof/>
          </w:rPr>
          <w:fldChar w:fldCharType="begin"/>
        </w:r>
        <w:r>
          <w:rPr>
            <w:noProof/>
          </w:rPr>
          <w:instrText xml:space="preserve"> PAGEREF _Toc22075344 \h </w:instrText>
        </w:r>
        <w:r>
          <w:rPr>
            <w:noProof/>
          </w:rPr>
        </w:r>
      </w:ins>
      <w:r>
        <w:rPr>
          <w:noProof/>
        </w:rPr>
        <w:fldChar w:fldCharType="separate"/>
      </w:r>
      <w:ins w:id="1000" w:author="Ryan Lemos" w:date="2019-10-15T23:35:00Z">
        <w:r>
          <w:rPr>
            <w:noProof/>
          </w:rPr>
          <w:t>139</w:t>
        </w:r>
        <w:r>
          <w:rPr>
            <w:noProof/>
          </w:rPr>
          <w:fldChar w:fldCharType="end"/>
        </w:r>
      </w:ins>
    </w:p>
    <w:p w14:paraId="2D419FE4" w14:textId="55676DD1" w:rsidR="00636A97" w:rsidRDefault="00636A97">
      <w:pPr>
        <w:pStyle w:val="Sumrio1"/>
        <w:tabs>
          <w:tab w:val="right" w:leader="dot" w:pos="9061"/>
        </w:tabs>
        <w:rPr>
          <w:ins w:id="1001" w:author="Ryan Lemos" w:date="2019-10-15T23:35:00Z"/>
          <w:rFonts w:asciiTheme="minorHAnsi" w:eastAsiaTheme="minorEastAsia" w:hAnsiTheme="minorHAnsi" w:cstheme="minorBidi"/>
          <w:b w:val="0"/>
          <w:bCs w:val="0"/>
          <w:caps w:val="0"/>
          <w:noProof/>
          <w:sz w:val="22"/>
          <w:szCs w:val="22"/>
          <w:lang w:eastAsia="pt-BR"/>
        </w:rPr>
      </w:pPr>
      <w:ins w:id="1002" w:author="Ryan Lemos" w:date="2019-10-15T23:35:00Z">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_Toc22075345 \h </w:instrText>
        </w:r>
        <w:r>
          <w:rPr>
            <w:noProof/>
          </w:rPr>
        </w:r>
      </w:ins>
      <w:r>
        <w:rPr>
          <w:noProof/>
        </w:rPr>
        <w:fldChar w:fldCharType="separate"/>
      </w:r>
      <w:ins w:id="1003" w:author="Ryan Lemos" w:date="2019-10-15T23:35:00Z">
        <w:r>
          <w:rPr>
            <w:noProof/>
          </w:rPr>
          <w:t>143</w:t>
        </w:r>
        <w:r>
          <w:rPr>
            <w:noProof/>
          </w:rPr>
          <w:fldChar w:fldCharType="end"/>
        </w:r>
      </w:ins>
    </w:p>
    <w:p w14:paraId="07F8A35D" w14:textId="59EB410B" w:rsidR="0002745D" w:rsidDel="00636A97" w:rsidRDefault="0002745D">
      <w:pPr>
        <w:pStyle w:val="Sumrio1"/>
        <w:tabs>
          <w:tab w:val="left" w:pos="1200"/>
          <w:tab w:val="right" w:leader="dot" w:pos="9061"/>
        </w:tabs>
        <w:rPr>
          <w:del w:id="1004" w:author="Ryan Lemos" w:date="2019-10-15T23:35:00Z"/>
          <w:rFonts w:asciiTheme="minorHAnsi" w:eastAsiaTheme="minorEastAsia" w:hAnsiTheme="minorHAnsi" w:cstheme="minorBidi"/>
          <w:b w:val="0"/>
          <w:bCs w:val="0"/>
          <w:caps w:val="0"/>
          <w:noProof/>
          <w:sz w:val="22"/>
          <w:szCs w:val="22"/>
          <w:lang w:eastAsia="pt-BR"/>
        </w:rPr>
      </w:pPr>
      <w:del w:id="1005" w:author="Ryan Lemos" w:date="2019-10-15T23:35:00Z">
        <w:r w:rsidDel="00636A97">
          <w:rPr>
            <w:noProof/>
          </w:rPr>
          <w:delText>1</w:delText>
        </w:r>
        <w:r w:rsidDel="00636A97">
          <w:rPr>
            <w:rFonts w:asciiTheme="minorHAnsi" w:eastAsiaTheme="minorEastAsia" w:hAnsiTheme="minorHAnsi" w:cstheme="minorBidi"/>
            <w:b w:val="0"/>
            <w:bCs w:val="0"/>
            <w:caps w:val="0"/>
            <w:noProof/>
            <w:sz w:val="22"/>
            <w:szCs w:val="22"/>
            <w:lang w:eastAsia="pt-BR"/>
          </w:rPr>
          <w:tab/>
        </w:r>
        <w:r w:rsidDel="00636A97">
          <w:rPr>
            <w:noProof/>
          </w:rPr>
          <w:delText>INTRODUÇÃO</w:delText>
        </w:r>
        <w:r w:rsidDel="00636A97">
          <w:rPr>
            <w:noProof/>
          </w:rPr>
          <w:tab/>
          <w:delText>12</w:delText>
        </w:r>
      </w:del>
    </w:p>
    <w:p w14:paraId="689FCA60" w14:textId="44685B3D" w:rsidR="0002745D" w:rsidDel="00636A97" w:rsidRDefault="0002745D">
      <w:pPr>
        <w:pStyle w:val="Sumrio1"/>
        <w:tabs>
          <w:tab w:val="left" w:pos="1200"/>
          <w:tab w:val="right" w:leader="dot" w:pos="9061"/>
        </w:tabs>
        <w:rPr>
          <w:del w:id="1006" w:author="Ryan Lemos" w:date="2019-10-15T23:35:00Z"/>
          <w:rFonts w:asciiTheme="minorHAnsi" w:eastAsiaTheme="minorEastAsia" w:hAnsiTheme="minorHAnsi" w:cstheme="minorBidi"/>
          <w:b w:val="0"/>
          <w:bCs w:val="0"/>
          <w:caps w:val="0"/>
          <w:noProof/>
          <w:sz w:val="22"/>
          <w:szCs w:val="22"/>
          <w:lang w:eastAsia="pt-BR"/>
        </w:rPr>
      </w:pPr>
      <w:del w:id="1007" w:author="Ryan Lemos" w:date="2019-10-15T23:35:00Z">
        <w:r w:rsidDel="00636A97">
          <w:rPr>
            <w:noProof/>
          </w:rPr>
          <w:delText>2</w:delText>
        </w:r>
        <w:r w:rsidDel="00636A97">
          <w:rPr>
            <w:rFonts w:asciiTheme="minorHAnsi" w:eastAsiaTheme="minorEastAsia" w:hAnsiTheme="minorHAnsi" w:cstheme="minorBidi"/>
            <w:b w:val="0"/>
            <w:bCs w:val="0"/>
            <w:caps w:val="0"/>
            <w:noProof/>
            <w:sz w:val="22"/>
            <w:szCs w:val="22"/>
            <w:lang w:eastAsia="pt-BR"/>
          </w:rPr>
          <w:tab/>
        </w:r>
        <w:r w:rsidDel="00636A97">
          <w:rPr>
            <w:noProof/>
          </w:rPr>
          <w:delText>Referencial teórico</w:delText>
        </w:r>
        <w:r w:rsidDel="00636A97">
          <w:rPr>
            <w:noProof/>
          </w:rPr>
          <w:tab/>
          <w:delText>14</w:delText>
        </w:r>
      </w:del>
    </w:p>
    <w:p w14:paraId="5523A96E" w14:textId="6C6262B5" w:rsidR="0002745D" w:rsidDel="00636A97" w:rsidRDefault="0002745D">
      <w:pPr>
        <w:pStyle w:val="Sumrio2"/>
        <w:tabs>
          <w:tab w:val="left" w:pos="1200"/>
          <w:tab w:val="right" w:leader="dot" w:pos="9061"/>
        </w:tabs>
        <w:rPr>
          <w:del w:id="1008" w:author="Ryan Lemos" w:date="2019-10-15T23:35:00Z"/>
          <w:rFonts w:asciiTheme="minorHAnsi" w:eastAsiaTheme="minorEastAsia" w:hAnsiTheme="minorHAnsi" w:cstheme="minorBidi"/>
          <w:caps w:val="0"/>
          <w:noProof/>
          <w:sz w:val="22"/>
          <w:szCs w:val="22"/>
          <w:lang w:eastAsia="pt-BR"/>
        </w:rPr>
      </w:pPr>
      <w:del w:id="1009" w:author="Ryan Lemos" w:date="2019-10-15T23:35:00Z">
        <w:r w:rsidDel="00636A97">
          <w:rPr>
            <w:noProof/>
          </w:rPr>
          <w:delText>2.1</w:delText>
        </w:r>
        <w:r w:rsidDel="00636A97">
          <w:rPr>
            <w:rFonts w:asciiTheme="minorHAnsi" w:eastAsiaTheme="minorEastAsia" w:hAnsiTheme="minorHAnsi" w:cstheme="minorBidi"/>
            <w:caps w:val="0"/>
            <w:noProof/>
            <w:sz w:val="22"/>
            <w:szCs w:val="22"/>
            <w:lang w:eastAsia="pt-BR"/>
          </w:rPr>
          <w:tab/>
        </w:r>
        <w:r w:rsidDel="00636A97">
          <w:rPr>
            <w:noProof/>
          </w:rPr>
          <w:delText>Educação a distância – ambiente virtual</w:delText>
        </w:r>
        <w:r w:rsidDel="00636A97">
          <w:rPr>
            <w:noProof/>
          </w:rPr>
          <w:tab/>
          <w:delText>14</w:delText>
        </w:r>
      </w:del>
    </w:p>
    <w:p w14:paraId="5427B1A8" w14:textId="07840370" w:rsidR="0002745D" w:rsidDel="00636A97" w:rsidRDefault="0002745D">
      <w:pPr>
        <w:pStyle w:val="Sumrio3"/>
        <w:rPr>
          <w:del w:id="1010" w:author="Ryan Lemos" w:date="2019-10-15T23:35:00Z"/>
          <w:rFonts w:asciiTheme="minorHAnsi" w:eastAsiaTheme="minorEastAsia" w:hAnsiTheme="minorHAnsi" w:cstheme="minorBidi"/>
          <w:b w:val="0"/>
          <w:iCs w:val="0"/>
          <w:noProof/>
          <w:sz w:val="22"/>
          <w:szCs w:val="22"/>
          <w:lang w:eastAsia="pt-BR"/>
        </w:rPr>
      </w:pPr>
      <w:del w:id="1011" w:author="Ryan Lemos" w:date="2019-10-15T23:35:00Z">
        <w:r w:rsidDel="00636A97">
          <w:rPr>
            <w:noProof/>
          </w:rPr>
          <w:delText>2.1.1</w:delText>
        </w:r>
        <w:r w:rsidDel="00636A97">
          <w:rPr>
            <w:rFonts w:asciiTheme="minorHAnsi" w:eastAsiaTheme="minorEastAsia" w:hAnsiTheme="minorHAnsi" w:cstheme="minorBidi"/>
            <w:b w:val="0"/>
            <w:iCs w:val="0"/>
            <w:noProof/>
            <w:sz w:val="22"/>
            <w:szCs w:val="22"/>
            <w:lang w:eastAsia="pt-BR"/>
          </w:rPr>
          <w:tab/>
        </w:r>
        <w:r w:rsidDel="00636A97">
          <w:rPr>
            <w:noProof/>
          </w:rPr>
          <w:delText>Metodologias/sistemas de apoio de ensino de idiomas</w:delText>
        </w:r>
        <w:r w:rsidDel="00636A97">
          <w:rPr>
            <w:noProof/>
          </w:rPr>
          <w:tab/>
          <w:delText>14</w:delText>
        </w:r>
      </w:del>
    </w:p>
    <w:p w14:paraId="11D76BED" w14:textId="087A0042" w:rsidR="0002745D" w:rsidDel="00636A97" w:rsidRDefault="0002745D">
      <w:pPr>
        <w:pStyle w:val="Sumrio2"/>
        <w:tabs>
          <w:tab w:val="left" w:pos="1200"/>
          <w:tab w:val="right" w:leader="dot" w:pos="9061"/>
        </w:tabs>
        <w:rPr>
          <w:del w:id="1012" w:author="Ryan Lemos" w:date="2019-10-15T23:35:00Z"/>
          <w:rFonts w:asciiTheme="minorHAnsi" w:eastAsiaTheme="minorEastAsia" w:hAnsiTheme="minorHAnsi" w:cstheme="minorBidi"/>
          <w:caps w:val="0"/>
          <w:noProof/>
          <w:sz w:val="22"/>
          <w:szCs w:val="22"/>
          <w:lang w:eastAsia="pt-BR"/>
        </w:rPr>
      </w:pPr>
      <w:del w:id="1013" w:author="Ryan Lemos" w:date="2019-10-15T23:35:00Z">
        <w:r w:rsidDel="00636A97">
          <w:rPr>
            <w:noProof/>
          </w:rPr>
          <w:delText>2.2</w:delText>
        </w:r>
        <w:r w:rsidDel="00636A97">
          <w:rPr>
            <w:rFonts w:asciiTheme="minorHAnsi" w:eastAsiaTheme="minorEastAsia" w:hAnsiTheme="minorHAnsi" w:cstheme="minorBidi"/>
            <w:caps w:val="0"/>
            <w:noProof/>
            <w:sz w:val="22"/>
            <w:szCs w:val="22"/>
            <w:lang w:eastAsia="pt-BR"/>
          </w:rPr>
          <w:tab/>
        </w:r>
        <w:r w:rsidDel="00636A97">
          <w:rPr>
            <w:noProof/>
          </w:rPr>
          <w:delText>Desenvolvimento e tecnologias de sistemas Web</w:delText>
        </w:r>
        <w:r w:rsidDel="00636A97">
          <w:rPr>
            <w:noProof/>
          </w:rPr>
          <w:tab/>
          <w:delText>16</w:delText>
        </w:r>
      </w:del>
    </w:p>
    <w:p w14:paraId="10541A2C" w14:textId="3BEA3C14" w:rsidR="0002745D" w:rsidDel="00636A97" w:rsidRDefault="0002745D">
      <w:pPr>
        <w:pStyle w:val="Sumrio3"/>
        <w:rPr>
          <w:del w:id="1014" w:author="Ryan Lemos" w:date="2019-10-15T23:35:00Z"/>
          <w:rFonts w:asciiTheme="minorHAnsi" w:eastAsiaTheme="minorEastAsia" w:hAnsiTheme="minorHAnsi" w:cstheme="minorBidi"/>
          <w:b w:val="0"/>
          <w:iCs w:val="0"/>
          <w:noProof/>
          <w:sz w:val="22"/>
          <w:szCs w:val="22"/>
          <w:lang w:eastAsia="pt-BR"/>
        </w:rPr>
      </w:pPr>
      <w:del w:id="1015" w:author="Ryan Lemos" w:date="2019-10-15T23:35:00Z">
        <w:r w:rsidDel="00636A97">
          <w:rPr>
            <w:noProof/>
          </w:rPr>
          <w:delText>2.2.1</w:delText>
        </w:r>
        <w:r w:rsidDel="00636A97">
          <w:rPr>
            <w:rFonts w:asciiTheme="minorHAnsi" w:eastAsiaTheme="minorEastAsia" w:hAnsiTheme="minorHAnsi" w:cstheme="minorBidi"/>
            <w:b w:val="0"/>
            <w:iCs w:val="0"/>
            <w:noProof/>
            <w:sz w:val="22"/>
            <w:szCs w:val="22"/>
            <w:lang w:eastAsia="pt-BR"/>
          </w:rPr>
          <w:tab/>
        </w:r>
        <w:r w:rsidDel="00636A97">
          <w:rPr>
            <w:noProof/>
          </w:rPr>
          <w:delText>Controle de acessos</w:delText>
        </w:r>
        <w:r w:rsidDel="00636A97">
          <w:rPr>
            <w:noProof/>
          </w:rPr>
          <w:tab/>
          <w:delText>17</w:delText>
        </w:r>
      </w:del>
    </w:p>
    <w:p w14:paraId="057CD0DF" w14:textId="34192EF9" w:rsidR="0002745D" w:rsidDel="00636A97" w:rsidRDefault="0002745D">
      <w:pPr>
        <w:pStyle w:val="Sumrio3"/>
        <w:rPr>
          <w:del w:id="1016" w:author="Ryan Lemos" w:date="2019-10-15T23:35:00Z"/>
          <w:rFonts w:asciiTheme="minorHAnsi" w:eastAsiaTheme="minorEastAsia" w:hAnsiTheme="minorHAnsi" w:cstheme="minorBidi"/>
          <w:b w:val="0"/>
          <w:iCs w:val="0"/>
          <w:noProof/>
          <w:sz w:val="22"/>
          <w:szCs w:val="22"/>
          <w:lang w:eastAsia="pt-BR"/>
        </w:rPr>
      </w:pPr>
      <w:del w:id="1017" w:author="Ryan Lemos" w:date="2019-10-15T23:35:00Z">
        <w:r w:rsidDel="00636A97">
          <w:rPr>
            <w:noProof/>
          </w:rPr>
          <w:delText>2.2.2</w:delText>
        </w:r>
        <w:r w:rsidDel="00636A97">
          <w:rPr>
            <w:rFonts w:asciiTheme="minorHAnsi" w:eastAsiaTheme="minorEastAsia" w:hAnsiTheme="minorHAnsi" w:cstheme="minorBidi"/>
            <w:b w:val="0"/>
            <w:iCs w:val="0"/>
            <w:noProof/>
            <w:sz w:val="22"/>
            <w:szCs w:val="22"/>
            <w:lang w:eastAsia="pt-BR"/>
          </w:rPr>
          <w:tab/>
        </w:r>
        <w:r w:rsidDel="00636A97">
          <w:rPr>
            <w:noProof/>
          </w:rPr>
          <w:delText>Interação humano computador (IHC)</w:delText>
        </w:r>
        <w:r w:rsidDel="00636A97">
          <w:rPr>
            <w:noProof/>
          </w:rPr>
          <w:tab/>
          <w:delText>17</w:delText>
        </w:r>
      </w:del>
    </w:p>
    <w:p w14:paraId="2065A80C" w14:textId="383F6EEC" w:rsidR="0002745D" w:rsidDel="00636A97" w:rsidRDefault="0002745D">
      <w:pPr>
        <w:pStyle w:val="Sumrio3"/>
        <w:rPr>
          <w:del w:id="1018" w:author="Ryan Lemos" w:date="2019-10-15T23:35:00Z"/>
          <w:rFonts w:asciiTheme="minorHAnsi" w:eastAsiaTheme="minorEastAsia" w:hAnsiTheme="minorHAnsi" w:cstheme="minorBidi"/>
          <w:b w:val="0"/>
          <w:iCs w:val="0"/>
          <w:noProof/>
          <w:sz w:val="22"/>
          <w:szCs w:val="22"/>
          <w:lang w:eastAsia="pt-BR"/>
        </w:rPr>
      </w:pPr>
      <w:del w:id="1019" w:author="Ryan Lemos" w:date="2019-10-15T23:35:00Z">
        <w:r w:rsidDel="00636A97">
          <w:rPr>
            <w:noProof/>
          </w:rPr>
          <w:delText>2.2.3</w:delText>
        </w:r>
        <w:r w:rsidDel="00636A97">
          <w:rPr>
            <w:rFonts w:asciiTheme="minorHAnsi" w:eastAsiaTheme="minorEastAsia" w:hAnsiTheme="minorHAnsi" w:cstheme="minorBidi"/>
            <w:b w:val="0"/>
            <w:iCs w:val="0"/>
            <w:noProof/>
            <w:sz w:val="22"/>
            <w:szCs w:val="22"/>
            <w:lang w:eastAsia="pt-BR"/>
          </w:rPr>
          <w:tab/>
        </w:r>
        <w:r w:rsidDel="00636A97">
          <w:rPr>
            <w:noProof/>
          </w:rPr>
          <w:delText>Engenharia de Software</w:delText>
        </w:r>
        <w:r w:rsidDel="00636A97">
          <w:rPr>
            <w:noProof/>
          </w:rPr>
          <w:tab/>
          <w:delText>18</w:delText>
        </w:r>
      </w:del>
    </w:p>
    <w:p w14:paraId="76EC8E33" w14:textId="32F4B66C" w:rsidR="0002745D" w:rsidDel="00636A97" w:rsidRDefault="0002745D">
      <w:pPr>
        <w:pStyle w:val="Sumrio4"/>
        <w:tabs>
          <w:tab w:val="left" w:pos="1200"/>
          <w:tab w:val="right" w:leader="dot" w:pos="9061"/>
        </w:tabs>
        <w:rPr>
          <w:del w:id="1020" w:author="Ryan Lemos" w:date="2019-10-15T23:35:00Z"/>
          <w:rFonts w:asciiTheme="minorHAnsi" w:eastAsiaTheme="minorEastAsia" w:hAnsiTheme="minorHAnsi" w:cstheme="minorBidi"/>
          <w:noProof/>
          <w:sz w:val="22"/>
          <w:szCs w:val="22"/>
          <w:lang w:eastAsia="pt-BR"/>
        </w:rPr>
      </w:pPr>
      <w:del w:id="1021" w:author="Ryan Lemos" w:date="2019-10-15T23:35:00Z">
        <w:r w:rsidDel="00636A97">
          <w:rPr>
            <w:noProof/>
          </w:rPr>
          <w:delText>2.2.3.1</w:delText>
        </w:r>
        <w:r w:rsidDel="00636A97">
          <w:rPr>
            <w:rFonts w:asciiTheme="minorHAnsi" w:eastAsiaTheme="minorEastAsia" w:hAnsiTheme="minorHAnsi" w:cstheme="minorBidi"/>
            <w:noProof/>
            <w:sz w:val="22"/>
            <w:szCs w:val="22"/>
            <w:lang w:eastAsia="pt-BR"/>
          </w:rPr>
          <w:tab/>
        </w:r>
        <w:r w:rsidDel="00636A97">
          <w:rPr>
            <w:noProof/>
          </w:rPr>
          <w:delText xml:space="preserve">Modelagem de processos com o </w:delText>
        </w:r>
        <w:r w:rsidRPr="002B3658" w:rsidDel="00636A97">
          <w:rPr>
            <w:i/>
            <w:noProof/>
          </w:rPr>
          <w:delText>Business Process Model and Notation</w:delText>
        </w:r>
        <w:r w:rsidDel="00636A97">
          <w:rPr>
            <w:noProof/>
          </w:rPr>
          <w:delText xml:space="preserve"> (BPMN)</w:delText>
        </w:r>
        <w:r w:rsidDel="00636A97">
          <w:rPr>
            <w:noProof/>
          </w:rPr>
          <w:tab/>
          <w:delText>20</w:delText>
        </w:r>
      </w:del>
    </w:p>
    <w:p w14:paraId="6C18436B" w14:textId="1DFFF050" w:rsidR="0002745D" w:rsidDel="00636A97" w:rsidRDefault="0002745D">
      <w:pPr>
        <w:pStyle w:val="Sumrio4"/>
        <w:tabs>
          <w:tab w:val="left" w:pos="1200"/>
          <w:tab w:val="right" w:leader="dot" w:pos="9061"/>
        </w:tabs>
        <w:rPr>
          <w:del w:id="1022" w:author="Ryan Lemos" w:date="2019-10-15T23:35:00Z"/>
          <w:rFonts w:asciiTheme="minorHAnsi" w:eastAsiaTheme="minorEastAsia" w:hAnsiTheme="minorHAnsi" w:cstheme="minorBidi"/>
          <w:noProof/>
          <w:sz w:val="22"/>
          <w:szCs w:val="22"/>
          <w:lang w:eastAsia="pt-BR"/>
        </w:rPr>
      </w:pPr>
      <w:del w:id="1023" w:author="Ryan Lemos" w:date="2019-10-15T23:35:00Z">
        <w:r w:rsidDel="00636A97">
          <w:rPr>
            <w:noProof/>
          </w:rPr>
          <w:delText>2.2.3.2</w:delText>
        </w:r>
        <w:r w:rsidDel="00636A97">
          <w:rPr>
            <w:rFonts w:asciiTheme="minorHAnsi" w:eastAsiaTheme="minorEastAsia" w:hAnsiTheme="minorHAnsi" w:cstheme="minorBidi"/>
            <w:noProof/>
            <w:sz w:val="22"/>
            <w:szCs w:val="22"/>
            <w:lang w:eastAsia="pt-BR"/>
          </w:rPr>
          <w:tab/>
        </w:r>
        <w:r w:rsidDel="00636A97">
          <w:rPr>
            <w:noProof/>
          </w:rPr>
          <w:delText>Metodologia Ágil</w:delText>
        </w:r>
        <w:r w:rsidDel="00636A97">
          <w:rPr>
            <w:noProof/>
          </w:rPr>
          <w:tab/>
          <w:delText>24</w:delText>
        </w:r>
      </w:del>
    </w:p>
    <w:p w14:paraId="79DF5AAD" w14:textId="0E62B2ED" w:rsidR="0002745D" w:rsidDel="00636A97" w:rsidRDefault="0002745D">
      <w:pPr>
        <w:pStyle w:val="Sumrio4"/>
        <w:tabs>
          <w:tab w:val="left" w:pos="1200"/>
          <w:tab w:val="right" w:leader="dot" w:pos="9061"/>
        </w:tabs>
        <w:rPr>
          <w:del w:id="1024" w:author="Ryan Lemos" w:date="2019-10-15T23:35:00Z"/>
          <w:rFonts w:asciiTheme="minorHAnsi" w:eastAsiaTheme="minorEastAsia" w:hAnsiTheme="minorHAnsi" w:cstheme="minorBidi"/>
          <w:noProof/>
          <w:sz w:val="22"/>
          <w:szCs w:val="22"/>
          <w:lang w:eastAsia="pt-BR"/>
        </w:rPr>
      </w:pPr>
      <w:del w:id="1025" w:author="Ryan Lemos" w:date="2019-10-15T23:35:00Z">
        <w:r w:rsidDel="00636A97">
          <w:rPr>
            <w:noProof/>
          </w:rPr>
          <w:delText>2.2.3.3</w:delText>
        </w:r>
        <w:r w:rsidDel="00636A97">
          <w:rPr>
            <w:rFonts w:asciiTheme="minorHAnsi" w:eastAsiaTheme="minorEastAsia" w:hAnsiTheme="minorHAnsi" w:cstheme="minorBidi"/>
            <w:noProof/>
            <w:sz w:val="22"/>
            <w:szCs w:val="22"/>
            <w:lang w:eastAsia="pt-BR"/>
          </w:rPr>
          <w:tab/>
        </w:r>
        <w:r w:rsidRPr="002B3658" w:rsidDel="00636A97">
          <w:rPr>
            <w:i/>
            <w:noProof/>
          </w:rPr>
          <w:delText>Extreme Programming</w:delText>
        </w:r>
        <w:r w:rsidDel="00636A97">
          <w:rPr>
            <w:noProof/>
          </w:rPr>
          <w:delText xml:space="preserve"> (XP)</w:delText>
        </w:r>
        <w:r w:rsidDel="00636A97">
          <w:rPr>
            <w:noProof/>
          </w:rPr>
          <w:tab/>
          <w:delText>25</w:delText>
        </w:r>
      </w:del>
    </w:p>
    <w:p w14:paraId="08A693F7" w14:textId="0D4F0D20" w:rsidR="0002745D" w:rsidDel="00636A97" w:rsidRDefault="0002745D">
      <w:pPr>
        <w:pStyle w:val="Sumrio3"/>
        <w:rPr>
          <w:del w:id="1026" w:author="Ryan Lemos" w:date="2019-10-15T23:35:00Z"/>
          <w:rFonts w:asciiTheme="minorHAnsi" w:eastAsiaTheme="minorEastAsia" w:hAnsiTheme="minorHAnsi" w:cstheme="minorBidi"/>
          <w:b w:val="0"/>
          <w:iCs w:val="0"/>
          <w:noProof/>
          <w:sz w:val="22"/>
          <w:szCs w:val="22"/>
          <w:lang w:eastAsia="pt-BR"/>
        </w:rPr>
      </w:pPr>
      <w:del w:id="1027" w:author="Ryan Lemos" w:date="2019-10-15T23:35:00Z">
        <w:r w:rsidDel="00636A97">
          <w:rPr>
            <w:noProof/>
          </w:rPr>
          <w:delText>2.2.4</w:delText>
        </w:r>
        <w:r w:rsidDel="00636A97">
          <w:rPr>
            <w:rFonts w:asciiTheme="minorHAnsi" w:eastAsiaTheme="minorEastAsia" w:hAnsiTheme="minorHAnsi" w:cstheme="minorBidi"/>
            <w:b w:val="0"/>
            <w:iCs w:val="0"/>
            <w:noProof/>
            <w:sz w:val="22"/>
            <w:szCs w:val="22"/>
            <w:lang w:eastAsia="pt-BR"/>
          </w:rPr>
          <w:tab/>
        </w:r>
        <w:r w:rsidDel="00636A97">
          <w:rPr>
            <w:noProof/>
          </w:rPr>
          <w:delText>Tecnologias para desenvolvimento WEB</w:delText>
        </w:r>
        <w:r w:rsidDel="00636A97">
          <w:rPr>
            <w:noProof/>
          </w:rPr>
          <w:tab/>
          <w:delText>27</w:delText>
        </w:r>
      </w:del>
    </w:p>
    <w:p w14:paraId="79871A9B" w14:textId="2F93CF0D" w:rsidR="0002745D" w:rsidDel="00636A97" w:rsidRDefault="0002745D">
      <w:pPr>
        <w:pStyle w:val="Sumrio4"/>
        <w:tabs>
          <w:tab w:val="left" w:pos="1200"/>
          <w:tab w:val="right" w:leader="dot" w:pos="9061"/>
        </w:tabs>
        <w:rPr>
          <w:del w:id="1028" w:author="Ryan Lemos" w:date="2019-10-15T23:35:00Z"/>
          <w:rFonts w:asciiTheme="minorHAnsi" w:eastAsiaTheme="minorEastAsia" w:hAnsiTheme="minorHAnsi" w:cstheme="minorBidi"/>
          <w:noProof/>
          <w:sz w:val="22"/>
          <w:szCs w:val="22"/>
          <w:lang w:eastAsia="pt-BR"/>
        </w:rPr>
      </w:pPr>
      <w:del w:id="1029" w:author="Ryan Lemos" w:date="2019-10-15T23:35:00Z">
        <w:r w:rsidDel="00636A97">
          <w:rPr>
            <w:noProof/>
          </w:rPr>
          <w:delText>2.2.4.1</w:delText>
        </w:r>
        <w:r w:rsidDel="00636A97">
          <w:rPr>
            <w:rFonts w:asciiTheme="minorHAnsi" w:eastAsiaTheme="minorEastAsia" w:hAnsiTheme="minorHAnsi" w:cstheme="minorBidi"/>
            <w:noProof/>
            <w:sz w:val="22"/>
            <w:szCs w:val="22"/>
            <w:lang w:eastAsia="pt-BR"/>
          </w:rPr>
          <w:tab/>
        </w:r>
        <w:r w:rsidRPr="002B3658" w:rsidDel="00636A97">
          <w:rPr>
            <w:i/>
            <w:noProof/>
          </w:rPr>
          <w:delText>Visual Studio Code</w:delText>
        </w:r>
        <w:r w:rsidDel="00636A97">
          <w:rPr>
            <w:noProof/>
          </w:rPr>
          <w:delText xml:space="preserve"> (VSCODE)</w:delText>
        </w:r>
        <w:r w:rsidDel="00636A97">
          <w:rPr>
            <w:noProof/>
          </w:rPr>
          <w:tab/>
          <w:delText>28</w:delText>
        </w:r>
      </w:del>
    </w:p>
    <w:p w14:paraId="4F14AF22" w14:textId="27CEBB14" w:rsidR="0002745D" w:rsidRPr="00636A97" w:rsidDel="00636A97" w:rsidRDefault="0002745D">
      <w:pPr>
        <w:pStyle w:val="Sumrio4"/>
        <w:tabs>
          <w:tab w:val="left" w:pos="1200"/>
          <w:tab w:val="right" w:leader="dot" w:pos="9061"/>
        </w:tabs>
        <w:rPr>
          <w:del w:id="1030" w:author="Ryan Lemos" w:date="2019-10-15T23:35:00Z"/>
          <w:rFonts w:asciiTheme="minorHAnsi" w:eastAsiaTheme="minorEastAsia" w:hAnsiTheme="minorHAnsi" w:cstheme="minorBidi"/>
          <w:noProof/>
          <w:sz w:val="22"/>
          <w:szCs w:val="22"/>
          <w:lang w:eastAsia="pt-BR"/>
          <w:rPrChange w:id="1031" w:author="Ryan Lemos" w:date="2019-10-15T23:35:00Z">
            <w:rPr>
              <w:del w:id="1032" w:author="Ryan Lemos" w:date="2019-10-15T23:35:00Z"/>
              <w:rFonts w:asciiTheme="minorHAnsi" w:eastAsiaTheme="minorEastAsia" w:hAnsiTheme="minorHAnsi" w:cstheme="minorBidi"/>
              <w:noProof/>
              <w:sz w:val="22"/>
              <w:szCs w:val="22"/>
              <w:lang w:eastAsia="pt-BR"/>
            </w:rPr>
          </w:rPrChange>
        </w:rPr>
      </w:pPr>
      <w:del w:id="1033" w:author="Ryan Lemos" w:date="2019-10-15T23:35:00Z">
        <w:r w:rsidRPr="00636A97" w:rsidDel="00636A97">
          <w:rPr>
            <w:noProof/>
            <w:rPrChange w:id="1034" w:author="Ryan Lemos" w:date="2019-10-15T23:35:00Z">
              <w:rPr>
                <w:noProof/>
                <w:lang w:val="en-US"/>
              </w:rPr>
            </w:rPrChange>
          </w:rPr>
          <w:delText>2.2.4.2</w:delText>
        </w:r>
        <w:r w:rsidRPr="00636A97" w:rsidDel="00636A97">
          <w:rPr>
            <w:rFonts w:asciiTheme="minorHAnsi" w:eastAsiaTheme="minorEastAsia" w:hAnsiTheme="minorHAnsi" w:cstheme="minorBidi"/>
            <w:noProof/>
            <w:sz w:val="22"/>
            <w:szCs w:val="22"/>
            <w:lang w:eastAsia="pt-BR"/>
            <w:rPrChange w:id="1035" w:author="Ryan Lemos" w:date="2019-10-15T23:35:00Z">
              <w:rPr>
                <w:rFonts w:asciiTheme="minorHAnsi" w:eastAsiaTheme="minorEastAsia" w:hAnsiTheme="minorHAnsi" w:cstheme="minorBidi"/>
                <w:noProof/>
                <w:sz w:val="22"/>
                <w:szCs w:val="22"/>
                <w:lang w:eastAsia="pt-BR"/>
              </w:rPr>
            </w:rPrChange>
          </w:rPr>
          <w:tab/>
        </w:r>
        <w:r w:rsidRPr="00636A97" w:rsidDel="00636A97">
          <w:rPr>
            <w:i/>
            <w:noProof/>
            <w:rPrChange w:id="1036" w:author="Ryan Lemos" w:date="2019-10-15T23:35:00Z">
              <w:rPr>
                <w:i/>
                <w:noProof/>
                <w:lang w:val="en-US"/>
              </w:rPr>
            </w:rPrChange>
          </w:rPr>
          <w:delText>Hyper Text Markup Language</w:delText>
        </w:r>
        <w:r w:rsidRPr="00636A97" w:rsidDel="00636A97">
          <w:rPr>
            <w:noProof/>
            <w:rPrChange w:id="1037" w:author="Ryan Lemos" w:date="2019-10-15T23:35:00Z">
              <w:rPr>
                <w:noProof/>
                <w:lang w:val="en-US"/>
              </w:rPr>
            </w:rPrChange>
          </w:rPr>
          <w:delText xml:space="preserve"> (HTML)</w:delText>
        </w:r>
        <w:r w:rsidRPr="00636A97" w:rsidDel="00636A97">
          <w:rPr>
            <w:noProof/>
            <w:rPrChange w:id="1038" w:author="Ryan Lemos" w:date="2019-10-15T23:35:00Z">
              <w:rPr>
                <w:noProof/>
              </w:rPr>
            </w:rPrChange>
          </w:rPr>
          <w:tab/>
          <w:delText>28</w:delText>
        </w:r>
      </w:del>
    </w:p>
    <w:p w14:paraId="678F8AE2" w14:textId="1E3BFB87" w:rsidR="0002745D" w:rsidRPr="00636A97" w:rsidDel="00636A97" w:rsidRDefault="0002745D">
      <w:pPr>
        <w:pStyle w:val="Sumrio4"/>
        <w:tabs>
          <w:tab w:val="left" w:pos="1200"/>
          <w:tab w:val="right" w:leader="dot" w:pos="9061"/>
        </w:tabs>
        <w:rPr>
          <w:del w:id="1039" w:author="Ryan Lemos" w:date="2019-10-15T23:35:00Z"/>
          <w:rFonts w:asciiTheme="minorHAnsi" w:eastAsiaTheme="minorEastAsia" w:hAnsiTheme="minorHAnsi" w:cstheme="minorBidi"/>
          <w:noProof/>
          <w:sz w:val="22"/>
          <w:szCs w:val="22"/>
          <w:lang w:eastAsia="pt-BR"/>
          <w:rPrChange w:id="1040" w:author="Ryan Lemos" w:date="2019-10-15T23:35:00Z">
            <w:rPr>
              <w:del w:id="1041" w:author="Ryan Lemos" w:date="2019-10-15T23:35:00Z"/>
              <w:rFonts w:asciiTheme="minorHAnsi" w:eastAsiaTheme="minorEastAsia" w:hAnsiTheme="minorHAnsi" w:cstheme="minorBidi"/>
              <w:noProof/>
              <w:sz w:val="22"/>
              <w:szCs w:val="22"/>
              <w:lang w:eastAsia="pt-BR"/>
            </w:rPr>
          </w:rPrChange>
        </w:rPr>
      </w:pPr>
      <w:del w:id="1042" w:author="Ryan Lemos" w:date="2019-10-15T23:35:00Z">
        <w:r w:rsidRPr="00636A97" w:rsidDel="00636A97">
          <w:rPr>
            <w:noProof/>
            <w:rPrChange w:id="1043" w:author="Ryan Lemos" w:date="2019-10-15T23:35:00Z">
              <w:rPr>
                <w:noProof/>
              </w:rPr>
            </w:rPrChange>
          </w:rPr>
          <w:delText>2.2.4.3</w:delText>
        </w:r>
        <w:r w:rsidRPr="00636A97" w:rsidDel="00636A97">
          <w:rPr>
            <w:rFonts w:asciiTheme="minorHAnsi" w:eastAsiaTheme="minorEastAsia" w:hAnsiTheme="minorHAnsi" w:cstheme="minorBidi"/>
            <w:noProof/>
            <w:sz w:val="22"/>
            <w:szCs w:val="22"/>
            <w:lang w:eastAsia="pt-BR"/>
            <w:rPrChange w:id="1044" w:author="Ryan Lemos" w:date="2019-10-15T23:35:00Z">
              <w:rPr>
                <w:rFonts w:asciiTheme="minorHAnsi" w:eastAsiaTheme="minorEastAsia" w:hAnsiTheme="minorHAnsi" w:cstheme="minorBidi"/>
                <w:noProof/>
                <w:sz w:val="22"/>
                <w:szCs w:val="22"/>
                <w:lang w:eastAsia="pt-BR"/>
              </w:rPr>
            </w:rPrChange>
          </w:rPr>
          <w:tab/>
        </w:r>
        <w:r w:rsidRPr="00636A97" w:rsidDel="00636A97">
          <w:rPr>
            <w:i/>
            <w:noProof/>
            <w:rPrChange w:id="1045" w:author="Ryan Lemos" w:date="2019-10-15T23:35:00Z">
              <w:rPr>
                <w:i/>
                <w:noProof/>
              </w:rPr>
            </w:rPrChange>
          </w:rPr>
          <w:delText>Cascading Style Sheets</w:delText>
        </w:r>
        <w:r w:rsidRPr="00636A97" w:rsidDel="00636A97">
          <w:rPr>
            <w:noProof/>
            <w:rPrChange w:id="1046" w:author="Ryan Lemos" w:date="2019-10-15T23:35:00Z">
              <w:rPr>
                <w:noProof/>
              </w:rPr>
            </w:rPrChange>
          </w:rPr>
          <w:delText xml:space="preserve"> (CSS)</w:delText>
        </w:r>
        <w:r w:rsidRPr="00636A97" w:rsidDel="00636A97">
          <w:rPr>
            <w:noProof/>
            <w:rPrChange w:id="1047" w:author="Ryan Lemos" w:date="2019-10-15T23:35:00Z">
              <w:rPr>
                <w:noProof/>
              </w:rPr>
            </w:rPrChange>
          </w:rPr>
          <w:tab/>
          <w:delText>29</w:delText>
        </w:r>
      </w:del>
    </w:p>
    <w:p w14:paraId="08CFF0A6" w14:textId="70142602" w:rsidR="0002745D" w:rsidRPr="00636A97" w:rsidDel="00636A97" w:rsidRDefault="0002745D">
      <w:pPr>
        <w:pStyle w:val="Sumrio4"/>
        <w:tabs>
          <w:tab w:val="left" w:pos="1200"/>
          <w:tab w:val="right" w:leader="dot" w:pos="9061"/>
        </w:tabs>
        <w:rPr>
          <w:del w:id="1048" w:author="Ryan Lemos" w:date="2019-10-15T23:35:00Z"/>
          <w:rFonts w:asciiTheme="minorHAnsi" w:eastAsiaTheme="minorEastAsia" w:hAnsiTheme="minorHAnsi" w:cstheme="minorBidi"/>
          <w:noProof/>
          <w:sz w:val="22"/>
          <w:szCs w:val="22"/>
          <w:lang w:eastAsia="pt-BR"/>
          <w:rPrChange w:id="1049" w:author="Ryan Lemos" w:date="2019-10-15T23:35:00Z">
            <w:rPr>
              <w:del w:id="1050" w:author="Ryan Lemos" w:date="2019-10-15T23:35:00Z"/>
              <w:rFonts w:asciiTheme="minorHAnsi" w:eastAsiaTheme="minorEastAsia" w:hAnsiTheme="minorHAnsi" w:cstheme="minorBidi"/>
              <w:noProof/>
              <w:sz w:val="22"/>
              <w:szCs w:val="22"/>
              <w:lang w:eastAsia="pt-BR"/>
            </w:rPr>
          </w:rPrChange>
        </w:rPr>
      </w:pPr>
      <w:del w:id="1051" w:author="Ryan Lemos" w:date="2019-10-15T23:35:00Z">
        <w:r w:rsidRPr="00636A97" w:rsidDel="00636A97">
          <w:rPr>
            <w:noProof/>
            <w:rPrChange w:id="1052" w:author="Ryan Lemos" w:date="2019-10-15T23:35:00Z">
              <w:rPr>
                <w:noProof/>
              </w:rPr>
            </w:rPrChange>
          </w:rPr>
          <w:delText>2.2.4.4</w:delText>
        </w:r>
        <w:r w:rsidRPr="00636A97" w:rsidDel="00636A97">
          <w:rPr>
            <w:rFonts w:asciiTheme="minorHAnsi" w:eastAsiaTheme="minorEastAsia" w:hAnsiTheme="minorHAnsi" w:cstheme="minorBidi"/>
            <w:noProof/>
            <w:sz w:val="22"/>
            <w:szCs w:val="22"/>
            <w:lang w:eastAsia="pt-BR"/>
            <w:rPrChange w:id="1053" w:author="Ryan Lemos" w:date="2019-10-15T23:35:00Z">
              <w:rPr>
                <w:rFonts w:asciiTheme="minorHAnsi" w:eastAsiaTheme="minorEastAsia" w:hAnsiTheme="minorHAnsi" w:cstheme="minorBidi"/>
                <w:noProof/>
                <w:sz w:val="22"/>
                <w:szCs w:val="22"/>
                <w:lang w:eastAsia="pt-BR"/>
              </w:rPr>
            </w:rPrChange>
          </w:rPr>
          <w:tab/>
        </w:r>
        <w:r w:rsidRPr="00636A97" w:rsidDel="00636A97">
          <w:rPr>
            <w:noProof/>
            <w:rPrChange w:id="1054" w:author="Ryan Lemos" w:date="2019-10-15T23:35:00Z">
              <w:rPr>
                <w:noProof/>
              </w:rPr>
            </w:rPrChange>
          </w:rPr>
          <w:delText>JavaScript (JS)</w:delText>
        </w:r>
        <w:r w:rsidRPr="00636A97" w:rsidDel="00636A97">
          <w:rPr>
            <w:noProof/>
            <w:rPrChange w:id="1055" w:author="Ryan Lemos" w:date="2019-10-15T23:35:00Z">
              <w:rPr>
                <w:noProof/>
              </w:rPr>
            </w:rPrChange>
          </w:rPr>
          <w:tab/>
          <w:delText>30</w:delText>
        </w:r>
      </w:del>
    </w:p>
    <w:p w14:paraId="2C4FBD0A" w14:textId="1F915705" w:rsidR="0002745D" w:rsidRPr="00636A97" w:rsidDel="00636A97" w:rsidRDefault="0002745D">
      <w:pPr>
        <w:pStyle w:val="Sumrio4"/>
        <w:tabs>
          <w:tab w:val="left" w:pos="1200"/>
          <w:tab w:val="right" w:leader="dot" w:pos="9061"/>
        </w:tabs>
        <w:rPr>
          <w:del w:id="1056" w:author="Ryan Lemos" w:date="2019-10-15T23:35:00Z"/>
          <w:rFonts w:asciiTheme="minorHAnsi" w:eastAsiaTheme="minorEastAsia" w:hAnsiTheme="minorHAnsi" w:cstheme="minorBidi"/>
          <w:noProof/>
          <w:sz w:val="22"/>
          <w:szCs w:val="22"/>
          <w:lang w:eastAsia="pt-BR"/>
          <w:rPrChange w:id="1057" w:author="Ryan Lemos" w:date="2019-10-15T23:35:00Z">
            <w:rPr>
              <w:del w:id="1058" w:author="Ryan Lemos" w:date="2019-10-15T23:35:00Z"/>
              <w:rFonts w:asciiTheme="minorHAnsi" w:eastAsiaTheme="minorEastAsia" w:hAnsiTheme="minorHAnsi" w:cstheme="minorBidi"/>
              <w:noProof/>
              <w:sz w:val="22"/>
              <w:szCs w:val="22"/>
              <w:lang w:eastAsia="pt-BR"/>
            </w:rPr>
          </w:rPrChange>
        </w:rPr>
      </w:pPr>
      <w:del w:id="1059" w:author="Ryan Lemos" w:date="2019-10-15T23:35:00Z">
        <w:r w:rsidRPr="00636A97" w:rsidDel="00636A97">
          <w:rPr>
            <w:noProof/>
            <w:rPrChange w:id="1060" w:author="Ryan Lemos" w:date="2019-10-15T23:35:00Z">
              <w:rPr>
                <w:noProof/>
              </w:rPr>
            </w:rPrChange>
          </w:rPr>
          <w:delText>2.2.4.5</w:delText>
        </w:r>
        <w:r w:rsidRPr="00636A97" w:rsidDel="00636A97">
          <w:rPr>
            <w:rFonts w:asciiTheme="minorHAnsi" w:eastAsiaTheme="minorEastAsia" w:hAnsiTheme="minorHAnsi" w:cstheme="minorBidi"/>
            <w:noProof/>
            <w:sz w:val="22"/>
            <w:szCs w:val="22"/>
            <w:lang w:eastAsia="pt-BR"/>
            <w:rPrChange w:id="1061" w:author="Ryan Lemos" w:date="2019-10-15T23:35:00Z">
              <w:rPr>
                <w:rFonts w:asciiTheme="minorHAnsi" w:eastAsiaTheme="minorEastAsia" w:hAnsiTheme="minorHAnsi" w:cstheme="minorBidi"/>
                <w:noProof/>
                <w:sz w:val="22"/>
                <w:szCs w:val="22"/>
                <w:lang w:eastAsia="pt-BR"/>
              </w:rPr>
            </w:rPrChange>
          </w:rPr>
          <w:tab/>
        </w:r>
        <w:r w:rsidRPr="00636A97" w:rsidDel="00636A97">
          <w:rPr>
            <w:noProof/>
            <w:rPrChange w:id="1062" w:author="Ryan Lemos" w:date="2019-10-15T23:35:00Z">
              <w:rPr>
                <w:noProof/>
              </w:rPr>
            </w:rPrChange>
          </w:rPr>
          <w:delText xml:space="preserve">JavaScript </w:delText>
        </w:r>
        <w:r w:rsidRPr="00636A97" w:rsidDel="00636A97">
          <w:rPr>
            <w:i/>
            <w:noProof/>
            <w:rPrChange w:id="1063" w:author="Ryan Lemos" w:date="2019-10-15T23:35:00Z">
              <w:rPr>
                <w:i/>
                <w:noProof/>
              </w:rPr>
            </w:rPrChange>
          </w:rPr>
          <w:delText>Object Notation</w:delText>
        </w:r>
        <w:r w:rsidRPr="00636A97" w:rsidDel="00636A97">
          <w:rPr>
            <w:noProof/>
            <w:rPrChange w:id="1064" w:author="Ryan Lemos" w:date="2019-10-15T23:35:00Z">
              <w:rPr>
                <w:noProof/>
              </w:rPr>
            </w:rPrChange>
          </w:rPr>
          <w:delText xml:space="preserve"> (JSON)</w:delText>
        </w:r>
        <w:r w:rsidRPr="00636A97" w:rsidDel="00636A97">
          <w:rPr>
            <w:noProof/>
            <w:rPrChange w:id="1065" w:author="Ryan Lemos" w:date="2019-10-15T23:35:00Z">
              <w:rPr>
                <w:noProof/>
              </w:rPr>
            </w:rPrChange>
          </w:rPr>
          <w:tab/>
          <w:delText>31</w:delText>
        </w:r>
      </w:del>
    </w:p>
    <w:p w14:paraId="0A13ECF9" w14:textId="717472FC" w:rsidR="0002745D" w:rsidRPr="00636A97" w:rsidDel="00636A97" w:rsidRDefault="0002745D">
      <w:pPr>
        <w:pStyle w:val="Sumrio4"/>
        <w:tabs>
          <w:tab w:val="left" w:pos="1200"/>
          <w:tab w:val="right" w:leader="dot" w:pos="9061"/>
        </w:tabs>
        <w:rPr>
          <w:del w:id="1066" w:author="Ryan Lemos" w:date="2019-10-15T23:35:00Z"/>
          <w:rFonts w:asciiTheme="minorHAnsi" w:eastAsiaTheme="minorEastAsia" w:hAnsiTheme="minorHAnsi" w:cstheme="minorBidi"/>
          <w:noProof/>
          <w:sz w:val="22"/>
          <w:szCs w:val="22"/>
          <w:lang w:eastAsia="pt-BR"/>
          <w:rPrChange w:id="1067" w:author="Ryan Lemos" w:date="2019-10-15T23:35:00Z">
            <w:rPr>
              <w:del w:id="1068" w:author="Ryan Lemos" w:date="2019-10-15T23:35:00Z"/>
              <w:rFonts w:asciiTheme="minorHAnsi" w:eastAsiaTheme="minorEastAsia" w:hAnsiTheme="minorHAnsi" w:cstheme="minorBidi"/>
              <w:noProof/>
              <w:sz w:val="22"/>
              <w:szCs w:val="22"/>
              <w:lang w:eastAsia="pt-BR"/>
            </w:rPr>
          </w:rPrChange>
        </w:rPr>
      </w:pPr>
      <w:del w:id="1069" w:author="Ryan Lemos" w:date="2019-10-15T23:35:00Z">
        <w:r w:rsidRPr="00636A97" w:rsidDel="00636A97">
          <w:rPr>
            <w:noProof/>
            <w:rPrChange w:id="1070" w:author="Ryan Lemos" w:date="2019-10-15T23:35:00Z">
              <w:rPr>
                <w:noProof/>
              </w:rPr>
            </w:rPrChange>
          </w:rPr>
          <w:delText>2.2.4.6</w:delText>
        </w:r>
        <w:r w:rsidRPr="00636A97" w:rsidDel="00636A97">
          <w:rPr>
            <w:rFonts w:asciiTheme="minorHAnsi" w:eastAsiaTheme="minorEastAsia" w:hAnsiTheme="minorHAnsi" w:cstheme="minorBidi"/>
            <w:noProof/>
            <w:sz w:val="22"/>
            <w:szCs w:val="22"/>
            <w:lang w:eastAsia="pt-BR"/>
            <w:rPrChange w:id="1071" w:author="Ryan Lemos" w:date="2019-10-15T23:35:00Z">
              <w:rPr>
                <w:rFonts w:asciiTheme="minorHAnsi" w:eastAsiaTheme="minorEastAsia" w:hAnsiTheme="minorHAnsi" w:cstheme="minorBidi"/>
                <w:noProof/>
                <w:sz w:val="22"/>
                <w:szCs w:val="22"/>
                <w:lang w:eastAsia="pt-BR"/>
              </w:rPr>
            </w:rPrChange>
          </w:rPr>
          <w:tab/>
        </w:r>
        <w:r w:rsidRPr="00636A97" w:rsidDel="00636A97">
          <w:rPr>
            <w:noProof/>
            <w:rPrChange w:id="1072" w:author="Ryan Lemos" w:date="2019-10-15T23:35:00Z">
              <w:rPr>
                <w:noProof/>
              </w:rPr>
            </w:rPrChange>
          </w:rPr>
          <w:delText>TypeScript</w:delText>
        </w:r>
        <w:r w:rsidRPr="00636A97" w:rsidDel="00636A97">
          <w:rPr>
            <w:noProof/>
            <w:rPrChange w:id="1073" w:author="Ryan Lemos" w:date="2019-10-15T23:35:00Z">
              <w:rPr>
                <w:noProof/>
              </w:rPr>
            </w:rPrChange>
          </w:rPr>
          <w:tab/>
          <w:delText>31</w:delText>
        </w:r>
      </w:del>
    </w:p>
    <w:p w14:paraId="3976B2BF" w14:textId="4919F7BD" w:rsidR="0002745D" w:rsidRPr="00636A97" w:rsidDel="00636A97" w:rsidRDefault="0002745D">
      <w:pPr>
        <w:pStyle w:val="Sumrio4"/>
        <w:tabs>
          <w:tab w:val="left" w:pos="1200"/>
          <w:tab w:val="right" w:leader="dot" w:pos="9061"/>
        </w:tabs>
        <w:rPr>
          <w:del w:id="1074" w:author="Ryan Lemos" w:date="2019-10-15T23:35:00Z"/>
          <w:rFonts w:asciiTheme="minorHAnsi" w:eastAsiaTheme="minorEastAsia" w:hAnsiTheme="minorHAnsi" w:cstheme="minorBidi"/>
          <w:noProof/>
          <w:sz w:val="22"/>
          <w:szCs w:val="22"/>
          <w:lang w:eastAsia="pt-BR"/>
          <w:rPrChange w:id="1075" w:author="Ryan Lemos" w:date="2019-10-15T23:35:00Z">
            <w:rPr>
              <w:del w:id="1076" w:author="Ryan Lemos" w:date="2019-10-15T23:35:00Z"/>
              <w:rFonts w:asciiTheme="minorHAnsi" w:eastAsiaTheme="minorEastAsia" w:hAnsiTheme="minorHAnsi" w:cstheme="minorBidi"/>
              <w:noProof/>
              <w:sz w:val="22"/>
              <w:szCs w:val="22"/>
              <w:lang w:eastAsia="pt-BR"/>
            </w:rPr>
          </w:rPrChange>
        </w:rPr>
      </w:pPr>
      <w:del w:id="1077" w:author="Ryan Lemos" w:date="2019-10-15T23:35:00Z">
        <w:r w:rsidRPr="00636A97" w:rsidDel="00636A97">
          <w:rPr>
            <w:noProof/>
            <w:rPrChange w:id="1078" w:author="Ryan Lemos" w:date="2019-10-15T23:35:00Z">
              <w:rPr>
                <w:noProof/>
              </w:rPr>
            </w:rPrChange>
          </w:rPr>
          <w:delText>2.2.4.7</w:delText>
        </w:r>
        <w:r w:rsidRPr="00636A97" w:rsidDel="00636A97">
          <w:rPr>
            <w:rFonts w:asciiTheme="minorHAnsi" w:eastAsiaTheme="minorEastAsia" w:hAnsiTheme="minorHAnsi" w:cstheme="minorBidi"/>
            <w:noProof/>
            <w:sz w:val="22"/>
            <w:szCs w:val="22"/>
            <w:lang w:eastAsia="pt-BR"/>
            <w:rPrChange w:id="1079" w:author="Ryan Lemos" w:date="2019-10-15T23:35:00Z">
              <w:rPr>
                <w:rFonts w:asciiTheme="minorHAnsi" w:eastAsiaTheme="minorEastAsia" w:hAnsiTheme="minorHAnsi" w:cstheme="minorBidi"/>
                <w:noProof/>
                <w:sz w:val="22"/>
                <w:szCs w:val="22"/>
                <w:lang w:eastAsia="pt-BR"/>
              </w:rPr>
            </w:rPrChange>
          </w:rPr>
          <w:tab/>
        </w:r>
        <w:r w:rsidRPr="00636A97" w:rsidDel="00636A97">
          <w:rPr>
            <w:noProof/>
            <w:rPrChange w:id="1080" w:author="Ryan Lemos" w:date="2019-10-15T23:35:00Z">
              <w:rPr>
                <w:noProof/>
              </w:rPr>
            </w:rPrChange>
          </w:rPr>
          <w:delText>Angular</w:delText>
        </w:r>
        <w:r w:rsidRPr="00636A97" w:rsidDel="00636A97">
          <w:rPr>
            <w:noProof/>
            <w:rPrChange w:id="1081" w:author="Ryan Lemos" w:date="2019-10-15T23:35:00Z">
              <w:rPr>
                <w:noProof/>
              </w:rPr>
            </w:rPrChange>
          </w:rPr>
          <w:tab/>
          <w:delText>32</w:delText>
        </w:r>
      </w:del>
    </w:p>
    <w:p w14:paraId="19B41C43" w14:textId="6E70588B" w:rsidR="0002745D" w:rsidRPr="00636A97" w:rsidDel="00636A97" w:rsidRDefault="0002745D">
      <w:pPr>
        <w:pStyle w:val="Sumrio4"/>
        <w:tabs>
          <w:tab w:val="left" w:pos="1200"/>
          <w:tab w:val="right" w:leader="dot" w:pos="9061"/>
        </w:tabs>
        <w:rPr>
          <w:del w:id="1082" w:author="Ryan Lemos" w:date="2019-10-15T23:35:00Z"/>
          <w:rFonts w:asciiTheme="minorHAnsi" w:eastAsiaTheme="minorEastAsia" w:hAnsiTheme="minorHAnsi" w:cstheme="minorBidi"/>
          <w:noProof/>
          <w:sz w:val="22"/>
          <w:szCs w:val="22"/>
          <w:lang w:eastAsia="pt-BR"/>
          <w:rPrChange w:id="1083" w:author="Ryan Lemos" w:date="2019-10-15T23:35:00Z">
            <w:rPr>
              <w:del w:id="1084" w:author="Ryan Lemos" w:date="2019-10-15T23:35:00Z"/>
              <w:rFonts w:asciiTheme="minorHAnsi" w:eastAsiaTheme="minorEastAsia" w:hAnsiTheme="minorHAnsi" w:cstheme="minorBidi"/>
              <w:noProof/>
              <w:sz w:val="22"/>
              <w:szCs w:val="22"/>
              <w:lang w:eastAsia="pt-BR"/>
            </w:rPr>
          </w:rPrChange>
        </w:rPr>
      </w:pPr>
      <w:del w:id="1085" w:author="Ryan Lemos" w:date="2019-10-15T23:35:00Z">
        <w:r w:rsidRPr="00636A97" w:rsidDel="00636A97">
          <w:rPr>
            <w:noProof/>
            <w:rPrChange w:id="1086" w:author="Ryan Lemos" w:date="2019-10-15T23:35:00Z">
              <w:rPr>
                <w:noProof/>
              </w:rPr>
            </w:rPrChange>
          </w:rPr>
          <w:delText>2.2.4.8</w:delText>
        </w:r>
        <w:r w:rsidRPr="00636A97" w:rsidDel="00636A97">
          <w:rPr>
            <w:rFonts w:asciiTheme="minorHAnsi" w:eastAsiaTheme="minorEastAsia" w:hAnsiTheme="minorHAnsi" w:cstheme="minorBidi"/>
            <w:noProof/>
            <w:sz w:val="22"/>
            <w:szCs w:val="22"/>
            <w:lang w:eastAsia="pt-BR"/>
            <w:rPrChange w:id="1087" w:author="Ryan Lemos" w:date="2019-10-15T23:35:00Z">
              <w:rPr>
                <w:rFonts w:asciiTheme="minorHAnsi" w:eastAsiaTheme="minorEastAsia" w:hAnsiTheme="minorHAnsi" w:cstheme="minorBidi"/>
                <w:noProof/>
                <w:sz w:val="22"/>
                <w:szCs w:val="22"/>
                <w:lang w:eastAsia="pt-BR"/>
              </w:rPr>
            </w:rPrChange>
          </w:rPr>
          <w:tab/>
        </w:r>
        <w:r w:rsidRPr="00636A97" w:rsidDel="00636A97">
          <w:rPr>
            <w:i/>
            <w:noProof/>
            <w:rPrChange w:id="1088" w:author="Ryan Lemos" w:date="2019-10-15T23:35:00Z">
              <w:rPr>
                <w:i/>
                <w:noProof/>
              </w:rPr>
            </w:rPrChange>
          </w:rPr>
          <w:delText>Hypertext PreProcessor</w:delText>
        </w:r>
        <w:r w:rsidRPr="00636A97" w:rsidDel="00636A97">
          <w:rPr>
            <w:noProof/>
            <w:rPrChange w:id="1089" w:author="Ryan Lemos" w:date="2019-10-15T23:35:00Z">
              <w:rPr>
                <w:noProof/>
              </w:rPr>
            </w:rPrChange>
          </w:rPr>
          <w:delText xml:space="preserve"> (PHP)</w:delText>
        </w:r>
        <w:r w:rsidRPr="00636A97" w:rsidDel="00636A97">
          <w:rPr>
            <w:noProof/>
            <w:rPrChange w:id="1090" w:author="Ryan Lemos" w:date="2019-10-15T23:35:00Z">
              <w:rPr>
                <w:noProof/>
              </w:rPr>
            </w:rPrChange>
          </w:rPr>
          <w:tab/>
          <w:delText>33</w:delText>
        </w:r>
      </w:del>
    </w:p>
    <w:p w14:paraId="2DACE5C5" w14:textId="0C4FAC23" w:rsidR="0002745D" w:rsidRPr="00636A97" w:rsidDel="00636A97" w:rsidRDefault="0002745D">
      <w:pPr>
        <w:pStyle w:val="Sumrio4"/>
        <w:tabs>
          <w:tab w:val="left" w:pos="1200"/>
          <w:tab w:val="right" w:leader="dot" w:pos="9061"/>
        </w:tabs>
        <w:rPr>
          <w:del w:id="1091" w:author="Ryan Lemos" w:date="2019-10-15T23:35:00Z"/>
          <w:rFonts w:asciiTheme="minorHAnsi" w:eastAsiaTheme="minorEastAsia" w:hAnsiTheme="minorHAnsi" w:cstheme="minorBidi"/>
          <w:noProof/>
          <w:sz w:val="22"/>
          <w:szCs w:val="22"/>
          <w:lang w:eastAsia="pt-BR"/>
          <w:rPrChange w:id="1092" w:author="Ryan Lemos" w:date="2019-10-15T23:35:00Z">
            <w:rPr>
              <w:del w:id="1093" w:author="Ryan Lemos" w:date="2019-10-15T23:35:00Z"/>
              <w:rFonts w:asciiTheme="minorHAnsi" w:eastAsiaTheme="minorEastAsia" w:hAnsiTheme="minorHAnsi" w:cstheme="minorBidi"/>
              <w:noProof/>
              <w:sz w:val="22"/>
              <w:szCs w:val="22"/>
              <w:lang w:eastAsia="pt-BR"/>
            </w:rPr>
          </w:rPrChange>
        </w:rPr>
      </w:pPr>
      <w:del w:id="1094" w:author="Ryan Lemos" w:date="2019-10-15T23:35:00Z">
        <w:r w:rsidRPr="00636A97" w:rsidDel="00636A97">
          <w:rPr>
            <w:noProof/>
            <w:rPrChange w:id="1095" w:author="Ryan Lemos" w:date="2019-10-15T23:35:00Z">
              <w:rPr>
                <w:noProof/>
              </w:rPr>
            </w:rPrChange>
          </w:rPr>
          <w:delText>2.2.4.9</w:delText>
        </w:r>
        <w:r w:rsidRPr="00636A97" w:rsidDel="00636A97">
          <w:rPr>
            <w:rFonts w:asciiTheme="minorHAnsi" w:eastAsiaTheme="minorEastAsia" w:hAnsiTheme="minorHAnsi" w:cstheme="minorBidi"/>
            <w:noProof/>
            <w:sz w:val="22"/>
            <w:szCs w:val="22"/>
            <w:lang w:eastAsia="pt-BR"/>
            <w:rPrChange w:id="1096" w:author="Ryan Lemos" w:date="2019-10-15T23:35:00Z">
              <w:rPr>
                <w:rFonts w:asciiTheme="minorHAnsi" w:eastAsiaTheme="minorEastAsia" w:hAnsiTheme="minorHAnsi" w:cstheme="minorBidi"/>
                <w:noProof/>
                <w:sz w:val="22"/>
                <w:szCs w:val="22"/>
                <w:lang w:eastAsia="pt-BR"/>
              </w:rPr>
            </w:rPrChange>
          </w:rPr>
          <w:tab/>
        </w:r>
        <w:r w:rsidRPr="00636A97" w:rsidDel="00636A97">
          <w:rPr>
            <w:i/>
            <w:noProof/>
            <w:rPrChange w:id="1097" w:author="Ryan Lemos" w:date="2019-10-15T23:35:00Z">
              <w:rPr>
                <w:i/>
                <w:noProof/>
              </w:rPr>
            </w:rPrChange>
          </w:rPr>
          <w:delText>Framework</w:delText>
        </w:r>
        <w:r w:rsidRPr="00636A97" w:rsidDel="00636A97">
          <w:rPr>
            <w:noProof/>
            <w:rPrChange w:id="1098" w:author="Ryan Lemos" w:date="2019-10-15T23:35:00Z">
              <w:rPr>
                <w:noProof/>
              </w:rPr>
            </w:rPrChange>
          </w:rPr>
          <w:delText xml:space="preserve"> Laravel</w:delText>
        </w:r>
        <w:r w:rsidRPr="00636A97" w:rsidDel="00636A97">
          <w:rPr>
            <w:noProof/>
            <w:rPrChange w:id="1099" w:author="Ryan Lemos" w:date="2019-10-15T23:35:00Z">
              <w:rPr>
                <w:noProof/>
              </w:rPr>
            </w:rPrChange>
          </w:rPr>
          <w:tab/>
          <w:delText>34</w:delText>
        </w:r>
      </w:del>
    </w:p>
    <w:p w14:paraId="5CF78F94" w14:textId="2D0A98CE" w:rsidR="0002745D" w:rsidRPr="00636A97" w:rsidDel="00636A97" w:rsidRDefault="0002745D">
      <w:pPr>
        <w:pStyle w:val="Sumrio4"/>
        <w:tabs>
          <w:tab w:val="left" w:pos="1200"/>
          <w:tab w:val="right" w:leader="dot" w:pos="9061"/>
        </w:tabs>
        <w:rPr>
          <w:del w:id="1100" w:author="Ryan Lemos" w:date="2019-10-15T23:35:00Z"/>
          <w:rFonts w:asciiTheme="minorHAnsi" w:eastAsiaTheme="minorEastAsia" w:hAnsiTheme="minorHAnsi" w:cstheme="minorBidi"/>
          <w:noProof/>
          <w:sz w:val="22"/>
          <w:szCs w:val="22"/>
          <w:lang w:eastAsia="pt-BR"/>
          <w:rPrChange w:id="1101" w:author="Ryan Lemos" w:date="2019-10-15T23:35:00Z">
            <w:rPr>
              <w:del w:id="1102" w:author="Ryan Lemos" w:date="2019-10-15T23:35:00Z"/>
              <w:rFonts w:asciiTheme="minorHAnsi" w:eastAsiaTheme="minorEastAsia" w:hAnsiTheme="minorHAnsi" w:cstheme="minorBidi"/>
              <w:noProof/>
              <w:sz w:val="22"/>
              <w:szCs w:val="22"/>
              <w:lang w:eastAsia="pt-BR"/>
            </w:rPr>
          </w:rPrChange>
        </w:rPr>
      </w:pPr>
      <w:del w:id="1103" w:author="Ryan Lemos" w:date="2019-10-15T23:35:00Z">
        <w:r w:rsidRPr="00636A97" w:rsidDel="00636A97">
          <w:rPr>
            <w:noProof/>
            <w:rPrChange w:id="1104" w:author="Ryan Lemos" w:date="2019-10-15T23:35:00Z">
              <w:rPr>
                <w:noProof/>
              </w:rPr>
            </w:rPrChange>
          </w:rPr>
          <w:delText>2.2.4.10</w:delText>
        </w:r>
        <w:r w:rsidRPr="00636A97" w:rsidDel="00636A97">
          <w:rPr>
            <w:rFonts w:asciiTheme="minorHAnsi" w:eastAsiaTheme="minorEastAsia" w:hAnsiTheme="minorHAnsi" w:cstheme="minorBidi"/>
            <w:noProof/>
            <w:sz w:val="22"/>
            <w:szCs w:val="22"/>
            <w:lang w:eastAsia="pt-BR"/>
            <w:rPrChange w:id="1105" w:author="Ryan Lemos" w:date="2019-10-15T23:35:00Z">
              <w:rPr>
                <w:rFonts w:asciiTheme="minorHAnsi" w:eastAsiaTheme="minorEastAsia" w:hAnsiTheme="minorHAnsi" w:cstheme="minorBidi"/>
                <w:noProof/>
                <w:sz w:val="22"/>
                <w:szCs w:val="22"/>
                <w:lang w:eastAsia="pt-BR"/>
              </w:rPr>
            </w:rPrChange>
          </w:rPr>
          <w:tab/>
        </w:r>
        <w:r w:rsidRPr="00636A97" w:rsidDel="00636A97">
          <w:rPr>
            <w:i/>
            <w:noProof/>
            <w:rPrChange w:id="1106" w:author="Ryan Lemos" w:date="2019-10-15T23:35:00Z">
              <w:rPr>
                <w:i/>
                <w:noProof/>
                <w:lang w:val="en-US"/>
              </w:rPr>
            </w:rPrChange>
          </w:rPr>
          <w:delText>Representational State Transfer</w:delText>
        </w:r>
        <w:r w:rsidRPr="00636A97" w:rsidDel="00636A97">
          <w:rPr>
            <w:noProof/>
            <w:rPrChange w:id="1107" w:author="Ryan Lemos" w:date="2019-10-15T23:35:00Z">
              <w:rPr>
                <w:noProof/>
                <w:lang w:val="en-US"/>
              </w:rPr>
            </w:rPrChange>
          </w:rPr>
          <w:delText xml:space="preserve"> (</w:delText>
        </w:r>
        <w:r w:rsidRPr="00636A97" w:rsidDel="00636A97">
          <w:rPr>
            <w:noProof/>
            <w:rPrChange w:id="1108" w:author="Ryan Lemos" w:date="2019-10-15T23:35:00Z">
              <w:rPr>
                <w:noProof/>
              </w:rPr>
            </w:rPrChange>
          </w:rPr>
          <w:delText>REST)</w:delText>
        </w:r>
        <w:r w:rsidRPr="00636A97" w:rsidDel="00636A97">
          <w:rPr>
            <w:noProof/>
            <w:rPrChange w:id="1109" w:author="Ryan Lemos" w:date="2019-10-15T23:35:00Z">
              <w:rPr>
                <w:noProof/>
              </w:rPr>
            </w:rPrChange>
          </w:rPr>
          <w:tab/>
          <w:delText>37</w:delText>
        </w:r>
      </w:del>
    </w:p>
    <w:p w14:paraId="204C18E1" w14:textId="709C4572" w:rsidR="0002745D" w:rsidDel="00636A97" w:rsidRDefault="0002745D">
      <w:pPr>
        <w:pStyle w:val="Sumrio4"/>
        <w:tabs>
          <w:tab w:val="left" w:pos="1200"/>
          <w:tab w:val="right" w:leader="dot" w:pos="9061"/>
        </w:tabs>
        <w:rPr>
          <w:del w:id="1110" w:author="Ryan Lemos" w:date="2019-10-15T23:35:00Z"/>
          <w:rFonts w:asciiTheme="minorHAnsi" w:eastAsiaTheme="minorEastAsia" w:hAnsiTheme="minorHAnsi" w:cstheme="minorBidi"/>
          <w:noProof/>
          <w:sz w:val="22"/>
          <w:szCs w:val="22"/>
          <w:lang w:eastAsia="pt-BR"/>
        </w:rPr>
      </w:pPr>
      <w:del w:id="1111" w:author="Ryan Lemos" w:date="2019-10-15T23:35:00Z">
        <w:r w:rsidRPr="0002745D" w:rsidDel="00636A97">
          <w:rPr>
            <w:noProof/>
            <w:rPrChange w:id="1112" w:author="Ryan Lemos" w:date="2019-10-14T19:23:00Z">
              <w:rPr>
                <w:noProof/>
                <w:lang w:val="en-US"/>
              </w:rPr>
            </w:rPrChange>
          </w:rPr>
          <w:delText>2.2.4.11</w:delText>
        </w:r>
        <w:r w:rsidDel="00636A97">
          <w:rPr>
            <w:rFonts w:asciiTheme="minorHAnsi" w:eastAsiaTheme="minorEastAsia" w:hAnsiTheme="minorHAnsi" w:cstheme="minorBidi"/>
            <w:noProof/>
            <w:sz w:val="22"/>
            <w:szCs w:val="22"/>
            <w:lang w:eastAsia="pt-BR"/>
          </w:rPr>
          <w:tab/>
        </w:r>
        <w:r w:rsidRPr="0002745D" w:rsidDel="00636A97">
          <w:rPr>
            <w:i/>
            <w:noProof/>
            <w:rPrChange w:id="1113" w:author="Ryan Lemos" w:date="2019-10-14T19:23:00Z">
              <w:rPr>
                <w:i/>
                <w:noProof/>
                <w:lang w:val="en-US"/>
              </w:rPr>
            </w:rPrChange>
          </w:rPr>
          <w:delText>Application Programming Interfaces</w:delText>
        </w:r>
        <w:r w:rsidRPr="0002745D" w:rsidDel="00636A97">
          <w:rPr>
            <w:noProof/>
            <w:rPrChange w:id="1114" w:author="Ryan Lemos" w:date="2019-10-14T19:23:00Z">
              <w:rPr>
                <w:noProof/>
                <w:lang w:val="en-US"/>
              </w:rPr>
            </w:rPrChange>
          </w:rPr>
          <w:delText xml:space="preserve"> (API)</w:delText>
        </w:r>
        <w:r w:rsidDel="00636A97">
          <w:rPr>
            <w:noProof/>
          </w:rPr>
          <w:tab/>
          <w:delText>37</w:delText>
        </w:r>
      </w:del>
    </w:p>
    <w:p w14:paraId="226329BC" w14:textId="73B52F6B" w:rsidR="0002745D" w:rsidDel="00636A97" w:rsidRDefault="0002745D">
      <w:pPr>
        <w:pStyle w:val="Sumrio3"/>
        <w:rPr>
          <w:del w:id="1115" w:author="Ryan Lemos" w:date="2019-10-15T23:35:00Z"/>
          <w:rFonts w:asciiTheme="minorHAnsi" w:eastAsiaTheme="minorEastAsia" w:hAnsiTheme="minorHAnsi" w:cstheme="minorBidi"/>
          <w:b w:val="0"/>
          <w:iCs w:val="0"/>
          <w:noProof/>
          <w:sz w:val="22"/>
          <w:szCs w:val="22"/>
          <w:lang w:eastAsia="pt-BR"/>
        </w:rPr>
      </w:pPr>
      <w:del w:id="1116" w:author="Ryan Lemos" w:date="2019-10-15T23:35:00Z">
        <w:r w:rsidDel="00636A97">
          <w:rPr>
            <w:noProof/>
          </w:rPr>
          <w:delText>2.2.5</w:delText>
        </w:r>
        <w:r w:rsidDel="00636A97">
          <w:rPr>
            <w:rFonts w:asciiTheme="minorHAnsi" w:eastAsiaTheme="minorEastAsia" w:hAnsiTheme="minorHAnsi" w:cstheme="minorBidi"/>
            <w:b w:val="0"/>
            <w:iCs w:val="0"/>
            <w:noProof/>
            <w:sz w:val="22"/>
            <w:szCs w:val="22"/>
            <w:lang w:eastAsia="pt-BR"/>
          </w:rPr>
          <w:tab/>
        </w:r>
        <w:r w:rsidDel="00636A97">
          <w:rPr>
            <w:noProof/>
          </w:rPr>
          <w:delText>Banco de Dados (BD)</w:delText>
        </w:r>
        <w:r w:rsidDel="00636A97">
          <w:rPr>
            <w:noProof/>
          </w:rPr>
          <w:tab/>
          <w:delText>38</w:delText>
        </w:r>
      </w:del>
    </w:p>
    <w:p w14:paraId="5144DB66" w14:textId="5ACBFEA5" w:rsidR="0002745D" w:rsidDel="00636A97" w:rsidRDefault="0002745D">
      <w:pPr>
        <w:pStyle w:val="Sumrio3"/>
        <w:rPr>
          <w:del w:id="1117" w:author="Ryan Lemos" w:date="2019-10-15T23:35:00Z"/>
          <w:rFonts w:asciiTheme="minorHAnsi" w:eastAsiaTheme="minorEastAsia" w:hAnsiTheme="minorHAnsi" w:cstheme="minorBidi"/>
          <w:b w:val="0"/>
          <w:iCs w:val="0"/>
          <w:noProof/>
          <w:sz w:val="22"/>
          <w:szCs w:val="22"/>
          <w:lang w:eastAsia="pt-BR"/>
        </w:rPr>
      </w:pPr>
      <w:del w:id="1118" w:author="Ryan Lemos" w:date="2019-10-15T23:35:00Z">
        <w:r w:rsidDel="00636A97">
          <w:rPr>
            <w:noProof/>
          </w:rPr>
          <w:delText>2.2.6</w:delText>
        </w:r>
        <w:r w:rsidDel="00636A97">
          <w:rPr>
            <w:rFonts w:asciiTheme="minorHAnsi" w:eastAsiaTheme="minorEastAsia" w:hAnsiTheme="minorHAnsi" w:cstheme="minorBidi"/>
            <w:b w:val="0"/>
            <w:iCs w:val="0"/>
            <w:noProof/>
            <w:sz w:val="22"/>
            <w:szCs w:val="22"/>
            <w:lang w:eastAsia="pt-BR"/>
          </w:rPr>
          <w:tab/>
        </w:r>
        <w:r w:rsidDel="00636A97">
          <w:rPr>
            <w:noProof/>
          </w:rPr>
          <w:delText>Sistema de Gerenciamento de Banco de Dados (MySQL)</w:delText>
        </w:r>
        <w:r w:rsidDel="00636A97">
          <w:rPr>
            <w:noProof/>
          </w:rPr>
          <w:tab/>
          <w:delText>40</w:delText>
        </w:r>
      </w:del>
    </w:p>
    <w:p w14:paraId="59A1CA8B" w14:textId="22F40083" w:rsidR="0002745D" w:rsidDel="00636A97" w:rsidRDefault="0002745D">
      <w:pPr>
        <w:pStyle w:val="Sumrio1"/>
        <w:tabs>
          <w:tab w:val="left" w:pos="1200"/>
          <w:tab w:val="right" w:leader="dot" w:pos="9061"/>
        </w:tabs>
        <w:rPr>
          <w:del w:id="1119" w:author="Ryan Lemos" w:date="2019-10-15T23:35:00Z"/>
          <w:rFonts w:asciiTheme="minorHAnsi" w:eastAsiaTheme="minorEastAsia" w:hAnsiTheme="minorHAnsi" w:cstheme="minorBidi"/>
          <w:b w:val="0"/>
          <w:bCs w:val="0"/>
          <w:caps w:val="0"/>
          <w:noProof/>
          <w:sz w:val="22"/>
          <w:szCs w:val="22"/>
          <w:lang w:eastAsia="pt-BR"/>
        </w:rPr>
      </w:pPr>
      <w:del w:id="1120" w:author="Ryan Lemos" w:date="2019-10-15T23:35:00Z">
        <w:r w:rsidDel="00636A97">
          <w:rPr>
            <w:noProof/>
          </w:rPr>
          <w:delText>3</w:delText>
        </w:r>
        <w:r w:rsidDel="00636A97">
          <w:rPr>
            <w:rFonts w:asciiTheme="minorHAnsi" w:eastAsiaTheme="minorEastAsia" w:hAnsiTheme="minorHAnsi" w:cstheme="minorBidi"/>
            <w:b w:val="0"/>
            <w:bCs w:val="0"/>
            <w:caps w:val="0"/>
            <w:noProof/>
            <w:sz w:val="22"/>
            <w:szCs w:val="22"/>
            <w:lang w:eastAsia="pt-BR"/>
          </w:rPr>
          <w:tab/>
        </w:r>
        <w:r w:rsidDel="00636A97">
          <w:rPr>
            <w:noProof/>
          </w:rPr>
          <w:delText>desenvolvimento do ambiente proposto</w:delText>
        </w:r>
        <w:r w:rsidDel="00636A97">
          <w:rPr>
            <w:noProof/>
          </w:rPr>
          <w:tab/>
          <w:delText>42</w:delText>
        </w:r>
      </w:del>
    </w:p>
    <w:p w14:paraId="2EE42551" w14:textId="78DC4D39" w:rsidR="0002745D" w:rsidDel="00636A97" w:rsidRDefault="0002745D">
      <w:pPr>
        <w:pStyle w:val="Sumrio2"/>
        <w:tabs>
          <w:tab w:val="left" w:pos="1200"/>
          <w:tab w:val="right" w:leader="dot" w:pos="9061"/>
        </w:tabs>
        <w:rPr>
          <w:del w:id="1121" w:author="Ryan Lemos" w:date="2019-10-15T23:35:00Z"/>
          <w:rFonts w:asciiTheme="minorHAnsi" w:eastAsiaTheme="minorEastAsia" w:hAnsiTheme="minorHAnsi" w:cstheme="minorBidi"/>
          <w:caps w:val="0"/>
          <w:noProof/>
          <w:sz w:val="22"/>
          <w:szCs w:val="22"/>
          <w:lang w:eastAsia="pt-BR"/>
        </w:rPr>
      </w:pPr>
      <w:del w:id="1122" w:author="Ryan Lemos" w:date="2019-10-15T23:35:00Z">
        <w:r w:rsidDel="00636A97">
          <w:rPr>
            <w:noProof/>
          </w:rPr>
          <w:delText>3.1</w:delText>
        </w:r>
        <w:r w:rsidDel="00636A97">
          <w:rPr>
            <w:rFonts w:asciiTheme="minorHAnsi" w:eastAsiaTheme="minorEastAsia" w:hAnsiTheme="minorHAnsi" w:cstheme="minorBidi"/>
            <w:caps w:val="0"/>
            <w:noProof/>
            <w:sz w:val="22"/>
            <w:szCs w:val="22"/>
            <w:lang w:eastAsia="pt-BR"/>
          </w:rPr>
          <w:tab/>
        </w:r>
        <w:r w:rsidDel="00636A97">
          <w:rPr>
            <w:noProof/>
          </w:rPr>
          <w:delText>Ferramentas de desenvolvimento utilizadas</w:delText>
        </w:r>
        <w:r w:rsidDel="00636A97">
          <w:rPr>
            <w:noProof/>
          </w:rPr>
          <w:tab/>
          <w:delText>42</w:delText>
        </w:r>
      </w:del>
    </w:p>
    <w:p w14:paraId="017860B5" w14:textId="602E368F" w:rsidR="0002745D" w:rsidDel="00636A97" w:rsidRDefault="0002745D">
      <w:pPr>
        <w:pStyle w:val="Sumrio2"/>
        <w:tabs>
          <w:tab w:val="left" w:pos="1200"/>
          <w:tab w:val="right" w:leader="dot" w:pos="9061"/>
        </w:tabs>
        <w:rPr>
          <w:del w:id="1123" w:author="Ryan Lemos" w:date="2019-10-15T23:35:00Z"/>
          <w:rFonts w:asciiTheme="minorHAnsi" w:eastAsiaTheme="minorEastAsia" w:hAnsiTheme="minorHAnsi" w:cstheme="minorBidi"/>
          <w:caps w:val="0"/>
          <w:noProof/>
          <w:sz w:val="22"/>
          <w:szCs w:val="22"/>
          <w:lang w:eastAsia="pt-BR"/>
        </w:rPr>
      </w:pPr>
      <w:del w:id="1124" w:author="Ryan Lemos" w:date="2019-10-15T23:35:00Z">
        <w:r w:rsidDel="00636A97">
          <w:rPr>
            <w:noProof/>
          </w:rPr>
          <w:delText>3.2</w:delText>
        </w:r>
        <w:r w:rsidDel="00636A97">
          <w:rPr>
            <w:rFonts w:asciiTheme="minorHAnsi" w:eastAsiaTheme="minorEastAsia" w:hAnsiTheme="minorHAnsi" w:cstheme="minorBidi"/>
            <w:caps w:val="0"/>
            <w:noProof/>
            <w:sz w:val="22"/>
            <w:szCs w:val="22"/>
            <w:lang w:eastAsia="pt-BR"/>
          </w:rPr>
          <w:tab/>
        </w:r>
        <w:r w:rsidDel="00636A97">
          <w:rPr>
            <w:noProof/>
          </w:rPr>
          <w:delText>Estruturação do sistema</w:delText>
        </w:r>
        <w:r w:rsidDel="00636A97">
          <w:rPr>
            <w:noProof/>
          </w:rPr>
          <w:tab/>
          <w:delText>43</w:delText>
        </w:r>
      </w:del>
    </w:p>
    <w:p w14:paraId="0222AFC9" w14:textId="2E183C78" w:rsidR="0002745D" w:rsidDel="00636A97" w:rsidRDefault="0002745D">
      <w:pPr>
        <w:pStyle w:val="Sumrio2"/>
        <w:tabs>
          <w:tab w:val="left" w:pos="1200"/>
          <w:tab w:val="right" w:leader="dot" w:pos="9061"/>
        </w:tabs>
        <w:rPr>
          <w:del w:id="1125" w:author="Ryan Lemos" w:date="2019-10-15T23:35:00Z"/>
          <w:rFonts w:asciiTheme="minorHAnsi" w:eastAsiaTheme="minorEastAsia" w:hAnsiTheme="minorHAnsi" w:cstheme="minorBidi"/>
          <w:caps w:val="0"/>
          <w:noProof/>
          <w:sz w:val="22"/>
          <w:szCs w:val="22"/>
          <w:lang w:eastAsia="pt-BR"/>
        </w:rPr>
      </w:pPr>
      <w:del w:id="1126" w:author="Ryan Lemos" w:date="2019-10-15T23:35:00Z">
        <w:r w:rsidDel="00636A97">
          <w:rPr>
            <w:noProof/>
          </w:rPr>
          <w:delText>3.3</w:delText>
        </w:r>
        <w:r w:rsidDel="00636A97">
          <w:rPr>
            <w:rFonts w:asciiTheme="minorHAnsi" w:eastAsiaTheme="minorEastAsia" w:hAnsiTheme="minorHAnsi" w:cstheme="minorBidi"/>
            <w:caps w:val="0"/>
            <w:noProof/>
            <w:sz w:val="22"/>
            <w:szCs w:val="22"/>
            <w:lang w:eastAsia="pt-BR"/>
          </w:rPr>
          <w:tab/>
        </w:r>
        <w:r w:rsidDel="00636A97">
          <w:rPr>
            <w:noProof/>
          </w:rPr>
          <w:delText>Diagrama de banco de dados</w:delText>
        </w:r>
        <w:r w:rsidDel="00636A97">
          <w:rPr>
            <w:noProof/>
          </w:rPr>
          <w:tab/>
          <w:delText>43</w:delText>
        </w:r>
      </w:del>
    </w:p>
    <w:p w14:paraId="07BE760F" w14:textId="794FA91E" w:rsidR="0002745D" w:rsidDel="00636A97" w:rsidRDefault="0002745D">
      <w:pPr>
        <w:pStyle w:val="Sumrio2"/>
        <w:tabs>
          <w:tab w:val="left" w:pos="1200"/>
          <w:tab w:val="right" w:leader="dot" w:pos="9061"/>
        </w:tabs>
        <w:rPr>
          <w:del w:id="1127" w:author="Ryan Lemos" w:date="2019-10-15T23:35:00Z"/>
          <w:rFonts w:asciiTheme="minorHAnsi" w:eastAsiaTheme="minorEastAsia" w:hAnsiTheme="minorHAnsi" w:cstheme="minorBidi"/>
          <w:caps w:val="0"/>
          <w:noProof/>
          <w:sz w:val="22"/>
          <w:szCs w:val="22"/>
          <w:lang w:eastAsia="pt-BR"/>
        </w:rPr>
      </w:pPr>
      <w:del w:id="1128" w:author="Ryan Lemos" w:date="2019-10-15T23:35:00Z">
        <w:r w:rsidDel="00636A97">
          <w:rPr>
            <w:noProof/>
          </w:rPr>
          <w:delText>3.4</w:delText>
        </w:r>
        <w:r w:rsidDel="00636A97">
          <w:rPr>
            <w:rFonts w:asciiTheme="minorHAnsi" w:eastAsiaTheme="minorEastAsia" w:hAnsiTheme="minorHAnsi" w:cstheme="minorBidi"/>
            <w:caps w:val="0"/>
            <w:noProof/>
            <w:sz w:val="22"/>
            <w:szCs w:val="22"/>
            <w:lang w:eastAsia="pt-BR"/>
          </w:rPr>
          <w:tab/>
        </w:r>
        <w:r w:rsidDel="00636A97">
          <w:rPr>
            <w:noProof/>
          </w:rPr>
          <w:delText>Diagrama de processos</w:delText>
        </w:r>
        <w:r w:rsidDel="00636A97">
          <w:rPr>
            <w:noProof/>
          </w:rPr>
          <w:tab/>
          <w:delText>46</w:delText>
        </w:r>
      </w:del>
    </w:p>
    <w:p w14:paraId="30C3D9BA" w14:textId="332E95F0" w:rsidR="0002745D" w:rsidDel="00636A97" w:rsidRDefault="0002745D">
      <w:pPr>
        <w:pStyle w:val="Sumrio2"/>
        <w:tabs>
          <w:tab w:val="left" w:pos="1200"/>
          <w:tab w:val="right" w:leader="dot" w:pos="9061"/>
        </w:tabs>
        <w:rPr>
          <w:del w:id="1129" w:author="Ryan Lemos" w:date="2019-10-15T23:35:00Z"/>
          <w:rFonts w:asciiTheme="minorHAnsi" w:eastAsiaTheme="minorEastAsia" w:hAnsiTheme="minorHAnsi" w:cstheme="minorBidi"/>
          <w:caps w:val="0"/>
          <w:noProof/>
          <w:sz w:val="22"/>
          <w:szCs w:val="22"/>
          <w:lang w:eastAsia="pt-BR"/>
        </w:rPr>
      </w:pPr>
      <w:del w:id="1130" w:author="Ryan Lemos" w:date="2019-10-15T23:35:00Z">
        <w:r w:rsidDel="00636A97">
          <w:rPr>
            <w:noProof/>
          </w:rPr>
          <w:delText>3.5</w:delText>
        </w:r>
        <w:r w:rsidDel="00636A97">
          <w:rPr>
            <w:rFonts w:asciiTheme="minorHAnsi" w:eastAsiaTheme="minorEastAsia" w:hAnsiTheme="minorHAnsi" w:cstheme="minorBidi"/>
            <w:caps w:val="0"/>
            <w:noProof/>
            <w:sz w:val="22"/>
            <w:szCs w:val="22"/>
            <w:lang w:eastAsia="pt-BR"/>
          </w:rPr>
          <w:tab/>
        </w:r>
        <w:r w:rsidDel="00636A97">
          <w:rPr>
            <w:noProof/>
          </w:rPr>
          <w:delText>Padrões visuais da aplicação</w:delText>
        </w:r>
        <w:r w:rsidDel="00636A97">
          <w:rPr>
            <w:noProof/>
          </w:rPr>
          <w:tab/>
          <w:delText>50</w:delText>
        </w:r>
      </w:del>
    </w:p>
    <w:p w14:paraId="64848F94" w14:textId="1516D0EC" w:rsidR="0002745D" w:rsidDel="00636A97" w:rsidRDefault="0002745D">
      <w:pPr>
        <w:pStyle w:val="Sumrio3"/>
        <w:rPr>
          <w:del w:id="1131" w:author="Ryan Lemos" w:date="2019-10-15T23:35:00Z"/>
          <w:rFonts w:asciiTheme="minorHAnsi" w:eastAsiaTheme="minorEastAsia" w:hAnsiTheme="minorHAnsi" w:cstheme="minorBidi"/>
          <w:b w:val="0"/>
          <w:iCs w:val="0"/>
          <w:noProof/>
          <w:sz w:val="22"/>
          <w:szCs w:val="22"/>
          <w:lang w:eastAsia="pt-BR"/>
        </w:rPr>
      </w:pPr>
      <w:del w:id="1132" w:author="Ryan Lemos" w:date="2019-10-15T23:35:00Z">
        <w:r w:rsidDel="00636A97">
          <w:rPr>
            <w:noProof/>
          </w:rPr>
          <w:delText>3.5.1</w:delText>
        </w:r>
        <w:r w:rsidDel="00636A97">
          <w:rPr>
            <w:rFonts w:asciiTheme="minorHAnsi" w:eastAsiaTheme="minorEastAsia" w:hAnsiTheme="minorHAnsi" w:cstheme="minorBidi"/>
            <w:b w:val="0"/>
            <w:iCs w:val="0"/>
            <w:noProof/>
            <w:sz w:val="22"/>
            <w:szCs w:val="22"/>
            <w:lang w:eastAsia="pt-BR"/>
          </w:rPr>
          <w:tab/>
        </w:r>
        <w:r w:rsidDel="00636A97">
          <w:rPr>
            <w:noProof/>
          </w:rPr>
          <w:delText>Botões de ação</w:delText>
        </w:r>
        <w:r w:rsidDel="00636A97">
          <w:rPr>
            <w:noProof/>
          </w:rPr>
          <w:tab/>
          <w:delText>51</w:delText>
        </w:r>
      </w:del>
    </w:p>
    <w:p w14:paraId="4C850DC9" w14:textId="306316E7" w:rsidR="0002745D" w:rsidDel="00636A97" w:rsidRDefault="0002745D">
      <w:pPr>
        <w:pStyle w:val="Sumrio3"/>
        <w:rPr>
          <w:del w:id="1133" w:author="Ryan Lemos" w:date="2019-10-15T23:35:00Z"/>
          <w:rFonts w:asciiTheme="minorHAnsi" w:eastAsiaTheme="minorEastAsia" w:hAnsiTheme="minorHAnsi" w:cstheme="minorBidi"/>
          <w:b w:val="0"/>
          <w:iCs w:val="0"/>
          <w:noProof/>
          <w:sz w:val="22"/>
          <w:szCs w:val="22"/>
          <w:lang w:eastAsia="pt-BR"/>
        </w:rPr>
      </w:pPr>
      <w:del w:id="1134" w:author="Ryan Lemos" w:date="2019-10-15T23:35:00Z">
        <w:r w:rsidDel="00636A97">
          <w:rPr>
            <w:noProof/>
          </w:rPr>
          <w:delText>3.5.2</w:delText>
        </w:r>
        <w:r w:rsidDel="00636A97">
          <w:rPr>
            <w:rFonts w:asciiTheme="minorHAnsi" w:eastAsiaTheme="minorEastAsia" w:hAnsiTheme="minorHAnsi" w:cstheme="minorBidi"/>
            <w:b w:val="0"/>
            <w:iCs w:val="0"/>
            <w:noProof/>
            <w:sz w:val="22"/>
            <w:szCs w:val="22"/>
            <w:lang w:eastAsia="pt-BR"/>
          </w:rPr>
          <w:tab/>
        </w:r>
        <w:r w:rsidDel="00636A97">
          <w:rPr>
            <w:noProof/>
          </w:rPr>
          <w:delText>Trocar senha (somente para gestores)</w:delText>
        </w:r>
        <w:r w:rsidDel="00636A97">
          <w:rPr>
            <w:noProof/>
          </w:rPr>
          <w:tab/>
          <w:delText>54</w:delText>
        </w:r>
      </w:del>
    </w:p>
    <w:p w14:paraId="276EBCE0" w14:textId="43370EDE" w:rsidR="0002745D" w:rsidDel="00636A97" w:rsidRDefault="0002745D">
      <w:pPr>
        <w:pStyle w:val="Sumrio3"/>
        <w:rPr>
          <w:del w:id="1135" w:author="Ryan Lemos" w:date="2019-10-15T23:35:00Z"/>
          <w:rFonts w:asciiTheme="minorHAnsi" w:eastAsiaTheme="minorEastAsia" w:hAnsiTheme="minorHAnsi" w:cstheme="minorBidi"/>
          <w:b w:val="0"/>
          <w:iCs w:val="0"/>
          <w:noProof/>
          <w:sz w:val="22"/>
          <w:szCs w:val="22"/>
          <w:lang w:eastAsia="pt-BR"/>
        </w:rPr>
      </w:pPr>
      <w:del w:id="1136" w:author="Ryan Lemos" w:date="2019-10-15T23:35:00Z">
        <w:r w:rsidDel="00636A97">
          <w:rPr>
            <w:noProof/>
          </w:rPr>
          <w:delText>3.5.3</w:delText>
        </w:r>
        <w:r w:rsidDel="00636A97">
          <w:rPr>
            <w:rFonts w:asciiTheme="minorHAnsi" w:eastAsiaTheme="minorEastAsia" w:hAnsiTheme="minorHAnsi" w:cstheme="minorBidi"/>
            <w:b w:val="0"/>
            <w:iCs w:val="0"/>
            <w:noProof/>
            <w:sz w:val="22"/>
            <w:szCs w:val="22"/>
            <w:lang w:eastAsia="pt-BR"/>
          </w:rPr>
          <w:tab/>
        </w:r>
        <w:r w:rsidDel="00636A97">
          <w:rPr>
            <w:noProof/>
          </w:rPr>
          <w:delText>Botões para a gestão de atividades de uma turma</w:delText>
        </w:r>
        <w:r w:rsidDel="00636A97">
          <w:rPr>
            <w:noProof/>
          </w:rPr>
          <w:tab/>
          <w:delText>54</w:delText>
        </w:r>
      </w:del>
    </w:p>
    <w:p w14:paraId="5E50A395" w14:textId="23F861DC" w:rsidR="0002745D" w:rsidDel="00636A97" w:rsidRDefault="0002745D">
      <w:pPr>
        <w:pStyle w:val="Sumrio3"/>
        <w:rPr>
          <w:del w:id="1137" w:author="Ryan Lemos" w:date="2019-10-15T23:35:00Z"/>
          <w:rFonts w:asciiTheme="minorHAnsi" w:eastAsiaTheme="minorEastAsia" w:hAnsiTheme="minorHAnsi" w:cstheme="minorBidi"/>
          <w:b w:val="0"/>
          <w:iCs w:val="0"/>
          <w:noProof/>
          <w:sz w:val="22"/>
          <w:szCs w:val="22"/>
          <w:lang w:eastAsia="pt-BR"/>
        </w:rPr>
      </w:pPr>
      <w:del w:id="1138" w:author="Ryan Lemos" w:date="2019-10-15T23:35:00Z">
        <w:r w:rsidDel="00636A97">
          <w:rPr>
            <w:noProof/>
          </w:rPr>
          <w:delText>3.5.4</w:delText>
        </w:r>
        <w:r w:rsidDel="00636A97">
          <w:rPr>
            <w:rFonts w:asciiTheme="minorHAnsi" w:eastAsiaTheme="minorEastAsia" w:hAnsiTheme="minorHAnsi" w:cstheme="minorBidi"/>
            <w:b w:val="0"/>
            <w:iCs w:val="0"/>
            <w:noProof/>
            <w:sz w:val="22"/>
            <w:szCs w:val="22"/>
            <w:lang w:eastAsia="pt-BR"/>
          </w:rPr>
          <w:tab/>
        </w:r>
        <w:r w:rsidDel="00636A97">
          <w:rPr>
            <w:noProof/>
          </w:rPr>
          <w:delText>Botões do calendário</w:delText>
        </w:r>
        <w:r w:rsidDel="00636A97">
          <w:rPr>
            <w:noProof/>
          </w:rPr>
          <w:tab/>
          <w:delText>57</w:delText>
        </w:r>
      </w:del>
    </w:p>
    <w:p w14:paraId="56A06C89" w14:textId="2DFC4B6F" w:rsidR="0002745D" w:rsidDel="00636A97" w:rsidRDefault="0002745D">
      <w:pPr>
        <w:pStyle w:val="Sumrio3"/>
        <w:rPr>
          <w:del w:id="1139" w:author="Ryan Lemos" w:date="2019-10-15T23:35:00Z"/>
          <w:rFonts w:asciiTheme="minorHAnsi" w:eastAsiaTheme="minorEastAsia" w:hAnsiTheme="minorHAnsi" w:cstheme="minorBidi"/>
          <w:b w:val="0"/>
          <w:iCs w:val="0"/>
          <w:noProof/>
          <w:sz w:val="22"/>
          <w:szCs w:val="22"/>
          <w:lang w:eastAsia="pt-BR"/>
        </w:rPr>
      </w:pPr>
      <w:del w:id="1140" w:author="Ryan Lemos" w:date="2019-10-15T23:35:00Z">
        <w:r w:rsidDel="00636A97">
          <w:rPr>
            <w:noProof/>
          </w:rPr>
          <w:delText>3.5.5</w:delText>
        </w:r>
        <w:r w:rsidDel="00636A97">
          <w:rPr>
            <w:rFonts w:asciiTheme="minorHAnsi" w:eastAsiaTheme="minorEastAsia" w:hAnsiTheme="minorHAnsi" w:cstheme="minorBidi"/>
            <w:b w:val="0"/>
            <w:iCs w:val="0"/>
            <w:noProof/>
            <w:sz w:val="22"/>
            <w:szCs w:val="22"/>
            <w:lang w:eastAsia="pt-BR"/>
          </w:rPr>
          <w:tab/>
        </w:r>
        <w:r w:rsidDel="00636A97">
          <w:rPr>
            <w:noProof/>
          </w:rPr>
          <w:delText>Botões da barra superior</w:delText>
        </w:r>
        <w:r w:rsidDel="00636A97">
          <w:rPr>
            <w:noProof/>
          </w:rPr>
          <w:tab/>
          <w:delText>57</w:delText>
        </w:r>
      </w:del>
    </w:p>
    <w:p w14:paraId="6370A2B4" w14:textId="5C181E95" w:rsidR="0002745D" w:rsidDel="00636A97" w:rsidRDefault="0002745D">
      <w:pPr>
        <w:pStyle w:val="Sumrio2"/>
        <w:tabs>
          <w:tab w:val="left" w:pos="1200"/>
          <w:tab w:val="right" w:leader="dot" w:pos="9061"/>
        </w:tabs>
        <w:rPr>
          <w:del w:id="1141" w:author="Ryan Lemos" w:date="2019-10-15T23:35:00Z"/>
          <w:rFonts w:asciiTheme="minorHAnsi" w:eastAsiaTheme="minorEastAsia" w:hAnsiTheme="minorHAnsi" w:cstheme="minorBidi"/>
          <w:caps w:val="0"/>
          <w:noProof/>
          <w:sz w:val="22"/>
          <w:szCs w:val="22"/>
          <w:lang w:eastAsia="pt-BR"/>
        </w:rPr>
      </w:pPr>
      <w:del w:id="1142" w:author="Ryan Lemos" w:date="2019-10-15T23:35:00Z">
        <w:r w:rsidDel="00636A97">
          <w:rPr>
            <w:noProof/>
          </w:rPr>
          <w:delText>3.6</w:delText>
        </w:r>
        <w:r w:rsidDel="00636A97">
          <w:rPr>
            <w:rFonts w:asciiTheme="minorHAnsi" w:eastAsiaTheme="minorEastAsia" w:hAnsiTheme="minorHAnsi" w:cstheme="minorBidi"/>
            <w:caps w:val="0"/>
            <w:noProof/>
            <w:sz w:val="22"/>
            <w:szCs w:val="22"/>
            <w:lang w:eastAsia="pt-BR"/>
          </w:rPr>
          <w:tab/>
        </w:r>
        <w:r w:rsidDel="00636A97">
          <w:rPr>
            <w:noProof/>
          </w:rPr>
          <w:delText>Release 1 – Cadastros Básicos</w:delText>
        </w:r>
        <w:r w:rsidDel="00636A97">
          <w:rPr>
            <w:noProof/>
          </w:rPr>
          <w:tab/>
          <w:delText>59</w:delText>
        </w:r>
      </w:del>
    </w:p>
    <w:p w14:paraId="731EB28C" w14:textId="7EB36A42" w:rsidR="0002745D" w:rsidDel="00636A97" w:rsidRDefault="0002745D">
      <w:pPr>
        <w:pStyle w:val="Sumrio3"/>
        <w:rPr>
          <w:del w:id="1143" w:author="Ryan Lemos" w:date="2019-10-15T23:35:00Z"/>
          <w:rFonts w:asciiTheme="minorHAnsi" w:eastAsiaTheme="minorEastAsia" w:hAnsiTheme="minorHAnsi" w:cstheme="minorBidi"/>
          <w:b w:val="0"/>
          <w:iCs w:val="0"/>
          <w:noProof/>
          <w:sz w:val="22"/>
          <w:szCs w:val="22"/>
          <w:lang w:eastAsia="pt-BR"/>
        </w:rPr>
      </w:pPr>
      <w:del w:id="1144" w:author="Ryan Lemos" w:date="2019-10-15T23:35:00Z">
        <w:r w:rsidDel="00636A97">
          <w:rPr>
            <w:noProof/>
          </w:rPr>
          <w:delText>3.6.1</w:delText>
        </w:r>
        <w:r w:rsidDel="00636A97">
          <w:rPr>
            <w:rFonts w:asciiTheme="minorHAnsi" w:eastAsiaTheme="minorEastAsia" w:hAnsiTheme="minorHAnsi" w:cstheme="minorBidi"/>
            <w:b w:val="0"/>
            <w:iCs w:val="0"/>
            <w:noProof/>
            <w:sz w:val="22"/>
            <w:szCs w:val="22"/>
            <w:lang w:eastAsia="pt-BR"/>
          </w:rPr>
          <w:tab/>
        </w:r>
        <w:r w:rsidDel="00636A97">
          <w:rPr>
            <w:noProof/>
          </w:rPr>
          <w:delText>Sistema desenvolvido</w:delText>
        </w:r>
        <w:r w:rsidDel="00636A97">
          <w:rPr>
            <w:noProof/>
          </w:rPr>
          <w:tab/>
          <w:delText>59</w:delText>
        </w:r>
      </w:del>
    </w:p>
    <w:p w14:paraId="7BB498EC" w14:textId="3C34EF16" w:rsidR="0002745D" w:rsidDel="00636A97" w:rsidRDefault="0002745D">
      <w:pPr>
        <w:pStyle w:val="Sumrio4"/>
        <w:tabs>
          <w:tab w:val="left" w:pos="1200"/>
          <w:tab w:val="right" w:leader="dot" w:pos="9061"/>
        </w:tabs>
        <w:rPr>
          <w:del w:id="1145" w:author="Ryan Lemos" w:date="2019-10-15T23:35:00Z"/>
          <w:rFonts w:asciiTheme="minorHAnsi" w:eastAsiaTheme="minorEastAsia" w:hAnsiTheme="minorHAnsi" w:cstheme="minorBidi"/>
          <w:noProof/>
          <w:sz w:val="22"/>
          <w:szCs w:val="22"/>
          <w:lang w:eastAsia="pt-BR"/>
        </w:rPr>
      </w:pPr>
      <w:del w:id="1146" w:author="Ryan Lemos" w:date="2019-10-15T23:35:00Z">
        <w:r w:rsidDel="00636A97">
          <w:rPr>
            <w:noProof/>
          </w:rPr>
          <w:delText>3.6.1.1</w:delText>
        </w:r>
        <w:r w:rsidDel="00636A97">
          <w:rPr>
            <w:rFonts w:asciiTheme="minorHAnsi" w:eastAsiaTheme="minorEastAsia" w:hAnsiTheme="minorHAnsi" w:cstheme="minorBidi"/>
            <w:noProof/>
            <w:sz w:val="22"/>
            <w:szCs w:val="22"/>
            <w:lang w:eastAsia="pt-BR"/>
          </w:rPr>
          <w:tab/>
        </w:r>
        <w:r w:rsidDel="00636A97">
          <w:rPr>
            <w:noProof/>
          </w:rPr>
          <w:delText>Gestor</w:delText>
        </w:r>
        <w:r w:rsidDel="00636A97">
          <w:rPr>
            <w:noProof/>
          </w:rPr>
          <w:tab/>
          <w:delText>61</w:delText>
        </w:r>
      </w:del>
    </w:p>
    <w:p w14:paraId="5A5B7D82" w14:textId="56143A5D" w:rsidR="0002745D" w:rsidDel="00636A97" w:rsidRDefault="0002745D">
      <w:pPr>
        <w:pStyle w:val="Sumrio4"/>
        <w:tabs>
          <w:tab w:val="left" w:pos="1200"/>
          <w:tab w:val="right" w:leader="dot" w:pos="9061"/>
        </w:tabs>
        <w:rPr>
          <w:del w:id="1147" w:author="Ryan Lemos" w:date="2019-10-15T23:35:00Z"/>
          <w:rFonts w:asciiTheme="minorHAnsi" w:eastAsiaTheme="minorEastAsia" w:hAnsiTheme="minorHAnsi" w:cstheme="minorBidi"/>
          <w:noProof/>
          <w:sz w:val="22"/>
          <w:szCs w:val="22"/>
          <w:lang w:eastAsia="pt-BR"/>
        </w:rPr>
      </w:pPr>
      <w:del w:id="1148" w:author="Ryan Lemos" w:date="2019-10-15T23:35:00Z">
        <w:r w:rsidDel="00636A97">
          <w:rPr>
            <w:noProof/>
          </w:rPr>
          <w:delText>3.6.1.2</w:delText>
        </w:r>
        <w:r w:rsidDel="00636A97">
          <w:rPr>
            <w:rFonts w:asciiTheme="minorHAnsi" w:eastAsiaTheme="minorEastAsia" w:hAnsiTheme="minorHAnsi" w:cstheme="minorBidi"/>
            <w:noProof/>
            <w:sz w:val="22"/>
            <w:szCs w:val="22"/>
            <w:lang w:eastAsia="pt-BR"/>
          </w:rPr>
          <w:tab/>
        </w:r>
        <w:r w:rsidDel="00636A97">
          <w:rPr>
            <w:noProof/>
          </w:rPr>
          <w:delText>Administrador</w:delText>
        </w:r>
        <w:r w:rsidDel="00636A97">
          <w:rPr>
            <w:noProof/>
          </w:rPr>
          <w:tab/>
          <w:delText>66</w:delText>
        </w:r>
      </w:del>
    </w:p>
    <w:p w14:paraId="02EAD419" w14:textId="1371A8C8" w:rsidR="0002745D" w:rsidDel="00636A97" w:rsidRDefault="0002745D">
      <w:pPr>
        <w:pStyle w:val="Sumrio4"/>
        <w:tabs>
          <w:tab w:val="left" w:pos="1200"/>
          <w:tab w:val="right" w:leader="dot" w:pos="9061"/>
        </w:tabs>
        <w:rPr>
          <w:del w:id="1149" w:author="Ryan Lemos" w:date="2019-10-15T23:35:00Z"/>
          <w:rFonts w:asciiTheme="minorHAnsi" w:eastAsiaTheme="minorEastAsia" w:hAnsiTheme="minorHAnsi" w:cstheme="minorBidi"/>
          <w:noProof/>
          <w:sz w:val="22"/>
          <w:szCs w:val="22"/>
          <w:lang w:eastAsia="pt-BR"/>
        </w:rPr>
      </w:pPr>
      <w:del w:id="1150" w:author="Ryan Lemos" w:date="2019-10-15T23:35:00Z">
        <w:r w:rsidDel="00636A97">
          <w:rPr>
            <w:noProof/>
          </w:rPr>
          <w:delText>3.6.1.3</w:delText>
        </w:r>
        <w:r w:rsidDel="00636A97">
          <w:rPr>
            <w:rFonts w:asciiTheme="minorHAnsi" w:eastAsiaTheme="minorEastAsia" w:hAnsiTheme="minorHAnsi" w:cstheme="minorBidi"/>
            <w:noProof/>
            <w:sz w:val="22"/>
            <w:szCs w:val="22"/>
            <w:lang w:eastAsia="pt-BR"/>
          </w:rPr>
          <w:tab/>
        </w:r>
        <w:r w:rsidDel="00636A97">
          <w:rPr>
            <w:noProof/>
          </w:rPr>
          <w:delText>Professor</w:delText>
        </w:r>
        <w:r w:rsidDel="00636A97">
          <w:rPr>
            <w:noProof/>
          </w:rPr>
          <w:tab/>
          <w:delText>70</w:delText>
        </w:r>
      </w:del>
    </w:p>
    <w:p w14:paraId="05D77DD4" w14:textId="1AD3C8FA" w:rsidR="0002745D" w:rsidDel="00636A97" w:rsidRDefault="0002745D">
      <w:pPr>
        <w:pStyle w:val="Sumrio4"/>
        <w:tabs>
          <w:tab w:val="left" w:pos="1200"/>
          <w:tab w:val="right" w:leader="dot" w:pos="9061"/>
        </w:tabs>
        <w:rPr>
          <w:del w:id="1151" w:author="Ryan Lemos" w:date="2019-10-15T23:35:00Z"/>
          <w:rFonts w:asciiTheme="minorHAnsi" w:eastAsiaTheme="minorEastAsia" w:hAnsiTheme="minorHAnsi" w:cstheme="minorBidi"/>
          <w:noProof/>
          <w:sz w:val="22"/>
          <w:szCs w:val="22"/>
          <w:lang w:eastAsia="pt-BR"/>
        </w:rPr>
      </w:pPr>
      <w:del w:id="1152" w:author="Ryan Lemos" w:date="2019-10-15T23:35:00Z">
        <w:r w:rsidDel="00636A97">
          <w:rPr>
            <w:noProof/>
          </w:rPr>
          <w:delText>3.6.1.4</w:delText>
        </w:r>
        <w:r w:rsidDel="00636A97">
          <w:rPr>
            <w:rFonts w:asciiTheme="minorHAnsi" w:eastAsiaTheme="minorEastAsia" w:hAnsiTheme="minorHAnsi" w:cstheme="minorBidi"/>
            <w:noProof/>
            <w:sz w:val="22"/>
            <w:szCs w:val="22"/>
            <w:lang w:eastAsia="pt-BR"/>
          </w:rPr>
          <w:tab/>
        </w:r>
        <w:r w:rsidDel="00636A97">
          <w:rPr>
            <w:noProof/>
          </w:rPr>
          <w:delText>Estórias dos alunos</w:delText>
        </w:r>
        <w:r w:rsidDel="00636A97">
          <w:rPr>
            <w:noProof/>
          </w:rPr>
          <w:tab/>
          <w:delText>82</w:delText>
        </w:r>
      </w:del>
    </w:p>
    <w:p w14:paraId="3702F114" w14:textId="498540C4" w:rsidR="0002745D" w:rsidDel="00636A97" w:rsidRDefault="0002745D">
      <w:pPr>
        <w:pStyle w:val="Sumrio2"/>
        <w:tabs>
          <w:tab w:val="left" w:pos="1200"/>
          <w:tab w:val="right" w:leader="dot" w:pos="9061"/>
        </w:tabs>
        <w:rPr>
          <w:del w:id="1153" w:author="Ryan Lemos" w:date="2019-10-15T23:35:00Z"/>
          <w:rFonts w:asciiTheme="minorHAnsi" w:eastAsiaTheme="minorEastAsia" w:hAnsiTheme="minorHAnsi" w:cstheme="minorBidi"/>
          <w:caps w:val="0"/>
          <w:noProof/>
          <w:sz w:val="22"/>
          <w:szCs w:val="22"/>
          <w:lang w:eastAsia="pt-BR"/>
        </w:rPr>
      </w:pPr>
      <w:del w:id="1154" w:author="Ryan Lemos" w:date="2019-10-15T23:35:00Z">
        <w:r w:rsidDel="00636A97">
          <w:rPr>
            <w:noProof/>
          </w:rPr>
          <w:delText>3.7</w:delText>
        </w:r>
        <w:r w:rsidDel="00636A97">
          <w:rPr>
            <w:rFonts w:asciiTheme="minorHAnsi" w:eastAsiaTheme="minorEastAsia" w:hAnsiTheme="minorHAnsi" w:cstheme="minorBidi"/>
            <w:caps w:val="0"/>
            <w:noProof/>
            <w:sz w:val="22"/>
            <w:szCs w:val="22"/>
            <w:lang w:eastAsia="pt-BR"/>
          </w:rPr>
          <w:tab/>
        </w:r>
        <w:r w:rsidDel="00636A97">
          <w:rPr>
            <w:noProof/>
          </w:rPr>
          <w:delText>Release 2 – Banco de questões</w:delText>
        </w:r>
        <w:r w:rsidDel="00636A97">
          <w:rPr>
            <w:noProof/>
          </w:rPr>
          <w:tab/>
          <w:delText>87</w:delText>
        </w:r>
      </w:del>
    </w:p>
    <w:p w14:paraId="06E76C8B" w14:textId="251E60D4" w:rsidR="0002745D" w:rsidDel="00636A97" w:rsidRDefault="0002745D">
      <w:pPr>
        <w:pStyle w:val="Sumrio3"/>
        <w:rPr>
          <w:del w:id="1155" w:author="Ryan Lemos" w:date="2019-10-15T23:35:00Z"/>
          <w:rFonts w:asciiTheme="minorHAnsi" w:eastAsiaTheme="minorEastAsia" w:hAnsiTheme="minorHAnsi" w:cstheme="minorBidi"/>
          <w:b w:val="0"/>
          <w:iCs w:val="0"/>
          <w:noProof/>
          <w:sz w:val="22"/>
          <w:szCs w:val="22"/>
          <w:lang w:eastAsia="pt-BR"/>
        </w:rPr>
      </w:pPr>
      <w:del w:id="1156" w:author="Ryan Lemos" w:date="2019-10-15T23:35:00Z">
        <w:r w:rsidDel="00636A97">
          <w:rPr>
            <w:noProof/>
          </w:rPr>
          <w:delText>3.7.1</w:delText>
        </w:r>
        <w:r w:rsidDel="00636A97">
          <w:rPr>
            <w:rFonts w:asciiTheme="minorHAnsi" w:eastAsiaTheme="minorEastAsia" w:hAnsiTheme="minorHAnsi" w:cstheme="minorBidi"/>
            <w:b w:val="0"/>
            <w:iCs w:val="0"/>
            <w:noProof/>
            <w:sz w:val="22"/>
            <w:szCs w:val="22"/>
            <w:lang w:eastAsia="pt-BR"/>
          </w:rPr>
          <w:tab/>
        </w:r>
        <w:r w:rsidDel="00636A97">
          <w:rPr>
            <w:noProof/>
          </w:rPr>
          <w:delText>Sistema desenvolvido</w:delText>
        </w:r>
        <w:r w:rsidDel="00636A97">
          <w:rPr>
            <w:noProof/>
          </w:rPr>
          <w:tab/>
          <w:delText>87</w:delText>
        </w:r>
      </w:del>
    </w:p>
    <w:p w14:paraId="773BC458" w14:textId="299232DC" w:rsidR="0002745D" w:rsidDel="00636A97" w:rsidRDefault="0002745D">
      <w:pPr>
        <w:pStyle w:val="Sumrio4"/>
        <w:tabs>
          <w:tab w:val="right" w:leader="dot" w:pos="9061"/>
        </w:tabs>
        <w:rPr>
          <w:del w:id="1157" w:author="Ryan Lemos" w:date="2019-10-15T23:35:00Z"/>
          <w:rFonts w:asciiTheme="minorHAnsi" w:eastAsiaTheme="minorEastAsia" w:hAnsiTheme="minorHAnsi" w:cstheme="minorBidi"/>
          <w:noProof/>
          <w:sz w:val="22"/>
          <w:szCs w:val="22"/>
          <w:lang w:eastAsia="pt-BR"/>
        </w:rPr>
      </w:pPr>
      <w:del w:id="1158" w:author="Ryan Lemos" w:date="2019-10-15T23:35:00Z">
        <w:r w:rsidDel="00636A97">
          <w:rPr>
            <w:rFonts w:asciiTheme="minorHAnsi" w:eastAsiaTheme="minorEastAsia" w:hAnsiTheme="minorHAnsi" w:cstheme="minorBidi"/>
            <w:noProof/>
            <w:sz w:val="22"/>
            <w:szCs w:val="22"/>
            <w:lang w:eastAsia="pt-BR"/>
          </w:rPr>
          <w:tab/>
        </w:r>
        <w:r w:rsidDel="00636A97">
          <w:rPr>
            <w:noProof/>
          </w:rPr>
          <w:delText>Professor</w:delText>
        </w:r>
        <w:r w:rsidDel="00636A97">
          <w:rPr>
            <w:noProof/>
          </w:rPr>
          <w:tab/>
          <w:delText>87</w:delText>
        </w:r>
      </w:del>
    </w:p>
    <w:p w14:paraId="4AE8587B" w14:textId="5EEAE0D4" w:rsidR="0002745D" w:rsidDel="00636A97" w:rsidRDefault="0002745D">
      <w:pPr>
        <w:pStyle w:val="Sumrio4"/>
        <w:tabs>
          <w:tab w:val="right" w:leader="dot" w:pos="9061"/>
        </w:tabs>
        <w:rPr>
          <w:del w:id="1159" w:author="Ryan Lemos" w:date="2019-10-15T23:35:00Z"/>
          <w:rFonts w:asciiTheme="minorHAnsi" w:eastAsiaTheme="minorEastAsia" w:hAnsiTheme="minorHAnsi" w:cstheme="minorBidi"/>
          <w:noProof/>
          <w:sz w:val="22"/>
          <w:szCs w:val="22"/>
          <w:lang w:eastAsia="pt-BR"/>
        </w:rPr>
      </w:pPr>
      <w:del w:id="1160" w:author="Ryan Lemos" w:date="2019-10-15T23:35:00Z">
        <w:r w:rsidDel="00636A97">
          <w:rPr>
            <w:noProof/>
          </w:rPr>
          <w:delText>3.7.1.1</w:delText>
        </w:r>
        <w:r w:rsidDel="00636A97">
          <w:rPr>
            <w:noProof/>
          </w:rPr>
          <w:tab/>
          <w:delText>87</w:delText>
        </w:r>
      </w:del>
    </w:p>
    <w:p w14:paraId="4E9751E8" w14:textId="5347DDD1" w:rsidR="0002745D" w:rsidDel="00636A97" w:rsidRDefault="0002745D">
      <w:pPr>
        <w:pStyle w:val="Sumrio4"/>
        <w:tabs>
          <w:tab w:val="left" w:pos="1200"/>
          <w:tab w:val="right" w:leader="dot" w:pos="9061"/>
        </w:tabs>
        <w:rPr>
          <w:del w:id="1161" w:author="Ryan Lemos" w:date="2019-10-15T23:35:00Z"/>
          <w:rFonts w:asciiTheme="minorHAnsi" w:eastAsiaTheme="minorEastAsia" w:hAnsiTheme="minorHAnsi" w:cstheme="minorBidi"/>
          <w:noProof/>
          <w:sz w:val="22"/>
          <w:szCs w:val="22"/>
          <w:lang w:eastAsia="pt-BR"/>
        </w:rPr>
      </w:pPr>
      <w:del w:id="1162" w:author="Ryan Lemos" w:date="2019-10-15T23:35:00Z">
        <w:r w:rsidDel="00636A97">
          <w:rPr>
            <w:noProof/>
          </w:rPr>
          <w:delText>3.7.1.2</w:delText>
        </w:r>
        <w:r w:rsidDel="00636A97">
          <w:rPr>
            <w:rFonts w:asciiTheme="minorHAnsi" w:eastAsiaTheme="minorEastAsia" w:hAnsiTheme="minorHAnsi" w:cstheme="minorBidi"/>
            <w:noProof/>
            <w:sz w:val="22"/>
            <w:szCs w:val="22"/>
            <w:lang w:eastAsia="pt-BR"/>
          </w:rPr>
          <w:tab/>
        </w:r>
        <w:r w:rsidDel="00636A97">
          <w:rPr>
            <w:noProof/>
          </w:rPr>
          <w:delText>Aluno</w:delText>
        </w:r>
        <w:r w:rsidDel="00636A97">
          <w:rPr>
            <w:noProof/>
          </w:rPr>
          <w:tab/>
          <w:delText>113</w:delText>
        </w:r>
      </w:del>
    </w:p>
    <w:p w14:paraId="1E2E085A" w14:textId="3226BB16" w:rsidR="0002745D" w:rsidDel="00636A97" w:rsidRDefault="0002745D">
      <w:pPr>
        <w:pStyle w:val="Sumrio2"/>
        <w:tabs>
          <w:tab w:val="left" w:pos="1200"/>
          <w:tab w:val="right" w:leader="dot" w:pos="9061"/>
        </w:tabs>
        <w:rPr>
          <w:del w:id="1163" w:author="Ryan Lemos" w:date="2019-10-15T23:35:00Z"/>
          <w:rFonts w:asciiTheme="minorHAnsi" w:eastAsiaTheme="minorEastAsia" w:hAnsiTheme="minorHAnsi" w:cstheme="minorBidi"/>
          <w:caps w:val="0"/>
          <w:noProof/>
          <w:sz w:val="22"/>
          <w:szCs w:val="22"/>
          <w:lang w:eastAsia="pt-BR"/>
        </w:rPr>
      </w:pPr>
      <w:del w:id="1164" w:author="Ryan Lemos" w:date="2019-10-15T23:35:00Z">
        <w:r w:rsidDel="00636A97">
          <w:rPr>
            <w:noProof/>
          </w:rPr>
          <w:delText>3.8</w:delText>
        </w:r>
        <w:r w:rsidDel="00636A97">
          <w:rPr>
            <w:rFonts w:asciiTheme="minorHAnsi" w:eastAsiaTheme="minorEastAsia" w:hAnsiTheme="minorHAnsi" w:cstheme="minorBidi"/>
            <w:caps w:val="0"/>
            <w:noProof/>
            <w:sz w:val="22"/>
            <w:szCs w:val="22"/>
            <w:lang w:eastAsia="pt-BR"/>
          </w:rPr>
          <w:tab/>
        </w:r>
        <w:r w:rsidDel="00636A97">
          <w:rPr>
            <w:noProof/>
          </w:rPr>
          <w:delText>Release 3 – Complementos</w:delText>
        </w:r>
        <w:r w:rsidDel="00636A97">
          <w:rPr>
            <w:noProof/>
          </w:rPr>
          <w:tab/>
          <w:delText>117</w:delText>
        </w:r>
      </w:del>
    </w:p>
    <w:p w14:paraId="67031AB7" w14:textId="36ED16A9" w:rsidR="0002745D" w:rsidDel="00636A97" w:rsidRDefault="0002745D">
      <w:pPr>
        <w:pStyle w:val="Sumrio3"/>
        <w:rPr>
          <w:del w:id="1165" w:author="Ryan Lemos" w:date="2019-10-15T23:35:00Z"/>
          <w:rFonts w:asciiTheme="minorHAnsi" w:eastAsiaTheme="minorEastAsia" w:hAnsiTheme="minorHAnsi" w:cstheme="minorBidi"/>
          <w:b w:val="0"/>
          <w:iCs w:val="0"/>
          <w:noProof/>
          <w:sz w:val="22"/>
          <w:szCs w:val="22"/>
          <w:lang w:eastAsia="pt-BR"/>
        </w:rPr>
      </w:pPr>
      <w:del w:id="1166" w:author="Ryan Lemos" w:date="2019-10-15T23:35:00Z">
        <w:r w:rsidDel="00636A97">
          <w:rPr>
            <w:noProof/>
          </w:rPr>
          <w:delText>3.8.1</w:delText>
        </w:r>
        <w:r w:rsidDel="00636A97">
          <w:rPr>
            <w:rFonts w:asciiTheme="minorHAnsi" w:eastAsiaTheme="minorEastAsia" w:hAnsiTheme="minorHAnsi" w:cstheme="minorBidi"/>
            <w:b w:val="0"/>
            <w:iCs w:val="0"/>
            <w:noProof/>
            <w:sz w:val="22"/>
            <w:szCs w:val="22"/>
            <w:lang w:eastAsia="pt-BR"/>
          </w:rPr>
          <w:tab/>
        </w:r>
        <w:r w:rsidDel="00636A97">
          <w:rPr>
            <w:noProof/>
          </w:rPr>
          <w:delText>Sistema desenvolvido</w:delText>
        </w:r>
        <w:r w:rsidDel="00636A97">
          <w:rPr>
            <w:noProof/>
          </w:rPr>
          <w:tab/>
          <w:delText>118</w:delText>
        </w:r>
      </w:del>
    </w:p>
    <w:p w14:paraId="7D24DD41" w14:textId="27256E40" w:rsidR="0002745D" w:rsidDel="00636A97" w:rsidRDefault="0002745D">
      <w:pPr>
        <w:pStyle w:val="Sumrio4"/>
        <w:tabs>
          <w:tab w:val="left" w:pos="1200"/>
          <w:tab w:val="right" w:leader="dot" w:pos="9061"/>
        </w:tabs>
        <w:rPr>
          <w:del w:id="1167" w:author="Ryan Lemos" w:date="2019-10-15T23:35:00Z"/>
          <w:rFonts w:asciiTheme="minorHAnsi" w:eastAsiaTheme="minorEastAsia" w:hAnsiTheme="minorHAnsi" w:cstheme="minorBidi"/>
          <w:noProof/>
          <w:sz w:val="22"/>
          <w:szCs w:val="22"/>
          <w:lang w:eastAsia="pt-BR"/>
        </w:rPr>
      </w:pPr>
      <w:del w:id="1168" w:author="Ryan Lemos" w:date="2019-10-15T23:35:00Z">
        <w:r w:rsidDel="00636A97">
          <w:rPr>
            <w:noProof/>
          </w:rPr>
          <w:delText>3.8.1.1</w:delText>
        </w:r>
        <w:r w:rsidDel="00636A97">
          <w:rPr>
            <w:rFonts w:asciiTheme="minorHAnsi" w:eastAsiaTheme="minorEastAsia" w:hAnsiTheme="minorHAnsi" w:cstheme="minorBidi"/>
            <w:noProof/>
            <w:sz w:val="22"/>
            <w:szCs w:val="22"/>
            <w:lang w:eastAsia="pt-BR"/>
          </w:rPr>
          <w:tab/>
        </w:r>
        <w:r w:rsidDel="00636A97">
          <w:rPr>
            <w:noProof/>
          </w:rPr>
          <w:delText>Professor</w:delText>
        </w:r>
        <w:r w:rsidDel="00636A97">
          <w:rPr>
            <w:noProof/>
          </w:rPr>
          <w:tab/>
          <w:delText>118</w:delText>
        </w:r>
      </w:del>
    </w:p>
    <w:p w14:paraId="0A4913B5" w14:textId="281412B7" w:rsidR="0002745D" w:rsidDel="00636A97" w:rsidRDefault="0002745D">
      <w:pPr>
        <w:pStyle w:val="Sumrio4"/>
        <w:tabs>
          <w:tab w:val="left" w:pos="1200"/>
          <w:tab w:val="right" w:leader="dot" w:pos="9061"/>
        </w:tabs>
        <w:rPr>
          <w:del w:id="1169" w:author="Ryan Lemos" w:date="2019-10-15T23:35:00Z"/>
          <w:rFonts w:asciiTheme="minorHAnsi" w:eastAsiaTheme="minorEastAsia" w:hAnsiTheme="minorHAnsi" w:cstheme="minorBidi"/>
          <w:noProof/>
          <w:sz w:val="22"/>
          <w:szCs w:val="22"/>
          <w:lang w:eastAsia="pt-BR"/>
        </w:rPr>
      </w:pPr>
      <w:del w:id="1170" w:author="Ryan Lemos" w:date="2019-10-15T23:35:00Z">
        <w:r w:rsidDel="00636A97">
          <w:rPr>
            <w:noProof/>
          </w:rPr>
          <w:delText>3.8.1.2</w:delText>
        </w:r>
        <w:r w:rsidDel="00636A97">
          <w:rPr>
            <w:rFonts w:asciiTheme="minorHAnsi" w:eastAsiaTheme="minorEastAsia" w:hAnsiTheme="minorHAnsi" w:cstheme="minorBidi"/>
            <w:noProof/>
            <w:sz w:val="22"/>
            <w:szCs w:val="22"/>
            <w:lang w:eastAsia="pt-BR"/>
          </w:rPr>
          <w:tab/>
        </w:r>
        <w:r w:rsidDel="00636A97">
          <w:rPr>
            <w:noProof/>
          </w:rPr>
          <w:delText>Aluno</w:delText>
        </w:r>
        <w:r w:rsidDel="00636A97">
          <w:rPr>
            <w:noProof/>
          </w:rPr>
          <w:tab/>
          <w:delText>119</w:delText>
        </w:r>
      </w:del>
    </w:p>
    <w:p w14:paraId="3085BB6E" w14:textId="4BE977F8" w:rsidR="0002745D" w:rsidDel="00636A97" w:rsidRDefault="0002745D">
      <w:pPr>
        <w:pStyle w:val="Sumrio2"/>
        <w:tabs>
          <w:tab w:val="left" w:pos="1200"/>
          <w:tab w:val="right" w:leader="dot" w:pos="9061"/>
        </w:tabs>
        <w:rPr>
          <w:del w:id="1171" w:author="Ryan Lemos" w:date="2019-10-15T23:35:00Z"/>
          <w:rFonts w:asciiTheme="minorHAnsi" w:eastAsiaTheme="minorEastAsia" w:hAnsiTheme="minorHAnsi" w:cstheme="minorBidi"/>
          <w:caps w:val="0"/>
          <w:noProof/>
          <w:sz w:val="22"/>
          <w:szCs w:val="22"/>
          <w:lang w:eastAsia="pt-BR"/>
        </w:rPr>
      </w:pPr>
      <w:del w:id="1172" w:author="Ryan Lemos" w:date="2019-10-15T23:35:00Z">
        <w:r w:rsidDel="00636A97">
          <w:rPr>
            <w:noProof/>
          </w:rPr>
          <w:delText>3.9</w:delText>
        </w:r>
        <w:r w:rsidDel="00636A97">
          <w:rPr>
            <w:rFonts w:asciiTheme="minorHAnsi" w:eastAsiaTheme="minorEastAsia" w:hAnsiTheme="minorHAnsi" w:cstheme="minorBidi"/>
            <w:caps w:val="0"/>
            <w:noProof/>
            <w:sz w:val="22"/>
            <w:szCs w:val="22"/>
            <w:lang w:eastAsia="pt-BR"/>
          </w:rPr>
          <w:tab/>
        </w:r>
        <w:r w:rsidDel="00636A97">
          <w:rPr>
            <w:noProof/>
          </w:rPr>
          <w:delText>Aplicação da metodologia XP no desenvolvimento</w:delText>
        </w:r>
        <w:r w:rsidDel="00636A97">
          <w:rPr>
            <w:noProof/>
          </w:rPr>
          <w:tab/>
          <w:delText>121</w:delText>
        </w:r>
      </w:del>
    </w:p>
    <w:p w14:paraId="1574390A" w14:textId="5E9B3D71" w:rsidR="0002745D" w:rsidDel="00636A97" w:rsidRDefault="0002745D">
      <w:pPr>
        <w:pStyle w:val="Sumrio3"/>
        <w:rPr>
          <w:del w:id="1173" w:author="Ryan Lemos" w:date="2019-10-15T23:35:00Z"/>
          <w:rFonts w:asciiTheme="minorHAnsi" w:eastAsiaTheme="minorEastAsia" w:hAnsiTheme="minorHAnsi" w:cstheme="minorBidi"/>
          <w:b w:val="0"/>
          <w:iCs w:val="0"/>
          <w:noProof/>
          <w:sz w:val="22"/>
          <w:szCs w:val="22"/>
          <w:lang w:eastAsia="pt-BR"/>
        </w:rPr>
      </w:pPr>
      <w:del w:id="1174" w:author="Ryan Lemos" w:date="2019-10-15T23:35:00Z">
        <w:r w:rsidDel="00636A97">
          <w:rPr>
            <w:noProof/>
          </w:rPr>
          <w:delText>3.9.1</w:delText>
        </w:r>
        <w:r w:rsidDel="00636A97">
          <w:rPr>
            <w:rFonts w:asciiTheme="minorHAnsi" w:eastAsiaTheme="minorEastAsia" w:hAnsiTheme="minorHAnsi" w:cstheme="minorBidi"/>
            <w:b w:val="0"/>
            <w:iCs w:val="0"/>
            <w:noProof/>
            <w:sz w:val="22"/>
            <w:szCs w:val="22"/>
            <w:lang w:eastAsia="pt-BR"/>
          </w:rPr>
          <w:tab/>
        </w:r>
        <w:r w:rsidDel="00636A97">
          <w:rPr>
            <w:noProof/>
          </w:rPr>
          <w:delText>Testes</w:delText>
        </w:r>
        <w:r w:rsidDel="00636A97">
          <w:rPr>
            <w:noProof/>
          </w:rPr>
          <w:tab/>
          <w:delText>122</w:delText>
        </w:r>
      </w:del>
    </w:p>
    <w:p w14:paraId="26BCF273" w14:textId="714C8925" w:rsidR="0002745D" w:rsidDel="00636A97" w:rsidRDefault="0002745D">
      <w:pPr>
        <w:pStyle w:val="Sumrio1"/>
        <w:tabs>
          <w:tab w:val="left" w:pos="1200"/>
          <w:tab w:val="right" w:leader="dot" w:pos="9061"/>
        </w:tabs>
        <w:rPr>
          <w:del w:id="1175" w:author="Ryan Lemos" w:date="2019-10-15T23:35:00Z"/>
          <w:rFonts w:asciiTheme="minorHAnsi" w:eastAsiaTheme="minorEastAsia" w:hAnsiTheme="minorHAnsi" w:cstheme="minorBidi"/>
          <w:b w:val="0"/>
          <w:bCs w:val="0"/>
          <w:caps w:val="0"/>
          <w:noProof/>
          <w:sz w:val="22"/>
          <w:szCs w:val="22"/>
          <w:lang w:eastAsia="pt-BR"/>
        </w:rPr>
      </w:pPr>
      <w:del w:id="1176" w:author="Ryan Lemos" w:date="2019-10-15T23:35:00Z">
        <w:r w:rsidDel="00636A97">
          <w:rPr>
            <w:noProof/>
          </w:rPr>
          <w:delText>4</w:delText>
        </w:r>
        <w:r w:rsidDel="00636A97">
          <w:rPr>
            <w:rFonts w:asciiTheme="minorHAnsi" w:eastAsiaTheme="minorEastAsia" w:hAnsiTheme="minorHAnsi" w:cstheme="minorBidi"/>
            <w:b w:val="0"/>
            <w:bCs w:val="0"/>
            <w:caps w:val="0"/>
            <w:noProof/>
            <w:sz w:val="22"/>
            <w:szCs w:val="22"/>
            <w:lang w:eastAsia="pt-BR"/>
          </w:rPr>
          <w:tab/>
        </w:r>
        <w:r w:rsidDel="00636A97">
          <w:rPr>
            <w:noProof/>
          </w:rPr>
          <w:delText>Utilização do ambiente</w:delText>
        </w:r>
        <w:r w:rsidDel="00636A97">
          <w:rPr>
            <w:noProof/>
          </w:rPr>
          <w:tab/>
          <w:delText>125</w:delText>
        </w:r>
      </w:del>
    </w:p>
    <w:p w14:paraId="39ADF9FF" w14:textId="289B3CAC" w:rsidR="0002745D" w:rsidDel="00636A97" w:rsidRDefault="0002745D">
      <w:pPr>
        <w:pStyle w:val="Sumrio1"/>
        <w:tabs>
          <w:tab w:val="left" w:pos="1200"/>
          <w:tab w:val="right" w:leader="dot" w:pos="9061"/>
        </w:tabs>
        <w:rPr>
          <w:del w:id="1177" w:author="Ryan Lemos" w:date="2019-10-15T23:35:00Z"/>
          <w:rFonts w:asciiTheme="minorHAnsi" w:eastAsiaTheme="minorEastAsia" w:hAnsiTheme="minorHAnsi" w:cstheme="minorBidi"/>
          <w:b w:val="0"/>
          <w:bCs w:val="0"/>
          <w:caps w:val="0"/>
          <w:noProof/>
          <w:sz w:val="22"/>
          <w:szCs w:val="22"/>
          <w:lang w:eastAsia="pt-BR"/>
        </w:rPr>
      </w:pPr>
      <w:del w:id="1178" w:author="Ryan Lemos" w:date="2019-10-15T23:35:00Z">
        <w:r w:rsidDel="00636A97">
          <w:rPr>
            <w:noProof/>
          </w:rPr>
          <w:delText>5</w:delText>
        </w:r>
        <w:r w:rsidDel="00636A97">
          <w:rPr>
            <w:rFonts w:asciiTheme="minorHAnsi" w:eastAsiaTheme="minorEastAsia" w:hAnsiTheme="minorHAnsi" w:cstheme="minorBidi"/>
            <w:b w:val="0"/>
            <w:bCs w:val="0"/>
            <w:caps w:val="0"/>
            <w:noProof/>
            <w:sz w:val="22"/>
            <w:szCs w:val="22"/>
            <w:lang w:eastAsia="pt-BR"/>
          </w:rPr>
          <w:tab/>
        </w:r>
        <w:r w:rsidDel="00636A97">
          <w:rPr>
            <w:noProof/>
          </w:rPr>
          <w:delText>Considerações finais</w:delText>
        </w:r>
        <w:r w:rsidDel="00636A97">
          <w:rPr>
            <w:noProof/>
          </w:rPr>
          <w:tab/>
          <w:delText>126</w:delText>
        </w:r>
      </w:del>
    </w:p>
    <w:p w14:paraId="625C8BC5" w14:textId="6F87BF5A" w:rsidR="0002745D" w:rsidDel="00636A97" w:rsidRDefault="0002745D">
      <w:pPr>
        <w:pStyle w:val="Sumrio2"/>
        <w:tabs>
          <w:tab w:val="left" w:pos="1200"/>
          <w:tab w:val="right" w:leader="dot" w:pos="9061"/>
        </w:tabs>
        <w:rPr>
          <w:del w:id="1179" w:author="Ryan Lemos" w:date="2019-10-15T23:35:00Z"/>
          <w:rFonts w:asciiTheme="minorHAnsi" w:eastAsiaTheme="minorEastAsia" w:hAnsiTheme="minorHAnsi" w:cstheme="minorBidi"/>
          <w:caps w:val="0"/>
          <w:noProof/>
          <w:sz w:val="22"/>
          <w:szCs w:val="22"/>
          <w:lang w:eastAsia="pt-BR"/>
        </w:rPr>
      </w:pPr>
      <w:del w:id="1180" w:author="Ryan Lemos" w:date="2019-10-15T23:35:00Z">
        <w:r w:rsidRPr="0002745D" w:rsidDel="00636A97">
          <w:rPr>
            <w:noProof/>
            <w:rPrChange w:id="1181" w:author="Ryan Lemos" w:date="2019-10-14T19:23:00Z">
              <w:rPr>
                <w:noProof/>
                <w:lang w:val="en-US"/>
              </w:rPr>
            </w:rPrChange>
          </w:rPr>
          <w:delText>5.1</w:delText>
        </w:r>
        <w:r w:rsidDel="00636A97">
          <w:rPr>
            <w:rFonts w:asciiTheme="minorHAnsi" w:eastAsiaTheme="minorEastAsia" w:hAnsiTheme="minorHAnsi" w:cstheme="minorBidi"/>
            <w:caps w:val="0"/>
            <w:noProof/>
            <w:sz w:val="22"/>
            <w:szCs w:val="22"/>
            <w:lang w:eastAsia="pt-BR"/>
          </w:rPr>
          <w:tab/>
        </w:r>
        <w:r w:rsidDel="00636A97">
          <w:rPr>
            <w:noProof/>
          </w:rPr>
          <w:delText>Trabalhos futuros</w:delText>
        </w:r>
        <w:r w:rsidDel="00636A97">
          <w:rPr>
            <w:noProof/>
          </w:rPr>
          <w:tab/>
          <w:delText>126</w:delText>
        </w:r>
      </w:del>
    </w:p>
    <w:p w14:paraId="136AE022" w14:textId="7D02BD97" w:rsidR="0002745D" w:rsidDel="00636A97" w:rsidRDefault="0002745D">
      <w:pPr>
        <w:pStyle w:val="Sumrio1"/>
        <w:tabs>
          <w:tab w:val="right" w:leader="dot" w:pos="9061"/>
        </w:tabs>
        <w:rPr>
          <w:del w:id="1182" w:author="Ryan Lemos" w:date="2019-10-15T23:35:00Z"/>
          <w:rFonts w:asciiTheme="minorHAnsi" w:eastAsiaTheme="minorEastAsia" w:hAnsiTheme="minorHAnsi" w:cstheme="minorBidi"/>
          <w:b w:val="0"/>
          <w:bCs w:val="0"/>
          <w:caps w:val="0"/>
          <w:noProof/>
          <w:sz w:val="22"/>
          <w:szCs w:val="22"/>
          <w:lang w:eastAsia="pt-BR"/>
        </w:rPr>
      </w:pPr>
      <w:del w:id="1183" w:author="Ryan Lemos" w:date="2019-10-15T23:35:00Z">
        <w:r w:rsidDel="00636A97">
          <w:rPr>
            <w:noProof/>
          </w:rPr>
          <w:delText>Referências</w:delText>
        </w:r>
        <w:r w:rsidDel="00636A97">
          <w:rPr>
            <w:noProof/>
          </w:rPr>
          <w:tab/>
          <w:delText>127</w:delText>
        </w:r>
      </w:del>
    </w:p>
    <w:p w14:paraId="06252A7C" w14:textId="64275C24" w:rsidR="0002745D" w:rsidDel="00636A97" w:rsidRDefault="0002745D">
      <w:pPr>
        <w:pStyle w:val="Sumrio1"/>
        <w:tabs>
          <w:tab w:val="right" w:leader="dot" w:pos="9061"/>
        </w:tabs>
        <w:rPr>
          <w:del w:id="1184" w:author="Ryan Lemos" w:date="2019-10-15T23:35:00Z"/>
          <w:rFonts w:asciiTheme="minorHAnsi" w:eastAsiaTheme="minorEastAsia" w:hAnsiTheme="minorHAnsi" w:cstheme="minorBidi"/>
          <w:b w:val="0"/>
          <w:bCs w:val="0"/>
          <w:caps w:val="0"/>
          <w:noProof/>
          <w:sz w:val="22"/>
          <w:szCs w:val="22"/>
          <w:lang w:eastAsia="pt-BR"/>
        </w:rPr>
      </w:pPr>
      <w:del w:id="1185" w:author="Ryan Lemos" w:date="2019-10-15T23:35:00Z">
        <w:r w:rsidDel="00636A97">
          <w:rPr>
            <w:noProof/>
          </w:rPr>
          <w:delText>Apendice A - carta de pedido de permissão para uso de informações da escola International language center</w:delText>
        </w:r>
        <w:r w:rsidDel="00636A97">
          <w:rPr>
            <w:noProof/>
          </w:rPr>
          <w:tab/>
          <w:delText>131</w:delText>
        </w:r>
      </w:del>
    </w:p>
    <w:p w14:paraId="40F9863E" w14:textId="61A4BD22" w:rsidR="001864F9" w:rsidDel="001864F9" w:rsidRDefault="001864F9">
      <w:pPr>
        <w:pStyle w:val="Sumrio1"/>
        <w:tabs>
          <w:tab w:val="left" w:pos="1200"/>
          <w:tab w:val="right" w:leader="dot" w:pos="9061"/>
        </w:tabs>
        <w:rPr>
          <w:del w:id="1186" w:author="Ryan Lemos" w:date="2019-10-14T19:20:00Z"/>
          <w:rFonts w:asciiTheme="minorHAnsi" w:eastAsiaTheme="minorEastAsia" w:hAnsiTheme="minorHAnsi" w:cstheme="minorBidi"/>
          <w:b w:val="0"/>
          <w:bCs w:val="0"/>
          <w:caps w:val="0"/>
          <w:noProof/>
          <w:sz w:val="22"/>
          <w:szCs w:val="22"/>
          <w:lang w:eastAsia="pt-BR"/>
        </w:rPr>
      </w:pPr>
      <w:del w:id="1187" w:author="Ryan Lemos" w:date="2019-10-14T19:20:00Z">
        <w:r w:rsidDel="001864F9">
          <w:rPr>
            <w:noProof/>
          </w:rPr>
          <w:delText>1</w:delText>
        </w:r>
        <w:r w:rsidDel="001864F9">
          <w:rPr>
            <w:rFonts w:asciiTheme="minorHAnsi" w:eastAsiaTheme="minorEastAsia" w:hAnsiTheme="minorHAnsi" w:cstheme="minorBidi"/>
            <w:b w:val="0"/>
            <w:bCs w:val="0"/>
            <w:caps w:val="0"/>
            <w:noProof/>
            <w:sz w:val="22"/>
            <w:szCs w:val="22"/>
            <w:lang w:eastAsia="pt-BR"/>
          </w:rPr>
          <w:tab/>
        </w:r>
        <w:r w:rsidDel="001864F9">
          <w:rPr>
            <w:noProof/>
          </w:rPr>
          <w:delText>INTRODUÇÃO</w:delText>
        </w:r>
        <w:r w:rsidDel="001864F9">
          <w:rPr>
            <w:noProof/>
          </w:rPr>
          <w:tab/>
          <w:delText>12</w:delText>
        </w:r>
      </w:del>
    </w:p>
    <w:p w14:paraId="3F9FD630" w14:textId="7B6099C8" w:rsidR="001864F9" w:rsidDel="001864F9" w:rsidRDefault="001864F9">
      <w:pPr>
        <w:pStyle w:val="Sumrio1"/>
        <w:tabs>
          <w:tab w:val="left" w:pos="1200"/>
          <w:tab w:val="right" w:leader="dot" w:pos="9061"/>
        </w:tabs>
        <w:rPr>
          <w:del w:id="1188" w:author="Ryan Lemos" w:date="2019-10-14T19:20:00Z"/>
          <w:rFonts w:asciiTheme="minorHAnsi" w:eastAsiaTheme="minorEastAsia" w:hAnsiTheme="minorHAnsi" w:cstheme="minorBidi"/>
          <w:b w:val="0"/>
          <w:bCs w:val="0"/>
          <w:caps w:val="0"/>
          <w:noProof/>
          <w:sz w:val="22"/>
          <w:szCs w:val="22"/>
          <w:lang w:eastAsia="pt-BR"/>
        </w:rPr>
      </w:pPr>
      <w:del w:id="1189" w:author="Ryan Lemos" w:date="2019-10-14T19:20:00Z">
        <w:r w:rsidDel="001864F9">
          <w:rPr>
            <w:noProof/>
          </w:rPr>
          <w:delText>2</w:delText>
        </w:r>
        <w:r w:rsidDel="001864F9">
          <w:rPr>
            <w:rFonts w:asciiTheme="minorHAnsi" w:eastAsiaTheme="minorEastAsia" w:hAnsiTheme="minorHAnsi" w:cstheme="minorBidi"/>
            <w:b w:val="0"/>
            <w:bCs w:val="0"/>
            <w:caps w:val="0"/>
            <w:noProof/>
            <w:sz w:val="22"/>
            <w:szCs w:val="22"/>
            <w:lang w:eastAsia="pt-BR"/>
          </w:rPr>
          <w:tab/>
        </w:r>
        <w:r w:rsidDel="001864F9">
          <w:rPr>
            <w:noProof/>
          </w:rPr>
          <w:delText>Referencial teórico</w:delText>
        </w:r>
        <w:r w:rsidDel="001864F9">
          <w:rPr>
            <w:noProof/>
          </w:rPr>
          <w:tab/>
          <w:delText>14</w:delText>
        </w:r>
      </w:del>
    </w:p>
    <w:p w14:paraId="71E8BBDD" w14:textId="6A0955F8" w:rsidR="001864F9" w:rsidDel="001864F9" w:rsidRDefault="001864F9">
      <w:pPr>
        <w:pStyle w:val="Sumrio2"/>
        <w:tabs>
          <w:tab w:val="left" w:pos="1200"/>
          <w:tab w:val="right" w:leader="dot" w:pos="9061"/>
        </w:tabs>
        <w:rPr>
          <w:del w:id="1190" w:author="Ryan Lemos" w:date="2019-10-14T19:20:00Z"/>
          <w:rFonts w:asciiTheme="minorHAnsi" w:eastAsiaTheme="minorEastAsia" w:hAnsiTheme="minorHAnsi" w:cstheme="minorBidi"/>
          <w:caps w:val="0"/>
          <w:noProof/>
          <w:sz w:val="22"/>
          <w:szCs w:val="22"/>
          <w:lang w:eastAsia="pt-BR"/>
        </w:rPr>
      </w:pPr>
      <w:del w:id="1191" w:author="Ryan Lemos" w:date="2019-10-14T19:20:00Z">
        <w:r w:rsidDel="001864F9">
          <w:rPr>
            <w:noProof/>
          </w:rPr>
          <w:delText>2.1</w:delText>
        </w:r>
        <w:r w:rsidDel="001864F9">
          <w:rPr>
            <w:rFonts w:asciiTheme="minorHAnsi" w:eastAsiaTheme="minorEastAsia" w:hAnsiTheme="minorHAnsi" w:cstheme="minorBidi"/>
            <w:caps w:val="0"/>
            <w:noProof/>
            <w:sz w:val="22"/>
            <w:szCs w:val="22"/>
            <w:lang w:eastAsia="pt-BR"/>
          </w:rPr>
          <w:tab/>
        </w:r>
        <w:r w:rsidDel="001864F9">
          <w:rPr>
            <w:noProof/>
          </w:rPr>
          <w:delText>Educação a distância – ambiente virtual</w:delText>
        </w:r>
        <w:r w:rsidDel="001864F9">
          <w:rPr>
            <w:noProof/>
          </w:rPr>
          <w:tab/>
          <w:delText>14</w:delText>
        </w:r>
      </w:del>
    </w:p>
    <w:p w14:paraId="087BF19E" w14:textId="35607F77" w:rsidR="001864F9" w:rsidDel="001864F9" w:rsidRDefault="001864F9">
      <w:pPr>
        <w:pStyle w:val="Sumrio3"/>
        <w:rPr>
          <w:del w:id="1192" w:author="Ryan Lemos" w:date="2019-10-14T19:20:00Z"/>
          <w:rFonts w:asciiTheme="minorHAnsi" w:eastAsiaTheme="minorEastAsia" w:hAnsiTheme="minorHAnsi" w:cstheme="minorBidi"/>
          <w:b w:val="0"/>
          <w:iCs w:val="0"/>
          <w:noProof/>
          <w:sz w:val="22"/>
          <w:szCs w:val="22"/>
          <w:lang w:eastAsia="pt-BR"/>
        </w:rPr>
      </w:pPr>
      <w:del w:id="1193" w:author="Ryan Lemos" w:date="2019-10-14T19:20:00Z">
        <w:r w:rsidDel="001864F9">
          <w:rPr>
            <w:noProof/>
          </w:rPr>
          <w:delText>2.1.1</w:delText>
        </w:r>
        <w:r w:rsidDel="001864F9">
          <w:rPr>
            <w:rFonts w:asciiTheme="minorHAnsi" w:eastAsiaTheme="minorEastAsia" w:hAnsiTheme="minorHAnsi" w:cstheme="minorBidi"/>
            <w:b w:val="0"/>
            <w:iCs w:val="0"/>
            <w:noProof/>
            <w:sz w:val="22"/>
            <w:szCs w:val="22"/>
            <w:lang w:eastAsia="pt-BR"/>
          </w:rPr>
          <w:tab/>
        </w:r>
        <w:r w:rsidDel="001864F9">
          <w:rPr>
            <w:noProof/>
          </w:rPr>
          <w:delText>Metodologias/sistemas de apoio de ensino de idiomas</w:delText>
        </w:r>
        <w:r w:rsidDel="001864F9">
          <w:rPr>
            <w:noProof/>
          </w:rPr>
          <w:tab/>
          <w:delText>14</w:delText>
        </w:r>
      </w:del>
    </w:p>
    <w:p w14:paraId="15F0F645" w14:textId="3E105C3F" w:rsidR="001864F9" w:rsidDel="001864F9" w:rsidRDefault="001864F9">
      <w:pPr>
        <w:pStyle w:val="Sumrio2"/>
        <w:tabs>
          <w:tab w:val="left" w:pos="1200"/>
          <w:tab w:val="right" w:leader="dot" w:pos="9061"/>
        </w:tabs>
        <w:rPr>
          <w:del w:id="1194" w:author="Ryan Lemos" w:date="2019-10-14T19:20:00Z"/>
          <w:rFonts w:asciiTheme="minorHAnsi" w:eastAsiaTheme="minorEastAsia" w:hAnsiTheme="minorHAnsi" w:cstheme="minorBidi"/>
          <w:caps w:val="0"/>
          <w:noProof/>
          <w:sz w:val="22"/>
          <w:szCs w:val="22"/>
          <w:lang w:eastAsia="pt-BR"/>
        </w:rPr>
      </w:pPr>
      <w:del w:id="1195" w:author="Ryan Lemos" w:date="2019-10-14T19:20:00Z">
        <w:r w:rsidDel="001864F9">
          <w:rPr>
            <w:noProof/>
          </w:rPr>
          <w:delText>2.2</w:delText>
        </w:r>
        <w:r w:rsidDel="001864F9">
          <w:rPr>
            <w:rFonts w:asciiTheme="minorHAnsi" w:eastAsiaTheme="minorEastAsia" w:hAnsiTheme="minorHAnsi" w:cstheme="minorBidi"/>
            <w:caps w:val="0"/>
            <w:noProof/>
            <w:sz w:val="22"/>
            <w:szCs w:val="22"/>
            <w:lang w:eastAsia="pt-BR"/>
          </w:rPr>
          <w:tab/>
        </w:r>
        <w:r w:rsidDel="001864F9">
          <w:rPr>
            <w:noProof/>
          </w:rPr>
          <w:delText>Desenvolvimento e tecnologias de sistemas Web</w:delText>
        </w:r>
        <w:r w:rsidDel="001864F9">
          <w:rPr>
            <w:noProof/>
          </w:rPr>
          <w:tab/>
          <w:delText>16</w:delText>
        </w:r>
      </w:del>
    </w:p>
    <w:p w14:paraId="58246D90" w14:textId="33CEA8D7" w:rsidR="001864F9" w:rsidDel="001864F9" w:rsidRDefault="001864F9">
      <w:pPr>
        <w:pStyle w:val="Sumrio3"/>
        <w:rPr>
          <w:del w:id="1196" w:author="Ryan Lemos" w:date="2019-10-14T19:20:00Z"/>
          <w:rFonts w:asciiTheme="minorHAnsi" w:eastAsiaTheme="minorEastAsia" w:hAnsiTheme="minorHAnsi" w:cstheme="minorBidi"/>
          <w:b w:val="0"/>
          <w:iCs w:val="0"/>
          <w:noProof/>
          <w:sz w:val="22"/>
          <w:szCs w:val="22"/>
          <w:lang w:eastAsia="pt-BR"/>
        </w:rPr>
      </w:pPr>
      <w:del w:id="1197" w:author="Ryan Lemos" w:date="2019-10-14T19:20:00Z">
        <w:r w:rsidDel="001864F9">
          <w:rPr>
            <w:noProof/>
          </w:rPr>
          <w:delText>2.2.1</w:delText>
        </w:r>
        <w:r w:rsidDel="001864F9">
          <w:rPr>
            <w:rFonts w:asciiTheme="minorHAnsi" w:eastAsiaTheme="minorEastAsia" w:hAnsiTheme="minorHAnsi" w:cstheme="minorBidi"/>
            <w:b w:val="0"/>
            <w:iCs w:val="0"/>
            <w:noProof/>
            <w:sz w:val="22"/>
            <w:szCs w:val="22"/>
            <w:lang w:eastAsia="pt-BR"/>
          </w:rPr>
          <w:tab/>
        </w:r>
        <w:r w:rsidDel="001864F9">
          <w:rPr>
            <w:noProof/>
          </w:rPr>
          <w:delText>Controle de acessos</w:delText>
        </w:r>
        <w:r w:rsidDel="001864F9">
          <w:rPr>
            <w:noProof/>
          </w:rPr>
          <w:tab/>
          <w:delText>17</w:delText>
        </w:r>
      </w:del>
    </w:p>
    <w:p w14:paraId="088C0582" w14:textId="040760FC" w:rsidR="001864F9" w:rsidDel="001864F9" w:rsidRDefault="001864F9">
      <w:pPr>
        <w:pStyle w:val="Sumrio3"/>
        <w:rPr>
          <w:del w:id="1198" w:author="Ryan Lemos" w:date="2019-10-14T19:20:00Z"/>
          <w:rFonts w:asciiTheme="minorHAnsi" w:eastAsiaTheme="minorEastAsia" w:hAnsiTheme="minorHAnsi" w:cstheme="minorBidi"/>
          <w:b w:val="0"/>
          <w:iCs w:val="0"/>
          <w:noProof/>
          <w:sz w:val="22"/>
          <w:szCs w:val="22"/>
          <w:lang w:eastAsia="pt-BR"/>
        </w:rPr>
      </w:pPr>
      <w:del w:id="1199" w:author="Ryan Lemos" w:date="2019-10-14T19:20:00Z">
        <w:r w:rsidDel="001864F9">
          <w:rPr>
            <w:noProof/>
          </w:rPr>
          <w:delText>2.2.2</w:delText>
        </w:r>
        <w:r w:rsidDel="001864F9">
          <w:rPr>
            <w:rFonts w:asciiTheme="minorHAnsi" w:eastAsiaTheme="minorEastAsia" w:hAnsiTheme="minorHAnsi" w:cstheme="minorBidi"/>
            <w:b w:val="0"/>
            <w:iCs w:val="0"/>
            <w:noProof/>
            <w:sz w:val="22"/>
            <w:szCs w:val="22"/>
            <w:lang w:eastAsia="pt-BR"/>
          </w:rPr>
          <w:tab/>
        </w:r>
        <w:r w:rsidDel="001864F9">
          <w:rPr>
            <w:noProof/>
          </w:rPr>
          <w:delText>Interação humano computador (IHC)</w:delText>
        </w:r>
        <w:r w:rsidDel="001864F9">
          <w:rPr>
            <w:noProof/>
          </w:rPr>
          <w:tab/>
          <w:delText>17</w:delText>
        </w:r>
      </w:del>
    </w:p>
    <w:p w14:paraId="7EBBF7AE" w14:textId="4B77DAD5" w:rsidR="001864F9" w:rsidDel="001864F9" w:rsidRDefault="001864F9">
      <w:pPr>
        <w:pStyle w:val="Sumrio3"/>
        <w:rPr>
          <w:del w:id="1200" w:author="Ryan Lemos" w:date="2019-10-14T19:20:00Z"/>
          <w:rFonts w:asciiTheme="minorHAnsi" w:eastAsiaTheme="minorEastAsia" w:hAnsiTheme="minorHAnsi" w:cstheme="minorBidi"/>
          <w:b w:val="0"/>
          <w:iCs w:val="0"/>
          <w:noProof/>
          <w:sz w:val="22"/>
          <w:szCs w:val="22"/>
          <w:lang w:eastAsia="pt-BR"/>
        </w:rPr>
      </w:pPr>
      <w:del w:id="1201" w:author="Ryan Lemos" w:date="2019-10-14T19:20:00Z">
        <w:r w:rsidDel="001864F9">
          <w:rPr>
            <w:noProof/>
          </w:rPr>
          <w:delText>2.2.3</w:delText>
        </w:r>
        <w:r w:rsidDel="001864F9">
          <w:rPr>
            <w:rFonts w:asciiTheme="minorHAnsi" w:eastAsiaTheme="minorEastAsia" w:hAnsiTheme="minorHAnsi" w:cstheme="minorBidi"/>
            <w:b w:val="0"/>
            <w:iCs w:val="0"/>
            <w:noProof/>
            <w:sz w:val="22"/>
            <w:szCs w:val="22"/>
            <w:lang w:eastAsia="pt-BR"/>
          </w:rPr>
          <w:tab/>
        </w:r>
        <w:r w:rsidDel="001864F9">
          <w:rPr>
            <w:noProof/>
          </w:rPr>
          <w:delText>Engenharia de Software</w:delText>
        </w:r>
        <w:r w:rsidDel="001864F9">
          <w:rPr>
            <w:noProof/>
          </w:rPr>
          <w:tab/>
          <w:delText>18</w:delText>
        </w:r>
      </w:del>
    </w:p>
    <w:p w14:paraId="0C19DBE7" w14:textId="186EE0A9" w:rsidR="001864F9" w:rsidDel="001864F9" w:rsidRDefault="001864F9">
      <w:pPr>
        <w:pStyle w:val="Sumrio4"/>
        <w:tabs>
          <w:tab w:val="left" w:pos="1200"/>
          <w:tab w:val="right" w:leader="dot" w:pos="9061"/>
        </w:tabs>
        <w:rPr>
          <w:del w:id="1202" w:author="Ryan Lemos" w:date="2019-10-14T19:20:00Z"/>
          <w:rFonts w:asciiTheme="minorHAnsi" w:eastAsiaTheme="minorEastAsia" w:hAnsiTheme="minorHAnsi" w:cstheme="minorBidi"/>
          <w:noProof/>
          <w:sz w:val="22"/>
          <w:szCs w:val="22"/>
          <w:lang w:eastAsia="pt-BR"/>
        </w:rPr>
      </w:pPr>
      <w:del w:id="1203" w:author="Ryan Lemos" w:date="2019-10-14T19:20:00Z">
        <w:r w:rsidDel="001864F9">
          <w:rPr>
            <w:noProof/>
          </w:rPr>
          <w:delText>2.2.3.1</w:delText>
        </w:r>
        <w:r w:rsidDel="001864F9">
          <w:rPr>
            <w:rFonts w:asciiTheme="minorHAnsi" w:eastAsiaTheme="minorEastAsia" w:hAnsiTheme="minorHAnsi" w:cstheme="minorBidi"/>
            <w:noProof/>
            <w:sz w:val="22"/>
            <w:szCs w:val="22"/>
            <w:lang w:eastAsia="pt-BR"/>
          </w:rPr>
          <w:tab/>
        </w:r>
        <w:r w:rsidDel="001864F9">
          <w:rPr>
            <w:noProof/>
          </w:rPr>
          <w:delText xml:space="preserve">Modelagem de processos com o </w:delText>
        </w:r>
        <w:r w:rsidRPr="0010115A" w:rsidDel="001864F9">
          <w:rPr>
            <w:i/>
            <w:noProof/>
          </w:rPr>
          <w:delText>Business Process Model and Notation</w:delText>
        </w:r>
        <w:r w:rsidDel="001864F9">
          <w:rPr>
            <w:noProof/>
          </w:rPr>
          <w:delText xml:space="preserve"> (BPMN)</w:delText>
        </w:r>
        <w:r w:rsidDel="001864F9">
          <w:rPr>
            <w:noProof/>
          </w:rPr>
          <w:tab/>
          <w:delText>20</w:delText>
        </w:r>
      </w:del>
    </w:p>
    <w:p w14:paraId="5715F2FA" w14:textId="3EA71502" w:rsidR="001864F9" w:rsidDel="001864F9" w:rsidRDefault="001864F9">
      <w:pPr>
        <w:pStyle w:val="Sumrio4"/>
        <w:tabs>
          <w:tab w:val="left" w:pos="1200"/>
          <w:tab w:val="right" w:leader="dot" w:pos="9061"/>
        </w:tabs>
        <w:rPr>
          <w:del w:id="1204" w:author="Ryan Lemos" w:date="2019-10-14T19:20:00Z"/>
          <w:rFonts w:asciiTheme="minorHAnsi" w:eastAsiaTheme="minorEastAsia" w:hAnsiTheme="minorHAnsi" w:cstheme="minorBidi"/>
          <w:noProof/>
          <w:sz w:val="22"/>
          <w:szCs w:val="22"/>
          <w:lang w:eastAsia="pt-BR"/>
        </w:rPr>
      </w:pPr>
      <w:del w:id="1205" w:author="Ryan Lemos" w:date="2019-10-14T19:20:00Z">
        <w:r w:rsidDel="001864F9">
          <w:rPr>
            <w:noProof/>
          </w:rPr>
          <w:delText>2.2.3.2</w:delText>
        </w:r>
        <w:r w:rsidDel="001864F9">
          <w:rPr>
            <w:rFonts w:asciiTheme="minorHAnsi" w:eastAsiaTheme="minorEastAsia" w:hAnsiTheme="minorHAnsi" w:cstheme="minorBidi"/>
            <w:noProof/>
            <w:sz w:val="22"/>
            <w:szCs w:val="22"/>
            <w:lang w:eastAsia="pt-BR"/>
          </w:rPr>
          <w:tab/>
        </w:r>
        <w:r w:rsidDel="001864F9">
          <w:rPr>
            <w:noProof/>
          </w:rPr>
          <w:delText>Metodologia Ágil</w:delText>
        </w:r>
        <w:r w:rsidDel="001864F9">
          <w:rPr>
            <w:noProof/>
          </w:rPr>
          <w:tab/>
          <w:delText>24</w:delText>
        </w:r>
      </w:del>
    </w:p>
    <w:p w14:paraId="0017344B" w14:textId="19F5727C" w:rsidR="001864F9" w:rsidDel="001864F9" w:rsidRDefault="001864F9">
      <w:pPr>
        <w:pStyle w:val="Sumrio4"/>
        <w:tabs>
          <w:tab w:val="left" w:pos="1200"/>
          <w:tab w:val="right" w:leader="dot" w:pos="9061"/>
        </w:tabs>
        <w:rPr>
          <w:del w:id="1206" w:author="Ryan Lemos" w:date="2019-10-14T19:20:00Z"/>
          <w:rFonts w:asciiTheme="minorHAnsi" w:eastAsiaTheme="minorEastAsia" w:hAnsiTheme="minorHAnsi" w:cstheme="minorBidi"/>
          <w:noProof/>
          <w:sz w:val="22"/>
          <w:szCs w:val="22"/>
          <w:lang w:eastAsia="pt-BR"/>
        </w:rPr>
      </w:pPr>
      <w:del w:id="1207" w:author="Ryan Lemos" w:date="2019-10-14T19:20:00Z">
        <w:r w:rsidDel="001864F9">
          <w:rPr>
            <w:noProof/>
          </w:rPr>
          <w:delText>2.2.3.3</w:delText>
        </w:r>
        <w:r w:rsidDel="001864F9">
          <w:rPr>
            <w:rFonts w:asciiTheme="minorHAnsi" w:eastAsiaTheme="minorEastAsia" w:hAnsiTheme="minorHAnsi" w:cstheme="minorBidi"/>
            <w:noProof/>
            <w:sz w:val="22"/>
            <w:szCs w:val="22"/>
            <w:lang w:eastAsia="pt-BR"/>
          </w:rPr>
          <w:tab/>
        </w:r>
        <w:r w:rsidRPr="0010115A" w:rsidDel="001864F9">
          <w:rPr>
            <w:i/>
            <w:noProof/>
          </w:rPr>
          <w:delText>Extreme Programming</w:delText>
        </w:r>
        <w:r w:rsidDel="001864F9">
          <w:rPr>
            <w:noProof/>
          </w:rPr>
          <w:delText xml:space="preserve"> (XP)</w:delText>
        </w:r>
        <w:r w:rsidDel="001864F9">
          <w:rPr>
            <w:noProof/>
          </w:rPr>
          <w:tab/>
          <w:delText>25</w:delText>
        </w:r>
      </w:del>
    </w:p>
    <w:p w14:paraId="153DE210" w14:textId="2C3C2C39" w:rsidR="001864F9" w:rsidDel="001864F9" w:rsidRDefault="001864F9">
      <w:pPr>
        <w:pStyle w:val="Sumrio3"/>
        <w:rPr>
          <w:del w:id="1208" w:author="Ryan Lemos" w:date="2019-10-14T19:20:00Z"/>
          <w:rFonts w:asciiTheme="minorHAnsi" w:eastAsiaTheme="minorEastAsia" w:hAnsiTheme="minorHAnsi" w:cstheme="minorBidi"/>
          <w:b w:val="0"/>
          <w:iCs w:val="0"/>
          <w:noProof/>
          <w:sz w:val="22"/>
          <w:szCs w:val="22"/>
          <w:lang w:eastAsia="pt-BR"/>
        </w:rPr>
      </w:pPr>
      <w:del w:id="1209" w:author="Ryan Lemos" w:date="2019-10-14T19:20:00Z">
        <w:r w:rsidDel="001864F9">
          <w:rPr>
            <w:noProof/>
          </w:rPr>
          <w:delText>2.2.4</w:delText>
        </w:r>
        <w:r w:rsidDel="001864F9">
          <w:rPr>
            <w:rFonts w:asciiTheme="minorHAnsi" w:eastAsiaTheme="minorEastAsia" w:hAnsiTheme="minorHAnsi" w:cstheme="minorBidi"/>
            <w:b w:val="0"/>
            <w:iCs w:val="0"/>
            <w:noProof/>
            <w:sz w:val="22"/>
            <w:szCs w:val="22"/>
            <w:lang w:eastAsia="pt-BR"/>
          </w:rPr>
          <w:tab/>
        </w:r>
        <w:r w:rsidDel="001864F9">
          <w:rPr>
            <w:noProof/>
          </w:rPr>
          <w:delText>Tecnologias para desenvolvimento WEB</w:delText>
        </w:r>
        <w:r w:rsidDel="001864F9">
          <w:rPr>
            <w:noProof/>
          </w:rPr>
          <w:tab/>
          <w:delText>27</w:delText>
        </w:r>
      </w:del>
    </w:p>
    <w:p w14:paraId="021637DD" w14:textId="1E4D9869" w:rsidR="001864F9" w:rsidDel="001864F9" w:rsidRDefault="001864F9">
      <w:pPr>
        <w:pStyle w:val="Sumrio4"/>
        <w:tabs>
          <w:tab w:val="left" w:pos="1200"/>
          <w:tab w:val="right" w:leader="dot" w:pos="9061"/>
        </w:tabs>
        <w:rPr>
          <w:del w:id="1210" w:author="Ryan Lemos" w:date="2019-10-14T19:20:00Z"/>
          <w:rFonts w:asciiTheme="minorHAnsi" w:eastAsiaTheme="minorEastAsia" w:hAnsiTheme="minorHAnsi" w:cstheme="minorBidi"/>
          <w:noProof/>
          <w:sz w:val="22"/>
          <w:szCs w:val="22"/>
          <w:lang w:eastAsia="pt-BR"/>
        </w:rPr>
      </w:pPr>
      <w:del w:id="1211" w:author="Ryan Lemos" w:date="2019-10-14T19:20:00Z">
        <w:r w:rsidDel="001864F9">
          <w:rPr>
            <w:noProof/>
          </w:rPr>
          <w:delText>2.2.4.1</w:delText>
        </w:r>
        <w:r w:rsidDel="001864F9">
          <w:rPr>
            <w:rFonts w:asciiTheme="minorHAnsi" w:eastAsiaTheme="minorEastAsia" w:hAnsiTheme="minorHAnsi" w:cstheme="minorBidi"/>
            <w:noProof/>
            <w:sz w:val="22"/>
            <w:szCs w:val="22"/>
            <w:lang w:eastAsia="pt-BR"/>
          </w:rPr>
          <w:tab/>
        </w:r>
        <w:r w:rsidRPr="0010115A" w:rsidDel="001864F9">
          <w:rPr>
            <w:i/>
            <w:noProof/>
          </w:rPr>
          <w:delText>Visual Studio Code</w:delText>
        </w:r>
        <w:r w:rsidDel="001864F9">
          <w:rPr>
            <w:noProof/>
          </w:rPr>
          <w:delText xml:space="preserve"> (VSCODE)</w:delText>
        </w:r>
        <w:r w:rsidDel="001864F9">
          <w:rPr>
            <w:noProof/>
          </w:rPr>
          <w:tab/>
          <w:delText>28</w:delText>
        </w:r>
      </w:del>
    </w:p>
    <w:p w14:paraId="2969D553" w14:textId="5F1B9B08" w:rsidR="001864F9" w:rsidRPr="001864F9" w:rsidDel="001864F9" w:rsidRDefault="001864F9">
      <w:pPr>
        <w:pStyle w:val="Sumrio4"/>
        <w:tabs>
          <w:tab w:val="left" w:pos="1200"/>
          <w:tab w:val="right" w:leader="dot" w:pos="9061"/>
        </w:tabs>
        <w:rPr>
          <w:del w:id="1212" w:author="Ryan Lemos" w:date="2019-10-14T19:20:00Z"/>
          <w:rFonts w:asciiTheme="minorHAnsi" w:eastAsiaTheme="minorEastAsia" w:hAnsiTheme="minorHAnsi" w:cstheme="minorBidi"/>
          <w:noProof/>
          <w:sz w:val="22"/>
          <w:szCs w:val="22"/>
          <w:lang w:eastAsia="pt-BR"/>
        </w:rPr>
      </w:pPr>
      <w:del w:id="1213" w:author="Ryan Lemos" w:date="2019-10-14T19:20:00Z">
        <w:r w:rsidRPr="001864F9" w:rsidDel="001864F9">
          <w:rPr>
            <w:noProof/>
            <w:rPrChange w:id="1214" w:author="Ryan Lemos" w:date="2019-10-14T19:20:00Z">
              <w:rPr>
                <w:noProof/>
                <w:lang w:val="en-US"/>
              </w:rPr>
            </w:rPrChange>
          </w:rPr>
          <w:delText>2.2.4.2</w:delText>
        </w:r>
        <w:r w:rsidRPr="001864F9" w:rsidDel="001864F9">
          <w:rPr>
            <w:rFonts w:asciiTheme="minorHAnsi" w:eastAsiaTheme="minorEastAsia" w:hAnsiTheme="minorHAnsi" w:cstheme="minorBidi"/>
            <w:noProof/>
            <w:sz w:val="22"/>
            <w:lang w:eastAsia="pt-BR"/>
          </w:rPr>
          <w:tab/>
        </w:r>
        <w:r w:rsidRPr="001864F9" w:rsidDel="001864F9">
          <w:rPr>
            <w:i/>
            <w:noProof/>
            <w:rPrChange w:id="1215" w:author="Ryan Lemos" w:date="2019-10-14T19:20:00Z">
              <w:rPr>
                <w:i/>
                <w:noProof/>
                <w:lang w:val="en-US"/>
              </w:rPr>
            </w:rPrChange>
          </w:rPr>
          <w:delText>Hyper Text Markup Language</w:delText>
        </w:r>
        <w:r w:rsidRPr="001864F9" w:rsidDel="001864F9">
          <w:rPr>
            <w:noProof/>
            <w:rPrChange w:id="1216" w:author="Ryan Lemos" w:date="2019-10-14T19:20:00Z">
              <w:rPr>
                <w:noProof/>
                <w:lang w:val="en-US"/>
              </w:rPr>
            </w:rPrChange>
          </w:rPr>
          <w:delText xml:space="preserve"> (HTML)</w:delText>
        </w:r>
        <w:r w:rsidRPr="001864F9" w:rsidDel="001864F9">
          <w:rPr>
            <w:noProof/>
          </w:rPr>
          <w:tab/>
        </w:r>
      </w:del>
      <w:del w:id="1217" w:author="Ryan Lemos" w:date="2019-10-14T19:19:00Z">
        <w:r w:rsidRPr="001864F9" w:rsidDel="001864F9">
          <w:rPr>
            <w:noProof/>
          </w:rPr>
          <w:delText>28</w:delText>
        </w:r>
      </w:del>
    </w:p>
    <w:p w14:paraId="5C298FBD" w14:textId="41176BEE" w:rsidR="001864F9" w:rsidRPr="001864F9" w:rsidDel="001864F9" w:rsidRDefault="001864F9">
      <w:pPr>
        <w:pStyle w:val="Sumrio4"/>
        <w:tabs>
          <w:tab w:val="left" w:pos="1200"/>
          <w:tab w:val="right" w:leader="dot" w:pos="9061"/>
        </w:tabs>
        <w:rPr>
          <w:del w:id="1218" w:author="Ryan Lemos" w:date="2019-10-14T19:20:00Z"/>
          <w:rFonts w:asciiTheme="minorHAnsi" w:eastAsiaTheme="minorEastAsia" w:hAnsiTheme="minorHAnsi" w:cstheme="minorBidi"/>
          <w:noProof/>
          <w:sz w:val="22"/>
          <w:szCs w:val="22"/>
          <w:lang w:eastAsia="pt-BR"/>
        </w:rPr>
      </w:pPr>
      <w:del w:id="1219" w:author="Ryan Lemos" w:date="2019-10-14T19:20:00Z">
        <w:r w:rsidRPr="001864F9" w:rsidDel="001864F9">
          <w:rPr>
            <w:noProof/>
          </w:rPr>
          <w:delText>2.2.4.3</w:delText>
        </w:r>
        <w:r w:rsidRPr="001864F9" w:rsidDel="001864F9">
          <w:rPr>
            <w:rFonts w:asciiTheme="minorHAnsi" w:eastAsiaTheme="minorEastAsia" w:hAnsiTheme="minorHAnsi" w:cstheme="minorBidi"/>
            <w:noProof/>
            <w:sz w:val="22"/>
            <w:lang w:eastAsia="pt-BR"/>
          </w:rPr>
          <w:tab/>
        </w:r>
        <w:r w:rsidRPr="001864F9" w:rsidDel="001864F9">
          <w:rPr>
            <w:i/>
            <w:noProof/>
          </w:rPr>
          <w:delText>Cascading Style Sheets</w:delText>
        </w:r>
        <w:r w:rsidRPr="001864F9" w:rsidDel="001864F9">
          <w:rPr>
            <w:noProof/>
          </w:rPr>
          <w:delText xml:space="preserve"> (CSS)</w:delText>
        </w:r>
        <w:r w:rsidRPr="001864F9" w:rsidDel="001864F9">
          <w:rPr>
            <w:noProof/>
          </w:rPr>
          <w:tab/>
        </w:r>
      </w:del>
      <w:del w:id="1220" w:author="Ryan Lemos" w:date="2019-10-14T19:19:00Z">
        <w:r w:rsidRPr="001864F9" w:rsidDel="001864F9">
          <w:rPr>
            <w:noProof/>
          </w:rPr>
          <w:delText>29</w:delText>
        </w:r>
      </w:del>
    </w:p>
    <w:p w14:paraId="417C21F9" w14:textId="3A946420" w:rsidR="001864F9" w:rsidRPr="001864F9" w:rsidDel="001864F9" w:rsidRDefault="001864F9">
      <w:pPr>
        <w:pStyle w:val="Sumrio4"/>
        <w:tabs>
          <w:tab w:val="left" w:pos="1200"/>
          <w:tab w:val="right" w:leader="dot" w:pos="9061"/>
        </w:tabs>
        <w:rPr>
          <w:del w:id="1221" w:author="Ryan Lemos" w:date="2019-10-14T19:20:00Z"/>
          <w:rFonts w:asciiTheme="minorHAnsi" w:eastAsiaTheme="minorEastAsia" w:hAnsiTheme="minorHAnsi" w:cstheme="minorBidi"/>
          <w:noProof/>
          <w:sz w:val="22"/>
          <w:szCs w:val="22"/>
          <w:lang w:eastAsia="pt-BR"/>
        </w:rPr>
      </w:pPr>
      <w:del w:id="1222" w:author="Ryan Lemos" w:date="2019-10-14T19:20:00Z">
        <w:r w:rsidRPr="001864F9" w:rsidDel="001864F9">
          <w:rPr>
            <w:noProof/>
          </w:rPr>
          <w:delText>2.2.4.4</w:delText>
        </w:r>
        <w:r w:rsidRPr="001864F9" w:rsidDel="001864F9">
          <w:rPr>
            <w:rFonts w:asciiTheme="minorHAnsi" w:eastAsiaTheme="minorEastAsia" w:hAnsiTheme="minorHAnsi" w:cstheme="minorBidi"/>
            <w:noProof/>
            <w:sz w:val="22"/>
            <w:lang w:eastAsia="pt-BR"/>
          </w:rPr>
          <w:tab/>
        </w:r>
        <w:r w:rsidRPr="001864F9" w:rsidDel="001864F9">
          <w:rPr>
            <w:noProof/>
          </w:rPr>
          <w:delText>JavaScript (JS)</w:delText>
        </w:r>
        <w:r w:rsidRPr="001864F9" w:rsidDel="001864F9">
          <w:rPr>
            <w:noProof/>
          </w:rPr>
          <w:tab/>
        </w:r>
      </w:del>
      <w:del w:id="1223" w:author="Ryan Lemos" w:date="2019-10-14T19:19:00Z">
        <w:r w:rsidRPr="001864F9" w:rsidDel="001864F9">
          <w:rPr>
            <w:noProof/>
          </w:rPr>
          <w:delText>30</w:delText>
        </w:r>
      </w:del>
    </w:p>
    <w:p w14:paraId="52301EE7" w14:textId="69D1F138" w:rsidR="001864F9" w:rsidRPr="001864F9" w:rsidDel="001864F9" w:rsidRDefault="001864F9">
      <w:pPr>
        <w:pStyle w:val="Sumrio4"/>
        <w:tabs>
          <w:tab w:val="left" w:pos="1200"/>
          <w:tab w:val="right" w:leader="dot" w:pos="9061"/>
        </w:tabs>
        <w:rPr>
          <w:del w:id="1224" w:author="Ryan Lemos" w:date="2019-10-14T19:20:00Z"/>
          <w:rFonts w:asciiTheme="minorHAnsi" w:eastAsiaTheme="minorEastAsia" w:hAnsiTheme="minorHAnsi" w:cstheme="minorBidi"/>
          <w:noProof/>
          <w:sz w:val="22"/>
          <w:szCs w:val="22"/>
          <w:lang w:eastAsia="pt-BR"/>
        </w:rPr>
      </w:pPr>
      <w:del w:id="1225" w:author="Ryan Lemos" w:date="2019-10-14T19:20:00Z">
        <w:r w:rsidRPr="001864F9" w:rsidDel="001864F9">
          <w:rPr>
            <w:noProof/>
          </w:rPr>
          <w:delText>2.2.4.5</w:delText>
        </w:r>
        <w:r w:rsidRPr="001864F9" w:rsidDel="001864F9">
          <w:rPr>
            <w:rFonts w:asciiTheme="minorHAnsi" w:eastAsiaTheme="minorEastAsia" w:hAnsiTheme="minorHAnsi" w:cstheme="minorBidi"/>
            <w:noProof/>
            <w:sz w:val="22"/>
            <w:lang w:eastAsia="pt-BR"/>
          </w:rPr>
          <w:tab/>
        </w:r>
        <w:r w:rsidRPr="001864F9" w:rsidDel="001864F9">
          <w:rPr>
            <w:noProof/>
          </w:rPr>
          <w:delText xml:space="preserve">JavaScript </w:delText>
        </w:r>
        <w:r w:rsidRPr="001864F9" w:rsidDel="001864F9">
          <w:rPr>
            <w:i/>
            <w:noProof/>
          </w:rPr>
          <w:delText>Object Notation</w:delText>
        </w:r>
        <w:r w:rsidRPr="001864F9" w:rsidDel="001864F9">
          <w:rPr>
            <w:noProof/>
          </w:rPr>
          <w:delText xml:space="preserve"> (JSON)</w:delText>
        </w:r>
        <w:r w:rsidRPr="001864F9" w:rsidDel="001864F9">
          <w:rPr>
            <w:noProof/>
          </w:rPr>
          <w:tab/>
        </w:r>
      </w:del>
      <w:del w:id="1226" w:author="Ryan Lemos" w:date="2019-10-14T19:19:00Z">
        <w:r w:rsidRPr="001864F9" w:rsidDel="001864F9">
          <w:rPr>
            <w:noProof/>
          </w:rPr>
          <w:delText>31</w:delText>
        </w:r>
      </w:del>
    </w:p>
    <w:p w14:paraId="1B1E6EC5" w14:textId="361FEA21" w:rsidR="001864F9" w:rsidRPr="001864F9" w:rsidDel="001864F9" w:rsidRDefault="001864F9">
      <w:pPr>
        <w:pStyle w:val="Sumrio4"/>
        <w:tabs>
          <w:tab w:val="left" w:pos="1200"/>
          <w:tab w:val="right" w:leader="dot" w:pos="9061"/>
        </w:tabs>
        <w:rPr>
          <w:del w:id="1227" w:author="Ryan Lemos" w:date="2019-10-14T19:20:00Z"/>
          <w:rFonts w:asciiTheme="minorHAnsi" w:eastAsiaTheme="minorEastAsia" w:hAnsiTheme="minorHAnsi" w:cstheme="minorBidi"/>
          <w:noProof/>
          <w:sz w:val="22"/>
          <w:szCs w:val="22"/>
          <w:lang w:eastAsia="pt-BR"/>
        </w:rPr>
      </w:pPr>
      <w:del w:id="1228" w:author="Ryan Lemos" w:date="2019-10-14T19:20:00Z">
        <w:r w:rsidRPr="001864F9" w:rsidDel="001864F9">
          <w:rPr>
            <w:noProof/>
          </w:rPr>
          <w:delText>2.2.4.6</w:delText>
        </w:r>
        <w:r w:rsidRPr="001864F9" w:rsidDel="001864F9">
          <w:rPr>
            <w:rFonts w:asciiTheme="minorHAnsi" w:eastAsiaTheme="minorEastAsia" w:hAnsiTheme="minorHAnsi" w:cstheme="minorBidi"/>
            <w:noProof/>
            <w:sz w:val="22"/>
            <w:lang w:eastAsia="pt-BR"/>
          </w:rPr>
          <w:tab/>
        </w:r>
        <w:r w:rsidRPr="001864F9" w:rsidDel="001864F9">
          <w:rPr>
            <w:noProof/>
          </w:rPr>
          <w:delText>TypeScript</w:delText>
        </w:r>
        <w:r w:rsidRPr="001864F9" w:rsidDel="001864F9">
          <w:rPr>
            <w:noProof/>
          </w:rPr>
          <w:tab/>
        </w:r>
      </w:del>
      <w:del w:id="1229" w:author="Ryan Lemos" w:date="2019-10-14T19:19:00Z">
        <w:r w:rsidRPr="001864F9" w:rsidDel="001864F9">
          <w:rPr>
            <w:noProof/>
          </w:rPr>
          <w:delText>31</w:delText>
        </w:r>
      </w:del>
    </w:p>
    <w:p w14:paraId="798C2FCA" w14:textId="0165C657" w:rsidR="001864F9" w:rsidRPr="001864F9" w:rsidDel="001864F9" w:rsidRDefault="001864F9">
      <w:pPr>
        <w:pStyle w:val="Sumrio4"/>
        <w:tabs>
          <w:tab w:val="left" w:pos="1200"/>
          <w:tab w:val="right" w:leader="dot" w:pos="9061"/>
        </w:tabs>
        <w:rPr>
          <w:del w:id="1230" w:author="Ryan Lemos" w:date="2019-10-14T19:20:00Z"/>
          <w:rFonts w:asciiTheme="minorHAnsi" w:eastAsiaTheme="minorEastAsia" w:hAnsiTheme="minorHAnsi" w:cstheme="minorBidi"/>
          <w:noProof/>
          <w:sz w:val="22"/>
          <w:szCs w:val="22"/>
          <w:lang w:eastAsia="pt-BR"/>
        </w:rPr>
      </w:pPr>
      <w:del w:id="1231" w:author="Ryan Lemos" w:date="2019-10-14T19:20:00Z">
        <w:r w:rsidRPr="001864F9" w:rsidDel="001864F9">
          <w:rPr>
            <w:noProof/>
          </w:rPr>
          <w:delText>2.2.4.7</w:delText>
        </w:r>
        <w:r w:rsidRPr="001864F9" w:rsidDel="001864F9">
          <w:rPr>
            <w:rFonts w:asciiTheme="minorHAnsi" w:eastAsiaTheme="minorEastAsia" w:hAnsiTheme="minorHAnsi" w:cstheme="minorBidi"/>
            <w:noProof/>
            <w:sz w:val="22"/>
            <w:lang w:eastAsia="pt-BR"/>
          </w:rPr>
          <w:tab/>
        </w:r>
        <w:r w:rsidRPr="001864F9" w:rsidDel="001864F9">
          <w:rPr>
            <w:noProof/>
          </w:rPr>
          <w:delText>Angular</w:delText>
        </w:r>
        <w:r w:rsidRPr="001864F9" w:rsidDel="001864F9">
          <w:rPr>
            <w:noProof/>
          </w:rPr>
          <w:tab/>
        </w:r>
      </w:del>
      <w:del w:id="1232" w:author="Ryan Lemos" w:date="2019-10-14T19:19:00Z">
        <w:r w:rsidRPr="001864F9" w:rsidDel="001864F9">
          <w:rPr>
            <w:noProof/>
          </w:rPr>
          <w:delText>32</w:delText>
        </w:r>
      </w:del>
    </w:p>
    <w:p w14:paraId="12124961" w14:textId="38769C9F" w:rsidR="001864F9" w:rsidRPr="001864F9" w:rsidDel="001864F9" w:rsidRDefault="001864F9">
      <w:pPr>
        <w:pStyle w:val="Sumrio4"/>
        <w:tabs>
          <w:tab w:val="left" w:pos="1200"/>
          <w:tab w:val="right" w:leader="dot" w:pos="9061"/>
        </w:tabs>
        <w:rPr>
          <w:del w:id="1233" w:author="Ryan Lemos" w:date="2019-10-14T19:20:00Z"/>
          <w:rFonts w:asciiTheme="minorHAnsi" w:eastAsiaTheme="minorEastAsia" w:hAnsiTheme="minorHAnsi" w:cstheme="minorBidi"/>
          <w:noProof/>
          <w:sz w:val="22"/>
          <w:szCs w:val="22"/>
          <w:lang w:eastAsia="pt-BR"/>
        </w:rPr>
      </w:pPr>
      <w:del w:id="1234" w:author="Ryan Lemos" w:date="2019-10-14T19:20:00Z">
        <w:r w:rsidRPr="001864F9" w:rsidDel="001864F9">
          <w:rPr>
            <w:noProof/>
          </w:rPr>
          <w:delText>2.2.4.8</w:delText>
        </w:r>
        <w:r w:rsidRPr="001864F9" w:rsidDel="001864F9">
          <w:rPr>
            <w:rFonts w:asciiTheme="minorHAnsi" w:eastAsiaTheme="minorEastAsia" w:hAnsiTheme="minorHAnsi" w:cstheme="minorBidi"/>
            <w:noProof/>
            <w:sz w:val="22"/>
            <w:lang w:eastAsia="pt-BR"/>
          </w:rPr>
          <w:tab/>
        </w:r>
        <w:r w:rsidRPr="001864F9" w:rsidDel="001864F9">
          <w:rPr>
            <w:i/>
            <w:noProof/>
          </w:rPr>
          <w:delText>Hypertext PreProcessor</w:delText>
        </w:r>
        <w:r w:rsidRPr="001864F9" w:rsidDel="001864F9">
          <w:rPr>
            <w:noProof/>
          </w:rPr>
          <w:delText xml:space="preserve"> (PHP)</w:delText>
        </w:r>
        <w:r w:rsidRPr="001864F9" w:rsidDel="001864F9">
          <w:rPr>
            <w:noProof/>
          </w:rPr>
          <w:tab/>
        </w:r>
      </w:del>
      <w:del w:id="1235" w:author="Ryan Lemos" w:date="2019-10-14T19:19:00Z">
        <w:r w:rsidRPr="001864F9" w:rsidDel="001864F9">
          <w:rPr>
            <w:noProof/>
          </w:rPr>
          <w:delText>33</w:delText>
        </w:r>
      </w:del>
    </w:p>
    <w:p w14:paraId="6295BE6A" w14:textId="39634F43" w:rsidR="001864F9" w:rsidRPr="001864F9" w:rsidDel="001864F9" w:rsidRDefault="001864F9">
      <w:pPr>
        <w:pStyle w:val="Sumrio4"/>
        <w:tabs>
          <w:tab w:val="left" w:pos="1200"/>
          <w:tab w:val="right" w:leader="dot" w:pos="9061"/>
        </w:tabs>
        <w:rPr>
          <w:del w:id="1236" w:author="Ryan Lemos" w:date="2019-10-14T19:20:00Z"/>
          <w:rFonts w:asciiTheme="minorHAnsi" w:eastAsiaTheme="minorEastAsia" w:hAnsiTheme="minorHAnsi" w:cstheme="minorBidi"/>
          <w:noProof/>
          <w:sz w:val="22"/>
          <w:szCs w:val="22"/>
          <w:lang w:eastAsia="pt-BR"/>
        </w:rPr>
      </w:pPr>
      <w:del w:id="1237" w:author="Ryan Lemos" w:date="2019-10-14T19:20:00Z">
        <w:r w:rsidRPr="001864F9" w:rsidDel="001864F9">
          <w:rPr>
            <w:noProof/>
          </w:rPr>
          <w:delText>2.2.4.9</w:delText>
        </w:r>
        <w:r w:rsidRPr="001864F9" w:rsidDel="001864F9">
          <w:rPr>
            <w:rFonts w:asciiTheme="minorHAnsi" w:eastAsiaTheme="minorEastAsia" w:hAnsiTheme="minorHAnsi" w:cstheme="minorBidi"/>
            <w:noProof/>
            <w:sz w:val="22"/>
            <w:lang w:eastAsia="pt-BR"/>
          </w:rPr>
          <w:tab/>
        </w:r>
        <w:r w:rsidRPr="001864F9" w:rsidDel="001864F9">
          <w:rPr>
            <w:i/>
            <w:noProof/>
          </w:rPr>
          <w:delText>Framework</w:delText>
        </w:r>
        <w:r w:rsidRPr="001864F9" w:rsidDel="001864F9">
          <w:rPr>
            <w:noProof/>
          </w:rPr>
          <w:delText xml:space="preserve"> Laravel</w:delText>
        </w:r>
        <w:r w:rsidRPr="001864F9" w:rsidDel="001864F9">
          <w:rPr>
            <w:noProof/>
          </w:rPr>
          <w:tab/>
        </w:r>
      </w:del>
      <w:del w:id="1238" w:author="Ryan Lemos" w:date="2019-10-14T19:19:00Z">
        <w:r w:rsidRPr="001864F9" w:rsidDel="001864F9">
          <w:rPr>
            <w:noProof/>
          </w:rPr>
          <w:delText>34</w:delText>
        </w:r>
      </w:del>
    </w:p>
    <w:p w14:paraId="25B6E0D8" w14:textId="31E497EE" w:rsidR="001864F9" w:rsidRPr="001864F9" w:rsidDel="001864F9" w:rsidRDefault="001864F9">
      <w:pPr>
        <w:pStyle w:val="Sumrio4"/>
        <w:tabs>
          <w:tab w:val="left" w:pos="1200"/>
          <w:tab w:val="right" w:leader="dot" w:pos="9061"/>
        </w:tabs>
        <w:rPr>
          <w:del w:id="1239" w:author="Ryan Lemos" w:date="2019-10-14T19:20:00Z"/>
          <w:rFonts w:asciiTheme="minorHAnsi" w:eastAsiaTheme="minorEastAsia" w:hAnsiTheme="minorHAnsi" w:cstheme="minorBidi"/>
          <w:noProof/>
          <w:sz w:val="22"/>
          <w:szCs w:val="22"/>
          <w:lang w:eastAsia="pt-BR"/>
        </w:rPr>
      </w:pPr>
      <w:del w:id="1240" w:author="Ryan Lemos" w:date="2019-10-14T19:20:00Z">
        <w:r w:rsidRPr="001864F9" w:rsidDel="001864F9">
          <w:rPr>
            <w:noProof/>
          </w:rPr>
          <w:delText>2.2.4.10</w:delText>
        </w:r>
        <w:r w:rsidRPr="001864F9" w:rsidDel="001864F9">
          <w:rPr>
            <w:rFonts w:asciiTheme="minorHAnsi" w:eastAsiaTheme="minorEastAsia" w:hAnsiTheme="minorHAnsi" w:cstheme="minorBidi"/>
            <w:noProof/>
            <w:sz w:val="22"/>
            <w:lang w:eastAsia="pt-BR"/>
          </w:rPr>
          <w:tab/>
        </w:r>
        <w:r w:rsidRPr="001864F9" w:rsidDel="001864F9">
          <w:rPr>
            <w:i/>
            <w:noProof/>
            <w:rPrChange w:id="1241" w:author="Ryan Lemos" w:date="2019-10-14T19:20:00Z">
              <w:rPr>
                <w:i/>
                <w:noProof/>
                <w:lang w:val="en-US"/>
              </w:rPr>
            </w:rPrChange>
          </w:rPr>
          <w:delText>Representational State Transfer</w:delText>
        </w:r>
        <w:r w:rsidRPr="001864F9" w:rsidDel="001864F9">
          <w:rPr>
            <w:noProof/>
            <w:rPrChange w:id="1242" w:author="Ryan Lemos" w:date="2019-10-14T19:20:00Z">
              <w:rPr>
                <w:noProof/>
                <w:lang w:val="en-US"/>
              </w:rPr>
            </w:rPrChange>
          </w:rPr>
          <w:delText xml:space="preserve"> (</w:delText>
        </w:r>
        <w:r w:rsidRPr="001864F9" w:rsidDel="001864F9">
          <w:rPr>
            <w:noProof/>
          </w:rPr>
          <w:delText>REST)</w:delText>
        </w:r>
        <w:r w:rsidRPr="001864F9" w:rsidDel="001864F9">
          <w:rPr>
            <w:noProof/>
          </w:rPr>
          <w:tab/>
        </w:r>
      </w:del>
      <w:del w:id="1243" w:author="Ryan Lemos" w:date="2019-10-14T19:19:00Z">
        <w:r w:rsidRPr="001864F9" w:rsidDel="001864F9">
          <w:rPr>
            <w:noProof/>
          </w:rPr>
          <w:delText>37</w:delText>
        </w:r>
      </w:del>
    </w:p>
    <w:p w14:paraId="73DC8D5E" w14:textId="350321AA" w:rsidR="001864F9" w:rsidDel="001864F9" w:rsidRDefault="001864F9">
      <w:pPr>
        <w:pStyle w:val="Sumrio4"/>
        <w:tabs>
          <w:tab w:val="left" w:pos="1200"/>
          <w:tab w:val="right" w:leader="dot" w:pos="9061"/>
        </w:tabs>
        <w:rPr>
          <w:del w:id="1244" w:author="Ryan Lemos" w:date="2019-10-14T19:20:00Z"/>
          <w:rFonts w:asciiTheme="minorHAnsi" w:eastAsiaTheme="minorEastAsia" w:hAnsiTheme="minorHAnsi" w:cstheme="minorBidi"/>
          <w:noProof/>
          <w:sz w:val="22"/>
          <w:szCs w:val="22"/>
          <w:lang w:eastAsia="pt-BR"/>
        </w:rPr>
      </w:pPr>
      <w:del w:id="1245" w:author="Ryan Lemos" w:date="2019-10-14T19:20:00Z">
        <w:r w:rsidRPr="001864F9" w:rsidDel="001864F9">
          <w:rPr>
            <w:noProof/>
            <w:rPrChange w:id="1246" w:author="Ryan Lemos" w:date="2019-10-14T19:19:00Z">
              <w:rPr>
                <w:noProof/>
                <w:lang w:val="en-US"/>
              </w:rPr>
            </w:rPrChange>
          </w:rPr>
          <w:delText>2.2.4.11</w:delText>
        </w:r>
        <w:r w:rsidDel="001864F9">
          <w:rPr>
            <w:rFonts w:asciiTheme="minorHAnsi" w:eastAsiaTheme="minorEastAsia" w:hAnsiTheme="minorHAnsi" w:cstheme="minorBidi"/>
            <w:noProof/>
            <w:sz w:val="22"/>
            <w:szCs w:val="22"/>
            <w:lang w:eastAsia="pt-BR"/>
          </w:rPr>
          <w:tab/>
        </w:r>
        <w:r w:rsidRPr="001864F9" w:rsidDel="001864F9">
          <w:rPr>
            <w:i/>
            <w:noProof/>
            <w:rPrChange w:id="1247" w:author="Ryan Lemos" w:date="2019-10-14T19:19:00Z">
              <w:rPr>
                <w:i/>
                <w:noProof/>
                <w:lang w:val="en-US"/>
              </w:rPr>
            </w:rPrChange>
          </w:rPr>
          <w:delText>Application Programming Interfaces</w:delText>
        </w:r>
        <w:r w:rsidRPr="001864F9" w:rsidDel="001864F9">
          <w:rPr>
            <w:noProof/>
            <w:rPrChange w:id="1248" w:author="Ryan Lemos" w:date="2019-10-14T19:19:00Z">
              <w:rPr>
                <w:noProof/>
                <w:lang w:val="en-US"/>
              </w:rPr>
            </w:rPrChange>
          </w:rPr>
          <w:delText xml:space="preserve"> (API)</w:delText>
        </w:r>
        <w:r w:rsidDel="001864F9">
          <w:rPr>
            <w:noProof/>
          </w:rPr>
          <w:tab/>
          <w:delText>37</w:delText>
        </w:r>
      </w:del>
    </w:p>
    <w:p w14:paraId="6F283340" w14:textId="12076112" w:rsidR="001864F9" w:rsidDel="001864F9" w:rsidRDefault="001864F9">
      <w:pPr>
        <w:pStyle w:val="Sumrio3"/>
        <w:rPr>
          <w:del w:id="1249" w:author="Ryan Lemos" w:date="2019-10-14T19:20:00Z"/>
          <w:rFonts w:asciiTheme="minorHAnsi" w:eastAsiaTheme="minorEastAsia" w:hAnsiTheme="minorHAnsi" w:cstheme="minorBidi"/>
          <w:b w:val="0"/>
          <w:iCs w:val="0"/>
          <w:noProof/>
          <w:sz w:val="22"/>
          <w:szCs w:val="22"/>
          <w:lang w:eastAsia="pt-BR"/>
        </w:rPr>
      </w:pPr>
      <w:del w:id="1250" w:author="Ryan Lemos" w:date="2019-10-14T19:20:00Z">
        <w:r w:rsidDel="001864F9">
          <w:rPr>
            <w:noProof/>
          </w:rPr>
          <w:delText>2.2.5</w:delText>
        </w:r>
        <w:r w:rsidDel="001864F9">
          <w:rPr>
            <w:rFonts w:asciiTheme="minorHAnsi" w:eastAsiaTheme="minorEastAsia" w:hAnsiTheme="minorHAnsi" w:cstheme="minorBidi"/>
            <w:b w:val="0"/>
            <w:iCs w:val="0"/>
            <w:noProof/>
            <w:sz w:val="22"/>
            <w:szCs w:val="22"/>
            <w:lang w:eastAsia="pt-BR"/>
          </w:rPr>
          <w:tab/>
        </w:r>
        <w:r w:rsidDel="001864F9">
          <w:rPr>
            <w:noProof/>
          </w:rPr>
          <w:delText>Banco de Dados (BD)</w:delText>
        </w:r>
        <w:r w:rsidDel="001864F9">
          <w:rPr>
            <w:noProof/>
          </w:rPr>
          <w:tab/>
          <w:delText>38</w:delText>
        </w:r>
      </w:del>
    </w:p>
    <w:p w14:paraId="744311DD" w14:textId="7E55DFBD" w:rsidR="001864F9" w:rsidDel="001864F9" w:rsidRDefault="001864F9">
      <w:pPr>
        <w:pStyle w:val="Sumrio3"/>
        <w:rPr>
          <w:del w:id="1251" w:author="Ryan Lemos" w:date="2019-10-14T19:20:00Z"/>
          <w:rFonts w:asciiTheme="minorHAnsi" w:eastAsiaTheme="minorEastAsia" w:hAnsiTheme="minorHAnsi" w:cstheme="minorBidi"/>
          <w:b w:val="0"/>
          <w:iCs w:val="0"/>
          <w:noProof/>
          <w:sz w:val="22"/>
          <w:szCs w:val="22"/>
          <w:lang w:eastAsia="pt-BR"/>
        </w:rPr>
      </w:pPr>
      <w:del w:id="1252" w:author="Ryan Lemos" w:date="2019-10-14T19:20:00Z">
        <w:r w:rsidDel="001864F9">
          <w:rPr>
            <w:noProof/>
          </w:rPr>
          <w:delText>2.2.6</w:delText>
        </w:r>
        <w:r w:rsidDel="001864F9">
          <w:rPr>
            <w:rFonts w:asciiTheme="minorHAnsi" w:eastAsiaTheme="minorEastAsia" w:hAnsiTheme="minorHAnsi" w:cstheme="minorBidi"/>
            <w:b w:val="0"/>
            <w:iCs w:val="0"/>
            <w:noProof/>
            <w:sz w:val="22"/>
            <w:szCs w:val="22"/>
            <w:lang w:eastAsia="pt-BR"/>
          </w:rPr>
          <w:tab/>
        </w:r>
        <w:r w:rsidDel="001864F9">
          <w:rPr>
            <w:noProof/>
          </w:rPr>
          <w:delText>Sistema de Gerenciamento de Banco de Dados (MySQL)</w:delText>
        </w:r>
        <w:r w:rsidDel="001864F9">
          <w:rPr>
            <w:noProof/>
          </w:rPr>
          <w:tab/>
          <w:delText>40</w:delText>
        </w:r>
      </w:del>
    </w:p>
    <w:p w14:paraId="4C112F9D" w14:textId="35BB66C9" w:rsidR="001864F9" w:rsidDel="001864F9" w:rsidRDefault="001864F9">
      <w:pPr>
        <w:pStyle w:val="Sumrio1"/>
        <w:tabs>
          <w:tab w:val="left" w:pos="1200"/>
          <w:tab w:val="right" w:leader="dot" w:pos="9061"/>
        </w:tabs>
        <w:rPr>
          <w:del w:id="1253" w:author="Ryan Lemos" w:date="2019-10-14T19:20:00Z"/>
          <w:rFonts w:asciiTheme="minorHAnsi" w:eastAsiaTheme="minorEastAsia" w:hAnsiTheme="minorHAnsi" w:cstheme="minorBidi"/>
          <w:b w:val="0"/>
          <w:bCs w:val="0"/>
          <w:caps w:val="0"/>
          <w:noProof/>
          <w:sz w:val="22"/>
          <w:szCs w:val="22"/>
          <w:lang w:eastAsia="pt-BR"/>
        </w:rPr>
      </w:pPr>
      <w:del w:id="1254" w:author="Ryan Lemos" w:date="2019-10-14T19:20:00Z">
        <w:r w:rsidDel="001864F9">
          <w:rPr>
            <w:noProof/>
          </w:rPr>
          <w:delText>3</w:delText>
        </w:r>
        <w:r w:rsidDel="001864F9">
          <w:rPr>
            <w:rFonts w:asciiTheme="minorHAnsi" w:eastAsiaTheme="minorEastAsia" w:hAnsiTheme="minorHAnsi" w:cstheme="minorBidi"/>
            <w:b w:val="0"/>
            <w:bCs w:val="0"/>
            <w:caps w:val="0"/>
            <w:noProof/>
            <w:sz w:val="22"/>
            <w:szCs w:val="22"/>
            <w:lang w:eastAsia="pt-BR"/>
          </w:rPr>
          <w:tab/>
        </w:r>
        <w:r w:rsidDel="001864F9">
          <w:rPr>
            <w:noProof/>
          </w:rPr>
          <w:delText>desenvolvimento do ambiente proposto</w:delText>
        </w:r>
        <w:r w:rsidDel="001864F9">
          <w:rPr>
            <w:noProof/>
          </w:rPr>
          <w:tab/>
          <w:delText>42</w:delText>
        </w:r>
      </w:del>
    </w:p>
    <w:p w14:paraId="4A5C7C44" w14:textId="2970A19F" w:rsidR="001864F9" w:rsidDel="001864F9" w:rsidRDefault="001864F9">
      <w:pPr>
        <w:pStyle w:val="Sumrio2"/>
        <w:tabs>
          <w:tab w:val="left" w:pos="1200"/>
          <w:tab w:val="right" w:leader="dot" w:pos="9061"/>
        </w:tabs>
        <w:rPr>
          <w:del w:id="1255" w:author="Ryan Lemos" w:date="2019-10-14T19:20:00Z"/>
          <w:rFonts w:asciiTheme="minorHAnsi" w:eastAsiaTheme="minorEastAsia" w:hAnsiTheme="minorHAnsi" w:cstheme="minorBidi"/>
          <w:caps w:val="0"/>
          <w:noProof/>
          <w:sz w:val="22"/>
          <w:szCs w:val="22"/>
          <w:lang w:eastAsia="pt-BR"/>
        </w:rPr>
      </w:pPr>
      <w:del w:id="1256" w:author="Ryan Lemos" w:date="2019-10-14T19:20:00Z">
        <w:r w:rsidDel="001864F9">
          <w:rPr>
            <w:noProof/>
          </w:rPr>
          <w:delText>3.1</w:delText>
        </w:r>
        <w:r w:rsidDel="001864F9">
          <w:rPr>
            <w:rFonts w:asciiTheme="minorHAnsi" w:eastAsiaTheme="minorEastAsia" w:hAnsiTheme="minorHAnsi" w:cstheme="minorBidi"/>
            <w:caps w:val="0"/>
            <w:noProof/>
            <w:sz w:val="22"/>
            <w:szCs w:val="22"/>
            <w:lang w:eastAsia="pt-BR"/>
          </w:rPr>
          <w:tab/>
        </w:r>
        <w:r w:rsidDel="001864F9">
          <w:rPr>
            <w:noProof/>
          </w:rPr>
          <w:delText>Ferramentas de desenvolvimento utilizadas</w:delText>
        </w:r>
        <w:r w:rsidDel="001864F9">
          <w:rPr>
            <w:noProof/>
          </w:rPr>
          <w:tab/>
          <w:delText>42</w:delText>
        </w:r>
      </w:del>
    </w:p>
    <w:p w14:paraId="59181B90" w14:textId="4ADA5C8E" w:rsidR="001864F9" w:rsidDel="001864F9" w:rsidRDefault="001864F9">
      <w:pPr>
        <w:pStyle w:val="Sumrio2"/>
        <w:tabs>
          <w:tab w:val="left" w:pos="1200"/>
          <w:tab w:val="right" w:leader="dot" w:pos="9061"/>
        </w:tabs>
        <w:rPr>
          <w:del w:id="1257" w:author="Ryan Lemos" w:date="2019-10-14T19:20:00Z"/>
          <w:rFonts w:asciiTheme="minorHAnsi" w:eastAsiaTheme="minorEastAsia" w:hAnsiTheme="minorHAnsi" w:cstheme="minorBidi"/>
          <w:caps w:val="0"/>
          <w:noProof/>
          <w:sz w:val="22"/>
          <w:szCs w:val="22"/>
          <w:lang w:eastAsia="pt-BR"/>
        </w:rPr>
      </w:pPr>
      <w:del w:id="1258" w:author="Ryan Lemos" w:date="2019-10-14T19:20:00Z">
        <w:r w:rsidDel="001864F9">
          <w:rPr>
            <w:noProof/>
          </w:rPr>
          <w:delText>3.2</w:delText>
        </w:r>
        <w:r w:rsidDel="001864F9">
          <w:rPr>
            <w:rFonts w:asciiTheme="minorHAnsi" w:eastAsiaTheme="minorEastAsia" w:hAnsiTheme="minorHAnsi" w:cstheme="minorBidi"/>
            <w:caps w:val="0"/>
            <w:noProof/>
            <w:sz w:val="22"/>
            <w:szCs w:val="22"/>
            <w:lang w:eastAsia="pt-BR"/>
          </w:rPr>
          <w:tab/>
        </w:r>
        <w:r w:rsidDel="001864F9">
          <w:rPr>
            <w:noProof/>
          </w:rPr>
          <w:delText>Estruturação do sistema</w:delText>
        </w:r>
        <w:r w:rsidDel="001864F9">
          <w:rPr>
            <w:noProof/>
          </w:rPr>
          <w:tab/>
          <w:delText>43</w:delText>
        </w:r>
      </w:del>
    </w:p>
    <w:p w14:paraId="0CE63B82" w14:textId="5D502E4A" w:rsidR="001864F9" w:rsidDel="001864F9" w:rsidRDefault="001864F9">
      <w:pPr>
        <w:pStyle w:val="Sumrio2"/>
        <w:tabs>
          <w:tab w:val="left" w:pos="1200"/>
          <w:tab w:val="right" w:leader="dot" w:pos="9061"/>
        </w:tabs>
        <w:rPr>
          <w:del w:id="1259" w:author="Ryan Lemos" w:date="2019-10-14T19:20:00Z"/>
          <w:rFonts w:asciiTheme="minorHAnsi" w:eastAsiaTheme="minorEastAsia" w:hAnsiTheme="minorHAnsi" w:cstheme="minorBidi"/>
          <w:caps w:val="0"/>
          <w:noProof/>
          <w:sz w:val="22"/>
          <w:szCs w:val="22"/>
          <w:lang w:eastAsia="pt-BR"/>
        </w:rPr>
      </w:pPr>
      <w:del w:id="1260" w:author="Ryan Lemos" w:date="2019-10-14T19:20:00Z">
        <w:r w:rsidDel="001864F9">
          <w:rPr>
            <w:noProof/>
          </w:rPr>
          <w:delText>3.3</w:delText>
        </w:r>
        <w:r w:rsidDel="001864F9">
          <w:rPr>
            <w:rFonts w:asciiTheme="minorHAnsi" w:eastAsiaTheme="minorEastAsia" w:hAnsiTheme="minorHAnsi" w:cstheme="minorBidi"/>
            <w:caps w:val="0"/>
            <w:noProof/>
            <w:sz w:val="22"/>
            <w:szCs w:val="22"/>
            <w:lang w:eastAsia="pt-BR"/>
          </w:rPr>
          <w:tab/>
        </w:r>
        <w:r w:rsidDel="001864F9">
          <w:rPr>
            <w:noProof/>
          </w:rPr>
          <w:delText>Diagrama de banco de dados</w:delText>
        </w:r>
        <w:r w:rsidDel="001864F9">
          <w:rPr>
            <w:noProof/>
          </w:rPr>
          <w:tab/>
          <w:delText>43</w:delText>
        </w:r>
      </w:del>
    </w:p>
    <w:p w14:paraId="778595AF" w14:textId="6E71ADD6" w:rsidR="001864F9" w:rsidDel="001864F9" w:rsidRDefault="001864F9">
      <w:pPr>
        <w:pStyle w:val="Sumrio2"/>
        <w:tabs>
          <w:tab w:val="left" w:pos="1200"/>
          <w:tab w:val="right" w:leader="dot" w:pos="9061"/>
        </w:tabs>
        <w:rPr>
          <w:del w:id="1261" w:author="Ryan Lemos" w:date="2019-10-14T19:20:00Z"/>
          <w:rFonts w:asciiTheme="minorHAnsi" w:eastAsiaTheme="minorEastAsia" w:hAnsiTheme="minorHAnsi" w:cstheme="minorBidi"/>
          <w:caps w:val="0"/>
          <w:noProof/>
          <w:sz w:val="22"/>
          <w:szCs w:val="22"/>
          <w:lang w:eastAsia="pt-BR"/>
        </w:rPr>
      </w:pPr>
      <w:del w:id="1262" w:author="Ryan Lemos" w:date="2019-10-14T19:20:00Z">
        <w:r w:rsidDel="001864F9">
          <w:rPr>
            <w:noProof/>
          </w:rPr>
          <w:delText>3.4</w:delText>
        </w:r>
        <w:r w:rsidDel="001864F9">
          <w:rPr>
            <w:rFonts w:asciiTheme="minorHAnsi" w:eastAsiaTheme="minorEastAsia" w:hAnsiTheme="minorHAnsi" w:cstheme="minorBidi"/>
            <w:caps w:val="0"/>
            <w:noProof/>
            <w:sz w:val="22"/>
            <w:szCs w:val="22"/>
            <w:lang w:eastAsia="pt-BR"/>
          </w:rPr>
          <w:tab/>
        </w:r>
        <w:r w:rsidDel="001864F9">
          <w:rPr>
            <w:noProof/>
          </w:rPr>
          <w:delText>Diagrama de processos</w:delText>
        </w:r>
        <w:r w:rsidDel="001864F9">
          <w:rPr>
            <w:noProof/>
          </w:rPr>
          <w:tab/>
          <w:delText>46</w:delText>
        </w:r>
      </w:del>
    </w:p>
    <w:p w14:paraId="5ACC41E6" w14:textId="4E8630F7" w:rsidR="001864F9" w:rsidDel="001864F9" w:rsidRDefault="001864F9">
      <w:pPr>
        <w:pStyle w:val="Sumrio2"/>
        <w:tabs>
          <w:tab w:val="left" w:pos="1200"/>
          <w:tab w:val="right" w:leader="dot" w:pos="9061"/>
        </w:tabs>
        <w:rPr>
          <w:del w:id="1263" w:author="Ryan Lemos" w:date="2019-10-14T19:20:00Z"/>
          <w:rFonts w:asciiTheme="minorHAnsi" w:eastAsiaTheme="minorEastAsia" w:hAnsiTheme="minorHAnsi" w:cstheme="minorBidi"/>
          <w:caps w:val="0"/>
          <w:noProof/>
          <w:sz w:val="22"/>
          <w:szCs w:val="22"/>
          <w:lang w:eastAsia="pt-BR"/>
        </w:rPr>
      </w:pPr>
      <w:del w:id="1264" w:author="Ryan Lemos" w:date="2019-10-14T19:20:00Z">
        <w:r w:rsidDel="001864F9">
          <w:rPr>
            <w:noProof/>
          </w:rPr>
          <w:delText>3.5</w:delText>
        </w:r>
        <w:r w:rsidDel="001864F9">
          <w:rPr>
            <w:rFonts w:asciiTheme="minorHAnsi" w:eastAsiaTheme="minorEastAsia" w:hAnsiTheme="minorHAnsi" w:cstheme="minorBidi"/>
            <w:caps w:val="0"/>
            <w:noProof/>
            <w:sz w:val="22"/>
            <w:szCs w:val="22"/>
            <w:lang w:eastAsia="pt-BR"/>
          </w:rPr>
          <w:tab/>
        </w:r>
        <w:r w:rsidDel="001864F9">
          <w:rPr>
            <w:noProof/>
          </w:rPr>
          <w:delText>Padrões visuais da aplicação</w:delText>
        </w:r>
        <w:r w:rsidDel="001864F9">
          <w:rPr>
            <w:noProof/>
          </w:rPr>
          <w:tab/>
          <w:delText>50</w:delText>
        </w:r>
      </w:del>
    </w:p>
    <w:p w14:paraId="690900F9" w14:textId="7D831E36" w:rsidR="001864F9" w:rsidDel="001864F9" w:rsidRDefault="001864F9">
      <w:pPr>
        <w:pStyle w:val="Sumrio3"/>
        <w:rPr>
          <w:del w:id="1265" w:author="Ryan Lemos" w:date="2019-10-14T19:20:00Z"/>
          <w:rFonts w:asciiTheme="minorHAnsi" w:eastAsiaTheme="minorEastAsia" w:hAnsiTheme="minorHAnsi" w:cstheme="minorBidi"/>
          <w:b w:val="0"/>
          <w:iCs w:val="0"/>
          <w:noProof/>
          <w:sz w:val="22"/>
          <w:szCs w:val="22"/>
          <w:lang w:eastAsia="pt-BR"/>
        </w:rPr>
      </w:pPr>
      <w:del w:id="1266" w:author="Ryan Lemos" w:date="2019-10-14T19:20:00Z">
        <w:r w:rsidDel="001864F9">
          <w:rPr>
            <w:noProof/>
          </w:rPr>
          <w:delText>3.5.1</w:delText>
        </w:r>
        <w:r w:rsidDel="001864F9">
          <w:rPr>
            <w:rFonts w:asciiTheme="minorHAnsi" w:eastAsiaTheme="minorEastAsia" w:hAnsiTheme="minorHAnsi" w:cstheme="minorBidi"/>
            <w:b w:val="0"/>
            <w:iCs w:val="0"/>
            <w:noProof/>
            <w:sz w:val="22"/>
            <w:szCs w:val="22"/>
            <w:lang w:eastAsia="pt-BR"/>
          </w:rPr>
          <w:tab/>
        </w:r>
        <w:r w:rsidDel="001864F9">
          <w:rPr>
            <w:noProof/>
          </w:rPr>
          <w:delText>Botões de ação</w:delText>
        </w:r>
        <w:r w:rsidDel="001864F9">
          <w:rPr>
            <w:noProof/>
          </w:rPr>
          <w:tab/>
          <w:delText>51</w:delText>
        </w:r>
      </w:del>
    </w:p>
    <w:p w14:paraId="19774A4B" w14:textId="5DD46419" w:rsidR="001864F9" w:rsidDel="001864F9" w:rsidRDefault="001864F9">
      <w:pPr>
        <w:pStyle w:val="Sumrio3"/>
        <w:rPr>
          <w:del w:id="1267" w:author="Ryan Lemos" w:date="2019-10-14T19:20:00Z"/>
          <w:rFonts w:asciiTheme="minorHAnsi" w:eastAsiaTheme="minorEastAsia" w:hAnsiTheme="minorHAnsi" w:cstheme="minorBidi"/>
          <w:b w:val="0"/>
          <w:iCs w:val="0"/>
          <w:noProof/>
          <w:sz w:val="22"/>
          <w:szCs w:val="22"/>
          <w:lang w:eastAsia="pt-BR"/>
        </w:rPr>
      </w:pPr>
      <w:del w:id="1268" w:author="Ryan Lemos" w:date="2019-10-14T19:20:00Z">
        <w:r w:rsidDel="001864F9">
          <w:rPr>
            <w:noProof/>
          </w:rPr>
          <w:delText>3.5.2</w:delText>
        </w:r>
        <w:r w:rsidDel="001864F9">
          <w:rPr>
            <w:rFonts w:asciiTheme="minorHAnsi" w:eastAsiaTheme="minorEastAsia" w:hAnsiTheme="minorHAnsi" w:cstheme="minorBidi"/>
            <w:b w:val="0"/>
            <w:iCs w:val="0"/>
            <w:noProof/>
            <w:sz w:val="22"/>
            <w:szCs w:val="22"/>
            <w:lang w:eastAsia="pt-BR"/>
          </w:rPr>
          <w:tab/>
        </w:r>
        <w:r w:rsidDel="001864F9">
          <w:rPr>
            <w:noProof/>
          </w:rPr>
          <w:delText>Trocar senha (somente para gestores)</w:delText>
        </w:r>
        <w:r w:rsidDel="001864F9">
          <w:rPr>
            <w:noProof/>
          </w:rPr>
          <w:tab/>
          <w:delText>54</w:delText>
        </w:r>
      </w:del>
    </w:p>
    <w:p w14:paraId="1069E010" w14:textId="30ACBC2E" w:rsidR="001864F9" w:rsidDel="001864F9" w:rsidRDefault="001864F9">
      <w:pPr>
        <w:pStyle w:val="Sumrio3"/>
        <w:rPr>
          <w:del w:id="1269" w:author="Ryan Lemos" w:date="2019-10-14T19:20:00Z"/>
          <w:rFonts w:asciiTheme="minorHAnsi" w:eastAsiaTheme="minorEastAsia" w:hAnsiTheme="minorHAnsi" w:cstheme="minorBidi"/>
          <w:b w:val="0"/>
          <w:iCs w:val="0"/>
          <w:noProof/>
          <w:sz w:val="22"/>
          <w:szCs w:val="22"/>
          <w:lang w:eastAsia="pt-BR"/>
        </w:rPr>
      </w:pPr>
      <w:del w:id="1270" w:author="Ryan Lemos" w:date="2019-10-14T19:20:00Z">
        <w:r w:rsidDel="001864F9">
          <w:rPr>
            <w:noProof/>
          </w:rPr>
          <w:delText>3.5.3</w:delText>
        </w:r>
        <w:r w:rsidDel="001864F9">
          <w:rPr>
            <w:rFonts w:asciiTheme="minorHAnsi" w:eastAsiaTheme="minorEastAsia" w:hAnsiTheme="minorHAnsi" w:cstheme="minorBidi"/>
            <w:b w:val="0"/>
            <w:iCs w:val="0"/>
            <w:noProof/>
            <w:sz w:val="22"/>
            <w:szCs w:val="22"/>
            <w:lang w:eastAsia="pt-BR"/>
          </w:rPr>
          <w:tab/>
        </w:r>
        <w:r w:rsidDel="001864F9">
          <w:rPr>
            <w:noProof/>
          </w:rPr>
          <w:delText>Botões para a gestão de atividades de uma turma</w:delText>
        </w:r>
        <w:r w:rsidDel="001864F9">
          <w:rPr>
            <w:noProof/>
          </w:rPr>
          <w:tab/>
          <w:delText>54</w:delText>
        </w:r>
      </w:del>
    </w:p>
    <w:p w14:paraId="48C57DDC" w14:textId="2A0C38E1" w:rsidR="001864F9" w:rsidDel="001864F9" w:rsidRDefault="001864F9">
      <w:pPr>
        <w:pStyle w:val="Sumrio3"/>
        <w:rPr>
          <w:del w:id="1271" w:author="Ryan Lemos" w:date="2019-10-14T19:20:00Z"/>
          <w:rFonts w:asciiTheme="minorHAnsi" w:eastAsiaTheme="minorEastAsia" w:hAnsiTheme="minorHAnsi" w:cstheme="minorBidi"/>
          <w:b w:val="0"/>
          <w:iCs w:val="0"/>
          <w:noProof/>
          <w:sz w:val="22"/>
          <w:szCs w:val="22"/>
          <w:lang w:eastAsia="pt-BR"/>
        </w:rPr>
      </w:pPr>
      <w:del w:id="1272" w:author="Ryan Lemos" w:date="2019-10-14T19:20:00Z">
        <w:r w:rsidDel="001864F9">
          <w:rPr>
            <w:noProof/>
          </w:rPr>
          <w:delText>3.5.4</w:delText>
        </w:r>
        <w:r w:rsidDel="001864F9">
          <w:rPr>
            <w:rFonts w:asciiTheme="minorHAnsi" w:eastAsiaTheme="minorEastAsia" w:hAnsiTheme="minorHAnsi" w:cstheme="minorBidi"/>
            <w:b w:val="0"/>
            <w:iCs w:val="0"/>
            <w:noProof/>
            <w:sz w:val="22"/>
            <w:szCs w:val="22"/>
            <w:lang w:eastAsia="pt-BR"/>
          </w:rPr>
          <w:tab/>
        </w:r>
        <w:r w:rsidDel="001864F9">
          <w:rPr>
            <w:noProof/>
          </w:rPr>
          <w:delText>Botões do calendário</w:delText>
        </w:r>
        <w:r w:rsidDel="001864F9">
          <w:rPr>
            <w:noProof/>
          </w:rPr>
          <w:tab/>
          <w:delText>57</w:delText>
        </w:r>
      </w:del>
    </w:p>
    <w:p w14:paraId="5B7A35AA" w14:textId="01272956" w:rsidR="001864F9" w:rsidDel="001864F9" w:rsidRDefault="001864F9">
      <w:pPr>
        <w:pStyle w:val="Sumrio3"/>
        <w:rPr>
          <w:del w:id="1273" w:author="Ryan Lemos" w:date="2019-10-14T19:20:00Z"/>
          <w:rFonts w:asciiTheme="minorHAnsi" w:eastAsiaTheme="minorEastAsia" w:hAnsiTheme="minorHAnsi" w:cstheme="minorBidi"/>
          <w:b w:val="0"/>
          <w:iCs w:val="0"/>
          <w:noProof/>
          <w:sz w:val="22"/>
          <w:szCs w:val="22"/>
          <w:lang w:eastAsia="pt-BR"/>
        </w:rPr>
      </w:pPr>
      <w:del w:id="1274" w:author="Ryan Lemos" w:date="2019-10-14T19:20:00Z">
        <w:r w:rsidDel="001864F9">
          <w:rPr>
            <w:noProof/>
          </w:rPr>
          <w:delText>3.5.5</w:delText>
        </w:r>
        <w:r w:rsidDel="001864F9">
          <w:rPr>
            <w:rFonts w:asciiTheme="minorHAnsi" w:eastAsiaTheme="minorEastAsia" w:hAnsiTheme="minorHAnsi" w:cstheme="minorBidi"/>
            <w:b w:val="0"/>
            <w:iCs w:val="0"/>
            <w:noProof/>
            <w:sz w:val="22"/>
            <w:szCs w:val="22"/>
            <w:lang w:eastAsia="pt-BR"/>
          </w:rPr>
          <w:tab/>
        </w:r>
        <w:r w:rsidDel="001864F9">
          <w:rPr>
            <w:noProof/>
          </w:rPr>
          <w:delText>Botões da barra superior</w:delText>
        </w:r>
        <w:r w:rsidDel="001864F9">
          <w:rPr>
            <w:noProof/>
          </w:rPr>
          <w:tab/>
          <w:delText>57</w:delText>
        </w:r>
      </w:del>
    </w:p>
    <w:p w14:paraId="7A69A54D" w14:textId="5D8C4B08" w:rsidR="001864F9" w:rsidDel="001864F9" w:rsidRDefault="001864F9">
      <w:pPr>
        <w:pStyle w:val="Sumrio2"/>
        <w:tabs>
          <w:tab w:val="left" w:pos="1200"/>
          <w:tab w:val="right" w:leader="dot" w:pos="9061"/>
        </w:tabs>
        <w:rPr>
          <w:del w:id="1275" w:author="Ryan Lemos" w:date="2019-10-14T19:20:00Z"/>
          <w:rFonts w:asciiTheme="minorHAnsi" w:eastAsiaTheme="minorEastAsia" w:hAnsiTheme="minorHAnsi" w:cstheme="minorBidi"/>
          <w:caps w:val="0"/>
          <w:noProof/>
          <w:sz w:val="22"/>
          <w:szCs w:val="22"/>
          <w:lang w:eastAsia="pt-BR"/>
        </w:rPr>
      </w:pPr>
      <w:del w:id="1276" w:author="Ryan Lemos" w:date="2019-10-14T19:20:00Z">
        <w:r w:rsidDel="001864F9">
          <w:rPr>
            <w:noProof/>
          </w:rPr>
          <w:delText>3.6</w:delText>
        </w:r>
        <w:r w:rsidDel="001864F9">
          <w:rPr>
            <w:rFonts w:asciiTheme="minorHAnsi" w:eastAsiaTheme="minorEastAsia" w:hAnsiTheme="minorHAnsi" w:cstheme="minorBidi"/>
            <w:caps w:val="0"/>
            <w:noProof/>
            <w:sz w:val="22"/>
            <w:szCs w:val="22"/>
            <w:lang w:eastAsia="pt-BR"/>
          </w:rPr>
          <w:tab/>
        </w:r>
        <w:r w:rsidDel="001864F9">
          <w:rPr>
            <w:noProof/>
          </w:rPr>
          <w:delText>Release 1 – Cadastros Básicos</w:delText>
        </w:r>
        <w:r w:rsidDel="001864F9">
          <w:rPr>
            <w:noProof/>
          </w:rPr>
          <w:tab/>
          <w:delText>59</w:delText>
        </w:r>
      </w:del>
    </w:p>
    <w:p w14:paraId="41F7866A" w14:textId="29B52383" w:rsidR="001864F9" w:rsidDel="001864F9" w:rsidRDefault="001864F9">
      <w:pPr>
        <w:pStyle w:val="Sumrio3"/>
        <w:rPr>
          <w:del w:id="1277" w:author="Ryan Lemos" w:date="2019-10-14T19:20:00Z"/>
          <w:rFonts w:asciiTheme="minorHAnsi" w:eastAsiaTheme="minorEastAsia" w:hAnsiTheme="minorHAnsi" w:cstheme="minorBidi"/>
          <w:b w:val="0"/>
          <w:iCs w:val="0"/>
          <w:noProof/>
          <w:sz w:val="22"/>
          <w:szCs w:val="22"/>
          <w:lang w:eastAsia="pt-BR"/>
        </w:rPr>
      </w:pPr>
      <w:del w:id="1278" w:author="Ryan Lemos" w:date="2019-10-14T19:20:00Z">
        <w:r w:rsidDel="001864F9">
          <w:rPr>
            <w:noProof/>
          </w:rPr>
          <w:delText>3.6.1</w:delText>
        </w:r>
        <w:r w:rsidDel="001864F9">
          <w:rPr>
            <w:rFonts w:asciiTheme="minorHAnsi" w:eastAsiaTheme="minorEastAsia" w:hAnsiTheme="minorHAnsi" w:cstheme="minorBidi"/>
            <w:b w:val="0"/>
            <w:iCs w:val="0"/>
            <w:noProof/>
            <w:sz w:val="22"/>
            <w:szCs w:val="22"/>
            <w:lang w:eastAsia="pt-BR"/>
          </w:rPr>
          <w:tab/>
        </w:r>
        <w:r w:rsidDel="001864F9">
          <w:rPr>
            <w:noProof/>
          </w:rPr>
          <w:delText>Sistema desenvolvido</w:delText>
        </w:r>
        <w:r w:rsidDel="001864F9">
          <w:rPr>
            <w:noProof/>
          </w:rPr>
          <w:tab/>
          <w:delText>59</w:delText>
        </w:r>
      </w:del>
    </w:p>
    <w:p w14:paraId="4FEC6BB2" w14:textId="2B853A5A" w:rsidR="001864F9" w:rsidDel="001864F9" w:rsidRDefault="001864F9">
      <w:pPr>
        <w:pStyle w:val="Sumrio4"/>
        <w:tabs>
          <w:tab w:val="left" w:pos="1200"/>
          <w:tab w:val="right" w:leader="dot" w:pos="9061"/>
        </w:tabs>
        <w:rPr>
          <w:del w:id="1279" w:author="Ryan Lemos" w:date="2019-10-14T19:20:00Z"/>
          <w:rFonts w:asciiTheme="minorHAnsi" w:eastAsiaTheme="minorEastAsia" w:hAnsiTheme="minorHAnsi" w:cstheme="minorBidi"/>
          <w:noProof/>
          <w:sz w:val="22"/>
          <w:szCs w:val="22"/>
          <w:lang w:eastAsia="pt-BR"/>
        </w:rPr>
      </w:pPr>
      <w:del w:id="1280" w:author="Ryan Lemos" w:date="2019-10-14T19:20:00Z">
        <w:r w:rsidDel="001864F9">
          <w:rPr>
            <w:noProof/>
          </w:rPr>
          <w:delText>3.6.1.1</w:delText>
        </w:r>
        <w:r w:rsidDel="001864F9">
          <w:rPr>
            <w:rFonts w:asciiTheme="minorHAnsi" w:eastAsiaTheme="minorEastAsia" w:hAnsiTheme="minorHAnsi" w:cstheme="minorBidi"/>
            <w:noProof/>
            <w:sz w:val="22"/>
            <w:szCs w:val="22"/>
            <w:lang w:eastAsia="pt-BR"/>
          </w:rPr>
          <w:tab/>
        </w:r>
        <w:r w:rsidDel="001864F9">
          <w:rPr>
            <w:noProof/>
          </w:rPr>
          <w:delText>Gestor</w:delText>
        </w:r>
        <w:r w:rsidDel="001864F9">
          <w:rPr>
            <w:noProof/>
          </w:rPr>
          <w:tab/>
          <w:delText>61</w:delText>
        </w:r>
      </w:del>
    </w:p>
    <w:p w14:paraId="3BEC67AD" w14:textId="62192AF0" w:rsidR="001864F9" w:rsidDel="001864F9" w:rsidRDefault="001864F9">
      <w:pPr>
        <w:pStyle w:val="Sumrio4"/>
        <w:tabs>
          <w:tab w:val="left" w:pos="1200"/>
          <w:tab w:val="right" w:leader="dot" w:pos="9061"/>
        </w:tabs>
        <w:rPr>
          <w:del w:id="1281" w:author="Ryan Lemos" w:date="2019-10-14T19:20:00Z"/>
          <w:rFonts w:asciiTheme="minorHAnsi" w:eastAsiaTheme="minorEastAsia" w:hAnsiTheme="minorHAnsi" w:cstheme="minorBidi"/>
          <w:noProof/>
          <w:sz w:val="22"/>
          <w:szCs w:val="22"/>
          <w:lang w:eastAsia="pt-BR"/>
        </w:rPr>
      </w:pPr>
      <w:del w:id="1282" w:author="Ryan Lemos" w:date="2019-10-14T19:20:00Z">
        <w:r w:rsidDel="001864F9">
          <w:rPr>
            <w:noProof/>
          </w:rPr>
          <w:delText>3.6.1.2</w:delText>
        </w:r>
        <w:r w:rsidDel="001864F9">
          <w:rPr>
            <w:rFonts w:asciiTheme="minorHAnsi" w:eastAsiaTheme="minorEastAsia" w:hAnsiTheme="minorHAnsi" w:cstheme="minorBidi"/>
            <w:noProof/>
            <w:sz w:val="22"/>
            <w:szCs w:val="22"/>
            <w:lang w:eastAsia="pt-BR"/>
          </w:rPr>
          <w:tab/>
        </w:r>
        <w:r w:rsidDel="001864F9">
          <w:rPr>
            <w:noProof/>
          </w:rPr>
          <w:delText>Administrador</w:delText>
        </w:r>
        <w:r w:rsidDel="001864F9">
          <w:rPr>
            <w:noProof/>
          </w:rPr>
          <w:tab/>
          <w:delText>66</w:delText>
        </w:r>
      </w:del>
    </w:p>
    <w:p w14:paraId="775233C8" w14:textId="50B686F2" w:rsidR="001864F9" w:rsidDel="001864F9" w:rsidRDefault="001864F9">
      <w:pPr>
        <w:pStyle w:val="Sumrio4"/>
        <w:tabs>
          <w:tab w:val="left" w:pos="1200"/>
          <w:tab w:val="right" w:leader="dot" w:pos="9061"/>
        </w:tabs>
        <w:rPr>
          <w:del w:id="1283" w:author="Ryan Lemos" w:date="2019-10-14T19:20:00Z"/>
          <w:rFonts w:asciiTheme="minorHAnsi" w:eastAsiaTheme="minorEastAsia" w:hAnsiTheme="minorHAnsi" w:cstheme="minorBidi"/>
          <w:noProof/>
          <w:sz w:val="22"/>
          <w:szCs w:val="22"/>
          <w:lang w:eastAsia="pt-BR"/>
        </w:rPr>
      </w:pPr>
      <w:del w:id="1284" w:author="Ryan Lemos" w:date="2019-10-14T19:20:00Z">
        <w:r w:rsidDel="001864F9">
          <w:rPr>
            <w:noProof/>
          </w:rPr>
          <w:delText>3.6.1.3</w:delText>
        </w:r>
        <w:r w:rsidDel="001864F9">
          <w:rPr>
            <w:rFonts w:asciiTheme="minorHAnsi" w:eastAsiaTheme="minorEastAsia" w:hAnsiTheme="minorHAnsi" w:cstheme="minorBidi"/>
            <w:noProof/>
            <w:sz w:val="22"/>
            <w:szCs w:val="22"/>
            <w:lang w:eastAsia="pt-BR"/>
          </w:rPr>
          <w:tab/>
        </w:r>
        <w:r w:rsidDel="001864F9">
          <w:rPr>
            <w:noProof/>
          </w:rPr>
          <w:delText>Professor</w:delText>
        </w:r>
        <w:r w:rsidDel="001864F9">
          <w:rPr>
            <w:noProof/>
          </w:rPr>
          <w:tab/>
          <w:delText>70</w:delText>
        </w:r>
      </w:del>
    </w:p>
    <w:p w14:paraId="27997AFD" w14:textId="351CB2D5" w:rsidR="001864F9" w:rsidDel="001864F9" w:rsidRDefault="001864F9">
      <w:pPr>
        <w:pStyle w:val="Sumrio4"/>
        <w:tabs>
          <w:tab w:val="left" w:pos="1200"/>
          <w:tab w:val="right" w:leader="dot" w:pos="9061"/>
        </w:tabs>
        <w:rPr>
          <w:del w:id="1285" w:author="Ryan Lemos" w:date="2019-10-14T19:20:00Z"/>
          <w:rFonts w:asciiTheme="minorHAnsi" w:eastAsiaTheme="minorEastAsia" w:hAnsiTheme="minorHAnsi" w:cstheme="minorBidi"/>
          <w:noProof/>
          <w:sz w:val="22"/>
          <w:szCs w:val="22"/>
          <w:lang w:eastAsia="pt-BR"/>
        </w:rPr>
      </w:pPr>
      <w:del w:id="1286" w:author="Ryan Lemos" w:date="2019-10-14T19:20:00Z">
        <w:r w:rsidDel="001864F9">
          <w:rPr>
            <w:noProof/>
          </w:rPr>
          <w:delText>3.6.1.4</w:delText>
        </w:r>
        <w:r w:rsidDel="001864F9">
          <w:rPr>
            <w:rFonts w:asciiTheme="minorHAnsi" w:eastAsiaTheme="minorEastAsia" w:hAnsiTheme="minorHAnsi" w:cstheme="minorBidi"/>
            <w:noProof/>
            <w:sz w:val="22"/>
            <w:szCs w:val="22"/>
            <w:lang w:eastAsia="pt-BR"/>
          </w:rPr>
          <w:tab/>
        </w:r>
        <w:r w:rsidDel="001864F9">
          <w:rPr>
            <w:noProof/>
          </w:rPr>
          <w:delText>Estórias dos alunos</w:delText>
        </w:r>
        <w:r w:rsidDel="001864F9">
          <w:rPr>
            <w:noProof/>
          </w:rPr>
          <w:tab/>
          <w:delText>82</w:delText>
        </w:r>
      </w:del>
    </w:p>
    <w:p w14:paraId="46101526" w14:textId="24794AC8" w:rsidR="001864F9" w:rsidDel="001864F9" w:rsidRDefault="001864F9">
      <w:pPr>
        <w:pStyle w:val="Sumrio2"/>
        <w:tabs>
          <w:tab w:val="left" w:pos="1200"/>
          <w:tab w:val="right" w:leader="dot" w:pos="9061"/>
        </w:tabs>
        <w:rPr>
          <w:del w:id="1287" w:author="Ryan Lemos" w:date="2019-10-14T19:20:00Z"/>
          <w:rFonts w:asciiTheme="minorHAnsi" w:eastAsiaTheme="minorEastAsia" w:hAnsiTheme="minorHAnsi" w:cstheme="minorBidi"/>
          <w:caps w:val="0"/>
          <w:noProof/>
          <w:sz w:val="22"/>
          <w:szCs w:val="22"/>
          <w:lang w:eastAsia="pt-BR"/>
        </w:rPr>
      </w:pPr>
      <w:del w:id="1288" w:author="Ryan Lemos" w:date="2019-10-14T19:20:00Z">
        <w:r w:rsidDel="001864F9">
          <w:rPr>
            <w:noProof/>
          </w:rPr>
          <w:delText>3.7</w:delText>
        </w:r>
        <w:r w:rsidDel="001864F9">
          <w:rPr>
            <w:rFonts w:asciiTheme="minorHAnsi" w:eastAsiaTheme="minorEastAsia" w:hAnsiTheme="minorHAnsi" w:cstheme="minorBidi"/>
            <w:caps w:val="0"/>
            <w:noProof/>
            <w:sz w:val="22"/>
            <w:szCs w:val="22"/>
            <w:lang w:eastAsia="pt-BR"/>
          </w:rPr>
          <w:tab/>
        </w:r>
        <w:r w:rsidDel="001864F9">
          <w:rPr>
            <w:noProof/>
          </w:rPr>
          <w:delText>Release 2 – Banco de questões</w:delText>
        </w:r>
        <w:r w:rsidDel="001864F9">
          <w:rPr>
            <w:noProof/>
          </w:rPr>
          <w:tab/>
          <w:delText>87</w:delText>
        </w:r>
      </w:del>
    </w:p>
    <w:p w14:paraId="72083974" w14:textId="6155B9E1" w:rsidR="001864F9" w:rsidDel="001864F9" w:rsidRDefault="001864F9">
      <w:pPr>
        <w:pStyle w:val="Sumrio3"/>
        <w:rPr>
          <w:del w:id="1289" w:author="Ryan Lemos" w:date="2019-10-14T19:20:00Z"/>
          <w:rFonts w:asciiTheme="minorHAnsi" w:eastAsiaTheme="minorEastAsia" w:hAnsiTheme="minorHAnsi" w:cstheme="minorBidi"/>
          <w:b w:val="0"/>
          <w:iCs w:val="0"/>
          <w:noProof/>
          <w:sz w:val="22"/>
          <w:szCs w:val="22"/>
          <w:lang w:eastAsia="pt-BR"/>
        </w:rPr>
      </w:pPr>
      <w:del w:id="1290" w:author="Ryan Lemos" w:date="2019-10-14T19:20:00Z">
        <w:r w:rsidDel="001864F9">
          <w:rPr>
            <w:noProof/>
          </w:rPr>
          <w:delText>3.7.1</w:delText>
        </w:r>
        <w:r w:rsidDel="001864F9">
          <w:rPr>
            <w:rFonts w:asciiTheme="minorHAnsi" w:eastAsiaTheme="minorEastAsia" w:hAnsiTheme="minorHAnsi" w:cstheme="minorBidi"/>
            <w:b w:val="0"/>
            <w:iCs w:val="0"/>
            <w:noProof/>
            <w:sz w:val="22"/>
            <w:szCs w:val="22"/>
            <w:lang w:eastAsia="pt-BR"/>
          </w:rPr>
          <w:tab/>
        </w:r>
        <w:r w:rsidDel="001864F9">
          <w:rPr>
            <w:noProof/>
          </w:rPr>
          <w:delText>Sistema desenvolvido</w:delText>
        </w:r>
        <w:r w:rsidDel="001864F9">
          <w:rPr>
            <w:noProof/>
          </w:rPr>
          <w:tab/>
          <w:delText>87</w:delText>
        </w:r>
      </w:del>
    </w:p>
    <w:p w14:paraId="40911180" w14:textId="2B23EFD7" w:rsidR="001864F9" w:rsidDel="001864F9" w:rsidRDefault="001864F9">
      <w:pPr>
        <w:pStyle w:val="Sumrio4"/>
        <w:tabs>
          <w:tab w:val="right" w:leader="dot" w:pos="9061"/>
        </w:tabs>
        <w:rPr>
          <w:del w:id="1291" w:author="Ryan Lemos" w:date="2019-10-14T19:20:00Z"/>
          <w:rFonts w:asciiTheme="minorHAnsi" w:eastAsiaTheme="minorEastAsia" w:hAnsiTheme="minorHAnsi" w:cstheme="minorBidi"/>
          <w:noProof/>
          <w:sz w:val="22"/>
          <w:szCs w:val="22"/>
          <w:lang w:eastAsia="pt-BR"/>
        </w:rPr>
      </w:pPr>
      <w:del w:id="1292" w:author="Ryan Lemos" w:date="2019-10-14T19:20:00Z">
        <w:r w:rsidDel="001864F9">
          <w:rPr>
            <w:rFonts w:asciiTheme="minorHAnsi" w:eastAsiaTheme="minorEastAsia" w:hAnsiTheme="minorHAnsi" w:cstheme="minorBidi"/>
            <w:noProof/>
            <w:sz w:val="22"/>
            <w:szCs w:val="22"/>
            <w:lang w:eastAsia="pt-BR"/>
          </w:rPr>
          <w:tab/>
        </w:r>
        <w:r w:rsidDel="001864F9">
          <w:rPr>
            <w:noProof/>
          </w:rPr>
          <w:delText>Professor</w:delText>
        </w:r>
        <w:r w:rsidDel="001864F9">
          <w:rPr>
            <w:noProof/>
          </w:rPr>
          <w:tab/>
          <w:delText>88</w:delText>
        </w:r>
      </w:del>
    </w:p>
    <w:p w14:paraId="185926CE" w14:textId="531E8123" w:rsidR="001864F9" w:rsidDel="001864F9" w:rsidRDefault="001864F9">
      <w:pPr>
        <w:pStyle w:val="Sumrio4"/>
        <w:tabs>
          <w:tab w:val="right" w:leader="dot" w:pos="9061"/>
        </w:tabs>
        <w:rPr>
          <w:del w:id="1293" w:author="Ryan Lemos" w:date="2019-10-14T19:20:00Z"/>
          <w:rFonts w:asciiTheme="minorHAnsi" w:eastAsiaTheme="minorEastAsia" w:hAnsiTheme="minorHAnsi" w:cstheme="minorBidi"/>
          <w:noProof/>
          <w:sz w:val="22"/>
          <w:szCs w:val="22"/>
          <w:lang w:eastAsia="pt-BR"/>
        </w:rPr>
      </w:pPr>
      <w:del w:id="1294" w:author="Ryan Lemos" w:date="2019-10-14T19:20:00Z">
        <w:r w:rsidDel="001864F9">
          <w:rPr>
            <w:noProof/>
          </w:rPr>
          <w:delText>3.7.1.1</w:delText>
        </w:r>
        <w:r w:rsidDel="001864F9">
          <w:rPr>
            <w:noProof/>
          </w:rPr>
          <w:tab/>
          <w:delText>88</w:delText>
        </w:r>
      </w:del>
    </w:p>
    <w:p w14:paraId="2F32755E" w14:textId="6E0CAE6A" w:rsidR="001864F9" w:rsidDel="001864F9" w:rsidRDefault="001864F9">
      <w:pPr>
        <w:pStyle w:val="Sumrio4"/>
        <w:tabs>
          <w:tab w:val="left" w:pos="1200"/>
          <w:tab w:val="right" w:leader="dot" w:pos="9061"/>
        </w:tabs>
        <w:rPr>
          <w:del w:id="1295" w:author="Ryan Lemos" w:date="2019-10-14T19:20:00Z"/>
          <w:rFonts w:asciiTheme="minorHAnsi" w:eastAsiaTheme="minorEastAsia" w:hAnsiTheme="minorHAnsi" w:cstheme="minorBidi"/>
          <w:noProof/>
          <w:sz w:val="22"/>
          <w:szCs w:val="22"/>
          <w:lang w:eastAsia="pt-BR"/>
        </w:rPr>
      </w:pPr>
      <w:del w:id="1296" w:author="Ryan Lemos" w:date="2019-10-14T19:20:00Z">
        <w:r w:rsidDel="001864F9">
          <w:rPr>
            <w:noProof/>
          </w:rPr>
          <w:delText>3.7.1.2</w:delText>
        </w:r>
        <w:r w:rsidDel="001864F9">
          <w:rPr>
            <w:rFonts w:asciiTheme="minorHAnsi" w:eastAsiaTheme="minorEastAsia" w:hAnsiTheme="minorHAnsi" w:cstheme="minorBidi"/>
            <w:noProof/>
            <w:sz w:val="22"/>
            <w:szCs w:val="22"/>
            <w:lang w:eastAsia="pt-BR"/>
          </w:rPr>
          <w:tab/>
        </w:r>
        <w:r w:rsidDel="001864F9">
          <w:rPr>
            <w:noProof/>
          </w:rPr>
          <w:delText>Aluno</w:delText>
        </w:r>
        <w:r w:rsidDel="001864F9">
          <w:rPr>
            <w:noProof/>
          </w:rPr>
          <w:tab/>
          <w:delText>113</w:delText>
        </w:r>
      </w:del>
    </w:p>
    <w:p w14:paraId="3DCD6A65" w14:textId="78CC44FD" w:rsidR="001864F9" w:rsidDel="001864F9" w:rsidRDefault="001864F9">
      <w:pPr>
        <w:pStyle w:val="Sumrio2"/>
        <w:tabs>
          <w:tab w:val="left" w:pos="1200"/>
          <w:tab w:val="right" w:leader="dot" w:pos="9061"/>
        </w:tabs>
        <w:rPr>
          <w:del w:id="1297" w:author="Ryan Lemos" w:date="2019-10-14T19:20:00Z"/>
          <w:rFonts w:asciiTheme="minorHAnsi" w:eastAsiaTheme="minorEastAsia" w:hAnsiTheme="minorHAnsi" w:cstheme="minorBidi"/>
          <w:caps w:val="0"/>
          <w:noProof/>
          <w:sz w:val="22"/>
          <w:szCs w:val="22"/>
          <w:lang w:eastAsia="pt-BR"/>
        </w:rPr>
      </w:pPr>
      <w:del w:id="1298" w:author="Ryan Lemos" w:date="2019-10-14T19:20:00Z">
        <w:r w:rsidDel="001864F9">
          <w:rPr>
            <w:noProof/>
          </w:rPr>
          <w:delText>3.8</w:delText>
        </w:r>
        <w:r w:rsidDel="001864F9">
          <w:rPr>
            <w:rFonts w:asciiTheme="minorHAnsi" w:eastAsiaTheme="minorEastAsia" w:hAnsiTheme="minorHAnsi" w:cstheme="minorBidi"/>
            <w:caps w:val="0"/>
            <w:noProof/>
            <w:sz w:val="22"/>
            <w:szCs w:val="22"/>
            <w:lang w:eastAsia="pt-BR"/>
          </w:rPr>
          <w:tab/>
        </w:r>
        <w:r w:rsidDel="001864F9">
          <w:rPr>
            <w:noProof/>
          </w:rPr>
          <w:delText>Release 3 – Complementos</w:delText>
        </w:r>
        <w:r w:rsidDel="001864F9">
          <w:rPr>
            <w:noProof/>
          </w:rPr>
          <w:tab/>
          <w:delText>117</w:delText>
        </w:r>
      </w:del>
    </w:p>
    <w:p w14:paraId="0C7776F7" w14:textId="78CFADC2" w:rsidR="001864F9" w:rsidDel="001864F9" w:rsidRDefault="001864F9">
      <w:pPr>
        <w:pStyle w:val="Sumrio3"/>
        <w:rPr>
          <w:del w:id="1299" w:author="Ryan Lemos" w:date="2019-10-14T19:20:00Z"/>
          <w:rFonts w:asciiTheme="minorHAnsi" w:eastAsiaTheme="minorEastAsia" w:hAnsiTheme="minorHAnsi" w:cstheme="minorBidi"/>
          <w:b w:val="0"/>
          <w:iCs w:val="0"/>
          <w:noProof/>
          <w:sz w:val="22"/>
          <w:szCs w:val="22"/>
          <w:lang w:eastAsia="pt-BR"/>
        </w:rPr>
      </w:pPr>
      <w:del w:id="1300" w:author="Ryan Lemos" w:date="2019-10-14T19:20:00Z">
        <w:r w:rsidDel="001864F9">
          <w:rPr>
            <w:noProof/>
          </w:rPr>
          <w:delText>3.8.1</w:delText>
        </w:r>
        <w:r w:rsidDel="001864F9">
          <w:rPr>
            <w:rFonts w:asciiTheme="minorHAnsi" w:eastAsiaTheme="minorEastAsia" w:hAnsiTheme="minorHAnsi" w:cstheme="minorBidi"/>
            <w:b w:val="0"/>
            <w:iCs w:val="0"/>
            <w:noProof/>
            <w:sz w:val="22"/>
            <w:szCs w:val="22"/>
            <w:lang w:eastAsia="pt-BR"/>
          </w:rPr>
          <w:tab/>
        </w:r>
        <w:r w:rsidDel="001864F9">
          <w:rPr>
            <w:noProof/>
          </w:rPr>
          <w:delText>Sistema desenvolvido</w:delText>
        </w:r>
        <w:r w:rsidDel="001864F9">
          <w:rPr>
            <w:noProof/>
          </w:rPr>
          <w:tab/>
          <w:delText>118</w:delText>
        </w:r>
      </w:del>
    </w:p>
    <w:p w14:paraId="5E1BA623" w14:textId="3FD87CB9" w:rsidR="001864F9" w:rsidDel="001864F9" w:rsidRDefault="001864F9">
      <w:pPr>
        <w:pStyle w:val="Sumrio4"/>
        <w:tabs>
          <w:tab w:val="left" w:pos="1200"/>
          <w:tab w:val="right" w:leader="dot" w:pos="9061"/>
        </w:tabs>
        <w:rPr>
          <w:del w:id="1301" w:author="Ryan Lemos" w:date="2019-10-14T19:20:00Z"/>
          <w:rFonts w:asciiTheme="minorHAnsi" w:eastAsiaTheme="minorEastAsia" w:hAnsiTheme="minorHAnsi" w:cstheme="minorBidi"/>
          <w:noProof/>
          <w:sz w:val="22"/>
          <w:szCs w:val="22"/>
          <w:lang w:eastAsia="pt-BR"/>
        </w:rPr>
      </w:pPr>
      <w:del w:id="1302" w:author="Ryan Lemos" w:date="2019-10-14T19:20:00Z">
        <w:r w:rsidDel="001864F9">
          <w:rPr>
            <w:noProof/>
          </w:rPr>
          <w:delText>3.8.1.1</w:delText>
        </w:r>
        <w:r w:rsidDel="001864F9">
          <w:rPr>
            <w:rFonts w:asciiTheme="minorHAnsi" w:eastAsiaTheme="minorEastAsia" w:hAnsiTheme="minorHAnsi" w:cstheme="minorBidi"/>
            <w:noProof/>
            <w:sz w:val="22"/>
            <w:szCs w:val="22"/>
            <w:lang w:eastAsia="pt-BR"/>
          </w:rPr>
          <w:tab/>
        </w:r>
        <w:r w:rsidDel="001864F9">
          <w:rPr>
            <w:noProof/>
          </w:rPr>
          <w:delText>Professor</w:delText>
        </w:r>
        <w:r w:rsidDel="001864F9">
          <w:rPr>
            <w:noProof/>
          </w:rPr>
          <w:tab/>
          <w:delText>118</w:delText>
        </w:r>
      </w:del>
    </w:p>
    <w:p w14:paraId="65C186B2" w14:textId="3E3A65F9" w:rsidR="001864F9" w:rsidDel="001864F9" w:rsidRDefault="001864F9">
      <w:pPr>
        <w:pStyle w:val="Sumrio4"/>
        <w:tabs>
          <w:tab w:val="left" w:pos="1200"/>
          <w:tab w:val="right" w:leader="dot" w:pos="9061"/>
        </w:tabs>
        <w:rPr>
          <w:del w:id="1303" w:author="Ryan Lemos" w:date="2019-10-14T19:20:00Z"/>
          <w:rFonts w:asciiTheme="minorHAnsi" w:eastAsiaTheme="minorEastAsia" w:hAnsiTheme="minorHAnsi" w:cstheme="minorBidi"/>
          <w:noProof/>
          <w:sz w:val="22"/>
          <w:szCs w:val="22"/>
          <w:lang w:eastAsia="pt-BR"/>
        </w:rPr>
      </w:pPr>
      <w:del w:id="1304" w:author="Ryan Lemos" w:date="2019-10-14T19:20:00Z">
        <w:r w:rsidDel="001864F9">
          <w:rPr>
            <w:noProof/>
          </w:rPr>
          <w:delText>3.8.1.2</w:delText>
        </w:r>
        <w:r w:rsidDel="001864F9">
          <w:rPr>
            <w:rFonts w:asciiTheme="minorHAnsi" w:eastAsiaTheme="minorEastAsia" w:hAnsiTheme="minorHAnsi" w:cstheme="minorBidi"/>
            <w:noProof/>
            <w:sz w:val="22"/>
            <w:szCs w:val="22"/>
            <w:lang w:eastAsia="pt-BR"/>
          </w:rPr>
          <w:tab/>
        </w:r>
        <w:r w:rsidDel="001864F9">
          <w:rPr>
            <w:noProof/>
          </w:rPr>
          <w:delText>Aluno</w:delText>
        </w:r>
        <w:r w:rsidDel="001864F9">
          <w:rPr>
            <w:noProof/>
          </w:rPr>
          <w:tab/>
          <w:delText>119</w:delText>
        </w:r>
      </w:del>
    </w:p>
    <w:p w14:paraId="4C594FC7" w14:textId="7A97DF1C" w:rsidR="001864F9" w:rsidDel="001864F9" w:rsidRDefault="001864F9">
      <w:pPr>
        <w:pStyle w:val="Sumrio2"/>
        <w:tabs>
          <w:tab w:val="left" w:pos="1200"/>
          <w:tab w:val="right" w:leader="dot" w:pos="9061"/>
        </w:tabs>
        <w:rPr>
          <w:del w:id="1305" w:author="Ryan Lemos" w:date="2019-10-14T19:20:00Z"/>
          <w:rFonts w:asciiTheme="minorHAnsi" w:eastAsiaTheme="minorEastAsia" w:hAnsiTheme="minorHAnsi" w:cstheme="minorBidi"/>
          <w:caps w:val="0"/>
          <w:noProof/>
          <w:sz w:val="22"/>
          <w:szCs w:val="22"/>
          <w:lang w:eastAsia="pt-BR"/>
        </w:rPr>
      </w:pPr>
      <w:del w:id="1306" w:author="Ryan Lemos" w:date="2019-10-14T19:20:00Z">
        <w:r w:rsidDel="001864F9">
          <w:rPr>
            <w:noProof/>
          </w:rPr>
          <w:delText>3.9</w:delText>
        </w:r>
        <w:r w:rsidDel="001864F9">
          <w:rPr>
            <w:rFonts w:asciiTheme="minorHAnsi" w:eastAsiaTheme="minorEastAsia" w:hAnsiTheme="minorHAnsi" w:cstheme="minorBidi"/>
            <w:caps w:val="0"/>
            <w:noProof/>
            <w:sz w:val="22"/>
            <w:szCs w:val="22"/>
            <w:lang w:eastAsia="pt-BR"/>
          </w:rPr>
          <w:tab/>
        </w:r>
        <w:r w:rsidDel="001864F9">
          <w:rPr>
            <w:noProof/>
          </w:rPr>
          <w:delText>Aplicação da metodologia XP no desenvolvimento</w:delText>
        </w:r>
        <w:r w:rsidDel="001864F9">
          <w:rPr>
            <w:noProof/>
          </w:rPr>
          <w:tab/>
          <w:delText>121</w:delText>
        </w:r>
      </w:del>
    </w:p>
    <w:p w14:paraId="19565B77" w14:textId="603793C3" w:rsidR="001864F9" w:rsidDel="001864F9" w:rsidRDefault="001864F9">
      <w:pPr>
        <w:pStyle w:val="Sumrio3"/>
        <w:rPr>
          <w:del w:id="1307" w:author="Ryan Lemos" w:date="2019-10-14T19:20:00Z"/>
          <w:rFonts w:asciiTheme="minorHAnsi" w:eastAsiaTheme="minorEastAsia" w:hAnsiTheme="minorHAnsi" w:cstheme="minorBidi"/>
          <w:b w:val="0"/>
          <w:iCs w:val="0"/>
          <w:noProof/>
          <w:sz w:val="22"/>
          <w:szCs w:val="22"/>
          <w:lang w:eastAsia="pt-BR"/>
        </w:rPr>
      </w:pPr>
      <w:del w:id="1308" w:author="Ryan Lemos" w:date="2019-10-14T19:20:00Z">
        <w:r w:rsidDel="001864F9">
          <w:rPr>
            <w:noProof/>
          </w:rPr>
          <w:delText>3.9.1</w:delText>
        </w:r>
        <w:r w:rsidDel="001864F9">
          <w:rPr>
            <w:rFonts w:asciiTheme="minorHAnsi" w:eastAsiaTheme="minorEastAsia" w:hAnsiTheme="minorHAnsi" w:cstheme="minorBidi"/>
            <w:b w:val="0"/>
            <w:iCs w:val="0"/>
            <w:noProof/>
            <w:sz w:val="22"/>
            <w:szCs w:val="22"/>
            <w:lang w:eastAsia="pt-BR"/>
          </w:rPr>
          <w:tab/>
        </w:r>
        <w:r w:rsidDel="001864F9">
          <w:rPr>
            <w:noProof/>
          </w:rPr>
          <w:delText>Testes</w:delText>
        </w:r>
        <w:r w:rsidDel="001864F9">
          <w:rPr>
            <w:noProof/>
          </w:rPr>
          <w:tab/>
          <w:delText>122</w:delText>
        </w:r>
      </w:del>
    </w:p>
    <w:p w14:paraId="20FF935D" w14:textId="57FB8E7C" w:rsidR="001864F9" w:rsidDel="001864F9" w:rsidRDefault="001864F9">
      <w:pPr>
        <w:pStyle w:val="Sumrio1"/>
        <w:tabs>
          <w:tab w:val="left" w:pos="1200"/>
          <w:tab w:val="right" w:leader="dot" w:pos="9061"/>
        </w:tabs>
        <w:rPr>
          <w:del w:id="1309" w:author="Ryan Lemos" w:date="2019-10-14T19:20:00Z"/>
          <w:rFonts w:asciiTheme="minorHAnsi" w:eastAsiaTheme="minorEastAsia" w:hAnsiTheme="minorHAnsi" w:cstheme="minorBidi"/>
          <w:b w:val="0"/>
          <w:bCs w:val="0"/>
          <w:caps w:val="0"/>
          <w:noProof/>
          <w:sz w:val="22"/>
          <w:szCs w:val="22"/>
          <w:lang w:eastAsia="pt-BR"/>
        </w:rPr>
      </w:pPr>
      <w:del w:id="1310" w:author="Ryan Lemos" w:date="2019-10-14T19:20:00Z">
        <w:r w:rsidDel="001864F9">
          <w:rPr>
            <w:noProof/>
          </w:rPr>
          <w:delText>4</w:delText>
        </w:r>
        <w:r w:rsidDel="001864F9">
          <w:rPr>
            <w:rFonts w:asciiTheme="minorHAnsi" w:eastAsiaTheme="minorEastAsia" w:hAnsiTheme="minorHAnsi" w:cstheme="minorBidi"/>
            <w:b w:val="0"/>
            <w:bCs w:val="0"/>
            <w:caps w:val="0"/>
            <w:noProof/>
            <w:sz w:val="22"/>
            <w:szCs w:val="22"/>
            <w:lang w:eastAsia="pt-BR"/>
          </w:rPr>
          <w:tab/>
        </w:r>
        <w:r w:rsidDel="001864F9">
          <w:rPr>
            <w:noProof/>
          </w:rPr>
          <w:delText>Utilização do ambiente</w:delText>
        </w:r>
        <w:r w:rsidDel="001864F9">
          <w:rPr>
            <w:noProof/>
          </w:rPr>
          <w:tab/>
          <w:delText>125</w:delText>
        </w:r>
      </w:del>
    </w:p>
    <w:p w14:paraId="07C513EE" w14:textId="2750D23A" w:rsidR="001864F9" w:rsidDel="001864F9" w:rsidRDefault="001864F9">
      <w:pPr>
        <w:pStyle w:val="Sumrio1"/>
        <w:tabs>
          <w:tab w:val="left" w:pos="1200"/>
          <w:tab w:val="right" w:leader="dot" w:pos="9061"/>
        </w:tabs>
        <w:rPr>
          <w:del w:id="1311" w:author="Ryan Lemos" w:date="2019-10-14T19:20:00Z"/>
          <w:rFonts w:asciiTheme="minorHAnsi" w:eastAsiaTheme="minorEastAsia" w:hAnsiTheme="minorHAnsi" w:cstheme="minorBidi"/>
          <w:b w:val="0"/>
          <w:bCs w:val="0"/>
          <w:caps w:val="0"/>
          <w:noProof/>
          <w:sz w:val="22"/>
          <w:szCs w:val="22"/>
          <w:lang w:eastAsia="pt-BR"/>
        </w:rPr>
      </w:pPr>
      <w:del w:id="1312" w:author="Ryan Lemos" w:date="2019-10-14T19:20:00Z">
        <w:r w:rsidDel="001864F9">
          <w:rPr>
            <w:noProof/>
          </w:rPr>
          <w:delText>5</w:delText>
        </w:r>
        <w:r w:rsidDel="001864F9">
          <w:rPr>
            <w:rFonts w:asciiTheme="minorHAnsi" w:eastAsiaTheme="minorEastAsia" w:hAnsiTheme="minorHAnsi" w:cstheme="minorBidi"/>
            <w:b w:val="0"/>
            <w:bCs w:val="0"/>
            <w:caps w:val="0"/>
            <w:noProof/>
            <w:sz w:val="22"/>
            <w:szCs w:val="22"/>
            <w:lang w:eastAsia="pt-BR"/>
          </w:rPr>
          <w:tab/>
        </w:r>
        <w:r w:rsidDel="001864F9">
          <w:rPr>
            <w:noProof/>
          </w:rPr>
          <w:delText>Considerações finais</w:delText>
        </w:r>
        <w:r w:rsidDel="001864F9">
          <w:rPr>
            <w:noProof/>
          </w:rPr>
          <w:tab/>
          <w:delText>126</w:delText>
        </w:r>
      </w:del>
    </w:p>
    <w:p w14:paraId="2E9A4D54" w14:textId="5642203E" w:rsidR="001864F9" w:rsidDel="001864F9" w:rsidRDefault="001864F9">
      <w:pPr>
        <w:pStyle w:val="Sumrio2"/>
        <w:tabs>
          <w:tab w:val="left" w:pos="1200"/>
          <w:tab w:val="right" w:leader="dot" w:pos="9061"/>
        </w:tabs>
        <w:rPr>
          <w:del w:id="1313" w:author="Ryan Lemos" w:date="2019-10-14T19:20:00Z"/>
          <w:rFonts w:asciiTheme="minorHAnsi" w:eastAsiaTheme="minorEastAsia" w:hAnsiTheme="minorHAnsi" w:cstheme="minorBidi"/>
          <w:caps w:val="0"/>
          <w:noProof/>
          <w:sz w:val="22"/>
          <w:szCs w:val="22"/>
          <w:lang w:eastAsia="pt-BR"/>
        </w:rPr>
      </w:pPr>
      <w:del w:id="1314" w:author="Ryan Lemos" w:date="2019-10-14T19:20:00Z">
        <w:r w:rsidRPr="001864F9" w:rsidDel="001864F9">
          <w:rPr>
            <w:caps w:val="0"/>
            <w:noProof/>
            <w:rPrChange w:id="1315" w:author="Ryan Lemos" w:date="2019-10-14T19:19:00Z">
              <w:rPr>
                <w:caps w:val="0"/>
                <w:noProof/>
                <w:lang w:val="en-US"/>
              </w:rPr>
            </w:rPrChange>
          </w:rPr>
          <w:delText>5.1</w:delText>
        </w:r>
        <w:r w:rsidDel="001864F9">
          <w:rPr>
            <w:rFonts w:asciiTheme="minorHAnsi" w:eastAsiaTheme="minorEastAsia" w:hAnsiTheme="minorHAnsi" w:cstheme="minorBidi"/>
            <w:caps w:val="0"/>
            <w:noProof/>
            <w:sz w:val="22"/>
            <w:szCs w:val="22"/>
            <w:lang w:eastAsia="pt-BR"/>
          </w:rPr>
          <w:tab/>
        </w:r>
        <w:r w:rsidDel="001864F9">
          <w:rPr>
            <w:noProof/>
          </w:rPr>
          <w:delText>Trabalhos futuros</w:delText>
        </w:r>
        <w:r w:rsidDel="001864F9">
          <w:rPr>
            <w:noProof/>
          </w:rPr>
          <w:tab/>
          <w:delText>126</w:delText>
        </w:r>
      </w:del>
    </w:p>
    <w:p w14:paraId="70956E5F" w14:textId="6730C690" w:rsidR="001864F9" w:rsidDel="001864F9" w:rsidRDefault="001864F9">
      <w:pPr>
        <w:pStyle w:val="Sumrio1"/>
        <w:tabs>
          <w:tab w:val="right" w:leader="dot" w:pos="9061"/>
        </w:tabs>
        <w:rPr>
          <w:del w:id="1316" w:author="Ryan Lemos" w:date="2019-10-14T19:20:00Z"/>
          <w:rFonts w:asciiTheme="minorHAnsi" w:eastAsiaTheme="minorEastAsia" w:hAnsiTheme="minorHAnsi" w:cstheme="minorBidi"/>
          <w:b w:val="0"/>
          <w:bCs w:val="0"/>
          <w:caps w:val="0"/>
          <w:noProof/>
          <w:sz w:val="22"/>
          <w:szCs w:val="22"/>
          <w:lang w:eastAsia="pt-BR"/>
        </w:rPr>
      </w:pPr>
      <w:del w:id="1317" w:author="Ryan Lemos" w:date="2019-10-14T19:20:00Z">
        <w:r w:rsidDel="001864F9">
          <w:rPr>
            <w:noProof/>
          </w:rPr>
          <w:delText>Referências</w:delText>
        </w:r>
        <w:r w:rsidDel="001864F9">
          <w:rPr>
            <w:noProof/>
          </w:rPr>
          <w:tab/>
          <w:delText>127</w:delText>
        </w:r>
      </w:del>
    </w:p>
    <w:p w14:paraId="2FB83111" w14:textId="6FB381F8" w:rsidR="001864F9" w:rsidDel="001864F9" w:rsidRDefault="001864F9">
      <w:pPr>
        <w:pStyle w:val="Sumrio1"/>
        <w:tabs>
          <w:tab w:val="right" w:leader="dot" w:pos="9061"/>
        </w:tabs>
        <w:rPr>
          <w:del w:id="1318" w:author="Ryan Lemos" w:date="2019-10-14T19:20:00Z"/>
          <w:rFonts w:asciiTheme="minorHAnsi" w:eastAsiaTheme="minorEastAsia" w:hAnsiTheme="minorHAnsi" w:cstheme="minorBidi"/>
          <w:b w:val="0"/>
          <w:bCs w:val="0"/>
          <w:caps w:val="0"/>
          <w:noProof/>
          <w:sz w:val="22"/>
          <w:szCs w:val="22"/>
          <w:lang w:eastAsia="pt-BR"/>
        </w:rPr>
      </w:pPr>
      <w:del w:id="1319" w:author="Ryan Lemos" w:date="2019-10-14T19:20:00Z">
        <w:r w:rsidDel="001864F9">
          <w:rPr>
            <w:noProof/>
          </w:rPr>
          <w:delText>Apendice A - carta de pedido de permissão para uso de informações da escola International language center</w:delText>
        </w:r>
        <w:r w:rsidDel="001864F9">
          <w:rPr>
            <w:noProof/>
          </w:rPr>
          <w:tab/>
          <w:delText>131</w:delText>
        </w:r>
      </w:del>
    </w:p>
    <w:p w14:paraId="709276DE" w14:textId="02137EF1" w:rsidR="00054B21" w:rsidDel="00EA672B" w:rsidRDefault="00054B21">
      <w:pPr>
        <w:pStyle w:val="Sumrio1"/>
        <w:tabs>
          <w:tab w:val="left" w:pos="1200"/>
          <w:tab w:val="right" w:leader="dot" w:pos="9061"/>
        </w:tabs>
        <w:rPr>
          <w:del w:id="1320" w:author="Ryan Lemos" w:date="2019-10-07T11:05:00Z"/>
          <w:rFonts w:asciiTheme="minorHAnsi" w:eastAsiaTheme="minorEastAsia" w:hAnsiTheme="minorHAnsi" w:cstheme="minorBidi"/>
          <w:b w:val="0"/>
          <w:bCs w:val="0"/>
          <w:caps w:val="0"/>
          <w:noProof/>
          <w:sz w:val="22"/>
          <w:szCs w:val="22"/>
          <w:lang w:eastAsia="pt-BR"/>
        </w:rPr>
      </w:pPr>
      <w:del w:id="1321" w:author="Ryan Lemos" w:date="2019-10-07T11:05:00Z">
        <w:r w:rsidDel="00EA672B">
          <w:rPr>
            <w:noProof/>
          </w:rPr>
          <w:delText>1</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INTRODUÇÃO</w:delText>
        </w:r>
        <w:r w:rsidDel="00EA672B">
          <w:rPr>
            <w:noProof/>
          </w:rPr>
          <w:tab/>
          <w:delText>13</w:delText>
        </w:r>
      </w:del>
    </w:p>
    <w:p w14:paraId="3DE721CD" w14:textId="64877FAA" w:rsidR="00054B21" w:rsidDel="00EA672B" w:rsidRDefault="00054B21">
      <w:pPr>
        <w:pStyle w:val="Sumrio1"/>
        <w:tabs>
          <w:tab w:val="left" w:pos="1200"/>
          <w:tab w:val="right" w:leader="dot" w:pos="9061"/>
        </w:tabs>
        <w:rPr>
          <w:del w:id="1322" w:author="Ryan Lemos" w:date="2019-10-07T11:05:00Z"/>
          <w:rFonts w:asciiTheme="minorHAnsi" w:eastAsiaTheme="minorEastAsia" w:hAnsiTheme="minorHAnsi" w:cstheme="minorBidi"/>
          <w:b w:val="0"/>
          <w:bCs w:val="0"/>
          <w:caps w:val="0"/>
          <w:noProof/>
          <w:sz w:val="22"/>
          <w:szCs w:val="22"/>
          <w:lang w:eastAsia="pt-BR"/>
        </w:rPr>
      </w:pPr>
      <w:del w:id="1323" w:author="Ryan Lemos" w:date="2019-10-07T11:05:00Z">
        <w:r w:rsidDel="00EA672B">
          <w:rPr>
            <w:noProof/>
          </w:rPr>
          <w:delText>2</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Referencial teórico</w:delText>
        </w:r>
        <w:r w:rsidDel="00EA672B">
          <w:rPr>
            <w:noProof/>
          </w:rPr>
          <w:tab/>
          <w:delText>15</w:delText>
        </w:r>
      </w:del>
    </w:p>
    <w:p w14:paraId="670898C0" w14:textId="1C1474C3" w:rsidR="00054B21" w:rsidDel="00EA672B" w:rsidRDefault="00054B21">
      <w:pPr>
        <w:pStyle w:val="Sumrio2"/>
        <w:tabs>
          <w:tab w:val="left" w:pos="1200"/>
          <w:tab w:val="right" w:leader="dot" w:pos="9061"/>
        </w:tabs>
        <w:rPr>
          <w:del w:id="1324" w:author="Ryan Lemos" w:date="2019-10-07T11:05:00Z"/>
          <w:rFonts w:asciiTheme="minorHAnsi" w:eastAsiaTheme="minorEastAsia" w:hAnsiTheme="minorHAnsi" w:cstheme="minorBidi"/>
          <w:caps w:val="0"/>
          <w:noProof/>
          <w:sz w:val="22"/>
          <w:szCs w:val="22"/>
          <w:lang w:eastAsia="pt-BR"/>
        </w:rPr>
      </w:pPr>
      <w:del w:id="1325" w:author="Ryan Lemos" w:date="2019-10-07T11:05:00Z">
        <w:r w:rsidDel="00EA672B">
          <w:rPr>
            <w:noProof/>
          </w:rPr>
          <w:delText>2.1</w:delText>
        </w:r>
        <w:r w:rsidDel="00EA672B">
          <w:rPr>
            <w:rFonts w:asciiTheme="minorHAnsi" w:eastAsiaTheme="minorEastAsia" w:hAnsiTheme="minorHAnsi" w:cstheme="minorBidi"/>
            <w:caps w:val="0"/>
            <w:noProof/>
            <w:sz w:val="22"/>
            <w:szCs w:val="22"/>
            <w:lang w:eastAsia="pt-BR"/>
          </w:rPr>
          <w:tab/>
        </w:r>
        <w:r w:rsidDel="00EA672B">
          <w:rPr>
            <w:noProof/>
          </w:rPr>
          <w:delText>Educação a distância – ambiente virtual</w:delText>
        </w:r>
        <w:r w:rsidDel="00EA672B">
          <w:rPr>
            <w:noProof/>
          </w:rPr>
          <w:tab/>
          <w:delText>15</w:delText>
        </w:r>
      </w:del>
    </w:p>
    <w:p w14:paraId="4FD8F170" w14:textId="1D88CDCF" w:rsidR="00054B21" w:rsidDel="00EA672B" w:rsidRDefault="00054B21">
      <w:pPr>
        <w:pStyle w:val="Sumrio3"/>
        <w:rPr>
          <w:del w:id="1326" w:author="Ryan Lemos" w:date="2019-10-07T11:05:00Z"/>
          <w:rFonts w:asciiTheme="minorHAnsi" w:eastAsiaTheme="minorEastAsia" w:hAnsiTheme="minorHAnsi" w:cstheme="minorBidi"/>
          <w:b w:val="0"/>
          <w:iCs w:val="0"/>
          <w:noProof/>
          <w:sz w:val="22"/>
          <w:szCs w:val="22"/>
          <w:lang w:eastAsia="pt-BR"/>
        </w:rPr>
      </w:pPr>
      <w:del w:id="1327" w:author="Ryan Lemos" w:date="2019-10-07T11:05:00Z">
        <w:r w:rsidDel="00EA672B">
          <w:rPr>
            <w:noProof/>
          </w:rPr>
          <w:delText>2.1.1</w:delText>
        </w:r>
        <w:r w:rsidDel="00EA672B">
          <w:rPr>
            <w:rFonts w:asciiTheme="minorHAnsi" w:eastAsiaTheme="minorEastAsia" w:hAnsiTheme="minorHAnsi" w:cstheme="minorBidi"/>
            <w:b w:val="0"/>
            <w:iCs w:val="0"/>
            <w:noProof/>
            <w:sz w:val="22"/>
            <w:szCs w:val="22"/>
            <w:lang w:eastAsia="pt-BR"/>
          </w:rPr>
          <w:tab/>
        </w:r>
        <w:r w:rsidDel="00EA672B">
          <w:rPr>
            <w:noProof/>
          </w:rPr>
          <w:delText>Metodologias/sistemas de apoio de ensino de idiomas</w:delText>
        </w:r>
        <w:r w:rsidDel="00EA672B">
          <w:rPr>
            <w:noProof/>
          </w:rPr>
          <w:tab/>
          <w:delText>15</w:delText>
        </w:r>
      </w:del>
    </w:p>
    <w:p w14:paraId="50B340E9" w14:textId="32F2005E" w:rsidR="00054B21" w:rsidDel="00EA672B" w:rsidRDefault="00054B21">
      <w:pPr>
        <w:pStyle w:val="Sumrio2"/>
        <w:tabs>
          <w:tab w:val="left" w:pos="1200"/>
          <w:tab w:val="right" w:leader="dot" w:pos="9061"/>
        </w:tabs>
        <w:rPr>
          <w:del w:id="1328" w:author="Ryan Lemos" w:date="2019-10-07T11:05:00Z"/>
          <w:rFonts w:asciiTheme="minorHAnsi" w:eastAsiaTheme="minorEastAsia" w:hAnsiTheme="minorHAnsi" w:cstheme="minorBidi"/>
          <w:caps w:val="0"/>
          <w:noProof/>
          <w:sz w:val="22"/>
          <w:szCs w:val="22"/>
          <w:lang w:eastAsia="pt-BR"/>
        </w:rPr>
      </w:pPr>
      <w:del w:id="1329" w:author="Ryan Lemos" w:date="2019-10-07T11:05:00Z">
        <w:r w:rsidDel="00EA672B">
          <w:rPr>
            <w:noProof/>
          </w:rPr>
          <w:delText>2.2</w:delText>
        </w:r>
        <w:r w:rsidDel="00EA672B">
          <w:rPr>
            <w:rFonts w:asciiTheme="minorHAnsi" w:eastAsiaTheme="minorEastAsia" w:hAnsiTheme="minorHAnsi" w:cstheme="minorBidi"/>
            <w:caps w:val="0"/>
            <w:noProof/>
            <w:sz w:val="22"/>
            <w:szCs w:val="22"/>
            <w:lang w:eastAsia="pt-BR"/>
          </w:rPr>
          <w:tab/>
        </w:r>
        <w:r w:rsidDel="00EA672B">
          <w:rPr>
            <w:noProof/>
          </w:rPr>
          <w:delText>Desenvolvimento e tecnologias de sistemas Web</w:delText>
        </w:r>
        <w:r w:rsidDel="00EA672B">
          <w:rPr>
            <w:noProof/>
          </w:rPr>
          <w:tab/>
          <w:delText>18</w:delText>
        </w:r>
      </w:del>
    </w:p>
    <w:p w14:paraId="07CE01B7" w14:textId="2CCBB5EA" w:rsidR="00054B21" w:rsidDel="00EA672B" w:rsidRDefault="00054B21">
      <w:pPr>
        <w:pStyle w:val="Sumrio3"/>
        <w:rPr>
          <w:del w:id="1330" w:author="Ryan Lemos" w:date="2019-10-07T11:05:00Z"/>
          <w:rFonts w:asciiTheme="minorHAnsi" w:eastAsiaTheme="minorEastAsia" w:hAnsiTheme="minorHAnsi" w:cstheme="minorBidi"/>
          <w:b w:val="0"/>
          <w:iCs w:val="0"/>
          <w:noProof/>
          <w:sz w:val="22"/>
          <w:szCs w:val="22"/>
          <w:lang w:eastAsia="pt-BR"/>
        </w:rPr>
      </w:pPr>
      <w:del w:id="1331" w:author="Ryan Lemos" w:date="2019-10-07T11:05:00Z">
        <w:r w:rsidDel="00EA672B">
          <w:rPr>
            <w:noProof/>
          </w:rPr>
          <w:delText>2.2.1</w:delText>
        </w:r>
        <w:r w:rsidDel="00EA672B">
          <w:rPr>
            <w:rFonts w:asciiTheme="minorHAnsi" w:eastAsiaTheme="minorEastAsia" w:hAnsiTheme="minorHAnsi" w:cstheme="minorBidi"/>
            <w:b w:val="0"/>
            <w:iCs w:val="0"/>
            <w:noProof/>
            <w:sz w:val="22"/>
            <w:szCs w:val="22"/>
            <w:lang w:eastAsia="pt-BR"/>
          </w:rPr>
          <w:tab/>
        </w:r>
        <w:r w:rsidDel="00EA672B">
          <w:rPr>
            <w:noProof/>
          </w:rPr>
          <w:delText>Controle de acessos</w:delText>
        </w:r>
        <w:r w:rsidDel="00EA672B">
          <w:rPr>
            <w:noProof/>
          </w:rPr>
          <w:tab/>
          <w:delText>19</w:delText>
        </w:r>
      </w:del>
    </w:p>
    <w:p w14:paraId="05247F82" w14:textId="2947D985" w:rsidR="00054B21" w:rsidDel="00EA672B" w:rsidRDefault="00054B21">
      <w:pPr>
        <w:pStyle w:val="Sumrio3"/>
        <w:rPr>
          <w:del w:id="1332" w:author="Ryan Lemos" w:date="2019-10-07T11:05:00Z"/>
          <w:rFonts w:asciiTheme="minorHAnsi" w:eastAsiaTheme="minorEastAsia" w:hAnsiTheme="minorHAnsi" w:cstheme="minorBidi"/>
          <w:b w:val="0"/>
          <w:iCs w:val="0"/>
          <w:noProof/>
          <w:sz w:val="22"/>
          <w:szCs w:val="22"/>
          <w:lang w:eastAsia="pt-BR"/>
        </w:rPr>
      </w:pPr>
      <w:del w:id="1333" w:author="Ryan Lemos" w:date="2019-10-07T11:05:00Z">
        <w:r w:rsidDel="00EA672B">
          <w:rPr>
            <w:noProof/>
          </w:rPr>
          <w:delText>2.2.2</w:delText>
        </w:r>
        <w:r w:rsidDel="00EA672B">
          <w:rPr>
            <w:rFonts w:asciiTheme="minorHAnsi" w:eastAsiaTheme="minorEastAsia" w:hAnsiTheme="minorHAnsi" w:cstheme="minorBidi"/>
            <w:b w:val="0"/>
            <w:iCs w:val="0"/>
            <w:noProof/>
            <w:sz w:val="22"/>
            <w:szCs w:val="22"/>
            <w:lang w:eastAsia="pt-BR"/>
          </w:rPr>
          <w:tab/>
        </w:r>
        <w:r w:rsidDel="00EA672B">
          <w:rPr>
            <w:noProof/>
          </w:rPr>
          <w:delText>Interação humano computador (IHC)</w:delText>
        </w:r>
        <w:r w:rsidDel="00EA672B">
          <w:rPr>
            <w:noProof/>
          </w:rPr>
          <w:tab/>
          <w:delText>19</w:delText>
        </w:r>
      </w:del>
    </w:p>
    <w:p w14:paraId="643C5047" w14:textId="65DB500A" w:rsidR="00054B21" w:rsidDel="00EA672B" w:rsidRDefault="00054B21">
      <w:pPr>
        <w:pStyle w:val="Sumrio3"/>
        <w:rPr>
          <w:del w:id="1334" w:author="Ryan Lemos" w:date="2019-10-07T11:05:00Z"/>
          <w:rFonts w:asciiTheme="minorHAnsi" w:eastAsiaTheme="minorEastAsia" w:hAnsiTheme="minorHAnsi" w:cstheme="minorBidi"/>
          <w:b w:val="0"/>
          <w:iCs w:val="0"/>
          <w:noProof/>
          <w:sz w:val="22"/>
          <w:szCs w:val="22"/>
          <w:lang w:eastAsia="pt-BR"/>
        </w:rPr>
      </w:pPr>
      <w:del w:id="1335" w:author="Ryan Lemos" w:date="2019-10-07T11:05:00Z">
        <w:r w:rsidDel="00EA672B">
          <w:rPr>
            <w:noProof/>
          </w:rPr>
          <w:delText>2.2.3</w:delText>
        </w:r>
        <w:r w:rsidDel="00EA672B">
          <w:rPr>
            <w:rFonts w:asciiTheme="minorHAnsi" w:eastAsiaTheme="minorEastAsia" w:hAnsiTheme="minorHAnsi" w:cstheme="minorBidi"/>
            <w:b w:val="0"/>
            <w:iCs w:val="0"/>
            <w:noProof/>
            <w:sz w:val="22"/>
            <w:szCs w:val="22"/>
            <w:lang w:eastAsia="pt-BR"/>
          </w:rPr>
          <w:tab/>
        </w:r>
        <w:r w:rsidDel="00EA672B">
          <w:rPr>
            <w:noProof/>
          </w:rPr>
          <w:delText>Engenharia de Software</w:delText>
        </w:r>
        <w:r w:rsidDel="00EA672B">
          <w:rPr>
            <w:noProof/>
          </w:rPr>
          <w:tab/>
          <w:delText>20</w:delText>
        </w:r>
      </w:del>
    </w:p>
    <w:p w14:paraId="78E09A84" w14:textId="096D46D5" w:rsidR="00054B21" w:rsidDel="00EA672B" w:rsidRDefault="00054B21">
      <w:pPr>
        <w:pStyle w:val="Sumrio4"/>
        <w:tabs>
          <w:tab w:val="left" w:pos="1200"/>
          <w:tab w:val="right" w:leader="dot" w:pos="9061"/>
        </w:tabs>
        <w:rPr>
          <w:del w:id="1336" w:author="Ryan Lemos" w:date="2019-10-07T11:05:00Z"/>
          <w:rFonts w:asciiTheme="minorHAnsi" w:eastAsiaTheme="minorEastAsia" w:hAnsiTheme="minorHAnsi" w:cstheme="minorBidi"/>
          <w:noProof/>
          <w:sz w:val="22"/>
          <w:szCs w:val="22"/>
          <w:lang w:eastAsia="pt-BR"/>
        </w:rPr>
      </w:pPr>
      <w:del w:id="1337" w:author="Ryan Lemos" w:date="2019-10-07T11:05:00Z">
        <w:r w:rsidDel="00EA672B">
          <w:rPr>
            <w:noProof/>
          </w:rPr>
          <w:delText>2.2.3.1</w:delText>
        </w:r>
        <w:r w:rsidDel="00EA672B">
          <w:rPr>
            <w:rFonts w:asciiTheme="minorHAnsi" w:eastAsiaTheme="minorEastAsia" w:hAnsiTheme="minorHAnsi" w:cstheme="minorBidi"/>
            <w:noProof/>
            <w:sz w:val="22"/>
            <w:szCs w:val="22"/>
            <w:lang w:eastAsia="pt-BR"/>
          </w:rPr>
          <w:tab/>
        </w:r>
        <w:r w:rsidDel="00EA672B">
          <w:rPr>
            <w:noProof/>
          </w:rPr>
          <w:delText xml:space="preserve">Modelagem de processos com o </w:delText>
        </w:r>
        <w:r w:rsidRPr="00414A2B" w:rsidDel="00EA672B">
          <w:rPr>
            <w:i/>
            <w:noProof/>
          </w:rPr>
          <w:delText>Business Process Model and Notation</w:delText>
        </w:r>
        <w:r w:rsidDel="00EA672B">
          <w:rPr>
            <w:noProof/>
          </w:rPr>
          <w:delText xml:space="preserve"> (BPMN)</w:delText>
        </w:r>
        <w:r w:rsidDel="00EA672B">
          <w:rPr>
            <w:noProof/>
          </w:rPr>
          <w:tab/>
          <w:delText>22</w:delText>
        </w:r>
      </w:del>
    </w:p>
    <w:p w14:paraId="5B94BB47" w14:textId="1F1DA4E0" w:rsidR="00054B21" w:rsidDel="00EA672B" w:rsidRDefault="00054B21">
      <w:pPr>
        <w:pStyle w:val="Sumrio4"/>
        <w:tabs>
          <w:tab w:val="left" w:pos="1200"/>
          <w:tab w:val="right" w:leader="dot" w:pos="9061"/>
        </w:tabs>
        <w:rPr>
          <w:del w:id="1338" w:author="Ryan Lemos" w:date="2019-10-07T11:05:00Z"/>
          <w:rFonts w:asciiTheme="minorHAnsi" w:eastAsiaTheme="minorEastAsia" w:hAnsiTheme="minorHAnsi" w:cstheme="minorBidi"/>
          <w:noProof/>
          <w:sz w:val="22"/>
          <w:szCs w:val="22"/>
          <w:lang w:eastAsia="pt-BR"/>
        </w:rPr>
      </w:pPr>
      <w:del w:id="1339" w:author="Ryan Lemos" w:date="2019-10-07T11:05:00Z">
        <w:r w:rsidDel="00EA672B">
          <w:rPr>
            <w:noProof/>
          </w:rPr>
          <w:delText>2.2.3.2</w:delText>
        </w:r>
        <w:r w:rsidDel="00EA672B">
          <w:rPr>
            <w:rFonts w:asciiTheme="minorHAnsi" w:eastAsiaTheme="minorEastAsia" w:hAnsiTheme="minorHAnsi" w:cstheme="minorBidi"/>
            <w:noProof/>
            <w:sz w:val="22"/>
            <w:szCs w:val="22"/>
            <w:lang w:eastAsia="pt-BR"/>
          </w:rPr>
          <w:tab/>
        </w:r>
        <w:r w:rsidDel="00EA672B">
          <w:rPr>
            <w:noProof/>
          </w:rPr>
          <w:delText>Metodologia Ágil</w:delText>
        </w:r>
        <w:r w:rsidDel="00EA672B">
          <w:rPr>
            <w:noProof/>
          </w:rPr>
          <w:tab/>
          <w:delText>25</w:delText>
        </w:r>
      </w:del>
    </w:p>
    <w:p w14:paraId="73E18069" w14:textId="5D48CA89" w:rsidR="00054B21" w:rsidDel="00EA672B" w:rsidRDefault="00054B21">
      <w:pPr>
        <w:pStyle w:val="Sumrio4"/>
        <w:tabs>
          <w:tab w:val="left" w:pos="1200"/>
          <w:tab w:val="right" w:leader="dot" w:pos="9061"/>
        </w:tabs>
        <w:rPr>
          <w:del w:id="1340" w:author="Ryan Lemos" w:date="2019-10-07T11:05:00Z"/>
          <w:rFonts w:asciiTheme="minorHAnsi" w:eastAsiaTheme="minorEastAsia" w:hAnsiTheme="minorHAnsi" w:cstheme="minorBidi"/>
          <w:noProof/>
          <w:sz w:val="22"/>
          <w:szCs w:val="22"/>
          <w:lang w:eastAsia="pt-BR"/>
        </w:rPr>
      </w:pPr>
      <w:del w:id="1341" w:author="Ryan Lemos" w:date="2019-10-07T11:05:00Z">
        <w:r w:rsidDel="00EA672B">
          <w:rPr>
            <w:noProof/>
          </w:rPr>
          <w:delText>2.2.3.3</w:delText>
        </w:r>
        <w:r w:rsidDel="00EA672B">
          <w:rPr>
            <w:rFonts w:asciiTheme="minorHAnsi" w:eastAsiaTheme="minorEastAsia" w:hAnsiTheme="minorHAnsi" w:cstheme="minorBidi"/>
            <w:noProof/>
            <w:sz w:val="22"/>
            <w:szCs w:val="22"/>
            <w:lang w:eastAsia="pt-BR"/>
          </w:rPr>
          <w:tab/>
        </w:r>
        <w:r w:rsidRPr="00414A2B" w:rsidDel="00EA672B">
          <w:rPr>
            <w:i/>
            <w:noProof/>
          </w:rPr>
          <w:delText>Extreme Programming</w:delText>
        </w:r>
        <w:r w:rsidDel="00EA672B">
          <w:rPr>
            <w:noProof/>
          </w:rPr>
          <w:delText xml:space="preserve"> (XP)</w:delText>
        </w:r>
        <w:r w:rsidDel="00EA672B">
          <w:rPr>
            <w:noProof/>
          </w:rPr>
          <w:tab/>
          <w:delText>26</w:delText>
        </w:r>
      </w:del>
    </w:p>
    <w:p w14:paraId="2D083262" w14:textId="5A7FDE3F" w:rsidR="00054B21" w:rsidDel="00EA672B" w:rsidRDefault="00054B21">
      <w:pPr>
        <w:pStyle w:val="Sumrio3"/>
        <w:rPr>
          <w:del w:id="1342" w:author="Ryan Lemos" w:date="2019-10-07T11:05:00Z"/>
          <w:rFonts w:asciiTheme="minorHAnsi" w:eastAsiaTheme="minorEastAsia" w:hAnsiTheme="minorHAnsi" w:cstheme="minorBidi"/>
          <w:b w:val="0"/>
          <w:iCs w:val="0"/>
          <w:noProof/>
          <w:sz w:val="22"/>
          <w:szCs w:val="22"/>
          <w:lang w:eastAsia="pt-BR"/>
        </w:rPr>
      </w:pPr>
      <w:del w:id="1343" w:author="Ryan Lemos" w:date="2019-10-07T11:05:00Z">
        <w:r w:rsidDel="00EA672B">
          <w:rPr>
            <w:noProof/>
          </w:rPr>
          <w:delText>2.2.4</w:delText>
        </w:r>
        <w:r w:rsidDel="00EA672B">
          <w:rPr>
            <w:rFonts w:asciiTheme="minorHAnsi" w:eastAsiaTheme="minorEastAsia" w:hAnsiTheme="minorHAnsi" w:cstheme="minorBidi"/>
            <w:b w:val="0"/>
            <w:iCs w:val="0"/>
            <w:noProof/>
            <w:sz w:val="22"/>
            <w:szCs w:val="22"/>
            <w:lang w:eastAsia="pt-BR"/>
          </w:rPr>
          <w:tab/>
        </w:r>
        <w:r w:rsidDel="00EA672B">
          <w:rPr>
            <w:noProof/>
          </w:rPr>
          <w:delText>Tecnologias para desenvolvimento WEB</w:delText>
        </w:r>
        <w:r w:rsidDel="00EA672B">
          <w:rPr>
            <w:noProof/>
          </w:rPr>
          <w:tab/>
          <w:delText>29</w:delText>
        </w:r>
      </w:del>
    </w:p>
    <w:p w14:paraId="2E81A55B" w14:textId="07F43E4C" w:rsidR="00054B21" w:rsidDel="00EA672B" w:rsidRDefault="00054B21">
      <w:pPr>
        <w:pStyle w:val="Sumrio4"/>
        <w:tabs>
          <w:tab w:val="left" w:pos="1200"/>
          <w:tab w:val="right" w:leader="dot" w:pos="9061"/>
        </w:tabs>
        <w:rPr>
          <w:del w:id="1344" w:author="Ryan Lemos" w:date="2019-10-07T11:05:00Z"/>
          <w:rFonts w:asciiTheme="minorHAnsi" w:eastAsiaTheme="minorEastAsia" w:hAnsiTheme="minorHAnsi" w:cstheme="minorBidi"/>
          <w:noProof/>
          <w:sz w:val="22"/>
          <w:szCs w:val="22"/>
          <w:lang w:eastAsia="pt-BR"/>
        </w:rPr>
      </w:pPr>
      <w:del w:id="1345" w:author="Ryan Lemos" w:date="2019-10-07T11:05:00Z">
        <w:r w:rsidDel="00EA672B">
          <w:rPr>
            <w:noProof/>
          </w:rPr>
          <w:delText>2.2.4.1</w:delText>
        </w:r>
        <w:r w:rsidDel="00EA672B">
          <w:rPr>
            <w:rFonts w:asciiTheme="minorHAnsi" w:eastAsiaTheme="minorEastAsia" w:hAnsiTheme="minorHAnsi" w:cstheme="minorBidi"/>
            <w:noProof/>
            <w:sz w:val="22"/>
            <w:szCs w:val="22"/>
            <w:lang w:eastAsia="pt-BR"/>
          </w:rPr>
          <w:tab/>
        </w:r>
        <w:r w:rsidDel="00EA672B">
          <w:rPr>
            <w:noProof/>
          </w:rPr>
          <w:delText>Navegadores Web</w:delText>
        </w:r>
        <w:r w:rsidDel="00EA672B">
          <w:rPr>
            <w:noProof/>
          </w:rPr>
          <w:tab/>
          <w:delText>29</w:delText>
        </w:r>
      </w:del>
    </w:p>
    <w:p w14:paraId="3EB16009" w14:textId="0A913F4B" w:rsidR="00054B21" w:rsidRPr="00EA672B" w:rsidDel="00EA672B" w:rsidRDefault="00054B21">
      <w:pPr>
        <w:pStyle w:val="Sumrio4"/>
        <w:tabs>
          <w:tab w:val="left" w:pos="1200"/>
          <w:tab w:val="right" w:leader="dot" w:pos="9061"/>
        </w:tabs>
        <w:rPr>
          <w:del w:id="1346" w:author="Ryan Lemos" w:date="2019-10-07T11:05:00Z"/>
          <w:rFonts w:asciiTheme="minorHAnsi" w:eastAsiaTheme="minorEastAsia" w:hAnsiTheme="minorHAnsi" w:cstheme="minorBidi"/>
          <w:noProof/>
          <w:sz w:val="22"/>
          <w:szCs w:val="22"/>
          <w:lang w:eastAsia="pt-BR"/>
          <w:rPrChange w:id="1347" w:author="Ryan Lemos" w:date="2019-10-07T11:06:00Z">
            <w:rPr>
              <w:del w:id="1348" w:author="Ryan Lemos" w:date="2019-10-07T11:05:00Z"/>
              <w:rFonts w:asciiTheme="minorHAnsi" w:eastAsiaTheme="minorEastAsia" w:hAnsiTheme="minorHAnsi" w:cstheme="minorBidi"/>
              <w:noProof/>
              <w:sz w:val="22"/>
              <w:szCs w:val="22"/>
              <w:lang w:val="en-US" w:eastAsia="pt-BR"/>
            </w:rPr>
          </w:rPrChange>
        </w:rPr>
      </w:pPr>
      <w:del w:id="1349" w:author="Ryan Lemos" w:date="2019-10-07T11:05:00Z">
        <w:r w:rsidRPr="00EA672B" w:rsidDel="00EA672B">
          <w:rPr>
            <w:noProof/>
            <w:rPrChange w:id="1350" w:author="Ryan Lemos" w:date="2019-10-07T11:06:00Z">
              <w:rPr>
                <w:noProof/>
                <w:lang w:val="en-US"/>
              </w:rPr>
            </w:rPrChange>
          </w:rPr>
          <w:delText>2.2.4.2</w:delText>
        </w:r>
        <w:r w:rsidRPr="00EA672B" w:rsidDel="00EA672B">
          <w:rPr>
            <w:rFonts w:asciiTheme="minorHAnsi" w:eastAsiaTheme="minorEastAsia" w:hAnsiTheme="minorHAnsi" w:cstheme="minorBidi"/>
            <w:noProof/>
            <w:sz w:val="22"/>
            <w:lang w:eastAsia="pt-BR"/>
            <w:rPrChange w:id="1351"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1352" w:author="Ryan Lemos" w:date="2019-10-07T11:06:00Z">
              <w:rPr>
                <w:noProof/>
                <w:lang w:val="en-US"/>
              </w:rPr>
            </w:rPrChange>
          </w:rPr>
          <w:delText>Visual Studio Code (VSCODE)</w:delText>
        </w:r>
        <w:r w:rsidRPr="00EA672B" w:rsidDel="00EA672B">
          <w:rPr>
            <w:noProof/>
            <w:rPrChange w:id="1353" w:author="Ryan Lemos" w:date="2019-10-07T11:06:00Z">
              <w:rPr>
                <w:noProof/>
                <w:lang w:val="en-US"/>
              </w:rPr>
            </w:rPrChange>
          </w:rPr>
          <w:tab/>
          <w:delText>29</w:delText>
        </w:r>
      </w:del>
    </w:p>
    <w:p w14:paraId="35BE1A27" w14:textId="54988B6D" w:rsidR="00054B21" w:rsidRPr="00EA672B" w:rsidDel="00EA672B" w:rsidRDefault="00054B21">
      <w:pPr>
        <w:pStyle w:val="Sumrio4"/>
        <w:tabs>
          <w:tab w:val="left" w:pos="1200"/>
          <w:tab w:val="right" w:leader="dot" w:pos="9061"/>
        </w:tabs>
        <w:rPr>
          <w:del w:id="1354" w:author="Ryan Lemos" w:date="2019-10-07T11:05:00Z"/>
          <w:rFonts w:asciiTheme="minorHAnsi" w:eastAsiaTheme="minorEastAsia" w:hAnsiTheme="minorHAnsi" w:cstheme="minorBidi"/>
          <w:noProof/>
          <w:sz w:val="22"/>
          <w:szCs w:val="22"/>
          <w:lang w:eastAsia="pt-BR"/>
          <w:rPrChange w:id="1355" w:author="Ryan Lemos" w:date="2019-10-07T11:06:00Z">
            <w:rPr>
              <w:del w:id="1356" w:author="Ryan Lemos" w:date="2019-10-07T11:05:00Z"/>
              <w:rFonts w:asciiTheme="minorHAnsi" w:eastAsiaTheme="minorEastAsia" w:hAnsiTheme="minorHAnsi" w:cstheme="minorBidi"/>
              <w:noProof/>
              <w:sz w:val="22"/>
              <w:szCs w:val="22"/>
              <w:lang w:val="en-US" w:eastAsia="pt-BR"/>
            </w:rPr>
          </w:rPrChange>
        </w:rPr>
      </w:pPr>
      <w:del w:id="1357" w:author="Ryan Lemos" w:date="2019-10-07T11:05:00Z">
        <w:r w:rsidRPr="00EA672B" w:rsidDel="00EA672B">
          <w:rPr>
            <w:noProof/>
            <w:rPrChange w:id="1358" w:author="Ryan Lemos" w:date="2019-10-07T11:06:00Z">
              <w:rPr>
                <w:noProof/>
                <w:lang w:val="en-US"/>
              </w:rPr>
            </w:rPrChange>
          </w:rPr>
          <w:delText>2.2.4.3</w:delText>
        </w:r>
        <w:r w:rsidRPr="00EA672B" w:rsidDel="00EA672B">
          <w:rPr>
            <w:rFonts w:asciiTheme="minorHAnsi" w:eastAsiaTheme="minorEastAsia" w:hAnsiTheme="minorHAnsi" w:cstheme="minorBidi"/>
            <w:noProof/>
            <w:sz w:val="22"/>
            <w:lang w:eastAsia="pt-BR"/>
            <w:rPrChange w:id="1359" w:author="Ryan Lemos" w:date="2019-10-07T11:06:00Z">
              <w:rPr>
                <w:rFonts w:asciiTheme="minorHAnsi" w:eastAsiaTheme="minorEastAsia" w:hAnsiTheme="minorHAnsi" w:cstheme="minorBidi"/>
                <w:noProof/>
                <w:sz w:val="22"/>
                <w:lang w:val="en-US" w:eastAsia="pt-BR"/>
              </w:rPr>
            </w:rPrChange>
          </w:rPr>
          <w:tab/>
        </w:r>
        <w:r w:rsidRPr="00EA672B" w:rsidDel="00EA672B">
          <w:rPr>
            <w:i/>
            <w:noProof/>
            <w:rPrChange w:id="1360" w:author="Ryan Lemos" w:date="2019-10-07T11:06:00Z">
              <w:rPr>
                <w:i/>
                <w:noProof/>
                <w:lang w:val="en-US"/>
              </w:rPr>
            </w:rPrChange>
          </w:rPr>
          <w:delText>Hyper Text Markup Language</w:delText>
        </w:r>
        <w:r w:rsidRPr="00EA672B" w:rsidDel="00EA672B">
          <w:rPr>
            <w:noProof/>
            <w:rPrChange w:id="1361" w:author="Ryan Lemos" w:date="2019-10-07T11:06:00Z">
              <w:rPr>
                <w:noProof/>
                <w:lang w:val="en-US"/>
              </w:rPr>
            </w:rPrChange>
          </w:rPr>
          <w:delText xml:space="preserve"> (HTML)</w:delText>
        </w:r>
        <w:r w:rsidRPr="00EA672B" w:rsidDel="00EA672B">
          <w:rPr>
            <w:noProof/>
            <w:rPrChange w:id="1362" w:author="Ryan Lemos" w:date="2019-10-07T11:06:00Z">
              <w:rPr>
                <w:noProof/>
                <w:lang w:val="en-US"/>
              </w:rPr>
            </w:rPrChange>
          </w:rPr>
          <w:tab/>
          <w:delText>29</w:delText>
        </w:r>
      </w:del>
    </w:p>
    <w:p w14:paraId="58FE1EB0" w14:textId="663AE432" w:rsidR="00054B21" w:rsidRPr="00EA672B" w:rsidDel="00EA672B" w:rsidRDefault="00054B21">
      <w:pPr>
        <w:pStyle w:val="Sumrio4"/>
        <w:tabs>
          <w:tab w:val="left" w:pos="1200"/>
          <w:tab w:val="right" w:leader="dot" w:pos="9061"/>
        </w:tabs>
        <w:rPr>
          <w:del w:id="1363" w:author="Ryan Lemos" w:date="2019-10-07T11:05:00Z"/>
          <w:rFonts w:asciiTheme="minorHAnsi" w:eastAsiaTheme="minorEastAsia" w:hAnsiTheme="minorHAnsi" w:cstheme="minorBidi"/>
          <w:noProof/>
          <w:sz w:val="22"/>
          <w:szCs w:val="22"/>
          <w:lang w:eastAsia="pt-BR"/>
          <w:rPrChange w:id="1364" w:author="Ryan Lemos" w:date="2019-10-07T11:06:00Z">
            <w:rPr>
              <w:del w:id="1365" w:author="Ryan Lemos" w:date="2019-10-07T11:05:00Z"/>
              <w:rFonts w:asciiTheme="minorHAnsi" w:eastAsiaTheme="minorEastAsia" w:hAnsiTheme="minorHAnsi" w:cstheme="minorBidi"/>
              <w:noProof/>
              <w:sz w:val="22"/>
              <w:szCs w:val="22"/>
              <w:lang w:val="en-US" w:eastAsia="pt-BR"/>
            </w:rPr>
          </w:rPrChange>
        </w:rPr>
      </w:pPr>
      <w:del w:id="1366" w:author="Ryan Lemos" w:date="2019-10-07T11:05:00Z">
        <w:r w:rsidRPr="00EA672B" w:rsidDel="00EA672B">
          <w:rPr>
            <w:noProof/>
            <w:rPrChange w:id="1367" w:author="Ryan Lemos" w:date="2019-10-07T11:06:00Z">
              <w:rPr>
                <w:noProof/>
                <w:lang w:val="en-US"/>
              </w:rPr>
            </w:rPrChange>
          </w:rPr>
          <w:delText>2.2.4.4</w:delText>
        </w:r>
        <w:r w:rsidRPr="00EA672B" w:rsidDel="00EA672B">
          <w:rPr>
            <w:rFonts w:asciiTheme="minorHAnsi" w:eastAsiaTheme="minorEastAsia" w:hAnsiTheme="minorHAnsi" w:cstheme="minorBidi"/>
            <w:noProof/>
            <w:sz w:val="22"/>
            <w:lang w:eastAsia="pt-BR"/>
            <w:rPrChange w:id="1368" w:author="Ryan Lemos" w:date="2019-10-07T11:06:00Z">
              <w:rPr>
                <w:rFonts w:asciiTheme="minorHAnsi" w:eastAsiaTheme="minorEastAsia" w:hAnsiTheme="minorHAnsi" w:cstheme="minorBidi"/>
                <w:noProof/>
                <w:sz w:val="22"/>
                <w:lang w:val="en-US" w:eastAsia="pt-BR"/>
              </w:rPr>
            </w:rPrChange>
          </w:rPr>
          <w:tab/>
        </w:r>
        <w:r w:rsidRPr="00EA672B" w:rsidDel="00EA672B">
          <w:rPr>
            <w:i/>
            <w:noProof/>
            <w:rPrChange w:id="1369" w:author="Ryan Lemos" w:date="2019-10-07T11:06:00Z">
              <w:rPr>
                <w:i/>
                <w:noProof/>
                <w:lang w:val="en-US"/>
              </w:rPr>
            </w:rPrChange>
          </w:rPr>
          <w:delText>Cascading Style Sheets</w:delText>
        </w:r>
        <w:r w:rsidRPr="00EA672B" w:rsidDel="00EA672B">
          <w:rPr>
            <w:noProof/>
            <w:rPrChange w:id="1370" w:author="Ryan Lemos" w:date="2019-10-07T11:06:00Z">
              <w:rPr>
                <w:noProof/>
                <w:lang w:val="en-US"/>
              </w:rPr>
            </w:rPrChange>
          </w:rPr>
          <w:delText xml:space="preserve"> (CSS)</w:delText>
        </w:r>
        <w:r w:rsidRPr="00EA672B" w:rsidDel="00EA672B">
          <w:rPr>
            <w:noProof/>
            <w:rPrChange w:id="1371" w:author="Ryan Lemos" w:date="2019-10-07T11:06:00Z">
              <w:rPr>
                <w:noProof/>
                <w:lang w:val="en-US"/>
              </w:rPr>
            </w:rPrChange>
          </w:rPr>
          <w:tab/>
          <w:delText>30</w:delText>
        </w:r>
      </w:del>
    </w:p>
    <w:p w14:paraId="27EC1B95" w14:textId="6395075E" w:rsidR="00054B21" w:rsidRPr="00EA672B" w:rsidDel="00EA672B" w:rsidRDefault="00054B21">
      <w:pPr>
        <w:pStyle w:val="Sumrio4"/>
        <w:tabs>
          <w:tab w:val="left" w:pos="1200"/>
          <w:tab w:val="right" w:leader="dot" w:pos="9061"/>
        </w:tabs>
        <w:rPr>
          <w:del w:id="1372" w:author="Ryan Lemos" w:date="2019-10-07T11:05:00Z"/>
          <w:rFonts w:asciiTheme="minorHAnsi" w:eastAsiaTheme="minorEastAsia" w:hAnsiTheme="minorHAnsi" w:cstheme="minorBidi"/>
          <w:noProof/>
          <w:sz w:val="22"/>
          <w:szCs w:val="22"/>
          <w:lang w:eastAsia="pt-BR"/>
          <w:rPrChange w:id="1373" w:author="Ryan Lemos" w:date="2019-10-07T11:06:00Z">
            <w:rPr>
              <w:del w:id="1374" w:author="Ryan Lemos" w:date="2019-10-07T11:05:00Z"/>
              <w:rFonts w:asciiTheme="minorHAnsi" w:eastAsiaTheme="minorEastAsia" w:hAnsiTheme="minorHAnsi" w:cstheme="minorBidi"/>
              <w:noProof/>
              <w:sz w:val="22"/>
              <w:szCs w:val="22"/>
              <w:lang w:val="en-US" w:eastAsia="pt-BR"/>
            </w:rPr>
          </w:rPrChange>
        </w:rPr>
      </w:pPr>
      <w:del w:id="1375" w:author="Ryan Lemos" w:date="2019-10-07T11:05:00Z">
        <w:r w:rsidRPr="00EA672B" w:rsidDel="00EA672B">
          <w:rPr>
            <w:noProof/>
            <w:rPrChange w:id="1376" w:author="Ryan Lemos" w:date="2019-10-07T11:06:00Z">
              <w:rPr>
                <w:noProof/>
                <w:lang w:val="en-US"/>
              </w:rPr>
            </w:rPrChange>
          </w:rPr>
          <w:delText>2.2.4.5</w:delText>
        </w:r>
        <w:r w:rsidRPr="00EA672B" w:rsidDel="00EA672B">
          <w:rPr>
            <w:rFonts w:asciiTheme="minorHAnsi" w:eastAsiaTheme="minorEastAsia" w:hAnsiTheme="minorHAnsi" w:cstheme="minorBidi"/>
            <w:noProof/>
            <w:sz w:val="22"/>
            <w:lang w:eastAsia="pt-BR"/>
            <w:rPrChange w:id="1377"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1378" w:author="Ryan Lemos" w:date="2019-10-07T11:06:00Z">
              <w:rPr>
                <w:noProof/>
                <w:lang w:val="en-US"/>
              </w:rPr>
            </w:rPrChange>
          </w:rPr>
          <w:delText>MaterializeCSS</w:delText>
        </w:r>
        <w:r w:rsidRPr="00EA672B" w:rsidDel="00EA672B">
          <w:rPr>
            <w:noProof/>
            <w:rPrChange w:id="1379" w:author="Ryan Lemos" w:date="2019-10-07T11:06:00Z">
              <w:rPr>
                <w:noProof/>
                <w:lang w:val="en-US"/>
              </w:rPr>
            </w:rPrChange>
          </w:rPr>
          <w:tab/>
          <w:delText>33</w:delText>
        </w:r>
      </w:del>
    </w:p>
    <w:p w14:paraId="27EAEE35" w14:textId="146987F1" w:rsidR="00054B21" w:rsidRPr="00EA672B" w:rsidDel="00EA672B" w:rsidRDefault="00054B21">
      <w:pPr>
        <w:pStyle w:val="Sumrio4"/>
        <w:tabs>
          <w:tab w:val="left" w:pos="1200"/>
          <w:tab w:val="right" w:leader="dot" w:pos="9061"/>
        </w:tabs>
        <w:rPr>
          <w:del w:id="1380" w:author="Ryan Lemos" w:date="2019-10-07T11:05:00Z"/>
          <w:rFonts w:asciiTheme="minorHAnsi" w:eastAsiaTheme="minorEastAsia" w:hAnsiTheme="minorHAnsi" w:cstheme="minorBidi"/>
          <w:noProof/>
          <w:sz w:val="22"/>
          <w:szCs w:val="22"/>
          <w:lang w:eastAsia="pt-BR"/>
          <w:rPrChange w:id="1381" w:author="Ryan Lemos" w:date="2019-10-07T11:06:00Z">
            <w:rPr>
              <w:del w:id="1382" w:author="Ryan Lemos" w:date="2019-10-07T11:05:00Z"/>
              <w:rFonts w:asciiTheme="minorHAnsi" w:eastAsiaTheme="minorEastAsia" w:hAnsiTheme="minorHAnsi" w:cstheme="minorBidi"/>
              <w:noProof/>
              <w:sz w:val="22"/>
              <w:szCs w:val="22"/>
              <w:lang w:val="en-US" w:eastAsia="pt-BR"/>
            </w:rPr>
          </w:rPrChange>
        </w:rPr>
      </w:pPr>
      <w:del w:id="1383" w:author="Ryan Lemos" w:date="2019-10-07T11:05:00Z">
        <w:r w:rsidRPr="00EA672B" w:rsidDel="00EA672B">
          <w:rPr>
            <w:noProof/>
            <w:rPrChange w:id="1384" w:author="Ryan Lemos" w:date="2019-10-07T11:06:00Z">
              <w:rPr>
                <w:noProof/>
                <w:lang w:val="en-US"/>
              </w:rPr>
            </w:rPrChange>
          </w:rPr>
          <w:delText>2.2.4.6</w:delText>
        </w:r>
        <w:r w:rsidRPr="00EA672B" w:rsidDel="00EA672B">
          <w:rPr>
            <w:rFonts w:asciiTheme="minorHAnsi" w:eastAsiaTheme="minorEastAsia" w:hAnsiTheme="minorHAnsi" w:cstheme="minorBidi"/>
            <w:noProof/>
            <w:sz w:val="22"/>
            <w:lang w:eastAsia="pt-BR"/>
            <w:rPrChange w:id="1385"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1386" w:author="Ryan Lemos" w:date="2019-10-07T11:06:00Z">
              <w:rPr>
                <w:noProof/>
                <w:lang w:val="en-US"/>
              </w:rPr>
            </w:rPrChange>
          </w:rPr>
          <w:delText>JavaScript (JS)</w:delText>
        </w:r>
        <w:r w:rsidRPr="00EA672B" w:rsidDel="00EA672B">
          <w:rPr>
            <w:noProof/>
            <w:rPrChange w:id="1387" w:author="Ryan Lemos" w:date="2019-10-07T11:06:00Z">
              <w:rPr>
                <w:noProof/>
                <w:lang w:val="en-US"/>
              </w:rPr>
            </w:rPrChange>
          </w:rPr>
          <w:tab/>
          <w:delText>33</w:delText>
        </w:r>
      </w:del>
    </w:p>
    <w:p w14:paraId="7AC1413D" w14:textId="38523950" w:rsidR="00054B21" w:rsidRPr="00EA672B" w:rsidDel="00EA672B" w:rsidRDefault="00054B21">
      <w:pPr>
        <w:pStyle w:val="Sumrio4"/>
        <w:tabs>
          <w:tab w:val="left" w:pos="1200"/>
          <w:tab w:val="right" w:leader="dot" w:pos="9061"/>
        </w:tabs>
        <w:rPr>
          <w:del w:id="1388" w:author="Ryan Lemos" w:date="2019-10-07T11:05:00Z"/>
          <w:rFonts w:asciiTheme="minorHAnsi" w:eastAsiaTheme="minorEastAsia" w:hAnsiTheme="minorHAnsi" w:cstheme="minorBidi"/>
          <w:noProof/>
          <w:sz w:val="22"/>
          <w:szCs w:val="22"/>
          <w:lang w:eastAsia="pt-BR"/>
          <w:rPrChange w:id="1389" w:author="Ryan Lemos" w:date="2019-10-07T11:06:00Z">
            <w:rPr>
              <w:del w:id="1390" w:author="Ryan Lemos" w:date="2019-10-07T11:05:00Z"/>
              <w:rFonts w:asciiTheme="minorHAnsi" w:eastAsiaTheme="minorEastAsia" w:hAnsiTheme="minorHAnsi" w:cstheme="minorBidi"/>
              <w:noProof/>
              <w:sz w:val="22"/>
              <w:szCs w:val="22"/>
              <w:lang w:val="en-US" w:eastAsia="pt-BR"/>
            </w:rPr>
          </w:rPrChange>
        </w:rPr>
      </w:pPr>
      <w:del w:id="1391" w:author="Ryan Lemos" w:date="2019-10-07T11:05:00Z">
        <w:r w:rsidRPr="00EA672B" w:rsidDel="00EA672B">
          <w:rPr>
            <w:noProof/>
            <w:rPrChange w:id="1392" w:author="Ryan Lemos" w:date="2019-10-07T11:06:00Z">
              <w:rPr>
                <w:noProof/>
                <w:lang w:val="en-US"/>
              </w:rPr>
            </w:rPrChange>
          </w:rPr>
          <w:delText>2.2.4.7</w:delText>
        </w:r>
        <w:r w:rsidRPr="00EA672B" w:rsidDel="00EA672B">
          <w:rPr>
            <w:rFonts w:asciiTheme="minorHAnsi" w:eastAsiaTheme="minorEastAsia" w:hAnsiTheme="minorHAnsi" w:cstheme="minorBidi"/>
            <w:noProof/>
            <w:sz w:val="22"/>
            <w:lang w:eastAsia="pt-BR"/>
            <w:rPrChange w:id="1393"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1394" w:author="Ryan Lemos" w:date="2019-10-07T11:06:00Z">
              <w:rPr>
                <w:noProof/>
                <w:lang w:val="en-US"/>
              </w:rPr>
            </w:rPrChange>
          </w:rPr>
          <w:delText xml:space="preserve">JavaScript </w:delText>
        </w:r>
        <w:r w:rsidRPr="00EA672B" w:rsidDel="00EA672B">
          <w:rPr>
            <w:i/>
            <w:noProof/>
            <w:rPrChange w:id="1395" w:author="Ryan Lemos" w:date="2019-10-07T11:06:00Z">
              <w:rPr>
                <w:i/>
                <w:noProof/>
                <w:lang w:val="en-US"/>
              </w:rPr>
            </w:rPrChange>
          </w:rPr>
          <w:delText>Object Notation</w:delText>
        </w:r>
        <w:r w:rsidRPr="00EA672B" w:rsidDel="00EA672B">
          <w:rPr>
            <w:noProof/>
            <w:rPrChange w:id="1396" w:author="Ryan Lemos" w:date="2019-10-07T11:06:00Z">
              <w:rPr>
                <w:noProof/>
                <w:lang w:val="en-US"/>
              </w:rPr>
            </w:rPrChange>
          </w:rPr>
          <w:delText xml:space="preserve"> (JSON)</w:delText>
        </w:r>
        <w:r w:rsidRPr="00EA672B" w:rsidDel="00EA672B">
          <w:rPr>
            <w:noProof/>
            <w:rPrChange w:id="1397" w:author="Ryan Lemos" w:date="2019-10-07T11:06:00Z">
              <w:rPr>
                <w:noProof/>
                <w:lang w:val="en-US"/>
              </w:rPr>
            </w:rPrChange>
          </w:rPr>
          <w:tab/>
          <w:delText>34</w:delText>
        </w:r>
      </w:del>
    </w:p>
    <w:p w14:paraId="62F0C721" w14:textId="7B688B89" w:rsidR="00054B21" w:rsidRPr="00EA672B" w:rsidDel="00EA672B" w:rsidRDefault="00054B21">
      <w:pPr>
        <w:pStyle w:val="Sumrio4"/>
        <w:tabs>
          <w:tab w:val="left" w:pos="1200"/>
          <w:tab w:val="right" w:leader="dot" w:pos="9061"/>
        </w:tabs>
        <w:rPr>
          <w:del w:id="1398" w:author="Ryan Lemos" w:date="2019-10-07T11:05:00Z"/>
          <w:rFonts w:asciiTheme="minorHAnsi" w:eastAsiaTheme="minorEastAsia" w:hAnsiTheme="minorHAnsi" w:cstheme="minorBidi"/>
          <w:noProof/>
          <w:sz w:val="22"/>
          <w:szCs w:val="22"/>
          <w:lang w:eastAsia="pt-BR"/>
          <w:rPrChange w:id="1399" w:author="Ryan Lemos" w:date="2019-10-07T11:06:00Z">
            <w:rPr>
              <w:del w:id="1400" w:author="Ryan Lemos" w:date="2019-10-07T11:05:00Z"/>
              <w:rFonts w:asciiTheme="minorHAnsi" w:eastAsiaTheme="minorEastAsia" w:hAnsiTheme="minorHAnsi" w:cstheme="minorBidi"/>
              <w:noProof/>
              <w:sz w:val="22"/>
              <w:szCs w:val="22"/>
              <w:lang w:val="en-US" w:eastAsia="pt-BR"/>
            </w:rPr>
          </w:rPrChange>
        </w:rPr>
      </w:pPr>
      <w:del w:id="1401" w:author="Ryan Lemos" w:date="2019-10-07T11:05:00Z">
        <w:r w:rsidRPr="00EA672B" w:rsidDel="00EA672B">
          <w:rPr>
            <w:noProof/>
            <w:rPrChange w:id="1402" w:author="Ryan Lemos" w:date="2019-10-07T11:06:00Z">
              <w:rPr>
                <w:noProof/>
                <w:lang w:val="en-US"/>
              </w:rPr>
            </w:rPrChange>
          </w:rPr>
          <w:delText>2.2.4.8</w:delText>
        </w:r>
        <w:r w:rsidRPr="00EA672B" w:rsidDel="00EA672B">
          <w:rPr>
            <w:rFonts w:asciiTheme="minorHAnsi" w:eastAsiaTheme="minorEastAsia" w:hAnsiTheme="minorHAnsi" w:cstheme="minorBidi"/>
            <w:noProof/>
            <w:sz w:val="22"/>
            <w:lang w:eastAsia="pt-BR"/>
            <w:rPrChange w:id="1403"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1404" w:author="Ryan Lemos" w:date="2019-10-07T11:06:00Z">
              <w:rPr>
                <w:noProof/>
                <w:lang w:val="en-US"/>
              </w:rPr>
            </w:rPrChange>
          </w:rPr>
          <w:delText>TypeScript</w:delText>
        </w:r>
        <w:r w:rsidRPr="00EA672B" w:rsidDel="00EA672B">
          <w:rPr>
            <w:noProof/>
            <w:rPrChange w:id="1405" w:author="Ryan Lemos" w:date="2019-10-07T11:06:00Z">
              <w:rPr>
                <w:noProof/>
                <w:lang w:val="en-US"/>
              </w:rPr>
            </w:rPrChange>
          </w:rPr>
          <w:tab/>
          <w:delText>34</w:delText>
        </w:r>
      </w:del>
    </w:p>
    <w:p w14:paraId="4A143480" w14:textId="35A68126" w:rsidR="00054B21" w:rsidRPr="00EA672B" w:rsidDel="00EA672B" w:rsidRDefault="00054B21">
      <w:pPr>
        <w:pStyle w:val="Sumrio4"/>
        <w:tabs>
          <w:tab w:val="left" w:pos="1200"/>
          <w:tab w:val="right" w:leader="dot" w:pos="9061"/>
        </w:tabs>
        <w:rPr>
          <w:del w:id="1406" w:author="Ryan Lemos" w:date="2019-10-07T11:05:00Z"/>
          <w:rFonts w:asciiTheme="minorHAnsi" w:eastAsiaTheme="minorEastAsia" w:hAnsiTheme="minorHAnsi" w:cstheme="minorBidi"/>
          <w:noProof/>
          <w:sz w:val="22"/>
          <w:szCs w:val="22"/>
          <w:lang w:eastAsia="pt-BR"/>
          <w:rPrChange w:id="1407" w:author="Ryan Lemos" w:date="2019-10-07T11:06:00Z">
            <w:rPr>
              <w:del w:id="1408" w:author="Ryan Lemos" w:date="2019-10-07T11:05:00Z"/>
              <w:rFonts w:asciiTheme="minorHAnsi" w:eastAsiaTheme="minorEastAsia" w:hAnsiTheme="minorHAnsi" w:cstheme="minorBidi"/>
              <w:noProof/>
              <w:sz w:val="22"/>
              <w:szCs w:val="22"/>
              <w:lang w:val="en-US" w:eastAsia="pt-BR"/>
            </w:rPr>
          </w:rPrChange>
        </w:rPr>
      </w:pPr>
      <w:del w:id="1409" w:author="Ryan Lemos" w:date="2019-10-07T11:05:00Z">
        <w:r w:rsidRPr="00EA672B" w:rsidDel="00EA672B">
          <w:rPr>
            <w:noProof/>
            <w:rPrChange w:id="1410" w:author="Ryan Lemos" w:date="2019-10-07T11:06:00Z">
              <w:rPr>
                <w:noProof/>
                <w:lang w:val="en-US"/>
              </w:rPr>
            </w:rPrChange>
          </w:rPr>
          <w:delText>2.2.4.9</w:delText>
        </w:r>
        <w:r w:rsidRPr="00EA672B" w:rsidDel="00EA672B">
          <w:rPr>
            <w:rFonts w:asciiTheme="minorHAnsi" w:eastAsiaTheme="minorEastAsia" w:hAnsiTheme="minorHAnsi" w:cstheme="minorBidi"/>
            <w:noProof/>
            <w:sz w:val="22"/>
            <w:lang w:eastAsia="pt-BR"/>
            <w:rPrChange w:id="1411"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1412" w:author="Ryan Lemos" w:date="2019-10-07T11:06:00Z">
              <w:rPr>
                <w:noProof/>
                <w:lang w:val="en-US"/>
              </w:rPr>
            </w:rPrChange>
          </w:rPr>
          <w:delText>Angular</w:delText>
        </w:r>
        <w:r w:rsidRPr="00EA672B" w:rsidDel="00EA672B">
          <w:rPr>
            <w:noProof/>
            <w:rPrChange w:id="1413" w:author="Ryan Lemos" w:date="2019-10-07T11:06:00Z">
              <w:rPr>
                <w:noProof/>
                <w:lang w:val="en-US"/>
              </w:rPr>
            </w:rPrChange>
          </w:rPr>
          <w:tab/>
          <w:delText>35</w:delText>
        </w:r>
      </w:del>
    </w:p>
    <w:p w14:paraId="042EE17A" w14:textId="34DE693B" w:rsidR="00054B21" w:rsidRPr="00EA672B" w:rsidDel="00EA672B" w:rsidRDefault="00054B21">
      <w:pPr>
        <w:pStyle w:val="Sumrio4"/>
        <w:tabs>
          <w:tab w:val="left" w:pos="1200"/>
          <w:tab w:val="right" w:leader="dot" w:pos="9061"/>
        </w:tabs>
        <w:rPr>
          <w:del w:id="1414" w:author="Ryan Lemos" w:date="2019-10-07T11:05:00Z"/>
          <w:rFonts w:asciiTheme="minorHAnsi" w:eastAsiaTheme="minorEastAsia" w:hAnsiTheme="minorHAnsi" w:cstheme="minorBidi"/>
          <w:noProof/>
          <w:sz w:val="22"/>
          <w:szCs w:val="22"/>
          <w:lang w:eastAsia="pt-BR"/>
          <w:rPrChange w:id="1415" w:author="Ryan Lemos" w:date="2019-10-07T11:06:00Z">
            <w:rPr>
              <w:del w:id="1416" w:author="Ryan Lemos" w:date="2019-10-07T11:05:00Z"/>
              <w:rFonts w:asciiTheme="minorHAnsi" w:eastAsiaTheme="minorEastAsia" w:hAnsiTheme="minorHAnsi" w:cstheme="minorBidi"/>
              <w:noProof/>
              <w:sz w:val="22"/>
              <w:szCs w:val="22"/>
              <w:lang w:val="en-US" w:eastAsia="pt-BR"/>
            </w:rPr>
          </w:rPrChange>
        </w:rPr>
      </w:pPr>
      <w:del w:id="1417" w:author="Ryan Lemos" w:date="2019-10-07T11:05:00Z">
        <w:r w:rsidRPr="00EA672B" w:rsidDel="00EA672B">
          <w:rPr>
            <w:noProof/>
            <w:rPrChange w:id="1418" w:author="Ryan Lemos" w:date="2019-10-07T11:06:00Z">
              <w:rPr>
                <w:noProof/>
                <w:lang w:val="en-US"/>
              </w:rPr>
            </w:rPrChange>
          </w:rPr>
          <w:delText>2.2.4.10</w:delText>
        </w:r>
        <w:r w:rsidRPr="00EA672B" w:rsidDel="00EA672B">
          <w:rPr>
            <w:rFonts w:asciiTheme="minorHAnsi" w:eastAsiaTheme="minorEastAsia" w:hAnsiTheme="minorHAnsi" w:cstheme="minorBidi"/>
            <w:noProof/>
            <w:sz w:val="22"/>
            <w:lang w:eastAsia="pt-BR"/>
            <w:rPrChange w:id="1419" w:author="Ryan Lemos" w:date="2019-10-07T11:06:00Z">
              <w:rPr>
                <w:rFonts w:asciiTheme="minorHAnsi" w:eastAsiaTheme="minorEastAsia" w:hAnsiTheme="minorHAnsi" w:cstheme="minorBidi"/>
                <w:noProof/>
                <w:sz w:val="22"/>
                <w:lang w:val="en-US" w:eastAsia="pt-BR"/>
              </w:rPr>
            </w:rPrChange>
          </w:rPr>
          <w:tab/>
        </w:r>
        <w:r w:rsidRPr="00EA672B" w:rsidDel="00EA672B">
          <w:rPr>
            <w:i/>
            <w:noProof/>
            <w:rPrChange w:id="1420" w:author="Ryan Lemos" w:date="2019-10-07T11:06:00Z">
              <w:rPr>
                <w:i/>
                <w:noProof/>
                <w:lang w:val="en-US"/>
              </w:rPr>
            </w:rPrChange>
          </w:rPr>
          <w:delText>Hypertext PreProcessor</w:delText>
        </w:r>
        <w:r w:rsidRPr="00EA672B" w:rsidDel="00EA672B">
          <w:rPr>
            <w:noProof/>
            <w:rPrChange w:id="1421" w:author="Ryan Lemos" w:date="2019-10-07T11:06:00Z">
              <w:rPr>
                <w:noProof/>
                <w:lang w:val="en-US"/>
              </w:rPr>
            </w:rPrChange>
          </w:rPr>
          <w:delText xml:space="preserve"> (PHP)</w:delText>
        </w:r>
        <w:r w:rsidRPr="00EA672B" w:rsidDel="00EA672B">
          <w:rPr>
            <w:noProof/>
            <w:rPrChange w:id="1422" w:author="Ryan Lemos" w:date="2019-10-07T11:06:00Z">
              <w:rPr>
                <w:noProof/>
                <w:lang w:val="en-US"/>
              </w:rPr>
            </w:rPrChange>
          </w:rPr>
          <w:tab/>
          <w:delText>36</w:delText>
        </w:r>
      </w:del>
    </w:p>
    <w:p w14:paraId="158CCA08" w14:textId="7DE11A13" w:rsidR="00054B21" w:rsidRPr="00EA672B" w:rsidDel="00EA672B" w:rsidRDefault="00054B21">
      <w:pPr>
        <w:pStyle w:val="Sumrio4"/>
        <w:tabs>
          <w:tab w:val="left" w:pos="1200"/>
          <w:tab w:val="right" w:leader="dot" w:pos="9061"/>
        </w:tabs>
        <w:rPr>
          <w:del w:id="1423" w:author="Ryan Lemos" w:date="2019-10-07T11:05:00Z"/>
          <w:rFonts w:asciiTheme="minorHAnsi" w:eastAsiaTheme="minorEastAsia" w:hAnsiTheme="minorHAnsi" w:cstheme="minorBidi"/>
          <w:noProof/>
          <w:sz w:val="22"/>
          <w:szCs w:val="22"/>
          <w:lang w:eastAsia="pt-BR"/>
          <w:rPrChange w:id="1424" w:author="Ryan Lemos" w:date="2019-10-07T11:06:00Z">
            <w:rPr>
              <w:del w:id="1425" w:author="Ryan Lemos" w:date="2019-10-07T11:05:00Z"/>
              <w:rFonts w:asciiTheme="minorHAnsi" w:eastAsiaTheme="minorEastAsia" w:hAnsiTheme="minorHAnsi" w:cstheme="minorBidi"/>
              <w:noProof/>
              <w:sz w:val="22"/>
              <w:szCs w:val="22"/>
              <w:lang w:val="en-US" w:eastAsia="pt-BR"/>
            </w:rPr>
          </w:rPrChange>
        </w:rPr>
      </w:pPr>
      <w:del w:id="1426" w:author="Ryan Lemos" w:date="2019-10-07T11:05:00Z">
        <w:r w:rsidRPr="00EA672B" w:rsidDel="00EA672B">
          <w:rPr>
            <w:noProof/>
            <w:rPrChange w:id="1427" w:author="Ryan Lemos" w:date="2019-10-07T11:06:00Z">
              <w:rPr>
                <w:noProof/>
                <w:lang w:val="en-US"/>
              </w:rPr>
            </w:rPrChange>
          </w:rPr>
          <w:delText>2.2.4.11</w:delText>
        </w:r>
        <w:r w:rsidRPr="00EA672B" w:rsidDel="00EA672B">
          <w:rPr>
            <w:rFonts w:asciiTheme="minorHAnsi" w:eastAsiaTheme="minorEastAsia" w:hAnsiTheme="minorHAnsi" w:cstheme="minorBidi"/>
            <w:noProof/>
            <w:sz w:val="22"/>
            <w:lang w:eastAsia="pt-BR"/>
            <w:rPrChange w:id="1428"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1429" w:author="Ryan Lemos" w:date="2019-10-07T11:06:00Z">
              <w:rPr>
                <w:noProof/>
                <w:lang w:val="en-US"/>
              </w:rPr>
            </w:rPrChange>
          </w:rPr>
          <w:delText>PHPUNIT</w:delText>
        </w:r>
        <w:r w:rsidRPr="00EA672B" w:rsidDel="00EA672B">
          <w:rPr>
            <w:noProof/>
            <w:rPrChange w:id="1430" w:author="Ryan Lemos" w:date="2019-10-07T11:06:00Z">
              <w:rPr>
                <w:noProof/>
                <w:lang w:val="en-US"/>
              </w:rPr>
            </w:rPrChange>
          </w:rPr>
          <w:tab/>
          <w:delText>37</w:delText>
        </w:r>
      </w:del>
    </w:p>
    <w:p w14:paraId="552F5E09" w14:textId="75FFAE81" w:rsidR="00054B21" w:rsidRPr="00EA672B" w:rsidDel="00EA672B" w:rsidRDefault="00054B21">
      <w:pPr>
        <w:pStyle w:val="Sumrio4"/>
        <w:tabs>
          <w:tab w:val="left" w:pos="1200"/>
          <w:tab w:val="right" w:leader="dot" w:pos="9061"/>
        </w:tabs>
        <w:rPr>
          <w:del w:id="1431" w:author="Ryan Lemos" w:date="2019-10-07T11:05:00Z"/>
          <w:rFonts w:asciiTheme="minorHAnsi" w:eastAsiaTheme="minorEastAsia" w:hAnsiTheme="minorHAnsi" w:cstheme="minorBidi"/>
          <w:noProof/>
          <w:sz w:val="22"/>
          <w:szCs w:val="22"/>
          <w:lang w:eastAsia="pt-BR"/>
          <w:rPrChange w:id="1432" w:author="Ryan Lemos" w:date="2019-10-07T11:06:00Z">
            <w:rPr>
              <w:del w:id="1433" w:author="Ryan Lemos" w:date="2019-10-07T11:05:00Z"/>
              <w:rFonts w:asciiTheme="minorHAnsi" w:eastAsiaTheme="minorEastAsia" w:hAnsiTheme="minorHAnsi" w:cstheme="minorBidi"/>
              <w:noProof/>
              <w:sz w:val="22"/>
              <w:szCs w:val="22"/>
              <w:lang w:val="en-US" w:eastAsia="pt-BR"/>
            </w:rPr>
          </w:rPrChange>
        </w:rPr>
      </w:pPr>
      <w:del w:id="1434" w:author="Ryan Lemos" w:date="2019-10-07T11:05:00Z">
        <w:r w:rsidRPr="00EA672B" w:rsidDel="00EA672B">
          <w:rPr>
            <w:noProof/>
            <w:rPrChange w:id="1435" w:author="Ryan Lemos" w:date="2019-10-07T11:06:00Z">
              <w:rPr>
                <w:noProof/>
                <w:lang w:val="en-US"/>
              </w:rPr>
            </w:rPrChange>
          </w:rPr>
          <w:delText>2.2.4.12</w:delText>
        </w:r>
        <w:r w:rsidRPr="00EA672B" w:rsidDel="00EA672B">
          <w:rPr>
            <w:rFonts w:asciiTheme="minorHAnsi" w:eastAsiaTheme="minorEastAsia" w:hAnsiTheme="minorHAnsi" w:cstheme="minorBidi"/>
            <w:noProof/>
            <w:sz w:val="22"/>
            <w:lang w:eastAsia="pt-BR"/>
            <w:rPrChange w:id="1436" w:author="Ryan Lemos" w:date="2019-10-07T11:06:00Z">
              <w:rPr>
                <w:rFonts w:asciiTheme="minorHAnsi" w:eastAsiaTheme="minorEastAsia" w:hAnsiTheme="minorHAnsi" w:cstheme="minorBidi"/>
                <w:noProof/>
                <w:sz w:val="22"/>
                <w:lang w:val="en-US" w:eastAsia="pt-BR"/>
              </w:rPr>
            </w:rPrChange>
          </w:rPr>
          <w:tab/>
        </w:r>
        <w:r w:rsidRPr="00EA672B" w:rsidDel="00EA672B">
          <w:rPr>
            <w:i/>
            <w:noProof/>
            <w:rPrChange w:id="1437" w:author="Ryan Lemos" w:date="2019-10-07T11:06:00Z">
              <w:rPr>
                <w:i/>
                <w:noProof/>
                <w:lang w:val="en-US"/>
              </w:rPr>
            </w:rPrChange>
          </w:rPr>
          <w:delText>Framework</w:delText>
        </w:r>
        <w:r w:rsidRPr="00EA672B" w:rsidDel="00EA672B">
          <w:rPr>
            <w:noProof/>
            <w:rPrChange w:id="1438" w:author="Ryan Lemos" w:date="2019-10-07T11:06:00Z">
              <w:rPr>
                <w:noProof/>
                <w:lang w:val="en-US"/>
              </w:rPr>
            </w:rPrChange>
          </w:rPr>
          <w:delText xml:space="preserve"> Laravel</w:delText>
        </w:r>
        <w:r w:rsidRPr="00EA672B" w:rsidDel="00EA672B">
          <w:rPr>
            <w:noProof/>
            <w:rPrChange w:id="1439" w:author="Ryan Lemos" w:date="2019-10-07T11:06:00Z">
              <w:rPr>
                <w:noProof/>
                <w:lang w:val="en-US"/>
              </w:rPr>
            </w:rPrChange>
          </w:rPr>
          <w:tab/>
          <w:delText>37</w:delText>
        </w:r>
      </w:del>
    </w:p>
    <w:p w14:paraId="153763E7" w14:textId="2CAD0C52" w:rsidR="00054B21" w:rsidRPr="00EA672B" w:rsidDel="00EA672B" w:rsidRDefault="00054B21">
      <w:pPr>
        <w:pStyle w:val="Sumrio4"/>
        <w:tabs>
          <w:tab w:val="left" w:pos="1200"/>
          <w:tab w:val="right" w:leader="dot" w:pos="9061"/>
        </w:tabs>
        <w:rPr>
          <w:del w:id="1440" w:author="Ryan Lemos" w:date="2019-10-07T11:05:00Z"/>
          <w:rFonts w:asciiTheme="minorHAnsi" w:eastAsiaTheme="minorEastAsia" w:hAnsiTheme="minorHAnsi" w:cstheme="minorBidi"/>
          <w:noProof/>
          <w:sz w:val="22"/>
          <w:szCs w:val="22"/>
          <w:lang w:eastAsia="pt-BR"/>
          <w:rPrChange w:id="1441" w:author="Ryan Lemos" w:date="2019-10-07T11:06:00Z">
            <w:rPr>
              <w:del w:id="1442" w:author="Ryan Lemos" w:date="2019-10-07T11:05:00Z"/>
              <w:rFonts w:asciiTheme="minorHAnsi" w:eastAsiaTheme="minorEastAsia" w:hAnsiTheme="minorHAnsi" w:cstheme="minorBidi"/>
              <w:noProof/>
              <w:sz w:val="22"/>
              <w:szCs w:val="22"/>
              <w:lang w:val="en-US" w:eastAsia="pt-BR"/>
            </w:rPr>
          </w:rPrChange>
        </w:rPr>
      </w:pPr>
      <w:del w:id="1443" w:author="Ryan Lemos" w:date="2019-10-07T11:05:00Z">
        <w:r w:rsidRPr="00EA672B" w:rsidDel="00EA672B">
          <w:rPr>
            <w:noProof/>
            <w:rPrChange w:id="1444" w:author="Ryan Lemos" w:date="2019-10-07T11:06:00Z">
              <w:rPr>
                <w:noProof/>
                <w:lang w:val="en-US"/>
              </w:rPr>
            </w:rPrChange>
          </w:rPr>
          <w:delText>2.2.4.13</w:delText>
        </w:r>
        <w:r w:rsidRPr="00EA672B" w:rsidDel="00EA672B">
          <w:rPr>
            <w:rFonts w:asciiTheme="minorHAnsi" w:eastAsiaTheme="minorEastAsia" w:hAnsiTheme="minorHAnsi" w:cstheme="minorBidi"/>
            <w:noProof/>
            <w:sz w:val="22"/>
            <w:lang w:eastAsia="pt-BR"/>
            <w:rPrChange w:id="1445" w:author="Ryan Lemos" w:date="2019-10-07T11:06:00Z">
              <w:rPr>
                <w:rFonts w:asciiTheme="minorHAnsi" w:eastAsiaTheme="minorEastAsia" w:hAnsiTheme="minorHAnsi" w:cstheme="minorBidi"/>
                <w:noProof/>
                <w:sz w:val="22"/>
                <w:lang w:val="en-US" w:eastAsia="pt-BR"/>
              </w:rPr>
            </w:rPrChange>
          </w:rPr>
          <w:tab/>
        </w:r>
        <w:r w:rsidRPr="00EA672B" w:rsidDel="00EA672B">
          <w:rPr>
            <w:i/>
            <w:noProof/>
            <w:rPrChange w:id="1446" w:author="Ryan Lemos" w:date="2019-10-07T11:06:00Z">
              <w:rPr>
                <w:i/>
                <w:noProof/>
                <w:lang w:val="en-US"/>
              </w:rPr>
            </w:rPrChange>
          </w:rPr>
          <w:delText>Representational State Transfer</w:delText>
        </w:r>
        <w:r w:rsidRPr="00EA672B" w:rsidDel="00EA672B">
          <w:rPr>
            <w:noProof/>
            <w:rPrChange w:id="1447" w:author="Ryan Lemos" w:date="2019-10-07T11:06:00Z">
              <w:rPr>
                <w:noProof/>
                <w:lang w:val="en-US"/>
              </w:rPr>
            </w:rPrChange>
          </w:rPr>
          <w:delText xml:space="preserve"> (REST)</w:delText>
        </w:r>
        <w:r w:rsidRPr="00EA672B" w:rsidDel="00EA672B">
          <w:rPr>
            <w:noProof/>
            <w:rPrChange w:id="1448" w:author="Ryan Lemos" w:date="2019-10-07T11:06:00Z">
              <w:rPr>
                <w:noProof/>
                <w:lang w:val="en-US"/>
              </w:rPr>
            </w:rPrChange>
          </w:rPr>
          <w:tab/>
          <w:delText>38</w:delText>
        </w:r>
      </w:del>
    </w:p>
    <w:p w14:paraId="09004639" w14:textId="4973ACF2" w:rsidR="00054B21" w:rsidDel="00EA672B" w:rsidRDefault="00054B21">
      <w:pPr>
        <w:pStyle w:val="Sumrio4"/>
        <w:tabs>
          <w:tab w:val="left" w:pos="1200"/>
          <w:tab w:val="right" w:leader="dot" w:pos="9061"/>
        </w:tabs>
        <w:rPr>
          <w:del w:id="1449" w:author="Ryan Lemos" w:date="2019-10-07T11:05:00Z"/>
          <w:rFonts w:asciiTheme="minorHAnsi" w:eastAsiaTheme="minorEastAsia" w:hAnsiTheme="minorHAnsi" w:cstheme="minorBidi"/>
          <w:noProof/>
          <w:sz w:val="22"/>
          <w:szCs w:val="22"/>
          <w:lang w:eastAsia="pt-BR"/>
        </w:rPr>
      </w:pPr>
      <w:del w:id="1450" w:author="Ryan Lemos" w:date="2019-10-07T11:05:00Z">
        <w:r w:rsidRPr="005074A5" w:rsidDel="00EA672B">
          <w:rPr>
            <w:noProof/>
          </w:rPr>
          <w:delText>2.2.4.14</w:delText>
        </w:r>
        <w:r w:rsidDel="00EA672B">
          <w:rPr>
            <w:rFonts w:asciiTheme="minorHAnsi" w:eastAsiaTheme="minorEastAsia" w:hAnsiTheme="minorHAnsi" w:cstheme="minorBidi"/>
            <w:noProof/>
            <w:sz w:val="22"/>
            <w:szCs w:val="22"/>
            <w:lang w:eastAsia="pt-BR"/>
          </w:rPr>
          <w:tab/>
        </w:r>
        <w:r w:rsidRPr="005074A5" w:rsidDel="00EA672B">
          <w:rPr>
            <w:i/>
            <w:noProof/>
          </w:rPr>
          <w:delText>Application Programming Interfaces</w:delText>
        </w:r>
        <w:r w:rsidRPr="005074A5" w:rsidDel="00EA672B">
          <w:rPr>
            <w:noProof/>
          </w:rPr>
          <w:delText xml:space="preserve"> (API)</w:delText>
        </w:r>
        <w:r w:rsidDel="00EA672B">
          <w:rPr>
            <w:noProof/>
          </w:rPr>
          <w:tab/>
          <w:delText>38</w:delText>
        </w:r>
      </w:del>
    </w:p>
    <w:p w14:paraId="6A92C01D" w14:textId="1F530831" w:rsidR="00054B21" w:rsidDel="00EA672B" w:rsidRDefault="00054B21">
      <w:pPr>
        <w:pStyle w:val="Sumrio3"/>
        <w:rPr>
          <w:del w:id="1451" w:author="Ryan Lemos" w:date="2019-10-07T11:05:00Z"/>
          <w:rFonts w:asciiTheme="minorHAnsi" w:eastAsiaTheme="minorEastAsia" w:hAnsiTheme="minorHAnsi" w:cstheme="minorBidi"/>
          <w:b w:val="0"/>
          <w:iCs w:val="0"/>
          <w:noProof/>
          <w:sz w:val="22"/>
          <w:szCs w:val="22"/>
          <w:lang w:eastAsia="pt-BR"/>
        </w:rPr>
      </w:pPr>
      <w:del w:id="1452" w:author="Ryan Lemos" w:date="2019-10-07T11:05:00Z">
        <w:r w:rsidDel="00EA672B">
          <w:rPr>
            <w:noProof/>
          </w:rPr>
          <w:delText>2.2.5</w:delText>
        </w:r>
        <w:r w:rsidDel="00EA672B">
          <w:rPr>
            <w:rFonts w:asciiTheme="minorHAnsi" w:eastAsiaTheme="minorEastAsia" w:hAnsiTheme="minorHAnsi" w:cstheme="minorBidi"/>
            <w:b w:val="0"/>
            <w:iCs w:val="0"/>
            <w:noProof/>
            <w:sz w:val="22"/>
            <w:szCs w:val="22"/>
            <w:lang w:eastAsia="pt-BR"/>
          </w:rPr>
          <w:tab/>
        </w:r>
        <w:r w:rsidDel="00EA672B">
          <w:rPr>
            <w:noProof/>
          </w:rPr>
          <w:delText>Sistema de Gerenciamento de Banco de Dados (MySQL)</w:delText>
        </w:r>
        <w:r w:rsidDel="00EA672B">
          <w:rPr>
            <w:noProof/>
          </w:rPr>
          <w:tab/>
          <w:delText>39</w:delText>
        </w:r>
      </w:del>
    </w:p>
    <w:p w14:paraId="1AE0F659" w14:textId="3F86FED3" w:rsidR="00054B21" w:rsidDel="00EA672B" w:rsidRDefault="00054B21">
      <w:pPr>
        <w:pStyle w:val="Sumrio1"/>
        <w:tabs>
          <w:tab w:val="left" w:pos="1200"/>
          <w:tab w:val="right" w:leader="dot" w:pos="9061"/>
        </w:tabs>
        <w:rPr>
          <w:del w:id="1453" w:author="Ryan Lemos" w:date="2019-10-07T11:05:00Z"/>
          <w:rFonts w:asciiTheme="minorHAnsi" w:eastAsiaTheme="minorEastAsia" w:hAnsiTheme="minorHAnsi" w:cstheme="minorBidi"/>
          <w:b w:val="0"/>
          <w:bCs w:val="0"/>
          <w:caps w:val="0"/>
          <w:noProof/>
          <w:sz w:val="22"/>
          <w:szCs w:val="22"/>
          <w:lang w:eastAsia="pt-BR"/>
        </w:rPr>
      </w:pPr>
      <w:del w:id="1454" w:author="Ryan Lemos" w:date="2019-10-07T11:05:00Z">
        <w:r w:rsidDel="00EA672B">
          <w:rPr>
            <w:noProof/>
          </w:rPr>
          <w:delText>3</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desenvolvimento do ambiente proposto</w:delText>
        </w:r>
        <w:r w:rsidDel="00EA672B">
          <w:rPr>
            <w:noProof/>
          </w:rPr>
          <w:tab/>
          <w:delText>41</w:delText>
        </w:r>
      </w:del>
    </w:p>
    <w:p w14:paraId="435777B1" w14:textId="560387CA" w:rsidR="00054B21" w:rsidDel="00EA672B" w:rsidRDefault="00054B21">
      <w:pPr>
        <w:pStyle w:val="Sumrio2"/>
        <w:tabs>
          <w:tab w:val="left" w:pos="1200"/>
          <w:tab w:val="right" w:leader="dot" w:pos="9061"/>
        </w:tabs>
        <w:rPr>
          <w:del w:id="1455" w:author="Ryan Lemos" w:date="2019-10-07T11:05:00Z"/>
          <w:rFonts w:asciiTheme="minorHAnsi" w:eastAsiaTheme="minorEastAsia" w:hAnsiTheme="minorHAnsi" w:cstheme="minorBidi"/>
          <w:caps w:val="0"/>
          <w:noProof/>
          <w:sz w:val="22"/>
          <w:szCs w:val="22"/>
          <w:lang w:eastAsia="pt-BR"/>
        </w:rPr>
      </w:pPr>
      <w:del w:id="1456" w:author="Ryan Lemos" w:date="2019-10-07T11:05:00Z">
        <w:r w:rsidDel="00EA672B">
          <w:rPr>
            <w:noProof/>
          </w:rPr>
          <w:delText>3.1</w:delText>
        </w:r>
        <w:r w:rsidDel="00EA672B">
          <w:rPr>
            <w:rFonts w:asciiTheme="minorHAnsi" w:eastAsiaTheme="minorEastAsia" w:hAnsiTheme="minorHAnsi" w:cstheme="minorBidi"/>
            <w:caps w:val="0"/>
            <w:noProof/>
            <w:sz w:val="22"/>
            <w:szCs w:val="22"/>
            <w:lang w:eastAsia="pt-BR"/>
          </w:rPr>
          <w:tab/>
        </w:r>
        <w:r w:rsidDel="00EA672B">
          <w:rPr>
            <w:noProof/>
          </w:rPr>
          <w:delText>Ferramentas de desenvolvimento utilizadas</w:delText>
        </w:r>
        <w:r w:rsidDel="00EA672B">
          <w:rPr>
            <w:noProof/>
          </w:rPr>
          <w:tab/>
          <w:delText>41</w:delText>
        </w:r>
      </w:del>
    </w:p>
    <w:p w14:paraId="0D97A675" w14:textId="4A71CBE2" w:rsidR="00054B21" w:rsidDel="00EA672B" w:rsidRDefault="00054B21">
      <w:pPr>
        <w:pStyle w:val="Sumrio2"/>
        <w:tabs>
          <w:tab w:val="left" w:pos="1200"/>
          <w:tab w:val="right" w:leader="dot" w:pos="9061"/>
        </w:tabs>
        <w:rPr>
          <w:del w:id="1457" w:author="Ryan Lemos" w:date="2019-10-07T11:05:00Z"/>
          <w:rFonts w:asciiTheme="minorHAnsi" w:eastAsiaTheme="minorEastAsia" w:hAnsiTheme="minorHAnsi" w:cstheme="minorBidi"/>
          <w:caps w:val="0"/>
          <w:noProof/>
          <w:sz w:val="22"/>
          <w:szCs w:val="22"/>
          <w:lang w:eastAsia="pt-BR"/>
        </w:rPr>
      </w:pPr>
      <w:del w:id="1458" w:author="Ryan Lemos" w:date="2019-10-07T11:05:00Z">
        <w:r w:rsidDel="00EA672B">
          <w:rPr>
            <w:noProof/>
          </w:rPr>
          <w:delText>3.2</w:delText>
        </w:r>
        <w:r w:rsidDel="00EA672B">
          <w:rPr>
            <w:rFonts w:asciiTheme="minorHAnsi" w:eastAsiaTheme="minorEastAsia" w:hAnsiTheme="minorHAnsi" w:cstheme="minorBidi"/>
            <w:caps w:val="0"/>
            <w:noProof/>
            <w:sz w:val="22"/>
            <w:szCs w:val="22"/>
            <w:lang w:eastAsia="pt-BR"/>
          </w:rPr>
          <w:tab/>
        </w:r>
        <w:r w:rsidDel="00EA672B">
          <w:rPr>
            <w:noProof/>
          </w:rPr>
          <w:delText>Estruturação do sistema</w:delText>
        </w:r>
        <w:r w:rsidDel="00EA672B">
          <w:rPr>
            <w:noProof/>
          </w:rPr>
          <w:tab/>
          <w:delText>42</w:delText>
        </w:r>
      </w:del>
    </w:p>
    <w:p w14:paraId="0DD9923A" w14:textId="4D387BEE" w:rsidR="00054B21" w:rsidDel="00EA672B" w:rsidRDefault="00054B21">
      <w:pPr>
        <w:pStyle w:val="Sumrio2"/>
        <w:tabs>
          <w:tab w:val="left" w:pos="1200"/>
          <w:tab w:val="right" w:leader="dot" w:pos="9061"/>
        </w:tabs>
        <w:rPr>
          <w:del w:id="1459" w:author="Ryan Lemos" w:date="2019-10-07T11:05:00Z"/>
          <w:rFonts w:asciiTheme="minorHAnsi" w:eastAsiaTheme="minorEastAsia" w:hAnsiTheme="minorHAnsi" w:cstheme="minorBidi"/>
          <w:caps w:val="0"/>
          <w:noProof/>
          <w:sz w:val="22"/>
          <w:szCs w:val="22"/>
          <w:lang w:eastAsia="pt-BR"/>
        </w:rPr>
      </w:pPr>
      <w:del w:id="1460" w:author="Ryan Lemos" w:date="2019-10-07T11:05:00Z">
        <w:r w:rsidDel="00EA672B">
          <w:rPr>
            <w:noProof/>
          </w:rPr>
          <w:delText>3.3</w:delText>
        </w:r>
        <w:r w:rsidDel="00EA672B">
          <w:rPr>
            <w:rFonts w:asciiTheme="minorHAnsi" w:eastAsiaTheme="minorEastAsia" w:hAnsiTheme="minorHAnsi" w:cstheme="minorBidi"/>
            <w:caps w:val="0"/>
            <w:noProof/>
            <w:sz w:val="22"/>
            <w:szCs w:val="22"/>
            <w:lang w:eastAsia="pt-BR"/>
          </w:rPr>
          <w:tab/>
        </w:r>
        <w:r w:rsidDel="00EA672B">
          <w:rPr>
            <w:noProof/>
          </w:rPr>
          <w:delText>Diagrama de banco de dados</w:delText>
        </w:r>
        <w:r w:rsidDel="00EA672B">
          <w:rPr>
            <w:noProof/>
          </w:rPr>
          <w:tab/>
          <w:delText>42</w:delText>
        </w:r>
      </w:del>
    </w:p>
    <w:p w14:paraId="6ECB65A1" w14:textId="40C0CD7E" w:rsidR="00054B21" w:rsidDel="00EA672B" w:rsidRDefault="00054B21">
      <w:pPr>
        <w:pStyle w:val="Sumrio2"/>
        <w:tabs>
          <w:tab w:val="left" w:pos="1200"/>
          <w:tab w:val="right" w:leader="dot" w:pos="9061"/>
        </w:tabs>
        <w:rPr>
          <w:del w:id="1461" w:author="Ryan Lemos" w:date="2019-10-07T11:05:00Z"/>
          <w:rFonts w:asciiTheme="minorHAnsi" w:eastAsiaTheme="minorEastAsia" w:hAnsiTheme="minorHAnsi" w:cstheme="minorBidi"/>
          <w:caps w:val="0"/>
          <w:noProof/>
          <w:sz w:val="22"/>
          <w:szCs w:val="22"/>
          <w:lang w:eastAsia="pt-BR"/>
        </w:rPr>
      </w:pPr>
      <w:del w:id="1462" w:author="Ryan Lemos" w:date="2019-10-07T11:05:00Z">
        <w:r w:rsidDel="00EA672B">
          <w:rPr>
            <w:noProof/>
          </w:rPr>
          <w:delText>3.4</w:delText>
        </w:r>
        <w:r w:rsidDel="00EA672B">
          <w:rPr>
            <w:rFonts w:asciiTheme="minorHAnsi" w:eastAsiaTheme="minorEastAsia" w:hAnsiTheme="minorHAnsi" w:cstheme="minorBidi"/>
            <w:caps w:val="0"/>
            <w:noProof/>
            <w:sz w:val="22"/>
            <w:szCs w:val="22"/>
            <w:lang w:eastAsia="pt-BR"/>
          </w:rPr>
          <w:tab/>
        </w:r>
        <w:r w:rsidDel="00EA672B">
          <w:rPr>
            <w:noProof/>
          </w:rPr>
          <w:delText>Diagrama de processos</w:delText>
        </w:r>
        <w:r w:rsidDel="00EA672B">
          <w:rPr>
            <w:noProof/>
          </w:rPr>
          <w:tab/>
          <w:delText>44</w:delText>
        </w:r>
      </w:del>
    </w:p>
    <w:p w14:paraId="0C06B1ED" w14:textId="0DE42A0B" w:rsidR="00054B21" w:rsidDel="00EA672B" w:rsidRDefault="00054B21">
      <w:pPr>
        <w:pStyle w:val="Sumrio2"/>
        <w:tabs>
          <w:tab w:val="left" w:pos="1200"/>
          <w:tab w:val="right" w:leader="dot" w:pos="9061"/>
        </w:tabs>
        <w:rPr>
          <w:del w:id="1463" w:author="Ryan Lemos" w:date="2019-10-07T11:05:00Z"/>
          <w:rFonts w:asciiTheme="minorHAnsi" w:eastAsiaTheme="minorEastAsia" w:hAnsiTheme="minorHAnsi" w:cstheme="minorBidi"/>
          <w:caps w:val="0"/>
          <w:noProof/>
          <w:sz w:val="22"/>
          <w:szCs w:val="22"/>
          <w:lang w:eastAsia="pt-BR"/>
        </w:rPr>
      </w:pPr>
      <w:del w:id="1464" w:author="Ryan Lemos" w:date="2019-10-07T11:05:00Z">
        <w:r w:rsidDel="00EA672B">
          <w:rPr>
            <w:noProof/>
          </w:rPr>
          <w:delText>3.5</w:delText>
        </w:r>
        <w:r w:rsidDel="00EA672B">
          <w:rPr>
            <w:rFonts w:asciiTheme="minorHAnsi" w:eastAsiaTheme="minorEastAsia" w:hAnsiTheme="minorHAnsi" w:cstheme="minorBidi"/>
            <w:caps w:val="0"/>
            <w:noProof/>
            <w:sz w:val="22"/>
            <w:szCs w:val="22"/>
            <w:lang w:eastAsia="pt-BR"/>
          </w:rPr>
          <w:tab/>
        </w:r>
        <w:r w:rsidDel="00EA672B">
          <w:rPr>
            <w:noProof/>
          </w:rPr>
          <w:delText>Padrões visuais da aplicação</w:delText>
        </w:r>
        <w:r w:rsidDel="00EA672B">
          <w:rPr>
            <w:noProof/>
          </w:rPr>
          <w:tab/>
          <w:delText>47</w:delText>
        </w:r>
      </w:del>
    </w:p>
    <w:p w14:paraId="77E47BE1" w14:textId="44243CA5" w:rsidR="00054B21" w:rsidDel="00EA672B" w:rsidRDefault="00054B21">
      <w:pPr>
        <w:pStyle w:val="Sumrio3"/>
        <w:rPr>
          <w:del w:id="1465" w:author="Ryan Lemos" w:date="2019-10-07T11:05:00Z"/>
          <w:rFonts w:asciiTheme="minorHAnsi" w:eastAsiaTheme="minorEastAsia" w:hAnsiTheme="minorHAnsi" w:cstheme="minorBidi"/>
          <w:b w:val="0"/>
          <w:iCs w:val="0"/>
          <w:noProof/>
          <w:sz w:val="22"/>
          <w:szCs w:val="22"/>
          <w:lang w:eastAsia="pt-BR"/>
        </w:rPr>
      </w:pPr>
      <w:del w:id="1466" w:author="Ryan Lemos" w:date="2019-10-07T11:05:00Z">
        <w:r w:rsidDel="00EA672B">
          <w:rPr>
            <w:noProof/>
          </w:rPr>
          <w:delText>3.5.1</w:delText>
        </w:r>
        <w:r w:rsidDel="00EA672B">
          <w:rPr>
            <w:rFonts w:asciiTheme="minorHAnsi" w:eastAsiaTheme="minorEastAsia" w:hAnsiTheme="minorHAnsi" w:cstheme="minorBidi"/>
            <w:b w:val="0"/>
            <w:iCs w:val="0"/>
            <w:noProof/>
            <w:sz w:val="22"/>
            <w:szCs w:val="22"/>
            <w:lang w:eastAsia="pt-BR"/>
          </w:rPr>
          <w:tab/>
        </w:r>
        <w:r w:rsidDel="00EA672B">
          <w:rPr>
            <w:noProof/>
          </w:rPr>
          <w:delText>Botões de ação</w:delText>
        </w:r>
        <w:r w:rsidDel="00EA672B">
          <w:rPr>
            <w:noProof/>
          </w:rPr>
          <w:tab/>
          <w:delText>48</w:delText>
        </w:r>
      </w:del>
    </w:p>
    <w:p w14:paraId="13715C14" w14:textId="34A7AA2B" w:rsidR="00054B21" w:rsidDel="00EA672B" w:rsidRDefault="00054B21">
      <w:pPr>
        <w:pStyle w:val="Sumrio3"/>
        <w:rPr>
          <w:del w:id="1467" w:author="Ryan Lemos" w:date="2019-10-07T11:05:00Z"/>
          <w:rFonts w:asciiTheme="minorHAnsi" w:eastAsiaTheme="minorEastAsia" w:hAnsiTheme="minorHAnsi" w:cstheme="minorBidi"/>
          <w:b w:val="0"/>
          <w:iCs w:val="0"/>
          <w:noProof/>
          <w:sz w:val="22"/>
          <w:szCs w:val="22"/>
          <w:lang w:eastAsia="pt-BR"/>
        </w:rPr>
      </w:pPr>
      <w:del w:id="1468" w:author="Ryan Lemos" w:date="2019-10-07T11:05:00Z">
        <w:r w:rsidDel="00EA672B">
          <w:rPr>
            <w:noProof/>
          </w:rPr>
          <w:delText>3.5.2</w:delText>
        </w:r>
        <w:r w:rsidDel="00EA672B">
          <w:rPr>
            <w:rFonts w:asciiTheme="minorHAnsi" w:eastAsiaTheme="minorEastAsia" w:hAnsiTheme="minorHAnsi" w:cstheme="minorBidi"/>
            <w:b w:val="0"/>
            <w:iCs w:val="0"/>
            <w:noProof/>
            <w:sz w:val="22"/>
            <w:szCs w:val="22"/>
            <w:lang w:eastAsia="pt-BR"/>
          </w:rPr>
          <w:tab/>
        </w:r>
        <w:r w:rsidDel="00EA672B">
          <w:rPr>
            <w:noProof/>
          </w:rPr>
          <w:delText>Trocar senha (somente para gestores)</w:delText>
        </w:r>
        <w:r w:rsidDel="00EA672B">
          <w:rPr>
            <w:noProof/>
          </w:rPr>
          <w:tab/>
          <w:delText>51</w:delText>
        </w:r>
      </w:del>
    </w:p>
    <w:p w14:paraId="7EE6301F" w14:textId="32595FF4" w:rsidR="00054B21" w:rsidDel="00EA672B" w:rsidRDefault="00054B21">
      <w:pPr>
        <w:pStyle w:val="Sumrio3"/>
        <w:rPr>
          <w:del w:id="1469" w:author="Ryan Lemos" w:date="2019-10-07T11:05:00Z"/>
          <w:rFonts w:asciiTheme="minorHAnsi" w:eastAsiaTheme="minorEastAsia" w:hAnsiTheme="minorHAnsi" w:cstheme="minorBidi"/>
          <w:b w:val="0"/>
          <w:iCs w:val="0"/>
          <w:noProof/>
          <w:sz w:val="22"/>
          <w:szCs w:val="22"/>
          <w:lang w:eastAsia="pt-BR"/>
        </w:rPr>
      </w:pPr>
      <w:del w:id="1470" w:author="Ryan Lemos" w:date="2019-10-07T11:05:00Z">
        <w:r w:rsidDel="00EA672B">
          <w:rPr>
            <w:noProof/>
          </w:rPr>
          <w:delText>3.5.3</w:delText>
        </w:r>
        <w:r w:rsidDel="00EA672B">
          <w:rPr>
            <w:rFonts w:asciiTheme="minorHAnsi" w:eastAsiaTheme="minorEastAsia" w:hAnsiTheme="minorHAnsi" w:cstheme="minorBidi"/>
            <w:b w:val="0"/>
            <w:iCs w:val="0"/>
            <w:noProof/>
            <w:sz w:val="22"/>
            <w:szCs w:val="22"/>
            <w:lang w:eastAsia="pt-BR"/>
          </w:rPr>
          <w:tab/>
        </w:r>
        <w:r w:rsidDel="00EA672B">
          <w:rPr>
            <w:noProof/>
          </w:rPr>
          <w:delText>Botões para a gestão de atividades de uma turma</w:delText>
        </w:r>
        <w:r w:rsidDel="00EA672B">
          <w:rPr>
            <w:noProof/>
          </w:rPr>
          <w:tab/>
          <w:delText>51</w:delText>
        </w:r>
      </w:del>
    </w:p>
    <w:p w14:paraId="5FD112B1" w14:textId="0B1F0501" w:rsidR="00054B21" w:rsidDel="00EA672B" w:rsidRDefault="00054B21">
      <w:pPr>
        <w:pStyle w:val="Sumrio3"/>
        <w:rPr>
          <w:del w:id="1471" w:author="Ryan Lemos" w:date="2019-10-07T11:05:00Z"/>
          <w:rFonts w:asciiTheme="minorHAnsi" w:eastAsiaTheme="minorEastAsia" w:hAnsiTheme="minorHAnsi" w:cstheme="minorBidi"/>
          <w:b w:val="0"/>
          <w:iCs w:val="0"/>
          <w:noProof/>
          <w:sz w:val="22"/>
          <w:szCs w:val="22"/>
          <w:lang w:eastAsia="pt-BR"/>
        </w:rPr>
      </w:pPr>
      <w:del w:id="1472" w:author="Ryan Lemos" w:date="2019-10-07T11:05:00Z">
        <w:r w:rsidDel="00EA672B">
          <w:rPr>
            <w:noProof/>
          </w:rPr>
          <w:delText>3.5.4</w:delText>
        </w:r>
        <w:r w:rsidDel="00EA672B">
          <w:rPr>
            <w:rFonts w:asciiTheme="minorHAnsi" w:eastAsiaTheme="minorEastAsia" w:hAnsiTheme="minorHAnsi" w:cstheme="minorBidi"/>
            <w:b w:val="0"/>
            <w:iCs w:val="0"/>
            <w:noProof/>
            <w:sz w:val="22"/>
            <w:szCs w:val="22"/>
            <w:lang w:eastAsia="pt-BR"/>
          </w:rPr>
          <w:tab/>
        </w:r>
        <w:r w:rsidDel="00EA672B">
          <w:rPr>
            <w:noProof/>
          </w:rPr>
          <w:delText>Botões do calendário</w:delText>
        </w:r>
        <w:r w:rsidDel="00EA672B">
          <w:rPr>
            <w:noProof/>
          </w:rPr>
          <w:tab/>
          <w:delText>53</w:delText>
        </w:r>
      </w:del>
    </w:p>
    <w:p w14:paraId="72C6ECD6" w14:textId="51CCB9A9" w:rsidR="00054B21" w:rsidDel="00EA672B" w:rsidRDefault="00054B21">
      <w:pPr>
        <w:pStyle w:val="Sumrio3"/>
        <w:rPr>
          <w:del w:id="1473" w:author="Ryan Lemos" w:date="2019-10-07T11:05:00Z"/>
          <w:rFonts w:asciiTheme="minorHAnsi" w:eastAsiaTheme="minorEastAsia" w:hAnsiTheme="minorHAnsi" w:cstheme="minorBidi"/>
          <w:b w:val="0"/>
          <w:iCs w:val="0"/>
          <w:noProof/>
          <w:sz w:val="22"/>
          <w:szCs w:val="22"/>
          <w:lang w:eastAsia="pt-BR"/>
        </w:rPr>
      </w:pPr>
      <w:del w:id="1474" w:author="Ryan Lemos" w:date="2019-10-07T11:05:00Z">
        <w:r w:rsidDel="00EA672B">
          <w:rPr>
            <w:noProof/>
          </w:rPr>
          <w:delText>3.5.5</w:delText>
        </w:r>
        <w:r w:rsidDel="00EA672B">
          <w:rPr>
            <w:rFonts w:asciiTheme="minorHAnsi" w:eastAsiaTheme="minorEastAsia" w:hAnsiTheme="minorHAnsi" w:cstheme="minorBidi"/>
            <w:b w:val="0"/>
            <w:iCs w:val="0"/>
            <w:noProof/>
            <w:sz w:val="22"/>
            <w:szCs w:val="22"/>
            <w:lang w:eastAsia="pt-BR"/>
          </w:rPr>
          <w:tab/>
        </w:r>
        <w:r w:rsidDel="00EA672B">
          <w:rPr>
            <w:noProof/>
          </w:rPr>
          <w:delText>Notificações</w:delText>
        </w:r>
        <w:r w:rsidDel="00EA672B">
          <w:rPr>
            <w:noProof/>
          </w:rPr>
          <w:tab/>
          <w:delText>54</w:delText>
        </w:r>
      </w:del>
    </w:p>
    <w:p w14:paraId="5478B418" w14:textId="4EF0F1D6" w:rsidR="00054B21" w:rsidDel="00EA672B" w:rsidRDefault="00054B21">
      <w:pPr>
        <w:pStyle w:val="Sumrio3"/>
        <w:rPr>
          <w:del w:id="1475" w:author="Ryan Lemos" w:date="2019-10-07T11:05:00Z"/>
          <w:rFonts w:asciiTheme="minorHAnsi" w:eastAsiaTheme="minorEastAsia" w:hAnsiTheme="minorHAnsi" w:cstheme="minorBidi"/>
          <w:b w:val="0"/>
          <w:iCs w:val="0"/>
          <w:noProof/>
          <w:sz w:val="22"/>
          <w:szCs w:val="22"/>
          <w:lang w:eastAsia="pt-BR"/>
        </w:rPr>
      </w:pPr>
      <w:del w:id="1476" w:author="Ryan Lemos" w:date="2019-10-07T11:05:00Z">
        <w:r w:rsidDel="00EA672B">
          <w:rPr>
            <w:noProof/>
          </w:rPr>
          <w:delText>3.5.6</w:delText>
        </w:r>
        <w:r w:rsidDel="00EA672B">
          <w:rPr>
            <w:rFonts w:asciiTheme="minorHAnsi" w:eastAsiaTheme="minorEastAsia" w:hAnsiTheme="minorHAnsi" w:cstheme="minorBidi"/>
            <w:b w:val="0"/>
            <w:iCs w:val="0"/>
            <w:noProof/>
            <w:sz w:val="22"/>
            <w:szCs w:val="22"/>
            <w:lang w:eastAsia="pt-BR"/>
          </w:rPr>
          <w:tab/>
        </w:r>
        <w:r w:rsidDel="00EA672B">
          <w:rPr>
            <w:noProof/>
          </w:rPr>
          <w:delText>Configurações</w:delText>
        </w:r>
        <w:r w:rsidDel="00EA672B">
          <w:rPr>
            <w:noProof/>
          </w:rPr>
          <w:tab/>
          <w:delText>55</w:delText>
        </w:r>
      </w:del>
    </w:p>
    <w:p w14:paraId="35A1DB5B" w14:textId="3732D5A4" w:rsidR="00054B21" w:rsidDel="00EA672B" w:rsidRDefault="00054B21">
      <w:pPr>
        <w:pStyle w:val="Sumrio3"/>
        <w:rPr>
          <w:del w:id="1477" w:author="Ryan Lemos" w:date="2019-10-07T11:05:00Z"/>
          <w:rFonts w:asciiTheme="minorHAnsi" w:eastAsiaTheme="minorEastAsia" w:hAnsiTheme="minorHAnsi" w:cstheme="minorBidi"/>
          <w:b w:val="0"/>
          <w:iCs w:val="0"/>
          <w:noProof/>
          <w:sz w:val="22"/>
          <w:szCs w:val="22"/>
          <w:lang w:eastAsia="pt-BR"/>
        </w:rPr>
      </w:pPr>
      <w:del w:id="1478" w:author="Ryan Lemos" w:date="2019-10-07T11:05:00Z">
        <w:r w:rsidDel="00EA672B">
          <w:rPr>
            <w:noProof/>
          </w:rPr>
          <w:delText>3.5.7</w:delText>
        </w:r>
        <w:r w:rsidDel="00EA672B">
          <w:rPr>
            <w:rFonts w:asciiTheme="minorHAnsi" w:eastAsiaTheme="minorEastAsia" w:hAnsiTheme="minorHAnsi" w:cstheme="minorBidi"/>
            <w:b w:val="0"/>
            <w:iCs w:val="0"/>
            <w:noProof/>
            <w:sz w:val="22"/>
            <w:szCs w:val="22"/>
            <w:lang w:eastAsia="pt-BR"/>
          </w:rPr>
          <w:tab/>
        </w:r>
        <w:r w:rsidDel="00EA672B">
          <w:rPr>
            <w:noProof/>
          </w:rPr>
          <w:delText>Sair</w:delText>
        </w:r>
        <w:r w:rsidDel="00EA672B">
          <w:rPr>
            <w:noProof/>
          </w:rPr>
          <w:tab/>
          <w:delText>55</w:delText>
        </w:r>
      </w:del>
    </w:p>
    <w:p w14:paraId="1D68F559" w14:textId="688CA725" w:rsidR="00054B21" w:rsidDel="00EA672B" w:rsidRDefault="00054B21">
      <w:pPr>
        <w:pStyle w:val="Sumrio3"/>
        <w:rPr>
          <w:del w:id="1479" w:author="Ryan Lemos" w:date="2019-10-07T11:05:00Z"/>
          <w:rFonts w:asciiTheme="minorHAnsi" w:eastAsiaTheme="minorEastAsia" w:hAnsiTheme="minorHAnsi" w:cstheme="minorBidi"/>
          <w:b w:val="0"/>
          <w:iCs w:val="0"/>
          <w:noProof/>
          <w:sz w:val="22"/>
          <w:szCs w:val="22"/>
          <w:lang w:eastAsia="pt-BR"/>
        </w:rPr>
      </w:pPr>
      <w:del w:id="1480" w:author="Ryan Lemos" w:date="2019-10-07T11:05:00Z">
        <w:r w:rsidDel="00EA672B">
          <w:rPr>
            <w:noProof/>
          </w:rPr>
          <w:delText>3.5.8</w:delText>
        </w:r>
        <w:r w:rsidDel="00EA672B">
          <w:rPr>
            <w:rFonts w:asciiTheme="minorHAnsi" w:eastAsiaTheme="minorEastAsia" w:hAnsiTheme="minorHAnsi" w:cstheme="minorBidi"/>
            <w:b w:val="0"/>
            <w:iCs w:val="0"/>
            <w:noProof/>
            <w:sz w:val="22"/>
            <w:szCs w:val="22"/>
            <w:lang w:eastAsia="pt-BR"/>
          </w:rPr>
          <w:tab/>
        </w:r>
        <w:r w:rsidDel="00EA672B">
          <w:rPr>
            <w:noProof/>
          </w:rPr>
          <w:delText>Menu</w:delText>
        </w:r>
        <w:r w:rsidDel="00EA672B">
          <w:rPr>
            <w:noProof/>
          </w:rPr>
          <w:tab/>
          <w:delText>55</w:delText>
        </w:r>
      </w:del>
    </w:p>
    <w:p w14:paraId="5E990F27" w14:textId="0E7535B9" w:rsidR="00054B21" w:rsidDel="00EA672B" w:rsidRDefault="00054B21">
      <w:pPr>
        <w:pStyle w:val="Sumrio2"/>
        <w:tabs>
          <w:tab w:val="left" w:pos="1200"/>
          <w:tab w:val="right" w:leader="dot" w:pos="9061"/>
        </w:tabs>
        <w:rPr>
          <w:del w:id="1481" w:author="Ryan Lemos" w:date="2019-10-07T11:05:00Z"/>
          <w:rFonts w:asciiTheme="minorHAnsi" w:eastAsiaTheme="minorEastAsia" w:hAnsiTheme="minorHAnsi" w:cstheme="minorBidi"/>
          <w:caps w:val="0"/>
          <w:noProof/>
          <w:sz w:val="22"/>
          <w:szCs w:val="22"/>
          <w:lang w:eastAsia="pt-BR"/>
        </w:rPr>
      </w:pPr>
      <w:del w:id="1482" w:author="Ryan Lemos" w:date="2019-10-07T11:05:00Z">
        <w:r w:rsidDel="00EA672B">
          <w:rPr>
            <w:noProof/>
          </w:rPr>
          <w:delText>3.6</w:delText>
        </w:r>
        <w:r w:rsidDel="00EA672B">
          <w:rPr>
            <w:rFonts w:asciiTheme="minorHAnsi" w:eastAsiaTheme="minorEastAsia" w:hAnsiTheme="minorHAnsi" w:cstheme="minorBidi"/>
            <w:caps w:val="0"/>
            <w:noProof/>
            <w:sz w:val="22"/>
            <w:szCs w:val="22"/>
            <w:lang w:eastAsia="pt-BR"/>
          </w:rPr>
          <w:tab/>
        </w:r>
        <w:r w:rsidDel="00EA672B">
          <w:rPr>
            <w:noProof/>
          </w:rPr>
          <w:delText>Release 1 – Cadastros Básicos</w:delText>
        </w:r>
        <w:r w:rsidDel="00EA672B">
          <w:rPr>
            <w:noProof/>
          </w:rPr>
          <w:tab/>
          <w:delText>56</w:delText>
        </w:r>
      </w:del>
    </w:p>
    <w:p w14:paraId="30E7315F" w14:textId="214CE99A" w:rsidR="00054B21" w:rsidDel="00EA672B" w:rsidRDefault="00054B21">
      <w:pPr>
        <w:pStyle w:val="Sumrio3"/>
        <w:rPr>
          <w:del w:id="1483" w:author="Ryan Lemos" w:date="2019-10-07T11:05:00Z"/>
          <w:rFonts w:asciiTheme="minorHAnsi" w:eastAsiaTheme="minorEastAsia" w:hAnsiTheme="minorHAnsi" w:cstheme="minorBidi"/>
          <w:b w:val="0"/>
          <w:iCs w:val="0"/>
          <w:noProof/>
          <w:sz w:val="22"/>
          <w:szCs w:val="22"/>
          <w:lang w:eastAsia="pt-BR"/>
        </w:rPr>
      </w:pPr>
      <w:del w:id="1484" w:author="Ryan Lemos" w:date="2019-10-07T11:05:00Z">
        <w:r w:rsidDel="00EA672B">
          <w:rPr>
            <w:noProof/>
          </w:rPr>
          <w:delText>3.6.1</w:delText>
        </w:r>
        <w:r w:rsidDel="00EA672B">
          <w:rPr>
            <w:rFonts w:asciiTheme="minorHAnsi" w:eastAsiaTheme="minorEastAsia" w:hAnsiTheme="minorHAnsi" w:cstheme="minorBidi"/>
            <w:b w:val="0"/>
            <w:iCs w:val="0"/>
            <w:noProof/>
            <w:sz w:val="22"/>
            <w:szCs w:val="22"/>
            <w:lang w:eastAsia="pt-BR"/>
          </w:rPr>
          <w:tab/>
        </w:r>
        <w:r w:rsidDel="00EA672B">
          <w:rPr>
            <w:noProof/>
          </w:rPr>
          <w:delText>Sistema desenvolvido</w:delText>
        </w:r>
        <w:r w:rsidDel="00EA672B">
          <w:rPr>
            <w:noProof/>
          </w:rPr>
          <w:tab/>
          <w:delText>56</w:delText>
        </w:r>
      </w:del>
    </w:p>
    <w:p w14:paraId="305DDA10" w14:textId="7D4374F8" w:rsidR="00054B21" w:rsidDel="00EA672B" w:rsidRDefault="00054B21">
      <w:pPr>
        <w:pStyle w:val="Sumrio4"/>
        <w:tabs>
          <w:tab w:val="left" w:pos="1200"/>
          <w:tab w:val="right" w:leader="dot" w:pos="9061"/>
        </w:tabs>
        <w:rPr>
          <w:del w:id="1485" w:author="Ryan Lemos" w:date="2019-10-07T11:05:00Z"/>
          <w:rFonts w:asciiTheme="minorHAnsi" w:eastAsiaTheme="minorEastAsia" w:hAnsiTheme="minorHAnsi" w:cstheme="minorBidi"/>
          <w:noProof/>
          <w:sz w:val="22"/>
          <w:szCs w:val="22"/>
          <w:lang w:eastAsia="pt-BR"/>
        </w:rPr>
      </w:pPr>
      <w:del w:id="1486" w:author="Ryan Lemos" w:date="2019-10-07T11:05:00Z">
        <w:r w:rsidDel="00EA672B">
          <w:rPr>
            <w:noProof/>
          </w:rPr>
          <w:delText>3.6.1.1</w:delText>
        </w:r>
        <w:r w:rsidDel="00EA672B">
          <w:rPr>
            <w:rFonts w:asciiTheme="minorHAnsi" w:eastAsiaTheme="minorEastAsia" w:hAnsiTheme="minorHAnsi" w:cstheme="minorBidi"/>
            <w:noProof/>
            <w:sz w:val="22"/>
            <w:szCs w:val="22"/>
            <w:lang w:eastAsia="pt-BR"/>
          </w:rPr>
          <w:tab/>
        </w:r>
        <w:r w:rsidDel="00EA672B">
          <w:rPr>
            <w:noProof/>
          </w:rPr>
          <w:delText>Gestor</w:delText>
        </w:r>
        <w:r w:rsidDel="00EA672B">
          <w:rPr>
            <w:noProof/>
          </w:rPr>
          <w:tab/>
          <w:delText>59</w:delText>
        </w:r>
      </w:del>
    </w:p>
    <w:p w14:paraId="1B835568" w14:textId="64419568" w:rsidR="00054B21" w:rsidDel="00EA672B" w:rsidRDefault="00054B21">
      <w:pPr>
        <w:pStyle w:val="Sumrio4"/>
        <w:tabs>
          <w:tab w:val="left" w:pos="1200"/>
          <w:tab w:val="right" w:leader="dot" w:pos="9061"/>
        </w:tabs>
        <w:rPr>
          <w:del w:id="1487" w:author="Ryan Lemos" w:date="2019-10-07T11:05:00Z"/>
          <w:rFonts w:asciiTheme="minorHAnsi" w:eastAsiaTheme="minorEastAsia" w:hAnsiTheme="minorHAnsi" w:cstheme="minorBidi"/>
          <w:noProof/>
          <w:sz w:val="22"/>
          <w:szCs w:val="22"/>
          <w:lang w:eastAsia="pt-BR"/>
        </w:rPr>
      </w:pPr>
      <w:del w:id="1488" w:author="Ryan Lemos" w:date="2019-10-07T11:05:00Z">
        <w:r w:rsidDel="00EA672B">
          <w:rPr>
            <w:noProof/>
          </w:rPr>
          <w:delText>3.6.1.2</w:delText>
        </w:r>
        <w:r w:rsidDel="00EA672B">
          <w:rPr>
            <w:rFonts w:asciiTheme="minorHAnsi" w:eastAsiaTheme="minorEastAsia" w:hAnsiTheme="minorHAnsi" w:cstheme="minorBidi"/>
            <w:noProof/>
            <w:sz w:val="22"/>
            <w:szCs w:val="22"/>
            <w:lang w:eastAsia="pt-BR"/>
          </w:rPr>
          <w:tab/>
        </w:r>
        <w:r w:rsidDel="00EA672B">
          <w:rPr>
            <w:noProof/>
          </w:rPr>
          <w:delText>Administrador</w:delText>
        </w:r>
        <w:r w:rsidDel="00EA672B">
          <w:rPr>
            <w:noProof/>
          </w:rPr>
          <w:tab/>
          <w:delText>63</w:delText>
        </w:r>
      </w:del>
    </w:p>
    <w:p w14:paraId="18703619" w14:textId="75EED0DC" w:rsidR="00054B21" w:rsidDel="00EA672B" w:rsidRDefault="00054B21">
      <w:pPr>
        <w:pStyle w:val="Sumrio4"/>
        <w:tabs>
          <w:tab w:val="left" w:pos="1200"/>
          <w:tab w:val="right" w:leader="dot" w:pos="9061"/>
        </w:tabs>
        <w:rPr>
          <w:del w:id="1489" w:author="Ryan Lemos" w:date="2019-10-07T11:05:00Z"/>
          <w:rFonts w:asciiTheme="minorHAnsi" w:eastAsiaTheme="minorEastAsia" w:hAnsiTheme="minorHAnsi" w:cstheme="minorBidi"/>
          <w:noProof/>
          <w:sz w:val="22"/>
          <w:szCs w:val="22"/>
          <w:lang w:eastAsia="pt-BR"/>
        </w:rPr>
      </w:pPr>
      <w:del w:id="1490" w:author="Ryan Lemos" w:date="2019-10-07T11:05:00Z">
        <w:r w:rsidDel="00EA672B">
          <w:rPr>
            <w:noProof/>
          </w:rPr>
          <w:delText>3.6.1.3</w:delText>
        </w:r>
        <w:r w:rsidDel="00EA672B">
          <w:rPr>
            <w:rFonts w:asciiTheme="minorHAnsi" w:eastAsiaTheme="minorEastAsia" w:hAnsiTheme="minorHAnsi" w:cstheme="minorBidi"/>
            <w:noProof/>
            <w:sz w:val="22"/>
            <w:szCs w:val="22"/>
            <w:lang w:eastAsia="pt-BR"/>
          </w:rPr>
          <w:tab/>
        </w:r>
        <w:r w:rsidDel="00EA672B">
          <w:rPr>
            <w:noProof/>
          </w:rPr>
          <w:delText>Professor</w:delText>
        </w:r>
        <w:r w:rsidDel="00EA672B">
          <w:rPr>
            <w:noProof/>
          </w:rPr>
          <w:tab/>
          <w:delText>67</w:delText>
        </w:r>
      </w:del>
    </w:p>
    <w:p w14:paraId="23D82338" w14:textId="69D77FE6" w:rsidR="00054B21" w:rsidDel="00EA672B" w:rsidRDefault="00054B21">
      <w:pPr>
        <w:pStyle w:val="Sumrio4"/>
        <w:tabs>
          <w:tab w:val="left" w:pos="1200"/>
          <w:tab w:val="right" w:leader="dot" w:pos="9061"/>
        </w:tabs>
        <w:rPr>
          <w:del w:id="1491" w:author="Ryan Lemos" w:date="2019-10-07T11:05:00Z"/>
          <w:rFonts w:asciiTheme="minorHAnsi" w:eastAsiaTheme="minorEastAsia" w:hAnsiTheme="minorHAnsi" w:cstheme="minorBidi"/>
          <w:noProof/>
          <w:sz w:val="22"/>
          <w:szCs w:val="22"/>
          <w:lang w:eastAsia="pt-BR"/>
        </w:rPr>
      </w:pPr>
      <w:del w:id="1492" w:author="Ryan Lemos" w:date="2019-10-07T11:05:00Z">
        <w:r w:rsidDel="00EA672B">
          <w:rPr>
            <w:noProof/>
          </w:rPr>
          <w:delText>3.6.1.4</w:delText>
        </w:r>
        <w:r w:rsidDel="00EA672B">
          <w:rPr>
            <w:rFonts w:asciiTheme="minorHAnsi" w:eastAsiaTheme="minorEastAsia" w:hAnsiTheme="minorHAnsi" w:cstheme="minorBidi"/>
            <w:noProof/>
            <w:sz w:val="22"/>
            <w:szCs w:val="22"/>
            <w:lang w:eastAsia="pt-BR"/>
          </w:rPr>
          <w:tab/>
        </w:r>
        <w:r w:rsidDel="00EA672B">
          <w:rPr>
            <w:noProof/>
          </w:rPr>
          <w:delText>Estórias dos alunos</w:delText>
        </w:r>
        <w:r w:rsidDel="00EA672B">
          <w:rPr>
            <w:noProof/>
          </w:rPr>
          <w:tab/>
          <w:delText>79</w:delText>
        </w:r>
      </w:del>
    </w:p>
    <w:p w14:paraId="35CBCF6B" w14:textId="50DF1936" w:rsidR="00054B21" w:rsidDel="00EA672B" w:rsidRDefault="00054B21">
      <w:pPr>
        <w:pStyle w:val="Sumrio2"/>
        <w:tabs>
          <w:tab w:val="left" w:pos="1200"/>
          <w:tab w:val="right" w:leader="dot" w:pos="9061"/>
        </w:tabs>
        <w:rPr>
          <w:del w:id="1493" w:author="Ryan Lemos" w:date="2019-10-07T11:05:00Z"/>
          <w:rFonts w:asciiTheme="minorHAnsi" w:eastAsiaTheme="minorEastAsia" w:hAnsiTheme="minorHAnsi" w:cstheme="minorBidi"/>
          <w:caps w:val="0"/>
          <w:noProof/>
          <w:sz w:val="22"/>
          <w:szCs w:val="22"/>
          <w:lang w:eastAsia="pt-BR"/>
        </w:rPr>
      </w:pPr>
      <w:del w:id="1494" w:author="Ryan Lemos" w:date="2019-10-07T11:05:00Z">
        <w:r w:rsidDel="00EA672B">
          <w:rPr>
            <w:noProof/>
          </w:rPr>
          <w:delText>3.7</w:delText>
        </w:r>
        <w:r w:rsidDel="00EA672B">
          <w:rPr>
            <w:rFonts w:asciiTheme="minorHAnsi" w:eastAsiaTheme="minorEastAsia" w:hAnsiTheme="minorHAnsi" w:cstheme="minorBidi"/>
            <w:caps w:val="0"/>
            <w:noProof/>
            <w:sz w:val="22"/>
            <w:szCs w:val="22"/>
            <w:lang w:eastAsia="pt-BR"/>
          </w:rPr>
          <w:tab/>
        </w:r>
        <w:r w:rsidDel="00EA672B">
          <w:rPr>
            <w:noProof/>
          </w:rPr>
          <w:delText>Release 2 – Banco de questões</w:delText>
        </w:r>
        <w:r w:rsidDel="00EA672B">
          <w:rPr>
            <w:noProof/>
          </w:rPr>
          <w:tab/>
          <w:delText>84</w:delText>
        </w:r>
      </w:del>
    </w:p>
    <w:p w14:paraId="66E11EED" w14:textId="287A85E0" w:rsidR="00054B21" w:rsidDel="00EA672B" w:rsidRDefault="00054B21">
      <w:pPr>
        <w:pStyle w:val="Sumrio3"/>
        <w:rPr>
          <w:del w:id="1495" w:author="Ryan Lemos" w:date="2019-10-07T11:05:00Z"/>
          <w:rFonts w:asciiTheme="minorHAnsi" w:eastAsiaTheme="minorEastAsia" w:hAnsiTheme="minorHAnsi" w:cstheme="minorBidi"/>
          <w:b w:val="0"/>
          <w:iCs w:val="0"/>
          <w:noProof/>
          <w:sz w:val="22"/>
          <w:szCs w:val="22"/>
          <w:lang w:eastAsia="pt-BR"/>
        </w:rPr>
      </w:pPr>
      <w:del w:id="1496" w:author="Ryan Lemos" w:date="2019-10-07T11:05:00Z">
        <w:r w:rsidDel="00EA672B">
          <w:rPr>
            <w:noProof/>
          </w:rPr>
          <w:delText>3.7.1</w:delText>
        </w:r>
        <w:r w:rsidDel="00EA672B">
          <w:rPr>
            <w:rFonts w:asciiTheme="minorHAnsi" w:eastAsiaTheme="minorEastAsia" w:hAnsiTheme="minorHAnsi" w:cstheme="minorBidi"/>
            <w:b w:val="0"/>
            <w:iCs w:val="0"/>
            <w:noProof/>
            <w:sz w:val="22"/>
            <w:szCs w:val="22"/>
            <w:lang w:eastAsia="pt-BR"/>
          </w:rPr>
          <w:tab/>
        </w:r>
        <w:r w:rsidDel="00EA672B">
          <w:rPr>
            <w:noProof/>
          </w:rPr>
          <w:delText>Sistema desenvolvido</w:delText>
        </w:r>
        <w:r w:rsidDel="00EA672B">
          <w:rPr>
            <w:noProof/>
          </w:rPr>
          <w:tab/>
          <w:delText>84</w:delText>
        </w:r>
      </w:del>
    </w:p>
    <w:p w14:paraId="656C48E1" w14:textId="166334D2" w:rsidR="00054B21" w:rsidDel="00EA672B" w:rsidRDefault="00054B21">
      <w:pPr>
        <w:pStyle w:val="Sumrio4"/>
        <w:tabs>
          <w:tab w:val="left" w:pos="1200"/>
          <w:tab w:val="right" w:leader="dot" w:pos="9061"/>
        </w:tabs>
        <w:rPr>
          <w:del w:id="1497" w:author="Ryan Lemos" w:date="2019-10-07T11:05:00Z"/>
          <w:rFonts w:asciiTheme="minorHAnsi" w:eastAsiaTheme="minorEastAsia" w:hAnsiTheme="minorHAnsi" w:cstheme="minorBidi"/>
          <w:noProof/>
          <w:sz w:val="22"/>
          <w:szCs w:val="22"/>
          <w:lang w:eastAsia="pt-BR"/>
        </w:rPr>
      </w:pPr>
      <w:del w:id="1498" w:author="Ryan Lemos" w:date="2019-10-07T11:05:00Z">
        <w:r w:rsidDel="00EA672B">
          <w:rPr>
            <w:noProof/>
          </w:rPr>
          <w:delText>3.7.1.1</w:delText>
        </w:r>
        <w:r w:rsidDel="00EA672B">
          <w:rPr>
            <w:rFonts w:asciiTheme="minorHAnsi" w:eastAsiaTheme="minorEastAsia" w:hAnsiTheme="minorHAnsi" w:cstheme="minorBidi"/>
            <w:noProof/>
            <w:sz w:val="22"/>
            <w:szCs w:val="22"/>
            <w:lang w:eastAsia="pt-BR"/>
          </w:rPr>
          <w:tab/>
        </w:r>
        <w:r w:rsidDel="00EA672B">
          <w:rPr>
            <w:noProof/>
          </w:rPr>
          <w:delText>Professor</w:delText>
        </w:r>
        <w:r w:rsidDel="00EA672B">
          <w:rPr>
            <w:noProof/>
          </w:rPr>
          <w:tab/>
          <w:delText>84</w:delText>
        </w:r>
      </w:del>
    </w:p>
    <w:p w14:paraId="0634D754" w14:textId="4A3866A6" w:rsidR="00054B21" w:rsidDel="00EA672B" w:rsidRDefault="00054B21">
      <w:pPr>
        <w:pStyle w:val="Sumrio4"/>
        <w:tabs>
          <w:tab w:val="left" w:pos="1200"/>
          <w:tab w:val="right" w:leader="dot" w:pos="9061"/>
        </w:tabs>
        <w:rPr>
          <w:del w:id="1499" w:author="Ryan Lemos" w:date="2019-10-07T11:05:00Z"/>
          <w:rFonts w:asciiTheme="minorHAnsi" w:eastAsiaTheme="minorEastAsia" w:hAnsiTheme="minorHAnsi" w:cstheme="minorBidi"/>
          <w:noProof/>
          <w:sz w:val="22"/>
          <w:szCs w:val="22"/>
          <w:lang w:eastAsia="pt-BR"/>
        </w:rPr>
      </w:pPr>
      <w:del w:id="1500" w:author="Ryan Lemos" w:date="2019-10-07T11:05:00Z">
        <w:r w:rsidDel="00EA672B">
          <w:rPr>
            <w:noProof/>
          </w:rPr>
          <w:delText>3.7.1.2</w:delText>
        </w:r>
        <w:r w:rsidDel="00EA672B">
          <w:rPr>
            <w:rFonts w:asciiTheme="minorHAnsi" w:eastAsiaTheme="minorEastAsia" w:hAnsiTheme="minorHAnsi" w:cstheme="minorBidi"/>
            <w:noProof/>
            <w:sz w:val="22"/>
            <w:szCs w:val="22"/>
            <w:lang w:eastAsia="pt-BR"/>
          </w:rPr>
          <w:tab/>
        </w:r>
        <w:r w:rsidDel="00EA672B">
          <w:rPr>
            <w:noProof/>
          </w:rPr>
          <w:delText>Aluno</w:delText>
        </w:r>
        <w:r w:rsidDel="00EA672B">
          <w:rPr>
            <w:noProof/>
          </w:rPr>
          <w:tab/>
          <w:delText>109</w:delText>
        </w:r>
      </w:del>
    </w:p>
    <w:p w14:paraId="34356119" w14:textId="5D56BD5E" w:rsidR="00054B21" w:rsidDel="00EA672B" w:rsidRDefault="00054B21">
      <w:pPr>
        <w:pStyle w:val="Sumrio2"/>
        <w:tabs>
          <w:tab w:val="left" w:pos="1200"/>
          <w:tab w:val="right" w:leader="dot" w:pos="9061"/>
        </w:tabs>
        <w:rPr>
          <w:del w:id="1501" w:author="Ryan Lemos" w:date="2019-10-07T11:05:00Z"/>
          <w:rFonts w:asciiTheme="minorHAnsi" w:eastAsiaTheme="minorEastAsia" w:hAnsiTheme="minorHAnsi" w:cstheme="minorBidi"/>
          <w:caps w:val="0"/>
          <w:noProof/>
          <w:sz w:val="22"/>
          <w:szCs w:val="22"/>
          <w:lang w:eastAsia="pt-BR"/>
        </w:rPr>
      </w:pPr>
      <w:del w:id="1502" w:author="Ryan Lemos" w:date="2019-10-07T11:05:00Z">
        <w:r w:rsidDel="00EA672B">
          <w:rPr>
            <w:noProof/>
          </w:rPr>
          <w:delText>3.8</w:delText>
        </w:r>
        <w:r w:rsidDel="00EA672B">
          <w:rPr>
            <w:rFonts w:asciiTheme="minorHAnsi" w:eastAsiaTheme="minorEastAsia" w:hAnsiTheme="minorHAnsi" w:cstheme="minorBidi"/>
            <w:caps w:val="0"/>
            <w:noProof/>
            <w:sz w:val="22"/>
            <w:szCs w:val="22"/>
            <w:lang w:eastAsia="pt-BR"/>
          </w:rPr>
          <w:tab/>
        </w:r>
        <w:r w:rsidDel="00EA672B">
          <w:rPr>
            <w:noProof/>
          </w:rPr>
          <w:delText>Release 3 – Complementos</w:delText>
        </w:r>
        <w:r w:rsidDel="00EA672B">
          <w:rPr>
            <w:noProof/>
          </w:rPr>
          <w:tab/>
          <w:delText>113</w:delText>
        </w:r>
      </w:del>
    </w:p>
    <w:p w14:paraId="7EDABCAB" w14:textId="3B32FC54" w:rsidR="00054B21" w:rsidDel="00EA672B" w:rsidRDefault="00054B21">
      <w:pPr>
        <w:pStyle w:val="Sumrio3"/>
        <w:rPr>
          <w:del w:id="1503" w:author="Ryan Lemos" w:date="2019-10-07T11:05:00Z"/>
          <w:rFonts w:asciiTheme="minorHAnsi" w:eastAsiaTheme="minorEastAsia" w:hAnsiTheme="minorHAnsi" w:cstheme="minorBidi"/>
          <w:b w:val="0"/>
          <w:iCs w:val="0"/>
          <w:noProof/>
          <w:sz w:val="22"/>
          <w:szCs w:val="22"/>
          <w:lang w:eastAsia="pt-BR"/>
        </w:rPr>
      </w:pPr>
      <w:del w:id="1504" w:author="Ryan Lemos" w:date="2019-10-07T11:05:00Z">
        <w:r w:rsidDel="00EA672B">
          <w:rPr>
            <w:noProof/>
          </w:rPr>
          <w:delText>3.8.1</w:delText>
        </w:r>
        <w:r w:rsidDel="00EA672B">
          <w:rPr>
            <w:rFonts w:asciiTheme="minorHAnsi" w:eastAsiaTheme="minorEastAsia" w:hAnsiTheme="minorHAnsi" w:cstheme="minorBidi"/>
            <w:b w:val="0"/>
            <w:iCs w:val="0"/>
            <w:noProof/>
            <w:sz w:val="22"/>
            <w:szCs w:val="22"/>
            <w:lang w:eastAsia="pt-BR"/>
          </w:rPr>
          <w:tab/>
        </w:r>
        <w:r w:rsidDel="00EA672B">
          <w:rPr>
            <w:noProof/>
          </w:rPr>
          <w:delText>Sistema desenvolvido</w:delText>
        </w:r>
        <w:r w:rsidDel="00EA672B">
          <w:rPr>
            <w:noProof/>
          </w:rPr>
          <w:tab/>
          <w:delText>114</w:delText>
        </w:r>
      </w:del>
    </w:p>
    <w:p w14:paraId="2884DBFE" w14:textId="1C2914F7" w:rsidR="00054B21" w:rsidDel="00EA672B" w:rsidRDefault="00054B21">
      <w:pPr>
        <w:pStyle w:val="Sumrio4"/>
        <w:tabs>
          <w:tab w:val="left" w:pos="1200"/>
          <w:tab w:val="right" w:leader="dot" w:pos="9061"/>
        </w:tabs>
        <w:rPr>
          <w:del w:id="1505" w:author="Ryan Lemos" w:date="2019-10-07T11:05:00Z"/>
          <w:rFonts w:asciiTheme="minorHAnsi" w:eastAsiaTheme="minorEastAsia" w:hAnsiTheme="minorHAnsi" w:cstheme="minorBidi"/>
          <w:noProof/>
          <w:sz w:val="22"/>
          <w:szCs w:val="22"/>
          <w:lang w:eastAsia="pt-BR"/>
        </w:rPr>
      </w:pPr>
      <w:del w:id="1506" w:author="Ryan Lemos" w:date="2019-10-07T11:05:00Z">
        <w:r w:rsidDel="00EA672B">
          <w:rPr>
            <w:noProof/>
          </w:rPr>
          <w:delText>3.8.1.1</w:delText>
        </w:r>
        <w:r w:rsidDel="00EA672B">
          <w:rPr>
            <w:rFonts w:asciiTheme="minorHAnsi" w:eastAsiaTheme="minorEastAsia" w:hAnsiTheme="minorHAnsi" w:cstheme="minorBidi"/>
            <w:noProof/>
            <w:sz w:val="22"/>
            <w:szCs w:val="22"/>
            <w:lang w:eastAsia="pt-BR"/>
          </w:rPr>
          <w:tab/>
        </w:r>
        <w:r w:rsidDel="00EA672B">
          <w:rPr>
            <w:noProof/>
          </w:rPr>
          <w:delText>Professor</w:delText>
        </w:r>
        <w:r w:rsidDel="00EA672B">
          <w:rPr>
            <w:noProof/>
          </w:rPr>
          <w:tab/>
          <w:delText>114</w:delText>
        </w:r>
      </w:del>
    </w:p>
    <w:p w14:paraId="0BF85A18" w14:textId="7E88A73F" w:rsidR="00054B21" w:rsidDel="00EA672B" w:rsidRDefault="00054B21">
      <w:pPr>
        <w:pStyle w:val="Sumrio4"/>
        <w:tabs>
          <w:tab w:val="left" w:pos="1200"/>
          <w:tab w:val="right" w:leader="dot" w:pos="9061"/>
        </w:tabs>
        <w:rPr>
          <w:del w:id="1507" w:author="Ryan Lemos" w:date="2019-10-07T11:05:00Z"/>
          <w:rFonts w:asciiTheme="minorHAnsi" w:eastAsiaTheme="minorEastAsia" w:hAnsiTheme="minorHAnsi" w:cstheme="minorBidi"/>
          <w:noProof/>
          <w:sz w:val="22"/>
          <w:szCs w:val="22"/>
          <w:lang w:eastAsia="pt-BR"/>
        </w:rPr>
      </w:pPr>
      <w:del w:id="1508" w:author="Ryan Lemos" w:date="2019-10-07T11:05:00Z">
        <w:r w:rsidDel="00EA672B">
          <w:rPr>
            <w:noProof/>
          </w:rPr>
          <w:delText>3.8.1.2</w:delText>
        </w:r>
        <w:r w:rsidDel="00EA672B">
          <w:rPr>
            <w:rFonts w:asciiTheme="minorHAnsi" w:eastAsiaTheme="minorEastAsia" w:hAnsiTheme="minorHAnsi" w:cstheme="minorBidi"/>
            <w:noProof/>
            <w:sz w:val="22"/>
            <w:szCs w:val="22"/>
            <w:lang w:eastAsia="pt-BR"/>
          </w:rPr>
          <w:tab/>
        </w:r>
        <w:r w:rsidDel="00EA672B">
          <w:rPr>
            <w:noProof/>
          </w:rPr>
          <w:delText>Aluno</w:delText>
        </w:r>
        <w:r w:rsidDel="00EA672B">
          <w:rPr>
            <w:noProof/>
          </w:rPr>
          <w:tab/>
          <w:delText>115</w:delText>
        </w:r>
      </w:del>
    </w:p>
    <w:p w14:paraId="51A514BF" w14:textId="4D032D0C" w:rsidR="00054B21" w:rsidDel="00EA672B" w:rsidRDefault="00054B21">
      <w:pPr>
        <w:pStyle w:val="Sumrio2"/>
        <w:tabs>
          <w:tab w:val="left" w:pos="1200"/>
          <w:tab w:val="right" w:leader="dot" w:pos="9061"/>
        </w:tabs>
        <w:rPr>
          <w:del w:id="1509" w:author="Ryan Lemos" w:date="2019-10-07T11:05:00Z"/>
          <w:rFonts w:asciiTheme="minorHAnsi" w:eastAsiaTheme="minorEastAsia" w:hAnsiTheme="minorHAnsi" w:cstheme="minorBidi"/>
          <w:caps w:val="0"/>
          <w:noProof/>
          <w:sz w:val="22"/>
          <w:szCs w:val="22"/>
          <w:lang w:eastAsia="pt-BR"/>
        </w:rPr>
      </w:pPr>
      <w:del w:id="1510" w:author="Ryan Lemos" w:date="2019-10-07T11:05:00Z">
        <w:r w:rsidDel="00EA672B">
          <w:rPr>
            <w:noProof/>
          </w:rPr>
          <w:delText>3.9</w:delText>
        </w:r>
        <w:r w:rsidDel="00EA672B">
          <w:rPr>
            <w:rFonts w:asciiTheme="minorHAnsi" w:eastAsiaTheme="minorEastAsia" w:hAnsiTheme="minorHAnsi" w:cstheme="minorBidi"/>
            <w:caps w:val="0"/>
            <w:noProof/>
            <w:sz w:val="22"/>
            <w:szCs w:val="22"/>
            <w:lang w:eastAsia="pt-BR"/>
          </w:rPr>
          <w:tab/>
        </w:r>
        <w:r w:rsidDel="00EA672B">
          <w:rPr>
            <w:noProof/>
          </w:rPr>
          <w:delText>Aplicação da metodologia XP no desenvolvimento</w:delText>
        </w:r>
        <w:r w:rsidDel="00EA672B">
          <w:rPr>
            <w:noProof/>
          </w:rPr>
          <w:tab/>
          <w:delText>117</w:delText>
        </w:r>
      </w:del>
    </w:p>
    <w:p w14:paraId="4519CEE9" w14:textId="373ED69D" w:rsidR="00054B21" w:rsidDel="00EA672B" w:rsidRDefault="00054B21">
      <w:pPr>
        <w:pStyle w:val="Sumrio3"/>
        <w:rPr>
          <w:del w:id="1511" w:author="Ryan Lemos" w:date="2019-10-07T11:05:00Z"/>
          <w:rFonts w:asciiTheme="minorHAnsi" w:eastAsiaTheme="minorEastAsia" w:hAnsiTheme="minorHAnsi" w:cstheme="minorBidi"/>
          <w:b w:val="0"/>
          <w:iCs w:val="0"/>
          <w:noProof/>
          <w:sz w:val="22"/>
          <w:szCs w:val="22"/>
          <w:lang w:eastAsia="pt-BR"/>
        </w:rPr>
      </w:pPr>
      <w:del w:id="1512" w:author="Ryan Lemos" w:date="2019-10-07T11:05:00Z">
        <w:r w:rsidDel="00EA672B">
          <w:rPr>
            <w:noProof/>
          </w:rPr>
          <w:delText>3.9.1</w:delText>
        </w:r>
        <w:r w:rsidDel="00EA672B">
          <w:rPr>
            <w:rFonts w:asciiTheme="minorHAnsi" w:eastAsiaTheme="minorEastAsia" w:hAnsiTheme="minorHAnsi" w:cstheme="minorBidi"/>
            <w:b w:val="0"/>
            <w:iCs w:val="0"/>
            <w:noProof/>
            <w:sz w:val="22"/>
            <w:szCs w:val="22"/>
            <w:lang w:eastAsia="pt-BR"/>
          </w:rPr>
          <w:tab/>
        </w:r>
        <w:r w:rsidDel="00EA672B">
          <w:rPr>
            <w:noProof/>
          </w:rPr>
          <w:delText>Testes</w:delText>
        </w:r>
        <w:r w:rsidDel="00EA672B">
          <w:rPr>
            <w:noProof/>
          </w:rPr>
          <w:tab/>
          <w:delText>118</w:delText>
        </w:r>
      </w:del>
    </w:p>
    <w:p w14:paraId="0A238D3A" w14:textId="2E0262D9" w:rsidR="00054B21" w:rsidDel="00EA672B" w:rsidRDefault="00054B21">
      <w:pPr>
        <w:pStyle w:val="Sumrio1"/>
        <w:tabs>
          <w:tab w:val="left" w:pos="1200"/>
          <w:tab w:val="right" w:leader="dot" w:pos="9061"/>
        </w:tabs>
        <w:rPr>
          <w:del w:id="1513" w:author="Ryan Lemos" w:date="2019-10-07T11:05:00Z"/>
          <w:rFonts w:asciiTheme="minorHAnsi" w:eastAsiaTheme="minorEastAsia" w:hAnsiTheme="minorHAnsi" w:cstheme="minorBidi"/>
          <w:b w:val="0"/>
          <w:bCs w:val="0"/>
          <w:caps w:val="0"/>
          <w:noProof/>
          <w:sz w:val="22"/>
          <w:szCs w:val="22"/>
          <w:lang w:eastAsia="pt-BR"/>
        </w:rPr>
      </w:pPr>
      <w:del w:id="1514" w:author="Ryan Lemos" w:date="2019-10-07T11:05:00Z">
        <w:r w:rsidDel="00EA672B">
          <w:rPr>
            <w:noProof/>
          </w:rPr>
          <w:delText>4</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Utilização do ambiente</w:delText>
        </w:r>
        <w:r w:rsidDel="00EA672B">
          <w:rPr>
            <w:noProof/>
          </w:rPr>
          <w:tab/>
          <w:delText>121</w:delText>
        </w:r>
      </w:del>
    </w:p>
    <w:p w14:paraId="10ED8F9D" w14:textId="6E53006C" w:rsidR="00054B21" w:rsidDel="00EA672B" w:rsidRDefault="00054B21">
      <w:pPr>
        <w:pStyle w:val="Sumrio1"/>
        <w:tabs>
          <w:tab w:val="left" w:pos="1200"/>
          <w:tab w:val="right" w:leader="dot" w:pos="9061"/>
        </w:tabs>
        <w:rPr>
          <w:del w:id="1515" w:author="Ryan Lemos" w:date="2019-10-07T11:05:00Z"/>
          <w:rFonts w:asciiTheme="minorHAnsi" w:eastAsiaTheme="minorEastAsia" w:hAnsiTheme="minorHAnsi" w:cstheme="minorBidi"/>
          <w:b w:val="0"/>
          <w:bCs w:val="0"/>
          <w:caps w:val="0"/>
          <w:noProof/>
          <w:sz w:val="22"/>
          <w:szCs w:val="22"/>
          <w:lang w:eastAsia="pt-BR"/>
        </w:rPr>
      </w:pPr>
      <w:del w:id="1516" w:author="Ryan Lemos" w:date="2019-10-07T11:05:00Z">
        <w:r w:rsidDel="00EA672B">
          <w:rPr>
            <w:noProof/>
          </w:rPr>
          <w:delText>5</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Considerações finais</w:delText>
        </w:r>
        <w:r w:rsidDel="00EA672B">
          <w:rPr>
            <w:noProof/>
          </w:rPr>
          <w:tab/>
          <w:delText>122</w:delText>
        </w:r>
      </w:del>
    </w:p>
    <w:p w14:paraId="04AB2D97" w14:textId="09B91307" w:rsidR="00054B21" w:rsidDel="00EA672B" w:rsidRDefault="00054B21">
      <w:pPr>
        <w:pStyle w:val="Sumrio2"/>
        <w:tabs>
          <w:tab w:val="left" w:pos="1200"/>
          <w:tab w:val="right" w:leader="dot" w:pos="9061"/>
        </w:tabs>
        <w:rPr>
          <w:del w:id="1517" w:author="Ryan Lemos" w:date="2019-10-07T11:05:00Z"/>
          <w:rFonts w:asciiTheme="minorHAnsi" w:eastAsiaTheme="minorEastAsia" w:hAnsiTheme="minorHAnsi" w:cstheme="minorBidi"/>
          <w:caps w:val="0"/>
          <w:noProof/>
          <w:sz w:val="22"/>
          <w:szCs w:val="22"/>
          <w:lang w:eastAsia="pt-BR"/>
        </w:rPr>
      </w:pPr>
      <w:del w:id="1518" w:author="Ryan Lemos" w:date="2019-10-07T11:05:00Z">
        <w:r w:rsidRPr="005074A5" w:rsidDel="00EA672B">
          <w:rPr>
            <w:noProof/>
          </w:rPr>
          <w:delText>5.1</w:delText>
        </w:r>
        <w:r w:rsidDel="00EA672B">
          <w:rPr>
            <w:rFonts w:asciiTheme="minorHAnsi" w:eastAsiaTheme="minorEastAsia" w:hAnsiTheme="minorHAnsi" w:cstheme="minorBidi"/>
            <w:caps w:val="0"/>
            <w:noProof/>
            <w:sz w:val="22"/>
            <w:szCs w:val="22"/>
            <w:lang w:eastAsia="pt-BR"/>
          </w:rPr>
          <w:tab/>
        </w:r>
        <w:r w:rsidDel="00EA672B">
          <w:rPr>
            <w:noProof/>
          </w:rPr>
          <w:delText>Trabalhos futuros</w:delText>
        </w:r>
        <w:r w:rsidDel="00EA672B">
          <w:rPr>
            <w:noProof/>
          </w:rPr>
          <w:tab/>
          <w:delText>122</w:delText>
        </w:r>
      </w:del>
    </w:p>
    <w:p w14:paraId="3600AC22" w14:textId="492300F2" w:rsidR="00054B21" w:rsidDel="00EA672B" w:rsidRDefault="00054B21">
      <w:pPr>
        <w:pStyle w:val="Sumrio1"/>
        <w:tabs>
          <w:tab w:val="right" w:leader="dot" w:pos="9061"/>
        </w:tabs>
        <w:rPr>
          <w:del w:id="1519" w:author="Ryan Lemos" w:date="2019-10-07T11:05:00Z"/>
          <w:rFonts w:asciiTheme="minorHAnsi" w:eastAsiaTheme="minorEastAsia" w:hAnsiTheme="minorHAnsi" w:cstheme="minorBidi"/>
          <w:b w:val="0"/>
          <w:bCs w:val="0"/>
          <w:caps w:val="0"/>
          <w:noProof/>
          <w:sz w:val="22"/>
          <w:szCs w:val="22"/>
          <w:lang w:eastAsia="pt-BR"/>
        </w:rPr>
      </w:pPr>
      <w:del w:id="1520" w:author="Ryan Lemos" w:date="2019-10-07T11:05:00Z">
        <w:r w:rsidDel="00EA672B">
          <w:rPr>
            <w:noProof/>
          </w:rPr>
          <w:delText>Referências</w:delText>
        </w:r>
        <w:r w:rsidDel="00EA672B">
          <w:rPr>
            <w:noProof/>
          </w:rPr>
          <w:tab/>
          <w:delText>123</w:delText>
        </w:r>
      </w:del>
    </w:p>
    <w:p w14:paraId="52D8699E" w14:textId="4CDACA53" w:rsidR="00054B21" w:rsidDel="00EA672B" w:rsidRDefault="00054B21">
      <w:pPr>
        <w:pStyle w:val="Sumrio1"/>
        <w:tabs>
          <w:tab w:val="right" w:leader="dot" w:pos="9061"/>
        </w:tabs>
        <w:rPr>
          <w:del w:id="1521" w:author="Ryan Lemos" w:date="2019-10-07T11:05:00Z"/>
          <w:rFonts w:asciiTheme="minorHAnsi" w:eastAsiaTheme="minorEastAsia" w:hAnsiTheme="minorHAnsi" w:cstheme="minorBidi"/>
          <w:b w:val="0"/>
          <w:bCs w:val="0"/>
          <w:caps w:val="0"/>
          <w:noProof/>
          <w:sz w:val="22"/>
          <w:szCs w:val="22"/>
          <w:lang w:eastAsia="pt-BR"/>
        </w:rPr>
      </w:pPr>
      <w:del w:id="1522" w:author="Ryan Lemos" w:date="2019-10-07T11:05:00Z">
        <w:r w:rsidDel="00EA672B">
          <w:rPr>
            <w:noProof/>
          </w:rPr>
          <w:delText>Apendice A - carta de pedido de permissão para uso de informações da escola International language center</w:delText>
        </w:r>
        <w:r w:rsidDel="00EA672B">
          <w:rPr>
            <w:noProof/>
          </w:rPr>
          <w:tab/>
          <w:delText>126</w:delText>
        </w:r>
      </w:del>
    </w:p>
    <w:p w14:paraId="79DCDDE5" w14:textId="7BECD732" w:rsidR="002C7A0B" w:rsidRPr="00BE5291" w:rsidDel="00636A97" w:rsidRDefault="003C5BA6" w:rsidP="004D672C">
      <w:pPr>
        <w:pStyle w:val="Ttulo1"/>
        <w:numPr>
          <w:ilvl w:val="0"/>
          <w:numId w:val="0"/>
        </w:numPr>
        <w:tabs>
          <w:tab w:val="left" w:pos="851"/>
          <w:tab w:val="left" w:pos="879"/>
        </w:tabs>
        <w:jc w:val="both"/>
        <w:rPr>
          <w:del w:id="1523" w:author="Ryan Lemos" w:date="2019-10-15T23:36:00Z"/>
          <w:rStyle w:val="Ttulo1Char"/>
          <w:szCs w:val="24"/>
        </w:rPr>
      </w:pPr>
      <w:r>
        <w:rPr>
          <w:rStyle w:val="Ttulo1Char"/>
          <w:szCs w:val="24"/>
        </w:rPr>
        <w:fldChar w:fldCharType="end"/>
      </w:r>
    </w:p>
    <w:p w14:paraId="29398EEE" w14:textId="77777777" w:rsidR="002C7A0B" w:rsidDel="00636A97" w:rsidRDefault="002C7A0B" w:rsidP="00636A97">
      <w:pPr>
        <w:pStyle w:val="Ttulo1"/>
        <w:numPr>
          <w:ilvl w:val="0"/>
          <w:numId w:val="0"/>
        </w:numPr>
        <w:tabs>
          <w:tab w:val="left" w:pos="851"/>
          <w:tab w:val="left" w:pos="879"/>
        </w:tabs>
        <w:jc w:val="both"/>
        <w:rPr>
          <w:del w:id="1524" w:author="Ryan Lemos" w:date="2019-10-15T23:36:00Z"/>
          <w:rStyle w:val="Ttulo1Char"/>
          <w:rFonts w:eastAsia="Droid Sans Fallback"/>
          <w:sz w:val="28"/>
          <w:szCs w:val="28"/>
        </w:rPr>
        <w:pPrChange w:id="1525" w:author="Ryan Lemos" w:date="2019-10-15T23:36:00Z">
          <w:pPr>
            <w:pStyle w:val="Ttulodendicedeautoridades"/>
          </w:pPr>
        </w:pPrChange>
      </w:pPr>
      <w:bookmarkStart w:id="1526" w:name="_GoBack"/>
      <w:bookmarkEnd w:id="1526"/>
    </w:p>
    <w:p w14:paraId="202D1A4D" w14:textId="77777777" w:rsidR="002C7A0B" w:rsidRDefault="002C7A0B" w:rsidP="00636A97">
      <w:pPr>
        <w:pStyle w:val="Ttulodendicedeautoridades"/>
        <w:jc w:val="both"/>
        <w:rPr>
          <w:rStyle w:val="Ttulo1Char"/>
          <w:rFonts w:eastAsia="Droid Sans Fallback"/>
          <w:sz w:val="28"/>
          <w:szCs w:val="28"/>
        </w:rPr>
        <w:sectPr w:rsidR="002C7A0B" w:rsidSect="00C1350C">
          <w:headerReference w:type="default" r:id="rId13"/>
          <w:pgSz w:w="11906" w:h="16838"/>
          <w:pgMar w:top="1701" w:right="1134" w:bottom="1134" w:left="1701" w:header="1134" w:footer="567" w:gutter="0"/>
          <w:cols w:space="708"/>
          <w:docGrid w:linePitch="360"/>
        </w:sectPr>
        <w:pPrChange w:id="1527" w:author="Ryan Lemos" w:date="2019-10-15T23:36:00Z">
          <w:pPr>
            <w:pStyle w:val="Ttulodendicedeautoridades"/>
          </w:pPr>
        </w:pPrChange>
      </w:pPr>
    </w:p>
    <w:p w14:paraId="7D56CDA4" w14:textId="77777777" w:rsidR="00674022" w:rsidRPr="006A6D09" w:rsidRDefault="00674022" w:rsidP="00674022">
      <w:pPr>
        <w:pStyle w:val="Ttulo1"/>
        <w:rPr>
          <w:szCs w:val="24"/>
        </w:rPr>
      </w:pPr>
      <w:bookmarkStart w:id="1528" w:name="_Ref528267984"/>
      <w:bookmarkStart w:id="1529" w:name="_Toc22075271"/>
      <w:r w:rsidRPr="006A6D09">
        <w:rPr>
          <w:szCs w:val="24"/>
        </w:rPr>
        <w:lastRenderedPageBreak/>
        <w:t>INTRODUÇÃO</w:t>
      </w:r>
      <w:bookmarkEnd w:id="1528"/>
      <w:bookmarkEnd w:id="1529"/>
    </w:p>
    <w:p w14:paraId="061C0C56" w14:textId="77777777" w:rsidR="00674022" w:rsidRDefault="00674022" w:rsidP="00674022"/>
    <w:p w14:paraId="7D11E72D" w14:textId="7E3CCC1F" w:rsidR="004A4EB9" w:rsidRDefault="004A4EB9" w:rsidP="007B61FF">
      <w:r>
        <w:t>A tecnologia tem influenciado e modificado a maneira que se ensina. Com o advento de uma geração conectada,</w:t>
      </w:r>
      <w:r w:rsidR="007B61FF">
        <w:t xml:space="preserve"> em que</w:t>
      </w:r>
      <w:r>
        <w:t xml:space="preserve"> crianças e jovens</w:t>
      </w:r>
      <w:r w:rsidR="00C24435">
        <w:t xml:space="preserve"> tem acesso cada vez mais cedo a tecnologias</w:t>
      </w:r>
      <w:del w:id="1530" w:author="Ryan Lemos" w:date="2019-10-15T20:55:00Z">
        <w:r w:rsidR="007B61FF" w:rsidDel="00E738BD">
          <w:delText xml:space="preserve">, </w:delText>
        </w:r>
      </w:del>
      <w:ins w:id="1531" w:author="Ryan Lemos" w:date="2019-10-15T20:55:00Z">
        <w:r w:rsidR="00E738BD">
          <w:t xml:space="preserve">. Demanda dos professores </w:t>
        </w:r>
      </w:ins>
      <w:del w:id="1532" w:author="Ryan Lemos" w:date="2019-10-15T20:55:00Z">
        <w:r w:rsidR="007B61FF" w:rsidDel="00E738BD">
          <w:delText>f</w:delText>
        </w:r>
        <w:r w:rsidR="00C24435" w:rsidDel="00E738BD">
          <w:delText xml:space="preserve">az com que se estabeleça </w:delText>
        </w:r>
      </w:del>
      <w:r w:rsidR="00C24435">
        <w:t xml:space="preserve">novas </w:t>
      </w:r>
      <w:del w:id="1533" w:author="Ryan Lemos" w:date="2019-10-15T20:56:00Z">
        <w:r w:rsidR="00C24435" w:rsidDel="00E738BD">
          <w:delText>possibilidades</w:delText>
        </w:r>
      </w:del>
      <w:ins w:id="1534" w:author="Ryan Lemos" w:date="2019-10-15T20:56:00Z">
        <w:r w:rsidR="00E738BD">
          <w:t>alternativas para a transmissão do conhecimento de maneira que o aluno, habituado a tecnologias, possa se interessar</w:t>
        </w:r>
      </w:ins>
      <w:ins w:id="1535" w:author="Ryan Lemos" w:date="2019-10-15T20:57:00Z">
        <w:r w:rsidR="00E738BD">
          <w:t xml:space="preserve">. </w:t>
        </w:r>
      </w:ins>
      <w:del w:id="1536" w:author="Ryan Lemos" w:date="2019-10-15T20:57:00Z">
        <w:r w:rsidR="00C24435" w:rsidDel="00E738BD">
          <w:delText xml:space="preserve"> de se adquirir conhecimento</w:delText>
        </w:r>
      </w:del>
      <w:del w:id="1537" w:author="Ryan Lemos" w:date="2019-10-15T20:55:00Z">
        <w:r w:rsidR="00C24435" w:rsidDel="00E738BD">
          <w:delText xml:space="preserve">, </w:delText>
        </w:r>
      </w:del>
      <w:ins w:id="1538" w:author="Ryan Lemos" w:date="2019-10-15T20:57:00Z">
        <w:r w:rsidR="00E738BD">
          <w:t>Levando os profissionais do ensino a um</w:t>
        </w:r>
      </w:ins>
      <w:del w:id="1539" w:author="Ryan Lemos" w:date="2019-10-15T20:57:00Z">
        <w:r w:rsidR="00C24435" w:rsidDel="00E738BD">
          <w:delText>por um</w:delText>
        </w:r>
      </w:del>
      <w:r w:rsidR="00C24435">
        <w:t xml:space="preserve"> outro meio diferente</w:t>
      </w:r>
      <w:ins w:id="1540" w:author="Ryan Lemos" w:date="2019-10-15T20:57:00Z">
        <w:r w:rsidR="00E738BD">
          <w:t xml:space="preserve"> de se ensinar. Deixando de lado aquela </w:t>
        </w:r>
      </w:ins>
      <w:ins w:id="1541" w:author="Ryan Lemos" w:date="2019-10-15T20:58:00Z">
        <w:r w:rsidR="00E738BD">
          <w:t>visão que a relação do aluno</w:t>
        </w:r>
      </w:ins>
      <w:ins w:id="1542" w:author="Ryan Lemos" w:date="2019-10-15T20:59:00Z">
        <w:r w:rsidR="00E738BD">
          <w:t>,</w:t>
        </w:r>
      </w:ins>
      <w:ins w:id="1543" w:author="Ryan Lemos" w:date="2019-10-15T20:57:00Z">
        <w:r w:rsidR="00E738BD">
          <w:t xml:space="preserve"> </w:t>
        </w:r>
      </w:ins>
      <w:del w:id="1544" w:author="Ryan Lemos" w:date="2019-10-15T20:57:00Z">
        <w:r w:rsidR="00C24435" w:rsidDel="00E738BD">
          <w:delText xml:space="preserve"> ao convencional</w:delText>
        </w:r>
      </w:del>
      <w:ins w:id="1545" w:author="Ryan Lemos" w:date="2019-10-15T20:54:00Z">
        <w:r w:rsidR="00E738BD">
          <w:t>professor e</w:t>
        </w:r>
      </w:ins>
      <w:ins w:id="1546" w:author="Ryan Lemos" w:date="2019-10-15T20:59:00Z">
        <w:r w:rsidR="00E738BD">
          <w:t xml:space="preserve"> ensinamento devem</w:t>
        </w:r>
      </w:ins>
      <w:ins w:id="1547" w:author="Ryan Lemos" w:date="2019-10-15T20:54:00Z">
        <w:r w:rsidR="00E738BD">
          <w:t xml:space="preserve"> </w:t>
        </w:r>
      </w:ins>
      <w:ins w:id="1548" w:author="Ryan Lemos" w:date="2019-10-15T20:59:00Z">
        <w:r w:rsidR="00E738BD">
          <w:t>ficar presos</w:t>
        </w:r>
      </w:ins>
      <w:ins w:id="1549" w:author="Ryan Lemos" w:date="2019-10-15T20:55:00Z">
        <w:r w:rsidR="00E738BD">
          <w:t xml:space="preserve"> </w:t>
        </w:r>
      </w:ins>
      <w:ins w:id="1550" w:author="Ryan Lemos" w:date="2019-10-15T20:59:00Z">
        <w:r w:rsidR="00E738BD">
          <w:t>a</w:t>
        </w:r>
      </w:ins>
      <w:ins w:id="1551" w:author="Ryan Lemos" w:date="2019-10-15T20:55:00Z">
        <w:r w:rsidR="00E738BD">
          <w:t xml:space="preserve"> uma sala de aula</w:t>
        </w:r>
      </w:ins>
      <w:r w:rsidR="00C24435">
        <w:t>.</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w:t>
      </w:r>
      <w:del w:id="1552" w:author="Ryan Lemos" w:date="2019-10-15T20:59:00Z">
        <w:r w:rsidR="007B61FF" w:rsidDel="00DB67BA">
          <w:rPr>
            <w:noProof/>
          </w:rPr>
          <w:delText xml:space="preserve">em dizer </w:delText>
        </w:r>
      </w:del>
      <w:r w:rsidR="007B61FF">
        <w:rPr>
          <w:noProof/>
        </w:rPr>
        <w:t>que</w:t>
      </w:r>
      <w:ins w:id="1553" w:author="Ryan Lemos" w:date="2019-10-15T20:59:00Z">
        <w:r w:rsidR="00DB67BA">
          <w:rPr>
            <w:noProof/>
          </w:rPr>
          <w:t xml:space="preserve"> diz que</w:t>
        </w:r>
      </w:ins>
      <w:del w:id="1554" w:author="Ryan Lemos" w:date="2019-10-15T21:00:00Z">
        <w:r w:rsidR="007B61FF" w:rsidDel="00DB67BA">
          <w:rPr>
            <w:noProof/>
          </w:rPr>
          <w:delText xml:space="preserve"> </w:delText>
        </w:r>
      </w:del>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w:t>
      </w:r>
      <w:ins w:id="1555" w:author="Ryan Lemos" w:date="2019-10-15T21:00:00Z">
        <w:r w:rsidR="00DB67BA">
          <w:t>, e deve,</w:t>
        </w:r>
      </w:ins>
      <w:r w:rsidR="00F75119">
        <w:t xml:space="preserv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14:paraId="565EFC69" w14:textId="516CF680" w:rsidR="00DB67BA" w:rsidRDefault="007B61FF" w:rsidP="00674022">
      <w:pPr>
        <w:rPr>
          <w:ins w:id="1556" w:author="Ryan Lemos" w:date="2019-10-15T21:11:00Z"/>
        </w:rPr>
      </w:pPr>
      <w:r>
        <w:t>Já o</w:t>
      </w:r>
      <w:r w:rsidR="007701B4" w:rsidRPr="005F0557">
        <w:t xml:space="preserve"> estudo de línguas estrangeiras é disseminado globalmente, sendo requisitado em vários aspectos profissionais, educacionais, de pesquisa e de interação das pessoas nos diferentes países. </w:t>
      </w:r>
      <w:ins w:id="1557" w:author="Ryan Lemos" w:date="2019-10-15T21:13:00Z">
        <w:r w:rsidR="003B6737">
          <w:t>Tomemos o inglês como exemplo, s</w:t>
        </w:r>
      </w:ins>
      <w:ins w:id="1558" w:author="Ryan Lemos" w:date="2019-10-15T21:12:00Z">
        <w:r w:rsidR="003B6737">
          <w:t>egundo o British Concil (201</w:t>
        </w:r>
      </w:ins>
      <w:ins w:id="1559" w:author="Ryan Lemos" w:date="2019-10-15T23:25:00Z">
        <w:r w:rsidR="00553E8E">
          <w:t>4</w:t>
        </w:r>
      </w:ins>
      <w:ins w:id="1560" w:author="Ryan Lemos" w:date="2019-10-15T21:12:00Z">
        <w:r w:rsidR="003B6737">
          <w:t>)</w:t>
        </w:r>
      </w:ins>
      <w:ins w:id="1561" w:author="Ryan Lemos" w:date="2019-10-15T21:18:00Z">
        <w:r w:rsidR="003B6737">
          <w:t>,</w:t>
        </w:r>
      </w:ins>
      <w:ins w:id="1562" w:author="Ryan Lemos" w:date="2019-10-15T21:12:00Z">
        <w:r w:rsidR="003B6737">
          <w:t xml:space="preserve"> em</w:t>
        </w:r>
      </w:ins>
      <w:ins w:id="1563" w:author="Ryan Lemos" w:date="2019-10-15T21:11:00Z">
        <w:r w:rsidR="003B6737">
          <w:t xml:space="preserve"> uma pesquisa reali</w:t>
        </w:r>
      </w:ins>
      <w:ins w:id="1564" w:author="Ryan Lemos" w:date="2019-10-15T21:12:00Z">
        <w:r w:rsidR="003B6737">
          <w:t>zada</w:t>
        </w:r>
      </w:ins>
      <w:ins w:id="1565" w:author="Ryan Lemos" w:date="2019-10-15T21:13:00Z">
        <w:r w:rsidR="003B6737">
          <w:t xml:space="preserve"> </w:t>
        </w:r>
      </w:ins>
      <w:ins w:id="1566" w:author="Ryan Lemos" w:date="2019-10-15T21:18:00Z">
        <w:r w:rsidR="003B6737">
          <w:t>no ano de</w:t>
        </w:r>
      </w:ins>
      <w:ins w:id="1567" w:author="Ryan Lemos" w:date="2019-10-15T21:13:00Z">
        <w:r w:rsidR="003B6737">
          <w:t xml:space="preserve"> 2013</w:t>
        </w:r>
      </w:ins>
      <w:ins w:id="1568" w:author="Ryan Lemos" w:date="2019-10-15T21:12:00Z">
        <w:r w:rsidR="003B6737">
          <w:t>, constatou-se que 91%</w:t>
        </w:r>
      </w:ins>
      <w:ins w:id="1569" w:author="Ryan Lemos" w:date="2019-10-15T21:13:00Z">
        <w:r w:rsidR="003B6737">
          <w:t xml:space="preserve"> dos executivos de 77 países</w:t>
        </w:r>
      </w:ins>
      <w:ins w:id="1570" w:author="Ryan Lemos" w:date="2019-10-15T21:12:00Z">
        <w:r w:rsidR="003B6737">
          <w:t xml:space="preserve"> </w:t>
        </w:r>
      </w:ins>
      <w:ins w:id="1571" w:author="Ryan Lemos" w:date="2019-10-15T21:14:00Z">
        <w:r w:rsidR="003B6737">
          <w:t>conside</w:t>
        </w:r>
      </w:ins>
      <w:ins w:id="1572" w:author="Ryan Lemos" w:date="2019-10-15T21:18:00Z">
        <w:r w:rsidR="003B6737">
          <w:t>ra</w:t>
        </w:r>
      </w:ins>
      <w:ins w:id="1573" w:author="Ryan Lemos" w:date="2019-10-15T21:14:00Z">
        <w:r w:rsidR="003B6737">
          <w:t>ram o inglês como o principal idioma para negócios. Entrando assim como diferencial no currículo no momento de uma contratação.</w:t>
        </w:r>
      </w:ins>
    </w:p>
    <w:p w14:paraId="38245773" w14:textId="7D6D7E21" w:rsidR="003B6737" w:rsidRDefault="00C24435" w:rsidP="00674022">
      <w:pPr>
        <w:rPr>
          <w:ins w:id="1574" w:author="Ryan Lemos" w:date="2019-10-15T21:24:00Z"/>
        </w:rPr>
      </w:pPr>
      <w:r>
        <w:t xml:space="preserve">No estudo de idiomas </w:t>
      </w:r>
      <w:r w:rsidR="00F75119">
        <w:t>o</w:t>
      </w:r>
      <w:r w:rsidR="00F1197C">
        <w:t xml:space="preserve"> atrelamento a</w:t>
      </w:r>
      <w:r w:rsidR="00F75119">
        <w:t xml:space="preserve"> tecnologias não </w:t>
      </w:r>
      <w:r w:rsidR="00F1197C">
        <w:t>foi</w:t>
      </w:r>
      <w:r w:rsidR="00F75119">
        <w:t xml:space="preserve"> diferente. </w:t>
      </w:r>
      <w:ins w:id="1575" w:author="Ryan Lemos" w:date="2019-10-15T21:21:00Z">
        <w:r w:rsidR="003B6737">
          <w:t>Em outra pesquisa também realizada pelo British Concil e que focava no ensino do inglês em instituições p</w:t>
        </w:r>
      </w:ins>
      <w:ins w:id="1576" w:author="Ryan Lemos" w:date="2019-10-15T21:22:00Z">
        <w:r w:rsidR="003B6737">
          <w:t>ú</w:t>
        </w:r>
      </w:ins>
      <w:ins w:id="1577" w:author="Ryan Lemos" w:date="2019-10-15T21:21:00Z">
        <w:r w:rsidR="003B6737">
          <w:t>blicas</w:t>
        </w:r>
      </w:ins>
      <w:ins w:id="1578" w:author="Ryan Lemos" w:date="2019-10-15T21:22:00Z">
        <w:r w:rsidR="003B6737">
          <w:t xml:space="preserve"> demonstrou que a principal dificuldade dos professores do ensino p</w:t>
        </w:r>
        <w:r w:rsidR="005B13FD">
          <w:t xml:space="preserve">úblico é a falta de recursos tecnológicos </w:t>
        </w:r>
      </w:ins>
      <w:ins w:id="1579" w:author="Ryan Lemos" w:date="2019-10-15T21:23:00Z">
        <w:r w:rsidR="005B13FD">
          <w:t xml:space="preserve">para auxiliar no momento das aulas (BRITISH CONCIL, 2015). </w:t>
        </w:r>
      </w:ins>
      <w:ins w:id="1580" w:author="Ryan Lemos" w:date="2019-10-15T21:25:00Z">
        <w:r w:rsidR="005B13FD">
          <w:t xml:space="preserve">O </w:t>
        </w:r>
        <w:r w:rsidR="005B13FD">
          <w:fldChar w:fldCharType="begin"/>
        </w:r>
        <w:r w:rsidR="005B13FD">
          <w:instrText xml:space="preserve"> REF _Ref22067173 \h </w:instrText>
        </w:r>
      </w:ins>
      <w:r w:rsidR="005B13FD">
        <w:fldChar w:fldCharType="separate"/>
      </w:r>
      <w:ins w:id="1581" w:author="Ryan Lemos" w:date="2019-10-15T21:25:00Z">
        <w:r w:rsidR="005B13FD">
          <w:t xml:space="preserve">Gráfico </w:t>
        </w:r>
        <w:r w:rsidR="005B13FD">
          <w:rPr>
            <w:noProof/>
          </w:rPr>
          <w:t>1</w:t>
        </w:r>
        <w:r w:rsidR="005B13FD">
          <w:fldChar w:fldCharType="end"/>
        </w:r>
      </w:ins>
      <w:ins w:id="1582" w:author="Ryan Lemos" w:date="2019-10-15T21:26:00Z">
        <w:r w:rsidR="005B13FD">
          <w:t xml:space="preserve"> demonstra por exemplo que um dos recursos que mais motivavam os alunos, se tratava do uso da </w:t>
        </w:r>
        <w:r w:rsidR="005B13FD" w:rsidRPr="005B13FD">
          <w:rPr>
            <w:rPrChange w:id="1583" w:author="Ryan Lemos" w:date="2019-10-15T21:26:00Z">
              <w:rPr/>
            </w:rPrChange>
          </w:rPr>
          <w:t>internet</w:t>
        </w:r>
        <w:r w:rsidR="005B13FD">
          <w:t xml:space="preserve"> nas</w:t>
        </w:r>
      </w:ins>
      <w:ins w:id="1584" w:author="Ryan Lemos" w:date="2019-10-15T21:27:00Z">
        <w:r w:rsidR="005B13FD">
          <w:t xml:space="preserve"> aulas, porém não eram disponíveis aos professores.</w:t>
        </w:r>
      </w:ins>
      <w:ins w:id="1585" w:author="Ryan Lemos" w:date="2019-10-15T21:26:00Z">
        <w:r w:rsidR="005B13FD">
          <w:t xml:space="preserve"> </w:t>
        </w:r>
      </w:ins>
    </w:p>
    <w:p w14:paraId="7E3E4119" w14:textId="1BAF1474" w:rsidR="005B13FD" w:rsidRDefault="005B13FD" w:rsidP="005B13FD">
      <w:pPr>
        <w:pStyle w:val="Legenda"/>
        <w:keepNext/>
        <w:rPr>
          <w:ins w:id="1586" w:author="Ryan Lemos" w:date="2019-10-15T21:25:00Z"/>
        </w:rPr>
        <w:pPrChange w:id="1587" w:author="Ryan Lemos" w:date="2019-10-15T21:25:00Z">
          <w:pPr>
            <w:pStyle w:val="Legenda"/>
          </w:pPr>
        </w:pPrChange>
      </w:pPr>
      <w:bookmarkStart w:id="1588" w:name="_Ref22067173"/>
      <w:bookmarkStart w:id="1589" w:name="_Toc22074792"/>
      <w:ins w:id="1590" w:author="Ryan Lemos" w:date="2019-10-15T21:25:00Z">
        <w:r>
          <w:lastRenderedPageBreak/>
          <w:t xml:space="preserve">Gráfico </w:t>
        </w:r>
        <w:r>
          <w:fldChar w:fldCharType="begin"/>
        </w:r>
        <w:r>
          <w:instrText xml:space="preserve"> SEQ Gráfico \* ARABIC </w:instrText>
        </w:r>
      </w:ins>
      <w:r>
        <w:fldChar w:fldCharType="separate"/>
      </w:r>
      <w:ins w:id="1591" w:author="Ryan Lemos" w:date="2019-10-15T21:25:00Z">
        <w:r>
          <w:rPr>
            <w:noProof/>
          </w:rPr>
          <w:t>1</w:t>
        </w:r>
        <w:r>
          <w:fldChar w:fldCharType="end"/>
        </w:r>
        <w:bookmarkEnd w:id="1588"/>
        <w:r>
          <w:t xml:space="preserve"> - </w:t>
        </w:r>
        <w:r w:rsidRPr="0052578B">
          <w:t>Pesquisa “O Ensino de Inglês na Educação Pública Brasileira”</w:t>
        </w:r>
        <w:bookmarkEnd w:id="1589"/>
      </w:ins>
    </w:p>
    <w:p w14:paraId="052D448D" w14:textId="6A3A69DB" w:rsidR="005B13FD" w:rsidRDefault="005B13FD" w:rsidP="005B13FD">
      <w:pPr>
        <w:ind w:firstLine="0"/>
        <w:jc w:val="center"/>
        <w:rPr>
          <w:ins w:id="1592" w:author="Ryan Lemos" w:date="2019-10-15T21:25:00Z"/>
        </w:rPr>
      </w:pPr>
      <w:ins w:id="1593" w:author="Ryan Lemos" w:date="2019-10-15T21:24:00Z">
        <w:r>
          <w:rPr>
            <w:noProof/>
          </w:rPr>
          <w:drawing>
            <wp:inline distT="0" distB="0" distL="0" distR="0" wp14:anchorId="686D89B3" wp14:editId="6433E133">
              <wp:extent cx="4975860" cy="2979701"/>
              <wp:effectExtent l="0" t="0" r="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84695" cy="2984991"/>
                      </a:xfrm>
                      <a:prstGeom prst="rect">
                        <a:avLst/>
                      </a:prstGeom>
                    </pic:spPr>
                  </pic:pic>
                </a:graphicData>
              </a:graphic>
            </wp:inline>
          </w:drawing>
        </w:r>
      </w:ins>
    </w:p>
    <w:p w14:paraId="5DFBED78" w14:textId="2687D5E4" w:rsidR="005B13FD" w:rsidRDefault="00553E8E" w:rsidP="00553E8E">
      <w:pPr>
        <w:pStyle w:val="Fontes"/>
        <w:rPr>
          <w:ins w:id="1594" w:author="Ryan Lemos" w:date="2019-10-15T23:25:00Z"/>
        </w:rPr>
        <w:pPrChange w:id="1595" w:author="Ryan Lemos" w:date="2019-10-15T23:25:00Z">
          <w:pPr>
            <w:ind w:firstLine="0"/>
            <w:jc w:val="center"/>
          </w:pPr>
        </w:pPrChange>
      </w:pPr>
      <w:ins w:id="1596" w:author="Ryan Lemos" w:date="2019-10-15T23:25:00Z">
        <w:r>
          <w:t>Fonte: BRITISH CONC</w:t>
        </w:r>
      </w:ins>
      <w:ins w:id="1597" w:author="Ryan Lemos" w:date="2019-10-15T23:26:00Z">
        <w:r>
          <w:t>IL, 2015, p.16.</w:t>
        </w:r>
      </w:ins>
    </w:p>
    <w:p w14:paraId="01DE1C1C" w14:textId="77777777" w:rsidR="00553E8E" w:rsidRDefault="00553E8E" w:rsidP="005B13FD">
      <w:pPr>
        <w:ind w:firstLine="0"/>
        <w:jc w:val="center"/>
        <w:rPr>
          <w:ins w:id="1598" w:author="Ryan Lemos" w:date="2019-10-15T21:20:00Z"/>
        </w:rPr>
        <w:pPrChange w:id="1599" w:author="Ryan Lemos" w:date="2019-10-15T21:24:00Z">
          <w:pPr/>
        </w:pPrChange>
      </w:pPr>
    </w:p>
    <w:p w14:paraId="474C98D2" w14:textId="77777777" w:rsidR="005B13FD" w:rsidRDefault="005B13FD" w:rsidP="00674022">
      <w:pPr>
        <w:rPr>
          <w:ins w:id="1600" w:author="Ryan Lemos" w:date="2019-10-15T21:31:00Z"/>
        </w:rPr>
      </w:pPr>
      <w:ins w:id="1601" w:author="Ryan Lemos" w:date="2019-10-15T21:28:00Z">
        <w:r>
          <w:t>Pensando nisso s</w:t>
        </w:r>
      </w:ins>
      <w:del w:id="1602" w:author="Ryan Lemos" w:date="2019-10-15T21:28:00Z">
        <w:r w:rsidR="00F75119" w:rsidDel="005B13FD">
          <w:delText>S</w:delText>
        </w:r>
      </w:del>
      <w:r w:rsidR="00F75119">
        <w:t>urgiram</w:t>
      </w:r>
      <w:ins w:id="1603" w:author="Ryan Lemos" w:date="2019-10-15T21:28:00Z">
        <w:r>
          <w:t xml:space="preserve"> diversos</w:t>
        </w:r>
      </w:ins>
      <w:r w:rsidR="00F75119">
        <w:t xml:space="preserve"> sistemas (de escolas físicas ou não) com o in</w:t>
      </w:r>
      <w:r w:rsidR="00F1197C">
        <w:t xml:space="preserve">tuito de auxiliar nos processos de aprendizagem de uma língua. </w:t>
      </w:r>
      <w:del w:id="1604" w:author="Ryan Lemos" w:date="2019-10-15T21:29:00Z">
        <w:r w:rsidR="00F1197C" w:rsidDel="005B13FD">
          <w:delText>Buscou</w:delText>
        </w:r>
      </w:del>
      <w:ins w:id="1605" w:author="Ryan Lemos" w:date="2019-10-15T21:29:00Z">
        <w:r>
          <w:t>Que tentaram</w:t>
        </w:r>
      </w:ins>
      <w:del w:id="1606" w:author="Ryan Lemos" w:date="2019-10-15T21:29:00Z">
        <w:r w:rsidR="00F1197C" w:rsidDel="005B13FD">
          <w:delText>-se</w:delText>
        </w:r>
      </w:del>
      <w:r w:rsidR="00F1197C">
        <w:t xml:space="preserve"> contemplar todas as etapas </w:t>
      </w:r>
      <w:r w:rsidR="00B41A8D">
        <w:t>de aprendizado de</w:t>
      </w:r>
      <w:r w:rsidR="00F1197C">
        <w:t xml:space="preserve"> um idioma, desde a escrita, leitura, até o entendimento</w:t>
      </w:r>
      <w:r w:rsidR="00D86F49">
        <w:t xml:space="preserve"> e fala</w:t>
      </w:r>
      <w:r w:rsidR="00F1197C">
        <w:t xml:space="preserve"> de uma língua.</w:t>
      </w:r>
      <w:ins w:id="1607" w:author="Ryan Lemos" w:date="2019-10-15T21:31:00Z">
        <w:r>
          <w:t xml:space="preserve"> Exemplos desses sistemas podem ser vistos na seção </w:t>
        </w:r>
        <w:r>
          <w:fldChar w:fldCharType="begin"/>
        </w:r>
        <w:r>
          <w:instrText xml:space="preserve"> REF _Ref527667254 \r \h </w:instrText>
        </w:r>
        <w:r>
          <w:fldChar w:fldCharType="separate"/>
        </w:r>
        <w:r>
          <w:t>2.1.1</w:t>
        </w:r>
        <w:r>
          <w:fldChar w:fldCharType="end"/>
        </w:r>
        <w:r>
          <w:t>, sendo todos eles disponíveis pela internet.</w:t>
        </w:r>
      </w:ins>
      <w:r w:rsidR="00F1197C">
        <w:t xml:space="preserve"> </w:t>
      </w:r>
    </w:p>
    <w:p w14:paraId="32DEA26F" w14:textId="7B995DD7" w:rsidR="00BA3F09" w:rsidDel="005B13FD" w:rsidRDefault="007701B4" w:rsidP="005B13FD">
      <w:pPr>
        <w:rPr>
          <w:del w:id="1608" w:author="Ryan Lemos" w:date="2019-10-15T21:31:00Z"/>
        </w:rPr>
      </w:pPr>
      <w:r w:rsidRPr="005F0557">
        <w:t>Diversas escolas se prontificam a ensinar os idiomas com diferentes métodos de ensino, material e apoio informatizados</w:t>
      </w:r>
      <w:ins w:id="1609" w:author="Ryan Lemos" w:date="2019-10-15T21:31:00Z">
        <w:r w:rsidR="005B13FD">
          <w:t>.</w:t>
        </w:r>
      </w:ins>
      <w:del w:id="1610" w:author="Ryan Lemos" w:date="2019-10-15T21:31:00Z">
        <w:r w:rsidDel="005B13FD">
          <w:delText>,</w:delText>
        </w:r>
      </w:del>
      <w:r>
        <w:t xml:space="preserve"> </w:t>
      </w:r>
      <w:ins w:id="1611" w:author="Ryan Lemos" w:date="2019-10-15T21:31:00Z">
        <w:r w:rsidR="005B13FD">
          <w:t>P</w:t>
        </w:r>
      </w:ins>
      <w:del w:id="1612" w:author="Ryan Lemos" w:date="2019-10-15T21:31:00Z">
        <w:r w:rsidDel="005B13FD">
          <w:delText>p</w:delText>
        </w:r>
      </w:del>
      <w:r w:rsidRPr="005F0557">
        <w:t xml:space="preserve">orém, </w:t>
      </w:r>
      <w:r w:rsidR="007B61FF">
        <w:t xml:space="preserve">há </w:t>
      </w:r>
      <w:r w:rsidRPr="005F0557">
        <w:t>escolas</w:t>
      </w:r>
      <w:r w:rsidR="007B61FF">
        <w:t xml:space="preserve"> que</w:t>
      </w:r>
      <w:r w:rsidRPr="005F0557">
        <w:t xml:space="preserve"> não contam com apoio computacional para auxiliar no processo de ensino e aprendizagem.</w:t>
      </w:r>
      <w:ins w:id="1613" w:author="Ryan Lemos" w:date="2019-10-15T21:31:00Z">
        <w:r w:rsidR="005B13FD">
          <w:t xml:space="preserve"> </w:t>
        </w:r>
      </w:ins>
    </w:p>
    <w:p w14:paraId="4BDBCA65" w14:textId="3961DD91" w:rsidR="000675CF" w:rsidRDefault="005B13FD" w:rsidP="005B13FD">
      <w:pPr>
        <w:rPr>
          <w:ins w:id="1614" w:author="Ryan Lemos" w:date="2019-10-15T21:41:00Z"/>
        </w:rPr>
      </w:pPr>
      <w:ins w:id="1615" w:author="Ryan Lemos" w:date="2019-10-15T21:32:00Z">
        <w:r>
          <w:t xml:space="preserve">Uma dessas escolas que não contavam com tal apoio era </w:t>
        </w:r>
      </w:ins>
      <w:del w:id="1616" w:author="Ryan Lemos" w:date="2019-10-15T21:32:00Z">
        <w:r w:rsidR="008E7C40" w:rsidDel="005B13FD">
          <w:delText xml:space="preserve">Pensando nisso </w:delText>
        </w:r>
        <w:r w:rsidR="005D4313" w:rsidDel="005B13FD">
          <w:delText>foi identificada uma escola que não possuía esse apoio informatizado</w:delText>
        </w:r>
        <w:r w:rsidR="0041541A" w:rsidDel="005B13FD">
          <w:delText>.</w:delText>
        </w:r>
        <w:r w:rsidR="00070634" w:rsidDel="005B13FD">
          <w:delText xml:space="preserve"> </w:delText>
        </w:r>
        <w:r w:rsidR="00BA3F09" w:rsidDel="005B13FD">
          <w:delText>A</w:delText>
        </w:r>
        <w:r w:rsidR="00070634" w:rsidDel="005B13FD">
          <w:delText xml:space="preserve"> escola</w:delText>
        </w:r>
        <w:r w:rsidR="00BA3F09" w:rsidDel="005B13FD">
          <w:delText xml:space="preserve"> identificada</w:delText>
        </w:r>
        <w:r w:rsidR="00070634" w:rsidDel="005B13FD">
          <w:delText xml:space="preserve"> </w:delText>
        </w:r>
        <w:r w:rsidR="002D1A7B" w:rsidDel="005B13FD">
          <w:delText xml:space="preserve">é </w:delText>
        </w:r>
      </w:del>
      <w:r w:rsidR="002D1A7B">
        <w:t xml:space="preserve">a </w:t>
      </w:r>
      <w:r w:rsidR="002D1A7B" w:rsidRPr="002D1A7B">
        <w:rPr>
          <w:i/>
        </w:rPr>
        <w:t>International Language Center</w:t>
      </w:r>
      <w:r w:rsidR="002D1A7B">
        <w:t xml:space="preserve"> (ILC) que é situada em Montes Claros, Minas Gerais</w:t>
      </w:r>
      <w:r w:rsidR="0041541A">
        <w:t>.</w:t>
      </w:r>
      <w:r w:rsidR="007701B4">
        <w:t xml:space="preserve"> </w:t>
      </w:r>
      <w:ins w:id="1617" w:author="Ryan Lemos" w:date="2019-10-15T21:33:00Z">
        <w:r w:rsidR="000675CF">
          <w:t xml:space="preserve">A escola </w:t>
        </w:r>
      </w:ins>
      <w:ins w:id="1618" w:author="Ryan Lemos" w:date="2019-10-15T21:36:00Z">
        <w:r w:rsidR="000675CF">
          <w:t>tem mais de 18 anos de existência, formando mais de 1000 alunos nesse intervalo de tempo (</w:t>
        </w:r>
      </w:ins>
      <w:ins w:id="1619" w:author="Ryan Lemos" w:date="2019-10-15T21:41:00Z">
        <w:r w:rsidR="000675CF">
          <w:t>INTERNATIONAL LANGUAGE CENTER</w:t>
        </w:r>
      </w:ins>
      <w:ins w:id="1620" w:author="Ryan Lemos" w:date="2019-10-15T21:36:00Z">
        <w:r w:rsidR="000675CF">
          <w:t>, 2018</w:t>
        </w:r>
      </w:ins>
      <w:ins w:id="1621" w:author="Ryan Lemos" w:date="2019-10-15T21:37:00Z">
        <w:r w:rsidR="000675CF">
          <w:t>)</w:t>
        </w:r>
      </w:ins>
      <w:ins w:id="1622" w:author="Ryan Lemos" w:date="2019-10-15T21:36:00Z">
        <w:r w:rsidR="000675CF">
          <w:t>.</w:t>
        </w:r>
      </w:ins>
    </w:p>
    <w:p w14:paraId="401DF319" w14:textId="56AF1ADF" w:rsidR="000675CF" w:rsidRDefault="000675CF" w:rsidP="005B13FD">
      <w:pPr>
        <w:rPr>
          <w:ins w:id="1623" w:author="Ryan Lemos" w:date="2019-10-15T21:47:00Z"/>
        </w:rPr>
      </w:pPr>
      <w:ins w:id="1624" w:author="Ryan Lemos" w:date="2019-10-15T21:41:00Z">
        <w:r>
          <w:t>Ao constatar esse problema na ILC, foi pensado então uma so</w:t>
        </w:r>
      </w:ins>
      <w:ins w:id="1625" w:author="Ryan Lemos" w:date="2019-10-15T21:42:00Z">
        <w:r>
          <w:t>lução computadorizada</w:t>
        </w:r>
      </w:ins>
      <w:ins w:id="1626" w:author="Ryan Lemos" w:date="2019-10-15T21:46:00Z">
        <w:r w:rsidR="00B56341">
          <w:t xml:space="preserve"> pela </w:t>
        </w:r>
        <w:r w:rsidR="00B56341" w:rsidRPr="00B56341">
          <w:rPr>
            <w:i/>
            <w:iCs/>
            <w:rPrChange w:id="1627" w:author="Ryan Lemos" w:date="2019-10-15T21:46:00Z">
              <w:rPr/>
            </w:rPrChange>
          </w:rPr>
          <w:t>web</w:t>
        </w:r>
      </w:ins>
      <w:ins w:id="1628" w:author="Ryan Lemos" w:date="2019-10-15T21:42:00Z">
        <w:r>
          <w:t xml:space="preserve"> que auxiliasse na informatização dos processos de ensino da escola.</w:t>
        </w:r>
        <w:r w:rsidR="00B56341">
          <w:t xml:space="preserve"> </w:t>
        </w:r>
      </w:ins>
      <w:ins w:id="1629" w:author="Ryan Lemos" w:date="2019-10-15T21:43:00Z">
        <w:r w:rsidR="00B56341">
          <w:t xml:space="preserve">Foi </w:t>
        </w:r>
      </w:ins>
      <w:ins w:id="1630" w:author="Ryan Lemos" w:date="2019-10-15T21:44:00Z">
        <w:r w:rsidR="00B56341">
          <w:t>pensado como sendo um ambiente de ensino p</w:t>
        </w:r>
      </w:ins>
      <w:ins w:id="1631" w:author="Ryan Lemos" w:date="2019-10-15T21:46:00Z">
        <w:r w:rsidR="00B56341">
          <w:t>orque buscou-se</w:t>
        </w:r>
      </w:ins>
      <w:ins w:id="1632" w:author="Ryan Lemos" w:date="2019-10-15T21:44:00Z">
        <w:r w:rsidR="00B56341">
          <w:t xml:space="preserve"> simular o ambiente de aprendizagem da sala de aula de maneira computadorizada, como</w:t>
        </w:r>
      </w:ins>
      <w:ins w:id="1633" w:author="Ryan Lemos" w:date="2019-10-15T21:47:00Z">
        <w:r w:rsidR="00B56341">
          <w:t xml:space="preserve"> por exemplo</w:t>
        </w:r>
      </w:ins>
      <w:ins w:id="1634" w:author="Ryan Lemos" w:date="2019-10-15T21:44:00Z">
        <w:r w:rsidR="00B56341">
          <w:t xml:space="preserve"> o conceito das turmas, calendário letivo com eventos, dúvidas, e</w:t>
        </w:r>
      </w:ins>
      <w:ins w:id="1635" w:author="Ryan Lemos" w:date="2019-10-15T21:45:00Z">
        <w:r w:rsidR="00B56341">
          <w:t xml:space="preserve">ntre outros. Os processos de concepção dessa solução podem ser vistos a partir da seção </w:t>
        </w:r>
        <w:r w:rsidR="00B56341">
          <w:fldChar w:fldCharType="begin"/>
        </w:r>
        <w:r w:rsidR="00B56341">
          <w:instrText xml:space="preserve"> REF _Ref22068237 \r \h </w:instrText>
        </w:r>
        <w:r w:rsidR="00B56341">
          <w:fldChar w:fldCharType="separate"/>
        </w:r>
        <w:r w:rsidR="00B56341">
          <w:t>3</w:t>
        </w:r>
        <w:r w:rsidR="00B56341">
          <w:fldChar w:fldCharType="end"/>
        </w:r>
        <w:r w:rsidR="00B56341">
          <w:t>.</w:t>
        </w:r>
      </w:ins>
      <w:ins w:id="1636" w:author="Ryan Lemos" w:date="2019-10-15T22:16:00Z">
        <w:r w:rsidR="00C36C00">
          <w:t xml:space="preserve"> </w:t>
        </w:r>
      </w:ins>
      <w:ins w:id="1637" w:author="Ryan Lemos" w:date="2019-10-15T22:14:00Z">
        <w:r w:rsidR="00C36C00">
          <w:t>Esse trabalho se justifica por ter agregado valor a escola ILC, elaborando um</w:t>
        </w:r>
      </w:ins>
      <w:ins w:id="1638" w:author="Ryan Lemos" w:date="2019-10-15T22:15:00Z">
        <w:r w:rsidR="00C36C00">
          <w:t xml:space="preserve"> sistema próprio </w:t>
        </w:r>
      </w:ins>
      <w:ins w:id="1639" w:author="Ryan Lemos" w:date="2019-10-15T22:16:00Z">
        <w:r w:rsidR="00C36C00">
          <w:t>é</w:t>
        </w:r>
      </w:ins>
      <w:ins w:id="1640" w:author="Ryan Lemos" w:date="2019-10-15T22:15:00Z">
        <w:r w:rsidR="00C36C00">
          <w:t xml:space="preserve"> um diferencial entre as demais escolas e que além disso </w:t>
        </w:r>
      </w:ins>
      <w:ins w:id="1641" w:author="Ryan Lemos" w:date="2019-10-15T22:16:00Z">
        <w:r w:rsidR="00C36C00">
          <w:t>incentiva</w:t>
        </w:r>
      </w:ins>
      <w:ins w:id="1642" w:author="Ryan Lemos" w:date="2019-10-15T22:15:00Z">
        <w:r w:rsidR="00C36C00">
          <w:t xml:space="preserve"> os alunos no ensino de idiomas na dada escola.</w:t>
        </w:r>
      </w:ins>
      <w:ins w:id="1643" w:author="Ryan Lemos" w:date="2019-10-15T22:16:00Z">
        <w:r w:rsidR="00C36C00">
          <w:t xml:space="preserve"> </w:t>
        </w:r>
      </w:ins>
      <w:ins w:id="1644" w:author="Ryan Lemos" w:date="2019-10-15T22:17:00Z">
        <w:r w:rsidR="00C36C00">
          <w:t>T</w:t>
        </w:r>
      </w:ins>
      <w:ins w:id="1645" w:author="Ryan Lemos" w:date="2019-10-15T22:18:00Z">
        <w:r w:rsidR="00C36C00">
          <w:t xml:space="preserve">ambém de maneira a amparar </w:t>
        </w:r>
        <w:r w:rsidR="00C36C00">
          <w:lastRenderedPageBreak/>
          <w:t xml:space="preserve">professores na concepção das suas aulas, gerando </w:t>
        </w:r>
      </w:ins>
      <w:ins w:id="1646" w:author="Ryan Lemos" w:date="2019-10-15T22:19:00Z">
        <w:r w:rsidR="00C36C00">
          <w:t>ganho</w:t>
        </w:r>
      </w:ins>
      <w:ins w:id="1647" w:author="Ryan Lemos" w:date="2019-10-15T22:18:00Z">
        <w:r w:rsidR="00C36C00">
          <w:t xml:space="preserve"> para as três verten</w:t>
        </w:r>
      </w:ins>
      <w:ins w:id="1648" w:author="Ryan Lemos" w:date="2019-10-15T22:19:00Z">
        <w:r w:rsidR="00C36C00">
          <w:t>tes do processo: Professor, aluno e escola.</w:t>
        </w:r>
      </w:ins>
      <w:ins w:id="1649" w:author="Ryan Lemos" w:date="2019-10-15T22:18:00Z">
        <w:r w:rsidR="00C36C00">
          <w:t xml:space="preserve"> </w:t>
        </w:r>
      </w:ins>
    </w:p>
    <w:p w14:paraId="676A216F" w14:textId="0CC05222" w:rsidR="00B56341" w:rsidRDefault="00B56341" w:rsidP="005B13FD">
      <w:pPr>
        <w:rPr>
          <w:ins w:id="1650" w:author="Ryan Lemos" w:date="2019-10-15T21:56:00Z"/>
        </w:rPr>
      </w:pPr>
      <w:ins w:id="1651" w:author="Ryan Lemos" w:date="2019-10-15T21:47:00Z">
        <w:r>
          <w:t xml:space="preserve">Por se tratar </w:t>
        </w:r>
      </w:ins>
      <w:ins w:id="1652" w:author="Ryan Lemos" w:date="2019-10-15T21:48:00Z">
        <w:r>
          <w:t>de um ambiente computacional, ou sistema computacional, para que fosse concebido foi necessário entender o processo de desenvolvimento. Nesse meio há uma gama de metodologias que visa</w:t>
        </w:r>
      </w:ins>
      <w:ins w:id="1653" w:author="Ryan Lemos" w:date="2019-10-15T21:49:00Z">
        <w:r>
          <w:t xml:space="preserve">m apoiar o desenvolvedor a criar soluções com maior qualidade em menor tempo. Tendo em vista essas </w:t>
        </w:r>
      </w:ins>
      <w:ins w:id="1654" w:author="Ryan Lemos" w:date="2019-10-15T21:51:00Z">
        <w:r>
          <w:t xml:space="preserve">maneiras de se projetar </w:t>
        </w:r>
      </w:ins>
      <w:ins w:id="1655" w:author="Ryan Lemos" w:date="2019-10-15T21:52:00Z">
        <w:r>
          <w:t>um processo de desenvolvimento</w:t>
        </w:r>
      </w:ins>
      <w:ins w:id="1656" w:author="Ryan Lemos" w:date="2019-10-15T21:50:00Z">
        <w:r>
          <w:t xml:space="preserve">, escolheu-se uma, a metodologia </w:t>
        </w:r>
        <w:r w:rsidRPr="00B56341">
          <w:rPr>
            <w:i/>
            <w:iCs/>
            <w:rPrChange w:id="1657" w:author="Ryan Lemos" w:date="2019-10-15T21:50:00Z">
              <w:rPr/>
            </w:rPrChange>
          </w:rPr>
          <w:t>eXtreme Programming</w:t>
        </w:r>
        <w:r>
          <w:t xml:space="preserve"> (XP).</w:t>
        </w:r>
      </w:ins>
      <w:ins w:id="1658" w:author="Ryan Lemos" w:date="2019-10-15T21:51:00Z">
        <w:r>
          <w:t xml:space="preserve"> O X</w:t>
        </w:r>
      </w:ins>
      <w:ins w:id="1659" w:author="Ryan Lemos" w:date="2019-10-15T21:52:00Z">
        <w:r>
          <w:t xml:space="preserve">P se trata de uma base </w:t>
        </w:r>
        <w:r w:rsidR="0041573C">
          <w:t xml:space="preserve">para o </w:t>
        </w:r>
      </w:ins>
      <w:ins w:id="1660" w:author="Ryan Lemos" w:date="2019-10-15T21:53:00Z">
        <w:r w:rsidR="0041573C">
          <w:t xml:space="preserve">profissional em desenvolvimento de sistemas para concepção de sistemas aliando qualidade a um </w:t>
        </w:r>
      </w:ins>
      <w:ins w:id="1661" w:author="Ryan Lemos" w:date="2019-10-15T21:54:00Z">
        <w:r w:rsidR="0041573C">
          <w:t>menor tempo</w:t>
        </w:r>
      </w:ins>
      <w:ins w:id="1662" w:author="Ryan Lemos" w:date="2019-10-15T22:09:00Z">
        <w:r w:rsidR="000E7F00">
          <w:t xml:space="preserve"> (considerada como ágil</w:t>
        </w:r>
      </w:ins>
      <w:ins w:id="1663" w:author="Ryan Lemos" w:date="2019-10-15T22:10:00Z">
        <w:r w:rsidR="000E7F00">
          <w:t xml:space="preserve"> por conta disso)</w:t>
        </w:r>
      </w:ins>
      <w:ins w:id="1664" w:author="Ryan Lemos" w:date="2019-10-15T21:53:00Z">
        <w:r w:rsidR="0041573C">
          <w:t>.</w:t>
        </w:r>
      </w:ins>
      <w:ins w:id="1665" w:author="Ryan Lemos" w:date="2019-10-15T21:54:00Z">
        <w:r w:rsidR="0041573C">
          <w:t xml:space="preserve"> Todas as características e peculiaridades a respeito dessa metodologia são </w:t>
        </w:r>
      </w:ins>
      <w:ins w:id="1666" w:author="Ryan Lemos" w:date="2019-10-15T21:55:00Z">
        <w:r w:rsidR="0041573C">
          <w:t>demonstradas</w:t>
        </w:r>
      </w:ins>
      <w:ins w:id="1667" w:author="Ryan Lemos" w:date="2019-10-15T21:54:00Z">
        <w:r w:rsidR="0041573C">
          <w:t xml:space="preserve"> na seção </w:t>
        </w:r>
        <w:r w:rsidR="0041573C">
          <w:fldChar w:fldCharType="begin"/>
        </w:r>
        <w:r w:rsidR="0041573C">
          <w:instrText xml:space="preserve"> REF _Ref527668666 \r \h </w:instrText>
        </w:r>
        <w:r w:rsidR="0041573C">
          <w:fldChar w:fldCharType="separate"/>
        </w:r>
        <w:r w:rsidR="0041573C">
          <w:t>2.2.3.3</w:t>
        </w:r>
        <w:r w:rsidR="0041573C">
          <w:fldChar w:fldCharType="end"/>
        </w:r>
      </w:ins>
      <w:ins w:id="1668" w:author="Ryan Lemos" w:date="2019-10-15T21:55:00Z">
        <w:r w:rsidR="0041573C">
          <w:t>.</w:t>
        </w:r>
      </w:ins>
    </w:p>
    <w:p w14:paraId="7D0D9D17" w14:textId="3581032B" w:rsidR="0041573C" w:rsidRPr="000E7F00" w:rsidRDefault="0041573C" w:rsidP="005B13FD">
      <w:pPr>
        <w:rPr>
          <w:ins w:id="1669" w:author="Ryan Lemos" w:date="2019-10-15T22:01:00Z"/>
          <w:rPrChange w:id="1670" w:author="Ryan Lemos" w:date="2019-10-15T22:10:00Z">
            <w:rPr>
              <w:ins w:id="1671" w:author="Ryan Lemos" w:date="2019-10-15T22:01:00Z"/>
            </w:rPr>
          </w:rPrChange>
        </w:rPr>
      </w:pPr>
      <w:ins w:id="1672" w:author="Ryan Lemos" w:date="2019-10-15T21:56:00Z">
        <w:r>
          <w:t xml:space="preserve">Há autores que acreditam que o XP pode não ser adequado para alguns tipos de projeto, como por exemplo o desenvolvimento </w:t>
        </w:r>
        <w:r w:rsidRPr="0041573C">
          <w:rPr>
            <w:i/>
            <w:iCs/>
            <w:rPrChange w:id="1673" w:author="Ryan Lemos" w:date="2019-10-15T21:56:00Z">
              <w:rPr/>
            </w:rPrChange>
          </w:rPr>
          <w:t>web</w:t>
        </w:r>
      </w:ins>
      <w:ins w:id="1674" w:author="Ryan Lemos" w:date="2019-10-15T21:57:00Z">
        <w:r>
          <w:t>. Então nesse trabalho decidiu-se que o desenvolvimento seria guiado pela aplicação da metodologia XP</w:t>
        </w:r>
      </w:ins>
      <w:ins w:id="1675" w:author="Ryan Lemos" w:date="2019-10-15T22:00:00Z">
        <w:r>
          <w:t>. Feito</w:t>
        </w:r>
      </w:ins>
      <w:ins w:id="1676" w:author="Ryan Lemos" w:date="2019-10-15T21:57:00Z">
        <w:r>
          <w:t xml:space="preserve"> a fim de verificar adequação e como </w:t>
        </w:r>
      </w:ins>
      <w:ins w:id="1677" w:author="Ryan Lemos" w:date="2019-10-15T21:58:00Z">
        <w:r>
          <w:t>o XP</w:t>
        </w:r>
      </w:ins>
      <w:ins w:id="1678" w:author="Ryan Lemos" w:date="2019-10-15T21:59:00Z">
        <w:r>
          <w:t xml:space="preserve">, e suas características </w:t>
        </w:r>
      </w:ins>
      <w:ins w:id="1679" w:author="Ryan Lemos" w:date="2019-10-15T21:58:00Z">
        <w:r>
          <w:t>auxili</w:t>
        </w:r>
      </w:ins>
      <w:ins w:id="1680" w:author="Ryan Lemos" w:date="2019-10-15T21:59:00Z">
        <w:r>
          <w:t>aram</w:t>
        </w:r>
      </w:ins>
      <w:ins w:id="1681" w:author="Ryan Lemos" w:date="2019-10-15T21:58:00Z">
        <w:r>
          <w:t xml:space="preserve">, ou não, </w:t>
        </w:r>
      </w:ins>
      <w:ins w:id="1682" w:author="Ryan Lemos" w:date="2019-10-15T21:59:00Z">
        <w:r>
          <w:t>n</w:t>
        </w:r>
      </w:ins>
      <w:ins w:id="1683" w:author="Ryan Lemos" w:date="2019-10-15T21:58:00Z">
        <w:r>
          <w:t>a produção da solução informatizada</w:t>
        </w:r>
      </w:ins>
      <w:ins w:id="1684" w:author="Ryan Lemos" w:date="2019-10-15T21:59:00Z">
        <w:r>
          <w:t xml:space="preserve"> de apoio</w:t>
        </w:r>
      </w:ins>
      <w:ins w:id="1685" w:author="Ryan Lemos" w:date="2019-10-15T21:56:00Z">
        <w:r>
          <w:t xml:space="preserve"> </w:t>
        </w:r>
      </w:ins>
      <w:ins w:id="1686" w:author="Ryan Lemos" w:date="2019-10-15T22:00:00Z">
        <w:r>
          <w:t>aos processos de ensino para a escola ILC. O registro sobre a aplicação d</w:t>
        </w:r>
      </w:ins>
      <w:ins w:id="1687" w:author="Ryan Lemos" w:date="2019-10-15T22:01:00Z">
        <w:r>
          <w:t xml:space="preserve">o XP pode ser visto na seção </w:t>
        </w:r>
        <w:r>
          <w:fldChar w:fldCharType="begin"/>
        </w:r>
        <w:r>
          <w:instrText xml:space="preserve"> REF _Ref22069296 \r \h </w:instrText>
        </w:r>
      </w:ins>
      <w:r>
        <w:fldChar w:fldCharType="separate"/>
      </w:r>
      <w:ins w:id="1688" w:author="Ryan Lemos" w:date="2019-10-15T22:01:00Z">
        <w:r>
          <w:t>3.9</w:t>
        </w:r>
        <w:r>
          <w:fldChar w:fldCharType="end"/>
        </w:r>
        <w:r>
          <w:t>.</w:t>
        </w:r>
      </w:ins>
      <w:ins w:id="1689" w:author="Ryan Lemos" w:date="2019-10-15T22:08:00Z">
        <w:r w:rsidR="000E7F00">
          <w:t xml:space="preserve"> Logo, </w:t>
        </w:r>
      </w:ins>
      <w:ins w:id="1690" w:author="Ryan Lemos" w:date="2019-10-15T22:09:00Z">
        <w:r w:rsidR="000E7F00">
          <w:t>o tema desse trabalho</w:t>
        </w:r>
      </w:ins>
      <w:ins w:id="1691" w:author="Ryan Lemos" w:date="2019-10-15T22:08:00Z">
        <w:r w:rsidR="000E7F00">
          <w:t xml:space="preserve"> </w:t>
        </w:r>
      </w:ins>
      <w:ins w:id="1692" w:author="Ryan Lemos" w:date="2019-10-15T22:10:00Z">
        <w:r w:rsidR="000E7F00">
          <w:t xml:space="preserve">se dá pelo desenvolvimento </w:t>
        </w:r>
        <w:r w:rsidR="000E7F00" w:rsidRPr="000E7F00">
          <w:rPr>
            <w:i/>
            <w:iCs/>
            <w:rPrChange w:id="1693" w:author="Ryan Lemos" w:date="2019-10-15T22:10:00Z">
              <w:rPr/>
            </w:rPrChange>
          </w:rPr>
          <w:t>web</w:t>
        </w:r>
        <w:r w:rsidR="000E7F00">
          <w:t xml:space="preserve"> com técnicas ágeis. </w:t>
        </w:r>
      </w:ins>
      <w:ins w:id="1694" w:author="Ryan Lemos" w:date="2019-10-15T22:13:00Z">
        <w:r w:rsidR="000E7F00">
          <w:t>Por conseguinte,</w:t>
        </w:r>
      </w:ins>
      <w:ins w:id="1695" w:author="Ryan Lemos" w:date="2019-10-15T22:11:00Z">
        <w:r w:rsidR="000E7F00">
          <w:t xml:space="preserve"> o problema que esse trabalho pretendeu resolver seria: </w:t>
        </w:r>
      </w:ins>
      <w:ins w:id="1696" w:author="Ryan Lemos" w:date="2019-10-15T22:13:00Z">
        <w:r w:rsidR="000E7F00">
          <w:t>‘</w:t>
        </w:r>
        <w:r w:rsidR="000E7F00">
          <w:rPr>
            <w:sz w:val="23"/>
            <w:szCs w:val="23"/>
          </w:rPr>
          <w:t xml:space="preserve">De que forma é o uso da metodologia </w:t>
        </w:r>
        <w:r w:rsidR="000E7F00" w:rsidRPr="000E7F00">
          <w:rPr>
            <w:i/>
            <w:iCs/>
            <w:sz w:val="23"/>
            <w:szCs w:val="23"/>
            <w:rPrChange w:id="1697" w:author="Ryan Lemos" w:date="2019-10-15T22:13:00Z">
              <w:rPr>
                <w:sz w:val="23"/>
                <w:szCs w:val="23"/>
              </w:rPr>
            </w:rPrChange>
          </w:rPr>
          <w:t>eXtreme Programming</w:t>
        </w:r>
        <w:r w:rsidR="000E7F00">
          <w:rPr>
            <w:sz w:val="23"/>
            <w:szCs w:val="23"/>
          </w:rPr>
          <w:t xml:space="preserve"> no desenvolvimento de um ambiente de ensino e aprendizagem de idiomas?’</w:t>
        </w:r>
      </w:ins>
    </w:p>
    <w:p w14:paraId="67DC4FCE" w14:textId="6DBD77B4" w:rsidR="0041573C" w:rsidRDefault="000E7F00" w:rsidP="005B13FD">
      <w:pPr>
        <w:rPr>
          <w:ins w:id="1698" w:author="Ryan Lemos" w:date="2019-10-15T22:29:00Z"/>
        </w:rPr>
      </w:pPr>
      <w:ins w:id="1699" w:author="Ryan Lemos" w:date="2019-10-15T22:03:00Z">
        <w:r>
          <w:t>Objetivou</w:t>
        </w:r>
      </w:ins>
      <w:ins w:id="1700" w:author="Ryan Lemos" w:date="2019-10-15T22:04:00Z">
        <w:r>
          <w:t xml:space="preserve">-se com esse trabalho primeiramente conceber todo o sistema </w:t>
        </w:r>
      </w:ins>
      <w:ins w:id="1701" w:author="Ryan Lemos" w:date="2019-10-15T22:21:00Z">
        <w:r w:rsidR="00C36C00">
          <w:t xml:space="preserve">a </w:t>
        </w:r>
      </w:ins>
      <w:ins w:id="1702" w:author="Ryan Lemos" w:date="2019-10-15T22:05:00Z">
        <w:r>
          <w:t>ILC</w:t>
        </w:r>
      </w:ins>
      <w:ins w:id="1703" w:author="Ryan Lemos" w:date="2019-10-15T22:21:00Z">
        <w:r w:rsidR="00C36C00">
          <w:t>. Focando especificamente</w:t>
        </w:r>
      </w:ins>
      <w:ins w:id="1704" w:author="Ryan Lemos" w:date="2019-10-15T22:05:00Z">
        <w:r>
          <w:t xml:space="preserve"> </w:t>
        </w:r>
      </w:ins>
      <w:ins w:id="1705" w:author="Ryan Lemos" w:date="2019-10-15T22:21:00Z">
        <w:r w:rsidR="00C36C00">
          <w:t>na</w:t>
        </w:r>
      </w:ins>
      <w:ins w:id="1706" w:author="Ryan Lemos" w:date="2019-10-15T22:05:00Z">
        <w:r>
          <w:t xml:space="preserve"> a concepção </w:t>
        </w:r>
      </w:ins>
      <w:ins w:id="1707" w:author="Ryan Lemos" w:date="2019-10-15T22:20:00Z">
        <w:r w:rsidR="00C36C00">
          <w:t>das atividades da escola</w:t>
        </w:r>
      </w:ins>
      <w:ins w:id="1708" w:author="Ryan Lemos" w:date="2019-10-15T22:21:00Z">
        <w:r w:rsidR="00C36C00">
          <w:t xml:space="preserve"> por meio de um banco de questões</w:t>
        </w:r>
      </w:ins>
      <w:ins w:id="1709" w:author="Ryan Lemos" w:date="2019-10-15T22:22:00Z">
        <w:r w:rsidR="00C36C00">
          <w:t xml:space="preserve"> que seriam cadastradas pelo professor no ambiente. </w:t>
        </w:r>
      </w:ins>
      <w:ins w:id="1710" w:author="Ryan Lemos" w:date="2019-10-15T22:23:00Z">
        <w:r w:rsidR="00C36C00">
          <w:t>Por meio d</w:t>
        </w:r>
      </w:ins>
      <w:ins w:id="1711" w:author="Ryan Lemos" w:date="2019-10-15T22:24:00Z">
        <w:r w:rsidR="00C36C00">
          <w:t>esse</w:t>
        </w:r>
      </w:ins>
      <w:ins w:id="1712" w:author="Ryan Lemos" w:date="2019-10-15T22:23:00Z">
        <w:r w:rsidR="00C36C00">
          <w:t xml:space="preserve"> banco, os professores pod</w:t>
        </w:r>
      </w:ins>
      <w:ins w:id="1713" w:author="Ryan Lemos" w:date="2019-10-15T22:24:00Z">
        <w:r w:rsidR="00C36C00">
          <w:t>e</w:t>
        </w:r>
      </w:ins>
      <w:ins w:id="1714" w:author="Ryan Lemos" w:date="2019-10-15T22:23:00Z">
        <w:r w:rsidR="00C36C00">
          <w:t>m compartilhar as questões criadas por eles com outros professores e ajudar na criação de atividade</w:t>
        </w:r>
      </w:ins>
      <w:ins w:id="1715" w:author="Ryan Lemos" w:date="2019-10-15T22:24:00Z">
        <w:r w:rsidR="00C36C00">
          <w:t xml:space="preserve">s para os alunos em diversos níveis específicos, conforme visto na seção </w:t>
        </w:r>
        <w:r w:rsidR="00C36C00">
          <w:fldChar w:fldCharType="begin"/>
        </w:r>
        <w:r w:rsidR="00C36C00">
          <w:instrText xml:space="preserve"> REF _Ref21873185 \r \h </w:instrText>
        </w:r>
        <w:r w:rsidR="00C36C00">
          <w:fldChar w:fldCharType="separate"/>
        </w:r>
        <w:r w:rsidR="00C36C00">
          <w:t>3.7</w:t>
        </w:r>
        <w:r w:rsidR="00C36C00">
          <w:fldChar w:fldCharType="end"/>
        </w:r>
        <w:r w:rsidR="00C36C00">
          <w:t>.</w:t>
        </w:r>
      </w:ins>
      <w:ins w:id="1716" w:author="Ryan Lemos" w:date="2019-10-15T22:20:00Z">
        <w:r w:rsidR="00C36C00">
          <w:t xml:space="preserve"> </w:t>
        </w:r>
      </w:ins>
      <w:ins w:id="1717" w:author="Ryan Lemos" w:date="2019-10-15T22:25:00Z">
        <w:r w:rsidR="00C36C00">
          <w:t xml:space="preserve">Outro objetivo específico seria a </w:t>
        </w:r>
      </w:ins>
      <w:ins w:id="1718" w:author="Ryan Lemos" w:date="2019-10-15T22:26:00Z">
        <w:r w:rsidR="00C36C00">
          <w:t>disposição de materiais da escola ou dos professores para os alunos, para contribuir no momento de estudo do aluno, algo c</w:t>
        </w:r>
      </w:ins>
      <w:ins w:id="1719" w:author="Ryan Lemos" w:date="2019-10-15T22:27:00Z">
        <w:r w:rsidR="00C36C00">
          <w:t xml:space="preserve">omo uma biblioteca de recursos virtuais. A concepção desse compartilhamento de materiais pode ser vista na seção </w:t>
        </w:r>
        <w:r w:rsidR="00C36C00">
          <w:fldChar w:fldCharType="begin"/>
        </w:r>
        <w:r w:rsidR="00C36C00">
          <w:instrText xml:space="preserve"> REF _Ref21873355 \r \h </w:instrText>
        </w:r>
      </w:ins>
      <w:r w:rsidR="00C36C00">
        <w:fldChar w:fldCharType="separate"/>
      </w:r>
      <w:ins w:id="1720" w:author="Ryan Lemos" w:date="2019-10-15T22:27:00Z">
        <w:r w:rsidR="00C36C00">
          <w:t>3.6.1.3</w:t>
        </w:r>
        <w:r w:rsidR="00C36C00">
          <w:fldChar w:fldCharType="end"/>
        </w:r>
      </w:ins>
      <w:ins w:id="1721" w:author="Ryan Lemos" w:date="2019-10-15T22:28:00Z">
        <w:r w:rsidR="00C36C00">
          <w:t xml:space="preserve"> e na seção </w:t>
        </w:r>
        <w:r w:rsidR="00C36C00">
          <w:fldChar w:fldCharType="begin"/>
        </w:r>
        <w:r w:rsidR="00C36C00">
          <w:instrText xml:space="preserve"> REF _Ref22070945 \r \h </w:instrText>
        </w:r>
      </w:ins>
      <w:r w:rsidR="00C36C00">
        <w:fldChar w:fldCharType="separate"/>
      </w:r>
      <w:ins w:id="1722" w:author="Ryan Lemos" w:date="2019-10-15T22:28:00Z">
        <w:r w:rsidR="00C36C00">
          <w:t>3.6.1.4</w:t>
        </w:r>
        <w:r w:rsidR="00C36C00">
          <w:fldChar w:fldCharType="end"/>
        </w:r>
      </w:ins>
      <w:ins w:id="1723" w:author="Ryan Lemos" w:date="2019-10-15T22:29:00Z">
        <w:r w:rsidR="00C36C00">
          <w:t>. Ainda pre</w:t>
        </w:r>
      </w:ins>
      <w:ins w:id="1724" w:author="Ryan Lemos" w:date="2019-10-15T22:30:00Z">
        <w:r w:rsidR="00C36C00">
          <w:t xml:space="preserve">tendeu-se disponibilizar um calendário interativo que ao aluno serviria </w:t>
        </w:r>
      </w:ins>
      <w:ins w:id="1725" w:author="Ryan Lemos" w:date="2019-10-15T22:31:00Z">
        <w:r w:rsidR="00C36C00">
          <w:t>como a visualização dos eventos em que sua turma estava submetida. Tendo em mente que os evento</w:t>
        </w:r>
      </w:ins>
      <w:ins w:id="1726" w:author="Ryan Lemos" w:date="2019-10-15T22:32:00Z">
        <w:r w:rsidR="00C36C00">
          <w:t>s</w:t>
        </w:r>
      </w:ins>
      <w:ins w:id="1727" w:author="Ryan Lemos" w:date="2019-10-15T22:31:00Z">
        <w:r w:rsidR="00C36C00">
          <w:t xml:space="preserve"> poderiam ser uma prova, </w:t>
        </w:r>
      </w:ins>
      <w:ins w:id="1728" w:author="Ryan Lemos" w:date="2019-10-15T22:32:00Z">
        <w:r w:rsidR="00C36C00">
          <w:t>um feriado, uma aula especial, entre outros. E que esses eventos poderiam ser tantos providos pela escola quanto pelo professor da dada turma</w:t>
        </w:r>
      </w:ins>
      <w:ins w:id="1729" w:author="Ryan Lemos" w:date="2019-10-15T22:36:00Z">
        <w:r w:rsidR="001D0357">
          <w:t xml:space="preserve">, seção </w:t>
        </w:r>
        <w:r w:rsidR="001D0357">
          <w:fldChar w:fldCharType="begin"/>
        </w:r>
        <w:r w:rsidR="001D0357">
          <w:instrText xml:space="preserve"> REF _Ref21873355 \r \h </w:instrText>
        </w:r>
        <w:r w:rsidR="001D0357">
          <w:fldChar w:fldCharType="separate"/>
        </w:r>
        <w:r w:rsidR="001D0357">
          <w:t>3.6.1.3</w:t>
        </w:r>
        <w:r w:rsidR="001D0357">
          <w:fldChar w:fldCharType="end"/>
        </w:r>
        <w:r w:rsidR="001D0357">
          <w:t xml:space="preserve"> e seção </w:t>
        </w:r>
        <w:r w:rsidR="001D0357">
          <w:fldChar w:fldCharType="begin"/>
        </w:r>
        <w:r w:rsidR="001D0357">
          <w:instrText xml:space="preserve"> REF _Ref22070945 \r \h </w:instrText>
        </w:r>
        <w:r w:rsidR="001D0357">
          <w:fldChar w:fldCharType="separate"/>
        </w:r>
        <w:r w:rsidR="001D0357">
          <w:t>3.6.1.4</w:t>
        </w:r>
        <w:r w:rsidR="001D0357">
          <w:fldChar w:fldCharType="end"/>
        </w:r>
      </w:ins>
      <w:ins w:id="1730" w:author="Ryan Lemos" w:date="2019-10-15T22:32:00Z">
        <w:r w:rsidR="00C36C00">
          <w:t>.</w:t>
        </w:r>
      </w:ins>
      <w:ins w:id="1731" w:author="Ryan Lemos" w:date="2019-10-15T22:36:00Z">
        <w:r w:rsidR="001D0357">
          <w:t xml:space="preserve"> Por </w:t>
        </w:r>
      </w:ins>
      <w:ins w:id="1732" w:author="Ryan Lemos" w:date="2019-10-15T22:37:00Z">
        <w:r w:rsidR="001D0357">
          <w:t>ú</w:t>
        </w:r>
      </w:ins>
      <w:ins w:id="1733" w:author="Ryan Lemos" w:date="2019-10-15T22:36:00Z">
        <w:r w:rsidR="001D0357">
          <w:t>lt</w:t>
        </w:r>
      </w:ins>
      <w:ins w:id="1734" w:author="Ryan Lemos" w:date="2019-10-15T22:37:00Z">
        <w:r w:rsidR="001D0357">
          <w:t xml:space="preserve">imo esperou-se </w:t>
        </w:r>
      </w:ins>
      <w:ins w:id="1735" w:author="Ryan Lemos" w:date="2019-10-15T22:38:00Z">
        <w:r w:rsidR="001D0357">
          <w:t xml:space="preserve">mostrar o desempenho alcançado por meio das atividades geradas pelo ambiente. </w:t>
        </w:r>
      </w:ins>
      <w:ins w:id="1736" w:author="Ryan Lemos" w:date="2019-10-15T22:39:00Z">
        <w:r w:rsidR="001D0357">
          <w:t xml:space="preserve">Tanto para o aluno que pôde ver </w:t>
        </w:r>
      </w:ins>
      <w:ins w:id="1737" w:author="Ryan Lemos" w:date="2019-10-15T22:40:00Z">
        <w:r w:rsidR="001D0357">
          <w:t>seu desempenho através dos níveis ou pelos âmbitos de ensino</w:t>
        </w:r>
      </w:ins>
      <w:ins w:id="1738" w:author="Ryan Lemos" w:date="2019-10-15T22:41:00Z">
        <w:r w:rsidR="001D0357">
          <w:t xml:space="preserve"> de idiomas</w:t>
        </w:r>
      </w:ins>
      <w:ins w:id="1739" w:author="Ryan Lemos" w:date="2019-10-15T22:40:00Z">
        <w:r w:rsidR="001D0357">
          <w:t xml:space="preserve"> (fala, escrita, leitura e escuta</w:t>
        </w:r>
      </w:ins>
      <w:ins w:id="1740" w:author="Ryan Lemos" w:date="2019-10-15T22:41:00Z">
        <w:r w:rsidR="001D0357">
          <w:t xml:space="preserve">) que é </w:t>
        </w:r>
        <w:r w:rsidR="001D0357">
          <w:lastRenderedPageBreak/>
          <w:t xml:space="preserve">demonstrado na seção </w:t>
        </w:r>
      </w:ins>
      <w:ins w:id="1741" w:author="Ryan Lemos" w:date="2019-10-15T22:42:00Z">
        <w:r w:rsidR="001D0357">
          <w:fldChar w:fldCharType="begin"/>
        </w:r>
        <w:r w:rsidR="001D0357">
          <w:instrText xml:space="preserve"> REF _Ref22071741 \r \h </w:instrText>
        </w:r>
      </w:ins>
      <w:r w:rsidR="001D0357">
        <w:fldChar w:fldCharType="separate"/>
      </w:r>
      <w:ins w:id="1742" w:author="Ryan Lemos" w:date="2019-10-15T22:42:00Z">
        <w:r w:rsidR="001D0357">
          <w:t>3.8.1.2</w:t>
        </w:r>
        <w:r w:rsidR="001D0357">
          <w:fldChar w:fldCharType="end"/>
        </w:r>
        <w:r w:rsidR="001D0357">
          <w:t>. E o professor foi capaz de identificar como se deu o desempenho dos alunos de suas t</w:t>
        </w:r>
      </w:ins>
      <w:ins w:id="1743" w:author="Ryan Lemos" w:date="2019-10-15T22:43:00Z">
        <w:r w:rsidR="001D0357">
          <w:t xml:space="preserve">urmas e avaliar se o aluno tem ou não progredido no ensino, e o resultado disso é visto na seção </w:t>
        </w:r>
        <w:r w:rsidR="001D0357">
          <w:fldChar w:fldCharType="begin"/>
        </w:r>
        <w:r w:rsidR="001D0357">
          <w:instrText xml:space="preserve"> REF _Ref22071839 \r \h </w:instrText>
        </w:r>
      </w:ins>
      <w:r w:rsidR="001D0357">
        <w:fldChar w:fldCharType="separate"/>
      </w:r>
      <w:ins w:id="1744" w:author="Ryan Lemos" w:date="2019-10-15T22:43:00Z">
        <w:r w:rsidR="001D0357">
          <w:t>3.8.1.1</w:t>
        </w:r>
        <w:r w:rsidR="001D0357">
          <w:fldChar w:fldCharType="end"/>
        </w:r>
        <w:r w:rsidR="001D0357">
          <w:t>.</w:t>
        </w:r>
      </w:ins>
    </w:p>
    <w:p w14:paraId="220A442F" w14:textId="00875B1D" w:rsidR="00095BB3" w:rsidDel="00C36C00" w:rsidRDefault="001D0357" w:rsidP="008947B5">
      <w:pPr>
        <w:ind w:firstLine="0"/>
        <w:rPr>
          <w:del w:id="1745" w:author="Ryan Lemos" w:date="2019-10-15T21:45:00Z"/>
        </w:rPr>
      </w:pPr>
      <w:ins w:id="1746" w:author="Ryan Lemos" w:date="2019-10-15T22:44:00Z">
        <w:r>
          <w:t xml:space="preserve">Esse trabalho foi dividido em </w:t>
        </w:r>
      </w:ins>
      <w:ins w:id="1747" w:author="Ryan Lemos" w:date="2019-10-15T22:47:00Z">
        <w:r>
          <w:t>i</w:t>
        </w:r>
      </w:ins>
      <w:ins w:id="1748" w:author="Ryan Lemos" w:date="2019-10-15T22:44:00Z">
        <w:r>
          <w:t>ntrodução</w:t>
        </w:r>
      </w:ins>
      <w:ins w:id="1749" w:author="Ryan Lemos" w:date="2019-10-15T22:47:00Z">
        <w:r>
          <w:t>;</w:t>
        </w:r>
      </w:ins>
      <w:ins w:id="1750" w:author="Ryan Lemos" w:date="2019-10-15T22:45:00Z">
        <w:r>
          <w:t xml:space="preserve"> referencial</w:t>
        </w:r>
      </w:ins>
      <w:ins w:id="1751" w:author="Ryan Lemos" w:date="2019-10-15T22:47:00Z">
        <w:r>
          <w:t>;</w:t>
        </w:r>
      </w:ins>
      <w:ins w:id="1752" w:author="Ryan Lemos" w:date="2019-10-15T22:45:00Z">
        <w:r>
          <w:t xml:space="preserve"> desenvolvimento da ferramenta</w:t>
        </w:r>
      </w:ins>
      <w:ins w:id="1753" w:author="Ryan Lemos" w:date="2019-10-15T22:46:00Z">
        <w:r>
          <w:t>; utilização, pelos usuários da escola, do sistema desenvolvido</w:t>
        </w:r>
      </w:ins>
      <w:ins w:id="1754" w:author="Ryan Lemos" w:date="2019-10-15T22:47:00Z">
        <w:r>
          <w:t>; e considerações finais.</w:t>
        </w:r>
      </w:ins>
      <w:ins w:id="1755" w:author="Ryan Lemos" w:date="2019-10-15T22:46:00Z">
        <w:r>
          <w:t xml:space="preserve"> </w:t>
        </w:r>
      </w:ins>
      <w:del w:id="1756" w:author="Ryan Lemos" w:date="2019-10-15T21:42:00Z">
        <w:r w:rsidR="007701B4" w:rsidRPr="005F0557" w:rsidDel="000675CF">
          <w:delText>A ILC foi escolhida pelo fato de não dispor de sistema de auxílio no ensino/aprendizagem</w:delText>
        </w:r>
        <w:r w:rsidR="007701B4" w:rsidDel="000675CF">
          <w:delText xml:space="preserve">, detinha somente de </w:delText>
        </w:r>
        <w:r w:rsidR="007701B4" w:rsidRPr="005F0557" w:rsidDel="000675CF">
          <w:delText xml:space="preserve">um </w:delText>
        </w:r>
        <w:r w:rsidR="007701B4" w:rsidRPr="00FC0021" w:rsidDel="000675CF">
          <w:rPr>
            <w:i/>
          </w:rPr>
          <w:delText>site</w:delText>
        </w:r>
        <w:r w:rsidR="007701B4" w:rsidRPr="005F0557" w:rsidDel="000675CF">
          <w:delText xml:space="preserve"> desenvolvido pela Empresa Júnior do curso de Sistemas de Informação da </w:delText>
        </w:r>
        <w:r w:rsidR="007701B4" w:rsidDel="000675CF">
          <w:delText>Universidade Estadual de Montes Claros (</w:delText>
        </w:r>
        <w:r w:rsidR="007701B4" w:rsidRPr="005F0557" w:rsidDel="000675CF">
          <w:delText>Unimontes</w:delText>
        </w:r>
        <w:r w:rsidR="007701B4" w:rsidDel="000675CF">
          <w:delText>)</w:delText>
        </w:r>
        <w:r w:rsidR="007701B4" w:rsidRPr="005F0557" w:rsidDel="000675CF">
          <w:delText>, a INFOBITS</w:delText>
        </w:r>
        <w:r w:rsidR="007701B4" w:rsidDel="000675CF">
          <w:rPr>
            <w:rStyle w:val="Hyperlink"/>
            <w:color w:val="auto"/>
            <w:u w:val="none"/>
          </w:rPr>
          <w:delText>, contendo informações básicas da escola, sendo uma página estática, não tendo recursos de auxílio ao ensino de idiomas</w:delText>
        </w:r>
        <w:r w:rsidR="007701B4" w:rsidRPr="005F0557" w:rsidDel="000675CF">
          <w:delText>.</w:delText>
        </w:r>
        <w:r w:rsidR="00BB0CD7" w:rsidDel="000675CF">
          <w:delText xml:space="preserve"> </w:delText>
        </w:r>
        <w:r w:rsidR="006C4152" w:rsidDel="000675CF">
          <w:delText>E, portanto,</w:delText>
        </w:r>
        <w:r w:rsidR="00EB64E9" w:rsidDel="000675CF">
          <w:delText xml:space="preserve"> através deste trabalho</w:delText>
        </w:r>
        <w:r w:rsidR="00720527" w:rsidDel="000675CF">
          <w:delText>,</w:delText>
        </w:r>
        <w:r w:rsidR="00EB64E9" w:rsidDel="000675CF">
          <w:delText xml:space="preserve"> </w:delText>
        </w:r>
        <w:r w:rsidR="009765C6" w:rsidDel="000675CF">
          <w:delText>buscou-se</w:delText>
        </w:r>
        <w:r w:rsidR="00BB0CD7" w:rsidDel="000675CF">
          <w:delText xml:space="preserve"> desenvolver um </w:delText>
        </w:r>
        <w:r w:rsidR="00B9384C" w:rsidDel="000675CF">
          <w:delText>ambiente</w:delText>
        </w:r>
        <w:r w:rsidR="00BB0CD7" w:rsidDel="000675CF">
          <w:delText xml:space="preserve"> </w:delText>
        </w:r>
        <w:r w:rsidR="00BB0CD7" w:rsidRPr="00E95C78" w:rsidDel="000675CF">
          <w:rPr>
            <w:i/>
          </w:rPr>
          <w:delText>web</w:delText>
        </w:r>
        <w:r w:rsidR="00BB0CD7" w:rsidDel="000675CF">
          <w:delText xml:space="preserve"> </w:delText>
        </w:r>
        <w:r w:rsidR="009765C6" w:rsidDel="000675CF">
          <w:delText>para</w:delText>
        </w:r>
        <w:r w:rsidR="00B9384C" w:rsidDel="000675CF">
          <w:delText xml:space="preserve"> sanar </w:delText>
        </w:r>
        <w:r w:rsidR="006A3641" w:rsidDel="000675CF">
          <w:delText>a</w:delText>
        </w:r>
        <w:r w:rsidR="00B9384C" w:rsidDel="000675CF">
          <w:delText xml:space="preserve"> falta de</w:delText>
        </w:r>
        <w:r w:rsidR="00423A20" w:rsidDel="000675CF">
          <w:delText>sse</w:delText>
        </w:r>
        <w:r w:rsidR="00B9384C" w:rsidDel="000675CF">
          <w:delText xml:space="preserve"> apoio informatizado</w:delText>
        </w:r>
        <w:r w:rsidR="00720527" w:rsidDel="000675CF">
          <w:delText xml:space="preserve"> e </w:delText>
        </w:r>
        <w:r w:rsidR="0097329B" w:rsidDel="000675CF">
          <w:delText xml:space="preserve">auxiliar </w:delText>
        </w:r>
        <w:r w:rsidR="006A3641" w:rsidDel="000675CF">
          <w:delText>professores e alunos</w:delText>
        </w:r>
        <w:r w:rsidR="00DF2349" w:rsidDel="000675CF">
          <w:delText>.</w:delText>
        </w:r>
        <w:r w:rsidR="005808CA" w:rsidDel="000675CF">
          <w:delText xml:space="preserve"> </w:delText>
        </w:r>
      </w:del>
      <w:del w:id="1757" w:author="Ryan Lemos" w:date="2019-10-15T21:45:00Z">
        <w:r w:rsidR="00DF2349" w:rsidDel="00B56341">
          <w:delText xml:space="preserve">Nesse ambiente </w:delText>
        </w:r>
        <w:r w:rsidR="009765C6" w:rsidDel="00B56341">
          <w:delText>é</w:delText>
        </w:r>
        <w:r w:rsidR="00DF2349" w:rsidDel="00B56341">
          <w:delText xml:space="preserve"> p</w:delText>
        </w:r>
        <w:r w:rsidR="009C5DEA" w:rsidDel="00B56341">
          <w:delText>ossível ao professor auxiliar seus alunos, alunos esses que serão divididos por suas turmas</w:delText>
        </w:r>
        <w:r w:rsidR="00171370" w:rsidDel="00B56341">
          <w:delText>. Seja no compartilhamento de materiais ou buscando sanar dúvidas sobre</w:delText>
        </w:r>
        <w:r w:rsidR="003B49D8" w:rsidDel="00B56341">
          <w:delText xml:space="preserve"> o</w:delText>
        </w:r>
        <w:r w:rsidR="00171370" w:rsidDel="00B56341">
          <w:delText xml:space="preserve"> conte</w:delText>
        </w:r>
        <w:r w:rsidR="007B61FF" w:rsidDel="00B56341">
          <w:delText>ú</w:delText>
        </w:r>
        <w:r w:rsidR="00171370" w:rsidDel="00B56341">
          <w:delText>do.</w:delText>
        </w:r>
        <w:r w:rsidR="00D52513" w:rsidDel="00B56341">
          <w:delText xml:space="preserve"> </w:delText>
        </w:r>
        <w:r w:rsidR="007701B4" w:rsidRPr="005F0557" w:rsidDel="00B56341">
          <w:delText>Para os alunos espera-se que haja envolvimento e aprendizado quanto aos conteúdos disponibilizados no ambiente virtual. Acredita-se que com o ambiente, a interação aluno-professor e aluno-turma transpassará da sala de aula, possibilitando interação de aprendizagem de maneira informatizada.</w:delText>
        </w:r>
      </w:del>
    </w:p>
    <w:p w14:paraId="2AE19543" w14:textId="77777777" w:rsidR="00C36C00" w:rsidRDefault="00C36C00" w:rsidP="005B13FD">
      <w:pPr>
        <w:rPr>
          <w:ins w:id="1758" w:author="Ryan Lemos" w:date="2019-10-15T22:29:00Z"/>
        </w:rPr>
        <w:pPrChange w:id="1759" w:author="Ryan Lemos" w:date="2019-10-15T21:32:00Z">
          <w:pPr/>
        </w:pPrChange>
      </w:pPr>
    </w:p>
    <w:p w14:paraId="7EE679F7" w14:textId="1E2D71F3" w:rsidR="009765C6" w:rsidDel="0041573C" w:rsidRDefault="007E27A6" w:rsidP="006A3641">
      <w:pPr>
        <w:rPr>
          <w:del w:id="1760" w:author="Ryan Lemos" w:date="2019-10-15T21:53:00Z"/>
        </w:rPr>
      </w:pPr>
      <w:del w:id="1761" w:author="Ryan Lemos" w:date="2019-10-15T21:53:00Z">
        <w:r w:rsidDel="0041573C">
          <w:delText>Ainda</w:delText>
        </w:r>
        <w:r w:rsidR="00D50799" w:rsidDel="0041573C">
          <w:delText xml:space="preserve"> para o desenvolvimento deste ambiente </w:delText>
        </w:r>
        <w:r w:rsidR="009765C6" w:rsidDel="0041573C">
          <w:delText>usou-se</w:delText>
        </w:r>
        <w:r w:rsidR="00D50799" w:rsidDel="0041573C">
          <w:delText xml:space="preserve"> de uma metodologia de desenvolvimento ágil</w:delText>
        </w:r>
        <w:r w:rsidR="00A2494E" w:rsidDel="0041573C">
          <w:delText xml:space="preserve">, a metodologia </w:delText>
        </w:r>
        <w:r w:rsidR="003D0104" w:rsidRPr="003D0104" w:rsidDel="0041573C">
          <w:rPr>
            <w:i/>
          </w:rPr>
          <w:delText>e</w:delText>
        </w:r>
        <w:r w:rsidR="00A2494E" w:rsidRPr="003D0104" w:rsidDel="0041573C">
          <w:rPr>
            <w:i/>
          </w:rPr>
          <w:delText>X</w:delText>
        </w:r>
        <w:r w:rsidR="003D0104" w:rsidRPr="003D0104" w:rsidDel="0041573C">
          <w:rPr>
            <w:i/>
          </w:rPr>
          <w:delText xml:space="preserve">tremme </w:delText>
        </w:r>
        <w:r w:rsidR="00A2494E" w:rsidRPr="003D0104" w:rsidDel="0041573C">
          <w:rPr>
            <w:i/>
          </w:rPr>
          <w:delText>P</w:delText>
        </w:r>
        <w:r w:rsidR="003D0104" w:rsidRPr="003D0104" w:rsidDel="0041573C">
          <w:rPr>
            <w:i/>
          </w:rPr>
          <w:delText>rogramming</w:delText>
        </w:r>
        <w:r w:rsidR="003D0104" w:rsidDel="0041573C">
          <w:delText xml:space="preserve"> (XP)</w:delText>
        </w:r>
        <w:r w:rsidR="00A2494E" w:rsidDel="0041573C">
          <w:delText xml:space="preserve"> </w:delText>
        </w:r>
        <w:r w:rsidR="009765C6" w:rsidDel="0041573C">
          <w:delText>para apoiar e agilizar o processo de desenvolvimento do sistema.</w:delText>
        </w:r>
      </w:del>
    </w:p>
    <w:p w14:paraId="6AE1F017" w14:textId="241C777B" w:rsidR="00661406" w:rsidDel="00C36C00" w:rsidRDefault="009765C6" w:rsidP="00661406">
      <w:pPr>
        <w:rPr>
          <w:del w:id="1762" w:author="Ryan Lemos" w:date="2019-10-15T22:29:00Z"/>
        </w:rPr>
      </w:pPr>
      <w:del w:id="1763" w:author="Ryan Lemos" w:date="2019-10-15T22:01:00Z">
        <w:r w:rsidDel="0041573C">
          <w:delText xml:space="preserve">Portanto o tema deste trabalho pode ser descrito como o desenvolvimento </w:delText>
        </w:r>
        <w:r w:rsidRPr="005B582B" w:rsidDel="0041573C">
          <w:rPr>
            <w:i/>
            <w:iCs/>
          </w:rPr>
          <w:delText>web</w:delText>
        </w:r>
        <w:r w:rsidDel="0041573C">
          <w:delText xml:space="preserve"> com técnicas ágeis, por aliar o desenvolvimento de um ambiente </w:delText>
        </w:r>
        <w:r w:rsidRPr="005B582B" w:rsidDel="0041573C">
          <w:rPr>
            <w:i/>
            <w:iCs/>
          </w:rPr>
          <w:delText>web</w:delText>
        </w:r>
        <w:r w:rsidDel="0041573C">
          <w:delText xml:space="preserve"> utilizando-se da metodologia ágil XP.</w:delText>
        </w:r>
        <w:r w:rsidR="00953BC6" w:rsidDel="0041573C">
          <w:delText xml:space="preserve"> </w:delText>
        </w:r>
        <w:r w:rsidR="007701B4" w:rsidDel="0041573C">
          <w:delText xml:space="preserve">Então busca-se resolver o seguinte problema, de entender como o XP pode apoiar no processo de desenvolvimento de um ambiente </w:delText>
        </w:r>
        <w:r w:rsidR="007701B4" w:rsidRPr="005B582B" w:rsidDel="0041573C">
          <w:rPr>
            <w:i/>
            <w:iCs/>
          </w:rPr>
          <w:delText>web</w:delText>
        </w:r>
        <w:r w:rsidR="007701B4" w:rsidDel="0041573C">
          <w:delText xml:space="preserve"> para ensino e aprendizagem de inglês. O objetivo geral deste trabalho é então d</w:delText>
        </w:r>
        <w:r w:rsidR="007701B4" w:rsidRPr="000430BA" w:rsidDel="0041573C">
          <w:delText>esenvolv</w:delText>
        </w:r>
        <w:r w:rsidR="007701B4" w:rsidDel="0041573C">
          <w:delText>er</w:delText>
        </w:r>
        <w:r w:rsidR="007701B4" w:rsidRPr="000430BA" w:rsidDel="0041573C">
          <w:delText xml:space="preserve"> ambiente </w:delText>
        </w:r>
        <w:r w:rsidR="007701B4" w:rsidDel="0041573C">
          <w:rPr>
            <w:i/>
          </w:rPr>
          <w:delText>web</w:delText>
        </w:r>
        <w:r w:rsidR="007701B4" w:rsidRPr="000430BA" w:rsidDel="0041573C">
          <w:delText xml:space="preserve"> </w:delText>
        </w:r>
        <w:r w:rsidR="007701B4" w:rsidDel="0041573C">
          <w:delText>com técnicas ágeis para auxiliar no processo de ensino e aprendizagem de</w:delText>
        </w:r>
        <w:r w:rsidR="007701B4" w:rsidRPr="000430BA" w:rsidDel="0041573C">
          <w:delText xml:space="preserve"> língua </w:delText>
        </w:r>
        <w:r w:rsidR="007701B4" w:rsidDel="0041573C">
          <w:delText xml:space="preserve">inglesa para a escola </w:delText>
        </w:r>
        <w:r w:rsidR="007701B4" w:rsidRPr="00F71701" w:rsidDel="0041573C">
          <w:rPr>
            <w:i/>
          </w:rPr>
          <w:delText>Internation</w:delText>
        </w:r>
        <w:r w:rsidR="007701B4" w:rsidDel="0041573C">
          <w:rPr>
            <w:i/>
          </w:rPr>
          <w:delText>al</w:delText>
        </w:r>
        <w:r w:rsidR="007701B4" w:rsidRPr="00F71701" w:rsidDel="0041573C">
          <w:rPr>
            <w:i/>
          </w:rPr>
          <w:delText xml:space="preserve"> </w:delText>
        </w:r>
        <w:r w:rsidR="007701B4" w:rsidDel="0041573C">
          <w:rPr>
            <w:i/>
          </w:rPr>
          <w:delText>Language</w:delText>
        </w:r>
        <w:r w:rsidR="007701B4" w:rsidRPr="00F71701" w:rsidDel="0041573C">
          <w:rPr>
            <w:i/>
          </w:rPr>
          <w:delText xml:space="preserve"> Center</w:delText>
        </w:r>
        <w:r w:rsidR="007701B4" w:rsidDel="0041573C">
          <w:delText xml:space="preserve"> (ILC).</w:delText>
        </w:r>
        <w:r w:rsidR="00661406" w:rsidDel="0041573C">
          <w:delText xml:space="preserve"> </w:delText>
        </w:r>
      </w:del>
      <w:del w:id="1764" w:author="Ryan Lemos" w:date="2019-10-15T22:29:00Z">
        <w:r w:rsidR="0097329B" w:rsidDel="00C36C00">
          <w:delText xml:space="preserve">Tem </w:delText>
        </w:r>
        <w:r w:rsidR="00661406" w:rsidDel="00C36C00">
          <w:delText>como objetivos específicos disponibilizar</w:delText>
        </w:r>
        <w:r w:rsidR="00661406" w:rsidRPr="00661406" w:rsidDel="00C36C00">
          <w:delText xml:space="preserve"> </w:delText>
        </w:r>
        <w:r w:rsidR="00661406" w:rsidDel="00C36C00">
          <w:delText>materiais e exercícios para os alunos no ambiente desenvolvido; a</w:delText>
        </w:r>
        <w:r w:rsidR="00661406" w:rsidRPr="00661406" w:rsidDel="00C36C00">
          <w:delText>presentar um calendário com datas de exercícios, provas e eventos para os alunos</w:delText>
        </w:r>
        <w:r w:rsidR="00661406" w:rsidDel="00C36C00">
          <w:delText xml:space="preserve"> e identificar conteúdos de maior deficiência a partir de gráficos de </w:delText>
        </w:r>
        <w:commentRangeStart w:id="1765"/>
        <w:r w:rsidR="00661406" w:rsidDel="00C36C00">
          <w:delText>desempenho</w:delText>
        </w:r>
        <w:commentRangeEnd w:id="1765"/>
        <w:r w:rsidR="0097329B" w:rsidDel="00C36C00">
          <w:rPr>
            <w:rStyle w:val="Refdecomentrio"/>
          </w:rPr>
          <w:commentReference w:id="1765"/>
        </w:r>
        <w:r w:rsidR="00661406" w:rsidDel="00C36C00">
          <w:delText>.</w:delText>
        </w:r>
      </w:del>
    </w:p>
    <w:p w14:paraId="30284A0A" w14:textId="68D5463B" w:rsidR="0097329B" w:rsidDel="00C36C00" w:rsidRDefault="000949A3" w:rsidP="00661406">
      <w:pPr>
        <w:rPr>
          <w:del w:id="1766" w:author="Ryan Lemos" w:date="2019-10-15T22:29:00Z"/>
        </w:rPr>
      </w:pPr>
      <w:del w:id="1767" w:author="Ryan Lemos" w:date="2019-10-15T22:29:00Z">
        <w:r w:rsidDel="00C36C00">
          <w:delText xml:space="preserve">O texto está organizado.... </w:delText>
        </w:r>
      </w:del>
    </w:p>
    <w:p w14:paraId="78C489D4" w14:textId="77777777" w:rsidR="00674022" w:rsidRPr="006A6D09" w:rsidRDefault="00674022" w:rsidP="008947B5">
      <w:pPr>
        <w:ind w:firstLine="0"/>
      </w:pPr>
      <w:r w:rsidRPr="006A6D09">
        <w:br w:type="page"/>
      </w:r>
    </w:p>
    <w:p w14:paraId="26E88460" w14:textId="77777777" w:rsidR="00D61CB9" w:rsidRDefault="00D61CB9" w:rsidP="00D61CB9">
      <w:pPr>
        <w:pStyle w:val="Ttulo1"/>
      </w:pPr>
      <w:bookmarkStart w:id="1768" w:name="_Ref528269096"/>
      <w:bookmarkStart w:id="1769" w:name="_Toc22075272"/>
      <w:r>
        <w:lastRenderedPageBreak/>
        <w:t>Referencial teórico</w:t>
      </w:r>
      <w:bookmarkEnd w:id="1768"/>
      <w:bookmarkEnd w:id="1769"/>
    </w:p>
    <w:p w14:paraId="412B222E" w14:textId="77777777" w:rsidR="00310107" w:rsidRPr="00310107" w:rsidRDefault="00310107" w:rsidP="00310107">
      <w:pPr>
        <w:ind w:firstLine="0"/>
      </w:pPr>
    </w:p>
    <w:p w14:paraId="2ECB073E" w14:textId="77777777"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14:paraId="3DE1A8C5" w14:textId="77777777" w:rsidR="00A8212E" w:rsidRPr="00E64F18" w:rsidRDefault="00A8212E" w:rsidP="00D61CB9"/>
    <w:p w14:paraId="15145FD7" w14:textId="77777777" w:rsidR="00D61CB9" w:rsidRDefault="00E324DB" w:rsidP="00A23541">
      <w:pPr>
        <w:pStyle w:val="Ttulo2"/>
        <w:pPrChange w:id="1770" w:author="Ryan Lemos" w:date="2019-10-15T23:32:00Z">
          <w:pPr>
            <w:pStyle w:val="Ttulo2"/>
          </w:pPr>
        </w:pPrChange>
      </w:pPr>
      <w:bookmarkStart w:id="1771" w:name="_Toc22075273"/>
      <w:r>
        <w:t xml:space="preserve">Educação </w:t>
      </w:r>
      <w:r w:rsidR="00D61CB9">
        <w:t>a distância – ambiente virtual</w:t>
      </w:r>
      <w:bookmarkEnd w:id="1771"/>
    </w:p>
    <w:p w14:paraId="49AD7F84" w14:textId="77777777" w:rsidR="00A8212E" w:rsidRPr="00A8212E" w:rsidRDefault="00A8212E" w:rsidP="005A2D83"/>
    <w:p w14:paraId="2001BE93" w14:textId="43464DAD"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w:t>
      </w:r>
      <w:r w:rsidR="009E0DFF">
        <w:t>entre outros</w:t>
      </w:r>
      <w:r w:rsidR="001A7EB0">
        <w:t xml:space="preserve">).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14:paraId="7DF8DC26" w14:textId="77777777"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14:paraId="4F229A56" w14:textId="77777777"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14:paraId="7D87AAE2" w14:textId="77777777" w:rsidR="00A8212E" w:rsidRPr="004676CA" w:rsidRDefault="00A8212E" w:rsidP="00D61CB9"/>
    <w:p w14:paraId="58B3918B" w14:textId="77777777" w:rsidR="00D61CB9" w:rsidRDefault="00D61CB9" w:rsidP="00D61CB9">
      <w:pPr>
        <w:pStyle w:val="Ttulo3"/>
      </w:pPr>
      <w:bookmarkStart w:id="1772" w:name="_Ref527667254"/>
      <w:bookmarkStart w:id="1773" w:name="_Toc22075274"/>
      <w:r w:rsidRPr="00C119E4">
        <w:t>Metodologias/sistemas de apoio de ensino de idiomas</w:t>
      </w:r>
      <w:bookmarkEnd w:id="1772"/>
      <w:bookmarkEnd w:id="1773"/>
    </w:p>
    <w:p w14:paraId="7BE35BA2" w14:textId="32734808" w:rsidR="00A8212E" w:rsidRDefault="00A8212E" w:rsidP="005A2D83">
      <w:pPr>
        <w:rPr>
          <w:ins w:id="1774" w:author="Ryan Lemos" w:date="2019-10-15T19:28:00Z"/>
        </w:rPr>
      </w:pPr>
    </w:p>
    <w:p w14:paraId="0B9F2C48" w14:textId="467A15E2" w:rsidR="00B57B6A" w:rsidRPr="00A8212E" w:rsidRDefault="00B57B6A" w:rsidP="005A2D83">
      <w:ins w:id="1775" w:author="Ryan Lemos" w:date="2019-10-15T19:28:00Z">
        <w:r>
          <w:t>O ensino de idiomas</w:t>
        </w:r>
      </w:ins>
      <w:ins w:id="1776" w:author="Ryan Lemos" w:date="2019-10-15T19:36:00Z">
        <w:r w:rsidR="00C27161">
          <w:t xml:space="preserve"> geralmente</w:t>
        </w:r>
      </w:ins>
      <w:ins w:id="1777" w:author="Ryan Lemos" w:date="2019-10-15T19:28:00Z">
        <w:r>
          <w:t xml:space="preserve"> é composto por </w:t>
        </w:r>
      </w:ins>
      <w:ins w:id="1778" w:author="Ryan Lemos" w:date="2019-10-15T19:29:00Z">
        <w:r>
          <w:t>níveis,</w:t>
        </w:r>
      </w:ins>
      <w:ins w:id="1779" w:author="Ryan Lemos" w:date="2019-10-15T19:37:00Z">
        <w:r w:rsidR="00C27161">
          <w:t xml:space="preserve"> e</w:t>
        </w:r>
      </w:ins>
      <w:ins w:id="1780" w:author="Ryan Lemos" w:date="2019-10-15T19:29:00Z">
        <w:r>
          <w:t xml:space="preserve"> </w:t>
        </w:r>
      </w:ins>
      <w:ins w:id="1781" w:author="Ryan Lemos" w:date="2019-10-15T19:35:00Z">
        <w:r w:rsidR="00C27161">
          <w:t>ao avançar</w:t>
        </w:r>
      </w:ins>
      <w:ins w:id="1782" w:author="Ryan Lemos" w:date="2019-10-15T19:36:00Z">
        <w:r w:rsidR="00C27161">
          <w:t xml:space="preserve"> entre esses níveis</w:t>
        </w:r>
      </w:ins>
      <w:ins w:id="1783" w:author="Ryan Lemos" w:date="2019-10-15T19:29:00Z">
        <w:r>
          <w:t xml:space="preserve"> novos conceitos</w:t>
        </w:r>
      </w:ins>
      <w:ins w:id="1784" w:author="Ryan Lemos" w:date="2019-10-15T19:35:00Z">
        <w:r w:rsidR="00C27161">
          <w:t xml:space="preserve"> são agregados</w:t>
        </w:r>
      </w:ins>
      <w:ins w:id="1785" w:author="Ryan Lemos" w:date="2019-10-15T19:29:00Z">
        <w:r>
          <w:t xml:space="preserve"> </w:t>
        </w:r>
      </w:ins>
      <w:ins w:id="1786" w:author="Ryan Lemos" w:date="2019-10-15T19:36:00Z">
        <w:r w:rsidR="00C27161">
          <w:t>acerca</w:t>
        </w:r>
      </w:ins>
      <w:ins w:id="1787" w:author="Ryan Lemos" w:date="2019-10-15T19:29:00Z">
        <w:r>
          <w:t xml:space="preserve"> d</w:t>
        </w:r>
      </w:ins>
      <w:ins w:id="1788" w:author="Ryan Lemos" w:date="2019-10-15T19:35:00Z">
        <w:r w:rsidR="00C27161">
          <w:t>o</w:t>
        </w:r>
      </w:ins>
      <w:ins w:id="1789" w:author="Ryan Lemos" w:date="2019-10-15T19:29:00Z">
        <w:r>
          <w:t xml:space="preserve"> idioma. </w:t>
        </w:r>
      </w:ins>
      <w:ins w:id="1790" w:author="Ryan Lemos" w:date="2019-10-15T19:36:00Z">
        <w:r w:rsidR="00C27161">
          <w:t>S</w:t>
        </w:r>
      </w:ins>
      <w:ins w:id="1791" w:author="Ryan Lemos" w:date="2019-10-15T19:29:00Z">
        <w:r>
          <w:t xml:space="preserve">ão chamados de níveis de proficiência </w:t>
        </w:r>
      </w:ins>
      <w:ins w:id="1792" w:author="Ryan Lemos" w:date="2019-10-15T19:35:00Z">
        <w:r w:rsidR="00C27161">
          <w:t>e</w:t>
        </w:r>
      </w:ins>
      <w:ins w:id="1793" w:author="Ryan Lemos" w:date="2019-10-15T19:29:00Z">
        <w:r>
          <w:t xml:space="preserve"> indica</w:t>
        </w:r>
      </w:ins>
      <w:ins w:id="1794" w:author="Ryan Lemos" w:date="2019-10-15T19:35:00Z">
        <w:r w:rsidR="00C27161">
          <w:t>m o</w:t>
        </w:r>
      </w:ins>
      <w:ins w:id="1795" w:author="Ryan Lemos" w:date="2019-10-15T19:29:00Z">
        <w:r>
          <w:t xml:space="preserve"> quanto uma pessoa conhece a res</w:t>
        </w:r>
      </w:ins>
      <w:ins w:id="1796" w:author="Ryan Lemos" w:date="2019-10-15T19:30:00Z">
        <w:r>
          <w:t xml:space="preserve">peito de uma dada língua. Um padrão de avaliação desses níveis é o </w:t>
        </w:r>
        <w:r w:rsidRPr="00B57B6A">
          <w:rPr>
            <w:i/>
            <w:iCs/>
            <w:rPrChange w:id="1797" w:author="Ryan Lemos" w:date="2019-10-15T19:30:00Z">
              <w:rPr/>
            </w:rPrChange>
          </w:rPr>
          <w:t>Common European Framework of Reference for Languages</w:t>
        </w:r>
        <w:r>
          <w:rPr>
            <w:i/>
            <w:iCs/>
          </w:rPr>
          <w:t xml:space="preserve"> </w:t>
        </w:r>
        <w:r w:rsidRPr="00B57B6A">
          <w:rPr>
            <w:rPrChange w:id="1798" w:author="Ryan Lemos" w:date="2019-10-15T19:30:00Z">
              <w:rPr>
                <w:i/>
                <w:iCs/>
              </w:rPr>
            </w:rPrChange>
          </w:rPr>
          <w:t>(</w:t>
        </w:r>
        <w:commentRangeStart w:id="1799"/>
        <w:r>
          <w:t>CEFR</w:t>
        </w:r>
      </w:ins>
      <w:commentRangeEnd w:id="1799"/>
      <w:ins w:id="1800" w:author="Ryan Lemos" w:date="2019-10-15T19:39:00Z">
        <w:r w:rsidR="00C27161">
          <w:rPr>
            <w:rStyle w:val="Refdecomentrio"/>
          </w:rPr>
          <w:commentReference w:id="1799"/>
        </w:r>
      </w:ins>
      <w:ins w:id="1801" w:author="Ryan Lemos" w:date="2019-10-15T19:31:00Z">
        <w:r>
          <w:t>) que é utilizado principalmente na Europa. Esse padrão define seis níveis sendo eles o A1, A2, B1, B2, C1, C2.</w:t>
        </w:r>
      </w:ins>
      <w:ins w:id="1802" w:author="Ryan Lemos" w:date="2019-10-15T19:32:00Z">
        <w:r>
          <w:t xml:space="preserve"> </w:t>
        </w:r>
      </w:ins>
      <w:ins w:id="1803" w:author="Ryan Lemos" w:date="2019-10-15T19:37:00Z">
        <w:r w:rsidR="00C27161">
          <w:t>E p</w:t>
        </w:r>
      </w:ins>
      <w:ins w:id="1804" w:author="Ryan Lemos" w:date="2019-10-15T19:32:00Z">
        <w:r>
          <w:t xml:space="preserve">ara saber </w:t>
        </w:r>
      </w:ins>
      <w:ins w:id="1805" w:author="Ryan Lemos" w:date="2019-10-15T19:33:00Z">
        <w:r>
          <w:t>em qual nível uma pessoa se encaixa é necessário realizar um teste de proficiência</w:t>
        </w:r>
        <w:r w:rsidR="00C27161">
          <w:t>, geralmente realizado nas escolas antes do ingresso do aluno</w:t>
        </w:r>
      </w:ins>
      <w:ins w:id="1806" w:author="Ryan Lemos" w:date="2019-10-15T19:34:00Z">
        <w:r w:rsidR="00C27161">
          <w:t xml:space="preserve"> (EDUCATION FIRST, 2018)</w:t>
        </w:r>
      </w:ins>
      <w:ins w:id="1807" w:author="Ryan Lemos" w:date="2019-10-15T19:33:00Z">
        <w:r w:rsidR="00C27161">
          <w:t>.</w:t>
        </w:r>
      </w:ins>
    </w:p>
    <w:p w14:paraId="5C3F4365" w14:textId="77777777" w:rsidR="00645BD3" w:rsidRDefault="00C248E8" w:rsidP="00D61CB9">
      <w:r>
        <w:lastRenderedPageBreak/>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14:paraId="0209691D" w14:textId="3865BB58"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r w:rsidR="00D61CB9" w:rsidRPr="00347720">
        <w:rPr>
          <w:i/>
        </w:rPr>
        <w:t>Wizard by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 xml:space="preserve">(WIZARD, </w:t>
      </w:r>
      <w:r w:rsidR="00E234D7">
        <w:rPr>
          <w:noProof/>
        </w:rPr>
        <w:t>2017a</w:t>
      </w:r>
      <w:commentRangeStart w:id="1808"/>
      <w:commentRangeEnd w:id="1808"/>
      <w:r w:rsidR="009E0DFF">
        <w:rPr>
          <w:rStyle w:val="Refdecomentrio"/>
        </w:rPr>
        <w:commentReference w:id="1808"/>
      </w:r>
      <w:r w:rsidR="00752E3D">
        <w:rPr>
          <w:noProof/>
        </w:rPr>
        <w:t>)</w:t>
      </w:r>
      <w:r w:rsidR="00D61CB9">
        <w:t xml:space="preserve">. </w:t>
      </w:r>
      <w:r w:rsidR="00D67AD9">
        <w:t>A instituição c</w:t>
      </w:r>
      <w:r w:rsidR="00D61CB9">
        <w:t xml:space="preserve">onta com uma metodologia de ensino que alia a clássica abordagem de sala de aula (chamada pela </w:t>
      </w:r>
      <w:r w:rsidR="00D61CB9" w:rsidRPr="00347720">
        <w:rPr>
          <w:i/>
        </w:rPr>
        <w:t>Wizard</w:t>
      </w:r>
      <w:r w:rsidR="00D61CB9">
        <w:t xml:space="preserve"> de </w:t>
      </w:r>
      <w:r w:rsidR="00D61CB9" w:rsidRPr="00347720">
        <w:rPr>
          <w:i/>
        </w:rPr>
        <w:t>Connections</w:t>
      </w:r>
      <w:r w:rsidR="00D61CB9">
        <w:t xml:space="preserve">) ao uso de tecnologias de apoio informatizado (chamada de </w:t>
      </w:r>
      <w:r w:rsidR="00D61CB9" w:rsidRPr="00347720">
        <w:rPr>
          <w:i/>
        </w:rPr>
        <w:t>Interactive</w:t>
      </w:r>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r w:rsidR="00D61CB9" w:rsidRPr="00347720">
        <w:rPr>
          <w:i/>
        </w:rPr>
        <w:t>interactive</w:t>
      </w:r>
      <w:r w:rsidR="00D61CB9">
        <w:rPr>
          <w:i/>
        </w:rPr>
        <w:t xml:space="preserve"> </w:t>
      </w:r>
      <w:r w:rsidR="00D61CB9">
        <w:t xml:space="preserve">o aluno recebe apoio informatizado por meio de um </w:t>
      </w:r>
      <w:r w:rsidR="00D61CB9" w:rsidRPr="00C248E8">
        <w:rPr>
          <w:i/>
        </w:rPr>
        <w:t>tablet</w:t>
      </w:r>
      <w:r w:rsidR="00D61CB9">
        <w:t xml:space="preserve"> denominado Wiz.tab. Para auxiliar a pronúncia dos alunos dispõe-se de uma caneta (denominada Wiz.pen), que faz a leitura de palavras, frases e expressões contidas no material do aluno</w:t>
      </w:r>
      <w:r w:rsidR="00E6023B">
        <w:t xml:space="preserve"> </w:t>
      </w:r>
      <w:r w:rsidR="00752E3D">
        <w:rPr>
          <w:noProof/>
        </w:rPr>
        <w:t xml:space="preserve">(WIZARD, </w:t>
      </w:r>
      <w:r w:rsidR="00E234D7">
        <w:rPr>
          <w:noProof/>
        </w:rPr>
        <w:t>2017b</w:t>
      </w:r>
      <w:r w:rsidR="00752E3D">
        <w:rPr>
          <w:noProof/>
        </w:rPr>
        <w:t>)</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02745D">
        <w:t xml:space="preserve">Figura </w:t>
      </w:r>
      <w:r w:rsidR="0002745D">
        <w:rPr>
          <w:noProof/>
        </w:rPr>
        <w:t>1</w:t>
      </w:r>
      <w:r w:rsidR="009113A0">
        <w:fldChar w:fldCharType="end"/>
      </w:r>
      <w:r w:rsidR="009113A0">
        <w:t xml:space="preserve"> </w:t>
      </w:r>
      <w:r w:rsidR="009B6875">
        <w:t>demonstra o modelo de aprendizagem da Wizard</w:t>
      </w:r>
      <w:r w:rsidR="00E71EB8">
        <w:t xml:space="preserve"> com as características anteriormente descritas</w:t>
      </w:r>
      <w:r w:rsidR="00D61CB9">
        <w:t xml:space="preserve">. </w:t>
      </w:r>
    </w:p>
    <w:p w14:paraId="3E1234D5" w14:textId="77777777" w:rsidR="00D61CB9" w:rsidRDefault="00D61CB9" w:rsidP="00952162">
      <w:pPr>
        <w:pStyle w:val="Fontes"/>
      </w:pPr>
    </w:p>
    <w:p w14:paraId="5B81AB2B" w14:textId="0364E8DB" w:rsidR="00C87DBE" w:rsidRDefault="00C87DBE" w:rsidP="00FC0021">
      <w:pPr>
        <w:pStyle w:val="Legenda"/>
        <w:keepNext/>
      </w:pPr>
      <w:bookmarkStart w:id="1809" w:name="_Ref526524016"/>
      <w:bookmarkStart w:id="1810" w:name="_Toc21973934"/>
      <w:bookmarkStart w:id="1811" w:name="_Toc22075153"/>
      <w:r>
        <w:t xml:space="preserve">Figura </w:t>
      </w:r>
      <w:r w:rsidR="00B06645">
        <w:fldChar w:fldCharType="begin"/>
      </w:r>
      <w:r w:rsidR="00B06645">
        <w:instrText xml:space="preserve"> SEQ Figura \* ARABIC </w:instrText>
      </w:r>
      <w:r w:rsidR="00B06645">
        <w:fldChar w:fldCharType="separate"/>
      </w:r>
      <w:r w:rsidR="004800CC">
        <w:rPr>
          <w:noProof/>
        </w:rPr>
        <w:t>1</w:t>
      </w:r>
      <w:r w:rsidR="00B06645">
        <w:rPr>
          <w:noProof/>
        </w:rPr>
        <w:fldChar w:fldCharType="end"/>
      </w:r>
      <w:bookmarkEnd w:id="1809"/>
      <w:r>
        <w:t xml:space="preserve"> - Modelo de aprendizagem da Wizard</w:t>
      </w:r>
      <w:bookmarkEnd w:id="1810"/>
      <w:bookmarkEnd w:id="1811"/>
    </w:p>
    <w:p w14:paraId="18906EA9" w14:textId="77777777" w:rsidR="00D61CB9" w:rsidRDefault="00CB768F" w:rsidP="00952162">
      <w:pPr>
        <w:pStyle w:val="Fontes"/>
      </w:pPr>
      <w:r w:rsidRPr="00832539">
        <w:rPr>
          <w:noProof/>
          <w:lang w:eastAsia="pt-BR"/>
        </w:rPr>
        <w:drawing>
          <wp:inline distT="0" distB="0" distL="0" distR="0" wp14:anchorId="179ED342" wp14:editId="431B3A08">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14:paraId="77F1FB4B" w14:textId="77777777"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14:paraId="19426B67" w14:textId="77777777" w:rsidR="00E71EB8" w:rsidRDefault="00E71EB8" w:rsidP="00DB3739">
      <w:pPr>
        <w:pStyle w:val="Fontes"/>
      </w:pPr>
    </w:p>
    <w:p w14:paraId="241F0B56" w14:textId="31FCE29E" w:rsidR="00366A95" w:rsidRDefault="00B300A5" w:rsidP="00952162">
      <w:bookmarkStart w:id="1812"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w:t>
      </w:r>
      <w:r w:rsidR="00E234D7">
        <w:rPr>
          <w:noProof/>
        </w:rPr>
        <w:t>2017b</w:t>
      </w:r>
      <w:r w:rsidR="00752E3D">
        <w:rPr>
          <w:noProof/>
        </w:rPr>
        <w:t>)</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14:paraId="5602AF91" w14:textId="77777777" w:rsidR="00B300A5" w:rsidRDefault="00B300A5" w:rsidP="00063EEB"/>
    <w:p w14:paraId="401638E6" w14:textId="4E31B498" w:rsidR="00C87DBE" w:rsidRDefault="00C87DBE" w:rsidP="00FC0021">
      <w:pPr>
        <w:pStyle w:val="Legenda"/>
        <w:keepNext/>
      </w:pPr>
      <w:bookmarkStart w:id="1813" w:name="_Toc21973935"/>
      <w:bookmarkStart w:id="1814" w:name="_Toc22075154"/>
      <w:r>
        <w:lastRenderedPageBreak/>
        <w:t xml:space="preserve">Figura </w:t>
      </w:r>
      <w:r w:rsidR="00B06645">
        <w:fldChar w:fldCharType="begin"/>
      </w:r>
      <w:r w:rsidR="00B06645">
        <w:instrText xml:space="preserve"> SEQ Figura \* ARABIC </w:instrText>
      </w:r>
      <w:r w:rsidR="00B06645">
        <w:fldChar w:fldCharType="separate"/>
      </w:r>
      <w:r w:rsidR="004800CC">
        <w:rPr>
          <w:noProof/>
        </w:rPr>
        <w:t>2</w:t>
      </w:r>
      <w:r w:rsidR="00B06645">
        <w:rPr>
          <w:noProof/>
        </w:rPr>
        <w:fldChar w:fldCharType="end"/>
      </w:r>
      <w:bookmarkEnd w:id="1812"/>
      <w:r>
        <w:t xml:space="preserve"> - Funcionalidades do Wiz.me</w:t>
      </w:r>
      <w:bookmarkEnd w:id="1813"/>
      <w:bookmarkEnd w:id="1814"/>
    </w:p>
    <w:p w14:paraId="2F91A69F" w14:textId="77777777" w:rsidR="00D61CB9" w:rsidRDefault="00CB768F" w:rsidP="00952162">
      <w:pPr>
        <w:pStyle w:val="Fontes"/>
      </w:pPr>
      <w:r w:rsidRPr="00832539">
        <w:rPr>
          <w:noProof/>
          <w:lang w:eastAsia="pt-BR"/>
        </w:rPr>
        <w:drawing>
          <wp:inline distT="0" distB="0" distL="0" distR="0" wp14:anchorId="068E2172" wp14:editId="3EE53D22">
            <wp:extent cx="4903470" cy="1189961"/>
            <wp:effectExtent l="133350" t="114300" r="125730" b="1631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9"/>
                    <a:stretch>
                      <a:fillRect/>
                    </a:stretch>
                  </pic:blipFill>
                  <pic:spPr>
                    <a:xfrm>
                      <a:off x="0" y="0"/>
                      <a:ext cx="4914874" cy="11927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B1FE27" w14:textId="695C26D7" w:rsidR="00D61CB9" w:rsidRDefault="002E284D" w:rsidP="00BE0DBB">
      <w:pPr>
        <w:pStyle w:val="Fontes"/>
      </w:pPr>
      <w:r>
        <w:t xml:space="preserve">Fonte: </w:t>
      </w:r>
      <w:r w:rsidR="00D227C1">
        <w:t xml:space="preserve">WIZARD, </w:t>
      </w:r>
      <w:r w:rsidR="00512162">
        <w:rPr>
          <w:noProof/>
        </w:rPr>
        <w:t>2017b</w:t>
      </w:r>
      <w:r w:rsidR="00BB25A9">
        <w:rPr>
          <w:noProof/>
        </w:rPr>
        <w:t>, p.4</w:t>
      </w:r>
      <w:r w:rsidR="00D227C1">
        <w:rPr>
          <w:noProof/>
        </w:rPr>
        <w:t>.</w:t>
      </w:r>
      <w:r>
        <w:t xml:space="preserve"> </w:t>
      </w:r>
    </w:p>
    <w:p w14:paraId="246FD039" w14:textId="77777777" w:rsidR="00BE0DBB" w:rsidRDefault="00BE0DBB" w:rsidP="00BE0DBB">
      <w:pPr>
        <w:pStyle w:val="Fontes"/>
      </w:pPr>
    </w:p>
    <w:p w14:paraId="62B3D940" w14:textId="08F48122" w:rsidR="00F62E89" w:rsidRDefault="00074336" w:rsidP="005074A5">
      <w:r>
        <w:t>Já em questão de aplicações independentes para aux</w:t>
      </w:r>
      <w:r w:rsidR="00512BE6">
        <w:t>í</w:t>
      </w:r>
      <w:r>
        <w:t>lio de idiomas tem-se</w:t>
      </w:r>
      <w:r w:rsidR="00D61CB9">
        <w:t xml:space="preserve"> </w:t>
      </w:r>
      <w:r>
        <w:t>o</w:t>
      </w:r>
      <w:r w:rsidR="00D61CB9">
        <w:t xml:space="preserve"> exemplo </w:t>
      </w:r>
      <w:r>
        <w:t>d</w:t>
      </w:r>
      <w:r w:rsidR="00D61CB9">
        <w:t>o Babbel,</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w:t>
      </w:r>
    </w:p>
    <w:p w14:paraId="28A250BB" w14:textId="0386A107" w:rsidR="00212D2E" w:rsidRDefault="00D61CB9" w:rsidP="00212D2E">
      <w:r>
        <w:t>Outra aplicação semelhante ao Babbel é o Duolingo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w:t>
      </w:r>
      <w:r w:rsidR="009E0DFF">
        <w:t xml:space="preserve">sendo que </w:t>
      </w:r>
      <w:r w:rsidR="00074336">
        <w:t>no Duolingo</w:t>
      </w:r>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ins w:id="1815" w:author="Ryan Lemos" w:date="2019-10-14T19:23:00Z">
        <w:r w:rsidR="0002745D">
          <w:t xml:space="preserve">Figura </w:t>
        </w:r>
        <w:r w:rsidR="0002745D">
          <w:rPr>
            <w:noProof/>
          </w:rPr>
          <w:t>3</w:t>
        </w:r>
      </w:ins>
      <w:del w:id="1816" w:author="Ryan Lemos" w:date="2019-10-07T11:05:00Z">
        <w:r w:rsidR="00054B21" w:rsidDel="00EA672B">
          <w:delText xml:space="preserve">Figura </w:delText>
        </w:r>
        <w:r w:rsidR="00054B21" w:rsidDel="00EA672B">
          <w:rPr>
            <w:noProof/>
          </w:rPr>
          <w:delText>4</w:delText>
        </w:r>
      </w:del>
      <w:r w:rsidR="009113A0">
        <w:fldChar w:fldCharType="end"/>
      </w:r>
      <w:r w:rsidR="009B6875">
        <w:t xml:space="preserve"> </w:t>
      </w:r>
      <w:r w:rsidR="00366A95">
        <w:t xml:space="preserve">ilustra </w:t>
      </w:r>
      <w:r>
        <w:t xml:space="preserve">algumas características </w:t>
      </w:r>
      <w:r w:rsidR="00366A95">
        <w:t xml:space="preserve">da aplicação </w:t>
      </w:r>
      <w:r>
        <w:t>Duolingo.</w:t>
      </w:r>
    </w:p>
    <w:p w14:paraId="75FFDFA9" w14:textId="77777777" w:rsidR="00DB3739" w:rsidRPr="00FC0021" w:rsidRDefault="00DB3739" w:rsidP="00952162">
      <w:pPr>
        <w:pStyle w:val="Fontes"/>
      </w:pPr>
    </w:p>
    <w:p w14:paraId="74344C67" w14:textId="427DD9D1" w:rsidR="00C87DBE" w:rsidRDefault="00C87DBE" w:rsidP="00FC0021">
      <w:pPr>
        <w:pStyle w:val="Legenda"/>
        <w:keepNext/>
      </w:pPr>
      <w:bookmarkStart w:id="1817" w:name="_Ref526523959"/>
      <w:bookmarkStart w:id="1818" w:name="_Toc21973936"/>
      <w:bookmarkStart w:id="1819" w:name="_Toc22075155"/>
      <w:r>
        <w:t xml:space="preserve">Figura </w:t>
      </w:r>
      <w:r w:rsidR="00B06645">
        <w:fldChar w:fldCharType="begin"/>
      </w:r>
      <w:r w:rsidR="00B06645">
        <w:instrText xml:space="preserve"> SEQ Figura \* ARABIC </w:instrText>
      </w:r>
      <w:r w:rsidR="00B06645">
        <w:fldChar w:fldCharType="separate"/>
      </w:r>
      <w:ins w:id="1820" w:author="Ryan Lemos" w:date="2019-10-15T19:47:00Z">
        <w:r w:rsidR="004800CC">
          <w:rPr>
            <w:noProof/>
          </w:rPr>
          <w:t>3</w:t>
        </w:r>
      </w:ins>
      <w:del w:id="1821" w:author="Ryan Lemos" w:date="2019-10-05T19:42:00Z">
        <w:r w:rsidR="00054B21" w:rsidDel="00D343FF">
          <w:rPr>
            <w:noProof/>
          </w:rPr>
          <w:delText>4</w:delText>
        </w:r>
      </w:del>
      <w:r w:rsidR="00B06645">
        <w:rPr>
          <w:noProof/>
        </w:rPr>
        <w:fldChar w:fldCharType="end"/>
      </w:r>
      <w:bookmarkEnd w:id="1817"/>
      <w:r>
        <w:t xml:space="preserve"> - </w:t>
      </w:r>
      <w:r w:rsidRPr="00F93035">
        <w:t>Características do Duolingo</w:t>
      </w:r>
      <w:bookmarkEnd w:id="1818"/>
      <w:bookmarkEnd w:id="1819"/>
    </w:p>
    <w:p w14:paraId="15640EEC" w14:textId="77777777" w:rsidR="00D61CB9" w:rsidRDefault="00CB768F" w:rsidP="00952162">
      <w:pPr>
        <w:pStyle w:val="Fontes"/>
      </w:pPr>
      <w:r w:rsidRPr="00832539">
        <w:rPr>
          <w:noProof/>
          <w:lang w:eastAsia="pt-BR"/>
        </w:rPr>
        <w:drawing>
          <wp:inline distT="0" distB="0" distL="0" distR="0" wp14:anchorId="36B88AEB" wp14:editId="58B9FB11">
            <wp:extent cx="4503420" cy="2053231"/>
            <wp:effectExtent l="0" t="0" r="0" b="4445"/>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10372" cy="2056400"/>
                    </a:xfrm>
                    <a:prstGeom prst="rect">
                      <a:avLst/>
                    </a:prstGeom>
                    <a:noFill/>
                    <a:ln>
                      <a:noFill/>
                    </a:ln>
                  </pic:spPr>
                </pic:pic>
              </a:graphicData>
            </a:graphic>
          </wp:inline>
        </w:drawing>
      </w:r>
    </w:p>
    <w:p w14:paraId="3A9D1ED2" w14:textId="3FF9143C" w:rsidR="00D61CB9" w:rsidRDefault="00DB3739" w:rsidP="00DB3739">
      <w:pPr>
        <w:pStyle w:val="Fontes"/>
      </w:pPr>
      <w:r>
        <w:t>Fonte: DUOLINGO</w:t>
      </w:r>
      <w:r w:rsidR="00BB25A9">
        <w:t xml:space="preserve">, </w:t>
      </w:r>
      <w:r w:rsidR="009E0DFF">
        <w:t xml:space="preserve">s.d., </w:t>
      </w:r>
      <w:r w:rsidR="00BB25A9">
        <w:t>p.1</w:t>
      </w:r>
      <w:r w:rsidR="008D625B">
        <w:t>.</w:t>
      </w:r>
    </w:p>
    <w:p w14:paraId="38B422C6" w14:textId="77777777" w:rsidR="00DB3739" w:rsidRDefault="00DB3739" w:rsidP="00DB3739">
      <w:pPr>
        <w:pStyle w:val="Fontes"/>
      </w:pPr>
    </w:p>
    <w:p w14:paraId="2A0018F2" w14:textId="77777777" w:rsidR="002B57F3" w:rsidRPr="00F96272" w:rsidRDefault="002B57F3" w:rsidP="00FC0021"/>
    <w:p w14:paraId="60C9D274" w14:textId="77777777" w:rsidR="00A8212E" w:rsidRPr="00A8212E" w:rsidRDefault="00D61CB9" w:rsidP="00A23541">
      <w:pPr>
        <w:pStyle w:val="Ttulo2"/>
        <w:pPrChange w:id="1822" w:author="Ryan Lemos" w:date="2019-10-15T23:32:00Z">
          <w:pPr>
            <w:pStyle w:val="Ttulo2"/>
          </w:pPr>
        </w:pPrChange>
      </w:pPr>
      <w:bookmarkStart w:id="1823" w:name="_Toc22075275"/>
      <w:r>
        <w:t>Desenvolvimento</w:t>
      </w:r>
      <w:r w:rsidR="00830B0E">
        <w:t xml:space="preserve"> e tecnologias</w:t>
      </w:r>
      <w:r>
        <w:t xml:space="preserve"> de </w:t>
      </w:r>
      <w:r w:rsidRPr="005329D1">
        <w:t>sistemas</w:t>
      </w:r>
      <w:r>
        <w:t xml:space="preserve"> Web</w:t>
      </w:r>
      <w:bookmarkEnd w:id="1823"/>
    </w:p>
    <w:p w14:paraId="399BA47A" w14:textId="77777777" w:rsidR="00020A75" w:rsidRDefault="00020A75" w:rsidP="005A2D83"/>
    <w:p w14:paraId="2301AB39" w14:textId="7B1ECFCB" w:rsidR="00463FAB" w:rsidRDefault="006025A5" w:rsidP="005A2D83">
      <w:r>
        <w:t>Para entender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ações, etc.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14:paraId="12126773" w14:textId="77777777" w:rsidR="00463FAB" w:rsidRDefault="00D61CB9" w:rsidP="005A2D83">
      <w:r>
        <w:t>Hirama</w:t>
      </w:r>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14:paraId="67177407" w14:textId="77777777"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r w:rsidR="00DD5964" w:rsidRPr="005A2D83">
        <w:rPr>
          <w:i/>
        </w:rPr>
        <w:t>Web</w:t>
      </w:r>
      <w:r w:rsidR="001E6C37" w:rsidRPr="005A2D83">
        <w:rPr>
          <w:i/>
        </w:rPr>
        <w:t>Ap</w:t>
      </w:r>
      <w:r w:rsidR="00DD5964" w:rsidRPr="005A2D83">
        <w:rPr>
          <w:i/>
        </w:rPr>
        <w:t>ps</w:t>
      </w:r>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r w:rsidR="0025597C" w:rsidRPr="005A2D83">
        <w:rPr>
          <w:i/>
        </w:rPr>
        <w:t>WebApps</w:t>
      </w:r>
      <w:r w:rsidR="00AF05AC">
        <w:t xml:space="preserve"> </w:t>
      </w:r>
      <w:r w:rsidR="0085292C">
        <w:t xml:space="preserve">que </w:t>
      </w:r>
      <w:r w:rsidR="00AF05AC">
        <w:t>são: o uso intensivo de redes, simultaneidade, carga não previsível, desempenho, 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14:paraId="09CB14CD" w14:textId="77777777" w:rsidR="004D3B78" w:rsidRPr="005A2D83" w:rsidRDefault="004D3B78" w:rsidP="005A2D83"/>
    <w:p w14:paraId="4EE9B14C" w14:textId="45F0ECA1" w:rsidR="00D61CB9" w:rsidRDefault="00D61CB9" w:rsidP="00FC0021">
      <w:pPr>
        <w:pStyle w:val="Ttulo3"/>
      </w:pPr>
      <w:bookmarkStart w:id="1824" w:name="_Ref21873142"/>
      <w:bookmarkStart w:id="1825" w:name="_Toc22075276"/>
      <w:r>
        <w:t>C</w:t>
      </w:r>
      <w:r w:rsidR="00C04015">
        <w:t>ontrole de acesso</w:t>
      </w:r>
      <w:r w:rsidR="00F71835">
        <w:t>s</w:t>
      </w:r>
      <w:bookmarkEnd w:id="1824"/>
      <w:bookmarkEnd w:id="1825"/>
    </w:p>
    <w:p w14:paraId="76438C9E" w14:textId="77777777" w:rsidR="00C04015" w:rsidRPr="00FC0021" w:rsidRDefault="00C04015" w:rsidP="00FC0021"/>
    <w:p w14:paraId="061CE049" w14:textId="61C7B1B8" w:rsidR="00046048" w:rsidRDefault="00C33B5F">
      <w:r>
        <w:t>O</w:t>
      </w:r>
      <w:r w:rsidR="002E6C75">
        <w:t xml:space="preserve"> controle d</w:t>
      </w:r>
      <w:r w:rsidR="00D021B8">
        <w:t>e</w:t>
      </w:r>
      <w:r w:rsidR="002E6C75">
        <w:t xml:space="preserve"> acessos</w:t>
      </w:r>
      <w:r w:rsidR="00A46F18">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r w:rsidR="003D0104">
        <w:rPr>
          <w:i/>
        </w:rPr>
        <w:t>B</w:t>
      </w:r>
      <w:r w:rsidR="002E6C75" w:rsidRPr="005D020E">
        <w:rPr>
          <w:i/>
        </w:rPr>
        <w:t>ased Access Control</w:t>
      </w:r>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14:paraId="581ED0C0" w14:textId="77777777" w:rsidR="005A2D83" w:rsidRPr="005A2D83" w:rsidRDefault="005A2D83" w:rsidP="005074A5"/>
    <w:p w14:paraId="313B41DF" w14:textId="77777777" w:rsidR="00D61CB9" w:rsidRDefault="00D61CB9" w:rsidP="00D61CB9">
      <w:pPr>
        <w:pStyle w:val="Ttulo3"/>
      </w:pPr>
      <w:bookmarkStart w:id="1826" w:name="_Ref21873278"/>
      <w:bookmarkStart w:id="1827" w:name="_Toc22075277"/>
      <w:r>
        <w:t>Interação humano computador (IHC)</w:t>
      </w:r>
      <w:bookmarkEnd w:id="1826"/>
      <w:bookmarkEnd w:id="1827"/>
      <w:r w:rsidR="00F44134">
        <w:t xml:space="preserve"> </w:t>
      </w:r>
    </w:p>
    <w:p w14:paraId="495AE5F9" w14:textId="77777777" w:rsidR="00A636CB" w:rsidRPr="00A636CB" w:rsidRDefault="00A636CB" w:rsidP="00FC0021"/>
    <w:p w14:paraId="3F3552C1" w14:textId="77777777"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14:paraId="7BB49305" w14:textId="28433971"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Baranauskas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ins w:id="1828" w:author="Ryan Lemos" w:date="2019-10-14T19:23:00Z">
        <w:r w:rsidR="0002745D">
          <w:t xml:space="preserve">Figura </w:t>
        </w:r>
        <w:r w:rsidR="0002745D">
          <w:rPr>
            <w:noProof/>
          </w:rPr>
          <w:t>4</w:t>
        </w:r>
      </w:ins>
      <w:del w:id="1829" w:author="Ryan Lemos" w:date="2019-10-07T11:05:00Z">
        <w:r w:rsidR="00054B21" w:rsidDel="00EA672B">
          <w:delText xml:space="preserve">Figura </w:delText>
        </w:r>
        <w:r w:rsidR="00054B21" w:rsidDel="00EA672B">
          <w:rPr>
            <w:noProof/>
          </w:rPr>
          <w:delText>5</w:delText>
        </w:r>
      </w:del>
      <w:r w:rsidR="009113A0">
        <w:fldChar w:fldCharType="end"/>
      </w:r>
      <w:r w:rsidR="00265270">
        <w:t xml:space="preserve"> apresenta algumas informações sobre IHC</w:t>
      </w:r>
      <w:r w:rsidR="00657261">
        <w:t>.</w:t>
      </w:r>
    </w:p>
    <w:p w14:paraId="59793002" w14:textId="77777777" w:rsidR="000D5CF0" w:rsidRDefault="000D5CF0" w:rsidP="00952162">
      <w:pPr>
        <w:pStyle w:val="Fontes"/>
      </w:pPr>
    </w:p>
    <w:p w14:paraId="1933AD0C" w14:textId="789D3CCF" w:rsidR="00C87DBE" w:rsidRDefault="00C87DBE" w:rsidP="00FC0021">
      <w:pPr>
        <w:pStyle w:val="Legenda"/>
        <w:keepNext/>
      </w:pPr>
      <w:bookmarkStart w:id="1830" w:name="_Ref526523912"/>
      <w:bookmarkStart w:id="1831" w:name="_Toc21973937"/>
      <w:bookmarkStart w:id="1832" w:name="_Toc22075156"/>
      <w:r>
        <w:t xml:space="preserve">Figura </w:t>
      </w:r>
      <w:r w:rsidR="00B06645">
        <w:fldChar w:fldCharType="begin"/>
      </w:r>
      <w:r w:rsidR="00B06645">
        <w:instrText xml:space="preserve"> SEQ Figura \* ARABIC </w:instrText>
      </w:r>
      <w:r w:rsidR="00B06645">
        <w:fldChar w:fldCharType="separate"/>
      </w:r>
      <w:ins w:id="1833" w:author="Ryan Lemos" w:date="2019-10-15T19:47:00Z">
        <w:r w:rsidR="004800CC">
          <w:rPr>
            <w:noProof/>
          </w:rPr>
          <w:t>4</w:t>
        </w:r>
      </w:ins>
      <w:del w:id="1834" w:author="Ryan Lemos" w:date="2019-10-05T19:42:00Z">
        <w:r w:rsidR="00054B21" w:rsidDel="00D343FF">
          <w:rPr>
            <w:noProof/>
          </w:rPr>
          <w:delText>5</w:delText>
        </w:r>
      </w:del>
      <w:r w:rsidR="00B06645">
        <w:rPr>
          <w:noProof/>
        </w:rPr>
        <w:fldChar w:fldCharType="end"/>
      </w:r>
      <w:bookmarkEnd w:id="1830"/>
      <w:r>
        <w:t xml:space="preserve"> - </w:t>
      </w:r>
      <w:r w:rsidRPr="00312279">
        <w:t>Interação humano-computador adaptada da descrição do comitê SIGCHI 1992</w:t>
      </w:r>
      <w:bookmarkEnd w:id="1831"/>
      <w:bookmarkEnd w:id="1832"/>
    </w:p>
    <w:p w14:paraId="6E82638C" w14:textId="77777777" w:rsidR="00657261" w:rsidRDefault="00CB768F" w:rsidP="00952162">
      <w:pPr>
        <w:pStyle w:val="Fontes"/>
      </w:pPr>
      <w:r w:rsidRPr="00832539">
        <w:rPr>
          <w:noProof/>
          <w:lang w:eastAsia="pt-BR"/>
        </w:rPr>
        <w:drawing>
          <wp:inline distT="0" distB="0" distL="0" distR="0" wp14:anchorId="35D49345" wp14:editId="3722810E">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14:paraId="1B31E8EC" w14:textId="77777777" w:rsidR="00657261" w:rsidRDefault="00657261" w:rsidP="007D740F">
      <w:pPr>
        <w:pStyle w:val="Fontes"/>
      </w:pPr>
      <w:r>
        <w:t>Fonte: BARANAUSKAS</w:t>
      </w:r>
      <w:r w:rsidR="00FA394F">
        <w:t>;</w:t>
      </w:r>
      <w:r>
        <w:t xml:space="preserve"> ROCHA, 2003</w:t>
      </w:r>
      <w:r w:rsidR="00BB25A9">
        <w:t>, p.15</w:t>
      </w:r>
      <w:r>
        <w:t>.</w:t>
      </w:r>
    </w:p>
    <w:p w14:paraId="2DC7B2EB" w14:textId="77777777" w:rsidR="005074A5" w:rsidRDefault="005074A5" w:rsidP="005074A5"/>
    <w:p w14:paraId="2515B239" w14:textId="6C0851C4" w:rsidR="005074A5" w:rsidRDefault="00B32DD0" w:rsidP="005074A5">
      <w:ins w:id="1835" w:author="Ryan Lemos" w:date="2019-10-05T18:30:00Z">
        <w:r>
          <w:t xml:space="preserve">Morais e Loper (2014) indagam que é importante para </w:t>
        </w:r>
      </w:ins>
      <w:ins w:id="1836" w:author="Ryan Lemos" w:date="2019-10-05T18:31:00Z">
        <w:r>
          <w:t>qualquer sistema seguir um padrão visual. Utilizando-se cores condizentes as interações esperadas</w:t>
        </w:r>
      </w:ins>
      <w:ins w:id="1837" w:author="Ryan Lemos" w:date="2019-10-05T18:32:00Z">
        <w:r>
          <w:t xml:space="preserve">. Pois espera-se que um usuário passe bastante tempo utilizando uma aplicação </w:t>
        </w:r>
        <w:r w:rsidR="006C22F5">
          <w:t xml:space="preserve">então a experiencia gerada tem de ser a </w:t>
        </w:r>
        <w:r w:rsidR="006C22F5">
          <w:lastRenderedPageBreak/>
          <w:t xml:space="preserve">melhor possível. </w:t>
        </w:r>
      </w:ins>
      <w:ins w:id="1838" w:author="Ryan Lemos" w:date="2019-10-05T18:33:00Z">
        <w:r w:rsidR="006C22F5">
          <w:t>Interfaces padronizadas garantem um</w:t>
        </w:r>
      </w:ins>
      <w:ins w:id="1839" w:author="Ryan Lemos" w:date="2019-10-05T18:31:00Z">
        <w:r>
          <w:t xml:space="preserve"> </w:t>
        </w:r>
      </w:ins>
      <w:ins w:id="1840" w:author="Ryan Lemos" w:date="2019-10-05T18:33:00Z">
        <w:r w:rsidR="006C22F5">
          <w:t xml:space="preserve">aprendizado mais rápido na utilização das telas, já que as utilizadas anteriormente </w:t>
        </w:r>
      </w:ins>
      <w:ins w:id="1841" w:author="Ryan Lemos" w:date="2019-10-05T18:34:00Z">
        <w:r w:rsidR="006C22F5">
          <w:t xml:space="preserve">remetem a mesma sensação a tela atual. </w:t>
        </w:r>
      </w:ins>
    </w:p>
    <w:p w14:paraId="025BA712" w14:textId="3513ECBD" w:rsidR="00393E6F" w:rsidRDefault="00393E6F" w:rsidP="005074A5"/>
    <w:p w14:paraId="11250B06" w14:textId="77777777" w:rsidR="00D61CB9" w:rsidRDefault="00D61CB9" w:rsidP="00D61CB9">
      <w:pPr>
        <w:pStyle w:val="Ttulo3"/>
      </w:pPr>
      <w:bookmarkStart w:id="1842" w:name="_Toc22075278"/>
      <w:r>
        <w:t>Engenharia de Software</w:t>
      </w:r>
      <w:bookmarkEnd w:id="1842"/>
    </w:p>
    <w:p w14:paraId="5524A279" w14:textId="77777777" w:rsidR="008D625B" w:rsidRPr="008D625B" w:rsidRDefault="008D625B" w:rsidP="008D625B"/>
    <w:p w14:paraId="7979DCC3" w14:textId="77777777"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t xml:space="preserve">. Hirama </w:t>
      </w:r>
      <w:r w:rsidR="00752E3D">
        <w:rPr>
          <w:noProof/>
        </w:rPr>
        <w:t>(2011, p. 7)</w:t>
      </w:r>
      <w:r>
        <w:t xml:space="preserve"> apresenta o contexto histórico em que a definição do conceito de Engenharia de </w:t>
      </w:r>
      <w:r w:rsidRPr="00D66866">
        <w:rPr>
          <w:i/>
        </w:rPr>
        <w:t>Software</w:t>
      </w:r>
      <w:r>
        <w:t xml:space="preserve"> surgiu:</w:t>
      </w:r>
    </w:p>
    <w:p w14:paraId="531718C1" w14:textId="77777777" w:rsidR="00D61CB9" w:rsidRDefault="00D61CB9" w:rsidP="00D61CB9">
      <w:pPr>
        <w:spacing w:line="240" w:lineRule="auto"/>
      </w:pPr>
    </w:p>
    <w:p w14:paraId="381D7DF4" w14:textId="77777777" w:rsidR="00D61CB9" w:rsidRDefault="00D61CB9" w:rsidP="00D61CB9">
      <w:pPr>
        <w:pStyle w:val="CitaoLonga"/>
      </w:pPr>
      <w:r>
        <w:t xml:space="preserve">O conceito “Engenharia de </w:t>
      </w:r>
      <w:r w:rsidRPr="004B14A6">
        <w:t>Software</w:t>
      </w:r>
      <w:r>
        <w:t>” foi cunhado em 1969 por Fritz Bauer em uma conferência patrocinada por um Comitê de Ciência da Organização do Tratado do Atlântico Norte (Otan), no momento em que a chamada crise do software precisava de uma solução para a demanda crescente por software dentro de custo e prazo adequados.</w:t>
      </w:r>
    </w:p>
    <w:p w14:paraId="5E75CB50" w14:textId="77777777" w:rsidR="00D61CB9" w:rsidRDefault="00D61CB9" w:rsidP="00D61CB9">
      <w:pPr>
        <w:spacing w:line="240" w:lineRule="auto"/>
      </w:pPr>
    </w:p>
    <w:p w14:paraId="68059573" w14:textId="32744491"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espec</w:t>
      </w:r>
      <w:r w:rsidR="005F0194">
        <w:t>í</w:t>
      </w:r>
      <w:r>
        <w:t xml:space="preserve">ficas, à criação de estruturas, dispositivos e processos para converter recursos naturais em formas adequadas ao atendimento 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14:paraId="3943515E" w14:textId="77777777" w:rsidR="00D61CB9" w:rsidRPr="00952162" w:rsidRDefault="00D61CB9" w:rsidP="00952162">
      <w:pPr>
        <w:pStyle w:val="CitaoLonga"/>
      </w:pPr>
      <w:r>
        <w:tab/>
      </w:r>
    </w:p>
    <w:p w14:paraId="66954EE6" w14:textId="77777777"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14:paraId="0900BFE6" w14:textId="77777777" w:rsidR="00D61CB9" w:rsidRDefault="00D61CB9" w:rsidP="00D61CB9">
      <w:pPr>
        <w:pStyle w:val="CitaoLonga"/>
        <w:numPr>
          <w:ilvl w:val="0"/>
          <w:numId w:val="8"/>
        </w:numPr>
      </w:pPr>
      <w:r>
        <w:t>Qualquer programa ou conjunto de programas de computador.</w:t>
      </w:r>
    </w:p>
    <w:p w14:paraId="7CCE9512" w14:textId="77777777" w:rsidR="00D61CB9" w:rsidRDefault="00D61CB9" w:rsidP="00D61CB9">
      <w:pPr>
        <w:pStyle w:val="CitaoLonga"/>
        <w:ind w:left="1134"/>
      </w:pPr>
    </w:p>
    <w:p w14:paraId="1C39CE6D" w14:textId="77777777"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r w:rsidRPr="00E55193">
        <w:t>Sommerville</w:t>
      </w:r>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r w:rsidRPr="00DB6973">
        <w:rPr>
          <w:i/>
        </w:rPr>
        <w:t>Institute of Eletrical and Eletronics Engineers</w:t>
      </w:r>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14:paraId="70B0DAE0" w14:textId="77777777" w:rsidR="00935E9F" w:rsidRDefault="00935E9F" w:rsidP="00935E9F">
      <w:pPr>
        <w:pStyle w:val="CitaoLonga"/>
        <w:ind w:left="2988"/>
      </w:pPr>
    </w:p>
    <w:p w14:paraId="4BC9B4D1" w14:textId="77777777" w:rsidR="00D61CB9" w:rsidRDefault="00D61CB9" w:rsidP="00D61CB9">
      <w:pPr>
        <w:pStyle w:val="CitaoLonga"/>
        <w:numPr>
          <w:ilvl w:val="0"/>
          <w:numId w:val="9"/>
        </w:numPr>
      </w:pPr>
      <w:r>
        <w:t>A aplicação de uma abordagem sistemática, disciplinada e quantificável para o desenvolvimento, a operação e manutenção do software;</w:t>
      </w:r>
    </w:p>
    <w:p w14:paraId="142A9011" w14:textId="77777777" w:rsidR="00D61CB9" w:rsidRDefault="00D61CB9" w:rsidP="00D61CB9">
      <w:pPr>
        <w:pStyle w:val="CitaoLonga"/>
        <w:numPr>
          <w:ilvl w:val="0"/>
          <w:numId w:val="9"/>
        </w:numPr>
      </w:pPr>
      <w:r>
        <w:t>O estudo de abordagens assim como descrito na etapa 1.</w:t>
      </w:r>
    </w:p>
    <w:p w14:paraId="3FE5A35C" w14:textId="77777777" w:rsidR="00FA1DBE" w:rsidRDefault="00FA1DBE" w:rsidP="00FA1DBE">
      <w:pPr>
        <w:pStyle w:val="CitaoLonga"/>
        <w:ind w:left="2988"/>
      </w:pPr>
    </w:p>
    <w:p w14:paraId="67B8C953" w14:textId="74547CF7" w:rsidR="00D51047" w:rsidRDefault="00FA1DBE" w:rsidP="0079448E">
      <w:r>
        <w:lastRenderedPageBreak/>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ins w:id="1843" w:author="Ryan Lemos" w:date="2019-10-14T19:23:00Z">
        <w:r w:rsidR="0002745D">
          <w:t xml:space="preserve">Figura </w:t>
        </w:r>
        <w:r w:rsidR="0002745D">
          <w:rPr>
            <w:noProof/>
          </w:rPr>
          <w:t>5</w:t>
        </w:r>
      </w:ins>
      <w:del w:id="1844" w:author="Ryan Lemos" w:date="2019-10-07T11:05:00Z">
        <w:r w:rsidR="00054B21" w:rsidDel="00EA672B">
          <w:delText xml:space="preserve">Figura </w:delText>
        </w:r>
        <w:r w:rsidR="00054B21" w:rsidDel="00EA672B">
          <w:rPr>
            <w:noProof/>
          </w:rPr>
          <w:delText>6</w:delText>
        </w:r>
      </w:del>
      <w:r w:rsidR="00697E7F">
        <w:fldChar w:fldCharType="end"/>
      </w:r>
      <w:r w:rsidR="00FB7BB6">
        <w:t>, sendo as camadas: Ferramentas, métodos, processo e foco na qualidade.</w:t>
      </w:r>
      <w:r w:rsidR="00D17B69">
        <w:t xml:space="preserve"> </w:t>
      </w:r>
    </w:p>
    <w:p w14:paraId="37106B3D" w14:textId="77777777" w:rsidR="00FA394F" w:rsidRDefault="00FA394F" w:rsidP="0079448E"/>
    <w:p w14:paraId="0BEEE731" w14:textId="21BC346E" w:rsidR="00D51047" w:rsidRDefault="00D51047" w:rsidP="00D51047">
      <w:pPr>
        <w:pStyle w:val="Legenda"/>
        <w:keepNext/>
      </w:pPr>
      <w:bookmarkStart w:id="1845" w:name="_Ref527140900"/>
      <w:bookmarkStart w:id="1846" w:name="_Toc21973938"/>
      <w:bookmarkStart w:id="1847" w:name="_Toc22075157"/>
      <w:r>
        <w:t xml:space="preserve">Figura </w:t>
      </w:r>
      <w:r w:rsidR="00B06645">
        <w:fldChar w:fldCharType="begin"/>
      </w:r>
      <w:r w:rsidR="00B06645">
        <w:instrText xml:space="preserve"> SEQ Figura \* ARABIC </w:instrText>
      </w:r>
      <w:r w:rsidR="00B06645">
        <w:fldChar w:fldCharType="separate"/>
      </w:r>
      <w:ins w:id="1848" w:author="Ryan Lemos" w:date="2019-10-15T19:47:00Z">
        <w:r w:rsidR="004800CC">
          <w:rPr>
            <w:noProof/>
          </w:rPr>
          <w:t>5</w:t>
        </w:r>
      </w:ins>
      <w:del w:id="1849" w:author="Ryan Lemos" w:date="2019-10-05T19:42:00Z">
        <w:r w:rsidR="00054B21" w:rsidDel="00D343FF">
          <w:rPr>
            <w:noProof/>
          </w:rPr>
          <w:delText>6</w:delText>
        </w:r>
      </w:del>
      <w:r w:rsidR="00B06645">
        <w:rPr>
          <w:noProof/>
        </w:rPr>
        <w:fldChar w:fldCharType="end"/>
      </w:r>
      <w:bookmarkEnd w:id="1845"/>
      <w:r>
        <w:t xml:space="preserve"> - </w:t>
      </w:r>
      <w:r w:rsidRPr="006D464E">
        <w:t>Camadas da Engenharia de Software</w:t>
      </w:r>
      <w:bookmarkEnd w:id="1846"/>
      <w:bookmarkEnd w:id="1847"/>
    </w:p>
    <w:p w14:paraId="67280915" w14:textId="77777777" w:rsidR="00D51047" w:rsidRDefault="00CB768F" w:rsidP="00D51047">
      <w:pPr>
        <w:pStyle w:val="Fontes"/>
      </w:pPr>
      <w:r w:rsidRPr="00832539">
        <w:rPr>
          <w:noProof/>
          <w:lang w:eastAsia="pt-BR"/>
        </w:rPr>
        <w:drawing>
          <wp:inline distT="0" distB="0" distL="0" distR="0" wp14:anchorId="41BDB866" wp14:editId="31D4443C">
            <wp:extent cx="3006090" cy="884473"/>
            <wp:effectExtent l="114300" t="114300" r="99060" b="14478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22"/>
                    <a:stretch>
                      <a:fillRect/>
                    </a:stretch>
                  </pic:blipFill>
                  <pic:spPr>
                    <a:xfrm>
                      <a:off x="0" y="0"/>
                      <a:ext cx="3030576" cy="8916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F15302" w14:textId="77777777" w:rsidR="00D51047" w:rsidRDefault="00D51047" w:rsidP="00D51047">
      <w:pPr>
        <w:pStyle w:val="Fontes"/>
      </w:pPr>
      <w:r>
        <w:t xml:space="preserve">Fonte: PRESSMAN, </w:t>
      </w:r>
      <w:r>
        <w:rPr>
          <w:noProof/>
        </w:rPr>
        <w:t>2011, p.39</w:t>
      </w:r>
      <w:r>
        <w:t>.</w:t>
      </w:r>
    </w:p>
    <w:p w14:paraId="160A282E" w14:textId="77777777" w:rsidR="00D51047" w:rsidRDefault="00D51047" w:rsidP="00952162">
      <w:pPr>
        <w:pStyle w:val="Fontes"/>
      </w:pPr>
    </w:p>
    <w:p w14:paraId="1EB425E2" w14:textId="3CF33145"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w:t>
      </w:r>
      <w:r w:rsidR="00134BC2">
        <w:t>produto</w:t>
      </w:r>
      <w:r w:rsidR="003921C1">
        <w:t>.</w:t>
      </w:r>
      <w:r>
        <w:t xml:space="preserve"> </w:t>
      </w:r>
    </w:p>
    <w:p w14:paraId="001E1949" w14:textId="77777777"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14:paraId="1DBCB241" w14:textId="77777777" w:rsidR="0079448E" w:rsidRDefault="0079448E" w:rsidP="00F61F56">
      <w:pPr>
        <w:pStyle w:val="CitaoLonga"/>
      </w:pPr>
    </w:p>
    <w:p w14:paraId="6B0F2BF2" w14:textId="00055DDE" w:rsidR="00D61CB9" w:rsidRDefault="00221575" w:rsidP="00F61F56">
      <w:pPr>
        <w:pStyle w:val="CitaoLonga"/>
        <w:rPr>
          <w:noProof/>
        </w:rPr>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documentos, dados, relatórios, formulários etc), são estabelecid</w:t>
      </w:r>
      <w:r w:rsidR="00AA1F36">
        <w:t>os marcos, a qualidade é garantida e mudanças são geridas de forma apropriada</w:t>
      </w:r>
      <w:r w:rsidR="00B64DEC">
        <w:t xml:space="preserve">. </w:t>
      </w:r>
      <w:r w:rsidR="00752E3D">
        <w:rPr>
          <w:noProof/>
        </w:rPr>
        <w:t>(PRESSMAN, 2011, p. 40)</w:t>
      </w:r>
    </w:p>
    <w:p w14:paraId="68EEACE4" w14:textId="77777777" w:rsidR="00134BC2" w:rsidRDefault="00134BC2" w:rsidP="00F61F56">
      <w:pPr>
        <w:pStyle w:val="CitaoLonga"/>
      </w:pPr>
    </w:p>
    <w:p w14:paraId="4015E451" w14:textId="77777777" w:rsidR="0079448E" w:rsidRDefault="0079448E" w:rsidP="00F61F56">
      <w:pPr>
        <w:pStyle w:val="CitaoLonga"/>
      </w:pPr>
    </w:p>
    <w:p w14:paraId="22E4C594" w14:textId="77777777"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14:paraId="3D7C838D" w14:textId="77777777"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r w:rsidR="001A0EC3" w:rsidRPr="001A0EC3">
        <w:rPr>
          <w:i/>
        </w:rPr>
        <w:t>Integrated Development Environment</w:t>
      </w:r>
      <w:r w:rsidR="001A0EC3">
        <w:rPr>
          <w:i/>
        </w:rPr>
        <w:t>s</w:t>
      </w:r>
      <w:r w:rsidR="008E1C45">
        <w:t xml:space="preserve"> </w:t>
      </w:r>
      <w:r w:rsidR="00243339">
        <w:t>(IDES), etc.</w:t>
      </w:r>
    </w:p>
    <w:p w14:paraId="6CCF8852" w14:textId="77777777" w:rsidR="00D51047" w:rsidRDefault="00D51047" w:rsidP="00E61662"/>
    <w:p w14:paraId="70AD924B" w14:textId="77777777" w:rsidR="00F73317" w:rsidRDefault="00D61CB9" w:rsidP="00952162">
      <w:pPr>
        <w:pStyle w:val="Ttulo4"/>
      </w:pPr>
      <w:bookmarkStart w:id="1850" w:name="_Ref21873209"/>
      <w:bookmarkStart w:id="1851" w:name="_Toc22075279"/>
      <w:r>
        <w:t>Modelagem de processos</w:t>
      </w:r>
      <w:r w:rsidR="00F73317">
        <w:t xml:space="preserve"> </w:t>
      </w:r>
      <w:r w:rsidR="002A2A2B">
        <w:t xml:space="preserve">com o </w:t>
      </w:r>
      <w:r w:rsidR="002A2A2B" w:rsidRPr="004F6192">
        <w:rPr>
          <w:i/>
        </w:rPr>
        <w:t>Business Process Model and Notation</w:t>
      </w:r>
      <w:r w:rsidR="002A2A2B">
        <w:t xml:space="preserve"> (</w:t>
      </w:r>
      <w:r w:rsidR="00F73317">
        <w:t>BPMN)</w:t>
      </w:r>
      <w:bookmarkEnd w:id="1850"/>
      <w:bookmarkEnd w:id="1851"/>
    </w:p>
    <w:p w14:paraId="4DD245A6" w14:textId="77777777" w:rsidR="00CB3C88" w:rsidRDefault="00CB3C88" w:rsidP="00952162"/>
    <w:p w14:paraId="16C6DBA1" w14:textId="264988C1" w:rsidR="009B1B55" w:rsidRDefault="000A7001" w:rsidP="008D625B">
      <w:r>
        <w:lastRenderedPageBreak/>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ins w:id="1852" w:author="Ryan Lemos" w:date="2019-10-14T19:23:00Z">
        <w:r w:rsidR="0002745D">
          <w:t xml:space="preserve">Figura </w:t>
        </w:r>
        <w:r w:rsidR="0002745D">
          <w:rPr>
            <w:noProof/>
          </w:rPr>
          <w:t>6</w:t>
        </w:r>
      </w:ins>
      <w:del w:id="1853" w:author="Ryan Lemos" w:date="2019-10-07T11:05:00Z">
        <w:r w:rsidR="00054B21" w:rsidDel="00EA672B">
          <w:delText xml:space="preserve">Figura </w:delText>
        </w:r>
        <w:r w:rsidR="00054B21" w:rsidDel="00EA672B">
          <w:rPr>
            <w:noProof/>
          </w:rPr>
          <w:delText>7</w:delText>
        </w:r>
      </w:del>
      <w:r w:rsidR="009B1B55">
        <w:fldChar w:fldCharType="end"/>
      </w:r>
      <w:r w:rsidR="009B1B55">
        <w:t xml:space="preserve"> que representa um processo cujo objetivo seja a conclusão de um determinado curso.</w:t>
      </w:r>
    </w:p>
    <w:p w14:paraId="65E47FA9" w14:textId="77777777" w:rsidR="000A7001" w:rsidRDefault="009B1B55" w:rsidP="008D625B">
      <w:r>
        <w:t xml:space="preserve"> </w:t>
      </w:r>
    </w:p>
    <w:p w14:paraId="0A025DE0" w14:textId="11F57050" w:rsidR="009B1B55" w:rsidRDefault="009B1B55" w:rsidP="00952162">
      <w:pPr>
        <w:pStyle w:val="Legenda"/>
        <w:keepNext/>
      </w:pPr>
      <w:bookmarkStart w:id="1854" w:name="_Ref527049055"/>
      <w:bookmarkStart w:id="1855" w:name="_Toc21973939"/>
      <w:bookmarkStart w:id="1856" w:name="_Toc22075158"/>
      <w:r>
        <w:t xml:space="preserve">Figura </w:t>
      </w:r>
      <w:r w:rsidR="00B06645">
        <w:fldChar w:fldCharType="begin"/>
      </w:r>
      <w:r w:rsidR="00B06645">
        <w:instrText xml:space="preserve"> SEQ Figura \* ARABIC </w:instrText>
      </w:r>
      <w:r w:rsidR="00B06645">
        <w:fldChar w:fldCharType="separate"/>
      </w:r>
      <w:ins w:id="1857" w:author="Ryan Lemos" w:date="2019-10-15T19:47:00Z">
        <w:r w:rsidR="004800CC">
          <w:rPr>
            <w:noProof/>
          </w:rPr>
          <w:t>6</w:t>
        </w:r>
      </w:ins>
      <w:del w:id="1858" w:author="Ryan Lemos" w:date="2019-10-05T19:42:00Z">
        <w:r w:rsidR="00054B21" w:rsidDel="00D343FF">
          <w:rPr>
            <w:noProof/>
          </w:rPr>
          <w:delText>7</w:delText>
        </w:r>
      </w:del>
      <w:r w:rsidR="00B06645">
        <w:rPr>
          <w:noProof/>
        </w:rPr>
        <w:fldChar w:fldCharType="end"/>
      </w:r>
      <w:bookmarkEnd w:id="1854"/>
      <w:r>
        <w:t xml:space="preserve"> - Exemplo de processo</w:t>
      </w:r>
      <w:bookmarkEnd w:id="1855"/>
      <w:bookmarkEnd w:id="1856"/>
    </w:p>
    <w:p w14:paraId="17D807EF" w14:textId="77777777" w:rsidR="009B1B55" w:rsidRDefault="00CB768F" w:rsidP="009B1B55">
      <w:pPr>
        <w:ind w:firstLine="0"/>
        <w:jc w:val="center"/>
      </w:pPr>
      <w:r w:rsidRPr="00832539">
        <w:rPr>
          <w:noProof/>
          <w:lang w:eastAsia="pt-BR"/>
        </w:rPr>
        <w:drawing>
          <wp:inline distT="0" distB="0" distL="0" distR="0" wp14:anchorId="16D3E54A" wp14:editId="5A10138F">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14:paraId="55B52015" w14:textId="26EF5358" w:rsidR="009B1B55" w:rsidRDefault="009B1B55" w:rsidP="009B1B55">
      <w:pPr>
        <w:pStyle w:val="Fontes"/>
      </w:pPr>
      <w:r>
        <w:t>Fonte: CAMPOS, 2014, p.18</w:t>
      </w:r>
      <w:r w:rsidR="00673F0C">
        <w:t>.</w:t>
      </w:r>
    </w:p>
    <w:p w14:paraId="209CB1AE" w14:textId="77777777" w:rsidR="00D51047" w:rsidRDefault="00D51047" w:rsidP="009B1B55">
      <w:pPr>
        <w:pStyle w:val="Fontes"/>
      </w:pPr>
    </w:p>
    <w:p w14:paraId="365910D7" w14:textId="283CD219"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ins w:id="1859" w:author="Ryan Lemos" w:date="2019-10-14T19:23:00Z">
        <w:r w:rsidR="0002745D">
          <w:t xml:space="preserve">Figura </w:t>
        </w:r>
        <w:r w:rsidR="0002745D">
          <w:rPr>
            <w:noProof/>
          </w:rPr>
          <w:t>6</w:t>
        </w:r>
      </w:ins>
      <w:del w:id="1860" w:author="Ryan Lemos" w:date="2019-10-07T11:05:00Z">
        <w:r w:rsidR="00054B21" w:rsidDel="00EA672B">
          <w:delText xml:space="preserve">Figura </w:delText>
        </w:r>
        <w:r w:rsidR="00054B21" w:rsidDel="00EA672B">
          <w:rPr>
            <w:noProof/>
          </w:rPr>
          <w:delText>7</w:delText>
        </w:r>
      </w:del>
      <w:r w:rsidR="009B1B55">
        <w:fldChar w:fldCharType="end"/>
      </w:r>
      <w:r w:rsidR="009B1B55">
        <w:t xml:space="preserve">. </w:t>
      </w:r>
    </w:p>
    <w:p w14:paraId="11E7DD87" w14:textId="77777777"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Business Process Model and Notation</w:t>
      </w:r>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14:paraId="072A3A38" w14:textId="499F527D"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data objects</w:t>
      </w:r>
      <w:r w:rsidR="00C91611">
        <w:t xml:space="preserve">, </w:t>
      </w:r>
      <w:r w:rsidR="00C91611" w:rsidRPr="00952162">
        <w:rPr>
          <w:i/>
        </w:rPr>
        <w:t>pool</w:t>
      </w:r>
      <w:r w:rsidR="00C91611">
        <w:rPr>
          <w:i/>
        </w:rPr>
        <w:t>s</w:t>
      </w:r>
      <w:r w:rsidR="00C91611">
        <w:t xml:space="preserve"> e </w:t>
      </w:r>
      <w:r w:rsidR="00C91611" w:rsidRPr="00952162">
        <w:rPr>
          <w:i/>
        </w:rPr>
        <w:t>lane</w:t>
      </w:r>
      <w:r w:rsidR="00C91611">
        <w:rPr>
          <w:i/>
        </w:rPr>
        <w:t>s</w:t>
      </w:r>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w:t>
      </w:r>
      <w:r w:rsidR="00673F0C">
        <w:t xml:space="preserve">é </w:t>
      </w:r>
      <w:r w:rsidR="009F0B86">
        <w:t>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14:paraId="7A083654" w14:textId="12F66EED"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ins w:id="1861" w:author="Ryan Lemos" w:date="2019-10-14T19:23:00Z">
        <w:r w:rsidR="0002745D">
          <w:t xml:space="preserve">Figura </w:t>
        </w:r>
        <w:r w:rsidR="0002745D">
          <w:rPr>
            <w:noProof/>
          </w:rPr>
          <w:t>7</w:t>
        </w:r>
      </w:ins>
      <w:del w:id="1862" w:author="Ryan Lemos" w:date="2019-10-07T11:05:00Z">
        <w:r w:rsidR="00054B21" w:rsidDel="00EA672B">
          <w:delText xml:space="preserve">Figura </w:delText>
        </w:r>
        <w:r w:rsidR="00054B21" w:rsidDel="00EA672B">
          <w:rPr>
            <w:noProof/>
          </w:rPr>
          <w:delText>8</w:delText>
        </w:r>
      </w:del>
      <w:r>
        <w:fldChar w:fldCharType="end"/>
      </w:r>
      <w:r>
        <w:t>, que relata um processo de compra de um determinado item.</w:t>
      </w:r>
    </w:p>
    <w:p w14:paraId="2819395E" w14:textId="77777777" w:rsidR="00C91611" w:rsidRDefault="00C91611" w:rsidP="009B1B55"/>
    <w:p w14:paraId="6ABA8092" w14:textId="77994522" w:rsidR="00C91611" w:rsidRDefault="00C91611" w:rsidP="00952162">
      <w:pPr>
        <w:pStyle w:val="Legenda"/>
        <w:keepNext/>
      </w:pPr>
      <w:bookmarkStart w:id="1863" w:name="_Ref527053242"/>
      <w:bookmarkStart w:id="1864" w:name="_Toc21973940"/>
      <w:bookmarkStart w:id="1865" w:name="_Toc22075159"/>
      <w:r>
        <w:lastRenderedPageBreak/>
        <w:t xml:space="preserve">Figura </w:t>
      </w:r>
      <w:r w:rsidR="00B06645">
        <w:fldChar w:fldCharType="begin"/>
      </w:r>
      <w:r w:rsidR="00B06645">
        <w:instrText xml:space="preserve"> SEQ Figura \* ARABIC </w:instrText>
      </w:r>
      <w:r w:rsidR="00B06645">
        <w:fldChar w:fldCharType="separate"/>
      </w:r>
      <w:ins w:id="1866" w:author="Ryan Lemos" w:date="2019-10-15T19:47:00Z">
        <w:r w:rsidR="004800CC">
          <w:rPr>
            <w:noProof/>
          </w:rPr>
          <w:t>7</w:t>
        </w:r>
      </w:ins>
      <w:del w:id="1867" w:author="Ryan Lemos" w:date="2019-10-05T19:42:00Z">
        <w:r w:rsidR="00054B21" w:rsidDel="00D343FF">
          <w:rPr>
            <w:noProof/>
          </w:rPr>
          <w:delText>8</w:delText>
        </w:r>
      </w:del>
      <w:r w:rsidR="00B06645">
        <w:rPr>
          <w:noProof/>
        </w:rPr>
        <w:fldChar w:fldCharType="end"/>
      </w:r>
      <w:bookmarkEnd w:id="1863"/>
      <w:r>
        <w:t xml:space="preserve"> – Exemplo de conectores em um processo de compra</w:t>
      </w:r>
      <w:bookmarkEnd w:id="1864"/>
      <w:bookmarkEnd w:id="1865"/>
    </w:p>
    <w:p w14:paraId="0FE34E70" w14:textId="77777777" w:rsidR="00C91611" w:rsidRDefault="00CB768F" w:rsidP="00C91611">
      <w:pPr>
        <w:ind w:firstLine="0"/>
        <w:jc w:val="center"/>
      </w:pPr>
      <w:r w:rsidRPr="00832539">
        <w:rPr>
          <w:noProof/>
          <w:lang w:eastAsia="pt-BR"/>
        </w:rPr>
        <w:drawing>
          <wp:inline distT="0" distB="0" distL="0" distR="0" wp14:anchorId="35CB4053" wp14:editId="516F6ECB">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14:paraId="1E44D9A9" w14:textId="77777777" w:rsidR="00C91611" w:rsidRDefault="00C91611" w:rsidP="00C91611">
      <w:pPr>
        <w:pStyle w:val="Fontes"/>
      </w:pPr>
      <w:r w:rsidRPr="00C91611">
        <w:t>Fonte: CAMPOS, 2014, p. 53.</w:t>
      </w:r>
    </w:p>
    <w:p w14:paraId="525ED9FF" w14:textId="77777777" w:rsidR="00C91611" w:rsidRDefault="00C91611" w:rsidP="00C91611">
      <w:pPr>
        <w:pStyle w:val="Fontes"/>
      </w:pPr>
    </w:p>
    <w:p w14:paraId="1BDDEEEB" w14:textId="78759980"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w:t>
      </w:r>
      <w:r w:rsidR="00673F0C">
        <w:t xml:space="preserve">disposto </w:t>
      </w:r>
      <w:r w:rsidR="000C5598">
        <w:t xml:space="preserve">na </w:t>
      </w:r>
      <w:r w:rsidR="000C5598">
        <w:fldChar w:fldCharType="begin"/>
      </w:r>
      <w:r w:rsidR="000C5598">
        <w:instrText xml:space="preserve"> REF _Ref527053785 \h </w:instrText>
      </w:r>
      <w:r w:rsidR="000C5598">
        <w:fldChar w:fldCharType="separate"/>
      </w:r>
      <w:ins w:id="1868" w:author="Ryan Lemos" w:date="2019-10-14T19:23:00Z">
        <w:r w:rsidR="0002745D">
          <w:t xml:space="preserve">Figura </w:t>
        </w:r>
        <w:r w:rsidR="0002745D">
          <w:rPr>
            <w:noProof/>
          </w:rPr>
          <w:t>8</w:t>
        </w:r>
      </w:ins>
      <w:del w:id="1869" w:author="Ryan Lemos" w:date="2019-10-07T11:05:00Z">
        <w:r w:rsidR="00054B21" w:rsidDel="00EA672B">
          <w:delText xml:space="preserve">Figura </w:delText>
        </w:r>
        <w:r w:rsidR="00054B21" w:rsidDel="00EA672B">
          <w:rPr>
            <w:noProof/>
          </w:rPr>
          <w:delText>9</w:delText>
        </w:r>
      </w:del>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ins w:id="1870" w:author="Ryan Lemos" w:date="2019-10-14T19:23:00Z">
        <w:r w:rsidR="0002745D">
          <w:t xml:space="preserve">Figura </w:t>
        </w:r>
        <w:r w:rsidR="0002745D">
          <w:rPr>
            <w:noProof/>
          </w:rPr>
          <w:t>8</w:t>
        </w:r>
      </w:ins>
      <w:del w:id="1871" w:author="Ryan Lemos" w:date="2019-10-07T11:05:00Z">
        <w:r w:rsidR="00054B21" w:rsidDel="00EA672B">
          <w:delText xml:space="preserve">Figura </w:delText>
        </w:r>
        <w:r w:rsidR="00054B21" w:rsidDel="00EA672B">
          <w:rPr>
            <w:noProof/>
          </w:rPr>
          <w:delText>9</w:delText>
        </w:r>
      </w:del>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w:t>
      </w:r>
    </w:p>
    <w:p w14:paraId="2C237AB3" w14:textId="77777777" w:rsidR="000C5598" w:rsidRDefault="000C5598" w:rsidP="00C91611">
      <w:r>
        <w:t xml:space="preserve"> </w:t>
      </w:r>
    </w:p>
    <w:p w14:paraId="6826E9E2" w14:textId="79207BB4" w:rsidR="000C5598" w:rsidRDefault="000C5598" w:rsidP="00952162">
      <w:pPr>
        <w:pStyle w:val="Legenda"/>
        <w:keepNext/>
      </w:pPr>
      <w:bookmarkStart w:id="1872" w:name="_Ref527053785"/>
      <w:bookmarkStart w:id="1873" w:name="_Toc21973941"/>
      <w:bookmarkStart w:id="1874" w:name="_Toc22075160"/>
      <w:r>
        <w:t xml:space="preserve">Figura </w:t>
      </w:r>
      <w:r w:rsidR="00B06645">
        <w:fldChar w:fldCharType="begin"/>
      </w:r>
      <w:r w:rsidR="00B06645">
        <w:instrText xml:space="preserve"> SEQ Figura \* ARABIC </w:instrText>
      </w:r>
      <w:r w:rsidR="00B06645">
        <w:fldChar w:fldCharType="separate"/>
      </w:r>
      <w:ins w:id="1875" w:author="Ryan Lemos" w:date="2019-10-15T19:47:00Z">
        <w:r w:rsidR="004800CC">
          <w:rPr>
            <w:noProof/>
          </w:rPr>
          <w:t>8</w:t>
        </w:r>
      </w:ins>
      <w:del w:id="1876" w:author="Ryan Lemos" w:date="2019-10-05T19:42:00Z">
        <w:r w:rsidR="00054B21" w:rsidDel="00D343FF">
          <w:rPr>
            <w:noProof/>
          </w:rPr>
          <w:delText>9</w:delText>
        </w:r>
      </w:del>
      <w:r w:rsidR="00B06645">
        <w:rPr>
          <w:noProof/>
        </w:rPr>
        <w:fldChar w:fldCharType="end"/>
      </w:r>
      <w:bookmarkEnd w:id="1872"/>
      <w:r>
        <w:t xml:space="preserve"> - Exemplo de </w:t>
      </w:r>
      <w:r w:rsidRPr="00952162">
        <w:rPr>
          <w:i/>
        </w:rPr>
        <w:t>gateway</w:t>
      </w:r>
      <w:r>
        <w:t xml:space="preserve"> em um processo de compra</w:t>
      </w:r>
      <w:bookmarkEnd w:id="1873"/>
      <w:bookmarkEnd w:id="1874"/>
    </w:p>
    <w:p w14:paraId="37E78088" w14:textId="77777777" w:rsidR="00C91611" w:rsidRDefault="00CB768F" w:rsidP="000C5598">
      <w:pPr>
        <w:ind w:firstLine="0"/>
        <w:jc w:val="center"/>
      </w:pPr>
      <w:r w:rsidRPr="00832539">
        <w:rPr>
          <w:noProof/>
          <w:lang w:eastAsia="pt-BR"/>
        </w:rPr>
        <w:drawing>
          <wp:inline distT="0" distB="0" distL="0" distR="0" wp14:anchorId="3AFA35E4" wp14:editId="2BF244FF">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14:paraId="473ABDCB" w14:textId="77777777" w:rsidR="000C5598" w:rsidRDefault="000C5598" w:rsidP="000C5598">
      <w:pPr>
        <w:pStyle w:val="Fontes"/>
      </w:pPr>
      <w:r w:rsidRPr="00C91611">
        <w:t>Fonte: CAMPOS, 2014, p. 5</w:t>
      </w:r>
      <w:r>
        <w:t>4</w:t>
      </w:r>
      <w:r w:rsidRPr="00C91611">
        <w:t>.</w:t>
      </w:r>
    </w:p>
    <w:p w14:paraId="338FED2A" w14:textId="77777777" w:rsidR="00B51C84" w:rsidRDefault="00B51C84" w:rsidP="000C5598">
      <w:pPr>
        <w:pStyle w:val="Fontes"/>
      </w:pPr>
    </w:p>
    <w:p w14:paraId="338A249F" w14:textId="6E225078"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A representação gráfica dos eventos é feita por meio de círculos. Os círculos com a borda espessa indicam o fim de um processo. Enquanto os círculos que t</w:t>
      </w:r>
      <w:r w:rsidR="00DF726D">
        <w:t>ê</w:t>
      </w:r>
      <w:r w:rsidR="00442213">
        <w:t xml:space="preserv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ins w:id="1877" w:author="Ryan Lemos" w:date="2019-10-14T19:23:00Z">
        <w:r w:rsidR="0002745D">
          <w:t xml:space="preserve">Figura </w:t>
        </w:r>
        <w:r w:rsidR="0002745D">
          <w:rPr>
            <w:noProof/>
          </w:rPr>
          <w:t>9</w:t>
        </w:r>
      </w:ins>
      <w:del w:id="1878" w:author="Ryan Lemos" w:date="2019-10-07T11:05:00Z">
        <w:r w:rsidR="00054B21" w:rsidDel="00EA672B">
          <w:delText xml:space="preserve">Figura </w:delText>
        </w:r>
        <w:r w:rsidR="00054B21" w:rsidDel="00EA672B">
          <w:rPr>
            <w:noProof/>
          </w:rPr>
          <w:delText>10</w:delText>
        </w:r>
      </w:del>
      <w:r w:rsidR="00442213">
        <w:fldChar w:fldCharType="end"/>
      </w:r>
      <w:r w:rsidR="00442213">
        <w:t xml:space="preserve">. </w:t>
      </w:r>
    </w:p>
    <w:p w14:paraId="55ABC2B9" w14:textId="77777777" w:rsidR="00442213" w:rsidRDefault="00442213" w:rsidP="00B51C84"/>
    <w:p w14:paraId="395A20AE" w14:textId="2DBE4C8B" w:rsidR="00442213" w:rsidRDefault="00442213" w:rsidP="00952162">
      <w:pPr>
        <w:pStyle w:val="Legenda"/>
        <w:keepNext/>
      </w:pPr>
      <w:bookmarkStart w:id="1879" w:name="_Ref527057497"/>
      <w:bookmarkStart w:id="1880" w:name="_Toc21973942"/>
      <w:bookmarkStart w:id="1881" w:name="_Toc22075161"/>
      <w:r>
        <w:t xml:space="preserve">Figura </w:t>
      </w:r>
      <w:r w:rsidR="00B06645">
        <w:fldChar w:fldCharType="begin"/>
      </w:r>
      <w:r w:rsidR="00B06645">
        <w:instrText xml:space="preserve"> SEQ Figura \* ARABIC </w:instrText>
      </w:r>
      <w:r w:rsidR="00B06645">
        <w:fldChar w:fldCharType="separate"/>
      </w:r>
      <w:ins w:id="1882" w:author="Ryan Lemos" w:date="2019-10-15T19:47:00Z">
        <w:r w:rsidR="004800CC">
          <w:rPr>
            <w:noProof/>
          </w:rPr>
          <w:t>9</w:t>
        </w:r>
      </w:ins>
      <w:del w:id="1883" w:author="Ryan Lemos" w:date="2019-10-05T19:42:00Z">
        <w:r w:rsidR="00054B21" w:rsidDel="00D343FF">
          <w:rPr>
            <w:noProof/>
          </w:rPr>
          <w:delText>10</w:delText>
        </w:r>
      </w:del>
      <w:r w:rsidR="00B06645">
        <w:rPr>
          <w:noProof/>
        </w:rPr>
        <w:fldChar w:fldCharType="end"/>
      </w:r>
      <w:bookmarkEnd w:id="1879"/>
      <w:r>
        <w:t xml:space="preserve"> - Exemplo de utilização de eventos em um processo de compra</w:t>
      </w:r>
      <w:bookmarkEnd w:id="1880"/>
      <w:bookmarkEnd w:id="1881"/>
    </w:p>
    <w:p w14:paraId="51A47526" w14:textId="77777777" w:rsidR="00442213" w:rsidRDefault="00CB768F" w:rsidP="00442213">
      <w:pPr>
        <w:ind w:firstLine="0"/>
        <w:jc w:val="center"/>
      </w:pPr>
      <w:r w:rsidRPr="00832539">
        <w:rPr>
          <w:noProof/>
          <w:lang w:eastAsia="pt-BR"/>
        </w:rPr>
        <w:drawing>
          <wp:inline distT="0" distB="0" distL="0" distR="0" wp14:anchorId="084DA3F6" wp14:editId="63183C16">
            <wp:extent cx="3065752" cy="2468880"/>
            <wp:effectExtent l="0" t="0" r="1905" b="762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72635" cy="2474423"/>
                    </a:xfrm>
                    <a:prstGeom prst="rect">
                      <a:avLst/>
                    </a:prstGeom>
                    <a:noFill/>
                    <a:ln>
                      <a:noFill/>
                    </a:ln>
                  </pic:spPr>
                </pic:pic>
              </a:graphicData>
            </a:graphic>
          </wp:inline>
        </w:drawing>
      </w:r>
    </w:p>
    <w:p w14:paraId="001EF1F7" w14:textId="795775CC" w:rsidR="00E33640" w:rsidRDefault="00442213" w:rsidP="00442213">
      <w:pPr>
        <w:pStyle w:val="Fontes"/>
      </w:pPr>
      <w:r w:rsidRPr="00C91611">
        <w:t>Fonte: CAMPOS, 2014, p. 5</w:t>
      </w:r>
      <w:r>
        <w:t>6</w:t>
      </w:r>
      <w:r w:rsidRPr="00C91611">
        <w:t>.</w:t>
      </w:r>
    </w:p>
    <w:p w14:paraId="4743A737" w14:textId="77777777" w:rsidR="00202093" w:rsidRDefault="00202093" w:rsidP="00596E44">
      <w:pPr>
        <w:pStyle w:val="Fontes"/>
      </w:pPr>
    </w:p>
    <w:p w14:paraId="0972C140" w14:textId="77777777" w:rsidR="000337A3" w:rsidRDefault="009F0B86" w:rsidP="009E0F65">
      <w:r>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14:paraId="126C66AE" w14:textId="6984FBC2" w:rsidR="000337A3" w:rsidRDefault="000337A3" w:rsidP="009E0F65">
      <w:r w:rsidRPr="00952162">
        <w:rPr>
          <w:i/>
        </w:rPr>
        <w:t>Lanes</w:t>
      </w:r>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ins w:id="1884" w:author="Ryan Lemos" w:date="2019-10-14T19:23:00Z">
        <w:r w:rsidR="0002745D">
          <w:t xml:space="preserve">Figura </w:t>
        </w:r>
        <w:r w:rsidR="0002745D">
          <w:rPr>
            <w:noProof/>
          </w:rPr>
          <w:t>10</w:t>
        </w:r>
      </w:ins>
      <w:del w:id="1885" w:author="Ryan Lemos" w:date="2019-10-07T11:05:00Z">
        <w:r w:rsidR="00054B21" w:rsidDel="00EA672B">
          <w:delText xml:space="preserve">Figura </w:delText>
        </w:r>
        <w:r w:rsidR="00054B21" w:rsidDel="00EA672B">
          <w:rPr>
            <w:noProof/>
          </w:rPr>
          <w:delText>11</w:delText>
        </w:r>
      </w:del>
      <w:r>
        <w:fldChar w:fldCharType="end"/>
      </w:r>
      <w:r>
        <w:t xml:space="preserve">. </w:t>
      </w:r>
    </w:p>
    <w:p w14:paraId="63ABDE0D" w14:textId="77777777" w:rsidR="00E33640" w:rsidRDefault="00E33640" w:rsidP="009E0F65"/>
    <w:p w14:paraId="53728571" w14:textId="2B242D8C" w:rsidR="000337A3" w:rsidRDefault="000337A3" w:rsidP="00952162">
      <w:pPr>
        <w:pStyle w:val="Legenda"/>
        <w:keepNext/>
      </w:pPr>
      <w:bookmarkStart w:id="1886" w:name="_Ref527059135"/>
      <w:bookmarkStart w:id="1887" w:name="_Toc21973943"/>
      <w:bookmarkStart w:id="1888" w:name="_Toc22075162"/>
      <w:r>
        <w:lastRenderedPageBreak/>
        <w:t xml:space="preserve">Figura </w:t>
      </w:r>
      <w:r w:rsidR="00B06645">
        <w:fldChar w:fldCharType="begin"/>
      </w:r>
      <w:r w:rsidR="00B06645">
        <w:instrText xml:space="preserve"> SEQ Figura \* ARABIC </w:instrText>
      </w:r>
      <w:r w:rsidR="00B06645">
        <w:fldChar w:fldCharType="separate"/>
      </w:r>
      <w:ins w:id="1889" w:author="Ryan Lemos" w:date="2019-10-15T19:47:00Z">
        <w:r w:rsidR="004800CC">
          <w:rPr>
            <w:noProof/>
          </w:rPr>
          <w:t>10</w:t>
        </w:r>
      </w:ins>
      <w:del w:id="1890" w:author="Ryan Lemos" w:date="2019-10-05T19:42:00Z">
        <w:r w:rsidR="00054B21" w:rsidDel="00D343FF">
          <w:rPr>
            <w:noProof/>
          </w:rPr>
          <w:delText>11</w:delText>
        </w:r>
      </w:del>
      <w:r w:rsidR="00B06645">
        <w:rPr>
          <w:noProof/>
        </w:rPr>
        <w:fldChar w:fldCharType="end"/>
      </w:r>
      <w:bookmarkEnd w:id="1886"/>
      <w:r>
        <w:t xml:space="preserve"> - Exemplo de utilização de piscinas e raias em um processo de compra</w:t>
      </w:r>
      <w:bookmarkEnd w:id="1887"/>
      <w:bookmarkEnd w:id="1888"/>
    </w:p>
    <w:p w14:paraId="6B762F64" w14:textId="77777777" w:rsidR="00442213" w:rsidRDefault="00CB768F" w:rsidP="000337A3">
      <w:pPr>
        <w:ind w:firstLine="0"/>
        <w:jc w:val="center"/>
      </w:pPr>
      <w:r w:rsidRPr="00832539">
        <w:rPr>
          <w:noProof/>
          <w:lang w:eastAsia="pt-BR"/>
        </w:rPr>
        <w:drawing>
          <wp:inline distT="0" distB="0" distL="0" distR="0" wp14:anchorId="3171AE28" wp14:editId="35F3A42C">
            <wp:extent cx="4168140" cy="3348707"/>
            <wp:effectExtent l="0" t="0" r="3810" b="4445"/>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87837" cy="3364532"/>
                    </a:xfrm>
                    <a:prstGeom prst="rect">
                      <a:avLst/>
                    </a:prstGeom>
                    <a:noFill/>
                    <a:ln>
                      <a:noFill/>
                    </a:ln>
                  </pic:spPr>
                </pic:pic>
              </a:graphicData>
            </a:graphic>
          </wp:inline>
        </w:drawing>
      </w:r>
    </w:p>
    <w:p w14:paraId="30050C62" w14:textId="77777777" w:rsidR="000337A3" w:rsidRDefault="000337A3" w:rsidP="000337A3">
      <w:pPr>
        <w:pStyle w:val="Fontes"/>
      </w:pPr>
      <w:r w:rsidRPr="00C91611">
        <w:t>Fonte: CAMPOS, 2014, p. 5</w:t>
      </w:r>
      <w:r>
        <w:t>9</w:t>
      </w:r>
      <w:r w:rsidRPr="00C91611">
        <w:t>.</w:t>
      </w:r>
    </w:p>
    <w:p w14:paraId="4B420AA1" w14:textId="77777777" w:rsidR="00D21BE3" w:rsidRDefault="00D21BE3" w:rsidP="003825BD">
      <w:pPr>
        <w:ind w:firstLine="0"/>
      </w:pPr>
    </w:p>
    <w:p w14:paraId="3F9EAF82" w14:textId="77777777" w:rsidR="00393E6F" w:rsidRDefault="00393E6F" w:rsidP="00393E6F">
      <w:pPr>
        <w:pStyle w:val="Ttulo4"/>
      </w:pPr>
      <w:bookmarkStart w:id="1891" w:name="_Ref528268444"/>
      <w:bookmarkStart w:id="1892" w:name="_Toc22075280"/>
      <w:r>
        <w:t xml:space="preserve">Metodologia </w:t>
      </w:r>
      <w:r w:rsidR="00DD30FE">
        <w:t>Ágil</w:t>
      </w:r>
      <w:bookmarkEnd w:id="1891"/>
      <w:bookmarkEnd w:id="1892"/>
    </w:p>
    <w:p w14:paraId="45BFF314" w14:textId="77777777" w:rsidR="00A82B12" w:rsidRDefault="00A82B12" w:rsidP="00A82B12"/>
    <w:p w14:paraId="6FDD32D6" w14:textId="284AF1C7"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(HIRAMA, 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e esteja completamente terminado. Ao final de todas as iterações tem-se o sistema 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ins w:id="1893" w:author="Ryan Lemos" w:date="2019-10-14T19:23:00Z">
        <w:r w:rsidR="0002745D">
          <w:t xml:space="preserve">Figura </w:t>
        </w:r>
        <w:r w:rsidR="0002745D">
          <w:rPr>
            <w:noProof/>
          </w:rPr>
          <w:t>11</w:t>
        </w:r>
      </w:ins>
      <w:del w:id="1894" w:author="Ryan Lemos" w:date="2019-10-07T11:05:00Z">
        <w:r w:rsidR="00054B21" w:rsidDel="00EA672B">
          <w:delText xml:space="preserve">Figura </w:delText>
        </w:r>
        <w:r w:rsidR="00054B21" w:rsidDel="00EA672B">
          <w:rPr>
            <w:noProof/>
          </w:rPr>
          <w:delText>12</w:delText>
        </w:r>
      </w:del>
      <w:r w:rsidR="008B3673">
        <w:fldChar w:fldCharType="end"/>
      </w:r>
      <w:r w:rsidR="008B3673">
        <w:t xml:space="preserve"> demonstra um exemplo de representação do modelo iterativo ou espiral.</w:t>
      </w:r>
    </w:p>
    <w:p w14:paraId="13F41D27" w14:textId="77777777" w:rsidR="00A82B12" w:rsidRPr="00D069A7" w:rsidRDefault="00D069A7" w:rsidP="00952162">
      <w:pPr>
        <w:pStyle w:val="Fontes"/>
      </w:pPr>
      <w:r>
        <w:t xml:space="preserve"> </w:t>
      </w:r>
    </w:p>
    <w:p w14:paraId="170F19BE" w14:textId="3029850A" w:rsidR="00D069A7" w:rsidRDefault="00D069A7" w:rsidP="00952162">
      <w:pPr>
        <w:pStyle w:val="Legenda"/>
        <w:keepNext/>
      </w:pPr>
      <w:bookmarkStart w:id="1895" w:name="_Ref526797528"/>
      <w:bookmarkStart w:id="1896" w:name="_Toc21973944"/>
      <w:bookmarkStart w:id="1897" w:name="_Toc22075163"/>
      <w:r>
        <w:lastRenderedPageBreak/>
        <w:t xml:space="preserve">Figura </w:t>
      </w:r>
      <w:r w:rsidR="00B06645">
        <w:fldChar w:fldCharType="begin"/>
      </w:r>
      <w:r w:rsidR="00B06645">
        <w:instrText xml:space="preserve"> SEQ Figura \* ARABIC </w:instrText>
      </w:r>
      <w:r w:rsidR="00B06645">
        <w:fldChar w:fldCharType="separate"/>
      </w:r>
      <w:ins w:id="1898" w:author="Ryan Lemos" w:date="2019-10-15T19:47:00Z">
        <w:r w:rsidR="004800CC">
          <w:rPr>
            <w:noProof/>
          </w:rPr>
          <w:t>11</w:t>
        </w:r>
      </w:ins>
      <w:del w:id="1899" w:author="Ryan Lemos" w:date="2019-10-05T19:42:00Z">
        <w:r w:rsidR="00054B21" w:rsidDel="00D343FF">
          <w:rPr>
            <w:noProof/>
          </w:rPr>
          <w:delText>12</w:delText>
        </w:r>
      </w:del>
      <w:r w:rsidR="00B06645">
        <w:rPr>
          <w:noProof/>
        </w:rPr>
        <w:fldChar w:fldCharType="end"/>
      </w:r>
      <w:bookmarkEnd w:id="1895"/>
      <w:r>
        <w:t xml:space="preserve"> - Modelo em espiral</w:t>
      </w:r>
      <w:bookmarkEnd w:id="1896"/>
      <w:bookmarkEnd w:id="1897"/>
    </w:p>
    <w:p w14:paraId="395B46D2" w14:textId="77777777" w:rsidR="00D45E2C" w:rsidRDefault="00CB768F" w:rsidP="00952162">
      <w:pPr>
        <w:pStyle w:val="Fontes"/>
      </w:pPr>
      <w:r w:rsidRPr="00832539">
        <w:rPr>
          <w:noProof/>
          <w:lang w:eastAsia="pt-BR"/>
        </w:rPr>
        <w:drawing>
          <wp:inline distT="0" distB="0" distL="0" distR="0" wp14:anchorId="4D429520" wp14:editId="296DE0CF">
            <wp:extent cx="3158490" cy="1730863"/>
            <wp:effectExtent l="133350" t="114300" r="118110" b="1555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8"/>
                    <a:stretch>
                      <a:fillRect/>
                    </a:stretch>
                  </pic:blipFill>
                  <pic:spPr>
                    <a:xfrm>
                      <a:off x="0" y="0"/>
                      <a:ext cx="3169927" cy="1737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B8B3FC" w14:textId="77777777" w:rsidR="00D069A7" w:rsidRDefault="00D069A7" w:rsidP="00D069A7">
      <w:pPr>
        <w:pStyle w:val="Fontes"/>
      </w:pPr>
      <w:r>
        <w:t>Fonte: HIRAMA, 2011</w:t>
      </w:r>
      <w:r w:rsidR="00BB25A9">
        <w:t>, p39</w:t>
      </w:r>
      <w:r>
        <w:t>.</w:t>
      </w:r>
    </w:p>
    <w:p w14:paraId="31DDD89D" w14:textId="77777777" w:rsidR="009E65CE" w:rsidRPr="00050E1D" w:rsidRDefault="009E65CE" w:rsidP="00952162">
      <w:pPr>
        <w:pStyle w:val="Fontes"/>
      </w:pPr>
    </w:p>
    <w:p w14:paraId="26CBC180" w14:textId="13DBEAAA"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02745D">
        <w:t>2.2.3.3</w:t>
      </w:r>
      <w:r w:rsidR="001A0EE2">
        <w:fldChar w:fldCharType="end"/>
      </w:r>
      <w:r>
        <w:t>, e</w:t>
      </w:r>
      <w:del w:id="1900" w:author="Ryan Lemos" w:date="2019-10-05T18:37:00Z">
        <w:r w:rsidDel="006C22F5">
          <w:delText xml:space="preserve"> </w:delText>
        </w:r>
      </w:del>
      <w:ins w:id="1901" w:author="Ryan Lemos" w:date="2019-10-05T18:37:00Z">
        <w:r w:rsidR="006C22F5">
          <w:t xml:space="preserve"> </w:t>
        </w:r>
      </w:ins>
      <w:r>
        <w:t>utilizado n</w:t>
      </w:r>
      <w:del w:id="1902" w:author="Ryan Lemos" w:date="2019-10-05T18:37:00Z">
        <w:r w:rsidDel="006C22F5">
          <w:delText>o de</w:delText>
        </w:r>
        <w:r w:rsidR="001A0EE2" w:rsidDel="006C22F5">
          <w:delText>correr deste</w:delText>
        </w:r>
      </w:del>
      <w:ins w:id="1903" w:author="Ryan Lemos" w:date="2019-10-05T18:37:00Z">
        <w:r w:rsidR="006C22F5">
          <w:t>este</w:t>
        </w:r>
      </w:ins>
      <w:r w:rsidR="001A0EE2">
        <w:t xml:space="preserve"> trabalho</w:t>
      </w:r>
      <w:r>
        <w:t>, é um exemplo de uma metodologia ágil</w:t>
      </w:r>
      <w:r w:rsidR="008960DB">
        <w:t>.</w:t>
      </w:r>
    </w:p>
    <w:p w14:paraId="71CB0365" w14:textId="77777777" w:rsidR="003825BD" w:rsidRDefault="003825BD" w:rsidP="003825BD"/>
    <w:p w14:paraId="144E26DD" w14:textId="77777777" w:rsidR="00393E6F" w:rsidRDefault="00393E6F" w:rsidP="00952162">
      <w:pPr>
        <w:pStyle w:val="Ttulo4"/>
      </w:pPr>
      <w:bookmarkStart w:id="1904" w:name="_Ref527668666"/>
      <w:bookmarkStart w:id="1905" w:name="_Toc22075281"/>
      <w:r w:rsidRPr="00952162">
        <w:rPr>
          <w:i/>
        </w:rPr>
        <w:t>Extreme Programming</w:t>
      </w:r>
      <w:r w:rsidR="00B26489">
        <w:t xml:space="preserve"> </w:t>
      </w:r>
      <w:r>
        <w:t>(XP)</w:t>
      </w:r>
      <w:bookmarkEnd w:id="1904"/>
      <w:bookmarkEnd w:id="1905"/>
    </w:p>
    <w:p w14:paraId="1535B8CA" w14:textId="77777777" w:rsidR="00393E6F" w:rsidRPr="008D625B" w:rsidRDefault="00393E6F" w:rsidP="00393E6F"/>
    <w:p w14:paraId="48FEE251" w14:textId="20175A05" w:rsidR="00176D82" w:rsidRDefault="009B3841" w:rsidP="00393E6F">
      <w:r>
        <w:t xml:space="preserve">O </w:t>
      </w:r>
      <w:r w:rsidRPr="00952162">
        <w:rPr>
          <w:i/>
        </w:rPr>
        <w:t>Extreme Programming</w:t>
      </w:r>
      <w:r>
        <w:rPr>
          <w:i/>
        </w:rPr>
        <w:t xml:space="preserve"> </w:t>
      </w:r>
      <w:r>
        <w:t xml:space="preserve">(XP), se trata de uma metodologia de desenvolvimento ágil, que busca aliar agilidade no desenvolvimento, com qualidade no produto.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ins w:id="1906" w:author="Ryan Lemos" w:date="2019-10-13T12:34:00Z">
        <w:r w:rsidR="00F4093A">
          <w:rPr>
            <w:noProof/>
          </w:rPr>
          <w:t>(HIRAMA, 2011)</w:t>
        </w:r>
      </w:ins>
      <w:del w:id="1907" w:author="Ryan Lemos" w:date="2019-10-13T12:34:00Z">
        <w:r w:rsidR="00752E3D" w:rsidDel="00F4093A">
          <w:rPr>
            <w:noProof/>
          </w:rPr>
          <w:delText>(TELES, 2014)</w:delText>
        </w:r>
      </w:del>
      <w:r w:rsidR="00A2626E">
        <w:t>.</w:t>
      </w:r>
    </w:p>
    <w:p w14:paraId="753D1B75" w14:textId="77777777"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14:paraId="44535622" w14:textId="1E710F11" w:rsidR="007423D5" w:rsidRDefault="00A2626E" w:rsidP="00393E6F">
      <w:r>
        <w:lastRenderedPageBreak/>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del w:id="1908" w:author="Ryan Lemos" w:date="2019-10-13T12:34:00Z">
        <w:r w:rsidR="00752E3D" w:rsidDel="00F4093A">
          <w:rPr>
            <w:noProof/>
          </w:rPr>
          <w:delText xml:space="preserve"> (TELES, 2014)</w:delText>
        </w:r>
      </w:del>
      <w:r w:rsidR="00176D82">
        <w:t xml:space="preserve">. A diferença de se ter um contato frente a frente, para uma documentação escrita, é que a documentação não exprime emoções ou sentimentos, já na comunicação direta a linguagem corporal toma forma, e o sentimento é </w:t>
      </w:r>
      <w:r w:rsidR="00753186">
        <w:t>expresso</w:t>
      </w:r>
      <w:r w:rsidR="00176D82">
        <w:t xml:space="preserve"> de maneira mais eficaz</w:t>
      </w:r>
      <w:r w:rsidR="001A0EE2">
        <w:t xml:space="preserve"> </w:t>
      </w:r>
      <w:del w:id="1909" w:author="Ryan Lemos" w:date="2019-10-13T12:35:00Z">
        <w:r w:rsidR="001A0EE2" w:rsidDel="00F4093A">
          <w:delText>como afirma Teles</w:delText>
        </w:r>
        <w:r w:rsidR="00176D82" w:rsidDel="00F4093A">
          <w:delText xml:space="preserve"> </w:delText>
        </w:r>
      </w:del>
      <w:r w:rsidR="00752E3D">
        <w:rPr>
          <w:noProof/>
        </w:rPr>
        <w:t>(</w:t>
      </w:r>
      <w:ins w:id="1910" w:author="Ryan Lemos" w:date="2019-10-13T12:35:00Z">
        <w:r w:rsidR="00F4093A">
          <w:rPr>
            <w:noProof/>
          </w:rPr>
          <w:t xml:space="preserve">TELES, </w:t>
        </w:r>
      </w:ins>
      <w:r w:rsidR="00752E3D">
        <w:rPr>
          <w:noProof/>
        </w:rPr>
        <w:t>2014)</w:t>
      </w:r>
      <w:r w:rsidR="00176D82">
        <w:t>.</w:t>
      </w:r>
      <w:r w:rsidR="00412250">
        <w:t xml:space="preserve"> </w:t>
      </w:r>
    </w:p>
    <w:p w14:paraId="704F1B06" w14:textId="4E733F61" w:rsidR="0043034B" w:rsidRDefault="00412250" w:rsidP="00393E6F">
      <w:r>
        <w:t>A simplicidade consiste em desenvolver código o mais simples possível, somente resolvendo o necessário para o cliente</w:t>
      </w:r>
      <w:r w:rsidR="007423D5">
        <w:t xml:space="preserve"> </w:t>
      </w:r>
      <w:r w:rsidR="00C16820">
        <w:t>e</w:t>
      </w:r>
      <w:r w:rsidR="001A0EE2">
        <w:t xml:space="preserve"> i</w:t>
      </w:r>
      <w:r>
        <w:t>sso se dá, pois, um código mais simples tende a ser mais fácil de ser alterado em caso de necessidade de alteração</w:t>
      </w:r>
      <w:ins w:id="1911" w:author="Ryan Lemos" w:date="2019-10-13T12:35:00Z">
        <w:r w:rsidR="00F4093A">
          <w:t xml:space="preserve"> (HIRAMA</w:t>
        </w:r>
      </w:ins>
      <w:ins w:id="1912" w:author="Ryan Lemos" w:date="2019-10-13T12:36:00Z">
        <w:r w:rsidR="00F4093A">
          <w:t>, 2011)</w:t>
        </w:r>
      </w:ins>
      <w:del w:id="1913" w:author="Ryan Lemos" w:date="2019-10-13T12:35:00Z">
        <w:r w:rsidR="00C16820" w:rsidDel="00F4093A">
          <w:delText xml:space="preserve"> </w:delText>
        </w:r>
        <w:r w:rsidR="00C16820" w:rsidDel="00F4093A">
          <w:rPr>
            <w:noProof/>
          </w:rPr>
          <w:delText>(TELES, 2014)</w:delText>
        </w:r>
      </w:del>
      <w:r w:rsidR="00C16820">
        <w:t xml:space="preserve">. </w:t>
      </w:r>
      <w:r>
        <w:t>A coragem diz respeito a equipe ter coragem de enfrentar algo novo. Para desenvolver usando o XP alguns padrões devem ser deixados de lado</w:t>
      </w:r>
      <w:del w:id="1914" w:author="Ryan Lemos" w:date="2019-10-13T12:35:00Z">
        <w:r w:rsidR="007423D5" w:rsidDel="00F4093A">
          <w:delText xml:space="preserve"> </w:delText>
        </w:r>
        <w:r w:rsidR="00752E3D" w:rsidDel="00F4093A">
          <w:rPr>
            <w:noProof/>
          </w:rPr>
          <w:delText>(TELES, 2014)</w:delText>
        </w:r>
      </w:del>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14:paraId="25CC99A9" w14:textId="7371582D" w:rsidR="00325BEA" w:rsidRDefault="00325BEA" w:rsidP="00393E6F">
      <w:r>
        <w:t>Quanto a programação em par</w:t>
      </w:r>
      <w:r w:rsidR="00086F67">
        <w:t xml:space="preserve"> citada</w:t>
      </w:r>
      <w:del w:id="1915" w:author="Ryan Lemos" w:date="2019-10-13T12:35:00Z">
        <w:r w:rsidR="00086F67" w:rsidDel="00F4093A">
          <w:delText xml:space="preserve"> anteriormente</w:delText>
        </w:r>
      </w:del>
      <w:r>
        <w:t xml:space="preserve">, ela é uma das </w:t>
      </w:r>
      <w:r w:rsidR="008D6640">
        <w:t>práticas</w:t>
      </w:r>
      <w:r>
        <w:t xml:space="preserve"> do XP</w:t>
      </w:r>
      <w:r w:rsidR="008D6640">
        <w:t xml:space="preserve">, junto com o jogo do planejamento, o cliente presente, o </w:t>
      </w:r>
      <w:r w:rsidR="008D6640" w:rsidRPr="00952162">
        <w:rPr>
          <w:i/>
        </w:rPr>
        <w:t>stand up meeting</w:t>
      </w:r>
      <w:r w:rsidR="008D6640" w:rsidRPr="00952162">
        <w:t>,</w:t>
      </w:r>
      <w:r w:rsidR="008D6640">
        <w:t xml:space="preserve"> desenvolvimento guiado a testes, </w:t>
      </w:r>
      <w:r w:rsidR="008D6640" w:rsidRPr="00952162">
        <w:rPr>
          <w:i/>
        </w:rPr>
        <w:t>refactoring</w:t>
      </w:r>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14:paraId="352FB233" w14:textId="01D1C33B" w:rsidR="009716A9" w:rsidRDefault="003921E6">
      <w:r>
        <w:t>Além da programação em par, destaca-se o desenvolvimento orientado a testes</w:t>
      </w:r>
      <w:ins w:id="1916" w:author="Ryan Lemos" w:date="2019-10-13T12:31:00Z">
        <w:r w:rsidR="00F4093A">
          <w:t xml:space="preserve">, </w:t>
        </w:r>
        <w:r w:rsidR="00F4093A" w:rsidRPr="00F4093A">
          <w:rPr>
            <w:i/>
            <w:iCs/>
            <w:rPrChange w:id="1917" w:author="Ryan Lemos" w:date="2019-10-13T12:31:00Z">
              <w:rPr/>
            </w:rPrChange>
          </w:rPr>
          <w:t>Test Driven Develop</w:t>
        </w:r>
      </w:ins>
      <w:ins w:id="1918" w:author="Ryan Lemos" w:date="2019-10-13T12:32:00Z">
        <w:r w:rsidR="00F4093A">
          <w:rPr>
            <w:i/>
            <w:iCs/>
          </w:rPr>
          <w:t>ment</w:t>
        </w:r>
      </w:ins>
      <w:ins w:id="1919" w:author="Ryan Lemos" w:date="2019-10-13T12:31:00Z">
        <w:r w:rsidR="00F4093A">
          <w:t xml:space="preserve"> (TDD)</w:t>
        </w:r>
      </w:ins>
      <w:r>
        <w:t xml:space="preserve">,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(TELES, 2014)</w:t>
      </w:r>
      <w:r>
        <w:t xml:space="preserve">. </w:t>
      </w:r>
      <w:r w:rsidR="009D2445">
        <w:t>Teles</w:t>
      </w:r>
      <w:r w:rsidR="009D2445" w:rsidRPr="009D2445">
        <w:t xml:space="preserve"> </w:t>
      </w:r>
      <w:r w:rsidR="00752E3D">
        <w:rPr>
          <w:noProof/>
        </w:rPr>
        <w:t>(2014)</w:t>
      </w:r>
      <w:r w:rsidR="009D2445">
        <w:t xml:space="preserve"> defende </w:t>
      </w:r>
      <w:r w:rsidR="00C16820">
        <w:t xml:space="preserve">ainda </w:t>
      </w:r>
      <w:r w:rsidR="009D2445">
        <w:t>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14:paraId="01D42526" w14:textId="31CE6D0D" w:rsidR="003921E6" w:rsidRDefault="003921E6" w:rsidP="00393E6F">
      <w:r>
        <w:lastRenderedPageBreak/>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w:t>
      </w:r>
      <w:r w:rsidR="00C16820">
        <w:t>13</w:t>
      </w:r>
      <w:r w:rsidR="00086F67">
        <w:t>.</w:t>
      </w:r>
    </w:p>
    <w:p w14:paraId="42A1D562" w14:textId="77777777" w:rsidR="003B2B7A" w:rsidRPr="005854F3" w:rsidRDefault="003B2B7A" w:rsidP="005854F3"/>
    <w:p w14:paraId="5583DB62" w14:textId="0441A7C1" w:rsidR="00F03DA2" w:rsidRDefault="00F03DA2" w:rsidP="00F03DA2">
      <w:pPr>
        <w:pStyle w:val="Legenda"/>
        <w:keepNext/>
      </w:pPr>
      <w:bookmarkStart w:id="1920" w:name="_Toc21973945"/>
      <w:bookmarkStart w:id="1921" w:name="_Toc22075164"/>
      <w:r>
        <w:t xml:space="preserve">Figura </w:t>
      </w:r>
      <w:r w:rsidR="00B06645">
        <w:fldChar w:fldCharType="begin"/>
      </w:r>
      <w:r w:rsidR="00B06645">
        <w:instrText xml:space="preserve"> SEQ Figura \* ARABIC </w:instrText>
      </w:r>
      <w:r w:rsidR="00B06645">
        <w:fldChar w:fldCharType="separate"/>
      </w:r>
      <w:ins w:id="1922" w:author="Ryan Lemos" w:date="2019-10-15T19:47:00Z">
        <w:r w:rsidR="004800CC">
          <w:rPr>
            <w:noProof/>
          </w:rPr>
          <w:t>12</w:t>
        </w:r>
      </w:ins>
      <w:del w:id="1923" w:author="Ryan Lemos" w:date="2019-10-05T19:42:00Z">
        <w:r w:rsidR="00054B21" w:rsidDel="00D343FF">
          <w:rPr>
            <w:noProof/>
          </w:rPr>
          <w:delText>13</w:delText>
        </w:r>
      </w:del>
      <w:r w:rsidR="00B06645">
        <w:rPr>
          <w:noProof/>
        </w:rPr>
        <w:fldChar w:fldCharType="end"/>
      </w:r>
      <w:r>
        <w:t xml:space="preserve"> - Exemplo de uma estória de usuário</w:t>
      </w:r>
      <w:bookmarkEnd w:id="1920"/>
      <w:bookmarkEnd w:id="1921"/>
    </w:p>
    <w:p w14:paraId="3E8413B8" w14:textId="77777777" w:rsidR="00F03DA2" w:rsidRDefault="00CB768F" w:rsidP="00F03DA2">
      <w:pPr>
        <w:pStyle w:val="Fontes"/>
      </w:pPr>
      <w:r w:rsidRPr="00832539">
        <w:rPr>
          <w:noProof/>
          <w:lang w:eastAsia="pt-BR"/>
        </w:rPr>
        <w:drawing>
          <wp:inline distT="0" distB="0" distL="0" distR="0" wp14:anchorId="0BA990C4" wp14:editId="2E3C4404">
            <wp:extent cx="2983230" cy="2318573"/>
            <wp:effectExtent l="133350" t="114300" r="121920" b="139065"/>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9"/>
                    <a:stretch>
                      <a:fillRect/>
                    </a:stretch>
                  </pic:blipFill>
                  <pic:spPr>
                    <a:xfrm>
                      <a:off x="0" y="0"/>
                      <a:ext cx="3002539" cy="2333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560DE" w14:textId="77777777" w:rsidR="003B2B7A" w:rsidRDefault="00F03DA2" w:rsidP="00F03DA2">
      <w:pPr>
        <w:pStyle w:val="Fontes"/>
      </w:pPr>
      <w:r>
        <w:t>Fonte: TELES, 2014, p.78.</w:t>
      </w:r>
    </w:p>
    <w:p w14:paraId="3F921B7C" w14:textId="77777777" w:rsidR="00F03DA2" w:rsidRDefault="00F03DA2" w:rsidP="005854F3">
      <w:pPr>
        <w:pStyle w:val="Fontes"/>
      </w:pPr>
    </w:p>
    <w:p w14:paraId="6335412E" w14:textId="544C656C" w:rsidR="009716A9" w:rsidRPr="00B116AB" w:rsidRDefault="009716A9">
      <w:r>
        <w:t xml:space="preserve">Como o XP se trata de uma metodologia iterativa, </w:t>
      </w:r>
      <w:r w:rsidR="00512162">
        <w:t>a cada iteração</w:t>
      </w:r>
      <w:r>
        <w:t xml:space="preserve">, se entrega </w:t>
      </w:r>
      <w:r w:rsidR="00512162">
        <w:t xml:space="preserve">uma certa porção </w:t>
      </w:r>
      <w:r>
        <w:t xml:space="preserve">do </w:t>
      </w:r>
      <w:r w:rsidRPr="00E95C78">
        <w:rPr>
          <w:i/>
        </w:rPr>
        <w:t>software</w:t>
      </w:r>
      <w:r>
        <w:t xml:space="preserve"> para que</w:t>
      </w:r>
      <w:r w:rsidR="003B2B7A">
        <w:t xml:space="preserve"> que</w:t>
      </w:r>
      <w:r>
        <w:t xml:space="preserve"> o cliente possa utilizar o sistema sem que </w:t>
      </w:r>
      <w:r w:rsidR="00046048">
        <w:t xml:space="preserve">esse </w:t>
      </w:r>
      <w:r>
        <w:t xml:space="preserve">esteja totalmente pronto. Essas entregas são conhecidas como </w:t>
      </w:r>
      <w:r w:rsidRPr="00063EEB">
        <w:rPr>
          <w:i/>
        </w:rPr>
        <w:t>releases</w:t>
      </w:r>
      <w:ins w:id="1924" w:author="Ryan Lemos" w:date="2019-10-13T12:36:00Z">
        <w:r w:rsidR="00C27EBE">
          <w:t xml:space="preserve">. </w:t>
        </w:r>
      </w:ins>
      <w:del w:id="1925" w:author="Ryan Lemos" w:date="2019-10-13T12:36:00Z">
        <w:r w:rsidDel="00C27EBE">
          <w:delText xml:space="preserve"> </w:delText>
        </w:r>
        <w:r w:rsidR="00752E3D" w:rsidDel="00C27EBE">
          <w:rPr>
            <w:noProof/>
          </w:rPr>
          <w:delText>(TELES, 2014)</w:delText>
        </w:r>
        <w:r w:rsidDel="00C27EBE">
          <w:delText xml:space="preserve">. </w:delText>
        </w:r>
      </w:del>
      <w:del w:id="1926" w:author="Ryan Lemos" w:date="2019-10-13T12:37:00Z">
        <w:r w:rsidR="0097794D" w:rsidDel="00C27EBE">
          <w:delText>S</w:delText>
        </w:r>
        <w:r w:rsidDel="00C27EBE">
          <w:delText xml:space="preserve">egundo Teles </w:delText>
        </w:r>
        <w:r w:rsidR="00752E3D" w:rsidDel="00C27EBE">
          <w:rPr>
            <w:noProof/>
          </w:rPr>
          <w:delText>(2014)</w:delText>
        </w:r>
        <w:r w:rsidDel="00C27EBE">
          <w:delText xml:space="preserve"> </w:delText>
        </w:r>
      </w:del>
      <w:ins w:id="1927" w:author="Ryan Lemos" w:date="2019-10-13T12:37:00Z">
        <w:r w:rsidR="00C27EBE">
          <w:t>O</w:t>
        </w:r>
      </w:ins>
      <w:del w:id="1928" w:author="Ryan Lemos" w:date="2019-10-13T12:37:00Z">
        <w:r w:rsidDel="00C27EBE">
          <w:delText>o</w:delText>
        </w:r>
      </w:del>
      <w:r>
        <w:t xml:space="preserve">s </w:t>
      </w:r>
      <w:r w:rsidRPr="00063EEB">
        <w:rPr>
          <w:i/>
        </w:rPr>
        <w:t>releases</w:t>
      </w:r>
      <w:r>
        <w:t xml:space="preserve"> no</w:t>
      </w:r>
      <w:ins w:id="1929" w:author="Ryan Lemos" w:date="2019-10-13T12:37:00Z">
        <w:r w:rsidR="00C27EBE">
          <w:t xml:space="preserve"> </w:t>
        </w:r>
      </w:ins>
      <w:del w:id="1930" w:author="Ryan Lemos" w:date="2019-10-13T12:37:00Z">
        <w:r w:rsidDel="00C27EBE">
          <w:delText xml:space="preserve"> </w:delText>
        </w:r>
      </w:del>
      <w:r>
        <w:t>XP</w:t>
      </w:r>
      <w:ins w:id="1931" w:author="Ryan Lemos" w:date="2019-10-13T12:37:00Z">
        <w:r w:rsidR="00C27EBE">
          <w:t xml:space="preserve"> tendem a</w:t>
        </w:r>
      </w:ins>
      <w:r>
        <w:t xml:space="preserve"> dura</w:t>
      </w:r>
      <w:ins w:id="1932" w:author="Ryan Lemos" w:date="2019-10-13T12:37:00Z">
        <w:r w:rsidR="00C27EBE">
          <w:t>r</w:t>
        </w:r>
      </w:ins>
      <w:del w:id="1933" w:author="Ryan Lemos" w:date="2019-10-13T12:37:00Z">
        <w:r w:rsidDel="00C27EBE">
          <w:delText>m</w:delText>
        </w:r>
      </w:del>
      <w:r>
        <w:t xml:space="preserve">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w:t>
      </w:r>
      <w:del w:id="1934" w:author="Ryan Lemos" w:date="2019-10-13T12:37:00Z">
        <w:r w:rsidR="00B116AB" w:rsidDel="00C27EBE">
          <w:delText xml:space="preserve">Segundo Teles (2014) o tempo de uma iteração pode variar cerca de uma a três semanas, mas que geralmente o tempo de </w:delText>
        </w:r>
        <w:r w:rsidR="00E63AFD" w:rsidDel="00C27EBE">
          <w:delText>duas</w:delText>
        </w:r>
        <w:r w:rsidR="00B116AB" w:rsidDel="00C27EBE">
          <w:delText xml:space="preserve"> semanas é o mais utilizado</w:delText>
        </w:r>
        <w:r w:rsidR="0042432B" w:rsidDel="00C27EBE">
          <w:delText xml:space="preserve"> em empresas com o XP</w:delText>
        </w:r>
        <w:r w:rsidR="00B116AB" w:rsidDel="00C27EBE">
          <w:delText>.</w:delText>
        </w:r>
      </w:del>
    </w:p>
    <w:p w14:paraId="18C9EE4C" w14:textId="5B75A326" w:rsidR="00E572D4" w:rsidRPr="002126A0" w:rsidRDefault="00E572D4" w:rsidP="000359CC">
      <w:pPr>
        <w:ind w:firstLine="0"/>
      </w:pPr>
    </w:p>
    <w:p w14:paraId="15C791F5" w14:textId="77777777" w:rsidR="00D61CB9" w:rsidRDefault="00557B59" w:rsidP="00D61CB9">
      <w:pPr>
        <w:pStyle w:val="Ttulo3"/>
      </w:pPr>
      <w:bookmarkStart w:id="1935" w:name="_Ref21873025"/>
      <w:bookmarkStart w:id="1936" w:name="_Toc22075282"/>
      <w:r>
        <w:t xml:space="preserve">Tecnologias para desenvolvimento </w:t>
      </w:r>
      <w:r w:rsidR="00D61CB9">
        <w:t>WEB</w:t>
      </w:r>
      <w:bookmarkEnd w:id="1935"/>
      <w:bookmarkEnd w:id="1936"/>
    </w:p>
    <w:p w14:paraId="24372E43" w14:textId="77777777" w:rsidR="008D625B" w:rsidRDefault="008D625B" w:rsidP="008D625B"/>
    <w:p w14:paraId="73F6740A" w14:textId="70A043CB"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t>
      </w:r>
      <w:r w:rsidR="009D2445" w:rsidRPr="005B582B">
        <w:rPr>
          <w:i/>
          <w:iCs/>
        </w:rPr>
        <w:t>Web</w:t>
      </w:r>
      <w:r w:rsidR="009D2445">
        <w:t xml:space="preserve"> podem ser divididas em </w:t>
      </w:r>
      <w:r w:rsidR="009D2445" w:rsidRPr="00952162">
        <w:rPr>
          <w:i/>
        </w:rPr>
        <w:t>Front-End</w:t>
      </w:r>
      <w:r w:rsidR="009D2445">
        <w:t xml:space="preserve"> e </w:t>
      </w:r>
      <w:r w:rsidR="009D2445" w:rsidRPr="00952162">
        <w:rPr>
          <w:i/>
        </w:rPr>
        <w:t>Back-End</w:t>
      </w:r>
      <w:r w:rsidR="009D2445">
        <w:t xml:space="preserve">. Tecnologias </w:t>
      </w:r>
      <w:r w:rsidR="009D2445" w:rsidRPr="00952162">
        <w:rPr>
          <w:i/>
        </w:rPr>
        <w:t>Front-End</w:t>
      </w:r>
      <w:r w:rsidR="009D2445">
        <w:t xml:space="preserve"> são aquelas que estão em contato direto com o usuário, como </w:t>
      </w:r>
      <w:r w:rsidR="003538E1">
        <w:t>por exemplo,</w:t>
      </w:r>
      <w:r w:rsidR="009D2445">
        <w:t xml:space="preserve"> o </w:t>
      </w:r>
      <w:r w:rsidR="003538E1" w:rsidRPr="00E95C78">
        <w:rPr>
          <w:i/>
        </w:rPr>
        <w:t>Hypertext Markup Language</w:t>
      </w:r>
      <w:r w:rsidR="003538E1">
        <w:t xml:space="preserve"> (</w:t>
      </w:r>
      <w:r w:rsidR="009D2445">
        <w:t>HTML</w:t>
      </w:r>
      <w:r w:rsidR="003538E1">
        <w:t>)</w:t>
      </w:r>
      <w:r w:rsidR="009D2445">
        <w:t xml:space="preserve"> </w:t>
      </w:r>
      <w:r w:rsidR="00752E3D">
        <w:rPr>
          <w:noProof/>
        </w:rPr>
        <w:t>(ROBBINS, 2013)</w:t>
      </w:r>
      <w:r w:rsidR="009D2445">
        <w:t xml:space="preserve">. Já as </w:t>
      </w:r>
      <w:r w:rsidR="009D2445">
        <w:lastRenderedPageBreak/>
        <w:t xml:space="preserve">tecnologias </w:t>
      </w:r>
      <w:r w:rsidR="009D2445" w:rsidRPr="00952162">
        <w:rPr>
          <w:i/>
        </w:rPr>
        <w:t>Back-End</w:t>
      </w:r>
      <w:r w:rsidR="009D2445">
        <w:t xml:space="preserve"> são as que estão em contato direto com o servidor e não mantém vínculo direto com o usuário final, um exemplo é a linguagem de </w:t>
      </w:r>
      <w:r w:rsidR="009D2445" w:rsidRPr="00952162">
        <w:rPr>
          <w:i/>
        </w:rPr>
        <w:t>scripting</w:t>
      </w:r>
      <w:r w:rsidR="00A80249">
        <w:rPr>
          <w:i/>
        </w:rPr>
        <w:t xml:space="preserve"> </w:t>
      </w:r>
      <w:r w:rsidR="00A80249" w:rsidRPr="005854F3">
        <w:t>PHP:</w:t>
      </w:r>
      <w:r w:rsidR="009D2445">
        <w:t xml:space="preserve"> </w:t>
      </w:r>
      <w:r w:rsidR="003538E1" w:rsidRPr="00E95C78">
        <w:rPr>
          <w:i/>
        </w:rPr>
        <w:t>Hypertext Preprocessor</w:t>
      </w:r>
      <w:r w:rsidR="003538E1">
        <w:t xml:space="preserve"> (</w:t>
      </w:r>
      <w:r w:rsidR="009D2445">
        <w:t>PHP</w:t>
      </w:r>
      <w:r w:rsidR="003538E1">
        <w:t>)</w:t>
      </w:r>
      <w:r w:rsidR="009D2445">
        <w:t xml:space="preserve"> </w:t>
      </w:r>
      <w:r w:rsidR="00752E3D">
        <w:rPr>
          <w:noProof/>
        </w:rPr>
        <w:t xml:space="preserve">(PHP, </w:t>
      </w:r>
      <w:r w:rsidR="00D77583">
        <w:rPr>
          <w:noProof/>
        </w:rPr>
        <w:t>2018</w:t>
      </w:r>
      <w:commentRangeStart w:id="1937"/>
      <w:commentRangeEnd w:id="1937"/>
      <w:r w:rsidR="00C16820">
        <w:rPr>
          <w:rStyle w:val="Refdecomentrio"/>
        </w:rPr>
        <w:commentReference w:id="1937"/>
      </w:r>
      <w:r w:rsidR="00752E3D">
        <w:rPr>
          <w:noProof/>
        </w:rPr>
        <w:t>)</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14:paraId="50CE8A35" w14:textId="70436BC8" w:rsidR="000359CC" w:rsidDel="006F2975" w:rsidRDefault="000359CC" w:rsidP="008D625B">
      <w:pPr>
        <w:rPr>
          <w:del w:id="1938" w:author="Ryan Lemos" w:date="2019-10-07T20:10:00Z"/>
        </w:rPr>
      </w:pPr>
    </w:p>
    <w:p w14:paraId="0CB77F7E" w14:textId="0941E8F2" w:rsidR="009B7397" w:rsidDel="006F2975" w:rsidRDefault="00775631" w:rsidP="00775631">
      <w:pPr>
        <w:pStyle w:val="Ttulo4"/>
        <w:rPr>
          <w:del w:id="1939" w:author="Ryan Lemos" w:date="2019-10-07T20:10:00Z"/>
        </w:rPr>
      </w:pPr>
      <w:del w:id="1940" w:author="Ryan Lemos" w:date="2019-10-07T20:10:00Z">
        <w:r w:rsidDel="006F2975">
          <w:delText xml:space="preserve">Navegadores </w:delText>
        </w:r>
        <w:commentRangeStart w:id="1941"/>
        <w:r w:rsidDel="006F2975">
          <w:delText>Web</w:delText>
        </w:r>
        <w:commentRangeEnd w:id="1941"/>
        <w:r w:rsidR="00DF1ECF" w:rsidDel="006F2975">
          <w:rPr>
            <w:rStyle w:val="Refdecomentrio"/>
            <w:iCs w:val="0"/>
          </w:rPr>
          <w:commentReference w:id="1941"/>
        </w:r>
      </w:del>
    </w:p>
    <w:p w14:paraId="3A6B2F8E" w14:textId="77777777" w:rsidR="006C22F5" w:rsidRPr="00B70A30" w:rsidRDefault="006C22F5" w:rsidP="00B70A30"/>
    <w:p w14:paraId="09DCB5E0" w14:textId="08BB47CD" w:rsidR="00BB5564" w:rsidRPr="00BB5564" w:rsidRDefault="002D0367">
      <w:pPr>
        <w:pStyle w:val="Ttulo4"/>
      </w:pPr>
      <w:bookmarkStart w:id="1942" w:name="_Ref21873062"/>
      <w:bookmarkStart w:id="1943" w:name="_Toc22075283"/>
      <w:r w:rsidRPr="00020347">
        <w:rPr>
          <w:i/>
          <w:iCs w:val="0"/>
          <w:rPrChange w:id="1944" w:author="Ryan Lemos" w:date="2019-10-05T18:46:00Z">
            <w:rPr/>
          </w:rPrChange>
        </w:rPr>
        <w:t>Visual Studio Code</w:t>
      </w:r>
      <w:r>
        <w:t xml:space="preserve"> (</w:t>
      </w:r>
      <w:commentRangeStart w:id="1945"/>
      <w:r>
        <w:t>VSCODE</w:t>
      </w:r>
      <w:commentRangeEnd w:id="1945"/>
      <w:r w:rsidR="00BB5564">
        <w:rPr>
          <w:rStyle w:val="Refdecomentrio"/>
          <w:iCs w:val="0"/>
        </w:rPr>
        <w:commentReference w:id="1945"/>
      </w:r>
      <w:r>
        <w:t>)</w:t>
      </w:r>
      <w:bookmarkEnd w:id="1942"/>
      <w:bookmarkEnd w:id="1943"/>
    </w:p>
    <w:p w14:paraId="6D5C70EB" w14:textId="01A33E7E" w:rsidR="00775631" w:rsidRDefault="00775631">
      <w:pPr>
        <w:rPr>
          <w:ins w:id="1946" w:author="Ryan Lemos" w:date="2019-10-05T18:41:00Z"/>
        </w:rPr>
      </w:pPr>
    </w:p>
    <w:p w14:paraId="6EA127FC" w14:textId="411E3085" w:rsidR="006C22F5" w:rsidRPr="006B586C" w:rsidRDefault="00020347">
      <w:pPr>
        <w:rPr>
          <w:ins w:id="1947" w:author="Ryan Lemos" w:date="2019-10-05T18:41:00Z"/>
        </w:rPr>
      </w:pPr>
      <w:ins w:id="1948" w:author="Ryan Lemos" w:date="2019-10-05T18:46:00Z">
        <w:r w:rsidRPr="00020347">
          <w:rPr>
            <w:i/>
            <w:iCs/>
            <w:rPrChange w:id="1949" w:author="Ryan Lemos" w:date="2019-10-05T18:46:00Z">
              <w:rPr/>
            </w:rPrChange>
          </w:rPr>
          <w:t>Visual Studio Code</w:t>
        </w:r>
        <w:r>
          <w:t xml:space="preserve">, ou VSCODE, se trata de um editor de código </w:t>
        </w:r>
      </w:ins>
      <w:ins w:id="1950" w:author="Ryan Lemos" w:date="2019-10-05T18:47:00Z">
        <w:r>
          <w:t>criado pela Microsoft e que pode ser utilizado gratuitamente em sistemas Windows, Mac e Linux. O VSCODE traz uma série de funcionalidades que auxiliam o desenvolvedor com</w:t>
        </w:r>
      </w:ins>
      <w:ins w:id="1951" w:author="Ryan Lemos" w:date="2019-10-05T18:48:00Z">
        <w:r>
          <w:t>o:</w:t>
        </w:r>
      </w:ins>
      <w:ins w:id="1952" w:author="Ryan Lemos" w:date="2019-10-05T18:47:00Z">
        <w:r>
          <w:t xml:space="preserve"> </w:t>
        </w:r>
      </w:ins>
      <w:ins w:id="1953" w:author="Ryan Lemos" w:date="2019-10-05T18:50:00Z">
        <w:r>
          <w:t>auxílio</w:t>
        </w:r>
      </w:ins>
      <w:ins w:id="1954" w:author="Ryan Lemos" w:date="2019-10-05T18:48:00Z">
        <w:r>
          <w:t xml:space="preserve"> no versionamento de código, terminal integrado, </w:t>
        </w:r>
      </w:ins>
      <w:ins w:id="1955" w:author="Ryan Lemos" w:date="2019-10-05T18:49:00Z">
        <w:r>
          <w:t>customização da ferramenta (desde temas a extensões), dentre outras.</w:t>
        </w:r>
      </w:ins>
      <w:ins w:id="1956" w:author="Ryan Lemos" w:date="2019-10-05T18:59:00Z">
        <w:r w:rsidR="001B0DB7">
          <w:t xml:space="preserve"> Além disso é uma ferramenta simples e </w:t>
        </w:r>
      </w:ins>
      <w:ins w:id="1957" w:author="Ryan Lemos" w:date="2019-10-05T19:00:00Z">
        <w:r w:rsidR="001B0DB7">
          <w:t>usuários podem criar e compartilhar extensões, o que gera uma ferramenta viva e que apoia o desenvolvimento em várias linguagens</w:t>
        </w:r>
      </w:ins>
      <w:ins w:id="1958" w:author="Ryan Lemos" w:date="2019-10-05T19:01:00Z">
        <w:r w:rsidR="001B0DB7">
          <w:t xml:space="preserve"> (KAHLERT; GIZA; 2019)</w:t>
        </w:r>
      </w:ins>
      <w:ins w:id="1959" w:author="Ryan Lemos" w:date="2019-10-05T19:00:00Z">
        <w:r w:rsidR="001B0DB7">
          <w:t xml:space="preserve">. </w:t>
        </w:r>
      </w:ins>
      <w:ins w:id="1960" w:author="Ryan Lemos" w:date="2019-10-05T19:19:00Z">
        <w:r w:rsidR="00293154">
          <w:t xml:space="preserve">O VSCODE conta com uma funcionalidade chamada de </w:t>
        </w:r>
        <w:r w:rsidR="00293154" w:rsidRPr="00293154">
          <w:rPr>
            <w:i/>
            <w:iCs/>
            <w:rPrChange w:id="1961" w:author="Ryan Lemos" w:date="2019-10-05T19:19:00Z">
              <w:rPr/>
            </w:rPrChange>
          </w:rPr>
          <w:t>WorkSpaces</w:t>
        </w:r>
      </w:ins>
      <w:ins w:id="1962" w:author="Ryan Lemos" w:date="2019-10-05T19:20:00Z">
        <w:r w:rsidR="00293154">
          <w:t xml:space="preserve">, ou espaços de trabalho em português. Em um espaço de trabalho é possível agrupar uma ou mais aplicações semelhantes </w:t>
        </w:r>
      </w:ins>
      <w:ins w:id="1963" w:author="Ryan Lemos" w:date="2019-10-05T19:21:00Z">
        <w:r w:rsidR="00293154">
          <w:t>e quando houver a necessidade de trabalhar em projetos diferentes, essas aplicações são salvas em um espaço de trabalho</w:t>
        </w:r>
        <w:r w:rsidR="006B586C">
          <w:t xml:space="preserve">. </w:t>
        </w:r>
      </w:ins>
      <w:ins w:id="1964" w:author="Ryan Lemos" w:date="2019-10-05T19:22:00Z">
        <w:r w:rsidR="006B586C">
          <w:t>Ao abrir um espaço de trabalho as pastas salvas serão carregadas instantaneamente. Isso otim</w:t>
        </w:r>
      </w:ins>
      <w:ins w:id="1965" w:author="Ryan Lemos" w:date="2019-10-05T19:23:00Z">
        <w:r w:rsidR="006B586C">
          <w:t>iza o tempo do desenvolvedor além de</w:t>
        </w:r>
      </w:ins>
      <w:ins w:id="1966" w:author="Ryan Lemos" w:date="2019-10-05T19:24:00Z">
        <w:r w:rsidR="006B586C">
          <w:t xml:space="preserve"> manter</w:t>
        </w:r>
      </w:ins>
      <w:ins w:id="1967" w:author="Ryan Lemos" w:date="2019-10-05T19:23:00Z">
        <w:r w:rsidR="006B586C">
          <w:t xml:space="preserve"> a organização nos projetos. Por exemplo organizar os projetos </w:t>
        </w:r>
      </w:ins>
      <w:ins w:id="1968" w:author="Ryan Lemos" w:date="2019-10-05T19:24:00Z">
        <w:r w:rsidR="006B586C">
          <w:t xml:space="preserve">em uma dada linguagem em um </w:t>
        </w:r>
        <w:r w:rsidR="006B586C" w:rsidRPr="006B586C">
          <w:rPr>
            <w:i/>
            <w:iCs/>
            <w:rPrChange w:id="1969" w:author="Ryan Lemos" w:date="2019-10-05T19:24:00Z">
              <w:rPr/>
            </w:rPrChange>
          </w:rPr>
          <w:t>workspace</w:t>
        </w:r>
        <w:r w:rsidR="006B586C">
          <w:t>, ou até mesmo de um determinado cliente</w:t>
        </w:r>
      </w:ins>
      <w:ins w:id="1970" w:author="Ryan Lemos" w:date="2019-10-05T19:25:00Z">
        <w:r w:rsidR="006B586C">
          <w:t xml:space="preserve"> (SOLE, 2016)</w:t>
        </w:r>
      </w:ins>
      <w:ins w:id="1971" w:author="Ryan Lemos" w:date="2019-10-05T19:24:00Z">
        <w:r w:rsidR="006B586C">
          <w:t xml:space="preserve">. </w:t>
        </w:r>
      </w:ins>
      <w:ins w:id="1972" w:author="Ryan Lemos" w:date="2019-10-05T19:28:00Z">
        <w:r w:rsidR="00BA58CA">
          <w:t xml:space="preserve">Por tanto o VSCODE quanto o TypeScript (seção </w:t>
        </w:r>
      </w:ins>
      <w:ins w:id="1973" w:author="Ryan Lemos" w:date="2019-10-13T15:28:00Z">
        <w:r w:rsidR="00A768C5">
          <w:fldChar w:fldCharType="begin"/>
        </w:r>
        <w:r w:rsidR="00A768C5">
          <w:instrText xml:space="preserve"> REF _Ref21872907 \r \h </w:instrText>
        </w:r>
      </w:ins>
      <w:r w:rsidR="00A768C5">
        <w:fldChar w:fldCharType="separate"/>
      </w:r>
      <w:ins w:id="1974" w:author="Ryan Lemos" w:date="2019-10-14T19:23:00Z">
        <w:r w:rsidR="0002745D">
          <w:t>2.2.4.6</w:t>
        </w:r>
      </w:ins>
      <w:ins w:id="1975" w:author="Ryan Lemos" w:date="2019-10-13T15:28:00Z">
        <w:r w:rsidR="00A768C5">
          <w:fldChar w:fldCharType="end"/>
        </w:r>
      </w:ins>
      <w:ins w:id="1976" w:author="Ryan Lemos" w:date="2019-10-05T19:28:00Z">
        <w:r w:rsidR="00BA58CA">
          <w:t>) serem da Microsoft</w:t>
        </w:r>
      </w:ins>
      <w:ins w:id="1977" w:author="Ryan Lemos" w:date="2019-10-05T19:29:00Z">
        <w:r w:rsidR="00BA58CA">
          <w:t xml:space="preserve">, há uma integração nativa entre ambas. O VSCODE pode indexar </w:t>
        </w:r>
      </w:ins>
      <w:ins w:id="1978" w:author="Ryan Lemos" w:date="2019-10-05T19:30:00Z">
        <w:r w:rsidR="00BA58CA">
          <w:t xml:space="preserve">as pastas de um projeto TypeScript e reconhecer o caminho de dependências ou classes o que melhora o desempenho em programação </w:t>
        </w:r>
      </w:ins>
      <w:ins w:id="1979" w:author="Ryan Lemos" w:date="2019-10-05T19:31:00Z">
        <w:r w:rsidR="00BA58CA">
          <w:t>feita em TypeScript (KAHLERT; GIZA; 2019).</w:t>
        </w:r>
      </w:ins>
    </w:p>
    <w:p w14:paraId="72F38F13" w14:textId="77777777" w:rsidR="006C22F5" w:rsidRPr="00775631" w:rsidRDefault="006C22F5"/>
    <w:p w14:paraId="1E9906B9" w14:textId="77777777" w:rsidR="00D61CB9" w:rsidRPr="00D8016C" w:rsidRDefault="0034001E" w:rsidP="00D61CB9">
      <w:pPr>
        <w:pStyle w:val="Ttulo4"/>
        <w:rPr>
          <w:lang w:val="en-US"/>
        </w:rPr>
      </w:pPr>
      <w:bookmarkStart w:id="1980" w:name="_Ref21872934"/>
      <w:bookmarkStart w:id="1981" w:name="_Toc22075284"/>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1980"/>
      <w:bookmarkEnd w:id="1981"/>
    </w:p>
    <w:p w14:paraId="6FA39729" w14:textId="77777777" w:rsidR="00CA0AB3" w:rsidRPr="00D8016C" w:rsidRDefault="00CA0AB3" w:rsidP="00952162">
      <w:pPr>
        <w:rPr>
          <w:lang w:val="en-US"/>
        </w:rPr>
      </w:pPr>
    </w:p>
    <w:p w14:paraId="71EAE352" w14:textId="16197B21" w:rsidR="00295B4E" w:rsidRDefault="004156AE" w:rsidP="008D625B">
      <w:r w:rsidRPr="005D020E">
        <w:rPr>
          <w:i/>
        </w:rPr>
        <w:t>Hyper Text Markup Language</w:t>
      </w:r>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r w:rsidR="002A2766" w:rsidRPr="00952162">
        <w:rPr>
          <w:i/>
        </w:rPr>
        <w:t>tags</w:t>
      </w:r>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ins w:id="1982" w:author="Ryan Lemos" w:date="2019-10-14T19:23:00Z">
        <w:r w:rsidR="0002745D">
          <w:t xml:space="preserve">Figura </w:t>
        </w:r>
        <w:r w:rsidR="0002745D">
          <w:rPr>
            <w:noProof/>
          </w:rPr>
          <w:t>13</w:t>
        </w:r>
      </w:ins>
      <w:del w:id="1983" w:author="Ryan Lemos" w:date="2019-10-07T11:05:00Z">
        <w:r w:rsidR="00054B21" w:rsidDel="00EA672B">
          <w:delText xml:space="preserve">Figura </w:delText>
        </w:r>
        <w:r w:rsidR="00054B21" w:rsidDel="00EA672B">
          <w:rPr>
            <w:noProof/>
          </w:rPr>
          <w:delText>14</w:delText>
        </w:r>
      </w:del>
      <w:r w:rsidR="00466E6F">
        <w:fldChar w:fldCharType="end"/>
      </w:r>
      <w:r w:rsidR="00466E6F">
        <w:t xml:space="preserve"> consiste na estrutura de </w:t>
      </w:r>
      <w:r w:rsidR="00466E6F" w:rsidRPr="00952162">
        <w:rPr>
          <w:i/>
        </w:rPr>
        <w:t>tags</w:t>
      </w:r>
      <w:r w:rsidR="00466E6F">
        <w:t xml:space="preserve"> básica de um documento HTML. </w:t>
      </w:r>
    </w:p>
    <w:p w14:paraId="5B1FC27D" w14:textId="77777777" w:rsidR="00CA0AB3" w:rsidRPr="00F434C7" w:rsidRDefault="00FC5A32" w:rsidP="008D625B">
      <w:r>
        <w:lastRenderedPageBreak/>
        <w:t xml:space="preserve">A </w:t>
      </w:r>
      <w:r w:rsidRPr="00952162">
        <w:rPr>
          <w:i/>
        </w:rPr>
        <w:t>tag</w:t>
      </w:r>
      <w:r>
        <w:t xml:space="preserve"> </w:t>
      </w:r>
      <w:r w:rsidR="00324A16">
        <w:t>‘html’</w:t>
      </w:r>
      <w:r>
        <w:t xml:space="preserve"> indica onde se inicia e onde se termina o documento HTML</w:t>
      </w:r>
      <w:r w:rsidR="001D0075">
        <w:t xml:space="preserve">. A </w:t>
      </w:r>
      <w:r w:rsidR="001D0075" w:rsidRPr="00952162">
        <w:rPr>
          <w:i/>
        </w:rPr>
        <w:t>tag</w:t>
      </w:r>
      <w:r w:rsidR="001D0075">
        <w:t xml:space="preserve"> </w:t>
      </w:r>
      <w:r w:rsidR="00324A16">
        <w:t>‘</w:t>
      </w:r>
      <w:r w:rsidR="00F434C7" w:rsidRPr="00952162">
        <w:rPr>
          <w:i/>
        </w:rPr>
        <w:t>h</w:t>
      </w:r>
      <w:r w:rsidR="001D0075" w:rsidRPr="00952162">
        <w:rPr>
          <w:i/>
        </w:rPr>
        <w:t>ead</w:t>
      </w:r>
      <w:r w:rsidR="00324A16">
        <w:t>’</w:t>
      </w:r>
      <w:r w:rsidR="001D0075">
        <w:t xml:space="preserve"> </w:t>
      </w:r>
      <w:r w:rsidR="00324A16">
        <w:t xml:space="preserve">representa o cabeçalho do documento, dentro dela há uma outra </w:t>
      </w:r>
      <w:r w:rsidR="00324A16" w:rsidRPr="00952162">
        <w:rPr>
          <w:i/>
        </w:rPr>
        <w:t>tag</w:t>
      </w:r>
      <w:r w:rsidR="00324A16">
        <w:t xml:space="preserve"> chamada ‘</w:t>
      </w:r>
      <w:r w:rsidR="00324A16" w:rsidRPr="00952162">
        <w:rPr>
          <w:i/>
        </w:rPr>
        <w:t>title</w:t>
      </w:r>
      <w:r w:rsidR="00324A16">
        <w:t>’</w:t>
      </w:r>
      <w:r w:rsidR="00A80249">
        <w:t xml:space="preserve"> que</w:t>
      </w:r>
      <w:r w:rsidR="001D0075">
        <w:t xml:space="preserve"> </w:t>
      </w:r>
      <w:r w:rsidR="00324A16">
        <w:t>indica o título da página</w:t>
      </w:r>
      <w:r w:rsidR="00F434C7">
        <w:t>. Já a ‘</w:t>
      </w:r>
      <w:r w:rsidR="00F434C7" w:rsidRPr="00952162">
        <w:rPr>
          <w:i/>
        </w:rPr>
        <w:t>body</w:t>
      </w:r>
      <w:r w:rsidR="00F434C7">
        <w:rPr>
          <w:i/>
        </w:rPr>
        <w:t xml:space="preserve">’ </w:t>
      </w:r>
      <w:r w:rsidR="00F434C7">
        <w:t>representa o corpo do documento HTML</w:t>
      </w:r>
      <w:r w:rsidR="00E9283F">
        <w:t xml:space="preserve"> </w:t>
      </w:r>
      <w:r w:rsidR="00752E3D">
        <w:rPr>
          <w:noProof/>
        </w:rPr>
        <w:t>(ROBBINS, 2013)</w:t>
      </w:r>
      <w:r w:rsidR="00F434C7">
        <w:t>.</w:t>
      </w:r>
    </w:p>
    <w:p w14:paraId="6C751F6E" w14:textId="77777777" w:rsidR="00B4017F" w:rsidRDefault="00B4017F" w:rsidP="00952162">
      <w:pPr>
        <w:pStyle w:val="Fontes"/>
      </w:pPr>
    </w:p>
    <w:p w14:paraId="6443BFFC" w14:textId="7497EB04" w:rsidR="001C7EEF" w:rsidRDefault="001C7EEF" w:rsidP="00952162">
      <w:pPr>
        <w:pStyle w:val="Legenda"/>
        <w:keepNext/>
      </w:pPr>
      <w:bookmarkStart w:id="1984" w:name="_Ref526671958"/>
      <w:bookmarkStart w:id="1985" w:name="_Toc21973946"/>
      <w:bookmarkStart w:id="1986" w:name="_Toc22075165"/>
      <w:r>
        <w:t xml:space="preserve">Figura </w:t>
      </w:r>
      <w:r w:rsidR="00B06645">
        <w:fldChar w:fldCharType="begin"/>
      </w:r>
      <w:r w:rsidR="00B06645">
        <w:instrText xml:space="preserve"> SEQ Figura \* ARABIC </w:instrText>
      </w:r>
      <w:r w:rsidR="00B06645">
        <w:fldChar w:fldCharType="separate"/>
      </w:r>
      <w:ins w:id="1987" w:author="Ryan Lemos" w:date="2019-10-15T19:47:00Z">
        <w:r w:rsidR="004800CC">
          <w:rPr>
            <w:noProof/>
          </w:rPr>
          <w:t>13</w:t>
        </w:r>
      </w:ins>
      <w:del w:id="1988" w:author="Ryan Lemos" w:date="2019-10-05T19:42:00Z">
        <w:r w:rsidR="00054B21" w:rsidDel="00D343FF">
          <w:rPr>
            <w:noProof/>
          </w:rPr>
          <w:delText>14</w:delText>
        </w:r>
      </w:del>
      <w:r w:rsidR="00B06645">
        <w:rPr>
          <w:noProof/>
        </w:rPr>
        <w:fldChar w:fldCharType="end"/>
      </w:r>
      <w:bookmarkEnd w:id="1984"/>
      <w:r>
        <w:t xml:space="preserve"> - Estrutura básica do HTML</w:t>
      </w:r>
      <w:bookmarkEnd w:id="1985"/>
      <w:bookmarkEnd w:id="1986"/>
    </w:p>
    <w:p w14:paraId="16291EA9" w14:textId="77777777" w:rsidR="00B4017F" w:rsidRDefault="00CB768F" w:rsidP="00952162">
      <w:pPr>
        <w:pStyle w:val="Fontes"/>
      </w:pPr>
      <w:r w:rsidRPr="00832539">
        <w:rPr>
          <w:noProof/>
          <w:lang w:eastAsia="pt-BR"/>
        </w:rPr>
        <w:drawing>
          <wp:inline distT="0" distB="0" distL="0" distR="0" wp14:anchorId="02B81A6B" wp14:editId="6BDA22A8">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14:paraId="4289F364" w14:textId="63D5B246" w:rsidR="001C7EEF" w:rsidRDefault="001C7EEF" w:rsidP="001C7EEF">
      <w:pPr>
        <w:pStyle w:val="Fontes"/>
      </w:pPr>
      <w:r>
        <w:t>Fonte: PRÓPRIA</w:t>
      </w:r>
      <w:r w:rsidR="00BB25A9">
        <w:t xml:space="preserve">, </w:t>
      </w:r>
      <w:r w:rsidR="00C16820">
        <w:t xml:space="preserve">2019, </w:t>
      </w:r>
      <w:r w:rsidR="00BB25A9">
        <w:t>utilizando o SublimeText 4</w:t>
      </w:r>
      <w:r>
        <w:t>.</w:t>
      </w:r>
    </w:p>
    <w:p w14:paraId="414B0D6F" w14:textId="77777777" w:rsidR="008C38D8" w:rsidRDefault="008C38D8" w:rsidP="00952162">
      <w:pPr>
        <w:pStyle w:val="Fontes"/>
      </w:pPr>
    </w:p>
    <w:p w14:paraId="5B32D2DD" w14:textId="4B00DAB2" w:rsidR="00046048"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r w:rsidR="002338C8" w:rsidRPr="00952162">
        <w:rPr>
          <w:i/>
        </w:rPr>
        <w:t>tags</w:t>
      </w:r>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14:paraId="25459AF0" w14:textId="77777777" w:rsidR="00CA0AB3" w:rsidRPr="008D625B" w:rsidRDefault="00CA0AB3" w:rsidP="005074A5"/>
    <w:p w14:paraId="7A55A02E" w14:textId="77777777" w:rsidR="009F7D5B" w:rsidRDefault="0034001E" w:rsidP="00510265">
      <w:pPr>
        <w:pStyle w:val="Ttulo4"/>
      </w:pPr>
      <w:bookmarkStart w:id="1989" w:name="_Ref21872944"/>
      <w:bookmarkStart w:id="1990" w:name="_Ref21872977"/>
      <w:bookmarkStart w:id="1991" w:name="_Toc22075285"/>
      <w:r w:rsidRPr="00952162">
        <w:rPr>
          <w:i/>
        </w:rPr>
        <w:t>Cascading Style Sheets</w:t>
      </w:r>
      <w:r>
        <w:t xml:space="preserve"> (</w:t>
      </w:r>
      <w:r w:rsidR="00D61CB9" w:rsidRPr="003635FC">
        <w:t>CSS</w:t>
      </w:r>
      <w:r>
        <w:t>)</w:t>
      </w:r>
      <w:bookmarkEnd w:id="1989"/>
      <w:bookmarkEnd w:id="1990"/>
      <w:bookmarkEnd w:id="1991"/>
    </w:p>
    <w:p w14:paraId="41EF115A" w14:textId="77777777" w:rsidR="00510265" w:rsidRDefault="00510265" w:rsidP="00510265"/>
    <w:p w14:paraId="0B79814A" w14:textId="13A643BE" w:rsidR="00BC59B8" w:rsidRDefault="00BC59B8" w:rsidP="00510265">
      <w:r w:rsidRPr="005D020E">
        <w:rPr>
          <w:i/>
        </w:rPr>
        <w:t>Cascading Style Sheets</w:t>
      </w:r>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ins w:id="1992" w:author="Ryan Lemos" w:date="2019-10-14T19:23:00Z">
        <w:r w:rsidR="0002745D">
          <w:t xml:space="preserve">Figura </w:t>
        </w:r>
        <w:r w:rsidR="0002745D">
          <w:rPr>
            <w:noProof/>
          </w:rPr>
          <w:t>14</w:t>
        </w:r>
      </w:ins>
      <w:del w:id="1993" w:author="Ryan Lemos" w:date="2019-10-07T11:05:00Z">
        <w:r w:rsidR="00054B21" w:rsidDel="00EA672B">
          <w:delText xml:space="preserve">Figura </w:delText>
        </w:r>
        <w:r w:rsidR="00054B21" w:rsidDel="00EA672B">
          <w:rPr>
            <w:noProof/>
          </w:rPr>
          <w:delText>15</w:delText>
        </w:r>
      </w:del>
      <w:r w:rsidR="005555D4">
        <w:fldChar w:fldCharType="end"/>
      </w:r>
      <w:r w:rsidR="003A3433">
        <w:t xml:space="preserve">. </w:t>
      </w:r>
    </w:p>
    <w:p w14:paraId="4F61B452" w14:textId="77777777" w:rsidR="00113E53" w:rsidRDefault="00113E53" w:rsidP="00952162">
      <w:pPr>
        <w:pStyle w:val="Fontes"/>
      </w:pPr>
    </w:p>
    <w:p w14:paraId="724F8FB8" w14:textId="4EFB3AB0" w:rsidR="00211EBC" w:rsidRDefault="00211EBC" w:rsidP="00952162">
      <w:pPr>
        <w:pStyle w:val="Legenda"/>
        <w:keepNext/>
      </w:pPr>
      <w:bookmarkStart w:id="1994" w:name="_Ref527141144"/>
      <w:bookmarkStart w:id="1995" w:name="_Toc21973947"/>
      <w:bookmarkStart w:id="1996" w:name="_Toc22075166"/>
      <w:r>
        <w:t xml:space="preserve">Figura </w:t>
      </w:r>
      <w:r w:rsidR="00B06645">
        <w:fldChar w:fldCharType="begin"/>
      </w:r>
      <w:r w:rsidR="00B06645">
        <w:instrText xml:space="preserve"> SEQ Figura \* ARABIC </w:instrText>
      </w:r>
      <w:r w:rsidR="00B06645">
        <w:fldChar w:fldCharType="separate"/>
      </w:r>
      <w:ins w:id="1997" w:author="Ryan Lemos" w:date="2019-10-15T19:47:00Z">
        <w:r w:rsidR="004800CC">
          <w:rPr>
            <w:noProof/>
          </w:rPr>
          <w:t>14</w:t>
        </w:r>
      </w:ins>
      <w:del w:id="1998" w:author="Ryan Lemos" w:date="2019-10-05T19:42:00Z">
        <w:r w:rsidR="00054B21" w:rsidDel="00D343FF">
          <w:rPr>
            <w:noProof/>
          </w:rPr>
          <w:delText>15</w:delText>
        </w:r>
      </w:del>
      <w:r w:rsidR="00B06645">
        <w:rPr>
          <w:noProof/>
        </w:rPr>
        <w:fldChar w:fldCharType="end"/>
      </w:r>
      <w:bookmarkEnd w:id="1994"/>
      <w:r>
        <w:t xml:space="preserve"> </w:t>
      </w:r>
      <w:r w:rsidRPr="003D5836">
        <w:t>- Sintaxe CSS</w:t>
      </w:r>
      <w:bookmarkEnd w:id="1995"/>
      <w:bookmarkEnd w:id="1996"/>
    </w:p>
    <w:p w14:paraId="71496F31" w14:textId="77777777" w:rsidR="00113E53" w:rsidRDefault="00CB768F" w:rsidP="00952162">
      <w:pPr>
        <w:pStyle w:val="Fontes"/>
      </w:pPr>
      <w:r w:rsidRPr="00832539">
        <w:rPr>
          <w:noProof/>
          <w:lang w:eastAsia="pt-BR"/>
        </w:rPr>
        <w:drawing>
          <wp:inline distT="0" distB="0" distL="0" distR="0" wp14:anchorId="2A70892E" wp14:editId="3A4B692D">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31"/>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3B93A1" w14:textId="77777777" w:rsidR="00113E53" w:rsidRDefault="00113E53" w:rsidP="00113E53">
      <w:pPr>
        <w:pStyle w:val="Fontes"/>
      </w:pPr>
      <w:r>
        <w:t>Fonte: CAELUM, 2018</w:t>
      </w:r>
      <w:r w:rsidR="00BB25A9">
        <w:t>, p.21</w:t>
      </w:r>
      <w:r>
        <w:t>.</w:t>
      </w:r>
    </w:p>
    <w:p w14:paraId="6D9B3F75" w14:textId="77777777" w:rsidR="00113E53" w:rsidDel="00681596" w:rsidRDefault="00113E53" w:rsidP="00113E53">
      <w:pPr>
        <w:pStyle w:val="Fontes"/>
        <w:rPr>
          <w:del w:id="1999" w:author="Ryan Lemos" w:date="2019-10-07T08:48:00Z"/>
        </w:rPr>
      </w:pPr>
    </w:p>
    <w:p w14:paraId="77DE5FA4" w14:textId="241FF25B" w:rsidR="00113E53" w:rsidDel="00681596" w:rsidRDefault="001B67AB">
      <w:pPr>
        <w:rPr>
          <w:del w:id="2000" w:author="Ryan Lemos" w:date="2019-10-07T08:48:00Z"/>
        </w:rPr>
      </w:pPr>
      <w:del w:id="2001" w:author="Ryan Lemos" w:date="2019-10-07T08:48:00Z">
        <w:r w:rsidDel="00681596">
          <w:delText>Quanto a</w:delText>
        </w:r>
        <w:r w:rsidR="00885945" w:rsidDel="00681596">
          <w:delText xml:space="preserve"> inclusão do CSS em elementos HTML</w:delText>
        </w:r>
        <w:r w:rsidDel="00681596">
          <w:delText>, ela</w:delText>
        </w:r>
        <w:r w:rsidR="00885945" w:rsidDel="00681596">
          <w:delText xml:space="preserve"> pode ser feita de três maneiras</w:delText>
        </w:r>
        <w:r w:rsidR="00EE588E" w:rsidDel="00681596">
          <w:delText>.</w:delText>
        </w:r>
        <w:r w:rsidR="00885945" w:rsidDel="00681596">
          <w:delText xml:space="preserve"> </w:delText>
        </w:r>
        <w:r w:rsidR="000451C9" w:rsidDel="00681596">
          <w:delText>A primeira delas é inserindo o código CSS d</w:delText>
        </w:r>
        <w:r w:rsidR="00885945" w:rsidDel="00681596">
          <w:delText>iretamente</w:delText>
        </w:r>
        <w:r w:rsidR="000A60C7" w:rsidDel="00681596">
          <w:delText xml:space="preserve"> na </w:delText>
        </w:r>
        <w:r w:rsidR="000A60C7" w:rsidRPr="00952162" w:rsidDel="00681596">
          <w:rPr>
            <w:i/>
          </w:rPr>
          <w:delText>tag</w:delText>
        </w:r>
        <w:r w:rsidR="000A60C7" w:rsidDel="00681596">
          <w:delText xml:space="preserve"> HTML do elemento</w:delText>
        </w:r>
        <w:r w:rsidR="00EE588E" w:rsidDel="00681596">
          <w:delText>, utilizando-se do atributo ‘</w:delText>
        </w:r>
        <w:r w:rsidR="00EE588E" w:rsidRPr="00952162" w:rsidDel="00681596">
          <w:rPr>
            <w:i/>
          </w:rPr>
          <w:delText>style</w:delText>
        </w:r>
        <w:r w:rsidR="00EE588E" w:rsidDel="00681596">
          <w:delText xml:space="preserve">’ da </w:delText>
        </w:r>
        <w:r w:rsidR="00EE588E" w:rsidRPr="00952162" w:rsidDel="00681596">
          <w:rPr>
            <w:i/>
          </w:rPr>
          <w:delText>tag</w:delText>
        </w:r>
        <w:r w:rsidR="00EE588E" w:rsidDel="00681596">
          <w:delText xml:space="preserve"> em questão</w:delText>
        </w:r>
        <w:r w:rsidR="00130966" w:rsidDel="00681596">
          <w:delText xml:space="preserve"> conforme descrito na</w:delText>
        </w:r>
        <w:r w:rsidR="005555D4" w:rsidDel="00681596">
          <w:delText xml:space="preserve"> </w:delText>
        </w:r>
        <w:r w:rsidR="005555D4" w:rsidDel="00681596">
          <w:fldChar w:fldCharType="begin"/>
        </w:r>
        <w:r w:rsidR="005555D4" w:rsidDel="00681596">
          <w:delInstrText xml:space="preserve"> REF _Ref527141178 \h </w:delInstrText>
        </w:r>
        <w:r w:rsidR="005555D4" w:rsidDel="00681596">
          <w:fldChar w:fldCharType="separate"/>
        </w:r>
        <w:r w:rsidR="00054B21" w:rsidDel="00681596">
          <w:delText xml:space="preserve">Figura </w:delText>
        </w:r>
        <w:r w:rsidR="00054B21" w:rsidDel="00681596">
          <w:rPr>
            <w:noProof/>
          </w:rPr>
          <w:delText>16</w:delText>
        </w:r>
        <w:r w:rsidR="005555D4" w:rsidDel="00681596">
          <w:fldChar w:fldCharType="end"/>
        </w:r>
        <w:r w:rsidR="00C24558" w:rsidDel="00681596">
          <w:delText>.</w:delText>
        </w:r>
        <w:r w:rsidR="000A60C7" w:rsidDel="00681596">
          <w:delText xml:space="preserve"> </w:delText>
        </w:r>
      </w:del>
    </w:p>
    <w:p w14:paraId="29080566" w14:textId="78A15835" w:rsidR="00130966" w:rsidDel="00681596" w:rsidRDefault="00130966">
      <w:pPr>
        <w:pStyle w:val="Fontes"/>
        <w:jc w:val="both"/>
        <w:rPr>
          <w:del w:id="2002" w:author="Ryan Lemos" w:date="2019-10-07T08:48:00Z"/>
        </w:rPr>
        <w:pPrChange w:id="2003" w:author="Ryan Lemos" w:date="2019-10-07T08:48:00Z">
          <w:pPr>
            <w:pStyle w:val="Fontes"/>
          </w:pPr>
        </w:pPrChange>
      </w:pPr>
    </w:p>
    <w:p w14:paraId="33C3E668" w14:textId="1CC80C1F" w:rsidR="00402C84" w:rsidDel="00681596" w:rsidRDefault="00402C84">
      <w:pPr>
        <w:pStyle w:val="Legenda"/>
        <w:keepNext/>
        <w:jc w:val="both"/>
        <w:rPr>
          <w:del w:id="2004" w:author="Ryan Lemos" w:date="2019-10-07T08:48:00Z"/>
        </w:rPr>
        <w:pPrChange w:id="2005" w:author="Ryan Lemos" w:date="2019-10-07T08:48:00Z">
          <w:pPr>
            <w:pStyle w:val="Legenda"/>
            <w:keepNext/>
          </w:pPr>
        </w:pPrChange>
      </w:pPr>
      <w:bookmarkStart w:id="2006" w:name="_Ref527141178"/>
      <w:del w:id="2007" w:author="Ryan Lemos" w:date="2019-10-07T08:48:00Z">
        <w:r w:rsidDel="00681596">
          <w:delText xml:space="preserve">Figura </w:delText>
        </w:r>
        <w:r w:rsidR="00681596" w:rsidDel="00681596">
          <w:rPr>
            <w:b w:val="0"/>
            <w:iCs w:val="0"/>
          </w:rPr>
          <w:fldChar w:fldCharType="begin"/>
        </w:r>
        <w:r w:rsidR="00681596" w:rsidDel="00681596">
          <w:delInstrText xml:space="preserve"> SEQ Figura \* ARABIC </w:delInstrText>
        </w:r>
        <w:r w:rsidR="00681596" w:rsidDel="00681596">
          <w:rPr>
            <w:b w:val="0"/>
            <w:iCs w:val="0"/>
          </w:rPr>
          <w:fldChar w:fldCharType="separate"/>
        </w:r>
      </w:del>
      <w:del w:id="2008" w:author="Ryan Lemos" w:date="2019-10-05T19:42:00Z">
        <w:r w:rsidR="00054B21" w:rsidDel="00D343FF">
          <w:rPr>
            <w:noProof/>
          </w:rPr>
          <w:delText>16</w:delText>
        </w:r>
      </w:del>
      <w:del w:id="2009" w:author="Ryan Lemos" w:date="2019-10-07T08:48:00Z">
        <w:r w:rsidR="00681596" w:rsidDel="00681596">
          <w:rPr>
            <w:b w:val="0"/>
            <w:iCs w:val="0"/>
            <w:noProof/>
          </w:rPr>
          <w:fldChar w:fldCharType="end"/>
        </w:r>
        <w:bookmarkEnd w:id="2006"/>
        <w:r w:rsidDel="00681596">
          <w:delText xml:space="preserve"> -</w:delText>
        </w:r>
        <w:r w:rsidRPr="009F6613" w:rsidDel="00681596">
          <w:delText xml:space="preserve"> CSS inserido diretamente na tag HTML</w:delText>
        </w:r>
      </w:del>
    </w:p>
    <w:p w14:paraId="7D6B0123" w14:textId="42F1D722" w:rsidR="00D0103C" w:rsidDel="00681596" w:rsidRDefault="00CB768F">
      <w:pPr>
        <w:pStyle w:val="Fontes"/>
        <w:jc w:val="both"/>
        <w:rPr>
          <w:del w:id="2010" w:author="Ryan Lemos" w:date="2019-10-07T08:48:00Z"/>
        </w:rPr>
        <w:pPrChange w:id="2011" w:author="Ryan Lemos" w:date="2019-10-07T08:48:00Z">
          <w:pPr>
            <w:pStyle w:val="Fontes"/>
          </w:pPr>
        </w:pPrChange>
      </w:pPr>
      <w:del w:id="2012" w:author="Ryan Lemos" w:date="2019-10-07T08:48:00Z">
        <w:r w:rsidRPr="00832539" w:rsidDel="00681596">
          <w:rPr>
            <w:b w:val="0"/>
            <w:iCs w:val="0"/>
            <w:noProof/>
            <w:lang w:eastAsia="pt-BR"/>
          </w:rPr>
          <w:drawing>
            <wp:inline distT="0" distB="0" distL="0" distR="0" wp14:anchorId="7A0EB76A" wp14:editId="6B68E316">
              <wp:extent cx="4370070" cy="500529"/>
              <wp:effectExtent l="133350" t="114300" r="125730" b="166370"/>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32"/>
                      <a:stretch>
                        <a:fillRect/>
                      </a:stretch>
                    </pic:blipFill>
                    <pic:spPr>
                      <a:xfrm>
                        <a:off x="0" y="0"/>
                        <a:ext cx="4426611" cy="507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sidDel="00681596">
          <w:rPr>
            <w:noProof/>
          </w:rPr>
          <w:delText xml:space="preserve"> </w:delText>
        </w:r>
      </w:del>
    </w:p>
    <w:p w14:paraId="0D17A85C" w14:textId="2975D689" w:rsidR="00130966" w:rsidDel="00681596" w:rsidRDefault="00130966">
      <w:pPr>
        <w:pStyle w:val="Fontes"/>
        <w:jc w:val="both"/>
        <w:rPr>
          <w:del w:id="2013" w:author="Ryan Lemos" w:date="2019-10-07T08:48:00Z"/>
        </w:rPr>
        <w:pPrChange w:id="2014" w:author="Ryan Lemos" w:date="2019-10-07T08:48:00Z">
          <w:pPr>
            <w:pStyle w:val="Fontes"/>
          </w:pPr>
        </w:pPrChange>
      </w:pPr>
      <w:del w:id="2015" w:author="Ryan Lemos" w:date="2019-10-07T08:48:00Z">
        <w:r w:rsidDel="00681596">
          <w:delText>Fonte: CAELUM, 2018</w:delText>
        </w:r>
        <w:r w:rsidR="00237DB9" w:rsidDel="00681596">
          <w:delText>, p.21</w:delText>
        </w:r>
        <w:r w:rsidDel="00681596">
          <w:delText>.</w:delText>
        </w:r>
      </w:del>
    </w:p>
    <w:p w14:paraId="5FA282A6" w14:textId="77777777" w:rsidR="00322554" w:rsidRDefault="00322554">
      <w:pPr>
        <w:pStyle w:val="Fontes"/>
        <w:jc w:val="both"/>
        <w:pPrChange w:id="2016" w:author="Ryan Lemos" w:date="2019-10-07T08:48:00Z">
          <w:pPr>
            <w:pStyle w:val="Fontes"/>
          </w:pPr>
        </w:pPrChange>
      </w:pPr>
    </w:p>
    <w:p w14:paraId="787B011A" w14:textId="5F1670E2" w:rsidR="00322554" w:rsidRDefault="00681596">
      <w:ins w:id="2017" w:author="Ryan Lemos" w:date="2019-10-07T08:48:00Z">
        <w:r>
          <w:t>O CSS</w:t>
        </w:r>
      </w:ins>
      <w:ins w:id="2018" w:author="Ryan Lemos" w:date="2019-10-07T08:49:00Z">
        <w:r>
          <w:t xml:space="preserve"> trabalha com o conceito de seletores. </w:t>
        </w:r>
      </w:ins>
      <w:del w:id="2019" w:author="Ryan Lemos" w:date="2019-10-07T08:48:00Z">
        <w:r w:rsidR="000451C9" w:rsidDel="00681596">
          <w:delText>Outra maneira de se inserir o CSS é p</w:delText>
        </w:r>
        <w:r w:rsidR="00322554" w:rsidRPr="00322554" w:rsidDel="00681596">
          <w:delText>or</w:delText>
        </w:r>
        <w:r w:rsidR="000451C9" w:rsidDel="00681596">
          <w:delText xml:space="preserve"> meio de</w:delText>
        </w:r>
        <w:r w:rsidR="00322554" w:rsidRPr="00322554" w:rsidDel="00681596">
          <w:delText xml:space="preserve"> uma </w:delText>
        </w:r>
        <w:r w:rsidR="00322554" w:rsidRPr="00952162" w:rsidDel="00681596">
          <w:rPr>
            <w:i/>
          </w:rPr>
          <w:delText>tag</w:delText>
        </w:r>
        <w:r w:rsidR="00322554" w:rsidRPr="00322554" w:rsidDel="00681596">
          <w:delText xml:space="preserve"> </w:delText>
        </w:r>
        <w:r w:rsidR="000451C9" w:rsidDel="00681596">
          <w:delText>HTML</w:delText>
        </w:r>
        <w:r w:rsidR="00322554" w:rsidRPr="00322554" w:rsidDel="00681596">
          <w:delText xml:space="preserve"> denominada ‘</w:delText>
        </w:r>
        <w:r w:rsidR="00322554" w:rsidRPr="00952162" w:rsidDel="00681596">
          <w:rPr>
            <w:i/>
          </w:rPr>
          <w:delText>style</w:delText>
        </w:r>
        <w:r w:rsidR="00322554" w:rsidRPr="00322554" w:rsidDel="00681596">
          <w:delText>’, onde o seletor do elemento deve ser referenciado como na</w:delText>
        </w:r>
        <w:r w:rsidR="005555D4" w:rsidDel="00681596">
          <w:delText xml:space="preserve"> </w:delText>
        </w:r>
        <w:r w:rsidR="005555D4" w:rsidDel="00681596">
          <w:fldChar w:fldCharType="begin"/>
        </w:r>
        <w:r w:rsidR="005555D4" w:rsidDel="00681596">
          <w:delInstrText xml:space="preserve"> REF _Ref527141224 \h </w:delInstrText>
        </w:r>
        <w:r w:rsidR="005555D4" w:rsidDel="00681596">
          <w:fldChar w:fldCharType="separate"/>
        </w:r>
        <w:r w:rsidR="00054B21" w:rsidDel="00681596">
          <w:delText xml:space="preserve">Figura </w:delText>
        </w:r>
        <w:r w:rsidR="00054B21" w:rsidDel="00681596">
          <w:rPr>
            <w:noProof/>
          </w:rPr>
          <w:delText>17</w:delText>
        </w:r>
        <w:r w:rsidR="005555D4" w:rsidDel="00681596">
          <w:fldChar w:fldCharType="end"/>
        </w:r>
        <w:r w:rsidR="00322554" w:rsidRPr="00322554" w:rsidDel="00681596">
          <w:delText xml:space="preserve">. </w:delText>
        </w:r>
      </w:del>
      <w:del w:id="2020" w:author="Ryan Lemos" w:date="2019-10-07T08:49:00Z">
        <w:r w:rsidR="0061287F" w:rsidDel="00681596">
          <w:delText>O</w:delText>
        </w:r>
      </w:del>
      <w:ins w:id="2021" w:author="Ryan Lemos" w:date="2019-10-07T08:49:00Z">
        <w:r>
          <w:t>Um</w:t>
        </w:r>
      </w:ins>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rsidR="000451C9">
        <w:t>.</w:t>
      </w:r>
      <w:r w:rsidR="00322554" w:rsidRPr="00322554">
        <w:t xml:space="preserve"> </w:t>
      </w:r>
      <w:r w:rsidR="000451C9">
        <w:t>A</w:t>
      </w:r>
      <w:r w:rsidR="00322554" w:rsidRPr="00322554">
        <w:t xml:space="preserve">s principais maneiras de se referenciar elementos são pelo atributo id (identificado com o símbolo #), pelo atributo </w:t>
      </w:r>
      <w:r w:rsidR="00322554" w:rsidRPr="00582E70">
        <w:rPr>
          <w:i/>
        </w:rPr>
        <w:t>class</w:t>
      </w:r>
      <w:r w:rsidR="00322554" w:rsidRPr="00322554">
        <w:t xml:space="preserve"> (identificado com o ponto final), ou pela </w:t>
      </w:r>
      <w:r w:rsidR="00322554" w:rsidRPr="00582E70">
        <w:rPr>
          <w:i/>
        </w:rPr>
        <w:t>tag</w:t>
      </w:r>
      <w:r w:rsidR="00322554" w:rsidRPr="00322554">
        <w:t xml:space="preserve"> d</w:t>
      </w:r>
      <w:r w:rsidR="0061287F">
        <w:t>e um</w:t>
      </w:r>
      <w:r w:rsidR="00322554" w:rsidRPr="00322554">
        <w:t xml:space="preserve"> elemento.</w:t>
      </w:r>
      <w:r w:rsidR="001B67AB">
        <w:t xml:space="preserve"> Na sintaxe CSS dentro da </w:t>
      </w:r>
      <w:r w:rsidR="001B67AB" w:rsidRPr="00582E70">
        <w:rPr>
          <w:i/>
        </w:rPr>
        <w:t>tag</w:t>
      </w:r>
      <w:r w:rsidR="001B67AB">
        <w:t xml:space="preserve"> </w:t>
      </w:r>
      <w:r w:rsidR="005F248C">
        <w:t>‘</w:t>
      </w:r>
      <w:r w:rsidR="001B67AB" w:rsidRPr="00582E70">
        <w:rPr>
          <w:i/>
        </w:rPr>
        <w:t>style</w:t>
      </w:r>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del w:id="2022" w:author="Ryan Lemos" w:date="2019-10-07T11:05:00Z">
        <w:r w:rsidR="005F248C">
          <w:fldChar w:fldCharType="separate"/>
        </w:r>
        <w:r w:rsidR="00054B21" w:rsidDel="00EA672B">
          <w:delText xml:space="preserve">Figura </w:delText>
        </w:r>
        <w:r w:rsidR="00054B21" w:rsidDel="00EA672B">
          <w:rPr>
            <w:noProof/>
          </w:rPr>
          <w:delText>17</w:delText>
        </w:r>
      </w:del>
      <w:r w:rsidR="005F248C">
        <w:fldChar w:fldCharType="end"/>
      </w:r>
      <w:r w:rsidR="005F248C">
        <w:t xml:space="preserve"> </w:t>
      </w:r>
      <w:r w:rsidR="001B67AB">
        <w:t xml:space="preserve">o seletor é uma </w:t>
      </w:r>
      <w:r w:rsidR="001B67AB" w:rsidRPr="00952162">
        <w:rPr>
          <w:i/>
        </w:rPr>
        <w:t>tag</w:t>
      </w:r>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14:paraId="21E64ABE" w14:textId="77777777" w:rsidR="00322554" w:rsidDel="00681596" w:rsidRDefault="00322554" w:rsidP="00952162">
      <w:pPr>
        <w:pStyle w:val="Fontes"/>
        <w:rPr>
          <w:del w:id="2023" w:author="Ryan Lemos" w:date="2019-10-07T08:49:00Z"/>
        </w:rPr>
      </w:pPr>
      <w:bookmarkStart w:id="2024" w:name="_Ref526690766"/>
    </w:p>
    <w:p w14:paraId="1ACE1E16" w14:textId="53F75F19" w:rsidR="00130966" w:rsidDel="00681596" w:rsidRDefault="00130966" w:rsidP="00952162">
      <w:pPr>
        <w:pStyle w:val="Legenda"/>
        <w:keepNext/>
        <w:rPr>
          <w:del w:id="2025" w:author="Ryan Lemos" w:date="2019-10-07T08:47:00Z"/>
        </w:rPr>
      </w:pPr>
      <w:bookmarkStart w:id="2026" w:name="_Ref527141224"/>
      <w:del w:id="2027" w:author="Ryan Lemos" w:date="2019-10-07T08:47:00Z">
        <w:r w:rsidDel="00681596">
          <w:delText xml:space="preserve">Figura </w:delText>
        </w:r>
        <w:r w:rsidR="00681596" w:rsidDel="00681596">
          <w:rPr>
            <w:b w:val="0"/>
            <w:iCs w:val="0"/>
          </w:rPr>
          <w:fldChar w:fldCharType="begin"/>
        </w:r>
        <w:r w:rsidR="00681596" w:rsidDel="00681596">
          <w:delInstrText xml:space="preserve"> SEQ Figura \* ARABIC </w:delInstrText>
        </w:r>
        <w:r w:rsidR="00681596" w:rsidDel="00681596">
          <w:rPr>
            <w:b w:val="0"/>
            <w:iCs w:val="0"/>
          </w:rPr>
          <w:fldChar w:fldCharType="separate"/>
        </w:r>
      </w:del>
      <w:del w:id="2028" w:author="Ryan Lemos" w:date="2019-10-05T19:42:00Z">
        <w:r w:rsidR="00054B21" w:rsidDel="00D343FF">
          <w:rPr>
            <w:noProof/>
          </w:rPr>
          <w:delText>17</w:delText>
        </w:r>
      </w:del>
      <w:del w:id="2029" w:author="Ryan Lemos" w:date="2019-10-07T08:47:00Z">
        <w:r w:rsidR="00681596" w:rsidDel="00681596">
          <w:rPr>
            <w:b w:val="0"/>
            <w:iCs w:val="0"/>
            <w:noProof/>
          </w:rPr>
          <w:fldChar w:fldCharType="end"/>
        </w:r>
        <w:bookmarkEnd w:id="2024"/>
        <w:bookmarkEnd w:id="2026"/>
        <w:r w:rsidDel="00681596">
          <w:delText xml:space="preserve"> - CSS inserido através da </w:delText>
        </w:r>
        <w:r w:rsidRPr="00952162" w:rsidDel="00681596">
          <w:rPr>
            <w:i/>
          </w:rPr>
          <w:delText>tag style</w:delText>
        </w:r>
      </w:del>
    </w:p>
    <w:p w14:paraId="7064FB45" w14:textId="54081C5F" w:rsidR="00DC4A43" w:rsidDel="00681596" w:rsidRDefault="00CB768F" w:rsidP="00952162">
      <w:pPr>
        <w:pStyle w:val="Fontes"/>
        <w:rPr>
          <w:del w:id="2030" w:author="Ryan Lemos" w:date="2019-10-07T08:47:00Z"/>
        </w:rPr>
      </w:pPr>
      <w:del w:id="2031" w:author="Ryan Lemos" w:date="2019-10-07T08:47:00Z">
        <w:r w:rsidRPr="00832539" w:rsidDel="00681596">
          <w:rPr>
            <w:b w:val="0"/>
            <w:iCs w:val="0"/>
            <w:noProof/>
            <w:lang w:eastAsia="pt-BR"/>
          </w:rPr>
          <w:drawing>
            <wp:inline distT="0" distB="0" distL="0" distR="0" wp14:anchorId="78B5AE0D" wp14:editId="71E9624B">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3"/>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6D0878A1" w14:textId="39741A96" w:rsidR="00130966" w:rsidDel="00681596" w:rsidRDefault="00130966" w:rsidP="00130966">
      <w:pPr>
        <w:pStyle w:val="Fontes"/>
        <w:rPr>
          <w:del w:id="2032" w:author="Ryan Lemos" w:date="2019-10-07T08:47:00Z"/>
        </w:rPr>
      </w:pPr>
      <w:del w:id="2033" w:author="Ryan Lemos" w:date="2019-10-07T08:47:00Z">
        <w:r w:rsidDel="00681596">
          <w:delText>Fonte: CAELUM, 2018</w:delText>
        </w:r>
        <w:r w:rsidR="00237DB9" w:rsidDel="00681596">
          <w:delText>, p.22</w:delText>
        </w:r>
        <w:r w:rsidDel="00681596">
          <w:delText>.</w:delText>
        </w:r>
      </w:del>
    </w:p>
    <w:p w14:paraId="7908AE59" w14:textId="77777777" w:rsidR="00130966" w:rsidDel="00681596" w:rsidRDefault="00130966">
      <w:pPr>
        <w:pStyle w:val="Fontes"/>
        <w:rPr>
          <w:del w:id="2034" w:author="Ryan Lemos" w:date="2019-10-07T08:47:00Z"/>
        </w:rPr>
      </w:pPr>
    </w:p>
    <w:p w14:paraId="5D1581E5" w14:textId="1C104025" w:rsidR="00322554" w:rsidDel="00681596" w:rsidRDefault="000451C9">
      <w:pPr>
        <w:rPr>
          <w:del w:id="2035" w:author="Ryan Lemos" w:date="2019-10-07T08:47:00Z"/>
        </w:rPr>
      </w:pPr>
      <w:del w:id="2036" w:author="Ryan Lemos" w:date="2019-10-07T08:47:00Z">
        <w:r w:rsidDel="00681596">
          <w:delText>A terceira maneira de se estilizar os elementos HTML se dá</w:delText>
        </w:r>
        <w:r w:rsidR="00322554" w:rsidDel="00681596">
          <w:delText xml:space="preserve"> po</w:delText>
        </w:r>
        <w:r w:rsidR="00322554" w:rsidRPr="00322554" w:rsidDel="00681596">
          <w:delText>r meio de um arquivo separado</w:delText>
        </w:r>
        <w:r w:rsidR="00322554" w:rsidDel="00681596">
          <w:delText xml:space="preserve"> </w:delText>
        </w:r>
        <w:r w:rsidDel="00681596">
          <w:delText>como visto</w:delText>
        </w:r>
        <w:r w:rsidR="00322554" w:rsidDel="00681596">
          <w:delText xml:space="preserve"> na </w:delText>
        </w:r>
        <w:r w:rsidR="00322554" w:rsidDel="00681596">
          <w:fldChar w:fldCharType="begin"/>
        </w:r>
        <w:r w:rsidR="00322554" w:rsidDel="00681596">
          <w:delInstrText xml:space="preserve"> REF _Ref527043688 \h </w:delInstrText>
        </w:r>
        <w:r w:rsidR="00322554" w:rsidDel="00681596">
          <w:fldChar w:fldCharType="separate"/>
        </w:r>
        <w:r w:rsidR="00054B21" w:rsidDel="00681596">
          <w:delText xml:space="preserve">Figura </w:delText>
        </w:r>
        <w:r w:rsidR="00054B21" w:rsidDel="00681596">
          <w:rPr>
            <w:noProof/>
          </w:rPr>
          <w:delText>18</w:delText>
        </w:r>
        <w:r w:rsidR="00322554" w:rsidDel="00681596">
          <w:fldChar w:fldCharType="end"/>
        </w:r>
        <w:r w:rsidR="00CB211B" w:rsidDel="00681596">
          <w:delText>, de maneira que o código CSS fique separado da codificação feita em HTML</w:delText>
        </w:r>
        <w:r w:rsidDel="00681596">
          <w:delText xml:space="preserve"> </w:delText>
        </w:r>
        <w:r w:rsidR="00752E3D" w:rsidDel="00681596">
          <w:rPr>
            <w:noProof/>
          </w:rPr>
          <w:delText>(CAELUM, 2018)</w:delText>
        </w:r>
        <w:r w:rsidR="00CB211B" w:rsidDel="00681596">
          <w:delText>.</w:delText>
        </w:r>
        <w:r w:rsidR="00CE64D8" w:rsidDel="00681596">
          <w:delText xml:space="preserve"> </w:delText>
        </w:r>
      </w:del>
    </w:p>
    <w:p w14:paraId="1D2507E2" w14:textId="77777777" w:rsidR="00322554" w:rsidRDefault="00322554">
      <w:pPr>
        <w:pStyle w:val="Fontes"/>
        <w:jc w:val="both"/>
        <w:pPrChange w:id="2037" w:author="Ryan Lemos" w:date="2019-10-07T08:47:00Z">
          <w:pPr>
            <w:pStyle w:val="Fontes"/>
          </w:pPr>
        </w:pPrChange>
      </w:pPr>
    </w:p>
    <w:p w14:paraId="30AC2CD7" w14:textId="69511C79" w:rsidR="00322554" w:rsidRDefault="00322554" w:rsidP="00952162">
      <w:pPr>
        <w:pStyle w:val="Legenda"/>
        <w:keepNext/>
      </w:pPr>
      <w:bookmarkStart w:id="2038" w:name="_Ref527043688"/>
      <w:bookmarkStart w:id="2039" w:name="_Toc21973948"/>
      <w:bookmarkStart w:id="2040" w:name="_Toc22075167"/>
      <w:r>
        <w:t xml:space="preserve">Figura </w:t>
      </w:r>
      <w:r w:rsidR="00B06645">
        <w:fldChar w:fldCharType="begin"/>
      </w:r>
      <w:r w:rsidR="00B06645">
        <w:instrText xml:space="preserve"> SEQ Figura \* ARABIC </w:instrText>
      </w:r>
      <w:r w:rsidR="00B06645">
        <w:fldChar w:fldCharType="separate"/>
      </w:r>
      <w:ins w:id="2041" w:author="Ryan Lemos" w:date="2019-10-14T19:23:00Z">
        <w:r w:rsidR="0002745D">
          <w:rPr>
            <w:noProof/>
          </w:rPr>
          <w:t>15</w:t>
        </w:r>
      </w:ins>
      <w:del w:id="2042" w:author="Ryan Lemos" w:date="2019-10-05T19:42:00Z">
        <w:r w:rsidR="00054B21" w:rsidDel="00D343FF">
          <w:rPr>
            <w:noProof/>
          </w:rPr>
          <w:delText>18</w:delText>
        </w:r>
      </w:del>
      <w:r w:rsidR="00B06645">
        <w:rPr>
          <w:noProof/>
        </w:rPr>
        <w:fldChar w:fldCharType="end"/>
      </w:r>
      <w:bookmarkEnd w:id="2038"/>
      <w:r>
        <w:t xml:space="preserve"> </w:t>
      </w:r>
      <w:del w:id="2043" w:author="Ryan Lemos" w:date="2019-10-07T08:48:00Z">
        <w:r w:rsidDel="00681596">
          <w:delText>-</w:delText>
        </w:r>
      </w:del>
      <w:ins w:id="2044" w:author="Ryan Lemos" w:date="2019-10-07T08:48:00Z">
        <w:r w:rsidR="00681596">
          <w:t>–</w:t>
        </w:r>
      </w:ins>
      <w:r>
        <w:t xml:space="preserve"> </w:t>
      </w:r>
      <w:del w:id="2045" w:author="Ryan Lemos" w:date="2019-10-07T08:48:00Z">
        <w:r w:rsidRPr="00CB6BC3" w:rsidDel="00681596">
          <w:delText>CSS contido no arquivo estilos.css</w:delText>
        </w:r>
      </w:del>
      <w:ins w:id="2046" w:author="Ryan Lemos" w:date="2019-10-07T08:48:00Z">
        <w:r w:rsidR="00681596">
          <w:t xml:space="preserve">Exemplo de um seletor </w:t>
        </w:r>
      </w:ins>
      <w:ins w:id="2047" w:author="Ryan Lemos" w:date="2019-10-07T08:50:00Z">
        <w:r w:rsidR="00681596">
          <w:t>CSS</w:t>
        </w:r>
      </w:ins>
      <w:bookmarkEnd w:id="2039"/>
      <w:bookmarkEnd w:id="2040"/>
    </w:p>
    <w:p w14:paraId="5840EF5F" w14:textId="77777777" w:rsidR="00322554" w:rsidRDefault="00CB768F" w:rsidP="00952162">
      <w:pPr>
        <w:pStyle w:val="Fontes"/>
      </w:pPr>
      <w:r w:rsidRPr="00832539">
        <w:rPr>
          <w:noProof/>
          <w:lang w:eastAsia="pt-BR"/>
        </w:rPr>
        <w:drawing>
          <wp:inline distT="0" distB="0" distL="0" distR="0" wp14:anchorId="6260B55D" wp14:editId="331A8AED">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4"/>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2C035A" w14:textId="77777777" w:rsidR="00322554" w:rsidRDefault="00322554" w:rsidP="00322554">
      <w:pPr>
        <w:pStyle w:val="Fontes"/>
      </w:pPr>
      <w:r>
        <w:t>Fonte: CAELUM, 2018</w:t>
      </w:r>
      <w:r w:rsidR="00237DB9">
        <w:t>, p.23</w:t>
      </w:r>
      <w:r>
        <w:t>.</w:t>
      </w:r>
    </w:p>
    <w:p w14:paraId="0989667F" w14:textId="77777777" w:rsidR="00322554" w:rsidDel="00681596" w:rsidRDefault="00322554" w:rsidP="00952162">
      <w:pPr>
        <w:pStyle w:val="Fontes"/>
        <w:rPr>
          <w:del w:id="2048" w:author="Ryan Lemos" w:date="2019-10-07T08:46:00Z"/>
        </w:rPr>
      </w:pPr>
    </w:p>
    <w:p w14:paraId="772DBE98" w14:textId="38783905" w:rsidR="00CB211B" w:rsidDel="00681596" w:rsidRDefault="00A80249">
      <w:pPr>
        <w:ind w:firstLine="0"/>
        <w:rPr>
          <w:del w:id="2049" w:author="Ryan Lemos" w:date="2019-10-07T08:46:00Z"/>
        </w:rPr>
        <w:pPrChange w:id="2050" w:author="Ryan Lemos" w:date="2019-10-07T08:46:00Z">
          <w:pPr/>
        </w:pPrChange>
      </w:pPr>
      <w:del w:id="2051" w:author="Ryan Lemos" w:date="2019-10-07T08:46:00Z">
        <w:r w:rsidDel="00681596">
          <w:delText xml:space="preserve">A sintaxe CSS segue o modelo descrito pela </w:delText>
        </w:r>
        <w:r w:rsidDel="00681596">
          <w:fldChar w:fldCharType="begin"/>
        </w:r>
        <w:r w:rsidDel="00681596">
          <w:delInstrText xml:space="preserve"> REF _Ref527141224 \h </w:delInstrText>
        </w:r>
        <w:r w:rsidDel="00681596">
          <w:fldChar w:fldCharType="separate"/>
        </w:r>
        <w:r w:rsidR="00054B21" w:rsidDel="00681596">
          <w:delText xml:space="preserve">Figura </w:delText>
        </w:r>
        <w:r w:rsidR="00054B21" w:rsidDel="00681596">
          <w:rPr>
            <w:noProof/>
          </w:rPr>
          <w:delText>17</w:delText>
        </w:r>
        <w:r w:rsidDel="00681596">
          <w:fldChar w:fldCharType="end"/>
        </w:r>
        <w:r w:rsidDel="00681596">
          <w:delText xml:space="preserve">. </w:delText>
        </w:r>
        <w:r w:rsidR="001B67AB" w:rsidDel="00681596">
          <w:delText>A única diferença é que p</w:delText>
        </w:r>
        <w:r w:rsidR="00CB211B" w:rsidDel="00681596">
          <w:delText>ara utilizar</w:delText>
        </w:r>
        <w:r w:rsidR="000451C9" w:rsidDel="00681596">
          <w:delText xml:space="preserve"> a estilização contida</w:delText>
        </w:r>
        <w:r w:rsidR="00CB211B" w:rsidDel="00681596">
          <w:delText xml:space="preserve"> </w:delText>
        </w:r>
        <w:r w:rsidR="000451C9" w:rsidDel="00681596">
          <w:delText>n</w:delText>
        </w:r>
        <w:r w:rsidR="00CB211B" w:rsidDel="00681596">
          <w:delText>o arquivo CSS no</w:delText>
        </w:r>
        <w:r w:rsidR="000451C9" w:rsidDel="00681596">
          <w:delText xml:space="preserve"> documento</w:delText>
        </w:r>
        <w:r w:rsidR="00CB211B" w:rsidDel="00681596">
          <w:delText xml:space="preserve"> HTML</w:delText>
        </w:r>
        <w:r w:rsidR="000451C9" w:rsidDel="00681596">
          <w:delText xml:space="preserve"> d</w:delText>
        </w:r>
        <w:r w:rsidR="00CB211B" w:rsidDel="00681596">
          <w:delText xml:space="preserve">eve-se utilizar no código HTML uma </w:delText>
        </w:r>
        <w:r w:rsidR="00CB211B" w:rsidRPr="00952162" w:rsidDel="00681596">
          <w:rPr>
            <w:i/>
          </w:rPr>
          <w:delText>tag</w:delText>
        </w:r>
        <w:r w:rsidR="005F248C" w:rsidDel="00681596">
          <w:rPr>
            <w:i/>
          </w:rPr>
          <w:delText xml:space="preserve"> </w:delText>
        </w:r>
        <w:r w:rsidR="000451C9" w:rsidDel="00681596">
          <w:delText>‘</w:delText>
        </w:r>
        <w:r w:rsidR="00CB211B" w:rsidRPr="00952162" w:rsidDel="00681596">
          <w:rPr>
            <w:i/>
          </w:rPr>
          <w:delText>link</w:delText>
        </w:r>
        <w:r w:rsidR="000451C9" w:rsidRPr="00952162" w:rsidDel="00681596">
          <w:delText>’</w:delText>
        </w:r>
        <w:r w:rsidR="00406AB2" w:rsidDel="00681596">
          <w:delText>.</w:delText>
        </w:r>
        <w:r w:rsidR="000451C9" w:rsidDel="00681596">
          <w:delText xml:space="preserve"> A </w:delText>
        </w:r>
        <w:r w:rsidR="000451C9" w:rsidRPr="00952162" w:rsidDel="00681596">
          <w:rPr>
            <w:i/>
          </w:rPr>
          <w:delText>tag</w:delText>
        </w:r>
        <w:r w:rsidR="000451C9" w:rsidDel="00681596">
          <w:delText xml:space="preserve"> </w:delText>
        </w:r>
        <w:r w:rsidR="005F248C" w:rsidDel="00681596">
          <w:delText>‘</w:delText>
        </w:r>
        <w:r w:rsidR="000451C9" w:rsidRPr="00952162" w:rsidDel="00681596">
          <w:rPr>
            <w:i/>
          </w:rPr>
          <w:delText>link</w:delText>
        </w:r>
        <w:r w:rsidR="005F248C" w:rsidDel="00681596">
          <w:rPr>
            <w:i/>
          </w:rPr>
          <w:delText>’</w:delText>
        </w:r>
        <w:r w:rsidR="00CB211B" w:rsidDel="00681596">
          <w:delText xml:space="preserve"> é responsável por carregar e possibilitar o uso dos estilos</w:delText>
        </w:r>
        <w:r w:rsidR="000451C9" w:rsidDel="00681596">
          <w:delText xml:space="preserve"> a partir de</w:delText>
        </w:r>
        <w:r w:rsidR="00CB211B" w:rsidDel="00681596">
          <w:delText xml:space="preserve"> um arquivo externo. Para indicar a localização do arquivo CSS, deve-se utilizar um atributo da </w:delText>
        </w:r>
        <w:r w:rsidR="00CB211B" w:rsidRPr="00952162" w:rsidDel="00681596">
          <w:rPr>
            <w:i/>
          </w:rPr>
          <w:delText>tag</w:delText>
        </w:r>
        <w:r w:rsidR="00CB211B" w:rsidDel="00681596">
          <w:delText xml:space="preserve"> </w:delText>
        </w:r>
        <w:r w:rsidR="005F248C" w:rsidDel="00681596">
          <w:delText>‘</w:delText>
        </w:r>
        <w:r w:rsidR="00CB211B" w:rsidRPr="00952162" w:rsidDel="00681596">
          <w:rPr>
            <w:i/>
          </w:rPr>
          <w:delText>link</w:delText>
        </w:r>
        <w:r w:rsidR="005F248C" w:rsidDel="00681596">
          <w:rPr>
            <w:i/>
          </w:rPr>
          <w:delText>’</w:delText>
        </w:r>
        <w:r w:rsidR="00CB211B" w:rsidDel="00681596">
          <w:rPr>
            <w:i/>
          </w:rPr>
          <w:delText xml:space="preserve"> </w:delText>
        </w:r>
        <w:r w:rsidR="00CB211B" w:rsidDel="00681596">
          <w:delText xml:space="preserve">chamado </w:delText>
        </w:r>
        <w:r w:rsidR="005F248C" w:rsidDel="00681596">
          <w:delText>‘</w:delText>
        </w:r>
        <w:r w:rsidR="00CB211B" w:rsidDel="00681596">
          <w:delText>href</w:delText>
        </w:r>
        <w:r w:rsidR="005F248C" w:rsidDel="00681596">
          <w:delText>’</w:delText>
        </w:r>
        <w:r w:rsidR="00CB211B" w:rsidDel="00681596">
          <w:delText>, e nesse atributo</w:delText>
        </w:r>
        <w:r w:rsidR="000451C9" w:rsidDel="00681596">
          <w:delText xml:space="preserve"> </w:delText>
        </w:r>
        <w:r w:rsidR="00CB211B" w:rsidDel="00681596">
          <w:delText xml:space="preserve">indicar o caminho até o arquivo de estilos, conforme demonstrado na </w:delText>
        </w:r>
        <w:r w:rsidR="00CB211B" w:rsidDel="00681596">
          <w:fldChar w:fldCharType="begin"/>
        </w:r>
        <w:r w:rsidR="00CB211B" w:rsidDel="00681596">
          <w:delInstrText xml:space="preserve"> REF _Ref526690737 \h </w:delInstrText>
        </w:r>
        <w:r w:rsidR="00CB211B" w:rsidDel="00681596">
          <w:fldChar w:fldCharType="separate"/>
        </w:r>
        <w:r w:rsidR="00054B21" w:rsidDel="00681596">
          <w:delText xml:space="preserve">Figura </w:delText>
        </w:r>
        <w:r w:rsidR="00054B21" w:rsidDel="00681596">
          <w:rPr>
            <w:noProof/>
          </w:rPr>
          <w:delText>19</w:delText>
        </w:r>
        <w:r w:rsidR="00CB211B" w:rsidDel="00681596">
          <w:fldChar w:fldCharType="end"/>
        </w:r>
        <w:r w:rsidR="00CB211B" w:rsidDel="00681596">
          <w:delText>. O estilo criado</w:delText>
        </w:r>
        <w:r w:rsidR="001B67AB" w:rsidDel="00681596">
          <w:delText xml:space="preserve"> na </w:delText>
        </w:r>
        <w:r w:rsidR="001B67AB" w:rsidDel="00681596">
          <w:fldChar w:fldCharType="begin"/>
        </w:r>
        <w:r w:rsidR="001B67AB" w:rsidDel="00681596">
          <w:delInstrText xml:space="preserve"> REF _Ref527043688 \h </w:delInstrText>
        </w:r>
        <w:r w:rsidR="001B67AB" w:rsidDel="00681596">
          <w:fldChar w:fldCharType="separate"/>
        </w:r>
        <w:r w:rsidR="00054B21" w:rsidDel="00681596">
          <w:delText xml:space="preserve">Figura </w:delText>
        </w:r>
        <w:r w:rsidR="00054B21" w:rsidDel="00681596">
          <w:rPr>
            <w:noProof/>
          </w:rPr>
          <w:delText>18</w:delText>
        </w:r>
        <w:r w:rsidR="001B67AB" w:rsidDel="00681596">
          <w:fldChar w:fldCharType="end"/>
        </w:r>
        <w:r w:rsidR="00CB211B" w:rsidDel="00681596">
          <w:delText xml:space="preserve"> é utilizado na </w:delText>
        </w:r>
        <w:r w:rsidR="00CB211B" w:rsidRPr="00952162" w:rsidDel="00681596">
          <w:rPr>
            <w:i/>
          </w:rPr>
          <w:delText>tag</w:delText>
        </w:r>
        <w:r w:rsidR="00CB211B" w:rsidDel="00681596">
          <w:delText xml:space="preserve"> &lt;p&gt; do documento HTML</w:delText>
        </w:r>
        <w:r w:rsidR="001B67AB" w:rsidDel="00681596">
          <w:delText xml:space="preserve"> da </w:delText>
        </w:r>
        <w:r w:rsidR="001B67AB" w:rsidDel="00681596">
          <w:fldChar w:fldCharType="begin"/>
        </w:r>
        <w:r w:rsidR="001B67AB" w:rsidDel="00681596">
          <w:delInstrText xml:space="preserve"> REF _Ref526690737 \h </w:delInstrText>
        </w:r>
        <w:r w:rsidR="001B67AB" w:rsidDel="00681596">
          <w:fldChar w:fldCharType="separate"/>
        </w:r>
        <w:r w:rsidR="00054B21" w:rsidDel="00681596">
          <w:delText xml:space="preserve">Figura </w:delText>
        </w:r>
        <w:r w:rsidR="00054B21" w:rsidDel="00681596">
          <w:rPr>
            <w:noProof/>
          </w:rPr>
          <w:delText>19</w:delText>
        </w:r>
        <w:r w:rsidR="001B67AB" w:rsidDel="00681596">
          <w:fldChar w:fldCharType="end"/>
        </w:r>
        <w:r w:rsidR="00406AB2" w:rsidDel="00681596">
          <w:delText xml:space="preserve"> </w:delText>
        </w:r>
        <w:r w:rsidR="00752E3D" w:rsidDel="00681596">
          <w:rPr>
            <w:noProof/>
          </w:rPr>
          <w:delText>(CAELUM, 2018)</w:delText>
        </w:r>
        <w:r w:rsidR="00CB211B" w:rsidDel="00681596">
          <w:delText>.</w:delText>
        </w:r>
      </w:del>
    </w:p>
    <w:p w14:paraId="30F5D0B8" w14:textId="77777777" w:rsidR="000451C9" w:rsidRPr="00CB211B" w:rsidDel="00681596" w:rsidRDefault="000451C9">
      <w:pPr>
        <w:ind w:firstLine="0"/>
        <w:rPr>
          <w:del w:id="2052" w:author="Ryan Lemos" w:date="2019-10-07T08:46:00Z"/>
        </w:rPr>
        <w:pPrChange w:id="2053" w:author="Ryan Lemos" w:date="2019-10-07T08:46:00Z">
          <w:pPr/>
        </w:pPrChange>
      </w:pPr>
    </w:p>
    <w:p w14:paraId="6154F44A" w14:textId="025B6D0B" w:rsidR="00130966" w:rsidDel="00681596" w:rsidRDefault="00130966">
      <w:pPr>
        <w:pStyle w:val="Legenda"/>
        <w:keepNext/>
        <w:jc w:val="both"/>
        <w:rPr>
          <w:del w:id="2054" w:author="Ryan Lemos" w:date="2019-10-07T08:46:00Z"/>
        </w:rPr>
        <w:pPrChange w:id="2055" w:author="Ryan Lemos" w:date="2019-10-07T08:46:00Z">
          <w:pPr>
            <w:pStyle w:val="Legenda"/>
            <w:keepNext/>
          </w:pPr>
        </w:pPrChange>
      </w:pPr>
      <w:bookmarkStart w:id="2056" w:name="_Ref526690737"/>
      <w:del w:id="2057" w:author="Ryan Lemos" w:date="2019-10-07T08:46:00Z">
        <w:r w:rsidDel="00681596">
          <w:delText xml:space="preserve">Figura </w:delText>
        </w:r>
        <w:r w:rsidR="00681596" w:rsidDel="00681596">
          <w:rPr>
            <w:b w:val="0"/>
            <w:iCs w:val="0"/>
          </w:rPr>
          <w:fldChar w:fldCharType="begin"/>
        </w:r>
        <w:r w:rsidR="00681596" w:rsidDel="00681596">
          <w:delInstrText xml:space="preserve"> SEQ Figura \* ARABIC </w:delInstrText>
        </w:r>
        <w:r w:rsidR="00681596" w:rsidDel="00681596">
          <w:rPr>
            <w:b w:val="0"/>
            <w:iCs w:val="0"/>
          </w:rPr>
          <w:fldChar w:fldCharType="separate"/>
        </w:r>
      </w:del>
      <w:del w:id="2058" w:author="Ryan Lemos" w:date="2019-10-05T19:42:00Z">
        <w:r w:rsidR="00054B21" w:rsidDel="00D343FF">
          <w:rPr>
            <w:noProof/>
          </w:rPr>
          <w:delText>19</w:delText>
        </w:r>
      </w:del>
      <w:del w:id="2059" w:author="Ryan Lemos" w:date="2019-10-07T08:46:00Z">
        <w:r w:rsidR="00681596" w:rsidDel="00681596">
          <w:rPr>
            <w:b w:val="0"/>
            <w:iCs w:val="0"/>
            <w:noProof/>
          </w:rPr>
          <w:fldChar w:fldCharType="end"/>
        </w:r>
        <w:bookmarkEnd w:id="2056"/>
        <w:r w:rsidDel="00681596">
          <w:delText xml:space="preserve"> - CSS inserido através de um arquivo externo</w:delText>
        </w:r>
      </w:del>
    </w:p>
    <w:p w14:paraId="132CA5BC" w14:textId="73DB2D47" w:rsidR="00DC4A43" w:rsidDel="00681596" w:rsidRDefault="00CB768F">
      <w:pPr>
        <w:pStyle w:val="Fontes"/>
        <w:jc w:val="both"/>
        <w:rPr>
          <w:del w:id="2060" w:author="Ryan Lemos" w:date="2019-10-07T08:46:00Z"/>
        </w:rPr>
        <w:pPrChange w:id="2061" w:author="Ryan Lemos" w:date="2019-10-07T08:46:00Z">
          <w:pPr>
            <w:pStyle w:val="Fontes"/>
          </w:pPr>
        </w:pPrChange>
      </w:pPr>
      <w:del w:id="2062" w:author="Ryan Lemos" w:date="2019-10-07T08:46:00Z">
        <w:r w:rsidRPr="00832539" w:rsidDel="00681596">
          <w:rPr>
            <w:b w:val="0"/>
            <w:iCs w:val="0"/>
            <w:noProof/>
            <w:lang w:eastAsia="pt-BR"/>
          </w:rPr>
          <w:drawing>
            <wp:inline distT="0" distB="0" distL="0" distR="0" wp14:anchorId="1C506D48" wp14:editId="547D2C1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5"/>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32DED186" w14:textId="1CB79C1E" w:rsidR="00130966" w:rsidDel="00681596" w:rsidRDefault="00130966">
      <w:pPr>
        <w:pStyle w:val="Fontes"/>
        <w:jc w:val="both"/>
        <w:rPr>
          <w:del w:id="2063" w:author="Ryan Lemos" w:date="2019-10-07T08:43:00Z"/>
        </w:rPr>
        <w:pPrChange w:id="2064" w:author="Ryan Lemos" w:date="2019-10-07T08:46:00Z">
          <w:pPr>
            <w:pStyle w:val="Fontes"/>
          </w:pPr>
        </w:pPrChange>
      </w:pPr>
      <w:del w:id="2065" w:author="Ryan Lemos" w:date="2019-10-07T08:46:00Z">
        <w:r w:rsidDel="00681596">
          <w:delText>Fonte: CAELUM, 2018</w:delText>
        </w:r>
        <w:r w:rsidR="00237DB9" w:rsidDel="00681596">
          <w:delText>, p.22</w:delText>
        </w:r>
        <w:r w:rsidDel="00681596">
          <w:delText>.</w:delText>
        </w:r>
      </w:del>
    </w:p>
    <w:p w14:paraId="1C44D40A" w14:textId="5FCF0BE7" w:rsidR="005E32C9" w:rsidRPr="009B3841" w:rsidDel="00681596" w:rsidRDefault="005E32C9">
      <w:pPr>
        <w:ind w:firstLine="0"/>
        <w:rPr>
          <w:del w:id="2066" w:author="Ryan Lemos" w:date="2019-10-07T08:43:00Z"/>
        </w:rPr>
      </w:pPr>
    </w:p>
    <w:p w14:paraId="17874160" w14:textId="4AECE6C4" w:rsidR="00705B26" w:rsidDel="00681596" w:rsidRDefault="00705B26">
      <w:pPr>
        <w:pStyle w:val="Fontes"/>
        <w:jc w:val="both"/>
        <w:rPr>
          <w:del w:id="2067" w:author="Ryan Lemos" w:date="2019-10-07T08:47:00Z"/>
        </w:rPr>
        <w:pPrChange w:id="2068" w:author="Ryan Lemos" w:date="2019-10-07T08:46:00Z">
          <w:pPr>
            <w:pStyle w:val="Ttulo4"/>
          </w:pPr>
        </w:pPrChange>
      </w:pPr>
      <w:del w:id="2069" w:author="Ryan Lemos" w:date="2019-10-07T08:43:00Z">
        <w:r w:rsidDel="00681596">
          <w:delText>MaterializeCSS</w:delText>
        </w:r>
      </w:del>
    </w:p>
    <w:p w14:paraId="3AE3CD20" w14:textId="77777777" w:rsidR="00705B26" w:rsidRDefault="00705B26">
      <w:pPr>
        <w:pStyle w:val="Fontes"/>
        <w:jc w:val="both"/>
        <w:pPrChange w:id="2070" w:author="Ryan Lemos" w:date="2019-10-07T08:47:00Z">
          <w:pPr/>
        </w:pPrChange>
      </w:pPr>
    </w:p>
    <w:p w14:paraId="504128E1" w14:textId="604955D0" w:rsidR="00705B26" w:rsidRPr="001E0BCC" w:rsidRDefault="006C52DB" w:rsidP="00705B26">
      <w:r>
        <w:t>O MaterializeCSS</w:t>
      </w:r>
      <w:r w:rsidR="008051B4">
        <w:t>, ou somente Materialize,</w:t>
      </w:r>
      <w:r>
        <w:t xml:space="preserve"> se trata de um </w:t>
      </w:r>
      <w:r w:rsidRPr="005B582B">
        <w:rPr>
          <w:i/>
          <w:iCs/>
        </w:rPr>
        <w:t>framework</w:t>
      </w:r>
      <w:r>
        <w:t xml:space="preserve"> CSS que utiliza dos conceitos de </w:t>
      </w:r>
      <w:r w:rsidRPr="00596E44">
        <w:rPr>
          <w:i/>
        </w:rPr>
        <w:t>Material</w:t>
      </w:r>
      <w:r>
        <w:t xml:space="preserve"> </w:t>
      </w:r>
      <w:r w:rsidRPr="00596E44">
        <w:rPr>
          <w:i/>
        </w:rPr>
        <w:t>Design</w:t>
      </w:r>
      <w:r>
        <w:t xml:space="preserve">. O </w:t>
      </w:r>
      <w:r w:rsidRPr="00596E44">
        <w:rPr>
          <w:i/>
        </w:rPr>
        <w:t>Material</w:t>
      </w:r>
      <w:r>
        <w:t xml:space="preserve"> </w:t>
      </w:r>
      <w:r w:rsidRPr="00596E44">
        <w:rPr>
          <w:i/>
        </w:rPr>
        <w:t>Design</w:t>
      </w:r>
      <w:r>
        <w:t xml:space="preserve"> por sua vez se trata de uma “linguagem visual que sintetiza os princípios clássicos do bom design com a inovação de tecnologia e ciência”. (GOOGLE, 2019</w:t>
      </w:r>
      <w:r w:rsidR="00512162">
        <w:t>a</w:t>
      </w:r>
      <w:r>
        <w:t xml:space="preserve"> p.1). </w:t>
      </w:r>
      <w:r w:rsidR="00FD0909">
        <w:t xml:space="preserve">Em outras palavras o </w:t>
      </w:r>
      <w:r w:rsidR="00FD0909" w:rsidRPr="00596E44">
        <w:rPr>
          <w:i/>
        </w:rPr>
        <w:t>Material Design</w:t>
      </w:r>
      <w:r w:rsidR="00FD0909">
        <w:t xml:space="preserve"> é uma metodologia de </w:t>
      </w:r>
      <w:r w:rsidR="00FD0909" w:rsidRPr="005B582B">
        <w:rPr>
          <w:i/>
          <w:iCs/>
        </w:rPr>
        <w:t>design</w:t>
      </w:r>
      <w:r w:rsidR="00FD0909">
        <w:t xml:space="preserve"> desenvolvida pela Google</w:t>
      </w:r>
      <w:r w:rsidR="008051B4">
        <w:t xml:space="preserve"> e</w:t>
      </w:r>
      <w:r w:rsidR="00FD0909">
        <w:t xml:space="preserve"> utilizada no seu sistema de aparelhos móveis, o Android.</w:t>
      </w:r>
      <w:r w:rsidR="0022253C">
        <w:t xml:space="preserve"> Quanto ao Materialize se trata de um </w:t>
      </w:r>
      <w:r w:rsidR="0022253C" w:rsidRPr="005B582B">
        <w:rPr>
          <w:i/>
          <w:iCs/>
        </w:rPr>
        <w:t>framework</w:t>
      </w:r>
      <w:r w:rsidR="008051B4">
        <w:t xml:space="preserve"> CSS</w:t>
      </w:r>
      <w:r w:rsidR="0022253C">
        <w:t xml:space="preserve"> que utiliza os conceitos de </w:t>
      </w:r>
      <w:r w:rsidR="0022253C" w:rsidRPr="005B582B">
        <w:rPr>
          <w:i/>
          <w:iCs/>
        </w:rPr>
        <w:t>Material Design</w:t>
      </w:r>
      <w:r w:rsidR="0022253C">
        <w:t xml:space="preserve"> em seus elementos</w:t>
      </w:r>
      <w:del w:id="2071" w:author="Ryan Lemos" w:date="2019-10-13T15:26:00Z">
        <w:r w:rsidR="001B55B1" w:rsidDel="001E0BCC">
          <w:delText xml:space="preserve"> (MATERIALIZE, 2019)</w:delText>
        </w:r>
      </w:del>
      <w:r w:rsidR="0022253C">
        <w:t xml:space="preserve">. </w:t>
      </w:r>
      <w:r w:rsidR="008051B4">
        <w:t>O Materialize detém uma grande quantidade de elementos, o que a</w:t>
      </w:r>
      <w:r w:rsidR="001B55B1">
        <w:t>uxilia ao desenvolvedor na hora de desenvolver as interfaces de interação com o usuário.</w:t>
      </w:r>
      <w:ins w:id="2072" w:author="Ryan Lemos" w:date="2019-10-13T15:25:00Z">
        <w:r w:rsidR="001E0BCC">
          <w:t xml:space="preserve"> Além disso conta com um conjunto de ícones desenvolvidos pela </w:t>
        </w:r>
      </w:ins>
      <w:ins w:id="2073" w:author="Ryan Lemos" w:date="2019-10-13T15:26:00Z">
        <w:r w:rsidR="001E0BCC">
          <w:t>G</w:t>
        </w:r>
      </w:ins>
      <w:ins w:id="2074" w:author="Ryan Lemos" w:date="2019-10-13T15:25:00Z">
        <w:r w:rsidR="001E0BCC">
          <w:t xml:space="preserve">oogle </w:t>
        </w:r>
      </w:ins>
      <w:ins w:id="2075" w:author="Ryan Lemos" w:date="2019-10-13T15:26:00Z">
        <w:r w:rsidR="001E0BCC">
          <w:t xml:space="preserve">chamados de Material </w:t>
        </w:r>
        <w:r w:rsidR="001E0BCC" w:rsidRPr="001E0BCC">
          <w:rPr>
            <w:i/>
            <w:iCs/>
            <w:rPrChange w:id="2076" w:author="Ryan Lemos" w:date="2019-10-13T15:26:00Z">
              <w:rPr/>
            </w:rPrChange>
          </w:rPr>
          <w:t>Icons</w:t>
        </w:r>
        <w:r w:rsidR="001E0BCC">
          <w:t xml:space="preserve"> que também são utilizados em smartphones com sistema Android (MATERIALIZE, 2019).</w:t>
        </w:r>
      </w:ins>
    </w:p>
    <w:p w14:paraId="6ECA1AEC" w14:textId="77777777" w:rsidR="00705B26" w:rsidRPr="008051B4" w:rsidRDefault="00705B26" w:rsidP="00596E44"/>
    <w:p w14:paraId="5A77D21C" w14:textId="77777777" w:rsidR="008D625B" w:rsidRDefault="00D61CB9" w:rsidP="00952162">
      <w:pPr>
        <w:pStyle w:val="Ttulo4"/>
      </w:pPr>
      <w:bookmarkStart w:id="2077" w:name="_Toc22075286"/>
      <w:r w:rsidRPr="003635FC">
        <w:t>J</w:t>
      </w:r>
      <w:r w:rsidR="0034001E" w:rsidRPr="003635FC">
        <w:t>ava</w:t>
      </w:r>
      <w:r w:rsidRPr="003635FC">
        <w:t>S</w:t>
      </w:r>
      <w:r w:rsidR="0034001E" w:rsidRPr="003635FC">
        <w:t>cript</w:t>
      </w:r>
      <w:r w:rsidR="004B14A6">
        <w:t xml:space="preserve"> (</w:t>
      </w:r>
      <w:commentRangeStart w:id="2078"/>
      <w:r w:rsidR="004B14A6">
        <w:t>JS</w:t>
      </w:r>
      <w:commentRangeEnd w:id="2078"/>
      <w:r w:rsidR="00172A13">
        <w:rPr>
          <w:rStyle w:val="Refdecomentrio"/>
          <w:iCs w:val="0"/>
        </w:rPr>
        <w:commentReference w:id="2078"/>
      </w:r>
      <w:r w:rsidR="004B14A6">
        <w:t>)</w:t>
      </w:r>
      <w:bookmarkEnd w:id="2077"/>
    </w:p>
    <w:p w14:paraId="41C4581C" w14:textId="77777777" w:rsidR="003C5D1B" w:rsidRDefault="003C5D1B" w:rsidP="008D625B"/>
    <w:p w14:paraId="2474FF24" w14:textId="77777777" w:rsidR="00C77717" w:rsidRDefault="00C77717" w:rsidP="008D625B">
      <w:r>
        <w:t xml:space="preserve">O </w:t>
      </w:r>
      <w:r w:rsidR="003C5D1B">
        <w:t>Java</w:t>
      </w:r>
      <w:r w:rsidR="00A95801">
        <w:t>S</w:t>
      </w:r>
      <w:r w:rsidR="003C5D1B">
        <w:t>cript</w:t>
      </w:r>
      <w:r w:rsidR="004B14A6">
        <w:t xml:space="preserve"> (JS)</w:t>
      </w:r>
      <w:r w:rsidR="003C5D1B">
        <w:t xml:space="preserve"> se trata de uma linguagem</w:t>
      </w:r>
      <w:r w:rsidR="00D16277">
        <w:t xml:space="preserve"> de </w:t>
      </w:r>
      <w:r w:rsidR="00D16277" w:rsidRPr="00952162">
        <w:rPr>
          <w:i/>
        </w:rPr>
        <w:t>scripting</w:t>
      </w:r>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int, </w:t>
      </w:r>
      <w:r w:rsidR="00642378" w:rsidRPr="00952162">
        <w:rPr>
          <w:i/>
        </w:rPr>
        <w:t>double</w:t>
      </w:r>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14:paraId="376CE12B" w14:textId="3942097B" w:rsidR="00BF4602" w:rsidDel="00172A13" w:rsidRDefault="00C77717">
      <w:pPr>
        <w:rPr>
          <w:del w:id="2079" w:author="Ryan Lemos" w:date="2019-10-07T19:59:00Z"/>
        </w:rPr>
      </w:pPr>
      <w:r>
        <w:lastRenderedPageBreak/>
        <w:t>O JavaScript é c</w:t>
      </w:r>
      <w:r w:rsidR="003C5D1B">
        <w:t xml:space="preserve">omumente </w:t>
      </w:r>
      <w:r w:rsidR="003C6B27">
        <w:t xml:space="preserve">utilizado </w:t>
      </w:r>
      <w:r w:rsidR="003C5D1B">
        <w:t xml:space="preserve">em </w:t>
      </w:r>
      <w:r w:rsidR="003C5D1B" w:rsidRPr="00952162">
        <w:rPr>
          <w:i/>
        </w:rPr>
        <w:t>web</w:t>
      </w:r>
      <w:r w:rsidR="003C5D1B">
        <w:t xml:space="preserve"> </w:t>
      </w:r>
      <w:r w:rsidR="003C5D1B" w:rsidRPr="006F2975">
        <w:rPr>
          <w:i/>
          <w:iCs/>
          <w:rPrChange w:id="2080" w:author="Ryan Lemos" w:date="2019-10-07T20:15:00Z">
            <w:rPr/>
          </w:rPrChange>
        </w:rPr>
        <w:t>browsers</w:t>
      </w:r>
      <w:ins w:id="2081" w:author="Ryan Lemos" w:date="2019-10-07T20:15:00Z">
        <w:r w:rsidR="006F2975">
          <w:t xml:space="preserve"> (ou navegadores</w:t>
        </w:r>
        <w:r w:rsidR="006F2975" w:rsidRPr="006F2975">
          <w:rPr>
            <w:rPrChange w:id="2082" w:author="Ryan Lemos" w:date="2019-10-07T20:15:00Z">
              <w:rPr>
                <w:i/>
                <w:iCs/>
              </w:rPr>
            </w:rPrChange>
          </w:rPr>
          <w:t>)</w:t>
        </w:r>
      </w:ins>
      <w:r w:rsidR="003C5F5F">
        <w:t>,</w:t>
      </w:r>
      <w:r w:rsidR="00406AB2">
        <w:t xml:space="preserve"> </w:t>
      </w:r>
      <w:del w:id="2083" w:author="Ryan Lemos" w:date="2019-10-07T20:15:00Z">
        <w:r w:rsidR="00406AB2" w:rsidDel="006F2975">
          <w:delText xml:space="preserve">e os </w:delText>
        </w:r>
        <w:r w:rsidR="00406AB2" w:rsidRPr="00952162" w:rsidDel="006F2975">
          <w:rPr>
            <w:i/>
          </w:rPr>
          <w:delText>web</w:delText>
        </w:r>
        <w:r w:rsidR="00406AB2" w:rsidDel="006F2975">
          <w:delText xml:space="preserve"> browsers </w:delText>
        </w:r>
      </w:del>
      <w:r w:rsidR="00406AB2">
        <w:t>que</w:t>
      </w:r>
      <w:r w:rsidR="003C5F5F">
        <w:t xml:space="preserve"> t</w:t>
      </w:r>
      <w:r w:rsidR="00406AB2">
        <w:t>ê</w:t>
      </w:r>
      <w:r w:rsidR="003C5F5F">
        <w:t>m o papel de interpretar o código em Java</w:t>
      </w:r>
      <w:r w:rsidR="00A95801">
        <w:t>Sc</w:t>
      </w:r>
      <w:r w:rsidR="003C5F5F">
        <w:t>ript e gerar uma saída</w:t>
      </w:r>
      <w:del w:id="2084" w:author="Ryan Lemos" w:date="2019-10-07T20:15:00Z">
        <w:r w:rsidR="00D16277" w:rsidDel="006F2975">
          <w:delText>.</w:delText>
        </w:r>
        <w:r w:rsidR="009573AF" w:rsidDel="006F2975">
          <w:delText xml:space="preserve"> </w:delText>
        </w:r>
        <w:r w:rsidDel="006F2975">
          <w:delText xml:space="preserve">O </w:delText>
        </w:r>
        <w:r w:rsidR="009573AF" w:rsidDel="006F2975">
          <w:delText>intuito</w:delText>
        </w:r>
        <w:r w:rsidDel="006F2975">
          <w:delText xml:space="preserve"> da linguagem</w:delText>
        </w:r>
        <w:r w:rsidR="009573AF" w:rsidDel="006F2975">
          <w:delText xml:space="preserve"> é prover dinamicidade aos conteúdos</w:delText>
        </w:r>
        <w:r w:rsidDel="006F2975">
          <w:delText>,</w:delText>
        </w:r>
        <w:r w:rsidR="009573AF" w:rsidDel="006F2975">
          <w:delText xml:space="preserve"> </w:delText>
        </w:r>
        <w:r w:rsidR="00ED455B" w:rsidDel="006F2975">
          <w:delText xml:space="preserve">uma vez que o HTML e o CSS </w:delText>
        </w:r>
        <w:r w:rsidR="0073374B" w:rsidDel="006F2975">
          <w:delText>provêm</w:delText>
        </w:r>
        <w:r w:rsidR="00ED455B" w:rsidDel="006F2975">
          <w:delText xml:space="preserve"> conteúdo estático </w:delText>
        </w:r>
        <w:r w:rsidR="00EC07D0" w:rsidDel="006F2975">
          <w:delText xml:space="preserve">a um documento </w:delText>
        </w:r>
        <w:r w:rsidR="00EC07D0" w:rsidRPr="00E95C78" w:rsidDel="006F2975">
          <w:rPr>
            <w:i/>
          </w:rPr>
          <w:delText>web</w:delText>
        </w:r>
        <w:r w:rsidR="000451C9" w:rsidDel="006F2975">
          <w:delText xml:space="preserve"> </w:delText>
        </w:r>
        <w:r w:rsidR="00752E3D" w:rsidDel="006F2975">
          <w:rPr>
            <w:noProof/>
          </w:rPr>
          <w:delText>(CAELUM, 2018)</w:delText>
        </w:r>
      </w:del>
      <w:r w:rsidR="00B9770A">
        <w:t>.</w:t>
      </w:r>
      <w:ins w:id="2085" w:author="Ryan Lemos" w:date="2019-10-07T20:15:00Z">
        <w:r w:rsidR="006F2975">
          <w:t xml:space="preserve"> Então o </w:t>
        </w:r>
      </w:ins>
      <w:ins w:id="2086" w:author="Ryan Lemos" w:date="2019-10-07T20:16:00Z">
        <w:r w:rsidR="006F2975">
          <w:t xml:space="preserve">navegador tem um papel de interpretador não somente de códigos JavaScript, mas também de HTML (seção </w:t>
        </w:r>
      </w:ins>
      <w:ins w:id="2087" w:author="Ryan Lemos" w:date="2019-10-13T15:28:00Z">
        <w:r w:rsidR="00A768C5">
          <w:fldChar w:fldCharType="begin"/>
        </w:r>
        <w:r w:rsidR="00A768C5">
          <w:instrText xml:space="preserve"> REF _Ref21872934 \r \h </w:instrText>
        </w:r>
      </w:ins>
      <w:r w:rsidR="00A768C5">
        <w:fldChar w:fldCharType="separate"/>
      </w:r>
      <w:ins w:id="2088" w:author="Ryan Lemos" w:date="2019-10-14T19:23:00Z">
        <w:r w:rsidR="0002745D">
          <w:t>2.2.4.2</w:t>
        </w:r>
      </w:ins>
      <w:ins w:id="2089" w:author="Ryan Lemos" w:date="2019-10-13T15:28:00Z">
        <w:r w:rsidR="00A768C5">
          <w:fldChar w:fldCharType="end"/>
        </w:r>
      </w:ins>
      <w:ins w:id="2090" w:author="Ryan Lemos" w:date="2019-10-07T20:16:00Z">
        <w:r w:rsidR="006F2975">
          <w:t xml:space="preserve">) e CSS (seção </w:t>
        </w:r>
      </w:ins>
      <w:del w:id="2091" w:author="Ryan Lemos" w:date="2019-10-07T20:16:00Z">
        <w:r w:rsidR="000C31AC" w:rsidDel="006F2975">
          <w:delText xml:space="preserve"> </w:delText>
        </w:r>
      </w:del>
      <w:ins w:id="2092" w:author="Ryan Lemos" w:date="2019-10-13T15:28:00Z">
        <w:r w:rsidR="00A768C5">
          <w:fldChar w:fldCharType="begin"/>
        </w:r>
        <w:r w:rsidR="00A768C5">
          <w:instrText xml:space="preserve"> REF _Ref21872944 \r \h </w:instrText>
        </w:r>
      </w:ins>
      <w:r w:rsidR="00A768C5">
        <w:fldChar w:fldCharType="separate"/>
      </w:r>
      <w:ins w:id="2093" w:author="Ryan Lemos" w:date="2019-10-14T19:23:00Z">
        <w:r w:rsidR="0002745D">
          <w:t>2.2.4.3</w:t>
        </w:r>
      </w:ins>
      <w:ins w:id="2094" w:author="Ryan Lemos" w:date="2019-10-13T15:28:00Z">
        <w:r w:rsidR="00A768C5">
          <w:fldChar w:fldCharType="end"/>
        </w:r>
      </w:ins>
      <w:ins w:id="2095" w:author="Ryan Lemos" w:date="2019-10-07T20:16:00Z">
        <w:r w:rsidR="006F2975">
          <w:t>). Os navegadores modernos</w:t>
        </w:r>
      </w:ins>
      <w:ins w:id="2096" w:author="Ryan Lemos" w:date="2019-10-07T20:32:00Z">
        <w:r w:rsidR="00E53873">
          <w:t>, como o Google Chrome por exemplo</w:t>
        </w:r>
      </w:ins>
      <w:ins w:id="2097" w:author="Ryan Lemos" w:date="2019-10-07T20:38:00Z">
        <w:r w:rsidR="00E53873">
          <w:t xml:space="preserve"> provém</w:t>
        </w:r>
      </w:ins>
      <w:ins w:id="2098" w:author="Ryan Lemos" w:date="2019-10-07T20:17:00Z">
        <w:r w:rsidR="006F2975">
          <w:t xml:space="preserve"> uma série</w:t>
        </w:r>
      </w:ins>
      <w:ins w:id="2099" w:author="Ryan Lemos" w:date="2019-10-07T20:19:00Z">
        <w:r w:rsidR="006F2975">
          <w:t xml:space="preserve"> de recursos</w:t>
        </w:r>
      </w:ins>
      <w:ins w:id="2100" w:author="Ryan Lemos" w:date="2019-10-07T20:38:00Z">
        <w:r w:rsidR="00E53873">
          <w:t xml:space="preserve"> de apoio ao desenvolvedor denominado de </w:t>
        </w:r>
        <w:r w:rsidR="00E53873" w:rsidRPr="009F7FCF">
          <w:rPr>
            <w:i/>
            <w:iCs/>
          </w:rPr>
          <w:t>DevTools</w:t>
        </w:r>
        <w:r w:rsidR="00E53873">
          <w:rPr>
            <w:i/>
            <w:iCs/>
          </w:rPr>
          <w:t>.</w:t>
        </w:r>
      </w:ins>
      <w:ins w:id="2101" w:author="Ryan Lemos" w:date="2019-10-07T20:19:00Z">
        <w:r w:rsidR="006F2975">
          <w:t xml:space="preserve"> </w:t>
        </w:r>
      </w:ins>
      <w:ins w:id="2102" w:author="Ryan Lemos" w:date="2019-10-07T20:39:00Z">
        <w:r w:rsidR="00E53873">
          <w:t>Com o Chrome é possível fazer</w:t>
        </w:r>
      </w:ins>
      <w:ins w:id="2103" w:author="Ryan Lemos" w:date="2019-10-07T20:19:00Z">
        <w:r w:rsidR="006F2975">
          <w:t xml:space="preserve"> gravação de áudio, leitura de textos</w:t>
        </w:r>
      </w:ins>
      <w:ins w:id="2104" w:author="Ryan Lemos" w:date="2019-10-07T20:39:00Z">
        <w:r w:rsidR="00E53873">
          <w:t xml:space="preserve"> pelo navegador</w:t>
        </w:r>
      </w:ins>
      <w:ins w:id="2105" w:author="Ryan Lemos" w:date="2019-10-07T20:19:00Z">
        <w:r w:rsidR="006F2975">
          <w:t xml:space="preserve">, </w:t>
        </w:r>
        <w:r w:rsidR="00F40B49">
          <w:t>reconhecimento de voz</w:t>
        </w:r>
      </w:ins>
      <w:ins w:id="2106" w:author="Ryan Lemos" w:date="2019-10-07T20:20:00Z">
        <w:r w:rsidR="00F40B49">
          <w:t xml:space="preserve">, armazenamento de dados (em armazenamento local ou </w:t>
        </w:r>
        <w:r w:rsidR="00F40B49" w:rsidRPr="00F40B49">
          <w:rPr>
            <w:i/>
            <w:iCs/>
            <w:rPrChange w:id="2107" w:author="Ryan Lemos" w:date="2019-10-07T20:20:00Z">
              <w:rPr/>
            </w:rPrChange>
          </w:rPr>
          <w:t>Local Storage</w:t>
        </w:r>
        <w:r w:rsidR="00F40B49">
          <w:t>),</w:t>
        </w:r>
      </w:ins>
      <w:ins w:id="2108" w:author="Ryan Lemos" w:date="2019-10-07T20:40:00Z">
        <w:r w:rsidR="00E53873">
          <w:t xml:space="preserve"> testar os scripts JavaScript por meio de um console diretamente no navegador,</w:t>
        </w:r>
      </w:ins>
      <w:ins w:id="2109" w:author="Ryan Lemos" w:date="2019-10-07T20:20:00Z">
        <w:r w:rsidR="00F40B49">
          <w:t xml:space="preserve"> entre outros</w:t>
        </w:r>
      </w:ins>
      <w:ins w:id="2110" w:author="Ryan Lemos" w:date="2019-10-07T20:41:00Z">
        <w:r w:rsidR="00E53873">
          <w:t xml:space="preserve"> (GOOGLE, 2019</w:t>
        </w:r>
      </w:ins>
      <w:ins w:id="2111" w:author="Ryan Lemos" w:date="2019-10-07T20:43:00Z">
        <w:r w:rsidR="00BB6D2A">
          <w:t>b</w:t>
        </w:r>
      </w:ins>
      <w:ins w:id="2112" w:author="Ryan Lemos" w:date="2019-10-07T20:41:00Z">
        <w:r w:rsidR="00E53873">
          <w:t>)</w:t>
        </w:r>
      </w:ins>
      <w:ins w:id="2113" w:author="Ryan Lemos" w:date="2019-10-07T20:20:00Z">
        <w:r w:rsidR="00F40B49">
          <w:t>.</w:t>
        </w:r>
      </w:ins>
      <w:ins w:id="2114" w:author="Ryan Lemos" w:date="2019-10-07T20:27:00Z">
        <w:r w:rsidR="00F40B49">
          <w:t xml:space="preserve"> </w:t>
        </w:r>
      </w:ins>
      <w:del w:id="2115" w:author="Ryan Lemos" w:date="2019-10-07T19:59:00Z">
        <w:r w:rsidR="000C31AC" w:rsidDel="00172A13">
          <w:delText xml:space="preserve">Para se utilizar o JavaScript em páginas HTML é necessário que se </w:delText>
        </w:r>
        <w:r w:rsidR="004D40BE" w:rsidDel="00172A13">
          <w:delText xml:space="preserve">faça uso de uma </w:delText>
        </w:r>
        <w:r w:rsidR="004D40BE" w:rsidRPr="00952162" w:rsidDel="00172A13">
          <w:rPr>
            <w:i/>
          </w:rPr>
          <w:delText>tag</w:delText>
        </w:r>
        <w:r w:rsidR="004D40BE" w:rsidDel="00172A13">
          <w:delText xml:space="preserve"> específica chamada </w:delText>
        </w:r>
        <w:r w:rsidR="004D40BE" w:rsidRPr="00E95C78" w:rsidDel="00172A13">
          <w:rPr>
            <w:i/>
          </w:rPr>
          <w:delText>script</w:delText>
        </w:r>
        <w:r w:rsidR="0017466D" w:rsidDel="00172A13">
          <w:delText xml:space="preserve"> conforme descrito na </w:delText>
        </w:r>
        <w:r w:rsidR="000451C9" w:rsidDel="00172A13">
          <w:fldChar w:fldCharType="begin"/>
        </w:r>
        <w:r w:rsidR="000451C9" w:rsidDel="00172A13">
          <w:delInstrText xml:space="preserve"> REF _Ref527139744 \h </w:delInstrText>
        </w:r>
        <w:r w:rsidR="000451C9" w:rsidDel="00172A13">
          <w:fldChar w:fldCharType="separate"/>
        </w:r>
      </w:del>
      <w:del w:id="2116" w:author="Ryan Lemos" w:date="2019-10-07T11:05:00Z">
        <w:r w:rsidR="00054B21" w:rsidDel="00EA672B">
          <w:delText xml:space="preserve">Figura </w:delText>
        </w:r>
        <w:r w:rsidR="00054B21" w:rsidDel="00EA672B">
          <w:rPr>
            <w:noProof/>
          </w:rPr>
          <w:delText>20</w:delText>
        </w:r>
      </w:del>
      <w:del w:id="2117" w:author="Ryan Lemos" w:date="2019-10-07T19:59:00Z">
        <w:r w:rsidR="000451C9" w:rsidDel="00172A13">
          <w:fldChar w:fldCharType="end"/>
        </w:r>
        <w:r w:rsidR="000451C9" w:rsidDel="00172A13">
          <w:delText xml:space="preserve"> </w:delText>
        </w:r>
        <w:r w:rsidR="0017466D" w:rsidDel="00172A13">
          <w:delText>e na</w:delText>
        </w:r>
        <w:r w:rsidR="000451C9" w:rsidDel="00172A13">
          <w:delText xml:space="preserve"> </w:delText>
        </w:r>
        <w:r w:rsidR="000451C9" w:rsidDel="00172A13">
          <w:fldChar w:fldCharType="begin"/>
        </w:r>
        <w:r w:rsidR="000451C9" w:rsidDel="00172A13">
          <w:delInstrText xml:space="preserve"> REF _Ref526686696 \h </w:delInstrText>
        </w:r>
        <w:r w:rsidR="000451C9" w:rsidDel="00172A13">
          <w:fldChar w:fldCharType="separate"/>
        </w:r>
      </w:del>
      <w:del w:id="2118" w:author="Ryan Lemos" w:date="2019-10-07T11:05:00Z">
        <w:r w:rsidR="00054B21" w:rsidDel="00EA672B">
          <w:delText xml:space="preserve">Figura </w:delText>
        </w:r>
        <w:r w:rsidR="00054B21" w:rsidDel="00EA672B">
          <w:rPr>
            <w:noProof/>
          </w:rPr>
          <w:delText>21</w:delText>
        </w:r>
      </w:del>
      <w:del w:id="2119" w:author="Ryan Lemos" w:date="2019-10-07T19:59:00Z">
        <w:r w:rsidR="000451C9" w:rsidDel="00172A13">
          <w:fldChar w:fldCharType="end"/>
        </w:r>
        <w:r w:rsidR="00996E8B" w:rsidDel="00172A13">
          <w:delText>. É possível</w:delText>
        </w:r>
        <w:r w:rsidDel="00172A13">
          <w:delText xml:space="preserve"> ainda</w:delText>
        </w:r>
        <w:r w:rsidR="00996E8B" w:rsidDel="00172A13">
          <w:delText xml:space="preserve"> escrever os </w:delText>
        </w:r>
        <w:r w:rsidR="00996E8B" w:rsidRPr="00E95C78" w:rsidDel="00172A13">
          <w:rPr>
            <w:i/>
          </w:rPr>
          <w:delText>scripts</w:delText>
        </w:r>
        <w:r w:rsidR="00996E8B" w:rsidDel="00172A13">
          <w:delText xml:space="preserve"> de duas maneiras</w:delText>
        </w:r>
        <w:r w:rsidR="00CB211B" w:rsidDel="00172A13">
          <w:delText xml:space="preserve">. A primeira delas é inserindo o </w:delText>
        </w:r>
        <w:r w:rsidR="00CB211B" w:rsidRPr="00E95C78" w:rsidDel="00172A13">
          <w:rPr>
            <w:i/>
          </w:rPr>
          <w:delText>script</w:delText>
        </w:r>
        <w:r w:rsidR="00CB211B" w:rsidDel="00172A13">
          <w:delText xml:space="preserve"> d</w:delText>
        </w:r>
        <w:r w:rsidR="00996E8B" w:rsidDel="00172A13">
          <w:delText xml:space="preserve">iretamente na página HTML </w:delText>
        </w:r>
        <w:r w:rsidR="00256B38" w:rsidDel="00172A13">
          <w:delText>(</w:delText>
        </w:r>
        <w:r w:rsidR="000451C9" w:rsidDel="00172A13">
          <w:fldChar w:fldCharType="begin"/>
        </w:r>
        <w:r w:rsidR="000451C9" w:rsidDel="00172A13">
          <w:delInstrText xml:space="preserve"> REF _Ref527139744 \h </w:delInstrText>
        </w:r>
        <w:r w:rsidR="000451C9" w:rsidDel="00172A13">
          <w:fldChar w:fldCharType="separate"/>
        </w:r>
      </w:del>
      <w:del w:id="2120" w:author="Ryan Lemos" w:date="2019-10-07T11:05:00Z">
        <w:r w:rsidR="00054B21" w:rsidDel="00EA672B">
          <w:delText xml:space="preserve">Figura </w:delText>
        </w:r>
        <w:r w:rsidR="00054B21" w:rsidDel="00EA672B">
          <w:rPr>
            <w:noProof/>
          </w:rPr>
          <w:delText>20</w:delText>
        </w:r>
      </w:del>
      <w:del w:id="2121" w:author="Ryan Lemos" w:date="2019-10-07T19:59:00Z">
        <w:r w:rsidR="000451C9" w:rsidDel="00172A13">
          <w:fldChar w:fldCharType="end"/>
        </w:r>
        <w:r w:rsidR="00256B38" w:rsidDel="00172A13">
          <w:delText>)</w:delText>
        </w:r>
        <w:r w:rsidR="00CB211B" w:rsidDel="00172A13">
          <w:delText>.</w:delText>
        </w:r>
        <w:r w:rsidR="00256B38" w:rsidDel="00172A13">
          <w:delText xml:space="preserve"> </w:delText>
        </w:r>
      </w:del>
    </w:p>
    <w:p w14:paraId="67070756" w14:textId="337969B8" w:rsidR="00C8070A" w:rsidDel="00172A13" w:rsidRDefault="00C8070A">
      <w:pPr>
        <w:rPr>
          <w:del w:id="2122" w:author="Ryan Lemos" w:date="2019-10-07T19:59:00Z"/>
        </w:rPr>
      </w:pPr>
    </w:p>
    <w:p w14:paraId="13B14A7B" w14:textId="40FC04C9" w:rsidR="00BC5765" w:rsidDel="00172A13" w:rsidRDefault="00BC5765">
      <w:pPr>
        <w:rPr>
          <w:del w:id="2123" w:author="Ryan Lemos" w:date="2019-10-07T19:59:00Z"/>
        </w:rPr>
        <w:pPrChange w:id="2124" w:author="Ryan Lemos" w:date="2019-10-07T19:59:00Z">
          <w:pPr>
            <w:pStyle w:val="Legenda"/>
            <w:keepNext/>
          </w:pPr>
        </w:pPrChange>
      </w:pPr>
      <w:bookmarkStart w:id="2125" w:name="_Ref527139744"/>
      <w:bookmarkStart w:id="2126" w:name="_Ref526686669"/>
      <w:del w:id="2127" w:author="Ryan Lemos" w:date="2019-10-07T19:59:00Z">
        <w:r w:rsidDel="00172A13">
          <w:delText xml:space="preserve">Figura </w:delText>
        </w:r>
        <w:r w:rsidR="00681596" w:rsidDel="00172A13">
          <w:fldChar w:fldCharType="begin"/>
        </w:r>
        <w:r w:rsidR="00681596" w:rsidDel="00172A13">
          <w:delInstrText xml:space="preserve"> SEQ Figura \* ARABIC </w:delInstrText>
        </w:r>
        <w:r w:rsidR="00681596" w:rsidDel="00172A13">
          <w:fldChar w:fldCharType="separate"/>
        </w:r>
      </w:del>
      <w:del w:id="2128" w:author="Ryan Lemos" w:date="2019-10-05T19:42:00Z">
        <w:r w:rsidR="00054B21" w:rsidDel="00D343FF">
          <w:rPr>
            <w:noProof/>
          </w:rPr>
          <w:delText>20</w:delText>
        </w:r>
      </w:del>
      <w:del w:id="2129" w:author="Ryan Lemos" w:date="2019-10-07T19:59:00Z">
        <w:r w:rsidR="00681596" w:rsidDel="00172A13">
          <w:rPr>
            <w:noProof/>
          </w:rPr>
          <w:fldChar w:fldCharType="end"/>
        </w:r>
        <w:bookmarkEnd w:id="2125"/>
        <w:r w:rsidDel="00172A13">
          <w:delText xml:space="preserve"> - Exemplo de uso do </w:delText>
        </w:r>
        <w:r w:rsidR="00A95801" w:rsidDel="00172A13">
          <w:rPr>
            <w:noProof/>
          </w:rPr>
          <w:delText>JavaScript</w:delText>
        </w:r>
        <w:r w:rsidR="00A95801" w:rsidDel="00172A13">
          <w:delText xml:space="preserve"> </w:delText>
        </w:r>
        <w:r w:rsidDel="00172A13">
          <w:delText>diretamente no HTML</w:delText>
        </w:r>
        <w:bookmarkEnd w:id="2126"/>
      </w:del>
    </w:p>
    <w:p w14:paraId="13831B2A" w14:textId="1A77C1BB" w:rsidR="008D625B" w:rsidDel="00172A13" w:rsidRDefault="00CB768F">
      <w:pPr>
        <w:rPr>
          <w:del w:id="2130" w:author="Ryan Lemos" w:date="2019-10-07T19:59:00Z"/>
        </w:rPr>
        <w:pPrChange w:id="2131" w:author="Ryan Lemos" w:date="2019-10-07T19:59:00Z">
          <w:pPr>
            <w:pStyle w:val="Fontes"/>
          </w:pPr>
        </w:pPrChange>
      </w:pPr>
      <w:del w:id="2132" w:author="Ryan Lemos" w:date="2019-10-07T19:59:00Z">
        <w:r w:rsidRPr="00832539" w:rsidDel="00172A13">
          <w:rPr>
            <w:noProof/>
            <w:lang w:eastAsia="pt-BR"/>
          </w:rPr>
          <w:drawing>
            <wp:inline distT="0" distB="0" distL="0" distR="0" wp14:anchorId="61103189" wp14:editId="454938CC">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del>
    </w:p>
    <w:p w14:paraId="27B5E2DD" w14:textId="37CC8642" w:rsidR="00BC5765" w:rsidDel="00172A13" w:rsidRDefault="00C8070A">
      <w:pPr>
        <w:rPr>
          <w:del w:id="2133" w:author="Ryan Lemos" w:date="2019-10-07T19:59:00Z"/>
        </w:rPr>
        <w:pPrChange w:id="2134" w:author="Ryan Lemos" w:date="2019-10-07T19:59:00Z">
          <w:pPr>
            <w:pStyle w:val="Fontes"/>
          </w:pPr>
        </w:pPrChange>
      </w:pPr>
      <w:del w:id="2135" w:author="Ryan Lemos" w:date="2019-10-07T19:59:00Z">
        <w:r w:rsidDel="00172A13">
          <w:delText>Fonte: PRÓPRIA</w:delText>
        </w:r>
        <w:r w:rsidR="00BB25A9" w:rsidDel="00172A13">
          <w:delText xml:space="preserve">, </w:delText>
        </w:r>
        <w:r w:rsidR="00046874" w:rsidDel="00172A13">
          <w:delText xml:space="preserve">2019, </w:delText>
        </w:r>
        <w:r w:rsidR="00BB25A9" w:rsidDel="00172A13">
          <w:delText>utilizando o SublimeText 4</w:delText>
        </w:r>
        <w:r w:rsidDel="00172A13">
          <w:delText>.</w:delText>
        </w:r>
      </w:del>
    </w:p>
    <w:p w14:paraId="07CD1281" w14:textId="3C475E7B" w:rsidR="00CB211B" w:rsidDel="00172A13" w:rsidRDefault="00CB211B">
      <w:pPr>
        <w:rPr>
          <w:del w:id="2136" w:author="Ryan Lemos" w:date="2019-10-07T19:59:00Z"/>
        </w:rPr>
        <w:pPrChange w:id="2137" w:author="Ryan Lemos" w:date="2019-10-07T19:59:00Z">
          <w:pPr>
            <w:pStyle w:val="Fontes"/>
          </w:pPr>
        </w:pPrChange>
      </w:pPr>
    </w:p>
    <w:p w14:paraId="614B86A6" w14:textId="6A36C57D" w:rsidR="00CB211B" w:rsidDel="00172A13" w:rsidRDefault="00C77717">
      <w:pPr>
        <w:rPr>
          <w:del w:id="2138" w:author="Ryan Lemos" w:date="2019-10-07T19:59:00Z"/>
        </w:rPr>
      </w:pPr>
      <w:del w:id="2139" w:author="Ryan Lemos" w:date="2019-10-07T19:59:00Z">
        <w:r w:rsidDel="00172A13">
          <w:delText>A o</w:delText>
        </w:r>
        <w:r w:rsidR="00CB211B" w:rsidDel="00172A13">
          <w:delText xml:space="preserve">utra maneira de se utilizar o JavaScript em páginas HTML é escrevendo o </w:delText>
        </w:r>
        <w:r w:rsidR="00CB211B" w:rsidRPr="00E95C78" w:rsidDel="00172A13">
          <w:rPr>
            <w:i/>
          </w:rPr>
          <w:delText>script</w:delText>
        </w:r>
        <w:r w:rsidR="00CB211B" w:rsidDel="00172A13">
          <w:delText xml:space="preserve"> em um arquivo separado e anexá-lo ao documento HTML como visto na</w:delText>
        </w:r>
        <w:r w:rsidR="00B65AD2" w:rsidDel="00172A13">
          <w:delText xml:space="preserve"> </w:delText>
        </w:r>
        <w:r w:rsidR="00B65AD2" w:rsidDel="00172A13">
          <w:fldChar w:fldCharType="begin"/>
        </w:r>
        <w:r w:rsidR="00B65AD2" w:rsidDel="00172A13">
          <w:delInstrText xml:space="preserve"> REF _Ref526686696 \h </w:delInstrText>
        </w:r>
        <w:r w:rsidR="00B65AD2" w:rsidDel="00172A13">
          <w:fldChar w:fldCharType="separate"/>
        </w:r>
      </w:del>
      <w:del w:id="2140" w:author="Ryan Lemos" w:date="2019-10-07T11:05:00Z">
        <w:r w:rsidR="00054B21" w:rsidDel="00EA672B">
          <w:delText xml:space="preserve">Figura </w:delText>
        </w:r>
        <w:r w:rsidR="00054B21" w:rsidDel="00EA672B">
          <w:rPr>
            <w:noProof/>
          </w:rPr>
          <w:delText>21</w:delText>
        </w:r>
      </w:del>
      <w:del w:id="2141" w:author="Ryan Lemos" w:date="2019-10-07T19:59:00Z">
        <w:r w:rsidR="00B65AD2" w:rsidDel="00172A13">
          <w:fldChar w:fldCharType="end"/>
        </w:r>
        <w:r w:rsidR="00CB211B" w:rsidDel="00172A13">
          <w:delText>. Acredita-se que assim possa separar melhor HTML de JavaScript e deixando mais coesa a leitura de um documento HTML</w:delText>
        </w:r>
        <w:r w:rsidR="00E71EB8" w:rsidDel="00172A13">
          <w:delText xml:space="preserve"> </w:delText>
        </w:r>
        <w:r w:rsidR="00752E3D" w:rsidDel="00172A13">
          <w:rPr>
            <w:noProof/>
          </w:rPr>
          <w:delText>(CAELUM, 2018)</w:delText>
        </w:r>
        <w:r w:rsidR="00CB211B" w:rsidDel="00172A13">
          <w:delText xml:space="preserve">. Porém em algumas ocasiões é necessário </w:delText>
        </w:r>
        <w:r w:rsidR="00E71EB8" w:rsidDel="00172A13">
          <w:delText xml:space="preserve">inserir </w:delText>
        </w:r>
        <w:r w:rsidDel="00172A13">
          <w:delText xml:space="preserve">o </w:delText>
        </w:r>
        <w:r w:rsidRPr="00E95C78" w:rsidDel="00172A13">
          <w:rPr>
            <w:i/>
          </w:rPr>
          <w:delText>script</w:delText>
        </w:r>
        <w:r w:rsidDel="00172A13">
          <w:delText xml:space="preserve"> </w:delText>
        </w:r>
        <w:r w:rsidR="00E71EB8" w:rsidDel="00172A13">
          <w:delText>diretamente no documento HTML.</w:delText>
        </w:r>
        <w:r w:rsidR="00CB211B" w:rsidRPr="007B7613" w:rsidDel="00172A13">
          <w:delText xml:space="preserve"> </w:delText>
        </w:r>
      </w:del>
    </w:p>
    <w:p w14:paraId="29797974" w14:textId="52433921" w:rsidR="00A131B7" w:rsidDel="00172A13" w:rsidRDefault="00A131B7">
      <w:pPr>
        <w:rPr>
          <w:del w:id="2142" w:author="Ryan Lemos" w:date="2019-10-07T19:59:00Z"/>
        </w:rPr>
        <w:pPrChange w:id="2143" w:author="Ryan Lemos" w:date="2019-10-07T19:59:00Z">
          <w:pPr>
            <w:pStyle w:val="Fontes"/>
          </w:pPr>
        </w:pPrChange>
      </w:pPr>
    </w:p>
    <w:p w14:paraId="3435273D" w14:textId="412C7BA0" w:rsidR="00C8070A" w:rsidDel="00172A13" w:rsidRDefault="00C8070A">
      <w:pPr>
        <w:rPr>
          <w:del w:id="2144" w:author="Ryan Lemos" w:date="2019-10-07T19:59:00Z"/>
        </w:rPr>
        <w:pPrChange w:id="2145" w:author="Ryan Lemos" w:date="2019-10-07T19:59:00Z">
          <w:pPr>
            <w:pStyle w:val="Legenda"/>
            <w:keepNext/>
          </w:pPr>
        </w:pPrChange>
      </w:pPr>
      <w:bookmarkStart w:id="2146" w:name="_Ref526686696"/>
      <w:del w:id="2147" w:author="Ryan Lemos" w:date="2019-10-07T19:59:00Z">
        <w:r w:rsidDel="00172A13">
          <w:delText xml:space="preserve">Figura </w:delText>
        </w:r>
        <w:r w:rsidR="00681596" w:rsidDel="00172A13">
          <w:fldChar w:fldCharType="begin"/>
        </w:r>
        <w:r w:rsidR="00681596" w:rsidDel="00172A13">
          <w:delInstrText xml:space="preserve"> SEQ Figura \* ARABIC </w:delInstrText>
        </w:r>
        <w:r w:rsidR="00681596" w:rsidDel="00172A13">
          <w:fldChar w:fldCharType="separate"/>
        </w:r>
      </w:del>
      <w:del w:id="2148" w:author="Ryan Lemos" w:date="2019-10-05T19:42:00Z">
        <w:r w:rsidR="00054B21" w:rsidDel="00D343FF">
          <w:rPr>
            <w:noProof/>
          </w:rPr>
          <w:delText>21</w:delText>
        </w:r>
      </w:del>
      <w:del w:id="2149" w:author="Ryan Lemos" w:date="2019-10-07T19:59:00Z">
        <w:r w:rsidR="00681596" w:rsidDel="00172A13">
          <w:rPr>
            <w:noProof/>
          </w:rPr>
          <w:fldChar w:fldCharType="end"/>
        </w:r>
        <w:bookmarkEnd w:id="2146"/>
        <w:r w:rsidDel="00172A13">
          <w:delText xml:space="preserve"> - Exemplo de</w:delText>
        </w:r>
        <w:r w:rsidDel="00172A13">
          <w:rPr>
            <w:noProof/>
          </w:rPr>
          <w:delText xml:space="preserve"> uso do JavaScript por meio de um arquivo externo</w:delText>
        </w:r>
      </w:del>
    </w:p>
    <w:p w14:paraId="762F2FAA" w14:textId="0B420C02" w:rsidR="003C5D1B" w:rsidDel="00172A13" w:rsidRDefault="00CB768F">
      <w:pPr>
        <w:rPr>
          <w:del w:id="2150" w:author="Ryan Lemos" w:date="2019-10-07T19:59:00Z"/>
        </w:rPr>
        <w:pPrChange w:id="2151" w:author="Ryan Lemos" w:date="2019-10-07T19:59:00Z">
          <w:pPr>
            <w:pStyle w:val="Fontes"/>
          </w:pPr>
        </w:pPrChange>
      </w:pPr>
      <w:del w:id="2152" w:author="Ryan Lemos" w:date="2019-10-07T19:59:00Z">
        <w:r w:rsidRPr="00832539" w:rsidDel="00172A13">
          <w:rPr>
            <w:noProof/>
            <w:lang w:eastAsia="pt-BR"/>
          </w:rPr>
          <w:drawing>
            <wp:inline distT="0" distB="0" distL="0" distR="0" wp14:anchorId="2514D6C2" wp14:editId="2B7F927D">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del>
    </w:p>
    <w:p w14:paraId="0B448B2A" w14:textId="2D2DEC0F" w:rsidR="00A131B7" w:rsidRDefault="00A131B7">
      <w:pPr>
        <w:pPrChange w:id="2153" w:author="Ryan Lemos" w:date="2019-10-07T19:59:00Z">
          <w:pPr>
            <w:pStyle w:val="Fontes"/>
          </w:pPr>
        </w:pPrChange>
      </w:pPr>
      <w:del w:id="2154" w:author="Ryan Lemos" w:date="2019-10-07T19:59:00Z">
        <w:r w:rsidDel="00172A13">
          <w:delText>Fonte: PRÓPRIA</w:delText>
        </w:r>
        <w:r w:rsidR="00BB25A9" w:rsidDel="00172A13">
          <w:delText xml:space="preserve">, </w:delText>
        </w:r>
        <w:r w:rsidR="00046874" w:rsidDel="00172A13">
          <w:delText xml:space="preserve">2019, </w:delText>
        </w:r>
        <w:r w:rsidR="00BB25A9" w:rsidDel="00172A13">
          <w:delText>utilizando o SublimeText 4</w:delText>
        </w:r>
        <w:r w:rsidDel="00172A13">
          <w:delText>.</w:delText>
        </w:r>
      </w:del>
    </w:p>
    <w:p w14:paraId="3DA7075A" w14:textId="77777777" w:rsidR="00BB5564" w:rsidRDefault="00BB5564" w:rsidP="00A131B7">
      <w:pPr>
        <w:pStyle w:val="Fontes"/>
      </w:pPr>
    </w:p>
    <w:p w14:paraId="4A705CDA" w14:textId="3EFF4082" w:rsidR="00BB5564" w:rsidRDefault="00BB5564" w:rsidP="00B70A30">
      <w:pPr>
        <w:pStyle w:val="Ttulo4"/>
      </w:pPr>
      <w:bookmarkStart w:id="2155" w:name="_Toc22075287"/>
      <w:r>
        <w:t xml:space="preserve">JavaScript </w:t>
      </w:r>
      <w:r w:rsidRPr="00B70A30">
        <w:rPr>
          <w:i/>
          <w:iCs w:val="0"/>
        </w:rPr>
        <w:t>Object Notation</w:t>
      </w:r>
      <w:r>
        <w:t xml:space="preserve"> (</w:t>
      </w:r>
      <w:commentRangeStart w:id="2156"/>
      <w:r>
        <w:t>JSON</w:t>
      </w:r>
      <w:commentRangeEnd w:id="2156"/>
      <w:r w:rsidR="00436BE6">
        <w:rPr>
          <w:rStyle w:val="Refdecomentrio"/>
          <w:iCs w:val="0"/>
        </w:rPr>
        <w:commentReference w:id="2156"/>
      </w:r>
      <w:r>
        <w:t>)</w:t>
      </w:r>
      <w:bookmarkEnd w:id="2155"/>
    </w:p>
    <w:p w14:paraId="079423C5" w14:textId="105A055A" w:rsidR="00046874" w:rsidRDefault="00046874">
      <w:pPr>
        <w:rPr>
          <w:ins w:id="2157" w:author="Ryan Lemos" w:date="2019-10-05T19:25:00Z"/>
        </w:rPr>
        <w:pPrChange w:id="2158" w:author="Ryan Lemos" w:date="2019-10-05T19:25:00Z">
          <w:pPr>
            <w:spacing w:line="240" w:lineRule="auto"/>
            <w:ind w:firstLine="0"/>
            <w:jc w:val="left"/>
            <w:outlineLvl w:val="9"/>
          </w:pPr>
        </w:pPrChange>
      </w:pPr>
    </w:p>
    <w:p w14:paraId="688C06F0" w14:textId="6A11667C" w:rsidR="006B586C" w:rsidRPr="001D00D8" w:rsidRDefault="001D00D8">
      <w:pPr>
        <w:rPr>
          <w:ins w:id="2159" w:author="Ryan Lemos" w:date="2019-10-05T19:25:00Z"/>
        </w:rPr>
        <w:pPrChange w:id="2160" w:author="Ryan Lemos" w:date="2019-10-05T19:25:00Z">
          <w:pPr>
            <w:spacing w:line="240" w:lineRule="auto"/>
            <w:ind w:firstLine="0"/>
            <w:jc w:val="left"/>
            <w:outlineLvl w:val="9"/>
          </w:pPr>
        </w:pPrChange>
      </w:pPr>
      <w:ins w:id="2161" w:author="Ryan Lemos" w:date="2019-10-05T19:34:00Z">
        <w:r>
          <w:t xml:space="preserve">O JavaScript </w:t>
        </w:r>
        <w:r w:rsidRPr="001D00D8">
          <w:rPr>
            <w:i/>
            <w:iCs/>
            <w:rPrChange w:id="2162" w:author="Ryan Lemos" w:date="2019-10-05T19:34:00Z">
              <w:rPr/>
            </w:rPrChange>
          </w:rPr>
          <w:t>Objetct Notation</w:t>
        </w:r>
        <w:r>
          <w:t>, ou JSON</w:t>
        </w:r>
        <w:r w:rsidR="00D343FF">
          <w:t>, se trata de um padrão de notação</w:t>
        </w:r>
      </w:ins>
      <w:ins w:id="2163" w:author="Ryan Lemos" w:date="2019-10-05T19:35:00Z">
        <w:r w:rsidR="00D343FF">
          <w:t xml:space="preserve"> utilizado principalmente na comunicação de API’S (seção </w:t>
        </w:r>
      </w:ins>
      <w:ins w:id="2164" w:author="Ryan Lemos" w:date="2019-10-13T15:29:00Z">
        <w:r w:rsidR="00A768C5">
          <w:fldChar w:fldCharType="begin"/>
        </w:r>
        <w:r w:rsidR="00A768C5">
          <w:instrText xml:space="preserve"> REF _Ref21872962 \r \h </w:instrText>
        </w:r>
      </w:ins>
      <w:r w:rsidR="00A768C5">
        <w:fldChar w:fldCharType="separate"/>
      </w:r>
      <w:ins w:id="2165" w:author="Ryan Lemos" w:date="2019-10-14T19:23:00Z">
        <w:r w:rsidR="0002745D">
          <w:t>2.2.4.11</w:t>
        </w:r>
      </w:ins>
      <w:ins w:id="2166" w:author="Ryan Lemos" w:date="2019-10-13T15:29:00Z">
        <w:r w:rsidR="00A768C5">
          <w:fldChar w:fldCharType="end"/>
        </w:r>
      </w:ins>
      <w:ins w:id="2167" w:author="Ryan Lemos" w:date="2019-10-05T19:35:00Z">
        <w:r w:rsidR="00D343FF">
          <w:t>).</w:t>
        </w:r>
      </w:ins>
      <w:ins w:id="2168" w:author="Ryan Lemos" w:date="2019-10-05T19:56:00Z">
        <w:r w:rsidR="00587C3B">
          <w:t xml:space="preserve"> O JavaScript pode transformar seus objetos em texto seguindo o JSON e então se comunicar com os servidores e linguagens de </w:t>
        </w:r>
        <w:r w:rsidR="00587C3B" w:rsidRPr="00587C3B">
          <w:rPr>
            <w:i/>
            <w:iCs/>
            <w:rPrChange w:id="2169" w:author="Ryan Lemos" w:date="2019-10-05T19:57:00Z">
              <w:rPr/>
            </w:rPrChange>
          </w:rPr>
          <w:t>back-end</w:t>
        </w:r>
      </w:ins>
      <w:ins w:id="2170" w:author="Ryan Lemos" w:date="2019-10-05T20:03:00Z">
        <w:r w:rsidR="00B85A5D">
          <w:t xml:space="preserve"> (BALDUINO, 2014).</w:t>
        </w:r>
      </w:ins>
      <w:ins w:id="2171" w:author="Ryan Lemos" w:date="2019-10-05T19:35:00Z">
        <w:r w:rsidR="00D343FF">
          <w:t xml:space="preserve"> </w:t>
        </w:r>
      </w:ins>
      <w:ins w:id="2172" w:author="Ryan Lemos" w:date="2019-10-05T19:36:00Z">
        <w:r w:rsidR="00D343FF">
          <w:t>Os objetos JS</w:t>
        </w:r>
      </w:ins>
      <w:ins w:id="2173" w:author="Ryan Lemos" w:date="2019-10-05T19:37:00Z">
        <w:r w:rsidR="00D343FF">
          <w:t>ON são formados</w:t>
        </w:r>
      </w:ins>
      <w:ins w:id="2174" w:author="Ryan Lemos" w:date="2019-10-05T19:35:00Z">
        <w:r w:rsidR="00D343FF">
          <w:t xml:space="preserve"> por uma estrutura </w:t>
        </w:r>
      </w:ins>
      <w:ins w:id="2175" w:author="Ryan Lemos" w:date="2019-10-05T19:36:00Z">
        <w:r w:rsidR="00D343FF">
          <w:t>composta de chaves e valores</w:t>
        </w:r>
      </w:ins>
      <w:ins w:id="2176" w:author="Ryan Lemos" w:date="2019-10-05T19:37:00Z">
        <w:r w:rsidR="00D343FF">
          <w:t>,</w:t>
        </w:r>
      </w:ins>
      <w:ins w:id="2177" w:author="Ryan Lemos" w:date="2019-10-05T19:36:00Z">
        <w:r w:rsidR="00D343FF">
          <w:t xml:space="preserve"> parecida com o formato CSS discutido na seção </w:t>
        </w:r>
      </w:ins>
      <w:ins w:id="2178" w:author="Ryan Lemos" w:date="2019-10-13T15:29:00Z">
        <w:r w:rsidR="00A768C5">
          <w:fldChar w:fldCharType="begin"/>
        </w:r>
        <w:r w:rsidR="00A768C5">
          <w:instrText xml:space="preserve"> REF _Ref21872977 \r \h </w:instrText>
        </w:r>
      </w:ins>
      <w:r w:rsidR="00A768C5">
        <w:fldChar w:fldCharType="separate"/>
      </w:r>
      <w:ins w:id="2179" w:author="Ryan Lemos" w:date="2019-10-14T19:23:00Z">
        <w:r w:rsidR="0002745D">
          <w:t>2.2.4.3</w:t>
        </w:r>
      </w:ins>
      <w:ins w:id="2180" w:author="Ryan Lemos" w:date="2019-10-13T15:29:00Z">
        <w:r w:rsidR="00A768C5">
          <w:fldChar w:fldCharType="end"/>
        </w:r>
      </w:ins>
      <w:ins w:id="2181" w:author="Ryan Lemos" w:date="2019-10-05T19:36:00Z">
        <w:r w:rsidR="00D343FF">
          <w:t>.</w:t>
        </w:r>
      </w:ins>
      <w:ins w:id="2182" w:author="Ryan Lemos" w:date="2019-10-05T19:37:00Z">
        <w:r w:rsidR="00D343FF">
          <w:t xml:space="preserve"> </w:t>
        </w:r>
      </w:ins>
      <w:ins w:id="2183" w:author="Ryan Lemos" w:date="2019-10-05T19:39:00Z">
        <w:r w:rsidR="00D343FF">
          <w:t>Um objeto JSON é identificado por sua chave de início ‘{’</w:t>
        </w:r>
      </w:ins>
      <w:ins w:id="2184" w:author="Ryan Lemos" w:date="2019-10-05T19:40:00Z">
        <w:r w:rsidR="00D343FF">
          <w:t xml:space="preserve"> e sua chave de fim ‘}’. Essas chaves funcionam como um delimitador do objeto, demonstrando onde ele começa e onde termina. Além disso tem-se as cha</w:t>
        </w:r>
      </w:ins>
      <w:ins w:id="2185" w:author="Ryan Lemos" w:date="2019-10-05T19:41:00Z">
        <w:r w:rsidR="00D343FF">
          <w:t>ves delimitadoras de atributos do objeto que são delimitadas por aspas duplas. O símbolo ‘:’ separa a chave do se</w:t>
        </w:r>
      </w:ins>
      <w:ins w:id="2186" w:author="Ryan Lemos" w:date="2019-10-05T19:42:00Z">
        <w:r w:rsidR="00D343FF">
          <w:t>u valor, serve para indicar que aquela chave recebe o valor a frente</w:t>
        </w:r>
      </w:ins>
      <w:ins w:id="2187" w:author="Ryan Lemos" w:date="2019-10-05T19:51:00Z">
        <w:r w:rsidR="00724188">
          <w:t xml:space="preserve"> (DUCKET, 2014)</w:t>
        </w:r>
      </w:ins>
      <w:ins w:id="2188" w:author="Ryan Lemos" w:date="2019-10-05T19:42:00Z">
        <w:r w:rsidR="00D343FF">
          <w:t xml:space="preserve">. A </w:t>
        </w:r>
      </w:ins>
      <w:ins w:id="2189" w:author="Ryan Lemos" w:date="2019-10-05T19:43:00Z">
        <w:r w:rsidR="00D343FF">
          <w:fldChar w:fldCharType="begin"/>
        </w:r>
        <w:r w:rsidR="00D343FF">
          <w:instrText xml:space="preserve"> REF _Ref21197023 \h </w:instrText>
        </w:r>
      </w:ins>
      <w:r w:rsidR="00D343FF">
        <w:fldChar w:fldCharType="separate"/>
      </w:r>
      <w:ins w:id="2190" w:author="Ryan Lemos" w:date="2019-10-14T19:23:00Z">
        <w:r w:rsidR="0002745D">
          <w:t xml:space="preserve">Figura </w:t>
        </w:r>
        <w:r w:rsidR="0002745D">
          <w:rPr>
            <w:noProof/>
          </w:rPr>
          <w:t>16</w:t>
        </w:r>
      </w:ins>
      <w:ins w:id="2191" w:author="Ryan Lemos" w:date="2019-10-05T19:43:00Z">
        <w:r w:rsidR="00D343FF">
          <w:fldChar w:fldCharType="end"/>
        </w:r>
        <w:r w:rsidR="00D343FF">
          <w:t xml:space="preserve"> se trata de um exemplo de um objeto JSON, tendo exemplo de atributo</w:t>
        </w:r>
      </w:ins>
      <w:ins w:id="2192" w:author="Ryan Lemos" w:date="2019-10-05T19:44:00Z">
        <w:r w:rsidR="00D343FF">
          <w:t xml:space="preserve"> (ou chave)</w:t>
        </w:r>
      </w:ins>
      <w:ins w:id="2193" w:author="Ryan Lemos" w:date="2019-10-05T19:43:00Z">
        <w:r w:rsidR="00D343FF">
          <w:t xml:space="preserve"> a localização</w:t>
        </w:r>
      </w:ins>
      <w:ins w:id="2194" w:author="Ryan Lemos" w:date="2019-10-05T19:44:00Z">
        <w:r w:rsidR="00D343FF">
          <w:t xml:space="preserve"> que recebe o valor “San Francisco, CA”.</w:t>
        </w:r>
      </w:ins>
    </w:p>
    <w:p w14:paraId="5124EB0C" w14:textId="6B5B7B9D" w:rsidR="006B586C" w:rsidRDefault="006B586C" w:rsidP="006B586C">
      <w:pPr>
        <w:rPr>
          <w:ins w:id="2195" w:author="Ryan Lemos" w:date="2019-10-05T19:38:00Z"/>
        </w:rPr>
      </w:pPr>
    </w:p>
    <w:p w14:paraId="4ED72CE8" w14:textId="70BA4A9F" w:rsidR="00D343FF" w:rsidRDefault="00D343FF">
      <w:pPr>
        <w:pStyle w:val="Legenda"/>
        <w:keepNext/>
        <w:rPr>
          <w:ins w:id="2196" w:author="Ryan Lemos" w:date="2019-10-05T19:42:00Z"/>
        </w:rPr>
        <w:pPrChange w:id="2197" w:author="Ryan Lemos" w:date="2019-10-05T19:42:00Z">
          <w:pPr>
            <w:pStyle w:val="Legenda"/>
          </w:pPr>
        </w:pPrChange>
      </w:pPr>
      <w:bookmarkStart w:id="2198" w:name="_Ref21197023"/>
      <w:bookmarkStart w:id="2199" w:name="_Toc21973949"/>
      <w:bookmarkStart w:id="2200" w:name="_Toc22075168"/>
      <w:ins w:id="2201" w:author="Ryan Lemos" w:date="2019-10-05T19:42:00Z">
        <w:r>
          <w:t xml:space="preserve">Figura </w:t>
        </w:r>
        <w:r>
          <w:fldChar w:fldCharType="begin"/>
        </w:r>
        <w:r>
          <w:instrText xml:space="preserve"> SEQ Figura \* ARABIC </w:instrText>
        </w:r>
      </w:ins>
      <w:r>
        <w:fldChar w:fldCharType="separate"/>
      </w:r>
      <w:ins w:id="2202" w:author="Ryan Lemos" w:date="2019-10-14T19:23:00Z">
        <w:r w:rsidR="0002745D">
          <w:rPr>
            <w:noProof/>
          </w:rPr>
          <w:t>16</w:t>
        </w:r>
      </w:ins>
      <w:ins w:id="2203" w:author="Ryan Lemos" w:date="2019-10-05T19:42:00Z">
        <w:r>
          <w:fldChar w:fldCharType="end"/>
        </w:r>
        <w:bookmarkEnd w:id="2198"/>
        <w:r>
          <w:t xml:space="preserve"> - Exemplo de objeto JSON</w:t>
        </w:r>
        <w:bookmarkEnd w:id="2199"/>
        <w:bookmarkEnd w:id="2200"/>
      </w:ins>
    </w:p>
    <w:p w14:paraId="2FA22C0C" w14:textId="6499AADA" w:rsidR="00D343FF" w:rsidRDefault="00D343FF" w:rsidP="00D343FF">
      <w:pPr>
        <w:ind w:firstLine="0"/>
        <w:jc w:val="center"/>
        <w:rPr>
          <w:ins w:id="2204" w:author="Ryan Lemos" w:date="2019-10-05T19:45:00Z"/>
        </w:rPr>
      </w:pPr>
      <w:ins w:id="2205" w:author="Ryan Lemos" w:date="2019-10-05T19:38:00Z">
        <w:r>
          <w:rPr>
            <w:noProof/>
          </w:rPr>
          <w:drawing>
            <wp:inline distT="0" distB="0" distL="0" distR="0" wp14:anchorId="69897704" wp14:editId="53331548">
              <wp:extent cx="2225040" cy="1229382"/>
              <wp:effectExtent l="0" t="0" r="3810" b="889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87156" cy="1263703"/>
                      </a:xfrm>
                      <a:prstGeom prst="rect">
                        <a:avLst/>
                      </a:prstGeom>
                    </pic:spPr>
                  </pic:pic>
                </a:graphicData>
              </a:graphic>
            </wp:inline>
          </w:drawing>
        </w:r>
      </w:ins>
    </w:p>
    <w:p w14:paraId="1FDAAEA2" w14:textId="0AD34BB3" w:rsidR="00D343FF" w:rsidRDefault="00724188" w:rsidP="00B85A5D">
      <w:pPr>
        <w:pStyle w:val="Fontes"/>
        <w:rPr>
          <w:ins w:id="2206" w:author="Ryan Lemos" w:date="2019-10-05T20:04:00Z"/>
        </w:rPr>
      </w:pPr>
      <w:ins w:id="2207" w:author="Ryan Lemos" w:date="2019-10-05T19:52:00Z">
        <w:r>
          <w:t xml:space="preserve">Fonte: </w:t>
        </w:r>
      </w:ins>
      <w:ins w:id="2208" w:author="Ryan Lemos" w:date="2019-10-05T19:51:00Z">
        <w:r>
          <w:t>DUCKET, 2014, p</w:t>
        </w:r>
      </w:ins>
      <w:ins w:id="2209" w:author="Ryan Lemos" w:date="2019-10-05T19:52:00Z">
        <w:r>
          <w:t>. 376.</w:t>
        </w:r>
      </w:ins>
    </w:p>
    <w:p w14:paraId="670BC8A6" w14:textId="77777777" w:rsidR="00B85A5D" w:rsidRDefault="00B85A5D">
      <w:pPr>
        <w:pStyle w:val="Fontes"/>
        <w:pPrChange w:id="2210" w:author="Ryan Lemos" w:date="2019-10-05T20:04:00Z">
          <w:pPr>
            <w:spacing w:line="240" w:lineRule="auto"/>
            <w:ind w:firstLine="0"/>
            <w:jc w:val="left"/>
            <w:outlineLvl w:val="9"/>
          </w:pPr>
        </w:pPrChange>
      </w:pPr>
    </w:p>
    <w:p w14:paraId="75FA7CF4" w14:textId="025B673C" w:rsidR="0041581A" w:rsidRDefault="0041581A" w:rsidP="0041581A">
      <w:pPr>
        <w:pStyle w:val="Ttulo4"/>
      </w:pPr>
      <w:bookmarkStart w:id="2211" w:name="_Ref21872907"/>
      <w:bookmarkStart w:id="2212" w:name="_Toc22075288"/>
      <w:r>
        <w:t>TypeScript</w:t>
      </w:r>
      <w:bookmarkEnd w:id="2211"/>
      <w:bookmarkEnd w:id="2212"/>
    </w:p>
    <w:p w14:paraId="7B5E8BF2" w14:textId="77777777" w:rsidR="00755FAF" w:rsidRPr="00532250" w:rsidRDefault="00755FAF" w:rsidP="005B582B"/>
    <w:p w14:paraId="5FDE7B7F" w14:textId="3D3D2E2A" w:rsidR="00073CBF" w:rsidRDefault="0041581A">
      <w:r>
        <w:lastRenderedPageBreak/>
        <w:t>O TypeScript, ou TS, é um “super</w:t>
      </w:r>
      <w:r w:rsidR="00046048">
        <w:t xml:space="preserve"> </w:t>
      </w:r>
      <w:r>
        <w:t>conjunto” ou “</w:t>
      </w:r>
      <w:r w:rsidRPr="0041581A">
        <w:rPr>
          <w:i/>
        </w:rPr>
        <w:t>superset</w:t>
      </w:r>
      <w:r>
        <w:t>” em inglês da linguagem JavaScript</w:t>
      </w:r>
      <w:r w:rsidR="00073CBF">
        <w:t>, criado pela Microsoft</w:t>
      </w:r>
      <w:r>
        <w:t xml:space="preserve">. </w:t>
      </w:r>
      <w:r w:rsidR="00755FAF">
        <w:t>O</w:t>
      </w:r>
      <w:r>
        <w:t xml:space="preserve"> que</w:t>
      </w:r>
      <w:r w:rsidR="00755FAF">
        <w:t xml:space="preserve"> mais</w:t>
      </w:r>
      <w:r>
        <w:t xml:space="preserve"> se destaca no TypeScript é a tipagem dos dados</w:t>
      </w:r>
      <w:r w:rsidR="00073CBF">
        <w:t>.</w:t>
      </w:r>
      <w:r>
        <w:t xml:space="preserve"> </w:t>
      </w:r>
      <w:r w:rsidR="00073CBF">
        <w:t xml:space="preserve"> E</w:t>
      </w:r>
      <w:r>
        <w:t xml:space="preserve">m um </w:t>
      </w:r>
      <w:r w:rsidRPr="005B582B">
        <w:rPr>
          <w:i/>
          <w:iCs/>
        </w:rPr>
        <w:t>Script</w:t>
      </w:r>
      <w:r>
        <w:t xml:space="preserve"> TypeScript </w:t>
      </w:r>
      <w:r w:rsidR="00073CBF">
        <w:t xml:space="preserve">deve-se definir para cada variável o tipo de dado que ela deve receber, seja numérico, </w:t>
      </w:r>
      <w:r w:rsidR="00073CBF" w:rsidRPr="005B582B">
        <w:rPr>
          <w:i/>
          <w:iCs/>
        </w:rPr>
        <w:t>string</w:t>
      </w:r>
      <w:r w:rsidR="00073CBF">
        <w:t>, bo</w:t>
      </w:r>
      <w:r w:rsidR="00046874">
        <w:t>o</w:t>
      </w:r>
      <w:r w:rsidR="00073CBF">
        <w:t>leano</w:t>
      </w:r>
      <w:ins w:id="2213" w:author="Ryan Lemos" w:date="2019-10-05T20:26:00Z">
        <w:r w:rsidR="00D67CFB">
          <w:t>,</w:t>
        </w:r>
      </w:ins>
      <w:r w:rsidR="00073CBF">
        <w:t xml:space="preserve"> </w:t>
      </w:r>
      <w:del w:id="2214" w:author="Ryan Lemos" w:date="2019-10-05T20:26:00Z">
        <w:r w:rsidR="00073CBF" w:rsidDel="00D67CFB">
          <w:delText>etc</w:delText>
        </w:r>
      </w:del>
      <w:ins w:id="2215" w:author="Ryan Lemos" w:date="2019-10-05T20:26:00Z">
        <w:r w:rsidR="00D67CFB">
          <w:t>entre outros tipos (</w:t>
        </w:r>
        <w:r w:rsidR="00D67CFB" w:rsidRPr="00D67CFB">
          <w:rPr>
            <w:noProof/>
            <w:rPrChange w:id="2216" w:author="Ryan Lemos" w:date="2019-10-05T20:26:00Z">
              <w:rPr>
                <w:noProof/>
                <w:lang w:val="en-US"/>
              </w:rPr>
            </w:rPrChange>
          </w:rPr>
          <w:t>SYED</w:t>
        </w:r>
        <w:r w:rsidR="00D67CFB">
          <w:rPr>
            <w:noProof/>
          </w:rPr>
          <w:t>, 2016)</w:t>
        </w:r>
      </w:ins>
      <w:r w:rsidR="00073CBF">
        <w:t xml:space="preserve">. Isso deve ser utilizado </w:t>
      </w:r>
      <w:r>
        <w:t xml:space="preserve">para </w:t>
      </w:r>
      <w:r w:rsidR="00D534F8">
        <w:t>facilitar a leitura e compreensão do código, além de evitar que uma variável receba um tipo de dado não esperado</w:t>
      </w:r>
      <w:del w:id="2217" w:author="Ryan Lemos" w:date="2019-10-05T20:27:00Z">
        <w:r w:rsidR="00D534F8" w:rsidDel="00D67CFB">
          <w:delText xml:space="preserve"> </w:delText>
        </w:r>
        <w:r w:rsidR="00D534F8" w:rsidDel="00D67CFB">
          <w:rPr>
            <w:noProof/>
          </w:rPr>
          <w:delText>(ABREU, 2017)</w:delText>
        </w:r>
      </w:del>
      <w:r w:rsidR="00D534F8">
        <w:t>.</w:t>
      </w:r>
      <w:r w:rsidR="00073CBF">
        <w:t xml:space="preserve"> Para que o TS seja reconhecido nos navegadores é necessário um processo de compilação que transforma o código TypeScript para JavaScript que é entendido pelos navegadores</w:t>
      </w:r>
      <w:ins w:id="2218" w:author="Ryan Lemos" w:date="2019-10-05T20:27:00Z">
        <w:r w:rsidR="00D67CFB">
          <w:t xml:space="preserve"> </w:t>
        </w:r>
        <w:r w:rsidR="00D67CFB">
          <w:rPr>
            <w:noProof/>
          </w:rPr>
          <w:t>(ABREU, 2017)</w:t>
        </w:r>
      </w:ins>
      <w:r w:rsidR="00073CBF">
        <w:t xml:space="preserve">. </w:t>
      </w:r>
      <w:r w:rsidR="00D534F8">
        <w:t xml:space="preserve">O trecho de código da </w:t>
      </w:r>
      <w:ins w:id="2219" w:author="Ryan Lemos" w:date="2019-10-09T09:35:00Z">
        <w:r w:rsidR="00DE2B76">
          <w:fldChar w:fldCharType="begin"/>
        </w:r>
        <w:r w:rsidR="00DE2B76">
          <w:instrText xml:space="preserve"> REF _Ref21506122 \h </w:instrText>
        </w:r>
      </w:ins>
      <w:r w:rsidR="00DE2B76">
        <w:fldChar w:fldCharType="separate"/>
      </w:r>
      <w:ins w:id="2220" w:author="Ryan Lemos" w:date="2019-10-14T19:23:00Z">
        <w:r w:rsidR="0002745D">
          <w:t xml:space="preserve">Figura </w:t>
        </w:r>
        <w:r w:rsidR="0002745D">
          <w:rPr>
            <w:noProof/>
          </w:rPr>
          <w:t>17</w:t>
        </w:r>
      </w:ins>
      <w:ins w:id="2221" w:author="Ryan Lemos" w:date="2019-10-09T09:35:00Z">
        <w:r w:rsidR="00DE2B76">
          <w:fldChar w:fldCharType="end"/>
        </w:r>
        <w:r w:rsidR="00DE2B76">
          <w:t xml:space="preserve"> </w:t>
        </w:r>
      </w:ins>
      <w:del w:id="2222" w:author="Ryan Lemos" w:date="2019-10-09T09:34:00Z">
        <w:r w:rsidR="00046874" w:rsidDel="00DE2B76">
          <w:delText xml:space="preserve">Figura </w:delText>
        </w:r>
        <w:r w:rsidR="00D534F8" w:rsidDel="00DE2B76">
          <w:delText>2</w:delText>
        </w:r>
        <w:r w:rsidR="00046874" w:rsidDel="00DE2B76">
          <w:delText>2</w:delText>
        </w:r>
        <w:r w:rsidR="00D534F8" w:rsidDel="00DE2B76">
          <w:delText xml:space="preserve"> </w:delText>
        </w:r>
      </w:del>
      <w:r w:rsidR="00D534F8">
        <w:t xml:space="preserve">se trata de um exemplo de </w:t>
      </w:r>
      <w:r w:rsidR="00D534F8" w:rsidRPr="005B582B">
        <w:rPr>
          <w:i/>
          <w:iCs/>
        </w:rPr>
        <w:t>Script</w:t>
      </w:r>
      <w:r w:rsidR="00D534F8">
        <w:t xml:space="preserve"> TS. Nota-se a tipagem da variável </w:t>
      </w:r>
      <w:del w:id="2223" w:author="Ryan Lemos" w:date="2019-10-05T20:27:00Z">
        <w:r w:rsidR="00D534F8" w:rsidDel="00A253E0">
          <w:delText xml:space="preserve">modelo </w:delText>
        </w:r>
      </w:del>
      <w:ins w:id="2224" w:author="Ryan Lemos" w:date="2019-10-05T20:27:00Z">
        <w:r w:rsidR="00A253E0">
          <w:t xml:space="preserve">número </w:t>
        </w:r>
      </w:ins>
      <w:r w:rsidR="00D534F8">
        <w:t xml:space="preserve">definindo seu tipo como </w:t>
      </w:r>
      <w:del w:id="2225" w:author="Ryan Lemos" w:date="2019-10-05T20:28:00Z">
        <w:r w:rsidR="00D534F8" w:rsidRPr="00D534F8" w:rsidDel="00A253E0">
          <w:rPr>
            <w:i/>
          </w:rPr>
          <w:delText>string</w:delText>
        </w:r>
      </w:del>
      <w:ins w:id="2226" w:author="Ryan Lemos" w:date="2019-10-05T20:28:00Z">
        <w:r w:rsidR="00A253E0">
          <w:rPr>
            <w:i/>
          </w:rPr>
          <w:t>number</w:t>
        </w:r>
      </w:ins>
      <w:r w:rsidR="00073CBF">
        <w:t>, como também definindo o tipo de retorno das funções da</w:t>
      </w:r>
      <w:del w:id="2227" w:author="Ryan Lemos" w:date="2019-10-05T20:28:00Z">
        <w:r w:rsidR="00073CBF" w:rsidDel="00A253E0">
          <w:delText>s classes</w:delText>
        </w:r>
      </w:del>
      <w:ins w:id="2228" w:author="Ryan Lemos" w:date="2019-10-05T20:28:00Z">
        <w:r w:rsidR="00A253E0">
          <w:t xml:space="preserve"> função </w:t>
        </w:r>
        <w:r w:rsidR="00A253E0" w:rsidRPr="00A253E0">
          <w:rPr>
            <w:i/>
            <w:iCs/>
            <w:rPrChange w:id="2229" w:author="Ryan Lemos" w:date="2019-10-05T20:28:00Z">
              <w:rPr/>
            </w:rPrChange>
          </w:rPr>
          <w:t>identity</w:t>
        </w:r>
      </w:ins>
      <w:r w:rsidR="00073CBF">
        <w:t>.</w:t>
      </w:r>
      <w:ins w:id="2230" w:author="Ryan Lemos" w:date="2019-10-05T20:28:00Z">
        <w:r w:rsidR="00A253E0">
          <w:t xml:space="preserve"> A tipagem é feita através dos dois pontos, o que vem depois</w:t>
        </w:r>
      </w:ins>
      <w:ins w:id="2231" w:author="Ryan Lemos" w:date="2019-10-05T20:29:00Z">
        <w:r w:rsidR="00A253E0">
          <w:t xml:space="preserve"> deles</w:t>
        </w:r>
      </w:ins>
      <w:ins w:id="2232" w:author="Ryan Lemos" w:date="2019-10-05T20:28:00Z">
        <w:r w:rsidR="00A253E0">
          <w:t xml:space="preserve"> se trata do tipo</w:t>
        </w:r>
      </w:ins>
      <w:ins w:id="2233" w:author="Ryan Lemos" w:date="2019-10-05T20:29:00Z">
        <w:r w:rsidR="00A253E0">
          <w:t xml:space="preserve"> de valor</w:t>
        </w:r>
      </w:ins>
      <w:ins w:id="2234" w:author="Ryan Lemos" w:date="2019-10-05T20:28:00Z">
        <w:r w:rsidR="00A253E0">
          <w:t xml:space="preserve"> que aquela vari</w:t>
        </w:r>
      </w:ins>
      <w:ins w:id="2235" w:author="Ryan Lemos" w:date="2019-10-05T20:29:00Z">
        <w:r w:rsidR="00A253E0">
          <w:t>ável deve receber ou que deve ser retornado na função (</w:t>
        </w:r>
        <w:r w:rsidR="00A253E0" w:rsidRPr="00393D2D">
          <w:rPr>
            <w:noProof/>
          </w:rPr>
          <w:t>SYED</w:t>
        </w:r>
        <w:r w:rsidR="00A253E0">
          <w:rPr>
            <w:noProof/>
          </w:rPr>
          <w:t>, 2016)</w:t>
        </w:r>
        <w:r w:rsidR="00A253E0">
          <w:t>.</w:t>
        </w:r>
      </w:ins>
      <w:ins w:id="2236" w:author="Ryan Lemos" w:date="2019-10-05T20:28:00Z">
        <w:r w:rsidR="00A253E0">
          <w:t xml:space="preserve"> </w:t>
        </w:r>
      </w:ins>
    </w:p>
    <w:p w14:paraId="3241CB8D" w14:textId="546800CC" w:rsidR="00D534F8" w:rsidDel="00D67CFB" w:rsidRDefault="00D534F8" w:rsidP="00D67CFB">
      <w:pPr>
        <w:ind w:firstLine="0"/>
        <w:rPr>
          <w:del w:id="2237" w:author="Ryan Lemos" w:date="2019-10-05T20:25:00Z"/>
        </w:rPr>
      </w:pPr>
    </w:p>
    <w:p w14:paraId="34F3691B" w14:textId="7913F6DD" w:rsidR="00D67CFB" w:rsidRDefault="00D67CFB">
      <w:pPr>
        <w:rPr>
          <w:ins w:id="2238" w:author="Ryan Lemos" w:date="2019-10-05T20:27:00Z"/>
        </w:rPr>
      </w:pPr>
    </w:p>
    <w:p w14:paraId="16D9792D" w14:textId="6BBB9C70" w:rsidR="00A253E0" w:rsidRDefault="00A253E0">
      <w:pPr>
        <w:pStyle w:val="Legenda"/>
        <w:keepNext/>
        <w:rPr>
          <w:ins w:id="2239" w:author="Ryan Lemos" w:date="2019-10-05T20:30:00Z"/>
        </w:rPr>
        <w:pPrChange w:id="2240" w:author="Ryan Lemos" w:date="2019-10-05T20:30:00Z">
          <w:pPr>
            <w:pStyle w:val="Legenda"/>
          </w:pPr>
        </w:pPrChange>
      </w:pPr>
      <w:bookmarkStart w:id="2241" w:name="_Ref21506122"/>
      <w:bookmarkStart w:id="2242" w:name="_Toc21973950"/>
      <w:bookmarkStart w:id="2243" w:name="_Toc22075169"/>
      <w:ins w:id="2244" w:author="Ryan Lemos" w:date="2019-10-05T20:30:00Z">
        <w:r>
          <w:t xml:space="preserve">Figura </w:t>
        </w:r>
        <w:r>
          <w:fldChar w:fldCharType="begin"/>
        </w:r>
        <w:r>
          <w:instrText xml:space="preserve"> SEQ Figura \* ARABIC </w:instrText>
        </w:r>
      </w:ins>
      <w:r>
        <w:fldChar w:fldCharType="separate"/>
      </w:r>
      <w:ins w:id="2245" w:author="Ryan Lemos" w:date="2019-10-14T19:23:00Z">
        <w:r w:rsidR="0002745D">
          <w:rPr>
            <w:noProof/>
          </w:rPr>
          <w:t>17</w:t>
        </w:r>
      </w:ins>
      <w:ins w:id="2246" w:author="Ryan Lemos" w:date="2019-10-05T20:30:00Z">
        <w:r>
          <w:fldChar w:fldCharType="end"/>
        </w:r>
        <w:bookmarkEnd w:id="2241"/>
        <w:r>
          <w:t xml:space="preserve"> - Exemplo da tipagem utilizada no</w:t>
        </w:r>
      </w:ins>
      <w:ins w:id="2247" w:author="Ryan Lemos" w:date="2019-10-09T09:35:00Z">
        <w:r w:rsidR="00DE2B76">
          <w:t xml:space="preserve"> </w:t>
        </w:r>
      </w:ins>
      <w:ins w:id="2248" w:author="Ryan Lemos" w:date="2019-10-05T20:30:00Z">
        <w:r>
          <w:t>TypeScript</w:t>
        </w:r>
        <w:bookmarkEnd w:id="2242"/>
        <w:bookmarkEnd w:id="2243"/>
      </w:ins>
    </w:p>
    <w:p w14:paraId="0DF2761F" w14:textId="6C9E284F" w:rsidR="00D67CFB" w:rsidRDefault="00D67CFB" w:rsidP="00A253E0">
      <w:pPr>
        <w:ind w:firstLine="0"/>
        <w:jc w:val="center"/>
        <w:rPr>
          <w:ins w:id="2249" w:author="Ryan Lemos" w:date="2019-10-05T20:30:00Z"/>
        </w:rPr>
      </w:pPr>
      <w:ins w:id="2250" w:author="Ryan Lemos" w:date="2019-10-05T20:27:00Z">
        <w:r>
          <w:rPr>
            <w:noProof/>
          </w:rPr>
          <w:drawing>
            <wp:inline distT="0" distB="0" distL="0" distR="0" wp14:anchorId="2496FDF6" wp14:editId="26946AB6">
              <wp:extent cx="2880360" cy="851015"/>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34680" cy="867064"/>
                      </a:xfrm>
                      <a:prstGeom prst="rect">
                        <a:avLst/>
                      </a:prstGeom>
                    </pic:spPr>
                  </pic:pic>
                </a:graphicData>
              </a:graphic>
            </wp:inline>
          </w:drawing>
        </w:r>
      </w:ins>
    </w:p>
    <w:p w14:paraId="0A7D4428" w14:textId="61033DC3" w:rsidR="00A253E0" w:rsidRDefault="00A253E0">
      <w:pPr>
        <w:pStyle w:val="Fontes"/>
        <w:rPr>
          <w:ins w:id="2251" w:author="Ryan Lemos" w:date="2019-10-05T20:27:00Z"/>
        </w:rPr>
        <w:pPrChange w:id="2252" w:author="Ryan Lemos" w:date="2019-10-05T20:30:00Z">
          <w:pPr/>
        </w:pPrChange>
      </w:pPr>
      <w:ins w:id="2253" w:author="Ryan Lemos" w:date="2019-10-05T20:30:00Z">
        <w:r>
          <w:t>Fonte: SYED, 2016, p. 129.</w:t>
        </w:r>
      </w:ins>
    </w:p>
    <w:p w14:paraId="212AAE60" w14:textId="423F23A4" w:rsidR="00A1768E" w:rsidDel="00D67CFB" w:rsidRDefault="00A1768E">
      <w:pPr>
        <w:pStyle w:val="Legenda"/>
        <w:keepNext/>
        <w:rPr>
          <w:del w:id="2254" w:author="Ryan Lemos" w:date="2019-10-05T20:25:00Z"/>
        </w:rPr>
      </w:pPr>
      <w:del w:id="2255" w:author="Ryan Lemos" w:date="2019-10-05T20:25:00Z">
        <w:r w:rsidDel="00D67CFB">
          <w:delText xml:space="preserve">Figura </w:delText>
        </w:r>
        <w:r w:rsidR="00744533" w:rsidDel="00D67CFB">
          <w:fldChar w:fldCharType="begin"/>
        </w:r>
        <w:r w:rsidR="00744533" w:rsidDel="00D67CFB">
          <w:delInstrText xml:space="preserve"> SEQ Figura \* ARABIC </w:delInstrText>
        </w:r>
        <w:r w:rsidR="00744533" w:rsidDel="00D67CFB">
          <w:fldChar w:fldCharType="separate"/>
        </w:r>
        <w:r w:rsidR="00D343FF" w:rsidDel="00D67CFB">
          <w:rPr>
            <w:noProof/>
          </w:rPr>
          <w:delText>22</w:delText>
        </w:r>
        <w:r w:rsidR="00744533" w:rsidDel="00D67CFB">
          <w:rPr>
            <w:noProof/>
          </w:rPr>
          <w:fldChar w:fldCharType="end"/>
        </w:r>
        <w:r w:rsidDel="00D67CFB">
          <w:delText xml:space="preserve"> - Classe em TypeScript</w:delText>
        </w:r>
      </w:del>
    </w:p>
    <w:p w14:paraId="7D705DA8" w14:textId="58483749" w:rsidR="00D534F8" w:rsidDel="00D67CFB" w:rsidRDefault="00D534F8">
      <w:pPr>
        <w:ind w:firstLine="0"/>
        <w:jc w:val="center"/>
        <w:rPr>
          <w:del w:id="2256" w:author="Ryan Lemos" w:date="2019-10-05T20:25:00Z"/>
        </w:rPr>
      </w:pPr>
      <w:del w:id="2257" w:author="Ryan Lemos" w:date="2019-10-05T20:25:00Z">
        <w:r w:rsidDel="00D67CFB">
          <w:rPr>
            <w:noProof/>
          </w:rPr>
          <w:drawing>
            <wp:inline distT="0" distB="0" distL="0" distR="0" wp14:anchorId="5823A039" wp14:editId="69C68A3D">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71837" cy="2384336"/>
                      </a:xfrm>
                      <a:prstGeom prst="rect">
                        <a:avLst/>
                      </a:prstGeom>
                    </pic:spPr>
                  </pic:pic>
                </a:graphicData>
              </a:graphic>
            </wp:inline>
          </w:drawing>
        </w:r>
      </w:del>
    </w:p>
    <w:p w14:paraId="5AC5EC7E" w14:textId="4AA3D1F4" w:rsidR="00A1768E" w:rsidDel="00D67CFB" w:rsidRDefault="00A1768E">
      <w:pPr>
        <w:pStyle w:val="Fontes"/>
        <w:rPr>
          <w:del w:id="2258" w:author="Ryan Lemos" w:date="2019-10-05T20:25:00Z"/>
        </w:rPr>
      </w:pPr>
      <w:del w:id="2259" w:author="Ryan Lemos" w:date="2019-10-05T20:25:00Z">
        <w:r w:rsidDel="00D67CFB">
          <w:delText xml:space="preserve">Fonte: PRÓPRIA, </w:delText>
        </w:r>
        <w:r w:rsidR="00046874" w:rsidDel="00D67CFB">
          <w:delText xml:space="preserve">2019, </w:delText>
        </w:r>
        <w:r w:rsidDel="00D67CFB">
          <w:delText>utilizando o Visual Studio Code.</w:delText>
        </w:r>
      </w:del>
    </w:p>
    <w:p w14:paraId="49639A4E" w14:textId="77777777" w:rsidR="00676588" w:rsidRDefault="00676588">
      <w:pPr>
        <w:ind w:firstLine="0"/>
        <w:pPrChange w:id="2260" w:author="Ryan Lemos" w:date="2019-10-05T20:25:00Z">
          <w:pPr/>
        </w:pPrChange>
      </w:pPr>
    </w:p>
    <w:p w14:paraId="0D236BEB" w14:textId="7CF834FF" w:rsidR="00676588" w:rsidRDefault="00C05B5C" w:rsidP="00676588">
      <w:pPr>
        <w:pStyle w:val="Ttulo4"/>
      </w:pPr>
      <w:bookmarkStart w:id="2261" w:name="_Ref21873296"/>
      <w:bookmarkStart w:id="2262" w:name="_Ref21873418"/>
      <w:bookmarkStart w:id="2263" w:name="_Toc22075289"/>
      <w:r>
        <w:t>Angular</w:t>
      </w:r>
      <w:bookmarkEnd w:id="2261"/>
      <w:bookmarkEnd w:id="2262"/>
      <w:bookmarkEnd w:id="2263"/>
    </w:p>
    <w:p w14:paraId="59161E49" w14:textId="24134187" w:rsidR="00073CBF" w:rsidRPr="00532250" w:rsidRDefault="00073CBF" w:rsidP="005B582B"/>
    <w:p w14:paraId="22EFD816" w14:textId="050552A9" w:rsidR="00C05B5C" w:rsidRDefault="000D4682" w:rsidP="00095610">
      <w:r>
        <w:t xml:space="preserve">O </w:t>
      </w:r>
      <w:r w:rsidR="00C05B5C">
        <w:t>Angular</w:t>
      </w:r>
      <w:r>
        <w:t xml:space="preserve"> é uma tecnologia criada pela Google afim de prover dinamicidade no processo de utilização de sistemas </w:t>
      </w:r>
      <w:r w:rsidRPr="005B582B">
        <w:rPr>
          <w:i/>
          <w:iCs/>
        </w:rPr>
        <w:t>web</w:t>
      </w:r>
      <w:r>
        <w:t xml:space="preserve">. </w:t>
      </w:r>
      <w:r w:rsidR="00C05B5C">
        <w:t>Segundo a Google (</w:t>
      </w:r>
      <w:del w:id="2264" w:author="Ryan Lemos" w:date="2019-10-07T20:43:00Z">
        <w:r w:rsidR="00512162" w:rsidDel="00BB6D2A">
          <w:delText>2019b</w:delText>
        </w:r>
      </w:del>
      <w:ins w:id="2265" w:author="Ryan Lemos" w:date="2019-10-07T20:43:00Z">
        <w:r w:rsidR="00BB6D2A">
          <w:t>2019c</w:t>
        </w:r>
      </w:ins>
      <w:r w:rsidR="00C05B5C">
        <w:t xml:space="preserve">), o Angular apresenta como diferenciais: velocidade e desempenho, através de renderização no lado do servidor; </w:t>
      </w:r>
      <w:r w:rsidR="00BF38D5">
        <w:t xml:space="preserve">a possibilidade de desenvolvimento para diversas plataformas, como dispositivos móveis de maneira nativa ou não, </w:t>
      </w:r>
      <w:r w:rsidR="00BF38D5" w:rsidRPr="005B582B">
        <w:rPr>
          <w:i/>
          <w:iCs/>
        </w:rPr>
        <w:t>desktop</w:t>
      </w:r>
      <w:r w:rsidR="00BF38D5">
        <w:t xml:space="preserve"> e </w:t>
      </w:r>
      <w:r w:rsidR="00BF38D5" w:rsidRPr="005B582B">
        <w:rPr>
          <w:i/>
          <w:iCs/>
        </w:rPr>
        <w:t>web</w:t>
      </w:r>
      <w:r w:rsidR="00BF38D5">
        <w:t xml:space="preserve"> com um único código; grande quantidade de ferramentas disponíveis, um exemplo se dá neste trabalho com a utilização de um </w:t>
      </w:r>
      <w:r w:rsidR="00BF38D5" w:rsidRPr="005B582B">
        <w:rPr>
          <w:i/>
          <w:iCs/>
        </w:rPr>
        <w:t>plug</w:t>
      </w:r>
      <w:r w:rsidR="00220B09" w:rsidRPr="005B582B">
        <w:rPr>
          <w:i/>
          <w:iCs/>
        </w:rPr>
        <w:t>-</w:t>
      </w:r>
      <w:r w:rsidR="00BF38D5" w:rsidRPr="005B582B">
        <w:rPr>
          <w:i/>
          <w:iCs/>
        </w:rPr>
        <w:t>in</w:t>
      </w:r>
      <w:r w:rsidR="00BF38D5">
        <w:t xml:space="preserve"> Angular para gerar calendários dinâmicos; e por último, o fato de ser utilizado amplamente, oferecendo as características produtivas dos aplicativos Google.</w:t>
      </w:r>
    </w:p>
    <w:p w14:paraId="664182EE" w14:textId="636C113A" w:rsidR="00C05B5C" w:rsidRDefault="000D4682" w:rsidP="00095610">
      <w:r>
        <w:t>Então pode</w:t>
      </w:r>
      <w:r w:rsidR="00220B09">
        <w:t>-</w:t>
      </w:r>
      <w:r>
        <w:t>se dizer que o</w:t>
      </w:r>
      <w:r w:rsidR="00676588">
        <w:t xml:space="preserve"> </w:t>
      </w:r>
      <w:r w:rsidR="00C05B5C">
        <w:t>Angular</w:t>
      </w:r>
      <w:r w:rsidR="00676588">
        <w:t xml:space="preserve"> se trata de um </w:t>
      </w:r>
      <w:r w:rsidR="00676588" w:rsidRPr="005B582B">
        <w:rPr>
          <w:i/>
          <w:iCs/>
        </w:rPr>
        <w:t>framework</w:t>
      </w:r>
      <w:r w:rsidR="00676588">
        <w:t xml:space="preserve"> </w:t>
      </w:r>
      <w:r w:rsidR="00676588" w:rsidRPr="00676588">
        <w:rPr>
          <w:i/>
        </w:rPr>
        <w:t>front</w:t>
      </w:r>
      <w:r w:rsidR="00220B09">
        <w:rPr>
          <w:i/>
        </w:rPr>
        <w:t>-</w:t>
      </w:r>
      <w:r w:rsidR="00676588" w:rsidRPr="00676588">
        <w:rPr>
          <w:i/>
        </w:rPr>
        <w:t>end</w:t>
      </w:r>
      <w:r w:rsidR="00676588">
        <w:t xml:space="preserve"> que gera como resultado aplicações chamadas de </w:t>
      </w:r>
      <w:r w:rsidR="00676588" w:rsidRPr="00676588">
        <w:rPr>
          <w:i/>
        </w:rPr>
        <w:t>Single Page Application</w:t>
      </w:r>
      <w:r w:rsidR="00676588">
        <w:t xml:space="preserve"> (SPA), ou em português, aplicações de página única. </w:t>
      </w:r>
      <w:r>
        <w:t xml:space="preserve">Ou seja, não há o carregamento da página </w:t>
      </w:r>
      <w:r w:rsidRPr="005B582B">
        <w:rPr>
          <w:i/>
          <w:iCs/>
        </w:rPr>
        <w:t>web</w:t>
      </w:r>
      <w:r>
        <w:t xml:space="preserve"> a cada interação com o usuário.</w:t>
      </w:r>
      <w:r w:rsidR="00676588">
        <w:t xml:space="preserve"> </w:t>
      </w:r>
      <w:r>
        <w:t>Entendendo melhor</w:t>
      </w:r>
      <w:r w:rsidR="00C05B5C">
        <w:t>,</w:t>
      </w:r>
      <w:r>
        <w:t xml:space="preserve"> o </w:t>
      </w:r>
      <w:r w:rsidR="00C05B5C">
        <w:t>Angular</w:t>
      </w:r>
      <w:r>
        <w:t xml:space="preserve"> age em um contexto assíncrono, diferente do PHP </w:t>
      </w:r>
      <w:r>
        <w:lastRenderedPageBreak/>
        <w:t xml:space="preserve">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14:paraId="7A48D47A" w14:textId="2EE4B4CA"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r w:rsidR="00095610" w:rsidRPr="00095610">
        <w:rPr>
          <w:i/>
        </w:rPr>
        <w:t>template</w:t>
      </w:r>
      <w:r w:rsidR="00095610">
        <w:t xml:space="preserve"> que é a parte HTML do componente</w:t>
      </w:r>
      <w:r w:rsidR="00220B09">
        <w:t>; p</w:t>
      </w:r>
      <w:r w:rsidR="00095610">
        <w:t xml:space="preserve">or um </w:t>
      </w:r>
      <w:r w:rsidR="00095610" w:rsidRPr="005B582B">
        <w:rPr>
          <w:i/>
          <w:iCs/>
        </w:rPr>
        <w:t>Script</w:t>
      </w:r>
      <w:r w:rsidR="00095610">
        <w:t xml:space="preserve"> TS</w:t>
      </w:r>
      <w:r w:rsidR="00220B09">
        <w:t>,</w:t>
      </w:r>
      <w:r w:rsidR="00095610">
        <w:t xml:space="preserve"> que é responsável pela lógica que será empregada naquele componente</w:t>
      </w:r>
      <w:r w:rsidR="00220B09">
        <w:t xml:space="preserve"> e</w:t>
      </w:r>
      <w:r w:rsidR="00095610">
        <w:t xml:space="preserve"> por último, um arquivo de estilos CSS</w:t>
      </w:r>
      <w:r w:rsidR="00220B09">
        <w:t>,</w:t>
      </w:r>
      <w:r w:rsidR="00095610">
        <w:t xml:space="preserve"> que é responsável pela estilização do componente. Os módulos são responsáveis por agrupar componentes, serviços etc. </w:t>
      </w:r>
      <w:r w:rsidR="00095610">
        <w:rPr>
          <w:noProof/>
        </w:rPr>
        <w:t>(GUEDES</w:t>
      </w:r>
      <w:r w:rsidR="00220B09">
        <w:rPr>
          <w:noProof/>
        </w:rPr>
        <w:t>,</w:t>
      </w:r>
      <w:r w:rsidR="00095610">
        <w:rPr>
          <w:noProof/>
        </w:rPr>
        <w:t xml:space="preserve"> 2017)</w:t>
      </w:r>
      <w:r w:rsidR="00095610">
        <w:t xml:space="preserve">. </w:t>
      </w:r>
    </w:p>
    <w:p w14:paraId="570C3B5D" w14:textId="5D9CE9AA" w:rsidR="00676588" w:rsidDel="008839CF" w:rsidRDefault="00636936">
      <w:pPr>
        <w:rPr>
          <w:del w:id="2266" w:author="Ryan Lemos" w:date="2019-10-07T20:45:00Z"/>
        </w:rPr>
      </w:pPr>
      <w:del w:id="2267" w:author="Ryan Lemos" w:date="2019-10-07T20:45:00Z">
        <w:r w:rsidDel="008839CF">
          <w:delText xml:space="preserve">Tendo em vista que este seja um ambiente que tem por característica a interação contínua com o usuário, optou-se pela utilização do </w:delText>
        </w:r>
        <w:r w:rsidR="00C05B5C" w:rsidDel="008839CF">
          <w:delText>Angular</w:delText>
        </w:r>
        <w:r w:rsidDel="008839CF">
          <w:delText xml:space="preserve"> para auxiliar nesse processo e deixar a utilização mais fluída e dinâmica.</w:delText>
        </w:r>
      </w:del>
    </w:p>
    <w:p w14:paraId="67BD0E2D" w14:textId="678967D0" w:rsidR="008839CF" w:rsidRPr="005F6213" w:rsidRDefault="008839CF">
      <w:pPr>
        <w:rPr>
          <w:ins w:id="2268" w:author="Ryan Lemos" w:date="2019-10-07T20:47:00Z"/>
        </w:rPr>
      </w:pPr>
      <w:ins w:id="2269" w:author="Ryan Lemos" w:date="2019-10-07T20:45:00Z">
        <w:r>
          <w:t xml:space="preserve">Com o Angular é possível utilizar pacotes de funcionalidades feitos por outros </w:t>
        </w:r>
      </w:ins>
      <w:ins w:id="2270" w:author="Ryan Lemos" w:date="2019-10-07T20:46:00Z">
        <w:r>
          <w:t>usuários. Assim soluções antes desenvolvidas em JavaScript ou nem desenvolvidas são trazidas para a maneira de se desenvolver usando</w:t>
        </w:r>
      </w:ins>
      <w:ins w:id="2271" w:author="Ryan Lemos" w:date="2019-10-07T20:47:00Z">
        <w:r>
          <w:t xml:space="preserve"> o Angular e podem ser utilizadas para agregar valores e poupar tempo de desenvolvimento</w:t>
        </w:r>
      </w:ins>
      <w:ins w:id="2272" w:author="Ryan Lemos" w:date="2019-10-07T20:59:00Z">
        <w:r w:rsidR="008F54BA">
          <w:t xml:space="preserve"> (GOOGLE, 2019c)</w:t>
        </w:r>
      </w:ins>
      <w:ins w:id="2273" w:author="Ryan Lemos" w:date="2019-10-07T20:47:00Z">
        <w:r>
          <w:t xml:space="preserve">. Valem-se destacar a biblioteca de geração de calendários dinâmicos </w:t>
        </w:r>
      </w:ins>
      <w:ins w:id="2274" w:author="Ryan Lemos" w:date="2019-10-07T20:48:00Z">
        <w:r>
          <w:t>chamada de A</w:t>
        </w:r>
      </w:ins>
      <w:ins w:id="2275" w:author="Ryan Lemos" w:date="2019-10-07T20:49:00Z">
        <w:r>
          <w:t xml:space="preserve">ngular </w:t>
        </w:r>
        <w:r w:rsidRPr="008839CF">
          <w:rPr>
            <w:i/>
            <w:iCs/>
            <w:rPrChange w:id="2276" w:author="Ryan Lemos" w:date="2019-10-07T20:49:00Z">
              <w:rPr/>
            </w:rPrChange>
          </w:rPr>
          <w:t>Calendar</w:t>
        </w:r>
        <w:r>
          <w:t>, que serve para mostrar eventos em um calendário por mês, dia ou semana</w:t>
        </w:r>
      </w:ins>
      <w:ins w:id="2277" w:author="Ryan Lemos" w:date="2019-10-07T20:50:00Z">
        <w:r>
          <w:t>, gerando um calendário interativo</w:t>
        </w:r>
      </w:ins>
      <w:ins w:id="2278" w:author="Ryan Lemos" w:date="2019-10-07T20:53:00Z">
        <w:r w:rsidR="008F54BA">
          <w:t xml:space="preserve"> (LEWIS, sd)</w:t>
        </w:r>
      </w:ins>
      <w:ins w:id="2279" w:author="Ryan Lemos" w:date="2019-10-07T20:50:00Z">
        <w:r>
          <w:t>.</w:t>
        </w:r>
      </w:ins>
      <w:ins w:id="2280" w:author="Ryan Lemos" w:date="2019-10-07T20:54:00Z">
        <w:r w:rsidR="008F54BA">
          <w:t xml:space="preserve"> Um exemplo do calendário gerado pode ser visto na </w:t>
        </w:r>
        <w:r w:rsidR="008F54BA">
          <w:fldChar w:fldCharType="begin"/>
        </w:r>
        <w:r w:rsidR="008F54BA">
          <w:instrText xml:space="preserve"> REF _Ref20051663 \h </w:instrText>
        </w:r>
      </w:ins>
      <w:r w:rsidR="008F54BA">
        <w:fldChar w:fldCharType="separate"/>
      </w:r>
      <w:ins w:id="2281" w:author="Ryan Lemos" w:date="2019-10-14T19:23:00Z">
        <w:r w:rsidR="0002745D">
          <w:t xml:space="preserve">Figura </w:t>
        </w:r>
        <w:r w:rsidR="0002745D">
          <w:rPr>
            <w:noProof/>
          </w:rPr>
          <w:t>59</w:t>
        </w:r>
      </w:ins>
      <w:ins w:id="2282" w:author="Ryan Lemos" w:date="2019-10-07T20:54:00Z">
        <w:r w:rsidR="008F54BA">
          <w:fldChar w:fldCharType="end"/>
        </w:r>
        <w:r w:rsidR="008F54BA">
          <w:t xml:space="preserve">. </w:t>
        </w:r>
      </w:ins>
      <w:ins w:id="2283" w:author="Ryan Lemos" w:date="2019-10-07T20:55:00Z">
        <w:r w:rsidR="008F54BA">
          <w:t>Outra biblioteca utilizada foi a de editor de textos</w:t>
        </w:r>
      </w:ins>
      <w:ins w:id="2284" w:author="Ryan Lemos" w:date="2019-10-07T20:57:00Z">
        <w:r w:rsidR="008F54BA">
          <w:t xml:space="preserve"> chamada CKEDITOR. P</w:t>
        </w:r>
      </w:ins>
      <w:ins w:id="2285" w:author="Ryan Lemos" w:date="2019-10-07T20:55:00Z">
        <w:r w:rsidR="008F54BA">
          <w:t>ermitindo que faça edições no estilo do texto</w:t>
        </w:r>
      </w:ins>
      <w:ins w:id="2286" w:author="Ryan Lemos" w:date="2019-10-07T20:57:00Z">
        <w:r w:rsidR="008F54BA">
          <w:t>, aplicando</w:t>
        </w:r>
      </w:ins>
      <w:ins w:id="2287" w:author="Ryan Lemos" w:date="2019-10-07T20:58:00Z">
        <w:r w:rsidR="008F54BA">
          <w:t xml:space="preserve"> cores e fontes, é possível colar textos de arquivos de texto do computador e planilhas sem perder a formatação</w:t>
        </w:r>
      </w:ins>
      <w:ins w:id="2288" w:author="Ryan Lemos" w:date="2019-10-07T20:57:00Z">
        <w:r w:rsidR="008F54BA">
          <w:t xml:space="preserve"> (</w:t>
        </w:r>
        <w:r w:rsidR="008F54BA" w:rsidRPr="008F54BA">
          <w:t>CKSOURCE</w:t>
        </w:r>
        <w:r w:rsidR="008F54BA">
          <w:t>, 2019)</w:t>
        </w:r>
      </w:ins>
      <w:ins w:id="2289" w:author="Ryan Lemos" w:date="2019-10-07T20:55:00Z">
        <w:r w:rsidR="008F54BA">
          <w:t>.</w:t>
        </w:r>
      </w:ins>
      <w:ins w:id="2290" w:author="Ryan Lemos" w:date="2019-10-07T21:04:00Z">
        <w:r w:rsidR="005B3A5D">
          <w:t xml:space="preserve"> </w:t>
        </w:r>
      </w:ins>
      <w:ins w:id="2291" w:author="Ryan Lemos" w:date="2019-10-07T21:06:00Z">
        <w:r w:rsidR="005F6213">
          <w:t xml:space="preserve">Para geração de tabelas dinâmicas utilizou-se o Angular </w:t>
        </w:r>
        <w:r w:rsidR="005F6213" w:rsidRPr="005F6213">
          <w:rPr>
            <w:i/>
            <w:iCs/>
            <w:rPrChange w:id="2292" w:author="Ryan Lemos" w:date="2019-10-07T21:06:00Z">
              <w:rPr/>
            </w:rPrChange>
          </w:rPr>
          <w:t>DataTables</w:t>
        </w:r>
        <w:r w:rsidR="005F6213">
          <w:t xml:space="preserve"> que traz para o formato de desenvolvimento do </w:t>
        </w:r>
      </w:ins>
      <w:ins w:id="2293" w:author="Ryan Lemos" w:date="2019-10-07T21:07:00Z">
        <w:r w:rsidR="005F6213">
          <w:t>A</w:t>
        </w:r>
      </w:ins>
      <w:ins w:id="2294" w:author="Ryan Lemos" w:date="2019-10-07T21:06:00Z">
        <w:r w:rsidR="005F6213">
          <w:t>ngular</w:t>
        </w:r>
      </w:ins>
      <w:ins w:id="2295" w:author="Ryan Lemos" w:date="2019-10-07T21:07:00Z">
        <w:r w:rsidR="005F6213">
          <w:t xml:space="preserve"> a biblioteca de tabelas dinâmicas </w:t>
        </w:r>
        <w:r w:rsidR="005F6213" w:rsidRPr="005F6213">
          <w:rPr>
            <w:i/>
            <w:iCs/>
            <w:rPrChange w:id="2296" w:author="Ryan Lemos" w:date="2019-10-07T21:07:00Z">
              <w:rPr/>
            </w:rPrChange>
          </w:rPr>
          <w:t>DataTables</w:t>
        </w:r>
        <w:r w:rsidR="005F6213">
          <w:rPr>
            <w:i/>
            <w:iCs/>
          </w:rPr>
          <w:t xml:space="preserve"> </w:t>
        </w:r>
        <w:r w:rsidR="005F6213">
          <w:t xml:space="preserve">(LIN, 2019). </w:t>
        </w:r>
      </w:ins>
      <w:ins w:id="2297" w:author="Ryan Lemos" w:date="2019-10-07T21:09:00Z">
        <w:r w:rsidR="005F6213">
          <w:t xml:space="preserve">Com o Angular </w:t>
        </w:r>
        <w:r w:rsidR="005F6213" w:rsidRPr="005F6213">
          <w:rPr>
            <w:i/>
            <w:iCs/>
            <w:rPrChange w:id="2298" w:author="Ryan Lemos" w:date="2019-10-07T21:09:00Z">
              <w:rPr/>
            </w:rPrChange>
          </w:rPr>
          <w:t>DataTables</w:t>
        </w:r>
        <w:r w:rsidR="005F6213">
          <w:t xml:space="preserve"> a geração d</w:t>
        </w:r>
      </w:ins>
      <w:ins w:id="2299" w:author="Ryan Lemos" w:date="2019-10-07T21:10:00Z">
        <w:r w:rsidR="005F6213">
          <w:t>as tabelas segue o formato de desenvolvimento do Angular o que garante a aplicação um padrão de codificação</w:t>
        </w:r>
      </w:ins>
      <w:ins w:id="2300" w:author="Ryan Lemos" w:date="2019-10-09T09:19:00Z">
        <w:r w:rsidR="001D3106">
          <w:t>, u</w:t>
        </w:r>
      </w:ins>
      <w:ins w:id="2301" w:author="Ryan Lemos" w:date="2019-10-09T09:18:00Z">
        <w:r w:rsidR="001D3106">
          <w:t>m exemplo</w:t>
        </w:r>
      </w:ins>
      <w:ins w:id="2302" w:author="Ryan Lemos" w:date="2019-10-09T09:19:00Z">
        <w:r w:rsidR="001D3106">
          <w:t xml:space="preserve"> da tabela gerada</w:t>
        </w:r>
      </w:ins>
      <w:ins w:id="2303" w:author="Ryan Lemos" w:date="2019-10-09T09:18:00Z">
        <w:r w:rsidR="001D3106">
          <w:t xml:space="preserve"> é visto na </w:t>
        </w:r>
        <w:r w:rsidR="001D3106">
          <w:fldChar w:fldCharType="begin"/>
        </w:r>
        <w:r w:rsidR="001D3106">
          <w:instrText xml:space="preserve"> REF _Ref21505146 \h </w:instrText>
        </w:r>
      </w:ins>
      <w:r w:rsidR="001D3106">
        <w:fldChar w:fldCharType="separate"/>
      </w:r>
      <w:ins w:id="2304" w:author="Ryan Lemos" w:date="2019-10-14T19:23:00Z">
        <w:r w:rsidR="0002745D">
          <w:t xml:space="preserve">Figura </w:t>
        </w:r>
        <w:r w:rsidR="0002745D">
          <w:rPr>
            <w:noProof/>
          </w:rPr>
          <w:t>53</w:t>
        </w:r>
      </w:ins>
      <w:ins w:id="2305" w:author="Ryan Lemos" w:date="2019-10-09T09:18:00Z">
        <w:r w:rsidR="001D3106">
          <w:fldChar w:fldCharType="end"/>
        </w:r>
      </w:ins>
      <w:ins w:id="2306" w:author="Ryan Lemos" w:date="2019-10-09T09:19:00Z">
        <w:r w:rsidR="001D3106">
          <w:t xml:space="preserve">. Também a fim de melhorar a interação com o usuário, utilizou-se </w:t>
        </w:r>
        <w:r w:rsidR="00CC0E1E">
          <w:t>uma biblio</w:t>
        </w:r>
      </w:ins>
      <w:ins w:id="2307" w:author="Ryan Lemos" w:date="2019-10-09T09:20:00Z">
        <w:r w:rsidR="00CC0E1E">
          <w:t xml:space="preserve">teca de alertas visuais também adaptada para o contexto do Angular, chamada de </w:t>
        </w:r>
      </w:ins>
      <w:ins w:id="2308" w:author="Ryan Lemos" w:date="2019-10-09T09:21:00Z">
        <w:r w:rsidR="00CC0E1E" w:rsidRPr="00CC0E1E">
          <w:rPr>
            <w:i/>
            <w:iCs/>
            <w:rPrChange w:id="2309" w:author="Ryan Lemos" w:date="2019-10-09T09:21:00Z">
              <w:rPr/>
            </w:rPrChange>
          </w:rPr>
          <w:t>Sweet</w:t>
        </w:r>
        <w:r w:rsidR="00CC0E1E">
          <w:t xml:space="preserve"> </w:t>
        </w:r>
        <w:r w:rsidR="00CC0E1E" w:rsidRPr="00CC0E1E">
          <w:rPr>
            <w:i/>
            <w:iCs/>
            <w:rPrChange w:id="2310" w:author="Ryan Lemos" w:date="2019-10-09T09:22:00Z">
              <w:rPr/>
            </w:rPrChange>
          </w:rPr>
          <w:t>Alert</w:t>
        </w:r>
        <w:r w:rsidR="00CC0E1E">
          <w:t xml:space="preserve"> 2</w:t>
        </w:r>
      </w:ins>
      <w:ins w:id="2311" w:author="Ryan Lemos" w:date="2019-10-09T09:29:00Z">
        <w:r w:rsidR="00DE2B76">
          <w:t xml:space="preserve"> (SWEETALERT2, 2019). Com o apoi</w:t>
        </w:r>
      </w:ins>
      <w:ins w:id="2312" w:author="Ryan Lemos" w:date="2019-10-09T09:30:00Z">
        <w:r w:rsidR="00DE2B76">
          <w:t xml:space="preserve">o dessa biblioteca, alertas como o da </w:t>
        </w:r>
      </w:ins>
      <w:ins w:id="2313" w:author="Ryan Lemos" w:date="2019-10-09T09:31:00Z">
        <w:r w:rsidR="00DE2B76">
          <w:fldChar w:fldCharType="begin"/>
        </w:r>
        <w:r w:rsidR="00DE2B76">
          <w:instrText xml:space="preserve"> REF _Ref20734450 \h </w:instrText>
        </w:r>
      </w:ins>
      <w:r w:rsidR="00DE2B76">
        <w:fldChar w:fldCharType="separate"/>
      </w:r>
      <w:ins w:id="2314" w:author="Ryan Lemos" w:date="2019-10-14T19:23:00Z">
        <w:r w:rsidR="0002745D">
          <w:t xml:space="preserve">Figura </w:t>
        </w:r>
        <w:r w:rsidR="0002745D">
          <w:rPr>
            <w:noProof/>
          </w:rPr>
          <w:t>35</w:t>
        </w:r>
      </w:ins>
      <w:ins w:id="2315" w:author="Ryan Lemos" w:date="2019-10-09T09:31:00Z">
        <w:r w:rsidR="00DE2B76">
          <w:fldChar w:fldCharType="end"/>
        </w:r>
      </w:ins>
      <w:ins w:id="2316" w:author="Ryan Lemos" w:date="2019-10-09T09:30:00Z">
        <w:r w:rsidR="00DE2B76">
          <w:t>.</w:t>
        </w:r>
      </w:ins>
      <w:ins w:id="2317" w:author="Ryan Lemos" w:date="2019-10-09T09:21:00Z">
        <w:r w:rsidR="00CC0E1E">
          <w:t xml:space="preserve"> </w:t>
        </w:r>
      </w:ins>
    </w:p>
    <w:p w14:paraId="0B4E401F" w14:textId="77777777" w:rsidR="00A95801" w:rsidRPr="008D625B" w:rsidRDefault="00A95801">
      <w:pPr>
        <w:ind w:firstLine="0"/>
        <w:pPrChange w:id="2318" w:author="Ryan Lemos" w:date="2019-10-07T20:58:00Z">
          <w:pPr/>
        </w:pPrChange>
      </w:pPr>
    </w:p>
    <w:p w14:paraId="53FE96DD" w14:textId="77777777" w:rsidR="00D61CB9" w:rsidRDefault="003E72DF" w:rsidP="00D61CB9">
      <w:pPr>
        <w:pStyle w:val="Ttulo4"/>
      </w:pPr>
      <w:bookmarkStart w:id="2319" w:name="_Ref21972368"/>
      <w:bookmarkStart w:id="2320" w:name="_Toc22075290"/>
      <w:r w:rsidRPr="00952162">
        <w:rPr>
          <w:i/>
        </w:rPr>
        <w:t>Hypertext Pre</w:t>
      </w:r>
      <w:r w:rsidR="00B47F12" w:rsidRPr="00952162">
        <w:rPr>
          <w:i/>
        </w:rPr>
        <w:t>P</w:t>
      </w:r>
      <w:r w:rsidRPr="00952162">
        <w:rPr>
          <w:i/>
        </w:rPr>
        <w:t>rocessor</w:t>
      </w:r>
      <w:r w:rsidRPr="003E72DF">
        <w:t xml:space="preserve"> </w:t>
      </w:r>
      <w:r w:rsidR="00B47F12">
        <w:t>(</w:t>
      </w:r>
      <w:r w:rsidR="00D61CB9" w:rsidRPr="003635FC">
        <w:t>PHP</w:t>
      </w:r>
      <w:r w:rsidR="00B47F12">
        <w:t>)</w:t>
      </w:r>
      <w:bookmarkEnd w:id="2319"/>
      <w:bookmarkEnd w:id="2320"/>
    </w:p>
    <w:p w14:paraId="68EE7F90" w14:textId="77777777" w:rsidR="008D625B" w:rsidRDefault="008D625B" w:rsidP="008D625B"/>
    <w:p w14:paraId="20A0AB01" w14:textId="62737B95"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r w:rsidR="00B47F12" w:rsidRPr="00FC0021">
        <w:rPr>
          <w:i/>
        </w:rPr>
        <w:t>PreProcessor</w:t>
      </w:r>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 xml:space="preserve">(PHP, </w:t>
      </w:r>
      <w:r w:rsidR="00D77583">
        <w:rPr>
          <w:noProof/>
        </w:rPr>
        <w:t>2018</w:t>
      </w:r>
      <w:r w:rsidR="00752E3D">
        <w:rPr>
          <w:noProof/>
        </w:rPr>
        <w:t>)</w:t>
      </w:r>
      <w:r w:rsidR="00B674FC">
        <w:t>.</w:t>
      </w:r>
      <w:r w:rsidR="00B47F12">
        <w:t xml:space="preserve"> Para seu uso é necessário a abertura e fechamento de uma </w:t>
      </w:r>
      <w:r w:rsidR="00B47F12" w:rsidRPr="00FC0021">
        <w:rPr>
          <w:i/>
        </w:rPr>
        <w:t>tag</w:t>
      </w:r>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ins w:id="2321" w:author="Ryan Lemos" w:date="2019-10-14T19:23:00Z">
        <w:r w:rsidR="0002745D">
          <w:t xml:space="preserve">Figura </w:t>
        </w:r>
        <w:r w:rsidR="0002745D">
          <w:rPr>
            <w:noProof/>
          </w:rPr>
          <w:t>18</w:t>
        </w:r>
      </w:ins>
      <w:del w:id="2322" w:author="Ryan Lemos" w:date="2019-10-07T11:05:00Z">
        <w:r w:rsidR="00054B21" w:rsidDel="00EA672B">
          <w:delText xml:space="preserve">Figura </w:delText>
        </w:r>
        <w:r w:rsidR="00054B21" w:rsidDel="00EA672B">
          <w:rPr>
            <w:noProof/>
          </w:rPr>
          <w:delText>23</w:delText>
        </w:r>
      </w:del>
      <w:r w:rsidR="009113A0">
        <w:fldChar w:fldCharType="end"/>
      </w:r>
      <w:r w:rsidR="00B674FC">
        <w:t>.</w:t>
      </w:r>
    </w:p>
    <w:p w14:paraId="4ECD0A39" w14:textId="77777777" w:rsidR="00B674FC" w:rsidRDefault="00B674FC" w:rsidP="00135E22">
      <w:pPr>
        <w:ind w:firstLine="0"/>
      </w:pPr>
    </w:p>
    <w:p w14:paraId="2B0E03C6" w14:textId="4172BD2C" w:rsidR="009113A0" w:rsidRDefault="009113A0" w:rsidP="00FC0021">
      <w:pPr>
        <w:pStyle w:val="Legenda"/>
        <w:keepNext/>
      </w:pPr>
      <w:bookmarkStart w:id="2323" w:name="_Ref526523847"/>
      <w:bookmarkStart w:id="2324" w:name="_Toc21973951"/>
      <w:bookmarkStart w:id="2325" w:name="_Toc22075170"/>
      <w:r>
        <w:t xml:space="preserve">Figura </w:t>
      </w:r>
      <w:r w:rsidR="00B06645">
        <w:fldChar w:fldCharType="begin"/>
      </w:r>
      <w:r w:rsidR="00B06645">
        <w:instrText xml:space="preserve"> SEQ Figura \* ARABIC </w:instrText>
      </w:r>
      <w:r w:rsidR="00B06645">
        <w:fldChar w:fldCharType="separate"/>
      </w:r>
      <w:ins w:id="2326" w:author="Ryan Lemos" w:date="2019-10-14T19:23:00Z">
        <w:r w:rsidR="0002745D">
          <w:rPr>
            <w:noProof/>
          </w:rPr>
          <w:t>18</w:t>
        </w:r>
      </w:ins>
      <w:del w:id="2327" w:author="Ryan Lemos" w:date="2019-10-07T11:05:00Z">
        <w:r w:rsidR="00D343FF" w:rsidDel="00EA672B">
          <w:rPr>
            <w:noProof/>
          </w:rPr>
          <w:delText>23</w:delText>
        </w:r>
      </w:del>
      <w:r w:rsidR="00B06645">
        <w:rPr>
          <w:noProof/>
        </w:rPr>
        <w:fldChar w:fldCharType="end"/>
      </w:r>
      <w:bookmarkEnd w:id="2323"/>
      <w:r>
        <w:t xml:space="preserve"> - </w:t>
      </w:r>
      <w:r w:rsidRPr="007D2BD9">
        <w:t>Exemplo de código PHP em página HTML</w:t>
      </w:r>
      <w:bookmarkEnd w:id="2324"/>
      <w:bookmarkEnd w:id="2325"/>
    </w:p>
    <w:p w14:paraId="53B39F51" w14:textId="77777777" w:rsidR="00B47F12" w:rsidRDefault="00CB768F" w:rsidP="00952162">
      <w:pPr>
        <w:pStyle w:val="Fontes"/>
      </w:pPr>
      <w:r w:rsidRPr="00832539">
        <w:rPr>
          <w:noProof/>
          <w:lang w:eastAsia="pt-BR"/>
        </w:rPr>
        <w:drawing>
          <wp:inline distT="0" distB="0" distL="0" distR="0" wp14:anchorId="00B236B5" wp14:editId="547C6B96">
            <wp:extent cx="4716210" cy="1531620"/>
            <wp:effectExtent l="114300" t="114300" r="103505" b="14478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41"/>
                    <a:stretch>
                      <a:fillRect/>
                    </a:stretch>
                  </pic:blipFill>
                  <pic:spPr>
                    <a:xfrm>
                      <a:off x="0" y="0"/>
                      <a:ext cx="4722501" cy="15336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F3BED8" w14:textId="73AEADA8" w:rsidR="00B674FC" w:rsidRDefault="00B674FC" w:rsidP="00B674FC">
      <w:pPr>
        <w:pStyle w:val="Fontes"/>
      </w:pPr>
      <w:r>
        <w:t xml:space="preserve">Fonte: PHP, </w:t>
      </w:r>
      <w:r w:rsidR="00D77583">
        <w:t>2018</w:t>
      </w:r>
      <w:r w:rsidR="00BB25A9">
        <w:t>, p.1</w:t>
      </w:r>
      <w:r>
        <w:t>.</w:t>
      </w:r>
    </w:p>
    <w:p w14:paraId="1DED24D6" w14:textId="77777777" w:rsidR="00B674FC" w:rsidRDefault="00B674FC" w:rsidP="00FC0021">
      <w:pPr>
        <w:pStyle w:val="Fontes"/>
      </w:pPr>
    </w:p>
    <w:p w14:paraId="2DAADA58" w14:textId="77777777"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Server-Side</w:t>
      </w:r>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r w:rsidR="0045512D" w:rsidRPr="00E95C78">
        <w:rPr>
          <w:i/>
        </w:rPr>
        <w:t>Uniform Resource Locator</w:t>
      </w:r>
      <w:r w:rsidR="0045512D">
        <w:t xml:space="preserve"> (URL)</w:t>
      </w:r>
      <w:r w:rsidR="00B65AD2">
        <w:t xml:space="preserve"> </w:t>
      </w:r>
      <w:r w:rsidR="00752E3D">
        <w:rPr>
          <w:noProof/>
        </w:rPr>
        <w:t>(SKLAR, 2016)</w:t>
      </w:r>
      <w:r w:rsidR="0045512D">
        <w:t xml:space="preserve">. Sklar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Ngix </w:t>
      </w:r>
      <w:r w:rsidR="00752E3D">
        <w:rPr>
          <w:noProof/>
        </w:rPr>
        <w:t>(LOCKHART, 2015)</w:t>
      </w:r>
      <w:r w:rsidR="00AE0892">
        <w:t>.</w:t>
      </w:r>
    </w:p>
    <w:p w14:paraId="723FA633" w14:textId="0C89FF45" w:rsidR="00B65AD2" w:rsidDel="00FA7477" w:rsidRDefault="00C77717">
      <w:pPr>
        <w:rPr>
          <w:del w:id="2328" w:author="Ryan Lemos" w:date="2019-10-07T08:51:00Z"/>
        </w:rPr>
      </w:pPr>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r w:rsidR="00B65AD2">
        <w:t xml:space="preserve"> </w:t>
      </w:r>
      <w:ins w:id="2329" w:author="Ryan Lemos" w:date="2019-10-14T18:52:00Z">
        <w:r w:rsidR="00B06645">
          <w:t>Um desses recursos se trata da geração de documentos em formato PDF, para esse fim existem algumas bibliotecas</w:t>
        </w:r>
      </w:ins>
      <w:ins w:id="2330" w:author="Ryan Lemos" w:date="2019-10-14T18:53:00Z">
        <w:r w:rsidR="00B06645">
          <w:t>. Uma delas é a DOMPDF que transforma o HTML de uma página em um documento no formato PDF. Ou seja, pode-se utilizar uma l</w:t>
        </w:r>
      </w:ins>
      <w:ins w:id="2331" w:author="Ryan Lemos" w:date="2019-10-14T18:54:00Z">
        <w:r w:rsidR="00B06645">
          <w:t>ógica PHP aliada ao HTML</w:t>
        </w:r>
      </w:ins>
      <w:ins w:id="2332" w:author="Ryan Lemos" w:date="2019-10-14T18:55:00Z">
        <w:r w:rsidR="00B06645">
          <w:t xml:space="preserve"> e estilos CSS</w:t>
        </w:r>
      </w:ins>
      <w:ins w:id="2333" w:author="Ryan Lemos" w:date="2019-10-14T18:54:00Z">
        <w:r w:rsidR="00B06645">
          <w:t xml:space="preserve"> e passar essa página gerada para o DOMPDF que transforma o resultado em um arquivo em formato PDF</w:t>
        </w:r>
      </w:ins>
      <w:ins w:id="2334" w:author="Ryan Lemos" w:date="2019-10-14T18:56:00Z">
        <w:r w:rsidR="00B06645">
          <w:t xml:space="preserve"> (DOMPDF, 2019)</w:t>
        </w:r>
      </w:ins>
      <w:ins w:id="2335" w:author="Ryan Lemos" w:date="2019-10-14T18:54:00Z">
        <w:r w:rsidR="00B06645">
          <w:t>.</w:t>
        </w:r>
      </w:ins>
    </w:p>
    <w:p w14:paraId="1077B4A1" w14:textId="77777777" w:rsidR="002C2BEC" w:rsidDel="00FA7477" w:rsidRDefault="002C2BEC">
      <w:pPr>
        <w:rPr>
          <w:del w:id="2336" w:author="Ryan Lemos" w:date="2019-10-07T08:51:00Z"/>
        </w:rPr>
      </w:pPr>
    </w:p>
    <w:p w14:paraId="0ED7ECBD" w14:textId="1A0ACC36" w:rsidR="00755810" w:rsidDel="00FA7477" w:rsidRDefault="002C2BEC">
      <w:pPr>
        <w:rPr>
          <w:del w:id="2337" w:author="Ryan Lemos" w:date="2019-10-07T08:51:00Z"/>
        </w:rPr>
        <w:pPrChange w:id="2338" w:author="Ryan Lemos" w:date="2019-10-07T08:51:00Z">
          <w:pPr>
            <w:pStyle w:val="Ttulo4"/>
          </w:pPr>
        </w:pPrChange>
      </w:pPr>
      <w:commentRangeStart w:id="2339"/>
      <w:del w:id="2340" w:author="Ryan Lemos" w:date="2019-10-07T08:51:00Z">
        <w:r w:rsidDel="00FA7477">
          <w:delText>PHPUNIT</w:delText>
        </w:r>
        <w:commentRangeEnd w:id="2339"/>
        <w:r w:rsidDel="00FA7477">
          <w:rPr>
            <w:rStyle w:val="Refdecomentrio"/>
            <w:iCs/>
          </w:rPr>
          <w:commentReference w:id="2339"/>
        </w:r>
      </w:del>
    </w:p>
    <w:p w14:paraId="2AC41FF8" w14:textId="77777777" w:rsidR="000D4325" w:rsidRDefault="000D4325">
      <w:pPr>
        <w:rPr>
          <w:ins w:id="2341" w:author="Ryan Lemos" w:date="2019-10-05T20:31:00Z"/>
        </w:rPr>
      </w:pPr>
    </w:p>
    <w:p w14:paraId="672AB5D3" w14:textId="77777777" w:rsidR="000D4325" w:rsidRPr="002C2BEC" w:rsidRDefault="000D4325"/>
    <w:p w14:paraId="0CA1CC08" w14:textId="77777777" w:rsidR="00D61CB9" w:rsidRDefault="00B9427B" w:rsidP="00D61CB9">
      <w:pPr>
        <w:pStyle w:val="Ttulo4"/>
      </w:pPr>
      <w:bookmarkStart w:id="2342" w:name="_Ref526533823"/>
      <w:bookmarkStart w:id="2343" w:name="_Toc22075291"/>
      <w:commentRangeStart w:id="2344"/>
      <w:r w:rsidRPr="00952162">
        <w:rPr>
          <w:i/>
        </w:rPr>
        <w:t>Framework</w:t>
      </w:r>
      <w:commentRangeEnd w:id="2344"/>
      <w:r w:rsidR="002C2BEC">
        <w:rPr>
          <w:rStyle w:val="Refdecomentrio"/>
          <w:iCs w:val="0"/>
        </w:rPr>
        <w:commentReference w:id="2344"/>
      </w:r>
      <w:r>
        <w:t xml:space="preserve"> </w:t>
      </w:r>
      <w:r w:rsidR="00D61CB9" w:rsidRPr="003635FC">
        <w:t>Laravel</w:t>
      </w:r>
      <w:bookmarkEnd w:id="2342"/>
      <w:bookmarkEnd w:id="2343"/>
    </w:p>
    <w:p w14:paraId="361CF951" w14:textId="77777777" w:rsidR="00AB636C" w:rsidRPr="00AB636C" w:rsidRDefault="00AB636C" w:rsidP="005A2D83"/>
    <w:p w14:paraId="10956AED" w14:textId="77777777" w:rsidR="00FF3822" w:rsidRDefault="007715AD" w:rsidP="00FF3822">
      <w:r>
        <w:t xml:space="preserve">O Laravel é um </w:t>
      </w:r>
      <w:r w:rsidRPr="00952162">
        <w:rPr>
          <w:i/>
        </w:rPr>
        <w:t>Framework</w:t>
      </w:r>
      <w:r w:rsidR="00C77717">
        <w:rPr>
          <w:i/>
        </w:rPr>
        <w:t xml:space="preserve"> </w:t>
      </w:r>
      <w:r w:rsidR="00C77717">
        <w:t xml:space="preserve">baseado na estratégia de desenvolvimento </w:t>
      </w:r>
      <w:r w:rsidR="00C77717" w:rsidRPr="009B4F8A">
        <w:rPr>
          <w:i/>
        </w:rPr>
        <w:t>Model</w:t>
      </w:r>
      <w:r w:rsidR="00C77717">
        <w:t xml:space="preserve">, </w:t>
      </w:r>
      <w:r w:rsidR="00C77717" w:rsidRPr="009B4F8A">
        <w:rPr>
          <w:i/>
        </w:rPr>
        <w:t>View</w:t>
      </w:r>
      <w:r w:rsidR="00C77717">
        <w:t xml:space="preserve"> e </w:t>
      </w:r>
      <w:r w:rsidR="00C77717" w:rsidRPr="009B4F8A">
        <w:rPr>
          <w:i/>
        </w:rPr>
        <w:t>Controller</w:t>
      </w:r>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r w:rsidR="003F4E51">
        <w:t xml:space="preserve">Stauffer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14:paraId="4F33B90C" w14:textId="77777777" w:rsidR="004E2F1A" w:rsidRDefault="004E2F1A" w:rsidP="00100BD4">
      <w:pPr>
        <w:pStyle w:val="CitaoLonga"/>
      </w:pPr>
    </w:p>
    <w:p w14:paraId="0E4EEEFC" w14:textId="77777777" w:rsidR="00CB5D1D" w:rsidRDefault="00CB5D1D" w:rsidP="00100BD4">
      <w:pPr>
        <w:pStyle w:val="CitaoLonga"/>
      </w:pPr>
      <w:r>
        <w:lastRenderedPageBreak/>
        <w:t>Frameworks como o Laravel – e o Symfony, Sliex, Lumen e Slim – pré</w:t>
      </w:r>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14:paraId="0532E310" w14:textId="77777777" w:rsidR="004E2F1A" w:rsidRDefault="004E2F1A" w:rsidP="009B4F8A">
      <w:pPr>
        <w:pStyle w:val="CitaoLonga"/>
      </w:pPr>
    </w:p>
    <w:p w14:paraId="0C3D820E" w14:textId="3C4B6A6C" w:rsidR="00316E2E" w:rsidDel="00EE035A" w:rsidRDefault="00642888" w:rsidP="00C23F2F">
      <w:pPr>
        <w:rPr>
          <w:del w:id="2345" w:author="Ryan Lemos" w:date="2019-10-05T20:47:00Z"/>
        </w:rPr>
      </w:pPr>
      <w:r>
        <w:t xml:space="preserve">Portanto pode-se afirmar que </w:t>
      </w:r>
      <w:r w:rsidR="00005904">
        <w:t>um</w:t>
      </w:r>
      <w:r>
        <w:t xml:space="preserve"> </w:t>
      </w:r>
      <w:r w:rsidR="00675471" w:rsidRPr="00952162">
        <w:rPr>
          <w:i/>
        </w:rPr>
        <w:t>framework</w:t>
      </w:r>
      <w:r w:rsidR="00005904">
        <w:t xml:space="preserve"> como o Laravel</w:t>
      </w:r>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14:paraId="29CC45C5" w14:textId="77777777" w:rsidR="00C23F2F" w:rsidRDefault="00C23F2F">
      <w:pPr>
        <w:ind w:firstLine="0"/>
        <w:rPr>
          <w:ins w:id="2346" w:author="Ryan Lemos" w:date="2019-10-05T20:47:00Z"/>
        </w:rPr>
        <w:pPrChange w:id="2347" w:author="Ryan Lemos" w:date="2019-10-13T12:03:00Z">
          <w:pPr/>
        </w:pPrChange>
      </w:pPr>
    </w:p>
    <w:p w14:paraId="2EB31121" w14:textId="33D63C30" w:rsidR="0097794D" w:rsidDel="00C80A0C" w:rsidRDefault="00C80A0C" w:rsidP="00C23F2F">
      <w:pPr>
        <w:rPr>
          <w:del w:id="2348" w:author="Ryan Lemos" w:date="2019-10-05T20:37:00Z"/>
        </w:rPr>
      </w:pPr>
      <w:ins w:id="2349" w:author="Ryan Lemos" w:date="2019-10-05T20:53:00Z">
        <w:r>
          <w:t>Um exemplo de como o possibilita o gan</w:t>
        </w:r>
      </w:ins>
      <w:ins w:id="2350" w:author="Ryan Lemos" w:date="2019-10-05T20:54:00Z">
        <w:r>
          <w:t xml:space="preserve">ho de desempenho é pela figura das Migrações, que são uma maneira de definir as tabelas da base de dados utilizando codificação PHP. </w:t>
        </w:r>
      </w:ins>
      <w:ins w:id="2351" w:author="Ryan Lemos" w:date="2019-10-05T20:55:00Z">
        <w:r>
          <w:t>Sendo possível criar tabelas e apagar tabelas</w:t>
        </w:r>
      </w:ins>
      <w:ins w:id="2352" w:author="Ryan Lemos" w:date="2019-10-05T20:56:00Z">
        <w:r>
          <w:t xml:space="preserve"> através de dois métodos </w:t>
        </w:r>
        <w:r w:rsidRPr="00C80A0C">
          <w:rPr>
            <w:i/>
            <w:iCs/>
            <w:rPrChange w:id="2353" w:author="Ryan Lemos" w:date="2019-10-05T20:56:00Z">
              <w:rPr/>
            </w:rPrChange>
          </w:rPr>
          <w:t>up</w:t>
        </w:r>
        <w:r>
          <w:t xml:space="preserve"> (ou ativar) e </w:t>
        </w:r>
        <w:r w:rsidRPr="00C80A0C">
          <w:rPr>
            <w:i/>
            <w:iCs/>
            <w:rPrChange w:id="2354" w:author="Ryan Lemos" w:date="2019-10-05T20:56:00Z">
              <w:rPr/>
            </w:rPrChange>
          </w:rPr>
          <w:t>down</w:t>
        </w:r>
        <w:r>
          <w:rPr>
            <w:i/>
            <w:iCs/>
          </w:rPr>
          <w:t xml:space="preserve"> </w:t>
        </w:r>
      </w:ins>
      <w:ins w:id="2355" w:author="Ryan Lemos" w:date="2019-10-05T20:57:00Z">
        <w:r w:rsidRPr="00C80A0C">
          <w:rPr>
            <w:rPrChange w:id="2356" w:author="Ryan Lemos" w:date="2019-10-05T20:57:00Z">
              <w:rPr>
                <w:i/>
                <w:iCs/>
              </w:rPr>
            </w:rPrChange>
          </w:rPr>
          <w:t>(</w:t>
        </w:r>
        <w:r>
          <w:t>desativar).</w:t>
        </w:r>
      </w:ins>
      <w:ins w:id="2357" w:author="Ryan Lemos" w:date="2019-10-05T20:55:00Z">
        <w:r>
          <w:t xml:space="preserve"> </w:t>
        </w:r>
      </w:ins>
      <w:ins w:id="2358" w:author="Ryan Lemos" w:date="2019-10-05T20:57:00Z">
        <w:r>
          <w:t>Para executar mudanças na base de dados de fato, uma</w:t>
        </w:r>
      </w:ins>
      <w:ins w:id="2359" w:author="Ryan Lemos" w:date="2019-10-05T20:58:00Z">
        <w:r>
          <w:t xml:space="preserve"> vez definidas as estruturas das tabelas, basta executar um comando</w:t>
        </w:r>
      </w:ins>
      <w:ins w:id="2360" w:author="Ryan Lemos" w:date="2019-10-05T20:55:00Z">
        <w:r>
          <w:t xml:space="preserve"> no terminal </w:t>
        </w:r>
        <w:r w:rsidRPr="00C80A0C">
          <w:rPr>
            <w:i/>
            <w:iCs/>
            <w:rPrChange w:id="2361" w:author="Ryan Lemos" w:date="2019-10-05T20:58:00Z">
              <w:rPr/>
            </w:rPrChange>
          </w:rPr>
          <w:t>Artisan</w:t>
        </w:r>
      </w:ins>
      <w:ins w:id="2362" w:author="Ryan Lemos" w:date="2019-10-05T20:59:00Z">
        <w:r>
          <w:t xml:space="preserve"> para ativar as migrações e outro comando para desativar as migrações</w:t>
        </w:r>
      </w:ins>
      <w:ins w:id="2363" w:author="Ryan Lemos" w:date="2019-10-05T21:03:00Z">
        <w:r>
          <w:t xml:space="preserve"> </w:t>
        </w:r>
        <w:r>
          <w:rPr>
            <w:noProof/>
          </w:rPr>
          <w:t>(STAUFFER, 2017)</w:t>
        </w:r>
      </w:ins>
      <w:ins w:id="2364" w:author="Ryan Lemos" w:date="2019-10-05T20:55:00Z">
        <w:r>
          <w:t>.</w:t>
        </w:r>
      </w:ins>
      <w:ins w:id="2365" w:author="Ryan Lemos" w:date="2019-10-05T21:00:00Z">
        <w:r>
          <w:t xml:space="preserve"> Um exemplo da estrutura de uma migração pode ser </w:t>
        </w:r>
      </w:ins>
      <w:ins w:id="2366" w:author="Ryan Lemos" w:date="2019-10-05T21:02:00Z">
        <w:r>
          <w:t>visto</w:t>
        </w:r>
      </w:ins>
      <w:ins w:id="2367" w:author="Ryan Lemos" w:date="2019-10-05T21:00:00Z">
        <w:r>
          <w:t xml:space="preserve"> </w:t>
        </w:r>
      </w:ins>
      <w:ins w:id="2368" w:author="Ryan Lemos" w:date="2019-10-05T21:01:00Z">
        <w:r>
          <w:t>na</w:t>
        </w:r>
      </w:ins>
      <w:ins w:id="2369" w:author="Ryan Lemos" w:date="2019-10-09T09:33:00Z">
        <w:r w:rsidR="00DE2B76">
          <w:t xml:space="preserve"> </w:t>
        </w:r>
      </w:ins>
      <w:ins w:id="2370" w:author="Ryan Lemos" w:date="2019-10-09T09:34:00Z">
        <w:r w:rsidR="00DE2B76">
          <w:fldChar w:fldCharType="begin"/>
        </w:r>
        <w:r w:rsidR="00DE2B76">
          <w:instrText xml:space="preserve"> REF _Ref21506064 \h </w:instrText>
        </w:r>
      </w:ins>
      <w:r w:rsidR="00DE2B76">
        <w:fldChar w:fldCharType="separate"/>
      </w:r>
      <w:ins w:id="2371" w:author="Ryan Lemos" w:date="2019-10-14T19:23:00Z">
        <w:r w:rsidR="0002745D">
          <w:rPr>
            <w:noProof/>
          </w:rPr>
          <w:t>19</w:t>
        </w:r>
      </w:ins>
      <w:ins w:id="2372" w:author="Ryan Lemos" w:date="2019-10-09T09:34:00Z">
        <w:r w:rsidR="00DE2B76">
          <w:fldChar w:fldCharType="end"/>
        </w:r>
      </w:ins>
      <w:ins w:id="2373" w:author="Ryan Lemos" w:date="2019-10-05T21:01:00Z">
        <w:r>
          <w:t>, que demonstra a estrutura da tabela de usuários do ambiente.</w:t>
        </w:r>
      </w:ins>
      <w:ins w:id="2374" w:author="Ryan Lemos" w:date="2019-10-05T21:02:00Z">
        <w:r>
          <w:t xml:space="preserve"> Dentro da função </w:t>
        </w:r>
        <w:r w:rsidRPr="00C80A0C">
          <w:rPr>
            <w:i/>
            <w:iCs/>
            <w:rPrChange w:id="2375" w:author="Ryan Lemos" w:date="2019-10-05T21:02:00Z">
              <w:rPr/>
            </w:rPrChange>
          </w:rPr>
          <w:t>up</w:t>
        </w:r>
        <w:r>
          <w:t xml:space="preserve"> é que se encontra a estrutura da tabela contendo por exemplo nome do usuário e a quantidade de caracteres </w:t>
        </w:r>
      </w:ins>
      <w:ins w:id="2376" w:author="Ryan Lemos" w:date="2019-10-05T21:03:00Z">
        <w:r>
          <w:t xml:space="preserve">permitidos, através da função </w:t>
        </w:r>
        <w:r w:rsidRPr="00C80A0C">
          <w:rPr>
            <w:i/>
            <w:iCs/>
            <w:rPrChange w:id="2377" w:author="Ryan Lemos" w:date="2019-10-05T21:03:00Z">
              <w:rPr/>
            </w:rPrChange>
          </w:rPr>
          <w:t>string</w:t>
        </w:r>
        <w:r>
          <w:t xml:space="preserve">. O comando para </w:t>
        </w:r>
      </w:ins>
      <w:ins w:id="2378" w:author="Ryan Lemos" w:date="2019-10-05T21:04:00Z">
        <w:r>
          <w:t xml:space="preserve">executar as migrações </w:t>
        </w:r>
        <w:r w:rsidR="00F715E4">
          <w:t>é o ‘php artisan migrate’ que executa todos os comandos up das classes de migração que ainda não foram executadas an</w:t>
        </w:r>
      </w:ins>
      <w:ins w:id="2379" w:author="Ryan Lemos" w:date="2019-10-05T21:05:00Z">
        <w:r w:rsidR="00F715E4">
          <w:t>te</w:t>
        </w:r>
      </w:ins>
      <w:ins w:id="2380" w:author="Ryan Lemos" w:date="2019-10-05T21:04:00Z">
        <w:r w:rsidR="00F715E4">
          <w:t>riormente</w:t>
        </w:r>
      </w:ins>
      <w:ins w:id="2381" w:author="Ryan Lemos" w:date="2019-10-05T21:05:00Z">
        <w:r w:rsidR="00F715E4">
          <w:t>.</w:t>
        </w:r>
      </w:ins>
      <w:ins w:id="2382" w:author="Ryan Lemos" w:date="2019-10-05T21:04:00Z">
        <w:r w:rsidR="00F715E4">
          <w:t xml:space="preserve"> </w:t>
        </w:r>
      </w:ins>
      <w:ins w:id="2383" w:author="Ryan Lemos" w:date="2019-10-05T21:05:00Z">
        <w:r w:rsidR="00F715E4">
          <w:t>O comando para apagar as tabelas se trata do ‘php artisan migrate:rollback’.</w:t>
        </w:r>
      </w:ins>
      <w:del w:id="2384" w:author="Ryan Lemos" w:date="2019-10-05T20:39:00Z">
        <w:r w:rsidR="00940125" w:rsidDel="00C23F2F">
          <w:delText xml:space="preserve">O </w:delText>
        </w:r>
        <w:r w:rsidR="00C34F84" w:rsidDel="00C23F2F">
          <w:delText>L</w:delText>
        </w:r>
        <w:r w:rsidR="00940125" w:rsidDel="00C23F2F">
          <w:delText xml:space="preserve">aravel </w:delText>
        </w:r>
        <w:r w:rsidR="00065236" w:rsidDel="00C23F2F">
          <w:delText>demonstra</w:delText>
        </w:r>
        <w:r w:rsidR="00940125" w:rsidDel="00C23F2F">
          <w:delText xml:space="preserve"> como </w:delText>
        </w:r>
        <w:r w:rsidR="00700026" w:rsidDel="00C23F2F">
          <w:delText>valores</w:delText>
        </w:r>
        <w:r w:rsidR="00940125" w:rsidDel="00C23F2F">
          <w:delText xml:space="preserve"> </w:delText>
        </w:r>
        <w:r w:rsidR="00AF0BDE" w:rsidDel="00C23F2F">
          <w:delText>o aumento</w:delText>
        </w:r>
        <w:r w:rsidR="00700026" w:rsidDel="00C23F2F">
          <w:delText xml:space="preserve"> da velocidade de desenvolvimento</w:delText>
        </w:r>
        <w:r w:rsidR="00BB47FC" w:rsidDel="00C23F2F">
          <w:delText xml:space="preserve"> e a satisfação do desenvolvedor. </w:delText>
        </w:r>
        <w:r w:rsidR="003B4045" w:rsidDel="00C23F2F">
          <w:delText xml:space="preserve">Para </w:delText>
        </w:r>
        <w:r w:rsidR="001A795A" w:rsidDel="00C23F2F">
          <w:delText xml:space="preserve">isso </w:delText>
        </w:r>
        <w:r w:rsidR="00065236" w:rsidDel="00C23F2F">
          <w:delText>dispõe de uma série de ferramentas que auxiliam em diversos processos no desenvolvimento, como por exemplo o processo de autenticação</w:delText>
        </w:r>
        <w:r w:rsidR="001139FC" w:rsidDel="00C23F2F">
          <w:delText xml:space="preserve">, o envio de </w:delText>
        </w:r>
        <w:r w:rsidR="001139FC" w:rsidRPr="00E95C78" w:rsidDel="00C23F2F">
          <w:rPr>
            <w:i/>
          </w:rPr>
          <w:delText>e-mails</w:delText>
        </w:r>
        <w:r w:rsidR="001139FC" w:rsidDel="00C23F2F">
          <w:delText xml:space="preserve">, </w:delText>
        </w:r>
        <w:r w:rsidR="00F567E6" w:rsidDel="00C23F2F">
          <w:delText>processos de banco de dados (criação de tabelas, transações e consultas), entre outros</w:delText>
        </w:r>
        <w:r w:rsidR="00752E3D" w:rsidDel="00C23F2F">
          <w:rPr>
            <w:noProof/>
          </w:rPr>
          <w:delText xml:space="preserve"> (STAUFFER, 2017)</w:delText>
        </w:r>
        <w:r w:rsidR="00F567E6" w:rsidDel="00C23F2F">
          <w:delText>.</w:delText>
        </w:r>
        <w:r w:rsidR="001139FC" w:rsidDel="00C23F2F">
          <w:delText xml:space="preserve"> </w:delText>
        </w:r>
      </w:del>
    </w:p>
    <w:p w14:paraId="19C69EC2" w14:textId="77777777" w:rsidR="00C80A0C" w:rsidRDefault="00C80A0C" w:rsidP="00C23F2F">
      <w:pPr>
        <w:rPr>
          <w:ins w:id="2385" w:author="Ryan Lemos" w:date="2019-10-05T21:01:00Z"/>
        </w:rPr>
      </w:pPr>
    </w:p>
    <w:p w14:paraId="1B7E5AA8" w14:textId="5968A0BE" w:rsidR="00C80A0C" w:rsidRDefault="00C80A0C" w:rsidP="00C23F2F">
      <w:pPr>
        <w:rPr>
          <w:ins w:id="2386" w:author="Ryan Lemos" w:date="2019-10-05T20:59:00Z"/>
        </w:rPr>
      </w:pPr>
    </w:p>
    <w:p w14:paraId="1DEB7E54" w14:textId="5935E0B3" w:rsidR="00C80A0C" w:rsidRDefault="00C80A0C">
      <w:pPr>
        <w:pStyle w:val="Legenda"/>
        <w:rPr>
          <w:ins w:id="2387" w:author="Ryan Lemos" w:date="2019-10-05T20:59:00Z"/>
        </w:rPr>
        <w:pPrChange w:id="2388" w:author="Ryan Lemos" w:date="2019-10-05T21:00:00Z">
          <w:pPr/>
        </w:pPrChange>
      </w:pPr>
      <w:bookmarkStart w:id="2389" w:name="_Toc21973952"/>
      <w:bookmarkStart w:id="2390" w:name="_Toc22075171"/>
      <w:ins w:id="2391" w:author="Ryan Lemos" w:date="2019-10-05T21:00:00Z">
        <w:r>
          <w:t xml:space="preserve">Figura </w:t>
        </w:r>
        <w:bookmarkStart w:id="2392" w:name="_Ref21506064"/>
        <w:r>
          <w:fldChar w:fldCharType="begin"/>
        </w:r>
        <w:r>
          <w:instrText xml:space="preserve"> SEQ Figura \* ARABIC </w:instrText>
        </w:r>
      </w:ins>
      <w:r>
        <w:fldChar w:fldCharType="separate"/>
      </w:r>
      <w:ins w:id="2393" w:author="Ryan Lemos" w:date="2019-10-14T19:23:00Z">
        <w:r w:rsidR="0002745D">
          <w:rPr>
            <w:noProof/>
          </w:rPr>
          <w:t>19</w:t>
        </w:r>
      </w:ins>
      <w:ins w:id="2394" w:author="Ryan Lemos" w:date="2019-10-05T21:00:00Z">
        <w:r>
          <w:fldChar w:fldCharType="end"/>
        </w:r>
        <w:bookmarkEnd w:id="2392"/>
        <w:r>
          <w:t xml:space="preserve"> - Migração da tabela de usuários</w:t>
        </w:r>
      </w:ins>
      <w:bookmarkEnd w:id="2389"/>
      <w:bookmarkEnd w:id="2390"/>
    </w:p>
    <w:p w14:paraId="63914B41" w14:textId="77777777" w:rsidR="00C80A0C" w:rsidRPr="00C80A0C" w:rsidRDefault="00C80A0C" w:rsidP="00C80A0C">
      <w:pPr>
        <w:shd w:val="clear" w:color="auto" w:fill="1E1E1E"/>
        <w:spacing w:line="285" w:lineRule="atLeast"/>
        <w:ind w:firstLine="0"/>
        <w:jc w:val="left"/>
        <w:outlineLvl w:val="9"/>
        <w:rPr>
          <w:ins w:id="2395" w:author="Ryan Lemos" w:date="2019-10-05T21:00:00Z"/>
          <w:rFonts w:ascii="Consolas" w:eastAsia="Times New Roman" w:hAnsi="Consolas"/>
          <w:color w:val="D4D4D4"/>
          <w:sz w:val="21"/>
          <w:szCs w:val="21"/>
          <w:lang w:val="en-US" w:eastAsia="pt-BR"/>
          <w:rPrChange w:id="2396" w:author="Ryan Lemos" w:date="2019-10-05T21:00:00Z">
            <w:rPr>
              <w:ins w:id="2397" w:author="Ryan Lemos" w:date="2019-10-05T21:00:00Z"/>
              <w:rFonts w:ascii="Consolas" w:eastAsia="Times New Roman" w:hAnsi="Consolas"/>
              <w:color w:val="D4D4D4"/>
              <w:sz w:val="21"/>
              <w:szCs w:val="21"/>
              <w:lang w:eastAsia="pt-BR"/>
            </w:rPr>
          </w:rPrChange>
        </w:rPr>
      </w:pPr>
      <w:ins w:id="2398" w:author="Ryan Lemos" w:date="2019-10-05T21:00:00Z">
        <w:r w:rsidRPr="00C80A0C">
          <w:rPr>
            <w:rFonts w:ascii="Consolas" w:eastAsia="Times New Roman" w:hAnsi="Consolas"/>
            <w:color w:val="569CD6"/>
            <w:sz w:val="21"/>
            <w:szCs w:val="21"/>
            <w:lang w:val="en-US" w:eastAsia="pt-BR"/>
            <w:rPrChange w:id="2399" w:author="Ryan Lemos" w:date="2019-10-05T21:00:00Z">
              <w:rPr>
                <w:rFonts w:ascii="Consolas" w:eastAsia="Times New Roman" w:hAnsi="Consolas"/>
                <w:color w:val="569CD6"/>
                <w:sz w:val="21"/>
                <w:szCs w:val="21"/>
                <w:lang w:eastAsia="pt-BR"/>
              </w:rPr>
            </w:rPrChange>
          </w:rPr>
          <w:t>&lt;?php</w:t>
        </w:r>
      </w:ins>
    </w:p>
    <w:p w14:paraId="5800DA6C" w14:textId="77777777" w:rsidR="00C80A0C" w:rsidRPr="00C80A0C" w:rsidRDefault="00C80A0C" w:rsidP="00C80A0C">
      <w:pPr>
        <w:shd w:val="clear" w:color="auto" w:fill="1E1E1E"/>
        <w:spacing w:line="285" w:lineRule="atLeast"/>
        <w:ind w:firstLine="0"/>
        <w:jc w:val="left"/>
        <w:outlineLvl w:val="9"/>
        <w:rPr>
          <w:ins w:id="2400" w:author="Ryan Lemos" w:date="2019-10-05T21:00:00Z"/>
          <w:rFonts w:ascii="Consolas" w:eastAsia="Times New Roman" w:hAnsi="Consolas"/>
          <w:color w:val="D4D4D4"/>
          <w:sz w:val="21"/>
          <w:szCs w:val="21"/>
          <w:lang w:val="en-US" w:eastAsia="pt-BR"/>
          <w:rPrChange w:id="2401" w:author="Ryan Lemos" w:date="2019-10-05T21:00:00Z">
            <w:rPr>
              <w:ins w:id="2402" w:author="Ryan Lemos" w:date="2019-10-05T21:00:00Z"/>
              <w:rFonts w:ascii="Consolas" w:eastAsia="Times New Roman" w:hAnsi="Consolas"/>
              <w:color w:val="D4D4D4"/>
              <w:sz w:val="21"/>
              <w:szCs w:val="21"/>
              <w:lang w:eastAsia="pt-BR"/>
            </w:rPr>
          </w:rPrChange>
        </w:rPr>
      </w:pPr>
    </w:p>
    <w:p w14:paraId="33C84AF6" w14:textId="77777777" w:rsidR="00C80A0C" w:rsidRPr="00C80A0C" w:rsidRDefault="00C80A0C" w:rsidP="00C80A0C">
      <w:pPr>
        <w:shd w:val="clear" w:color="auto" w:fill="1E1E1E"/>
        <w:spacing w:line="285" w:lineRule="atLeast"/>
        <w:ind w:firstLine="0"/>
        <w:jc w:val="left"/>
        <w:outlineLvl w:val="9"/>
        <w:rPr>
          <w:ins w:id="2403" w:author="Ryan Lemos" w:date="2019-10-05T21:00:00Z"/>
          <w:rFonts w:ascii="Consolas" w:eastAsia="Times New Roman" w:hAnsi="Consolas"/>
          <w:color w:val="D4D4D4"/>
          <w:sz w:val="21"/>
          <w:szCs w:val="21"/>
          <w:lang w:val="en-US" w:eastAsia="pt-BR"/>
          <w:rPrChange w:id="2404" w:author="Ryan Lemos" w:date="2019-10-05T21:00:00Z">
            <w:rPr>
              <w:ins w:id="2405" w:author="Ryan Lemos" w:date="2019-10-05T21:00:00Z"/>
              <w:rFonts w:ascii="Consolas" w:eastAsia="Times New Roman" w:hAnsi="Consolas"/>
              <w:color w:val="D4D4D4"/>
              <w:sz w:val="21"/>
              <w:szCs w:val="21"/>
              <w:lang w:eastAsia="pt-BR"/>
            </w:rPr>
          </w:rPrChange>
        </w:rPr>
      </w:pPr>
      <w:ins w:id="2406" w:author="Ryan Lemos" w:date="2019-10-05T21:00:00Z">
        <w:r w:rsidRPr="00C80A0C">
          <w:rPr>
            <w:rFonts w:ascii="Consolas" w:eastAsia="Times New Roman" w:hAnsi="Consolas"/>
            <w:color w:val="569CD6"/>
            <w:sz w:val="21"/>
            <w:szCs w:val="21"/>
            <w:lang w:val="en-US" w:eastAsia="pt-BR"/>
            <w:rPrChange w:id="2407" w:author="Ryan Lemos" w:date="2019-10-05T21:00:00Z">
              <w:rPr>
                <w:rFonts w:ascii="Consolas" w:eastAsia="Times New Roman" w:hAnsi="Consolas"/>
                <w:color w:val="569CD6"/>
                <w:sz w:val="21"/>
                <w:szCs w:val="21"/>
                <w:lang w:eastAsia="pt-BR"/>
              </w:rPr>
            </w:rPrChange>
          </w:rPr>
          <w:t>use</w:t>
        </w:r>
        <w:r w:rsidRPr="00C80A0C">
          <w:rPr>
            <w:rFonts w:ascii="Consolas" w:eastAsia="Times New Roman" w:hAnsi="Consolas"/>
            <w:color w:val="D4D4D4"/>
            <w:sz w:val="21"/>
            <w:szCs w:val="21"/>
            <w:lang w:val="en-US" w:eastAsia="pt-BR"/>
            <w:rPrChange w:id="2408" w:author="Ryan Lemos" w:date="2019-10-05T21:00:00Z">
              <w:rPr>
                <w:rFonts w:ascii="Consolas" w:eastAsia="Times New Roman" w:hAnsi="Consolas"/>
                <w:color w:val="D4D4D4"/>
                <w:sz w:val="21"/>
                <w:szCs w:val="21"/>
                <w:lang w:eastAsia="pt-BR"/>
              </w:rPr>
            </w:rPrChange>
          </w:rPr>
          <w:t> Illuminate\Support\Facades\</w:t>
        </w:r>
        <w:r w:rsidRPr="00C80A0C">
          <w:rPr>
            <w:rFonts w:ascii="Consolas" w:eastAsia="Times New Roman" w:hAnsi="Consolas"/>
            <w:color w:val="4EC9B0"/>
            <w:sz w:val="21"/>
            <w:szCs w:val="21"/>
            <w:lang w:val="en-US" w:eastAsia="pt-BR"/>
            <w:rPrChange w:id="2409" w:author="Ryan Lemos" w:date="2019-10-05T21:00:00Z">
              <w:rPr>
                <w:rFonts w:ascii="Consolas" w:eastAsia="Times New Roman" w:hAnsi="Consolas"/>
                <w:color w:val="4EC9B0"/>
                <w:sz w:val="21"/>
                <w:szCs w:val="21"/>
                <w:lang w:eastAsia="pt-BR"/>
              </w:rPr>
            </w:rPrChange>
          </w:rPr>
          <w:t>Schema</w:t>
        </w:r>
        <w:r w:rsidRPr="00C80A0C">
          <w:rPr>
            <w:rFonts w:ascii="Consolas" w:eastAsia="Times New Roman" w:hAnsi="Consolas"/>
            <w:color w:val="D4D4D4"/>
            <w:sz w:val="21"/>
            <w:szCs w:val="21"/>
            <w:lang w:val="en-US" w:eastAsia="pt-BR"/>
            <w:rPrChange w:id="2410" w:author="Ryan Lemos" w:date="2019-10-05T21:00:00Z">
              <w:rPr>
                <w:rFonts w:ascii="Consolas" w:eastAsia="Times New Roman" w:hAnsi="Consolas"/>
                <w:color w:val="D4D4D4"/>
                <w:sz w:val="21"/>
                <w:szCs w:val="21"/>
                <w:lang w:eastAsia="pt-BR"/>
              </w:rPr>
            </w:rPrChange>
          </w:rPr>
          <w:t>;</w:t>
        </w:r>
      </w:ins>
    </w:p>
    <w:p w14:paraId="25F07E29" w14:textId="77777777" w:rsidR="00C80A0C" w:rsidRPr="00C80A0C" w:rsidRDefault="00C80A0C" w:rsidP="00C80A0C">
      <w:pPr>
        <w:shd w:val="clear" w:color="auto" w:fill="1E1E1E"/>
        <w:spacing w:line="285" w:lineRule="atLeast"/>
        <w:ind w:firstLine="0"/>
        <w:jc w:val="left"/>
        <w:outlineLvl w:val="9"/>
        <w:rPr>
          <w:ins w:id="2411" w:author="Ryan Lemos" w:date="2019-10-05T21:00:00Z"/>
          <w:rFonts w:ascii="Consolas" w:eastAsia="Times New Roman" w:hAnsi="Consolas"/>
          <w:color w:val="D4D4D4"/>
          <w:sz w:val="21"/>
          <w:szCs w:val="21"/>
          <w:lang w:val="en-US" w:eastAsia="pt-BR"/>
          <w:rPrChange w:id="2412" w:author="Ryan Lemos" w:date="2019-10-05T21:00:00Z">
            <w:rPr>
              <w:ins w:id="2413" w:author="Ryan Lemos" w:date="2019-10-05T21:00:00Z"/>
              <w:rFonts w:ascii="Consolas" w:eastAsia="Times New Roman" w:hAnsi="Consolas"/>
              <w:color w:val="D4D4D4"/>
              <w:sz w:val="21"/>
              <w:szCs w:val="21"/>
              <w:lang w:eastAsia="pt-BR"/>
            </w:rPr>
          </w:rPrChange>
        </w:rPr>
      </w:pPr>
      <w:ins w:id="2414" w:author="Ryan Lemos" w:date="2019-10-05T21:00:00Z">
        <w:r w:rsidRPr="00C80A0C">
          <w:rPr>
            <w:rFonts w:ascii="Consolas" w:eastAsia="Times New Roman" w:hAnsi="Consolas"/>
            <w:color w:val="569CD6"/>
            <w:sz w:val="21"/>
            <w:szCs w:val="21"/>
            <w:lang w:val="en-US" w:eastAsia="pt-BR"/>
            <w:rPrChange w:id="2415" w:author="Ryan Lemos" w:date="2019-10-05T21:00:00Z">
              <w:rPr>
                <w:rFonts w:ascii="Consolas" w:eastAsia="Times New Roman" w:hAnsi="Consolas"/>
                <w:color w:val="569CD6"/>
                <w:sz w:val="21"/>
                <w:szCs w:val="21"/>
                <w:lang w:eastAsia="pt-BR"/>
              </w:rPr>
            </w:rPrChange>
          </w:rPr>
          <w:t>use</w:t>
        </w:r>
        <w:r w:rsidRPr="00C80A0C">
          <w:rPr>
            <w:rFonts w:ascii="Consolas" w:eastAsia="Times New Roman" w:hAnsi="Consolas"/>
            <w:color w:val="D4D4D4"/>
            <w:sz w:val="21"/>
            <w:szCs w:val="21"/>
            <w:lang w:val="en-US" w:eastAsia="pt-BR"/>
            <w:rPrChange w:id="2416" w:author="Ryan Lemos" w:date="2019-10-05T21:00:00Z">
              <w:rPr>
                <w:rFonts w:ascii="Consolas" w:eastAsia="Times New Roman" w:hAnsi="Consolas"/>
                <w:color w:val="D4D4D4"/>
                <w:sz w:val="21"/>
                <w:szCs w:val="21"/>
                <w:lang w:eastAsia="pt-BR"/>
              </w:rPr>
            </w:rPrChange>
          </w:rPr>
          <w:t> Illuminate\Database\Schema\</w:t>
        </w:r>
        <w:r w:rsidRPr="00C80A0C">
          <w:rPr>
            <w:rFonts w:ascii="Consolas" w:eastAsia="Times New Roman" w:hAnsi="Consolas"/>
            <w:color w:val="4EC9B0"/>
            <w:sz w:val="21"/>
            <w:szCs w:val="21"/>
            <w:lang w:val="en-US" w:eastAsia="pt-BR"/>
            <w:rPrChange w:id="2417" w:author="Ryan Lemos" w:date="2019-10-05T21:00:00Z">
              <w:rPr>
                <w:rFonts w:ascii="Consolas" w:eastAsia="Times New Roman" w:hAnsi="Consolas"/>
                <w:color w:val="4EC9B0"/>
                <w:sz w:val="21"/>
                <w:szCs w:val="21"/>
                <w:lang w:eastAsia="pt-BR"/>
              </w:rPr>
            </w:rPrChange>
          </w:rPr>
          <w:t>Blueprint</w:t>
        </w:r>
        <w:r w:rsidRPr="00C80A0C">
          <w:rPr>
            <w:rFonts w:ascii="Consolas" w:eastAsia="Times New Roman" w:hAnsi="Consolas"/>
            <w:color w:val="D4D4D4"/>
            <w:sz w:val="21"/>
            <w:szCs w:val="21"/>
            <w:lang w:val="en-US" w:eastAsia="pt-BR"/>
            <w:rPrChange w:id="2418" w:author="Ryan Lemos" w:date="2019-10-05T21:00:00Z">
              <w:rPr>
                <w:rFonts w:ascii="Consolas" w:eastAsia="Times New Roman" w:hAnsi="Consolas"/>
                <w:color w:val="D4D4D4"/>
                <w:sz w:val="21"/>
                <w:szCs w:val="21"/>
                <w:lang w:eastAsia="pt-BR"/>
              </w:rPr>
            </w:rPrChange>
          </w:rPr>
          <w:t>;</w:t>
        </w:r>
      </w:ins>
    </w:p>
    <w:p w14:paraId="1624A69E" w14:textId="77777777" w:rsidR="00C80A0C" w:rsidRPr="00C80A0C" w:rsidRDefault="00C80A0C" w:rsidP="00C80A0C">
      <w:pPr>
        <w:shd w:val="clear" w:color="auto" w:fill="1E1E1E"/>
        <w:spacing w:line="285" w:lineRule="atLeast"/>
        <w:ind w:firstLine="0"/>
        <w:jc w:val="left"/>
        <w:outlineLvl w:val="9"/>
        <w:rPr>
          <w:ins w:id="2419" w:author="Ryan Lemos" w:date="2019-10-05T21:00:00Z"/>
          <w:rFonts w:ascii="Consolas" w:eastAsia="Times New Roman" w:hAnsi="Consolas"/>
          <w:color w:val="D4D4D4"/>
          <w:sz w:val="21"/>
          <w:szCs w:val="21"/>
          <w:lang w:val="en-US" w:eastAsia="pt-BR"/>
          <w:rPrChange w:id="2420" w:author="Ryan Lemos" w:date="2019-10-05T21:00:00Z">
            <w:rPr>
              <w:ins w:id="2421" w:author="Ryan Lemos" w:date="2019-10-05T21:00:00Z"/>
              <w:rFonts w:ascii="Consolas" w:eastAsia="Times New Roman" w:hAnsi="Consolas"/>
              <w:color w:val="D4D4D4"/>
              <w:sz w:val="21"/>
              <w:szCs w:val="21"/>
              <w:lang w:eastAsia="pt-BR"/>
            </w:rPr>
          </w:rPrChange>
        </w:rPr>
      </w:pPr>
      <w:ins w:id="2422" w:author="Ryan Lemos" w:date="2019-10-05T21:00:00Z">
        <w:r w:rsidRPr="00C80A0C">
          <w:rPr>
            <w:rFonts w:ascii="Consolas" w:eastAsia="Times New Roman" w:hAnsi="Consolas"/>
            <w:color w:val="569CD6"/>
            <w:sz w:val="21"/>
            <w:szCs w:val="21"/>
            <w:lang w:val="en-US" w:eastAsia="pt-BR"/>
            <w:rPrChange w:id="2423" w:author="Ryan Lemos" w:date="2019-10-05T21:00:00Z">
              <w:rPr>
                <w:rFonts w:ascii="Consolas" w:eastAsia="Times New Roman" w:hAnsi="Consolas"/>
                <w:color w:val="569CD6"/>
                <w:sz w:val="21"/>
                <w:szCs w:val="21"/>
                <w:lang w:eastAsia="pt-BR"/>
              </w:rPr>
            </w:rPrChange>
          </w:rPr>
          <w:t>use</w:t>
        </w:r>
        <w:r w:rsidRPr="00C80A0C">
          <w:rPr>
            <w:rFonts w:ascii="Consolas" w:eastAsia="Times New Roman" w:hAnsi="Consolas"/>
            <w:color w:val="D4D4D4"/>
            <w:sz w:val="21"/>
            <w:szCs w:val="21"/>
            <w:lang w:val="en-US" w:eastAsia="pt-BR"/>
            <w:rPrChange w:id="2424" w:author="Ryan Lemos" w:date="2019-10-05T21:00:00Z">
              <w:rPr>
                <w:rFonts w:ascii="Consolas" w:eastAsia="Times New Roman" w:hAnsi="Consolas"/>
                <w:color w:val="D4D4D4"/>
                <w:sz w:val="21"/>
                <w:szCs w:val="21"/>
                <w:lang w:eastAsia="pt-BR"/>
              </w:rPr>
            </w:rPrChange>
          </w:rPr>
          <w:t> Illuminate\Database\Migrations\</w:t>
        </w:r>
        <w:r w:rsidRPr="00C80A0C">
          <w:rPr>
            <w:rFonts w:ascii="Consolas" w:eastAsia="Times New Roman" w:hAnsi="Consolas"/>
            <w:color w:val="4EC9B0"/>
            <w:sz w:val="21"/>
            <w:szCs w:val="21"/>
            <w:lang w:val="en-US" w:eastAsia="pt-BR"/>
            <w:rPrChange w:id="2425" w:author="Ryan Lemos" w:date="2019-10-05T21:00:00Z">
              <w:rPr>
                <w:rFonts w:ascii="Consolas" w:eastAsia="Times New Roman" w:hAnsi="Consolas"/>
                <w:color w:val="4EC9B0"/>
                <w:sz w:val="21"/>
                <w:szCs w:val="21"/>
                <w:lang w:eastAsia="pt-BR"/>
              </w:rPr>
            </w:rPrChange>
          </w:rPr>
          <w:t>Migration</w:t>
        </w:r>
        <w:r w:rsidRPr="00C80A0C">
          <w:rPr>
            <w:rFonts w:ascii="Consolas" w:eastAsia="Times New Roman" w:hAnsi="Consolas"/>
            <w:color w:val="D4D4D4"/>
            <w:sz w:val="21"/>
            <w:szCs w:val="21"/>
            <w:lang w:val="en-US" w:eastAsia="pt-BR"/>
            <w:rPrChange w:id="2426" w:author="Ryan Lemos" w:date="2019-10-05T21:00:00Z">
              <w:rPr>
                <w:rFonts w:ascii="Consolas" w:eastAsia="Times New Roman" w:hAnsi="Consolas"/>
                <w:color w:val="D4D4D4"/>
                <w:sz w:val="21"/>
                <w:szCs w:val="21"/>
                <w:lang w:eastAsia="pt-BR"/>
              </w:rPr>
            </w:rPrChange>
          </w:rPr>
          <w:t>;</w:t>
        </w:r>
      </w:ins>
    </w:p>
    <w:p w14:paraId="1718A5F6" w14:textId="77777777" w:rsidR="00C80A0C" w:rsidRPr="00C80A0C" w:rsidRDefault="00C80A0C" w:rsidP="00C80A0C">
      <w:pPr>
        <w:shd w:val="clear" w:color="auto" w:fill="1E1E1E"/>
        <w:spacing w:line="285" w:lineRule="atLeast"/>
        <w:ind w:firstLine="0"/>
        <w:jc w:val="left"/>
        <w:outlineLvl w:val="9"/>
        <w:rPr>
          <w:ins w:id="2427" w:author="Ryan Lemos" w:date="2019-10-05T21:00:00Z"/>
          <w:rFonts w:ascii="Consolas" w:eastAsia="Times New Roman" w:hAnsi="Consolas"/>
          <w:color w:val="D4D4D4"/>
          <w:sz w:val="21"/>
          <w:szCs w:val="21"/>
          <w:lang w:val="en-US" w:eastAsia="pt-BR"/>
          <w:rPrChange w:id="2428" w:author="Ryan Lemos" w:date="2019-10-05T21:00:00Z">
            <w:rPr>
              <w:ins w:id="2429" w:author="Ryan Lemos" w:date="2019-10-05T21:00:00Z"/>
              <w:rFonts w:ascii="Consolas" w:eastAsia="Times New Roman" w:hAnsi="Consolas"/>
              <w:color w:val="D4D4D4"/>
              <w:sz w:val="21"/>
              <w:szCs w:val="21"/>
              <w:lang w:eastAsia="pt-BR"/>
            </w:rPr>
          </w:rPrChange>
        </w:rPr>
      </w:pPr>
    </w:p>
    <w:p w14:paraId="27A38870" w14:textId="77777777" w:rsidR="00C80A0C" w:rsidRPr="00C80A0C" w:rsidRDefault="00C80A0C" w:rsidP="00C80A0C">
      <w:pPr>
        <w:shd w:val="clear" w:color="auto" w:fill="1E1E1E"/>
        <w:spacing w:line="285" w:lineRule="atLeast"/>
        <w:ind w:firstLine="0"/>
        <w:jc w:val="left"/>
        <w:outlineLvl w:val="9"/>
        <w:rPr>
          <w:ins w:id="2430" w:author="Ryan Lemos" w:date="2019-10-05T21:00:00Z"/>
          <w:rFonts w:ascii="Consolas" w:eastAsia="Times New Roman" w:hAnsi="Consolas"/>
          <w:color w:val="D4D4D4"/>
          <w:sz w:val="21"/>
          <w:szCs w:val="21"/>
          <w:lang w:val="en-US" w:eastAsia="pt-BR"/>
          <w:rPrChange w:id="2431" w:author="Ryan Lemos" w:date="2019-10-05T21:00:00Z">
            <w:rPr>
              <w:ins w:id="2432" w:author="Ryan Lemos" w:date="2019-10-05T21:00:00Z"/>
              <w:rFonts w:ascii="Consolas" w:eastAsia="Times New Roman" w:hAnsi="Consolas"/>
              <w:color w:val="D4D4D4"/>
              <w:sz w:val="21"/>
              <w:szCs w:val="21"/>
              <w:lang w:eastAsia="pt-BR"/>
            </w:rPr>
          </w:rPrChange>
        </w:rPr>
      </w:pPr>
      <w:ins w:id="2433" w:author="Ryan Lemos" w:date="2019-10-05T21:00:00Z">
        <w:r w:rsidRPr="00C80A0C">
          <w:rPr>
            <w:rFonts w:ascii="Consolas" w:eastAsia="Times New Roman" w:hAnsi="Consolas"/>
            <w:color w:val="569CD6"/>
            <w:sz w:val="21"/>
            <w:szCs w:val="21"/>
            <w:lang w:val="en-US" w:eastAsia="pt-BR"/>
            <w:rPrChange w:id="2434" w:author="Ryan Lemos" w:date="2019-10-05T21:00:00Z">
              <w:rPr>
                <w:rFonts w:ascii="Consolas" w:eastAsia="Times New Roman" w:hAnsi="Consolas"/>
                <w:color w:val="569CD6"/>
                <w:sz w:val="21"/>
                <w:szCs w:val="21"/>
                <w:lang w:eastAsia="pt-BR"/>
              </w:rPr>
            </w:rPrChange>
          </w:rPr>
          <w:t>class</w:t>
        </w:r>
        <w:r w:rsidRPr="00C80A0C">
          <w:rPr>
            <w:rFonts w:ascii="Consolas" w:eastAsia="Times New Roman" w:hAnsi="Consolas"/>
            <w:color w:val="D4D4D4"/>
            <w:sz w:val="21"/>
            <w:szCs w:val="21"/>
            <w:lang w:val="en-US" w:eastAsia="pt-BR"/>
            <w:rPrChange w:id="2435"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4EC9B0"/>
            <w:sz w:val="21"/>
            <w:szCs w:val="21"/>
            <w:lang w:val="en-US" w:eastAsia="pt-BR"/>
            <w:rPrChange w:id="2436" w:author="Ryan Lemos" w:date="2019-10-05T21:00:00Z">
              <w:rPr>
                <w:rFonts w:ascii="Consolas" w:eastAsia="Times New Roman" w:hAnsi="Consolas"/>
                <w:color w:val="4EC9B0"/>
                <w:sz w:val="21"/>
                <w:szCs w:val="21"/>
                <w:lang w:eastAsia="pt-BR"/>
              </w:rPr>
            </w:rPrChange>
          </w:rPr>
          <w:t>CreateUsersTable</w:t>
        </w:r>
        <w:r w:rsidRPr="00C80A0C">
          <w:rPr>
            <w:rFonts w:ascii="Consolas" w:eastAsia="Times New Roman" w:hAnsi="Consolas"/>
            <w:color w:val="D4D4D4"/>
            <w:sz w:val="21"/>
            <w:szCs w:val="21"/>
            <w:lang w:val="en-US" w:eastAsia="pt-BR"/>
            <w:rPrChange w:id="2437"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2438" w:author="Ryan Lemos" w:date="2019-10-05T21:00:00Z">
              <w:rPr>
                <w:rFonts w:ascii="Consolas" w:eastAsia="Times New Roman" w:hAnsi="Consolas"/>
                <w:color w:val="569CD6"/>
                <w:sz w:val="21"/>
                <w:szCs w:val="21"/>
                <w:lang w:eastAsia="pt-BR"/>
              </w:rPr>
            </w:rPrChange>
          </w:rPr>
          <w:t>extends</w:t>
        </w:r>
        <w:r w:rsidRPr="00C80A0C">
          <w:rPr>
            <w:rFonts w:ascii="Consolas" w:eastAsia="Times New Roman" w:hAnsi="Consolas"/>
            <w:color w:val="D4D4D4"/>
            <w:sz w:val="21"/>
            <w:szCs w:val="21"/>
            <w:lang w:val="en-US" w:eastAsia="pt-BR"/>
            <w:rPrChange w:id="2439"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4EC9B0"/>
            <w:sz w:val="21"/>
            <w:szCs w:val="21"/>
            <w:lang w:val="en-US" w:eastAsia="pt-BR"/>
            <w:rPrChange w:id="2440" w:author="Ryan Lemos" w:date="2019-10-05T21:00:00Z">
              <w:rPr>
                <w:rFonts w:ascii="Consolas" w:eastAsia="Times New Roman" w:hAnsi="Consolas"/>
                <w:color w:val="4EC9B0"/>
                <w:sz w:val="21"/>
                <w:szCs w:val="21"/>
                <w:lang w:eastAsia="pt-BR"/>
              </w:rPr>
            </w:rPrChange>
          </w:rPr>
          <w:t>Migration</w:t>
        </w:r>
      </w:ins>
    </w:p>
    <w:p w14:paraId="47B601C3" w14:textId="77777777" w:rsidR="00C80A0C" w:rsidRPr="00C80A0C" w:rsidRDefault="00C80A0C" w:rsidP="00C80A0C">
      <w:pPr>
        <w:shd w:val="clear" w:color="auto" w:fill="1E1E1E"/>
        <w:spacing w:line="285" w:lineRule="atLeast"/>
        <w:ind w:firstLine="0"/>
        <w:jc w:val="left"/>
        <w:outlineLvl w:val="9"/>
        <w:rPr>
          <w:ins w:id="2441" w:author="Ryan Lemos" w:date="2019-10-05T21:00:00Z"/>
          <w:rFonts w:ascii="Consolas" w:eastAsia="Times New Roman" w:hAnsi="Consolas"/>
          <w:color w:val="D4D4D4"/>
          <w:sz w:val="21"/>
          <w:szCs w:val="21"/>
          <w:lang w:val="en-US" w:eastAsia="pt-BR"/>
          <w:rPrChange w:id="2442" w:author="Ryan Lemos" w:date="2019-10-05T21:00:00Z">
            <w:rPr>
              <w:ins w:id="2443" w:author="Ryan Lemos" w:date="2019-10-05T21:00:00Z"/>
              <w:rFonts w:ascii="Consolas" w:eastAsia="Times New Roman" w:hAnsi="Consolas"/>
              <w:color w:val="D4D4D4"/>
              <w:sz w:val="21"/>
              <w:szCs w:val="21"/>
              <w:lang w:eastAsia="pt-BR"/>
            </w:rPr>
          </w:rPrChange>
        </w:rPr>
      </w:pPr>
      <w:ins w:id="2444" w:author="Ryan Lemos" w:date="2019-10-05T21:00:00Z">
        <w:r w:rsidRPr="00C80A0C">
          <w:rPr>
            <w:rFonts w:ascii="Consolas" w:eastAsia="Times New Roman" w:hAnsi="Consolas"/>
            <w:color w:val="D4D4D4"/>
            <w:sz w:val="21"/>
            <w:szCs w:val="21"/>
            <w:lang w:val="en-US" w:eastAsia="pt-BR"/>
            <w:rPrChange w:id="2445" w:author="Ryan Lemos" w:date="2019-10-05T21:00:00Z">
              <w:rPr>
                <w:rFonts w:ascii="Consolas" w:eastAsia="Times New Roman" w:hAnsi="Consolas"/>
                <w:color w:val="D4D4D4"/>
                <w:sz w:val="21"/>
                <w:szCs w:val="21"/>
                <w:lang w:eastAsia="pt-BR"/>
              </w:rPr>
            </w:rPrChange>
          </w:rPr>
          <w:t>{</w:t>
        </w:r>
      </w:ins>
    </w:p>
    <w:p w14:paraId="2C6E5DD9" w14:textId="77777777" w:rsidR="00C80A0C" w:rsidRPr="00C80A0C" w:rsidRDefault="00C80A0C" w:rsidP="00C80A0C">
      <w:pPr>
        <w:shd w:val="clear" w:color="auto" w:fill="1E1E1E"/>
        <w:spacing w:line="285" w:lineRule="atLeast"/>
        <w:ind w:firstLine="0"/>
        <w:jc w:val="left"/>
        <w:outlineLvl w:val="9"/>
        <w:rPr>
          <w:ins w:id="2446" w:author="Ryan Lemos" w:date="2019-10-05T21:00:00Z"/>
          <w:rFonts w:ascii="Consolas" w:eastAsia="Times New Roman" w:hAnsi="Consolas"/>
          <w:color w:val="D4D4D4"/>
          <w:sz w:val="21"/>
          <w:szCs w:val="21"/>
          <w:lang w:val="en-US" w:eastAsia="pt-BR"/>
          <w:rPrChange w:id="2447" w:author="Ryan Lemos" w:date="2019-10-05T21:00:00Z">
            <w:rPr>
              <w:ins w:id="2448" w:author="Ryan Lemos" w:date="2019-10-05T21:00:00Z"/>
              <w:rFonts w:ascii="Consolas" w:eastAsia="Times New Roman" w:hAnsi="Consolas"/>
              <w:color w:val="D4D4D4"/>
              <w:sz w:val="21"/>
              <w:szCs w:val="21"/>
              <w:lang w:eastAsia="pt-BR"/>
            </w:rPr>
          </w:rPrChange>
        </w:rPr>
      </w:pPr>
      <w:ins w:id="2449" w:author="Ryan Lemos" w:date="2019-10-05T21:00:00Z">
        <w:r w:rsidRPr="00C80A0C">
          <w:rPr>
            <w:rFonts w:ascii="Consolas" w:eastAsia="Times New Roman" w:hAnsi="Consolas"/>
            <w:color w:val="D4D4D4"/>
            <w:sz w:val="21"/>
            <w:szCs w:val="21"/>
            <w:lang w:val="en-US" w:eastAsia="pt-BR"/>
            <w:rPrChange w:id="2450"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6A9955"/>
            <w:sz w:val="21"/>
            <w:szCs w:val="21"/>
            <w:lang w:val="en-US" w:eastAsia="pt-BR"/>
            <w:rPrChange w:id="2451" w:author="Ryan Lemos" w:date="2019-10-05T21:00:00Z">
              <w:rPr>
                <w:rFonts w:ascii="Consolas" w:eastAsia="Times New Roman" w:hAnsi="Consolas"/>
                <w:color w:val="6A9955"/>
                <w:sz w:val="21"/>
                <w:szCs w:val="21"/>
                <w:lang w:eastAsia="pt-BR"/>
              </w:rPr>
            </w:rPrChange>
          </w:rPr>
          <w:t>/**</w:t>
        </w:r>
      </w:ins>
    </w:p>
    <w:p w14:paraId="211316AA" w14:textId="77777777" w:rsidR="00C80A0C" w:rsidRPr="00C80A0C" w:rsidRDefault="00C80A0C" w:rsidP="00C80A0C">
      <w:pPr>
        <w:shd w:val="clear" w:color="auto" w:fill="1E1E1E"/>
        <w:spacing w:line="285" w:lineRule="atLeast"/>
        <w:ind w:firstLine="0"/>
        <w:jc w:val="left"/>
        <w:outlineLvl w:val="9"/>
        <w:rPr>
          <w:ins w:id="2452" w:author="Ryan Lemos" w:date="2019-10-05T21:00:00Z"/>
          <w:rFonts w:ascii="Consolas" w:eastAsia="Times New Roman" w:hAnsi="Consolas"/>
          <w:color w:val="D4D4D4"/>
          <w:sz w:val="21"/>
          <w:szCs w:val="21"/>
          <w:lang w:val="en-US" w:eastAsia="pt-BR"/>
          <w:rPrChange w:id="2453" w:author="Ryan Lemos" w:date="2019-10-05T21:00:00Z">
            <w:rPr>
              <w:ins w:id="2454" w:author="Ryan Lemos" w:date="2019-10-05T21:00:00Z"/>
              <w:rFonts w:ascii="Consolas" w:eastAsia="Times New Roman" w:hAnsi="Consolas"/>
              <w:color w:val="D4D4D4"/>
              <w:sz w:val="21"/>
              <w:szCs w:val="21"/>
              <w:lang w:eastAsia="pt-BR"/>
            </w:rPr>
          </w:rPrChange>
        </w:rPr>
      </w:pPr>
      <w:ins w:id="2455" w:author="Ryan Lemos" w:date="2019-10-05T21:00:00Z">
        <w:r w:rsidRPr="00C80A0C">
          <w:rPr>
            <w:rFonts w:ascii="Consolas" w:eastAsia="Times New Roman" w:hAnsi="Consolas"/>
            <w:color w:val="6A9955"/>
            <w:sz w:val="21"/>
            <w:szCs w:val="21"/>
            <w:lang w:val="en-US" w:eastAsia="pt-BR"/>
            <w:rPrChange w:id="2456" w:author="Ryan Lemos" w:date="2019-10-05T21:00:00Z">
              <w:rPr>
                <w:rFonts w:ascii="Consolas" w:eastAsia="Times New Roman" w:hAnsi="Consolas"/>
                <w:color w:val="6A9955"/>
                <w:sz w:val="21"/>
                <w:szCs w:val="21"/>
                <w:lang w:eastAsia="pt-BR"/>
              </w:rPr>
            </w:rPrChange>
          </w:rPr>
          <w:t>     * Run the migrations.</w:t>
        </w:r>
      </w:ins>
    </w:p>
    <w:p w14:paraId="74594083" w14:textId="77777777" w:rsidR="00C80A0C" w:rsidRPr="00C80A0C" w:rsidRDefault="00C80A0C" w:rsidP="00C80A0C">
      <w:pPr>
        <w:shd w:val="clear" w:color="auto" w:fill="1E1E1E"/>
        <w:spacing w:line="285" w:lineRule="atLeast"/>
        <w:ind w:firstLine="0"/>
        <w:jc w:val="left"/>
        <w:outlineLvl w:val="9"/>
        <w:rPr>
          <w:ins w:id="2457" w:author="Ryan Lemos" w:date="2019-10-05T21:00:00Z"/>
          <w:rFonts w:ascii="Consolas" w:eastAsia="Times New Roman" w:hAnsi="Consolas"/>
          <w:color w:val="D4D4D4"/>
          <w:sz w:val="21"/>
          <w:szCs w:val="21"/>
          <w:lang w:val="en-US" w:eastAsia="pt-BR"/>
          <w:rPrChange w:id="2458" w:author="Ryan Lemos" w:date="2019-10-05T21:00:00Z">
            <w:rPr>
              <w:ins w:id="2459" w:author="Ryan Lemos" w:date="2019-10-05T21:00:00Z"/>
              <w:rFonts w:ascii="Consolas" w:eastAsia="Times New Roman" w:hAnsi="Consolas"/>
              <w:color w:val="D4D4D4"/>
              <w:sz w:val="21"/>
              <w:szCs w:val="21"/>
              <w:lang w:eastAsia="pt-BR"/>
            </w:rPr>
          </w:rPrChange>
        </w:rPr>
      </w:pPr>
      <w:ins w:id="2460" w:author="Ryan Lemos" w:date="2019-10-05T21:00:00Z">
        <w:r w:rsidRPr="00C80A0C">
          <w:rPr>
            <w:rFonts w:ascii="Consolas" w:eastAsia="Times New Roman" w:hAnsi="Consolas"/>
            <w:color w:val="6A9955"/>
            <w:sz w:val="21"/>
            <w:szCs w:val="21"/>
            <w:lang w:val="en-US" w:eastAsia="pt-BR"/>
            <w:rPrChange w:id="2461" w:author="Ryan Lemos" w:date="2019-10-05T21:00:00Z">
              <w:rPr>
                <w:rFonts w:ascii="Consolas" w:eastAsia="Times New Roman" w:hAnsi="Consolas"/>
                <w:color w:val="6A9955"/>
                <w:sz w:val="21"/>
                <w:szCs w:val="21"/>
                <w:lang w:eastAsia="pt-BR"/>
              </w:rPr>
            </w:rPrChange>
          </w:rPr>
          <w:t>     *</w:t>
        </w:r>
      </w:ins>
    </w:p>
    <w:p w14:paraId="1F0CC9BE" w14:textId="77777777" w:rsidR="00C80A0C" w:rsidRPr="00C80A0C" w:rsidRDefault="00C80A0C" w:rsidP="00C80A0C">
      <w:pPr>
        <w:shd w:val="clear" w:color="auto" w:fill="1E1E1E"/>
        <w:spacing w:line="285" w:lineRule="atLeast"/>
        <w:ind w:firstLine="0"/>
        <w:jc w:val="left"/>
        <w:outlineLvl w:val="9"/>
        <w:rPr>
          <w:ins w:id="2462" w:author="Ryan Lemos" w:date="2019-10-05T21:00:00Z"/>
          <w:rFonts w:ascii="Consolas" w:eastAsia="Times New Roman" w:hAnsi="Consolas"/>
          <w:color w:val="D4D4D4"/>
          <w:sz w:val="21"/>
          <w:szCs w:val="21"/>
          <w:lang w:val="en-US" w:eastAsia="pt-BR"/>
          <w:rPrChange w:id="2463" w:author="Ryan Lemos" w:date="2019-10-05T21:00:00Z">
            <w:rPr>
              <w:ins w:id="2464" w:author="Ryan Lemos" w:date="2019-10-05T21:00:00Z"/>
              <w:rFonts w:ascii="Consolas" w:eastAsia="Times New Roman" w:hAnsi="Consolas"/>
              <w:color w:val="D4D4D4"/>
              <w:sz w:val="21"/>
              <w:szCs w:val="21"/>
              <w:lang w:eastAsia="pt-BR"/>
            </w:rPr>
          </w:rPrChange>
        </w:rPr>
      </w:pPr>
      <w:ins w:id="2465" w:author="Ryan Lemos" w:date="2019-10-05T21:00:00Z">
        <w:r w:rsidRPr="00C80A0C">
          <w:rPr>
            <w:rFonts w:ascii="Consolas" w:eastAsia="Times New Roman" w:hAnsi="Consolas"/>
            <w:color w:val="6A9955"/>
            <w:sz w:val="21"/>
            <w:szCs w:val="21"/>
            <w:lang w:val="en-US" w:eastAsia="pt-BR"/>
            <w:rPrChange w:id="2466" w:author="Ryan Lemos" w:date="2019-10-05T21:00:00Z">
              <w:rPr>
                <w:rFonts w:ascii="Consolas" w:eastAsia="Times New Roman" w:hAnsi="Consolas"/>
                <w:color w:val="6A9955"/>
                <w:sz w:val="21"/>
                <w:szCs w:val="21"/>
                <w:lang w:eastAsia="pt-BR"/>
              </w:rPr>
            </w:rPrChange>
          </w:rPr>
          <w:t>     * </w:t>
        </w:r>
        <w:r w:rsidRPr="00C80A0C">
          <w:rPr>
            <w:rFonts w:ascii="Consolas" w:eastAsia="Times New Roman" w:hAnsi="Consolas"/>
            <w:color w:val="569CD6"/>
            <w:sz w:val="21"/>
            <w:szCs w:val="21"/>
            <w:lang w:val="en-US" w:eastAsia="pt-BR"/>
            <w:rPrChange w:id="2467" w:author="Ryan Lemos" w:date="2019-10-05T21:00:00Z">
              <w:rPr>
                <w:rFonts w:ascii="Consolas" w:eastAsia="Times New Roman" w:hAnsi="Consolas"/>
                <w:color w:val="569CD6"/>
                <w:sz w:val="21"/>
                <w:szCs w:val="21"/>
                <w:lang w:eastAsia="pt-BR"/>
              </w:rPr>
            </w:rPrChange>
          </w:rPr>
          <w:t>@return</w:t>
        </w:r>
        <w:r w:rsidRPr="00C80A0C">
          <w:rPr>
            <w:rFonts w:ascii="Consolas" w:eastAsia="Times New Roman" w:hAnsi="Consolas"/>
            <w:color w:val="6A9955"/>
            <w:sz w:val="21"/>
            <w:szCs w:val="21"/>
            <w:lang w:val="en-US" w:eastAsia="pt-BR"/>
            <w:rPrChange w:id="2468" w:author="Ryan Lemos" w:date="2019-10-05T21:00:00Z">
              <w:rPr>
                <w:rFonts w:ascii="Consolas" w:eastAsia="Times New Roman" w:hAnsi="Consolas"/>
                <w:color w:val="6A9955"/>
                <w:sz w:val="21"/>
                <w:szCs w:val="21"/>
                <w:lang w:eastAsia="pt-BR"/>
              </w:rPr>
            </w:rPrChange>
          </w:rPr>
          <w:t> </w:t>
        </w:r>
        <w:r w:rsidRPr="00C80A0C">
          <w:rPr>
            <w:rFonts w:ascii="Consolas" w:eastAsia="Times New Roman" w:hAnsi="Consolas"/>
            <w:color w:val="569CD6"/>
            <w:sz w:val="21"/>
            <w:szCs w:val="21"/>
            <w:lang w:val="en-US" w:eastAsia="pt-BR"/>
            <w:rPrChange w:id="2469" w:author="Ryan Lemos" w:date="2019-10-05T21:00:00Z">
              <w:rPr>
                <w:rFonts w:ascii="Consolas" w:eastAsia="Times New Roman" w:hAnsi="Consolas"/>
                <w:color w:val="569CD6"/>
                <w:sz w:val="21"/>
                <w:szCs w:val="21"/>
                <w:lang w:eastAsia="pt-BR"/>
              </w:rPr>
            </w:rPrChange>
          </w:rPr>
          <w:t>void</w:t>
        </w:r>
      </w:ins>
    </w:p>
    <w:p w14:paraId="48A44415" w14:textId="77777777" w:rsidR="00C80A0C" w:rsidRPr="00C80A0C" w:rsidRDefault="00C80A0C" w:rsidP="00C80A0C">
      <w:pPr>
        <w:shd w:val="clear" w:color="auto" w:fill="1E1E1E"/>
        <w:spacing w:line="285" w:lineRule="atLeast"/>
        <w:ind w:firstLine="0"/>
        <w:jc w:val="left"/>
        <w:outlineLvl w:val="9"/>
        <w:rPr>
          <w:ins w:id="2470" w:author="Ryan Lemos" w:date="2019-10-05T21:00:00Z"/>
          <w:rFonts w:ascii="Consolas" w:eastAsia="Times New Roman" w:hAnsi="Consolas"/>
          <w:color w:val="D4D4D4"/>
          <w:sz w:val="21"/>
          <w:szCs w:val="21"/>
          <w:lang w:val="en-US" w:eastAsia="pt-BR"/>
          <w:rPrChange w:id="2471" w:author="Ryan Lemos" w:date="2019-10-05T21:00:00Z">
            <w:rPr>
              <w:ins w:id="2472" w:author="Ryan Lemos" w:date="2019-10-05T21:00:00Z"/>
              <w:rFonts w:ascii="Consolas" w:eastAsia="Times New Roman" w:hAnsi="Consolas"/>
              <w:color w:val="D4D4D4"/>
              <w:sz w:val="21"/>
              <w:szCs w:val="21"/>
              <w:lang w:eastAsia="pt-BR"/>
            </w:rPr>
          </w:rPrChange>
        </w:rPr>
      </w:pPr>
      <w:ins w:id="2473" w:author="Ryan Lemos" w:date="2019-10-05T21:00:00Z">
        <w:r w:rsidRPr="00C80A0C">
          <w:rPr>
            <w:rFonts w:ascii="Consolas" w:eastAsia="Times New Roman" w:hAnsi="Consolas"/>
            <w:color w:val="6A9955"/>
            <w:sz w:val="21"/>
            <w:szCs w:val="21"/>
            <w:lang w:val="en-US" w:eastAsia="pt-BR"/>
            <w:rPrChange w:id="2474" w:author="Ryan Lemos" w:date="2019-10-05T21:00:00Z">
              <w:rPr>
                <w:rFonts w:ascii="Consolas" w:eastAsia="Times New Roman" w:hAnsi="Consolas"/>
                <w:color w:val="6A9955"/>
                <w:sz w:val="21"/>
                <w:szCs w:val="21"/>
                <w:lang w:eastAsia="pt-BR"/>
              </w:rPr>
            </w:rPrChange>
          </w:rPr>
          <w:t>     */</w:t>
        </w:r>
      </w:ins>
    </w:p>
    <w:p w14:paraId="60D4AD19" w14:textId="77777777" w:rsidR="00C80A0C" w:rsidRPr="00C80A0C" w:rsidRDefault="00C80A0C" w:rsidP="00C80A0C">
      <w:pPr>
        <w:shd w:val="clear" w:color="auto" w:fill="1E1E1E"/>
        <w:spacing w:line="285" w:lineRule="atLeast"/>
        <w:ind w:firstLine="0"/>
        <w:jc w:val="left"/>
        <w:outlineLvl w:val="9"/>
        <w:rPr>
          <w:ins w:id="2475" w:author="Ryan Lemos" w:date="2019-10-05T21:00:00Z"/>
          <w:rFonts w:ascii="Consolas" w:eastAsia="Times New Roman" w:hAnsi="Consolas"/>
          <w:color w:val="D4D4D4"/>
          <w:sz w:val="21"/>
          <w:szCs w:val="21"/>
          <w:lang w:val="en-US" w:eastAsia="pt-BR"/>
          <w:rPrChange w:id="2476" w:author="Ryan Lemos" w:date="2019-10-05T21:00:00Z">
            <w:rPr>
              <w:ins w:id="2477" w:author="Ryan Lemos" w:date="2019-10-05T21:00:00Z"/>
              <w:rFonts w:ascii="Consolas" w:eastAsia="Times New Roman" w:hAnsi="Consolas"/>
              <w:color w:val="D4D4D4"/>
              <w:sz w:val="21"/>
              <w:szCs w:val="21"/>
              <w:lang w:eastAsia="pt-BR"/>
            </w:rPr>
          </w:rPrChange>
        </w:rPr>
      </w:pPr>
      <w:ins w:id="2478" w:author="Ryan Lemos" w:date="2019-10-05T21:00:00Z">
        <w:r w:rsidRPr="00C80A0C">
          <w:rPr>
            <w:rFonts w:ascii="Consolas" w:eastAsia="Times New Roman" w:hAnsi="Consolas"/>
            <w:color w:val="D4D4D4"/>
            <w:sz w:val="21"/>
            <w:szCs w:val="21"/>
            <w:lang w:val="en-US" w:eastAsia="pt-BR"/>
            <w:rPrChange w:id="2479"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2480" w:author="Ryan Lemos" w:date="2019-10-05T21:00:00Z">
              <w:rPr>
                <w:rFonts w:ascii="Consolas" w:eastAsia="Times New Roman" w:hAnsi="Consolas"/>
                <w:color w:val="569CD6"/>
                <w:sz w:val="21"/>
                <w:szCs w:val="21"/>
                <w:lang w:eastAsia="pt-BR"/>
              </w:rPr>
            </w:rPrChange>
          </w:rPr>
          <w:t>public</w:t>
        </w:r>
        <w:r w:rsidRPr="00C80A0C">
          <w:rPr>
            <w:rFonts w:ascii="Consolas" w:eastAsia="Times New Roman" w:hAnsi="Consolas"/>
            <w:color w:val="D4D4D4"/>
            <w:sz w:val="21"/>
            <w:szCs w:val="21"/>
            <w:lang w:val="en-US" w:eastAsia="pt-BR"/>
            <w:rPrChange w:id="2481"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2482" w:author="Ryan Lemos" w:date="2019-10-05T21:00:00Z">
              <w:rPr>
                <w:rFonts w:ascii="Consolas" w:eastAsia="Times New Roman" w:hAnsi="Consolas"/>
                <w:color w:val="569CD6"/>
                <w:sz w:val="21"/>
                <w:szCs w:val="21"/>
                <w:lang w:eastAsia="pt-BR"/>
              </w:rPr>
            </w:rPrChange>
          </w:rPr>
          <w:t>function</w:t>
        </w:r>
        <w:r w:rsidRPr="00C80A0C">
          <w:rPr>
            <w:rFonts w:ascii="Consolas" w:eastAsia="Times New Roman" w:hAnsi="Consolas"/>
            <w:color w:val="D4D4D4"/>
            <w:sz w:val="21"/>
            <w:szCs w:val="21"/>
            <w:lang w:val="en-US" w:eastAsia="pt-BR"/>
            <w:rPrChange w:id="2483"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DCDCAA"/>
            <w:sz w:val="21"/>
            <w:szCs w:val="21"/>
            <w:lang w:val="en-US" w:eastAsia="pt-BR"/>
            <w:rPrChange w:id="2484" w:author="Ryan Lemos" w:date="2019-10-05T21:00:00Z">
              <w:rPr>
                <w:rFonts w:ascii="Consolas" w:eastAsia="Times New Roman" w:hAnsi="Consolas"/>
                <w:color w:val="DCDCAA"/>
                <w:sz w:val="21"/>
                <w:szCs w:val="21"/>
                <w:lang w:eastAsia="pt-BR"/>
              </w:rPr>
            </w:rPrChange>
          </w:rPr>
          <w:t>up</w:t>
        </w:r>
        <w:r w:rsidRPr="00C80A0C">
          <w:rPr>
            <w:rFonts w:ascii="Consolas" w:eastAsia="Times New Roman" w:hAnsi="Consolas"/>
            <w:color w:val="D4D4D4"/>
            <w:sz w:val="21"/>
            <w:szCs w:val="21"/>
            <w:lang w:val="en-US" w:eastAsia="pt-BR"/>
            <w:rPrChange w:id="2485" w:author="Ryan Lemos" w:date="2019-10-05T21:00:00Z">
              <w:rPr>
                <w:rFonts w:ascii="Consolas" w:eastAsia="Times New Roman" w:hAnsi="Consolas"/>
                <w:color w:val="D4D4D4"/>
                <w:sz w:val="21"/>
                <w:szCs w:val="21"/>
                <w:lang w:eastAsia="pt-BR"/>
              </w:rPr>
            </w:rPrChange>
          </w:rPr>
          <w:t>()</w:t>
        </w:r>
      </w:ins>
    </w:p>
    <w:p w14:paraId="5A017F42" w14:textId="77777777" w:rsidR="00C80A0C" w:rsidRPr="00C80A0C" w:rsidRDefault="00C80A0C" w:rsidP="00C80A0C">
      <w:pPr>
        <w:shd w:val="clear" w:color="auto" w:fill="1E1E1E"/>
        <w:spacing w:line="285" w:lineRule="atLeast"/>
        <w:ind w:firstLine="0"/>
        <w:jc w:val="left"/>
        <w:outlineLvl w:val="9"/>
        <w:rPr>
          <w:ins w:id="2486" w:author="Ryan Lemos" w:date="2019-10-05T21:00:00Z"/>
          <w:rFonts w:ascii="Consolas" w:eastAsia="Times New Roman" w:hAnsi="Consolas"/>
          <w:color w:val="D4D4D4"/>
          <w:sz w:val="21"/>
          <w:szCs w:val="21"/>
          <w:lang w:val="en-US" w:eastAsia="pt-BR"/>
          <w:rPrChange w:id="2487" w:author="Ryan Lemos" w:date="2019-10-05T21:00:00Z">
            <w:rPr>
              <w:ins w:id="2488" w:author="Ryan Lemos" w:date="2019-10-05T21:00:00Z"/>
              <w:rFonts w:ascii="Consolas" w:eastAsia="Times New Roman" w:hAnsi="Consolas"/>
              <w:color w:val="D4D4D4"/>
              <w:sz w:val="21"/>
              <w:szCs w:val="21"/>
              <w:lang w:eastAsia="pt-BR"/>
            </w:rPr>
          </w:rPrChange>
        </w:rPr>
      </w:pPr>
      <w:ins w:id="2489" w:author="Ryan Lemos" w:date="2019-10-05T21:00:00Z">
        <w:r w:rsidRPr="00C80A0C">
          <w:rPr>
            <w:rFonts w:ascii="Consolas" w:eastAsia="Times New Roman" w:hAnsi="Consolas"/>
            <w:color w:val="D4D4D4"/>
            <w:sz w:val="21"/>
            <w:szCs w:val="21"/>
            <w:lang w:val="en-US" w:eastAsia="pt-BR"/>
            <w:rPrChange w:id="2490" w:author="Ryan Lemos" w:date="2019-10-05T21:00:00Z">
              <w:rPr>
                <w:rFonts w:ascii="Consolas" w:eastAsia="Times New Roman" w:hAnsi="Consolas"/>
                <w:color w:val="D4D4D4"/>
                <w:sz w:val="21"/>
                <w:szCs w:val="21"/>
                <w:lang w:eastAsia="pt-BR"/>
              </w:rPr>
            </w:rPrChange>
          </w:rPr>
          <w:t>    {</w:t>
        </w:r>
      </w:ins>
    </w:p>
    <w:p w14:paraId="067BE564" w14:textId="77777777" w:rsidR="00C80A0C" w:rsidRPr="00C80A0C" w:rsidRDefault="00C80A0C" w:rsidP="00C80A0C">
      <w:pPr>
        <w:shd w:val="clear" w:color="auto" w:fill="1E1E1E"/>
        <w:spacing w:line="285" w:lineRule="atLeast"/>
        <w:ind w:firstLine="0"/>
        <w:jc w:val="left"/>
        <w:outlineLvl w:val="9"/>
        <w:rPr>
          <w:ins w:id="2491" w:author="Ryan Lemos" w:date="2019-10-05T21:00:00Z"/>
          <w:rFonts w:ascii="Consolas" w:eastAsia="Times New Roman" w:hAnsi="Consolas"/>
          <w:color w:val="D4D4D4"/>
          <w:sz w:val="21"/>
          <w:szCs w:val="21"/>
          <w:lang w:val="en-US" w:eastAsia="pt-BR"/>
          <w:rPrChange w:id="2492" w:author="Ryan Lemos" w:date="2019-10-05T21:00:00Z">
            <w:rPr>
              <w:ins w:id="2493" w:author="Ryan Lemos" w:date="2019-10-05T21:00:00Z"/>
              <w:rFonts w:ascii="Consolas" w:eastAsia="Times New Roman" w:hAnsi="Consolas"/>
              <w:color w:val="D4D4D4"/>
              <w:sz w:val="21"/>
              <w:szCs w:val="21"/>
              <w:lang w:eastAsia="pt-BR"/>
            </w:rPr>
          </w:rPrChange>
        </w:rPr>
      </w:pPr>
      <w:ins w:id="2494" w:author="Ryan Lemos" w:date="2019-10-05T21:00:00Z">
        <w:r w:rsidRPr="00C80A0C">
          <w:rPr>
            <w:rFonts w:ascii="Consolas" w:eastAsia="Times New Roman" w:hAnsi="Consolas"/>
            <w:color w:val="D4D4D4"/>
            <w:sz w:val="21"/>
            <w:szCs w:val="21"/>
            <w:lang w:val="en-US" w:eastAsia="pt-BR"/>
            <w:rPrChange w:id="2495"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4EC9B0"/>
            <w:sz w:val="21"/>
            <w:szCs w:val="21"/>
            <w:lang w:val="en-US" w:eastAsia="pt-BR"/>
            <w:rPrChange w:id="2496" w:author="Ryan Lemos" w:date="2019-10-05T21:00:00Z">
              <w:rPr>
                <w:rFonts w:ascii="Consolas" w:eastAsia="Times New Roman" w:hAnsi="Consolas"/>
                <w:color w:val="4EC9B0"/>
                <w:sz w:val="21"/>
                <w:szCs w:val="21"/>
                <w:lang w:eastAsia="pt-BR"/>
              </w:rPr>
            </w:rPrChange>
          </w:rPr>
          <w:t>Schema</w:t>
        </w:r>
        <w:r w:rsidRPr="00C80A0C">
          <w:rPr>
            <w:rFonts w:ascii="Consolas" w:eastAsia="Times New Roman" w:hAnsi="Consolas"/>
            <w:color w:val="D4D4D4"/>
            <w:sz w:val="21"/>
            <w:szCs w:val="21"/>
            <w:lang w:val="en-US" w:eastAsia="pt-BR"/>
            <w:rPrChange w:id="2497"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DCDCAA"/>
            <w:sz w:val="21"/>
            <w:szCs w:val="21"/>
            <w:lang w:val="en-US" w:eastAsia="pt-BR"/>
            <w:rPrChange w:id="2498" w:author="Ryan Lemos" w:date="2019-10-05T21:00:00Z">
              <w:rPr>
                <w:rFonts w:ascii="Consolas" w:eastAsia="Times New Roman" w:hAnsi="Consolas"/>
                <w:color w:val="DCDCAA"/>
                <w:sz w:val="21"/>
                <w:szCs w:val="21"/>
                <w:lang w:eastAsia="pt-BR"/>
              </w:rPr>
            </w:rPrChange>
          </w:rPr>
          <w:t>create</w:t>
        </w:r>
        <w:r w:rsidRPr="00C80A0C">
          <w:rPr>
            <w:rFonts w:ascii="Consolas" w:eastAsia="Times New Roman" w:hAnsi="Consolas"/>
            <w:color w:val="D4D4D4"/>
            <w:sz w:val="21"/>
            <w:szCs w:val="21"/>
            <w:lang w:val="en-US" w:eastAsia="pt-BR"/>
            <w:rPrChange w:id="2499"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2500" w:author="Ryan Lemos" w:date="2019-10-05T21:00:00Z">
              <w:rPr>
                <w:rFonts w:ascii="Consolas" w:eastAsia="Times New Roman" w:hAnsi="Consolas"/>
                <w:color w:val="CE9178"/>
                <w:sz w:val="21"/>
                <w:szCs w:val="21"/>
                <w:lang w:eastAsia="pt-BR"/>
              </w:rPr>
            </w:rPrChange>
          </w:rPr>
          <w:t>'users'</w:t>
        </w:r>
        <w:r w:rsidRPr="00C80A0C">
          <w:rPr>
            <w:rFonts w:ascii="Consolas" w:eastAsia="Times New Roman" w:hAnsi="Consolas"/>
            <w:color w:val="D4D4D4"/>
            <w:sz w:val="21"/>
            <w:szCs w:val="21"/>
            <w:lang w:val="en-US" w:eastAsia="pt-BR"/>
            <w:rPrChange w:id="2501"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2502" w:author="Ryan Lemos" w:date="2019-10-05T21:00:00Z">
              <w:rPr>
                <w:rFonts w:ascii="Consolas" w:eastAsia="Times New Roman" w:hAnsi="Consolas"/>
                <w:color w:val="569CD6"/>
                <w:sz w:val="21"/>
                <w:szCs w:val="21"/>
                <w:lang w:eastAsia="pt-BR"/>
              </w:rPr>
            </w:rPrChange>
          </w:rPr>
          <w:t>function</w:t>
        </w:r>
        <w:r w:rsidRPr="00C80A0C">
          <w:rPr>
            <w:rFonts w:ascii="Consolas" w:eastAsia="Times New Roman" w:hAnsi="Consolas"/>
            <w:color w:val="D4D4D4"/>
            <w:sz w:val="21"/>
            <w:szCs w:val="21"/>
            <w:lang w:val="en-US" w:eastAsia="pt-BR"/>
            <w:rPrChange w:id="2503"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2504" w:author="Ryan Lemos" w:date="2019-10-05T21:00:00Z">
              <w:rPr>
                <w:rFonts w:ascii="Consolas" w:eastAsia="Times New Roman" w:hAnsi="Consolas"/>
                <w:color w:val="569CD6"/>
                <w:sz w:val="21"/>
                <w:szCs w:val="21"/>
                <w:lang w:eastAsia="pt-BR"/>
              </w:rPr>
            </w:rPrChange>
          </w:rPr>
          <w:t>Blueprint</w:t>
        </w:r>
        <w:r w:rsidRPr="00C80A0C">
          <w:rPr>
            <w:rFonts w:ascii="Consolas" w:eastAsia="Times New Roman" w:hAnsi="Consolas"/>
            <w:color w:val="D4D4D4"/>
            <w:sz w:val="21"/>
            <w:szCs w:val="21"/>
            <w:lang w:val="en-US" w:eastAsia="pt-BR"/>
            <w:rPrChange w:id="2505"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2506"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2507" w:author="Ryan Lemos" w:date="2019-10-05T21:00:00Z">
              <w:rPr>
                <w:rFonts w:ascii="Consolas" w:eastAsia="Times New Roman" w:hAnsi="Consolas"/>
                <w:color w:val="D4D4D4"/>
                <w:sz w:val="21"/>
                <w:szCs w:val="21"/>
                <w:lang w:eastAsia="pt-BR"/>
              </w:rPr>
            </w:rPrChange>
          </w:rPr>
          <w:t>) {</w:t>
        </w:r>
      </w:ins>
    </w:p>
    <w:p w14:paraId="5A1BDBB5" w14:textId="77777777" w:rsidR="00C80A0C" w:rsidRPr="00C80A0C" w:rsidRDefault="00C80A0C" w:rsidP="00C80A0C">
      <w:pPr>
        <w:shd w:val="clear" w:color="auto" w:fill="1E1E1E"/>
        <w:spacing w:line="285" w:lineRule="atLeast"/>
        <w:ind w:firstLine="0"/>
        <w:jc w:val="left"/>
        <w:outlineLvl w:val="9"/>
        <w:rPr>
          <w:ins w:id="2508" w:author="Ryan Lemos" w:date="2019-10-05T21:00:00Z"/>
          <w:rFonts w:ascii="Consolas" w:eastAsia="Times New Roman" w:hAnsi="Consolas"/>
          <w:color w:val="D4D4D4"/>
          <w:sz w:val="21"/>
          <w:szCs w:val="21"/>
          <w:lang w:val="en-US" w:eastAsia="pt-BR"/>
          <w:rPrChange w:id="2509" w:author="Ryan Lemos" w:date="2019-10-05T21:00:00Z">
            <w:rPr>
              <w:ins w:id="2510" w:author="Ryan Lemos" w:date="2019-10-05T21:00:00Z"/>
              <w:rFonts w:ascii="Consolas" w:eastAsia="Times New Roman" w:hAnsi="Consolas"/>
              <w:color w:val="D4D4D4"/>
              <w:sz w:val="21"/>
              <w:szCs w:val="21"/>
              <w:lang w:eastAsia="pt-BR"/>
            </w:rPr>
          </w:rPrChange>
        </w:rPr>
      </w:pPr>
      <w:ins w:id="2511" w:author="Ryan Lemos" w:date="2019-10-05T21:00:00Z">
        <w:r w:rsidRPr="00C80A0C">
          <w:rPr>
            <w:rFonts w:ascii="Consolas" w:eastAsia="Times New Roman" w:hAnsi="Consolas"/>
            <w:color w:val="D4D4D4"/>
            <w:sz w:val="21"/>
            <w:szCs w:val="21"/>
            <w:lang w:val="en-US" w:eastAsia="pt-BR"/>
            <w:rPrChange w:id="2512"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2513"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2514"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2515" w:author="Ryan Lemos" w:date="2019-10-05T21:00:00Z">
              <w:rPr>
                <w:rFonts w:ascii="Consolas" w:eastAsia="Times New Roman" w:hAnsi="Consolas"/>
                <w:color w:val="DCDCAA"/>
                <w:sz w:val="21"/>
                <w:szCs w:val="21"/>
                <w:lang w:eastAsia="pt-BR"/>
              </w:rPr>
            </w:rPrChange>
          </w:rPr>
          <w:t>increments</w:t>
        </w:r>
        <w:r w:rsidRPr="00C80A0C">
          <w:rPr>
            <w:rFonts w:ascii="Consolas" w:eastAsia="Times New Roman" w:hAnsi="Consolas"/>
            <w:color w:val="D4D4D4"/>
            <w:sz w:val="21"/>
            <w:szCs w:val="21"/>
            <w:lang w:val="en-US" w:eastAsia="pt-BR"/>
            <w:rPrChange w:id="2516"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2517" w:author="Ryan Lemos" w:date="2019-10-05T21:00:00Z">
              <w:rPr>
                <w:rFonts w:ascii="Consolas" w:eastAsia="Times New Roman" w:hAnsi="Consolas"/>
                <w:color w:val="CE9178"/>
                <w:sz w:val="21"/>
                <w:szCs w:val="21"/>
                <w:lang w:eastAsia="pt-BR"/>
              </w:rPr>
            </w:rPrChange>
          </w:rPr>
          <w:t>'id'</w:t>
        </w:r>
        <w:r w:rsidRPr="00C80A0C">
          <w:rPr>
            <w:rFonts w:ascii="Consolas" w:eastAsia="Times New Roman" w:hAnsi="Consolas"/>
            <w:color w:val="D4D4D4"/>
            <w:sz w:val="21"/>
            <w:szCs w:val="21"/>
            <w:lang w:val="en-US" w:eastAsia="pt-BR"/>
            <w:rPrChange w:id="2518" w:author="Ryan Lemos" w:date="2019-10-05T21:00:00Z">
              <w:rPr>
                <w:rFonts w:ascii="Consolas" w:eastAsia="Times New Roman" w:hAnsi="Consolas"/>
                <w:color w:val="D4D4D4"/>
                <w:sz w:val="21"/>
                <w:szCs w:val="21"/>
                <w:lang w:eastAsia="pt-BR"/>
              </w:rPr>
            </w:rPrChange>
          </w:rPr>
          <w:t>);</w:t>
        </w:r>
      </w:ins>
    </w:p>
    <w:p w14:paraId="79C8994C" w14:textId="77777777" w:rsidR="00C80A0C" w:rsidRPr="00C80A0C" w:rsidRDefault="00C80A0C" w:rsidP="00C80A0C">
      <w:pPr>
        <w:shd w:val="clear" w:color="auto" w:fill="1E1E1E"/>
        <w:spacing w:line="285" w:lineRule="atLeast"/>
        <w:ind w:firstLine="0"/>
        <w:jc w:val="left"/>
        <w:outlineLvl w:val="9"/>
        <w:rPr>
          <w:ins w:id="2519" w:author="Ryan Lemos" w:date="2019-10-05T21:00:00Z"/>
          <w:rFonts w:ascii="Consolas" w:eastAsia="Times New Roman" w:hAnsi="Consolas"/>
          <w:color w:val="D4D4D4"/>
          <w:sz w:val="21"/>
          <w:szCs w:val="21"/>
          <w:lang w:val="en-US" w:eastAsia="pt-BR"/>
          <w:rPrChange w:id="2520" w:author="Ryan Lemos" w:date="2019-10-05T21:00:00Z">
            <w:rPr>
              <w:ins w:id="2521" w:author="Ryan Lemos" w:date="2019-10-05T21:00:00Z"/>
              <w:rFonts w:ascii="Consolas" w:eastAsia="Times New Roman" w:hAnsi="Consolas"/>
              <w:color w:val="D4D4D4"/>
              <w:sz w:val="21"/>
              <w:szCs w:val="21"/>
              <w:lang w:eastAsia="pt-BR"/>
            </w:rPr>
          </w:rPrChange>
        </w:rPr>
      </w:pPr>
      <w:ins w:id="2522" w:author="Ryan Lemos" w:date="2019-10-05T21:00:00Z">
        <w:r w:rsidRPr="00C80A0C">
          <w:rPr>
            <w:rFonts w:ascii="Consolas" w:eastAsia="Times New Roman" w:hAnsi="Consolas"/>
            <w:color w:val="D4D4D4"/>
            <w:sz w:val="21"/>
            <w:szCs w:val="21"/>
            <w:lang w:val="en-US" w:eastAsia="pt-BR"/>
            <w:rPrChange w:id="2523" w:author="Ryan Lemos" w:date="2019-10-05T21:00:00Z">
              <w:rPr>
                <w:rFonts w:ascii="Consolas" w:eastAsia="Times New Roman" w:hAnsi="Consolas"/>
                <w:color w:val="D4D4D4"/>
                <w:sz w:val="21"/>
                <w:szCs w:val="21"/>
                <w:lang w:eastAsia="pt-BR"/>
              </w:rPr>
            </w:rPrChange>
          </w:rPr>
          <w:lastRenderedPageBreak/>
          <w:t>            </w:t>
        </w:r>
        <w:r w:rsidRPr="00C80A0C">
          <w:rPr>
            <w:rFonts w:ascii="Consolas" w:eastAsia="Times New Roman" w:hAnsi="Consolas"/>
            <w:color w:val="9CDCFE"/>
            <w:sz w:val="21"/>
            <w:szCs w:val="21"/>
            <w:lang w:val="en-US" w:eastAsia="pt-BR"/>
            <w:rPrChange w:id="2524"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2525"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2526" w:author="Ryan Lemos" w:date="2019-10-05T21:00:00Z">
              <w:rPr>
                <w:rFonts w:ascii="Consolas" w:eastAsia="Times New Roman" w:hAnsi="Consolas"/>
                <w:color w:val="DCDCAA"/>
                <w:sz w:val="21"/>
                <w:szCs w:val="21"/>
                <w:lang w:eastAsia="pt-BR"/>
              </w:rPr>
            </w:rPrChange>
          </w:rPr>
          <w:t>string</w:t>
        </w:r>
        <w:r w:rsidRPr="00C80A0C">
          <w:rPr>
            <w:rFonts w:ascii="Consolas" w:eastAsia="Times New Roman" w:hAnsi="Consolas"/>
            <w:color w:val="D4D4D4"/>
            <w:sz w:val="21"/>
            <w:szCs w:val="21"/>
            <w:lang w:val="en-US" w:eastAsia="pt-BR"/>
            <w:rPrChange w:id="2527"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2528" w:author="Ryan Lemos" w:date="2019-10-05T21:00:00Z">
              <w:rPr>
                <w:rFonts w:ascii="Consolas" w:eastAsia="Times New Roman" w:hAnsi="Consolas"/>
                <w:color w:val="CE9178"/>
                <w:sz w:val="21"/>
                <w:szCs w:val="21"/>
                <w:lang w:eastAsia="pt-BR"/>
              </w:rPr>
            </w:rPrChange>
          </w:rPr>
          <w:t>'name'</w:t>
        </w:r>
        <w:r w:rsidRPr="00C80A0C">
          <w:rPr>
            <w:rFonts w:ascii="Consolas" w:eastAsia="Times New Roman" w:hAnsi="Consolas"/>
            <w:color w:val="D4D4D4"/>
            <w:sz w:val="21"/>
            <w:szCs w:val="21"/>
            <w:lang w:val="en-US" w:eastAsia="pt-BR"/>
            <w:rPrChange w:id="2529"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B5CEA8"/>
            <w:sz w:val="21"/>
            <w:szCs w:val="21"/>
            <w:lang w:val="en-US" w:eastAsia="pt-BR"/>
            <w:rPrChange w:id="2530" w:author="Ryan Lemos" w:date="2019-10-05T21:00:00Z">
              <w:rPr>
                <w:rFonts w:ascii="Consolas" w:eastAsia="Times New Roman" w:hAnsi="Consolas"/>
                <w:color w:val="B5CEA8"/>
                <w:sz w:val="21"/>
                <w:szCs w:val="21"/>
                <w:lang w:eastAsia="pt-BR"/>
              </w:rPr>
            </w:rPrChange>
          </w:rPr>
          <w:t>100</w:t>
        </w:r>
        <w:r w:rsidRPr="00C80A0C">
          <w:rPr>
            <w:rFonts w:ascii="Consolas" w:eastAsia="Times New Roman" w:hAnsi="Consolas"/>
            <w:color w:val="D4D4D4"/>
            <w:sz w:val="21"/>
            <w:szCs w:val="21"/>
            <w:lang w:val="en-US" w:eastAsia="pt-BR"/>
            <w:rPrChange w:id="2531" w:author="Ryan Lemos" w:date="2019-10-05T21:00:00Z">
              <w:rPr>
                <w:rFonts w:ascii="Consolas" w:eastAsia="Times New Roman" w:hAnsi="Consolas"/>
                <w:color w:val="D4D4D4"/>
                <w:sz w:val="21"/>
                <w:szCs w:val="21"/>
                <w:lang w:eastAsia="pt-BR"/>
              </w:rPr>
            </w:rPrChange>
          </w:rPr>
          <w:t>);</w:t>
        </w:r>
      </w:ins>
    </w:p>
    <w:p w14:paraId="1FAE040E" w14:textId="77777777" w:rsidR="00C80A0C" w:rsidRPr="00C80A0C" w:rsidRDefault="00C80A0C" w:rsidP="00C80A0C">
      <w:pPr>
        <w:shd w:val="clear" w:color="auto" w:fill="1E1E1E"/>
        <w:spacing w:line="285" w:lineRule="atLeast"/>
        <w:ind w:firstLine="0"/>
        <w:jc w:val="left"/>
        <w:outlineLvl w:val="9"/>
        <w:rPr>
          <w:ins w:id="2532" w:author="Ryan Lemos" w:date="2019-10-05T21:00:00Z"/>
          <w:rFonts w:ascii="Consolas" w:eastAsia="Times New Roman" w:hAnsi="Consolas"/>
          <w:color w:val="D4D4D4"/>
          <w:sz w:val="21"/>
          <w:szCs w:val="21"/>
          <w:lang w:val="en-US" w:eastAsia="pt-BR"/>
          <w:rPrChange w:id="2533" w:author="Ryan Lemos" w:date="2019-10-05T21:00:00Z">
            <w:rPr>
              <w:ins w:id="2534" w:author="Ryan Lemos" w:date="2019-10-05T21:00:00Z"/>
              <w:rFonts w:ascii="Consolas" w:eastAsia="Times New Roman" w:hAnsi="Consolas"/>
              <w:color w:val="D4D4D4"/>
              <w:sz w:val="21"/>
              <w:szCs w:val="21"/>
              <w:lang w:eastAsia="pt-BR"/>
            </w:rPr>
          </w:rPrChange>
        </w:rPr>
      </w:pPr>
      <w:ins w:id="2535" w:author="Ryan Lemos" w:date="2019-10-05T21:00:00Z">
        <w:r w:rsidRPr="00C80A0C">
          <w:rPr>
            <w:rFonts w:ascii="Consolas" w:eastAsia="Times New Roman" w:hAnsi="Consolas"/>
            <w:color w:val="D4D4D4"/>
            <w:sz w:val="21"/>
            <w:szCs w:val="21"/>
            <w:lang w:val="en-US" w:eastAsia="pt-BR"/>
            <w:rPrChange w:id="2536"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2537"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2538"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2539" w:author="Ryan Lemos" w:date="2019-10-05T21:00:00Z">
              <w:rPr>
                <w:rFonts w:ascii="Consolas" w:eastAsia="Times New Roman" w:hAnsi="Consolas"/>
                <w:color w:val="DCDCAA"/>
                <w:sz w:val="21"/>
                <w:szCs w:val="21"/>
                <w:lang w:eastAsia="pt-BR"/>
              </w:rPr>
            </w:rPrChange>
          </w:rPr>
          <w:t>string</w:t>
        </w:r>
        <w:r w:rsidRPr="00C80A0C">
          <w:rPr>
            <w:rFonts w:ascii="Consolas" w:eastAsia="Times New Roman" w:hAnsi="Consolas"/>
            <w:color w:val="D4D4D4"/>
            <w:sz w:val="21"/>
            <w:szCs w:val="21"/>
            <w:lang w:val="en-US" w:eastAsia="pt-BR"/>
            <w:rPrChange w:id="2540"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2541" w:author="Ryan Lemos" w:date="2019-10-05T21:00:00Z">
              <w:rPr>
                <w:rFonts w:ascii="Consolas" w:eastAsia="Times New Roman" w:hAnsi="Consolas"/>
                <w:color w:val="CE9178"/>
                <w:sz w:val="21"/>
                <w:szCs w:val="21"/>
                <w:lang w:eastAsia="pt-BR"/>
              </w:rPr>
            </w:rPrChange>
          </w:rPr>
          <w:t>'username'</w:t>
        </w:r>
        <w:r w:rsidRPr="00C80A0C">
          <w:rPr>
            <w:rFonts w:ascii="Consolas" w:eastAsia="Times New Roman" w:hAnsi="Consolas"/>
            <w:color w:val="D4D4D4"/>
            <w:sz w:val="21"/>
            <w:szCs w:val="21"/>
            <w:lang w:val="en-US" w:eastAsia="pt-BR"/>
            <w:rPrChange w:id="2542"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B5CEA8"/>
            <w:sz w:val="21"/>
            <w:szCs w:val="21"/>
            <w:lang w:val="en-US" w:eastAsia="pt-BR"/>
            <w:rPrChange w:id="2543" w:author="Ryan Lemos" w:date="2019-10-05T21:00:00Z">
              <w:rPr>
                <w:rFonts w:ascii="Consolas" w:eastAsia="Times New Roman" w:hAnsi="Consolas"/>
                <w:color w:val="B5CEA8"/>
                <w:sz w:val="21"/>
                <w:szCs w:val="21"/>
                <w:lang w:eastAsia="pt-BR"/>
              </w:rPr>
            </w:rPrChange>
          </w:rPr>
          <w:t>25</w:t>
        </w:r>
        <w:r w:rsidRPr="00C80A0C">
          <w:rPr>
            <w:rFonts w:ascii="Consolas" w:eastAsia="Times New Roman" w:hAnsi="Consolas"/>
            <w:color w:val="D4D4D4"/>
            <w:sz w:val="21"/>
            <w:szCs w:val="21"/>
            <w:lang w:val="en-US" w:eastAsia="pt-BR"/>
            <w:rPrChange w:id="2544"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2545" w:author="Ryan Lemos" w:date="2019-10-05T21:00:00Z">
              <w:rPr>
                <w:rFonts w:ascii="Consolas" w:eastAsia="Times New Roman" w:hAnsi="Consolas"/>
                <w:color w:val="DCDCAA"/>
                <w:sz w:val="21"/>
                <w:szCs w:val="21"/>
                <w:lang w:eastAsia="pt-BR"/>
              </w:rPr>
            </w:rPrChange>
          </w:rPr>
          <w:t>unique</w:t>
        </w:r>
        <w:r w:rsidRPr="00C80A0C">
          <w:rPr>
            <w:rFonts w:ascii="Consolas" w:eastAsia="Times New Roman" w:hAnsi="Consolas"/>
            <w:color w:val="D4D4D4"/>
            <w:sz w:val="21"/>
            <w:szCs w:val="21"/>
            <w:lang w:val="en-US" w:eastAsia="pt-BR"/>
            <w:rPrChange w:id="2546" w:author="Ryan Lemos" w:date="2019-10-05T21:00:00Z">
              <w:rPr>
                <w:rFonts w:ascii="Consolas" w:eastAsia="Times New Roman" w:hAnsi="Consolas"/>
                <w:color w:val="D4D4D4"/>
                <w:sz w:val="21"/>
                <w:szCs w:val="21"/>
                <w:lang w:eastAsia="pt-BR"/>
              </w:rPr>
            </w:rPrChange>
          </w:rPr>
          <w:t>();</w:t>
        </w:r>
      </w:ins>
    </w:p>
    <w:p w14:paraId="71DE41E8" w14:textId="77777777" w:rsidR="00C80A0C" w:rsidRPr="00C80A0C" w:rsidRDefault="00C80A0C" w:rsidP="00C80A0C">
      <w:pPr>
        <w:shd w:val="clear" w:color="auto" w:fill="1E1E1E"/>
        <w:spacing w:line="285" w:lineRule="atLeast"/>
        <w:ind w:firstLine="0"/>
        <w:jc w:val="left"/>
        <w:outlineLvl w:val="9"/>
        <w:rPr>
          <w:ins w:id="2547" w:author="Ryan Lemos" w:date="2019-10-05T21:00:00Z"/>
          <w:rFonts w:ascii="Consolas" w:eastAsia="Times New Roman" w:hAnsi="Consolas"/>
          <w:color w:val="D4D4D4"/>
          <w:sz w:val="21"/>
          <w:szCs w:val="21"/>
          <w:lang w:val="en-US" w:eastAsia="pt-BR"/>
          <w:rPrChange w:id="2548" w:author="Ryan Lemos" w:date="2019-10-05T21:00:00Z">
            <w:rPr>
              <w:ins w:id="2549" w:author="Ryan Lemos" w:date="2019-10-05T21:00:00Z"/>
              <w:rFonts w:ascii="Consolas" w:eastAsia="Times New Roman" w:hAnsi="Consolas"/>
              <w:color w:val="D4D4D4"/>
              <w:sz w:val="21"/>
              <w:szCs w:val="21"/>
              <w:lang w:eastAsia="pt-BR"/>
            </w:rPr>
          </w:rPrChange>
        </w:rPr>
      </w:pPr>
      <w:ins w:id="2550" w:author="Ryan Lemos" w:date="2019-10-05T21:00:00Z">
        <w:r w:rsidRPr="00C80A0C">
          <w:rPr>
            <w:rFonts w:ascii="Consolas" w:eastAsia="Times New Roman" w:hAnsi="Consolas"/>
            <w:color w:val="D4D4D4"/>
            <w:sz w:val="21"/>
            <w:szCs w:val="21"/>
            <w:lang w:val="en-US" w:eastAsia="pt-BR"/>
            <w:rPrChange w:id="2551"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2552"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2553"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2554" w:author="Ryan Lemos" w:date="2019-10-05T21:00:00Z">
              <w:rPr>
                <w:rFonts w:ascii="Consolas" w:eastAsia="Times New Roman" w:hAnsi="Consolas"/>
                <w:color w:val="DCDCAA"/>
                <w:sz w:val="21"/>
                <w:szCs w:val="21"/>
                <w:lang w:eastAsia="pt-BR"/>
              </w:rPr>
            </w:rPrChange>
          </w:rPr>
          <w:t>string</w:t>
        </w:r>
        <w:r w:rsidRPr="00C80A0C">
          <w:rPr>
            <w:rFonts w:ascii="Consolas" w:eastAsia="Times New Roman" w:hAnsi="Consolas"/>
            <w:color w:val="D4D4D4"/>
            <w:sz w:val="21"/>
            <w:szCs w:val="21"/>
            <w:lang w:val="en-US" w:eastAsia="pt-BR"/>
            <w:rPrChange w:id="2555"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2556" w:author="Ryan Lemos" w:date="2019-10-05T21:00:00Z">
              <w:rPr>
                <w:rFonts w:ascii="Consolas" w:eastAsia="Times New Roman" w:hAnsi="Consolas"/>
                <w:color w:val="CE9178"/>
                <w:sz w:val="21"/>
                <w:szCs w:val="21"/>
                <w:lang w:eastAsia="pt-BR"/>
              </w:rPr>
            </w:rPrChange>
          </w:rPr>
          <w:t>'email'</w:t>
        </w:r>
        <w:r w:rsidRPr="00C80A0C">
          <w:rPr>
            <w:rFonts w:ascii="Consolas" w:eastAsia="Times New Roman" w:hAnsi="Consolas"/>
            <w:color w:val="D4D4D4"/>
            <w:sz w:val="21"/>
            <w:szCs w:val="21"/>
            <w:lang w:val="en-US" w:eastAsia="pt-BR"/>
            <w:rPrChange w:id="2557"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2558" w:author="Ryan Lemos" w:date="2019-10-05T21:00:00Z">
              <w:rPr>
                <w:rFonts w:ascii="Consolas" w:eastAsia="Times New Roman" w:hAnsi="Consolas"/>
                <w:color w:val="DCDCAA"/>
                <w:sz w:val="21"/>
                <w:szCs w:val="21"/>
                <w:lang w:eastAsia="pt-BR"/>
              </w:rPr>
            </w:rPrChange>
          </w:rPr>
          <w:t>unique</w:t>
        </w:r>
        <w:r w:rsidRPr="00C80A0C">
          <w:rPr>
            <w:rFonts w:ascii="Consolas" w:eastAsia="Times New Roman" w:hAnsi="Consolas"/>
            <w:color w:val="D4D4D4"/>
            <w:sz w:val="21"/>
            <w:szCs w:val="21"/>
            <w:lang w:val="en-US" w:eastAsia="pt-BR"/>
            <w:rPrChange w:id="2559"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2560" w:author="Ryan Lemos" w:date="2019-10-05T21:00:00Z">
              <w:rPr>
                <w:rFonts w:ascii="Consolas" w:eastAsia="Times New Roman" w:hAnsi="Consolas"/>
                <w:color w:val="DCDCAA"/>
                <w:sz w:val="21"/>
                <w:szCs w:val="21"/>
                <w:lang w:eastAsia="pt-BR"/>
              </w:rPr>
            </w:rPrChange>
          </w:rPr>
          <w:t>nullable</w:t>
        </w:r>
        <w:r w:rsidRPr="00C80A0C">
          <w:rPr>
            <w:rFonts w:ascii="Consolas" w:eastAsia="Times New Roman" w:hAnsi="Consolas"/>
            <w:color w:val="D4D4D4"/>
            <w:sz w:val="21"/>
            <w:szCs w:val="21"/>
            <w:lang w:val="en-US" w:eastAsia="pt-BR"/>
            <w:rPrChange w:id="2561" w:author="Ryan Lemos" w:date="2019-10-05T21:00:00Z">
              <w:rPr>
                <w:rFonts w:ascii="Consolas" w:eastAsia="Times New Roman" w:hAnsi="Consolas"/>
                <w:color w:val="D4D4D4"/>
                <w:sz w:val="21"/>
                <w:szCs w:val="21"/>
                <w:lang w:eastAsia="pt-BR"/>
              </w:rPr>
            </w:rPrChange>
          </w:rPr>
          <w:t>();</w:t>
        </w:r>
      </w:ins>
    </w:p>
    <w:p w14:paraId="769363A7" w14:textId="77777777" w:rsidR="00C80A0C" w:rsidRPr="00C80A0C" w:rsidRDefault="00C80A0C" w:rsidP="00C80A0C">
      <w:pPr>
        <w:shd w:val="clear" w:color="auto" w:fill="1E1E1E"/>
        <w:spacing w:line="285" w:lineRule="atLeast"/>
        <w:ind w:firstLine="0"/>
        <w:jc w:val="left"/>
        <w:outlineLvl w:val="9"/>
        <w:rPr>
          <w:ins w:id="2562" w:author="Ryan Lemos" w:date="2019-10-05T21:00:00Z"/>
          <w:rFonts w:ascii="Consolas" w:eastAsia="Times New Roman" w:hAnsi="Consolas"/>
          <w:color w:val="D4D4D4"/>
          <w:sz w:val="21"/>
          <w:szCs w:val="21"/>
          <w:lang w:val="en-US" w:eastAsia="pt-BR"/>
          <w:rPrChange w:id="2563" w:author="Ryan Lemos" w:date="2019-10-05T21:00:00Z">
            <w:rPr>
              <w:ins w:id="2564" w:author="Ryan Lemos" w:date="2019-10-05T21:00:00Z"/>
              <w:rFonts w:ascii="Consolas" w:eastAsia="Times New Roman" w:hAnsi="Consolas"/>
              <w:color w:val="D4D4D4"/>
              <w:sz w:val="21"/>
              <w:szCs w:val="21"/>
              <w:lang w:eastAsia="pt-BR"/>
            </w:rPr>
          </w:rPrChange>
        </w:rPr>
      </w:pPr>
      <w:ins w:id="2565" w:author="Ryan Lemos" w:date="2019-10-05T21:00:00Z">
        <w:r w:rsidRPr="00C80A0C">
          <w:rPr>
            <w:rFonts w:ascii="Consolas" w:eastAsia="Times New Roman" w:hAnsi="Consolas"/>
            <w:color w:val="D4D4D4"/>
            <w:sz w:val="21"/>
            <w:szCs w:val="21"/>
            <w:lang w:val="en-US" w:eastAsia="pt-BR"/>
            <w:rPrChange w:id="2566"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2567"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2568"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2569" w:author="Ryan Lemos" w:date="2019-10-05T21:00:00Z">
              <w:rPr>
                <w:rFonts w:ascii="Consolas" w:eastAsia="Times New Roman" w:hAnsi="Consolas"/>
                <w:color w:val="DCDCAA"/>
                <w:sz w:val="21"/>
                <w:szCs w:val="21"/>
                <w:lang w:eastAsia="pt-BR"/>
              </w:rPr>
            </w:rPrChange>
          </w:rPr>
          <w:t>string</w:t>
        </w:r>
        <w:r w:rsidRPr="00C80A0C">
          <w:rPr>
            <w:rFonts w:ascii="Consolas" w:eastAsia="Times New Roman" w:hAnsi="Consolas"/>
            <w:color w:val="D4D4D4"/>
            <w:sz w:val="21"/>
            <w:szCs w:val="21"/>
            <w:lang w:val="en-US" w:eastAsia="pt-BR"/>
            <w:rPrChange w:id="2570"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2571" w:author="Ryan Lemos" w:date="2019-10-05T21:00:00Z">
              <w:rPr>
                <w:rFonts w:ascii="Consolas" w:eastAsia="Times New Roman" w:hAnsi="Consolas"/>
                <w:color w:val="CE9178"/>
                <w:sz w:val="21"/>
                <w:szCs w:val="21"/>
                <w:lang w:eastAsia="pt-BR"/>
              </w:rPr>
            </w:rPrChange>
          </w:rPr>
          <w:t>'password'</w:t>
        </w:r>
        <w:r w:rsidRPr="00C80A0C">
          <w:rPr>
            <w:rFonts w:ascii="Consolas" w:eastAsia="Times New Roman" w:hAnsi="Consolas"/>
            <w:color w:val="D4D4D4"/>
            <w:sz w:val="21"/>
            <w:szCs w:val="21"/>
            <w:lang w:val="en-US" w:eastAsia="pt-BR"/>
            <w:rPrChange w:id="2572" w:author="Ryan Lemos" w:date="2019-10-05T21:00:00Z">
              <w:rPr>
                <w:rFonts w:ascii="Consolas" w:eastAsia="Times New Roman" w:hAnsi="Consolas"/>
                <w:color w:val="D4D4D4"/>
                <w:sz w:val="21"/>
                <w:szCs w:val="21"/>
                <w:lang w:eastAsia="pt-BR"/>
              </w:rPr>
            </w:rPrChange>
          </w:rPr>
          <w:t>);</w:t>
        </w:r>
      </w:ins>
    </w:p>
    <w:p w14:paraId="0F62FFF9" w14:textId="77777777" w:rsidR="00C80A0C" w:rsidRPr="00C80A0C" w:rsidRDefault="00C80A0C" w:rsidP="00C80A0C">
      <w:pPr>
        <w:shd w:val="clear" w:color="auto" w:fill="1E1E1E"/>
        <w:spacing w:line="285" w:lineRule="atLeast"/>
        <w:ind w:firstLine="0"/>
        <w:jc w:val="left"/>
        <w:outlineLvl w:val="9"/>
        <w:rPr>
          <w:ins w:id="2573" w:author="Ryan Lemos" w:date="2019-10-05T21:00:00Z"/>
          <w:rFonts w:ascii="Consolas" w:eastAsia="Times New Roman" w:hAnsi="Consolas"/>
          <w:color w:val="D4D4D4"/>
          <w:sz w:val="21"/>
          <w:szCs w:val="21"/>
          <w:lang w:val="en-US" w:eastAsia="pt-BR"/>
          <w:rPrChange w:id="2574" w:author="Ryan Lemos" w:date="2019-10-05T21:00:00Z">
            <w:rPr>
              <w:ins w:id="2575" w:author="Ryan Lemos" w:date="2019-10-05T21:00:00Z"/>
              <w:rFonts w:ascii="Consolas" w:eastAsia="Times New Roman" w:hAnsi="Consolas"/>
              <w:color w:val="D4D4D4"/>
              <w:sz w:val="21"/>
              <w:szCs w:val="21"/>
              <w:lang w:eastAsia="pt-BR"/>
            </w:rPr>
          </w:rPrChange>
        </w:rPr>
      </w:pPr>
      <w:ins w:id="2576" w:author="Ryan Lemos" w:date="2019-10-05T21:00:00Z">
        <w:r w:rsidRPr="00C80A0C">
          <w:rPr>
            <w:rFonts w:ascii="Consolas" w:eastAsia="Times New Roman" w:hAnsi="Consolas"/>
            <w:color w:val="D4D4D4"/>
            <w:sz w:val="21"/>
            <w:szCs w:val="21"/>
            <w:lang w:val="en-US" w:eastAsia="pt-BR"/>
            <w:rPrChange w:id="2577"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2578"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2579"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2580" w:author="Ryan Lemos" w:date="2019-10-05T21:00:00Z">
              <w:rPr>
                <w:rFonts w:ascii="Consolas" w:eastAsia="Times New Roman" w:hAnsi="Consolas"/>
                <w:color w:val="DCDCAA"/>
                <w:sz w:val="21"/>
                <w:szCs w:val="21"/>
                <w:lang w:eastAsia="pt-BR"/>
              </w:rPr>
            </w:rPrChange>
          </w:rPr>
          <w:t>date</w:t>
        </w:r>
        <w:r w:rsidRPr="00C80A0C">
          <w:rPr>
            <w:rFonts w:ascii="Consolas" w:eastAsia="Times New Roman" w:hAnsi="Consolas"/>
            <w:color w:val="D4D4D4"/>
            <w:sz w:val="21"/>
            <w:szCs w:val="21"/>
            <w:lang w:val="en-US" w:eastAsia="pt-BR"/>
            <w:rPrChange w:id="2581"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2582" w:author="Ryan Lemos" w:date="2019-10-05T21:00:00Z">
              <w:rPr>
                <w:rFonts w:ascii="Consolas" w:eastAsia="Times New Roman" w:hAnsi="Consolas"/>
                <w:color w:val="CE9178"/>
                <w:sz w:val="21"/>
                <w:szCs w:val="21"/>
                <w:lang w:eastAsia="pt-BR"/>
              </w:rPr>
            </w:rPrChange>
          </w:rPr>
          <w:t>'bithdate'</w:t>
        </w:r>
        <w:r w:rsidRPr="00C80A0C">
          <w:rPr>
            <w:rFonts w:ascii="Consolas" w:eastAsia="Times New Roman" w:hAnsi="Consolas"/>
            <w:color w:val="D4D4D4"/>
            <w:sz w:val="21"/>
            <w:szCs w:val="21"/>
            <w:lang w:val="en-US" w:eastAsia="pt-BR"/>
            <w:rPrChange w:id="2583"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2584" w:author="Ryan Lemos" w:date="2019-10-05T21:00:00Z">
              <w:rPr>
                <w:rFonts w:ascii="Consolas" w:eastAsia="Times New Roman" w:hAnsi="Consolas"/>
                <w:color w:val="DCDCAA"/>
                <w:sz w:val="21"/>
                <w:szCs w:val="21"/>
                <w:lang w:eastAsia="pt-BR"/>
              </w:rPr>
            </w:rPrChange>
          </w:rPr>
          <w:t>nullable</w:t>
        </w:r>
        <w:r w:rsidRPr="00C80A0C">
          <w:rPr>
            <w:rFonts w:ascii="Consolas" w:eastAsia="Times New Roman" w:hAnsi="Consolas"/>
            <w:color w:val="D4D4D4"/>
            <w:sz w:val="21"/>
            <w:szCs w:val="21"/>
            <w:lang w:val="en-US" w:eastAsia="pt-BR"/>
            <w:rPrChange w:id="2585" w:author="Ryan Lemos" w:date="2019-10-05T21:00:00Z">
              <w:rPr>
                <w:rFonts w:ascii="Consolas" w:eastAsia="Times New Roman" w:hAnsi="Consolas"/>
                <w:color w:val="D4D4D4"/>
                <w:sz w:val="21"/>
                <w:szCs w:val="21"/>
                <w:lang w:eastAsia="pt-BR"/>
              </w:rPr>
            </w:rPrChange>
          </w:rPr>
          <w:t>();</w:t>
        </w:r>
      </w:ins>
    </w:p>
    <w:p w14:paraId="6402A223" w14:textId="77777777" w:rsidR="00C80A0C" w:rsidRPr="00C80A0C" w:rsidRDefault="00C80A0C" w:rsidP="00C80A0C">
      <w:pPr>
        <w:shd w:val="clear" w:color="auto" w:fill="1E1E1E"/>
        <w:spacing w:line="285" w:lineRule="atLeast"/>
        <w:ind w:firstLine="0"/>
        <w:jc w:val="left"/>
        <w:outlineLvl w:val="9"/>
        <w:rPr>
          <w:ins w:id="2586" w:author="Ryan Lemos" w:date="2019-10-05T21:00:00Z"/>
          <w:rFonts w:ascii="Consolas" w:eastAsia="Times New Roman" w:hAnsi="Consolas"/>
          <w:color w:val="D4D4D4"/>
          <w:sz w:val="21"/>
          <w:szCs w:val="21"/>
          <w:lang w:val="en-US" w:eastAsia="pt-BR"/>
          <w:rPrChange w:id="2587" w:author="Ryan Lemos" w:date="2019-10-05T21:00:00Z">
            <w:rPr>
              <w:ins w:id="2588" w:author="Ryan Lemos" w:date="2019-10-05T21:00:00Z"/>
              <w:rFonts w:ascii="Consolas" w:eastAsia="Times New Roman" w:hAnsi="Consolas"/>
              <w:color w:val="D4D4D4"/>
              <w:sz w:val="21"/>
              <w:szCs w:val="21"/>
              <w:lang w:eastAsia="pt-BR"/>
            </w:rPr>
          </w:rPrChange>
        </w:rPr>
      </w:pPr>
      <w:ins w:id="2589" w:author="Ryan Lemos" w:date="2019-10-05T21:00:00Z">
        <w:r w:rsidRPr="00C80A0C">
          <w:rPr>
            <w:rFonts w:ascii="Consolas" w:eastAsia="Times New Roman" w:hAnsi="Consolas"/>
            <w:color w:val="D4D4D4"/>
            <w:sz w:val="21"/>
            <w:szCs w:val="21"/>
            <w:lang w:val="en-US" w:eastAsia="pt-BR"/>
            <w:rPrChange w:id="2590"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2591"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2592"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2593" w:author="Ryan Lemos" w:date="2019-10-05T21:00:00Z">
              <w:rPr>
                <w:rFonts w:ascii="Consolas" w:eastAsia="Times New Roman" w:hAnsi="Consolas"/>
                <w:color w:val="DCDCAA"/>
                <w:sz w:val="21"/>
                <w:szCs w:val="21"/>
                <w:lang w:eastAsia="pt-BR"/>
              </w:rPr>
            </w:rPrChange>
          </w:rPr>
          <w:t>rememberToken</w:t>
        </w:r>
        <w:r w:rsidRPr="00C80A0C">
          <w:rPr>
            <w:rFonts w:ascii="Consolas" w:eastAsia="Times New Roman" w:hAnsi="Consolas"/>
            <w:color w:val="D4D4D4"/>
            <w:sz w:val="21"/>
            <w:szCs w:val="21"/>
            <w:lang w:val="en-US" w:eastAsia="pt-BR"/>
            <w:rPrChange w:id="2594" w:author="Ryan Lemos" w:date="2019-10-05T21:00:00Z">
              <w:rPr>
                <w:rFonts w:ascii="Consolas" w:eastAsia="Times New Roman" w:hAnsi="Consolas"/>
                <w:color w:val="D4D4D4"/>
                <w:sz w:val="21"/>
                <w:szCs w:val="21"/>
                <w:lang w:eastAsia="pt-BR"/>
              </w:rPr>
            </w:rPrChange>
          </w:rPr>
          <w:t>();</w:t>
        </w:r>
      </w:ins>
    </w:p>
    <w:p w14:paraId="5412F8C6" w14:textId="77777777" w:rsidR="00C80A0C" w:rsidRPr="00C80A0C" w:rsidRDefault="00C80A0C" w:rsidP="00C80A0C">
      <w:pPr>
        <w:shd w:val="clear" w:color="auto" w:fill="1E1E1E"/>
        <w:spacing w:line="285" w:lineRule="atLeast"/>
        <w:ind w:firstLine="0"/>
        <w:jc w:val="left"/>
        <w:outlineLvl w:val="9"/>
        <w:rPr>
          <w:ins w:id="2595" w:author="Ryan Lemos" w:date="2019-10-05T21:00:00Z"/>
          <w:rFonts w:ascii="Consolas" w:eastAsia="Times New Roman" w:hAnsi="Consolas"/>
          <w:color w:val="D4D4D4"/>
          <w:sz w:val="21"/>
          <w:szCs w:val="21"/>
          <w:lang w:val="en-US" w:eastAsia="pt-BR"/>
          <w:rPrChange w:id="2596" w:author="Ryan Lemos" w:date="2019-10-05T21:00:00Z">
            <w:rPr>
              <w:ins w:id="2597" w:author="Ryan Lemos" w:date="2019-10-05T21:00:00Z"/>
              <w:rFonts w:ascii="Consolas" w:eastAsia="Times New Roman" w:hAnsi="Consolas"/>
              <w:color w:val="D4D4D4"/>
              <w:sz w:val="21"/>
              <w:szCs w:val="21"/>
              <w:lang w:eastAsia="pt-BR"/>
            </w:rPr>
          </w:rPrChange>
        </w:rPr>
      </w:pPr>
      <w:ins w:id="2598" w:author="Ryan Lemos" w:date="2019-10-05T21:00:00Z">
        <w:r w:rsidRPr="00C80A0C">
          <w:rPr>
            <w:rFonts w:ascii="Consolas" w:eastAsia="Times New Roman" w:hAnsi="Consolas"/>
            <w:color w:val="D4D4D4"/>
            <w:sz w:val="21"/>
            <w:szCs w:val="21"/>
            <w:lang w:val="en-US" w:eastAsia="pt-BR"/>
            <w:rPrChange w:id="2599"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2600"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2601"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2602" w:author="Ryan Lemos" w:date="2019-10-05T21:00:00Z">
              <w:rPr>
                <w:rFonts w:ascii="Consolas" w:eastAsia="Times New Roman" w:hAnsi="Consolas"/>
                <w:color w:val="DCDCAA"/>
                <w:sz w:val="21"/>
                <w:szCs w:val="21"/>
                <w:lang w:eastAsia="pt-BR"/>
              </w:rPr>
            </w:rPrChange>
          </w:rPr>
          <w:t>timestamps</w:t>
        </w:r>
        <w:r w:rsidRPr="00C80A0C">
          <w:rPr>
            <w:rFonts w:ascii="Consolas" w:eastAsia="Times New Roman" w:hAnsi="Consolas"/>
            <w:color w:val="D4D4D4"/>
            <w:sz w:val="21"/>
            <w:szCs w:val="21"/>
            <w:lang w:val="en-US" w:eastAsia="pt-BR"/>
            <w:rPrChange w:id="2603" w:author="Ryan Lemos" w:date="2019-10-05T21:00:00Z">
              <w:rPr>
                <w:rFonts w:ascii="Consolas" w:eastAsia="Times New Roman" w:hAnsi="Consolas"/>
                <w:color w:val="D4D4D4"/>
                <w:sz w:val="21"/>
                <w:szCs w:val="21"/>
                <w:lang w:eastAsia="pt-BR"/>
              </w:rPr>
            </w:rPrChange>
          </w:rPr>
          <w:t>();</w:t>
        </w:r>
      </w:ins>
    </w:p>
    <w:p w14:paraId="76DE9885" w14:textId="77777777" w:rsidR="00C80A0C" w:rsidRPr="00C80A0C" w:rsidRDefault="00C80A0C" w:rsidP="00C80A0C">
      <w:pPr>
        <w:shd w:val="clear" w:color="auto" w:fill="1E1E1E"/>
        <w:spacing w:line="285" w:lineRule="atLeast"/>
        <w:ind w:firstLine="0"/>
        <w:jc w:val="left"/>
        <w:outlineLvl w:val="9"/>
        <w:rPr>
          <w:ins w:id="2604" w:author="Ryan Lemos" w:date="2019-10-05T21:00:00Z"/>
          <w:rFonts w:ascii="Consolas" w:eastAsia="Times New Roman" w:hAnsi="Consolas"/>
          <w:color w:val="D4D4D4"/>
          <w:sz w:val="21"/>
          <w:szCs w:val="21"/>
          <w:lang w:val="en-US" w:eastAsia="pt-BR"/>
          <w:rPrChange w:id="2605" w:author="Ryan Lemos" w:date="2019-10-05T21:00:00Z">
            <w:rPr>
              <w:ins w:id="2606" w:author="Ryan Lemos" w:date="2019-10-05T21:00:00Z"/>
              <w:rFonts w:ascii="Consolas" w:eastAsia="Times New Roman" w:hAnsi="Consolas"/>
              <w:color w:val="D4D4D4"/>
              <w:sz w:val="21"/>
              <w:szCs w:val="21"/>
              <w:lang w:eastAsia="pt-BR"/>
            </w:rPr>
          </w:rPrChange>
        </w:rPr>
      </w:pPr>
      <w:ins w:id="2607" w:author="Ryan Lemos" w:date="2019-10-05T21:00:00Z">
        <w:r w:rsidRPr="00C80A0C">
          <w:rPr>
            <w:rFonts w:ascii="Consolas" w:eastAsia="Times New Roman" w:hAnsi="Consolas"/>
            <w:color w:val="D4D4D4"/>
            <w:sz w:val="21"/>
            <w:szCs w:val="21"/>
            <w:lang w:val="en-US" w:eastAsia="pt-BR"/>
            <w:rPrChange w:id="2608"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2609"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2610"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2611" w:author="Ryan Lemos" w:date="2019-10-05T21:00:00Z">
              <w:rPr>
                <w:rFonts w:ascii="Consolas" w:eastAsia="Times New Roman" w:hAnsi="Consolas"/>
                <w:color w:val="DCDCAA"/>
                <w:sz w:val="21"/>
                <w:szCs w:val="21"/>
                <w:lang w:eastAsia="pt-BR"/>
              </w:rPr>
            </w:rPrChange>
          </w:rPr>
          <w:t>softDeletes</w:t>
        </w:r>
        <w:r w:rsidRPr="00C80A0C">
          <w:rPr>
            <w:rFonts w:ascii="Consolas" w:eastAsia="Times New Roman" w:hAnsi="Consolas"/>
            <w:color w:val="D4D4D4"/>
            <w:sz w:val="21"/>
            <w:szCs w:val="21"/>
            <w:lang w:val="en-US" w:eastAsia="pt-BR"/>
            <w:rPrChange w:id="2612" w:author="Ryan Lemos" w:date="2019-10-05T21:00:00Z">
              <w:rPr>
                <w:rFonts w:ascii="Consolas" w:eastAsia="Times New Roman" w:hAnsi="Consolas"/>
                <w:color w:val="D4D4D4"/>
                <w:sz w:val="21"/>
                <w:szCs w:val="21"/>
                <w:lang w:eastAsia="pt-BR"/>
              </w:rPr>
            </w:rPrChange>
          </w:rPr>
          <w:t>();</w:t>
        </w:r>
      </w:ins>
    </w:p>
    <w:p w14:paraId="548E294A" w14:textId="77777777" w:rsidR="00C80A0C" w:rsidRPr="00C80A0C" w:rsidRDefault="00C80A0C" w:rsidP="00C80A0C">
      <w:pPr>
        <w:shd w:val="clear" w:color="auto" w:fill="1E1E1E"/>
        <w:spacing w:line="285" w:lineRule="atLeast"/>
        <w:ind w:firstLine="0"/>
        <w:jc w:val="left"/>
        <w:outlineLvl w:val="9"/>
        <w:rPr>
          <w:ins w:id="2613" w:author="Ryan Lemos" w:date="2019-10-05T21:00:00Z"/>
          <w:rFonts w:ascii="Consolas" w:eastAsia="Times New Roman" w:hAnsi="Consolas"/>
          <w:color w:val="D4D4D4"/>
          <w:sz w:val="21"/>
          <w:szCs w:val="21"/>
          <w:lang w:val="en-US" w:eastAsia="pt-BR"/>
          <w:rPrChange w:id="2614" w:author="Ryan Lemos" w:date="2019-10-05T21:00:00Z">
            <w:rPr>
              <w:ins w:id="2615" w:author="Ryan Lemos" w:date="2019-10-05T21:00:00Z"/>
              <w:rFonts w:ascii="Consolas" w:eastAsia="Times New Roman" w:hAnsi="Consolas"/>
              <w:color w:val="D4D4D4"/>
              <w:sz w:val="21"/>
              <w:szCs w:val="21"/>
              <w:lang w:eastAsia="pt-BR"/>
            </w:rPr>
          </w:rPrChange>
        </w:rPr>
      </w:pPr>
      <w:ins w:id="2616" w:author="Ryan Lemos" w:date="2019-10-05T21:00:00Z">
        <w:r w:rsidRPr="00C80A0C">
          <w:rPr>
            <w:rFonts w:ascii="Consolas" w:eastAsia="Times New Roman" w:hAnsi="Consolas"/>
            <w:color w:val="D4D4D4"/>
            <w:sz w:val="21"/>
            <w:szCs w:val="21"/>
            <w:lang w:val="en-US" w:eastAsia="pt-BR"/>
            <w:rPrChange w:id="2617" w:author="Ryan Lemos" w:date="2019-10-05T21:00:00Z">
              <w:rPr>
                <w:rFonts w:ascii="Consolas" w:eastAsia="Times New Roman" w:hAnsi="Consolas"/>
                <w:color w:val="D4D4D4"/>
                <w:sz w:val="21"/>
                <w:szCs w:val="21"/>
                <w:lang w:eastAsia="pt-BR"/>
              </w:rPr>
            </w:rPrChange>
          </w:rPr>
          <w:t>        });</w:t>
        </w:r>
      </w:ins>
    </w:p>
    <w:p w14:paraId="6CD2E933" w14:textId="77777777" w:rsidR="00C80A0C" w:rsidRPr="00C80A0C" w:rsidRDefault="00C80A0C" w:rsidP="00C80A0C">
      <w:pPr>
        <w:shd w:val="clear" w:color="auto" w:fill="1E1E1E"/>
        <w:spacing w:line="285" w:lineRule="atLeast"/>
        <w:ind w:firstLine="0"/>
        <w:jc w:val="left"/>
        <w:outlineLvl w:val="9"/>
        <w:rPr>
          <w:ins w:id="2618" w:author="Ryan Lemos" w:date="2019-10-05T21:00:00Z"/>
          <w:rFonts w:ascii="Consolas" w:eastAsia="Times New Roman" w:hAnsi="Consolas"/>
          <w:color w:val="D4D4D4"/>
          <w:sz w:val="21"/>
          <w:szCs w:val="21"/>
          <w:lang w:val="en-US" w:eastAsia="pt-BR"/>
          <w:rPrChange w:id="2619" w:author="Ryan Lemos" w:date="2019-10-05T21:00:00Z">
            <w:rPr>
              <w:ins w:id="2620" w:author="Ryan Lemos" w:date="2019-10-05T21:00:00Z"/>
              <w:rFonts w:ascii="Consolas" w:eastAsia="Times New Roman" w:hAnsi="Consolas"/>
              <w:color w:val="D4D4D4"/>
              <w:sz w:val="21"/>
              <w:szCs w:val="21"/>
              <w:lang w:eastAsia="pt-BR"/>
            </w:rPr>
          </w:rPrChange>
        </w:rPr>
      </w:pPr>
      <w:ins w:id="2621" w:author="Ryan Lemos" w:date="2019-10-05T21:00:00Z">
        <w:r w:rsidRPr="00C80A0C">
          <w:rPr>
            <w:rFonts w:ascii="Consolas" w:eastAsia="Times New Roman" w:hAnsi="Consolas"/>
            <w:color w:val="D4D4D4"/>
            <w:sz w:val="21"/>
            <w:szCs w:val="21"/>
            <w:lang w:val="en-US" w:eastAsia="pt-BR"/>
            <w:rPrChange w:id="2622" w:author="Ryan Lemos" w:date="2019-10-05T21:00:00Z">
              <w:rPr>
                <w:rFonts w:ascii="Consolas" w:eastAsia="Times New Roman" w:hAnsi="Consolas"/>
                <w:color w:val="D4D4D4"/>
                <w:sz w:val="21"/>
                <w:szCs w:val="21"/>
                <w:lang w:eastAsia="pt-BR"/>
              </w:rPr>
            </w:rPrChange>
          </w:rPr>
          <w:t>    }</w:t>
        </w:r>
      </w:ins>
    </w:p>
    <w:p w14:paraId="72494A40" w14:textId="77777777" w:rsidR="00C80A0C" w:rsidRPr="00C80A0C" w:rsidRDefault="00C80A0C" w:rsidP="00C80A0C">
      <w:pPr>
        <w:shd w:val="clear" w:color="auto" w:fill="1E1E1E"/>
        <w:spacing w:line="285" w:lineRule="atLeast"/>
        <w:ind w:firstLine="0"/>
        <w:jc w:val="left"/>
        <w:outlineLvl w:val="9"/>
        <w:rPr>
          <w:ins w:id="2623" w:author="Ryan Lemos" w:date="2019-10-05T21:00:00Z"/>
          <w:rFonts w:ascii="Consolas" w:eastAsia="Times New Roman" w:hAnsi="Consolas"/>
          <w:color w:val="D4D4D4"/>
          <w:sz w:val="21"/>
          <w:szCs w:val="21"/>
          <w:lang w:val="en-US" w:eastAsia="pt-BR"/>
          <w:rPrChange w:id="2624" w:author="Ryan Lemos" w:date="2019-10-05T21:00:00Z">
            <w:rPr>
              <w:ins w:id="2625" w:author="Ryan Lemos" w:date="2019-10-05T21:00:00Z"/>
              <w:rFonts w:ascii="Consolas" w:eastAsia="Times New Roman" w:hAnsi="Consolas"/>
              <w:color w:val="D4D4D4"/>
              <w:sz w:val="21"/>
              <w:szCs w:val="21"/>
              <w:lang w:eastAsia="pt-BR"/>
            </w:rPr>
          </w:rPrChange>
        </w:rPr>
      </w:pPr>
    </w:p>
    <w:p w14:paraId="00B27BDB" w14:textId="77777777" w:rsidR="00C80A0C" w:rsidRPr="00C80A0C" w:rsidRDefault="00C80A0C" w:rsidP="00C80A0C">
      <w:pPr>
        <w:shd w:val="clear" w:color="auto" w:fill="1E1E1E"/>
        <w:spacing w:line="285" w:lineRule="atLeast"/>
        <w:ind w:firstLine="0"/>
        <w:jc w:val="left"/>
        <w:outlineLvl w:val="9"/>
        <w:rPr>
          <w:ins w:id="2626" w:author="Ryan Lemos" w:date="2019-10-05T21:00:00Z"/>
          <w:rFonts w:ascii="Consolas" w:eastAsia="Times New Roman" w:hAnsi="Consolas"/>
          <w:color w:val="D4D4D4"/>
          <w:sz w:val="21"/>
          <w:szCs w:val="21"/>
          <w:lang w:val="en-US" w:eastAsia="pt-BR"/>
          <w:rPrChange w:id="2627" w:author="Ryan Lemos" w:date="2019-10-05T21:00:00Z">
            <w:rPr>
              <w:ins w:id="2628" w:author="Ryan Lemos" w:date="2019-10-05T21:00:00Z"/>
              <w:rFonts w:ascii="Consolas" w:eastAsia="Times New Roman" w:hAnsi="Consolas"/>
              <w:color w:val="D4D4D4"/>
              <w:sz w:val="21"/>
              <w:szCs w:val="21"/>
              <w:lang w:eastAsia="pt-BR"/>
            </w:rPr>
          </w:rPrChange>
        </w:rPr>
      </w:pPr>
      <w:ins w:id="2629" w:author="Ryan Lemos" w:date="2019-10-05T21:00:00Z">
        <w:r w:rsidRPr="00C80A0C">
          <w:rPr>
            <w:rFonts w:ascii="Consolas" w:eastAsia="Times New Roman" w:hAnsi="Consolas"/>
            <w:color w:val="D4D4D4"/>
            <w:sz w:val="21"/>
            <w:szCs w:val="21"/>
            <w:lang w:val="en-US" w:eastAsia="pt-BR"/>
            <w:rPrChange w:id="2630"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6A9955"/>
            <w:sz w:val="21"/>
            <w:szCs w:val="21"/>
            <w:lang w:val="en-US" w:eastAsia="pt-BR"/>
            <w:rPrChange w:id="2631" w:author="Ryan Lemos" w:date="2019-10-05T21:00:00Z">
              <w:rPr>
                <w:rFonts w:ascii="Consolas" w:eastAsia="Times New Roman" w:hAnsi="Consolas"/>
                <w:color w:val="6A9955"/>
                <w:sz w:val="21"/>
                <w:szCs w:val="21"/>
                <w:lang w:eastAsia="pt-BR"/>
              </w:rPr>
            </w:rPrChange>
          </w:rPr>
          <w:t>/**</w:t>
        </w:r>
      </w:ins>
    </w:p>
    <w:p w14:paraId="5A4624BF" w14:textId="77777777" w:rsidR="00C80A0C" w:rsidRPr="00C80A0C" w:rsidRDefault="00C80A0C" w:rsidP="00C80A0C">
      <w:pPr>
        <w:shd w:val="clear" w:color="auto" w:fill="1E1E1E"/>
        <w:spacing w:line="285" w:lineRule="atLeast"/>
        <w:ind w:firstLine="0"/>
        <w:jc w:val="left"/>
        <w:outlineLvl w:val="9"/>
        <w:rPr>
          <w:ins w:id="2632" w:author="Ryan Lemos" w:date="2019-10-05T21:00:00Z"/>
          <w:rFonts w:ascii="Consolas" w:eastAsia="Times New Roman" w:hAnsi="Consolas"/>
          <w:color w:val="D4D4D4"/>
          <w:sz w:val="21"/>
          <w:szCs w:val="21"/>
          <w:lang w:val="en-US" w:eastAsia="pt-BR"/>
          <w:rPrChange w:id="2633" w:author="Ryan Lemos" w:date="2019-10-05T21:00:00Z">
            <w:rPr>
              <w:ins w:id="2634" w:author="Ryan Lemos" w:date="2019-10-05T21:00:00Z"/>
              <w:rFonts w:ascii="Consolas" w:eastAsia="Times New Roman" w:hAnsi="Consolas"/>
              <w:color w:val="D4D4D4"/>
              <w:sz w:val="21"/>
              <w:szCs w:val="21"/>
              <w:lang w:eastAsia="pt-BR"/>
            </w:rPr>
          </w:rPrChange>
        </w:rPr>
      </w:pPr>
      <w:ins w:id="2635" w:author="Ryan Lemos" w:date="2019-10-05T21:00:00Z">
        <w:r w:rsidRPr="00C80A0C">
          <w:rPr>
            <w:rFonts w:ascii="Consolas" w:eastAsia="Times New Roman" w:hAnsi="Consolas"/>
            <w:color w:val="6A9955"/>
            <w:sz w:val="21"/>
            <w:szCs w:val="21"/>
            <w:lang w:val="en-US" w:eastAsia="pt-BR"/>
            <w:rPrChange w:id="2636" w:author="Ryan Lemos" w:date="2019-10-05T21:00:00Z">
              <w:rPr>
                <w:rFonts w:ascii="Consolas" w:eastAsia="Times New Roman" w:hAnsi="Consolas"/>
                <w:color w:val="6A9955"/>
                <w:sz w:val="21"/>
                <w:szCs w:val="21"/>
                <w:lang w:eastAsia="pt-BR"/>
              </w:rPr>
            </w:rPrChange>
          </w:rPr>
          <w:t>     * Reverse the migrations.</w:t>
        </w:r>
      </w:ins>
    </w:p>
    <w:p w14:paraId="4FFCA953" w14:textId="77777777" w:rsidR="00C80A0C" w:rsidRPr="00C80A0C" w:rsidRDefault="00C80A0C" w:rsidP="00C80A0C">
      <w:pPr>
        <w:shd w:val="clear" w:color="auto" w:fill="1E1E1E"/>
        <w:spacing w:line="285" w:lineRule="atLeast"/>
        <w:ind w:firstLine="0"/>
        <w:jc w:val="left"/>
        <w:outlineLvl w:val="9"/>
        <w:rPr>
          <w:ins w:id="2637" w:author="Ryan Lemos" w:date="2019-10-05T21:00:00Z"/>
          <w:rFonts w:ascii="Consolas" w:eastAsia="Times New Roman" w:hAnsi="Consolas"/>
          <w:color w:val="D4D4D4"/>
          <w:sz w:val="21"/>
          <w:szCs w:val="21"/>
          <w:lang w:val="en-US" w:eastAsia="pt-BR"/>
          <w:rPrChange w:id="2638" w:author="Ryan Lemos" w:date="2019-10-05T21:00:00Z">
            <w:rPr>
              <w:ins w:id="2639" w:author="Ryan Lemos" w:date="2019-10-05T21:00:00Z"/>
              <w:rFonts w:ascii="Consolas" w:eastAsia="Times New Roman" w:hAnsi="Consolas"/>
              <w:color w:val="D4D4D4"/>
              <w:sz w:val="21"/>
              <w:szCs w:val="21"/>
              <w:lang w:eastAsia="pt-BR"/>
            </w:rPr>
          </w:rPrChange>
        </w:rPr>
      </w:pPr>
      <w:ins w:id="2640" w:author="Ryan Lemos" w:date="2019-10-05T21:00:00Z">
        <w:r w:rsidRPr="00C80A0C">
          <w:rPr>
            <w:rFonts w:ascii="Consolas" w:eastAsia="Times New Roman" w:hAnsi="Consolas"/>
            <w:color w:val="6A9955"/>
            <w:sz w:val="21"/>
            <w:szCs w:val="21"/>
            <w:lang w:val="en-US" w:eastAsia="pt-BR"/>
            <w:rPrChange w:id="2641" w:author="Ryan Lemos" w:date="2019-10-05T21:00:00Z">
              <w:rPr>
                <w:rFonts w:ascii="Consolas" w:eastAsia="Times New Roman" w:hAnsi="Consolas"/>
                <w:color w:val="6A9955"/>
                <w:sz w:val="21"/>
                <w:szCs w:val="21"/>
                <w:lang w:eastAsia="pt-BR"/>
              </w:rPr>
            </w:rPrChange>
          </w:rPr>
          <w:t>     *</w:t>
        </w:r>
      </w:ins>
    </w:p>
    <w:p w14:paraId="2AF8B6B6" w14:textId="77777777" w:rsidR="00C80A0C" w:rsidRPr="00C80A0C" w:rsidRDefault="00C80A0C" w:rsidP="00C80A0C">
      <w:pPr>
        <w:shd w:val="clear" w:color="auto" w:fill="1E1E1E"/>
        <w:spacing w:line="285" w:lineRule="atLeast"/>
        <w:ind w:firstLine="0"/>
        <w:jc w:val="left"/>
        <w:outlineLvl w:val="9"/>
        <w:rPr>
          <w:ins w:id="2642" w:author="Ryan Lemos" w:date="2019-10-05T21:00:00Z"/>
          <w:rFonts w:ascii="Consolas" w:eastAsia="Times New Roman" w:hAnsi="Consolas"/>
          <w:color w:val="D4D4D4"/>
          <w:sz w:val="21"/>
          <w:szCs w:val="21"/>
          <w:lang w:val="en-US" w:eastAsia="pt-BR"/>
          <w:rPrChange w:id="2643" w:author="Ryan Lemos" w:date="2019-10-05T21:00:00Z">
            <w:rPr>
              <w:ins w:id="2644" w:author="Ryan Lemos" w:date="2019-10-05T21:00:00Z"/>
              <w:rFonts w:ascii="Consolas" w:eastAsia="Times New Roman" w:hAnsi="Consolas"/>
              <w:color w:val="D4D4D4"/>
              <w:sz w:val="21"/>
              <w:szCs w:val="21"/>
              <w:lang w:eastAsia="pt-BR"/>
            </w:rPr>
          </w:rPrChange>
        </w:rPr>
      </w:pPr>
      <w:ins w:id="2645" w:author="Ryan Lemos" w:date="2019-10-05T21:00:00Z">
        <w:r w:rsidRPr="00C80A0C">
          <w:rPr>
            <w:rFonts w:ascii="Consolas" w:eastAsia="Times New Roman" w:hAnsi="Consolas"/>
            <w:color w:val="6A9955"/>
            <w:sz w:val="21"/>
            <w:szCs w:val="21"/>
            <w:lang w:val="en-US" w:eastAsia="pt-BR"/>
            <w:rPrChange w:id="2646" w:author="Ryan Lemos" w:date="2019-10-05T21:00:00Z">
              <w:rPr>
                <w:rFonts w:ascii="Consolas" w:eastAsia="Times New Roman" w:hAnsi="Consolas"/>
                <w:color w:val="6A9955"/>
                <w:sz w:val="21"/>
                <w:szCs w:val="21"/>
                <w:lang w:eastAsia="pt-BR"/>
              </w:rPr>
            </w:rPrChange>
          </w:rPr>
          <w:t>     * </w:t>
        </w:r>
        <w:r w:rsidRPr="00C80A0C">
          <w:rPr>
            <w:rFonts w:ascii="Consolas" w:eastAsia="Times New Roman" w:hAnsi="Consolas"/>
            <w:color w:val="569CD6"/>
            <w:sz w:val="21"/>
            <w:szCs w:val="21"/>
            <w:lang w:val="en-US" w:eastAsia="pt-BR"/>
            <w:rPrChange w:id="2647" w:author="Ryan Lemos" w:date="2019-10-05T21:00:00Z">
              <w:rPr>
                <w:rFonts w:ascii="Consolas" w:eastAsia="Times New Roman" w:hAnsi="Consolas"/>
                <w:color w:val="569CD6"/>
                <w:sz w:val="21"/>
                <w:szCs w:val="21"/>
                <w:lang w:eastAsia="pt-BR"/>
              </w:rPr>
            </w:rPrChange>
          </w:rPr>
          <w:t>@return</w:t>
        </w:r>
        <w:r w:rsidRPr="00C80A0C">
          <w:rPr>
            <w:rFonts w:ascii="Consolas" w:eastAsia="Times New Roman" w:hAnsi="Consolas"/>
            <w:color w:val="6A9955"/>
            <w:sz w:val="21"/>
            <w:szCs w:val="21"/>
            <w:lang w:val="en-US" w:eastAsia="pt-BR"/>
            <w:rPrChange w:id="2648" w:author="Ryan Lemos" w:date="2019-10-05T21:00:00Z">
              <w:rPr>
                <w:rFonts w:ascii="Consolas" w:eastAsia="Times New Roman" w:hAnsi="Consolas"/>
                <w:color w:val="6A9955"/>
                <w:sz w:val="21"/>
                <w:szCs w:val="21"/>
                <w:lang w:eastAsia="pt-BR"/>
              </w:rPr>
            </w:rPrChange>
          </w:rPr>
          <w:t> </w:t>
        </w:r>
        <w:r w:rsidRPr="00C80A0C">
          <w:rPr>
            <w:rFonts w:ascii="Consolas" w:eastAsia="Times New Roman" w:hAnsi="Consolas"/>
            <w:color w:val="569CD6"/>
            <w:sz w:val="21"/>
            <w:szCs w:val="21"/>
            <w:lang w:val="en-US" w:eastAsia="pt-BR"/>
            <w:rPrChange w:id="2649" w:author="Ryan Lemos" w:date="2019-10-05T21:00:00Z">
              <w:rPr>
                <w:rFonts w:ascii="Consolas" w:eastAsia="Times New Roman" w:hAnsi="Consolas"/>
                <w:color w:val="569CD6"/>
                <w:sz w:val="21"/>
                <w:szCs w:val="21"/>
                <w:lang w:eastAsia="pt-BR"/>
              </w:rPr>
            </w:rPrChange>
          </w:rPr>
          <w:t>void</w:t>
        </w:r>
      </w:ins>
    </w:p>
    <w:p w14:paraId="22862AA0" w14:textId="77777777" w:rsidR="00C80A0C" w:rsidRPr="00C80A0C" w:rsidRDefault="00C80A0C" w:rsidP="00C80A0C">
      <w:pPr>
        <w:shd w:val="clear" w:color="auto" w:fill="1E1E1E"/>
        <w:spacing w:line="285" w:lineRule="atLeast"/>
        <w:ind w:firstLine="0"/>
        <w:jc w:val="left"/>
        <w:outlineLvl w:val="9"/>
        <w:rPr>
          <w:ins w:id="2650" w:author="Ryan Lemos" w:date="2019-10-05T21:00:00Z"/>
          <w:rFonts w:ascii="Consolas" w:eastAsia="Times New Roman" w:hAnsi="Consolas"/>
          <w:color w:val="D4D4D4"/>
          <w:sz w:val="21"/>
          <w:szCs w:val="21"/>
          <w:lang w:val="en-US" w:eastAsia="pt-BR"/>
          <w:rPrChange w:id="2651" w:author="Ryan Lemos" w:date="2019-10-05T21:00:00Z">
            <w:rPr>
              <w:ins w:id="2652" w:author="Ryan Lemos" w:date="2019-10-05T21:00:00Z"/>
              <w:rFonts w:ascii="Consolas" w:eastAsia="Times New Roman" w:hAnsi="Consolas"/>
              <w:color w:val="D4D4D4"/>
              <w:sz w:val="21"/>
              <w:szCs w:val="21"/>
              <w:lang w:eastAsia="pt-BR"/>
            </w:rPr>
          </w:rPrChange>
        </w:rPr>
      </w:pPr>
      <w:ins w:id="2653" w:author="Ryan Lemos" w:date="2019-10-05T21:00:00Z">
        <w:r w:rsidRPr="00C80A0C">
          <w:rPr>
            <w:rFonts w:ascii="Consolas" w:eastAsia="Times New Roman" w:hAnsi="Consolas"/>
            <w:color w:val="6A9955"/>
            <w:sz w:val="21"/>
            <w:szCs w:val="21"/>
            <w:lang w:val="en-US" w:eastAsia="pt-BR"/>
            <w:rPrChange w:id="2654" w:author="Ryan Lemos" w:date="2019-10-05T21:00:00Z">
              <w:rPr>
                <w:rFonts w:ascii="Consolas" w:eastAsia="Times New Roman" w:hAnsi="Consolas"/>
                <w:color w:val="6A9955"/>
                <w:sz w:val="21"/>
                <w:szCs w:val="21"/>
                <w:lang w:eastAsia="pt-BR"/>
              </w:rPr>
            </w:rPrChange>
          </w:rPr>
          <w:t>     */</w:t>
        </w:r>
      </w:ins>
    </w:p>
    <w:p w14:paraId="101E130C" w14:textId="77777777" w:rsidR="00C80A0C" w:rsidRPr="00C80A0C" w:rsidRDefault="00C80A0C" w:rsidP="00C80A0C">
      <w:pPr>
        <w:shd w:val="clear" w:color="auto" w:fill="1E1E1E"/>
        <w:spacing w:line="285" w:lineRule="atLeast"/>
        <w:ind w:firstLine="0"/>
        <w:jc w:val="left"/>
        <w:outlineLvl w:val="9"/>
        <w:rPr>
          <w:ins w:id="2655" w:author="Ryan Lemos" w:date="2019-10-05T21:00:00Z"/>
          <w:rFonts w:ascii="Consolas" w:eastAsia="Times New Roman" w:hAnsi="Consolas"/>
          <w:color w:val="D4D4D4"/>
          <w:sz w:val="21"/>
          <w:szCs w:val="21"/>
          <w:lang w:val="en-US" w:eastAsia="pt-BR"/>
          <w:rPrChange w:id="2656" w:author="Ryan Lemos" w:date="2019-10-05T21:00:00Z">
            <w:rPr>
              <w:ins w:id="2657" w:author="Ryan Lemos" w:date="2019-10-05T21:00:00Z"/>
              <w:rFonts w:ascii="Consolas" w:eastAsia="Times New Roman" w:hAnsi="Consolas"/>
              <w:color w:val="D4D4D4"/>
              <w:sz w:val="21"/>
              <w:szCs w:val="21"/>
              <w:lang w:eastAsia="pt-BR"/>
            </w:rPr>
          </w:rPrChange>
        </w:rPr>
      </w:pPr>
      <w:ins w:id="2658" w:author="Ryan Lemos" w:date="2019-10-05T21:00:00Z">
        <w:r w:rsidRPr="00C80A0C">
          <w:rPr>
            <w:rFonts w:ascii="Consolas" w:eastAsia="Times New Roman" w:hAnsi="Consolas"/>
            <w:color w:val="D4D4D4"/>
            <w:sz w:val="21"/>
            <w:szCs w:val="21"/>
            <w:lang w:val="en-US" w:eastAsia="pt-BR"/>
            <w:rPrChange w:id="2659"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2660" w:author="Ryan Lemos" w:date="2019-10-05T21:00:00Z">
              <w:rPr>
                <w:rFonts w:ascii="Consolas" w:eastAsia="Times New Roman" w:hAnsi="Consolas"/>
                <w:color w:val="569CD6"/>
                <w:sz w:val="21"/>
                <w:szCs w:val="21"/>
                <w:lang w:eastAsia="pt-BR"/>
              </w:rPr>
            </w:rPrChange>
          </w:rPr>
          <w:t>public</w:t>
        </w:r>
        <w:r w:rsidRPr="00C80A0C">
          <w:rPr>
            <w:rFonts w:ascii="Consolas" w:eastAsia="Times New Roman" w:hAnsi="Consolas"/>
            <w:color w:val="D4D4D4"/>
            <w:sz w:val="21"/>
            <w:szCs w:val="21"/>
            <w:lang w:val="en-US" w:eastAsia="pt-BR"/>
            <w:rPrChange w:id="2661"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2662" w:author="Ryan Lemos" w:date="2019-10-05T21:00:00Z">
              <w:rPr>
                <w:rFonts w:ascii="Consolas" w:eastAsia="Times New Roman" w:hAnsi="Consolas"/>
                <w:color w:val="569CD6"/>
                <w:sz w:val="21"/>
                <w:szCs w:val="21"/>
                <w:lang w:eastAsia="pt-BR"/>
              </w:rPr>
            </w:rPrChange>
          </w:rPr>
          <w:t>function</w:t>
        </w:r>
        <w:r w:rsidRPr="00C80A0C">
          <w:rPr>
            <w:rFonts w:ascii="Consolas" w:eastAsia="Times New Roman" w:hAnsi="Consolas"/>
            <w:color w:val="D4D4D4"/>
            <w:sz w:val="21"/>
            <w:szCs w:val="21"/>
            <w:lang w:val="en-US" w:eastAsia="pt-BR"/>
            <w:rPrChange w:id="2663"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DCDCAA"/>
            <w:sz w:val="21"/>
            <w:szCs w:val="21"/>
            <w:lang w:val="en-US" w:eastAsia="pt-BR"/>
            <w:rPrChange w:id="2664" w:author="Ryan Lemos" w:date="2019-10-05T21:00:00Z">
              <w:rPr>
                <w:rFonts w:ascii="Consolas" w:eastAsia="Times New Roman" w:hAnsi="Consolas"/>
                <w:color w:val="DCDCAA"/>
                <w:sz w:val="21"/>
                <w:szCs w:val="21"/>
                <w:lang w:eastAsia="pt-BR"/>
              </w:rPr>
            </w:rPrChange>
          </w:rPr>
          <w:t>down</w:t>
        </w:r>
        <w:r w:rsidRPr="00C80A0C">
          <w:rPr>
            <w:rFonts w:ascii="Consolas" w:eastAsia="Times New Roman" w:hAnsi="Consolas"/>
            <w:color w:val="D4D4D4"/>
            <w:sz w:val="21"/>
            <w:szCs w:val="21"/>
            <w:lang w:val="en-US" w:eastAsia="pt-BR"/>
            <w:rPrChange w:id="2665" w:author="Ryan Lemos" w:date="2019-10-05T21:00:00Z">
              <w:rPr>
                <w:rFonts w:ascii="Consolas" w:eastAsia="Times New Roman" w:hAnsi="Consolas"/>
                <w:color w:val="D4D4D4"/>
                <w:sz w:val="21"/>
                <w:szCs w:val="21"/>
                <w:lang w:eastAsia="pt-BR"/>
              </w:rPr>
            </w:rPrChange>
          </w:rPr>
          <w:t>()</w:t>
        </w:r>
      </w:ins>
    </w:p>
    <w:p w14:paraId="6CCD5B72" w14:textId="77777777" w:rsidR="00C80A0C" w:rsidRPr="00C80A0C" w:rsidRDefault="00C80A0C" w:rsidP="00C80A0C">
      <w:pPr>
        <w:shd w:val="clear" w:color="auto" w:fill="1E1E1E"/>
        <w:spacing w:line="285" w:lineRule="atLeast"/>
        <w:ind w:firstLine="0"/>
        <w:jc w:val="left"/>
        <w:outlineLvl w:val="9"/>
        <w:rPr>
          <w:ins w:id="2666" w:author="Ryan Lemos" w:date="2019-10-05T21:00:00Z"/>
          <w:rFonts w:ascii="Consolas" w:eastAsia="Times New Roman" w:hAnsi="Consolas"/>
          <w:color w:val="D4D4D4"/>
          <w:sz w:val="21"/>
          <w:szCs w:val="21"/>
          <w:lang w:val="en-US" w:eastAsia="pt-BR"/>
          <w:rPrChange w:id="2667" w:author="Ryan Lemos" w:date="2019-10-05T21:00:00Z">
            <w:rPr>
              <w:ins w:id="2668" w:author="Ryan Lemos" w:date="2019-10-05T21:00:00Z"/>
              <w:rFonts w:ascii="Consolas" w:eastAsia="Times New Roman" w:hAnsi="Consolas"/>
              <w:color w:val="D4D4D4"/>
              <w:sz w:val="21"/>
              <w:szCs w:val="21"/>
              <w:lang w:eastAsia="pt-BR"/>
            </w:rPr>
          </w:rPrChange>
        </w:rPr>
      </w:pPr>
      <w:ins w:id="2669" w:author="Ryan Lemos" w:date="2019-10-05T21:00:00Z">
        <w:r w:rsidRPr="00C80A0C">
          <w:rPr>
            <w:rFonts w:ascii="Consolas" w:eastAsia="Times New Roman" w:hAnsi="Consolas"/>
            <w:color w:val="D4D4D4"/>
            <w:sz w:val="21"/>
            <w:szCs w:val="21"/>
            <w:lang w:val="en-US" w:eastAsia="pt-BR"/>
            <w:rPrChange w:id="2670" w:author="Ryan Lemos" w:date="2019-10-05T21:00:00Z">
              <w:rPr>
                <w:rFonts w:ascii="Consolas" w:eastAsia="Times New Roman" w:hAnsi="Consolas"/>
                <w:color w:val="D4D4D4"/>
                <w:sz w:val="21"/>
                <w:szCs w:val="21"/>
                <w:lang w:eastAsia="pt-BR"/>
              </w:rPr>
            </w:rPrChange>
          </w:rPr>
          <w:t>    {</w:t>
        </w:r>
      </w:ins>
    </w:p>
    <w:p w14:paraId="1D3A0513" w14:textId="77777777" w:rsidR="00C80A0C" w:rsidRPr="006228CE" w:rsidRDefault="00C80A0C" w:rsidP="00C80A0C">
      <w:pPr>
        <w:shd w:val="clear" w:color="auto" w:fill="1E1E1E"/>
        <w:spacing w:line="285" w:lineRule="atLeast"/>
        <w:ind w:firstLine="0"/>
        <w:jc w:val="left"/>
        <w:outlineLvl w:val="9"/>
        <w:rPr>
          <w:ins w:id="2671" w:author="Ryan Lemos" w:date="2019-10-05T21:00:00Z"/>
          <w:rFonts w:ascii="Consolas" w:eastAsia="Times New Roman" w:hAnsi="Consolas"/>
          <w:color w:val="D4D4D4"/>
          <w:sz w:val="21"/>
          <w:szCs w:val="21"/>
          <w:lang w:val="en-US" w:eastAsia="pt-BR"/>
          <w:rPrChange w:id="2672" w:author="Ryan Lemos" w:date="2019-10-14T19:07:00Z">
            <w:rPr>
              <w:ins w:id="2673" w:author="Ryan Lemos" w:date="2019-10-05T21:00:00Z"/>
              <w:rFonts w:ascii="Consolas" w:eastAsia="Times New Roman" w:hAnsi="Consolas"/>
              <w:color w:val="D4D4D4"/>
              <w:sz w:val="21"/>
              <w:szCs w:val="21"/>
              <w:lang w:eastAsia="pt-BR"/>
            </w:rPr>
          </w:rPrChange>
        </w:rPr>
      </w:pPr>
      <w:ins w:id="2674" w:author="Ryan Lemos" w:date="2019-10-05T21:00:00Z">
        <w:r w:rsidRPr="00C80A0C">
          <w:rPr>
            <w:rFonts w:ascii="Consolas" w:eastAsia="Times New Roman" w:hAnsi="Consolas"/>
            <w:color w:val="D4D4D4"/>
            <w:sz w:val="21"/>
            <w:szCs w:val="21"/>
            <w:lang w:val="en-US" w:eastAsia="pt-BR"/>
            <w:rPrChange w:id="2675" w:author="Ryan Lemos" w:date="2019-10-05T21:00:00Z">
              <w:rPr>
                <w:rFonts w:ascii="Consolas" w:eastAsia="Times New Roman" w:hAnsi="Consolas"/>
                <w:color w:val="D4D4D4"/>
                <w:sz w:val="21"/>
                <w:szCs w:val="21"/>
                <w:lang w:eastAsia="pt-BR"/>
              </w:rPr>
            </w:rPrChange>
          </w:rPr>
          <w:t>        </w:t>
        </w:r>
        <w:r w:rsidRPr="006228CE">
          <w:rPr>
            <w:rFonts w:ascii="Consolas" w:eastAsia="Times New Roman" w:hAnsi="Consolas"/>
            <w:color w:val="4EC9B0"/>
            <w:sz w:val="21"/>
            <w:szCs w:val="21"/>
            <w:lang w:val="en-US" w:eastAsia="pt-BR"/>
            <w:rPrChange w:id="2676" w:author="Ryan Lemos" w:date="2019-10-14T19:07:00Z">
              <w:rPr>
                <w:rFonts w:ascii="Consolas" w:eastAsia="Times New Roman" w:hAnsi="Consolas"/>
                <w:color w:val="4EC9B0"/>
                <w:sz w:val="21"/>
                <w:szCs w:val="21"/>
                <w:lang w:eastAsia="pt-BR"/>
              </w:rPr>
            </w:rPrChange>
          </w:rPr>
          <w:t>Schema</w:t>
        </w:r>
        <w:r w:rsidRPr="006228CE">
          <w:rPr>
            <w:rFonts w:ascii="Consolas" w:eastAsia="Times New Roman" w:hAnsi="Consolas"/>
            <w:color w:val="D4D4D4"/>
            <w:sz w:val="21"/>
            <w:szCs w:val="21"/>
            <w:lang w:val="en-US" w:eastAsia="pt-BR"/>
            <w:rPrChange w:id="2677" w:author="Ryan Lemos" w:date="2019-10-14T19:07:00Z">
              <w:rPr>
                <w:rFonts w:ascii="Consolas" w:eastAsia="Times New Roman" w:hAnsi="Consolas"/>
                <w:color w:val="D4D4D4"/>
                <w:sz w:val="21"/>
                <w:szCs w:val="21"/>
                <w:lang w:eastAsia="pt-BR"/>
              </w:rPr>
            </w:rPrChange>
          </w:rPr>
          <w:t>::</w:t>
        </w:r>
        <w:r w:rsidRPr="006228CE">
          <w:rPr>
            <w:rFonts w:ascii="Consolas" w:eastAsia="Times New Roman" w:hAnsi="Consolas"/>
            <w:color w:val="DCDCAA"/>
            <w:sz w:val="21"/>
            <w:szCs w:val="21"/>
            <w:lang w:val="en-US" w:eastAsia="pt-BR"/>
            <w:rPrChange w:id="2678" w:author="Ryan Lemos" w:date="2019-10-14T19:07:00Z">
              <w:rPr>
                <w:rFonts w:ascii="Consolas" w:eastAsia="Times New Roman" w:hAnsi="Consolas"/>
                <w:color w:val="DCDCAA"/>
                <w:sz w:val="21"/>
                <w:szCs w:val="21"/>
                <w:lang w:eastAsia="pt-BR"/>
              </w:rPr>
            </w:rPrChange>
          </w:rPr>
          <w:t>dropIfExists</w:t>
        </w:r>
        <w:r w:rsidRPr="006228CE">
          <w:rPr>
            <w:rFonts w:ascii="Consolas" w:eastAsia="Times New Roman" w:hAnsi="Consolas"/>
            <w:color w:val="D4D4D4"/>
            <w:sz w:val="21"/>
            <w:szCs w:val="21"/>
            <w:lang w:val="en-US" w:eastAsia="pt-BR"/>
            <w:rPrChange w:id="2679" w:author="Ryan Lemos" w:date="2019-10-14T19:07:00Z">
              <w:rPr>
                <w:rFonts w:ascii="Consolas" w:eastAsia="Times New Roman" w:hAnsi="Consolas"/>
                <w:color w:val="D4D4D4"/>
                <w:sz w:val="21"/>
                <w:szCs w:val="21"/>
                <w:lang w:eastAsia="pt-BR"/>
              </w:rPr>
            </w:rPrChange>
          </w:rPr>
          <w:t>(</w:t>
        </w:r>
        <w:r w:rsidRPr="006228CE">
          <w:rPr>
            <w:rFonts w:ascii="Consolas" w:eastAsia="Times New Roman" w:hAnsi="Consolas"/>
            <w:color w:val="CE9178"/>
            <w:sz w:val="21"/>
            <w:szCs w:val="21"/>
            <w:lang w:val="en-US" w:eastAsia="pt-BR"/>
            <w:rPrChange w:id="2680" w:author="Ryan Lemos" w:date="2019-10-14T19:07:00Z">
              <w:rPr>
                <w:rFonts w:ascii="Consolas" w:eastAsia="Times New Roman" w:hAnsi="Consolas"/>
                <w:color w:val="CE9178"/>
                <w:sz w:val="21"/>
                <w:szCs w:val="21"/>
                <w:lang w:eastAsia="pt-BR"/>
              </w:rPr>
            </w:rPrChange>
          </w:rPr>
          <w:t>'users'</w:t>
        </w:r>
        <w:r w:rsidRPr="006228CE">
          <w:rPr>
            <w:rFonts w:ascii="Consolas" w:eastAsia="Times New Roman" w:hAnsi="Consolas"/>
            <w:color w:val="D4D4D4"/>
            <w:sz w:val="21"/>
            <w:szCs w:val="21"/>
            <w:lang w:val="en-US" w:eastAsia="pt-BR"/>
            <w:rPrChange w:id="2681" w:author="Ryan Lemos" w:date="2019-10-14T19:07:00Z">
              <w:rPr>
                <w:rFonts w:ascii="Consolas" w:eastAsia="Times New Roman" w:hAnsi="Consolas"/>
                <w:color w:val="D4D4D4"/>
                <w:sz w:val="21"/>
                <w:szCs w:val="21"/>
                <w:lang w:eastAsia="pt-BR"/>
              </w:rPr>
            </w:rPrChange>
          </w:rPr>
          <w:t>);</w:t>
        </w:r>
      </w:ins>
    </w:p>
    <w:p w14:paraId="55E169AA" w14:textId="77777777" w:rsidR="00C80A0C" w:rsidRPr="0002745D" w:rsidRDefault="00C80A0C" w:rsidP="00C80A0C">
      <w:pPr>
        <w:shd w:val="clear" w:color="auto" w:fill="1E1E1E"/>
        <w:spacing w:line="285" w:lineRule="atLeast"/>
        <w:ind w:firstLine="0"/>
        <w:jc w:val="left"/>
        <w:outlineLvl w:val="9"/>
        <w:rPr>
          <w:ins w:id="2682" w:author="Ryan Lemos" w:date="2019-10-05T21:00:00Z"/>
          <w:rFonts w:ascii="Consolas" w:eastAsia="Times New Roman" w:hAnsi="Consolas"/>
          <w:color w:val="D4D4D4"/>
          <w:sz w:val="21"/>
          <w:szCs w:val="21"/>
          <w:lang w:eastAsia="pt-BR"/>
        </w:rPr>
      </w:pPr>
      <w:ins w:id="2683" w:author="Ryan Lemos" w:date="2019-10-05T21:00:00Z">
        <w:r w:rsidRPr="006228CE">
          <w:rPr>
            <w:rFonts w:ascii="Consolas" w:eastAsia="Times New Roman" w:hAnsi="Consolas"/>
            <w:color w:val="D4D4D4"/>
            <w:sz w:val="21"/>
            <w:szCs w:val="21"/>
            <w:lang w:val="en-US" w:eastAsia="pt-BR"/>
            <w:rPrChange w:id="2684" w:author="Ryan Lemos" w:date="2019-10-14T19:07:00Z">
              <w:rPr>
                <w:rFonts w:ascii="Consolas" w:eastAsia="Times New Roman" w:hAnsi="Consolas"/>
                <w:color w:val="D4D4D4"/>
                <w:sz w:val="21"/>
                <w:szCs w:val="21"/>
                <w:lang w:eastAsia="pt-BR"/>
              </w:rPr>
            </w:rPrChange>
          </w:rPr>
          <w:t>    </w:t>
        </w:r>
        <w:r w:rsidRPr="0002745D">
          <w:rPr>
            <w:rFonts w:ascii="Consolas" w:eastAsia="Times New Roman" w:hAnsi="Consolas"/>
            <w:color w:val="D4D4D4"/>
            <w:sz w:val="21"/>
            <w:szCs w:val="21"/>
            <w:lang w:eastAsia="pt-BR"/>
          </w:rPr>
          <w:t>}</w:t>
        </w:r>
      </w:ins>
    </w:p>
    <w:p w14:paraId="439F8EB3" w14:textId="77777777" w:rsidR="00C80A0C" w:rsidRPr="00C80A0C" w:rsidRDefault="00C80A0C" w:rsidP="00C80A0C">
      <w:pPr>
        <w:shd w:val="clear" w:color="auto" w:fill="1E1E1E"/>
        <w:spacing w:line="285" w:lineRule="atLeast"/>
        <w:ind w:firstLine="0"/>
        <w:jc w:val="left"/>
        <w:outlineLvl w:val="9"/>
        <w:rPr>
          <w:ins w:id="2685" w:author="Ryan Lemos" w:date="2019-10-05T21:00:00Z"/>
          <w:rFonts w:ascii="Consolas" w:eastAsia="Times New Roman" w:hAnsi="Consolas"/>
          <w:color w:val="D4D4D4"/>
          <w:sz w:val="21"/>
          <w:szCs w:val="21"/>
          <w:lang w:eastAsia="pt-BR"/>
        </w:rPr>
      </w:pPr>
      <w:ins w:id="2686" w:author="Ryan Lemos" w:date="2019-10-05T21:00:00Z">
        <w:r w:rsidRPr="00C80A0C">
          <w:rPr>
            <w:rFonts w:ascii="Consolas" w:eastAsia="Times New Roman" w:hAnsi="Consolas"/>
            <w:color w:val="D4D4D4"/>
            <w:sz w:val="21"/>
            <w:szCs w:val="21"/>
            <w:lang w:eastAsia="pt-BR"/>
          </w:rPr>
          <w:t>}</w:t>
        </w:r>
      </w:ins>
    </w:p>
    <w:p w14:paraId="5D945649" w14:textId="13D6EA90" w:rsidR="00D536A8" w:rsidRDefault="009E79A9" w:rsidP="00D536A8">
      <w:pPr>
        <w:pStyle w:val="Fontes"/>
        <w:rPr>
          <w:ins w:id="2687" w:author="Ryan Lemos" w:date="2019-10-13T12:44:00Z"/>
        </w:rPr>
      </w:pPr>
      <w:ins w:id="2688" w:author="Ryan Lemos" w:date="2019-10-13T13:01:00Z">
        <w:r>
          <w:t>Fonte: PRÓPRIA, 2019. Utilizando o VSCODE v.1.39.1</w:t>
        </w:r>
      </w:ins>
    </w:p>
    <w:p w14:paraId="13772EAB" w14:textId="77777777" w:rsidR="00C80A0C" w:rsidRDefault="00C80A0C">
      <w:pPr>
        <w:ind w:firstLine="0"/>
        <w:rPr>
          <w:ins w:id="2689" w:author="Ryan Lemos" w:date="2019-10-05T20:37:00Z"/>
        </w:rPr>
        <w:pPrChange w:id="2690" w:author="Ryan Lemos" w:date="2019-10-05T21:01:00Z">
          <w:pPr/>
        </w:pPrChange>
      </w:pPr>
    </w:p>
    <w:p w14:paraId="26A4E1C0" w14:textId="5FB79A92" w:rsidR="00AB636C" w:rsidRDefault="00C80A0C">
      <w:pPr>
        <w:rPr>
          <w:ins w:id="2691" w:author="Ryan Lemos" w:date="2019-10-13T12:03:00Z"/>
        </w:rPr>
      </w:pPr>
      <w:ins w:id="2692" w:author="Ryan Lemos" w:date="2019-10-05T20:55:00Z">
        <w:r>
          <w:t xml:space="preserve">O </w:t>
        </w:r>
      </w:ins>
      <w:ins w:id="2693" w:author="Ryan Lemos" w:date="2019-10-05T20:56:00Z">
        <w:r w:rsidRPr="00C80A0C">
          <w:rPr>
            <w:i/>
            <w:iCs/>
            <w:rPrChange w:id="2694" w:author="Ryan Lemos" w:date="2019-10-05T20:58:00Z">
              <w:rPr/>
            </w:rPrChange>
          </w:rPr>
          <w:t>A</w:t>
        </w:r>
      </w:ins>
      <w:ins w:id="2695" w:author="Ryan Lemos" w:date="2019-10-05T20:55:00Z">
        <w:r w:rsidRPr="00C80A0C">
          <w:rPr>
            <w:i/>
            <w:iCs/>
            <w:rPrChange w:id="2696" w:author="Ryan Lemos" w:date="2019-10-05T20:58:00Z">
              <w:rPr/>
            </w:rPrChange>
          </w:rPr>
          <w:t>rtisan</w:t>
        </w:r>
      </w:ins>
      <w:ins w:id="2697" w:author="Ryan Lemos" w:date="2019-10-05T20:58:00Z">
        <w:r>
          <w:t xml:space="preserve"> por sua vez se trata de</w:t>
        </w:r>
      </w:ins>
      <w:ins w:id="2698" w:author="Ryan Lemos" w:date="2019-10-05T20:37:00Z">
        <w:r w:rsidR="00BC3A9C">
          <w:t xml:space="preserve"> ferramenta de linha de comandos</w:t>
        </w:r>
      </w:ins>
      <w:ins w:id="2699" w:author="Ryan Lemos" w:date="2019-10-05T21:05:00Z">
        <w:r w:rsidR="00F715E4">
          <w:t xml:space="preserve"> do Laravel</w:t>
        </w:r>
      </w:ins>
      <w:ins w:id="2700" w:author="Ryan Lemos" w:date="2019-10-05T20:37:00Z">
        <w:r w:rsidR="00C23F2F">
          <w:t>.</w:t>
        </w:r>
      </w:ins>
      <w:ins w:id="2701" w:author="Ryan Lemos" w:date="2019-10-05T20:46:00Z">
        <w:r w:rsidR="00C23F2F">
          <w:t xml:space="preserve"> Foi concebido para auxiliar na produtividade e desempenho na concepção de sistemas.</w:t>
        </w:r>
      </w:ins>
      <w:ins w:id="2702" w:author="Ryan Lemos" w:date="2019-10-05T20:37:00Z">
        <w:r w:rsidR="00C23F2F">
          <w:t xml:space="preserve"> Através dessa </w:t>
        </w:r>
      </w:ins>
      <w:ins w:id="2703" w:author="Ryan Lemos" w:date="2019-10-05T21:06:00Z">
        <w:r w:rsidR="00F715E4">
          <w:t xml:space="preserve">do </w:t>
        </w:r>
        <w:r w:rsidR="00F715E4" w:rsidRPr="00294AD5">
          <w:rPr>
            <w:i/>
            <w:iCs/>
            <w:rPrChange w:id="2704" w:author="Ryan Lemos" w:date="2019-10-05T21:06:00Z">
              <w:rPr/>
            </w:rPrChange>
          </w:rPr>
          <w:t>A</w:t>
        </w:r>
        <w:r w:rsidR="00F715E4" w:rsidRPr="00F715E4">
          <w:rPr>
            <w:i/>
            <w:iCs/>
            <w:rPrChange w:id="2705" w:author="Ryan Lemos" w:date="2019-10-05T21:06:00Z">
              <w:rPr/>
            </w:rPrChange>
          </w:rPr>
          <w:t>rtisan</w:t>
        </w:r>
      </w:ins>
      <w:ins w:id="2706" w:author="Ryan Lemos" w:date="2019-10-05T20:38:00Z">
        <w:r w:rsidR="00C23F2F">
          <w:t xml:space="preserve"> o desenvolvedor pode por exemplo gerar seus </w:t>
        </w:r>
        <w:r w:rsidR="00C23F2F" w:rsidRPr="00C23F2F">
          <w:rPr>
            <w:i/>
            <w:iCs/>
            <w:rPrChange w:id="2707" w:author="Ryan Lemos" w:date="2019-10-05T20:38:00Z">
              <w:rPr/>
            </w:rPrChange>
          </w:rPr>
          <w:t>Controllers</w:t>
        </w:r>
        <w:r w:rsidR="00C23F2F">
          <w:t xml:space="preserve">, </w:t>
        </w:r>
        <w:r w:rsidR="00C23F2F" w:rsidRPr="00C23F2F">
          <w:rPr>
            <w:i/>
            <w:iCs/>
            <w:rPrChange w:id="2708" w:author="Ryan Lemos" w:date="2019-10-05T20:38:00Z">
              <w:rPr/>
            </w:rPrChange>
          </w:rPr>
          <w:t>Models</w:t>
        </w:r>
        <w:r w:rsidR="00C23F2F">
          <w:t>, migrações de banco de dados</w:t>
        </w:r>
      </w:ins>
      <w:ins w:id="2709" w:author="Ryan Lemos" w:date="2019-10-05T20:41:00Z">
        <w:r w:rsidR="00C23F2F">
          <w:t>, e realizar diversas outras ações</w:t>
        </w:r>
      </w:ins>
      <w:ins w:id="2710" w:author="Ryan Lemos" w:date="2019-10-05T20:40:00Z">
        <w:r w:rsidR="00C23F2F">
          <w:t xml:space="preserve"> por meio de comandos no terminal</w:t>
        </w:r>
      </w:ins>
      <w:ins w:id="2711" w:author="Ryan Lemos" w:date="2019-10-05T20:47:00Z">
        <w:r w:rsidR="00C23F2F">
          <w:t xml:space="preserve"> (TURINI, </w:t>
        </w:r>
      </w:ins>
      <w:ins w:id="2712" w:author="Ryan Lemos" w:date="2019-10-05T20:48:00Z">
        <w:r w:rsidR="00C23F2F">
          <w:t>2015)</w:t>
        </w:r>
      </w:ins>
      <w:ins w:id="2713" w:author="Ryan Lemos" w:date="2019-10-05T20:41:00Z">
        <w:r w:rsidR="00C23F2F">
          <w:t>.</w:t>
        </w:r>
      </w:ins>
      <w:ins w:id="2714" w:author="Ryan Lemos" w:date="2019-10-05T20:42:00Z">
        <w:r w:rsidR="00C23F2F">
          <w:t xml:space="preserve"> </w:t>
        </w:r>
      </w:ins>
      <w:del w:id="2715" w:author="Ryan Lemos" w:date="2019-10-05T20:37:00Z">
        <w:r w:rsidR="00401941" w:rsidDel="00BC3A9C">
          <w:delText>Tendo em vista a quantidade de recursos disponíveis pelo Laravel, uma comunidade que auxilia em momentos de dúvida, além do conhecimento prévio, decidiu-se pela</w:delText>
        </w:r>
        <w:r w:rsidR="00B300A5" w:rsidDel="00BC3A9C">
          <w:delText xml:space="preserve"> sua</w:delText>
        </w:r>
        <w:r w:rsidR="00401941" w:rsidDel="00BC3A9C">
          <w:delText xml:space="preserve"> utilização neste trabalho de conclus</w:delText>
        </w:r>
        <w:r w:rsidR="00260075" w:rsidDel="00BC3A9C">
          <w:delText>ão de curso.</w:delText>
        </w:r>
      </w:del>
    </w:p>
    <w:p w14:paraId="21B1C11C" w14:textId="05F59255" w:rsidR="00EE035A" w:rsidRPr="00A519CE" w:rsidRDefault="00EE035A">
      <w:pPr>
        <w:rPr>
          <w:ins w:id="2716" w:author="Ryan Lemos" w:date="2019-10-07T08:52:00Z"/>
        </w:rPr>
      </w:pPr>
      <w:ins w:id="2717" w:author="Ryan Lemos" w:date="2019-10-13T12:03:00Z">
        <w:r>
          <w:t xml:space="preserve">Os </w:t>
        </w:r>
        <w:r w:rsidRPr="00EE035A">
          <w:rPr>
            <w:i/>
            <w:iCs/>
            <w:rPrChange w:id="2718" w:author="Ryan Lemos" w:date="2019-10-13T12:04:00Z">
              <w:rPr/>
            </w:rPrChange>
          </w:rPr>
          <w:t>Models</w:t>
        </w:r>
        <w:r>
          <w:t xml:space="preserve"> por sua vez </w:t>
        </w:r>
      </w:ins>
      <w:ins w:id="2719" w:author="Ryan Lemos" w:date="2019-10-13T12:04:00Z">
        <w:r>
          <w:t>pertencem ao Eloquent</w:t>
        </w:r>
      </w:ins>
      <w:ins w:id="2720" w:author="Ryan Lemos" w:date="2019-10-13T12:06:00Z">
        <w:r w:rsidR="00A519CE">
          <w:t xml:space="preserve"> que se trata de um </w:t>
        </w:r>
        <w:r w:rsidR="00A519CE" w:rsidRPr="00A519CE">
          <w:rPr>
            <w:i/>
            <w:iCs/>
            <w:rPrChange w:id="2721" w:author="Ryan Lemos" w:date="2019-10-13T12:09:00Z">
              <w:rPr/>
            </w:rPrChange>
          </w:rPr>
          <w:t>Obje</w:t>
        </w:r>
      </w:ins>
      <w:ins w:id="2722" w:author="Ryan Lemos" w:date="2019-10-13T12:07:00Z">
        <w:r w:rsidR="00A519CE" w:rsidRPr="00A519CE">
          <w:rPr>
            <w:i/>
            <w:iCs/>
            <w:rPrChange w:id="2723" w:author="Ryan Lemos" w:date="2019-10-13T12:09:00Z">
              <w:rPr/>
            </w:rPrChange>
          </w:rPr>
          <w:t>c</w:t>
        </w:r>
      </w:ins>
      <w:ins w:id="2724" w:author="Ryan Lemos" w:date="2019-10-13T12:06:00Z">
        <w:r w:rsidR="00A519CE" w:rsidRPr="00A519CE">
          <w:rPr>
            <w:i/>
            <w:iCs/>
            <w:rPrChange w:id="2725" w:author="Ryan Lemos" w:date="2019-10-13T12:09:00Z">
              <w:rPr/>
            </w:rPrChange>
          </w:rPr>
          <w:t>t</w:t>
        </w:r>
      </w:ins>
      <w:ins w:id="2726" w:author="Ryan Lemos" w:date="2019-10-13T12:08:00Z">
        <w:r w:rsidR="00A519CE" w:rsidRPr="00A519CE">
          <w:rPr>
            <w:i/>
            <w:iCs/>
            <w:rPrChange w:id="2727" w:author="Ryan Lemos" w:date="2019-10-13T12:09:00Z">
              <w:rPr/>
            </w:rPrChange>
          </w:rPr>
          <w:t xml:space="preserve"> Relational Mapping</w:t>
        </w:r>
      </w:ins>
      <w:ins w:id="2728" w:author="Ryan Lemos" w:date="2019-10-13T12:09:00Z">
        <w:r w:rsidR="00A519CE">
          <w:rPr>
            <w:i/>
            <w:iCs/>
          </w:rPr>
          <w:t xml:space="preserve"> </w:t>
        </w:r>
        <w:r w:rsidR="00A519CE">
          <w:t>(ORM)</w:t>
        </w:r>
      </w:ins>
      <w:ins w:id="2729" w:author="Ryan Lemos" w:date="2019-10-13T12:10:00Z">
        <w:r w:rsidR="00A519CE">
          <w:t>.</w:t>
        </w:r>
      </w:ins>
      <w:ins w:id="2730" w:author="Ryan Lemos" w:date="2019-10-13T12:11:00Z">
        <w:r w:rsidR="00A519CE">
          <w:t xml:space="preserve"> Que seria como um mapeamento</w:t>
        </w:r>
      </w:ins>
      <w:ins w:id="2731" w:author="Ryan Lemos" w:date="2019-10-13T12:10:00Z">
        <w:r w:rsidR="00A519CE">
          <w:t xml:space="preserve"> </w:t>
        </w:r>
      </w:ins>
      <w:ins w:id="2732" w:author="Ryan Lemos" w:date="2019-10-13T12:11:00Z">
        <w:r w:rsidR="00A519CE">
          <w:t>de uma tabela da base da dados por meio de uma classe</w:t>
        </w:r>
      </w:ins>
      <w:ins w:id="2733" w:author="Ryan Lemos" w:date="2019-10-13T12:12:00Z">
        <w:r w:rsidR="00A519CE">
          <w:t>.</w:t>
        </w:r>
      </w:ins>
      <w:ins w:id="2734" w:author="Ryan Lemos" w:date="2019-10-13T12:11:00Z">
        <w:r w:rsidR="00A519CE">
          <w:t xml:space="preserve"> </w:t>
        </w:r>
      </w:ins>
      <w:ins w:id="2735" w:author="Ryan Lemos" w:date="2019-10-13T12:12:00Z">
        <w:r w:rsidR="00A519CE">
          <w:t>A</w:t>
        </w:r>
      </w:ins>
      <w:ins w:id="2736" w:author="Ryan Lemos" w:date="2019-10-13T12:11:00Z">
        <w:r w:rsidR="00A519CE">
          <w:t xml:space="preserve">ssim todo </w:t>
        </w:r>
      </w:ins>
      <w:ins w:id="2737" w:author="Ryan Lemos" w:date="2019-10-13T12:12:00Z">
        <w:r w:rsidR="00A519CE">
          <w:t xml:space="preserve">e qualquer registro da base é considerado um objeto PHP da classe de </w:t>
        </w:r>
        <w:r w:rsidR="00A519CE" w:rsidRPr="00A519CE">
          <w:rPr>
            <w:i/>
            <w:iCs/>
            <w:rPrChange w:id="2738" w:author="Ryan Lemos" w:date="2019-10-13T12:12:00Z">
              <w:rPr/>
            </w:rPrChange>
          </w:rPr>
          <w:t>Model</w:t>
        </w:r>
        <w:r w:rsidR="00A519CE">
          <w:rPr>
            <w:i/>
            <w:iCs/>
          </w:rPr>
          <w:t xml:space="preserve"> </w:t>
        </w:r>
        <w:r w:rsidR="00A519CE">
          <w:t xml:space="preserve">do Eloquent e pode </w:t>
        </w:r>
      </w:ins>
      <w:ins w:id="2739" w:author="Ryan Lemos" w:date="2019-10-13T12:13:00Z">
        <w:r w:rsidR="00A519CE">
          <w:t xml:space="preserve">manipular todas as colunas da tabela por meio dos atributos dos objetos. Também é possível </w:t>
        </w:r>
      </w:ins>
      <w:ins w:id="2740" w:author="Ryan Lemos" w:date="2019-10-13T12:14:00Z">
        <w:r w:rsidR="00A519CE">
          <w:t>através de um objeto, fazer buscas, inserções, atualizações e exclusões na base. Isso contribui para uma melhor manipulação dos reg</w:t>
        </w:r>
      </w:ins>
      <w:ins w:id="2741" w:author="Ryan Lemos" w:date="2019-10-13T12:15:00Z">
        <w:r w:rsidR="00A519CE">
          <w:t xml:space="preserve">istros por meio do desenvolvimento, </w:t>
        </w:r>
      </w:ins>
      <w:ins w:id="2742" w:author="Ryan Lemos" w:date="2019-10-13T12:16:00Z">
        <w:r w:rsidR="00BD266E">
          <w:t>não ficando preso ao</w:t>
        </w:r>
      </w:ins>
      <w:ins w:id="2743" w:author="Ryan Lemos" w:date="2019-10-13T12:15:00Z">
        <w:r w:rsidR="00A519CE">
          <w:t xml:space="preserve"> tipo de SGBD escolhido</w:t>
        </w:r>
      </w:ins>
      <w:ins w:id="2744" w:author="Ryan Lemos" w:date="2019-10-13T12:16:00Z">
        <w:r w:rsidR="00BD266E">
          <w:t xml:space="preserve">. Ou seja, caso mude o SGBD, </w:t>
        </w:r>
      </w:ins>
      <w:ins w:id="2745" w:author="Ryan Lemos" w:date="2019-10-13T12:17:00Z">
        <w:r w:rsidR="00BD266E">
          <w:t>o sistema não para de funcionar (TURINI, 2015).</w:t>
        </w:r>
      </w:ins>
      <w:ins w:id="2746" w:author="Ryan Lemos" w:date="2019-10-13T12:13:00Z">
        <w:r w:rsidR="00A519CE">
          <w:t xml:space="preserve"> </w:t>
        </w:r>
      </w:ins>
    </w:p>
    <w:p w14:paraId="177B481F" w14:textId="0B68DD24" w:rsidR="00BD1CB5" w:rsidRDefault="00DC21E5">
      <w:ins w:id="2747" w:author="Ryan Lemos" w:date="2019-10-07T09:01:00Z">
        <w:r>
          <w:t xml:space="preserve">Quanto aos testes que é um dos pilares do XP, seção </w:t>
        </w:r>
      </w:ins>
      <w:ins w:id="2748" w:author="Ryan Lemos" w:date="2019-10-13T15:29:00Z">
        <w:r w:rsidR="00A768C5">
          <w:fldChar w:fldCharType="begin"/>
        </w:r>
        <w:r w:rsidR="00A768C5">
          <w:instrText xml:space="preserve"> REF _Ref527668666 \r \h </w:instrText>
        </w:r>
      </w:ins>
      <w:r w:rsidR="00A768C5">
        <w:fldChar w:fldCharType="separate"/>
      </w:r>
      <w:ins w:id="2749" w:author="Ryan Lemos" w:date="2019-10-14T19:23:00Z">
        <w:r w:rsidR="0002745D">
          <w:t>2.2.3.3</w:t>
        </w:r>
      </w:ins>
      <w:ins w:id="2750" w:author="Ryan Lemos" w:date="2019-10-13T15:29:00Z">
        <w:r w:rsidR="00A768C5">
          <w:fldChar w:fldCharType="end"/>
        </w:r>
      </w:ins>
      <w:ins w:id="2751" w:author="Ryan Lemos" w:date="2019-10-07T09:01:00Z">
        <w:r>
          <w:t xml:space="preserve">. </w:t>
        </w:r>
      </w:ins>
      <w:ins w:id="2752" w:author="Ryan Lemos" w:date="2019-10-07T08:52:00Z">
        <w:r w:rsidR="00FA7477">
          <w:t>O Laravel</w:t>
        </w:r>
      </w:ins>
      <w:ins w:id="2753" w:author="Ryan Lemos" w:date="2019-10-07T09:01:00Z">
        <w:r>
          <w:t xml:space="preserve"> possui um módulo que apoia os testes na aplica</w:t>
        </w:r>
      </w:ins>
      <w:ins w:id="2754" w:author="Ryan Lemos" w:date="2019-10-07T09:02:00Z">
        <w:r>
          <w:t>ção,</w:t>
        </w:r>
      </w:ins>
      <w:ins w:id="2755" w:author="Ryan Lemos" w:date="2019-10-07T08:52:00Z">
        <w:r w:rsidR="00FA7477">
          <w:t xml:space="preserve"> </w:t>
        </w:r>
      </w:ins>
      <w:ins w:id="2756" w:author="Ryan Lemos" w:date="2019-10-07T09:02:00Z">
        <w:r>
          <w:t>utilizando-se</w:t>
        </w:r>
      </w:ins>
      <w:ins w:id="2757" w:author="Ryan Lemos" w:date="2019-10-07T08:52:00Z">
        <w:r w:rsidR="00FA7477">
          <w:t xml:space="preserve"> da biblioteca de testes do </w:t>
        </w:r>
      </w:ins>
      <w:ins w:id="2758" w:author="Ryan Lemos" w:date="2019-10-07T08:53:00Z">
        <w:r w:rsidR="00FA7477">
          <w:t>PHP chamada PHPU</w:t>
        </w:r>
      </w:ins>
      <w:ins w:id="2759" w:author="Ryan Lemos" w:date="2019-10-07T08:54:00Z">
        <w:r w:rsidR="00FA7477">
          <w:t>nit. O PHPUnit se trata de um</w:t>
        </w:r>
      </w:ins>
      <w:ins w:id="2760" w:author="Ryan Lemos" w:date="2019-10-07T08:55:00Z">
        <w:r w:rsidR="00FA7477">
          <w:t xml:space="preserve"> framework </w:t>
        </w:r>
      </w:ins>
      <w:ins w:id="2761" w:author="Ryan Lemos" w:date="2019-10-07T09:00:00Z">
        <w:r w:rsidR="00653FB5">
          <w:t>para auxiliar na programação orientada testes (</w:t>
        </w:r>
        <w:r w:rsidR="00653FB5" w:rsidRPr="00653FB5">
          <w:t>BERGMANN</w:t>
        </w:r>
        <w:r w:rsidR="00653FB5">
          <w:t>, 2019).</w:t>
        </w:r>
      </w:ins>
      <w:ins w:id="2762" w:author="Ryan Lemos" w:date="2019-10-07T09:12:00Z">
        <w:r w:rsidR="00CC17F1">
          <w:t xml:space="preserve"> A pasta que contém os arquivos de teste no Laravel é a pasta </w:t>
        </w:r>
        <w:r w:rsidR="00CC17F1" w:rsidRPr="00CC17F1">
          <w:rPr>
            <w:i/>
            <w:iCs/>
            <w:rPrChange w:id="2763" w:author="Ryan Lemos" w:date="2019-10-07T09:12:00Z">
              <w:rPr/>
            </w:rPrChange>
          </w:rPr>
          <w:t>tests</w:t>
        </w:r>
        <w:r w:rsidR="00CC17F1">
          <w:t>.</w:t>
        </w:r>
      </w:ins>
      <w:ins w:id="2764" w:author="Ryan Lemos" w:date="2019-10-07T09:11:00Z">
        <w:r w:rsidR="00CC17F1">
          <w:t xml:space="preserve"> </w:t>
        </w:r>
      </w:ins>
      <w:ins w:id="2765" w:author="Ryan Lemos" w:date="2019-10-07T09:12:00Z">
        <w:r w:rsidR="00CC17F1">
          <w:t xml:space="preserve">O </w:t>
        </w:r>
        <w:r w:rsidR="00CC17F1">
          <w:lastRenderedPageBreak/>
          <w:t>PHPUnit funciona através do te</w:t>
        </w:r>
      </w:ins>
      <w:ins w:id="2766" w:author="Ryan Lemos" w:date="2019-10-07T09:13:00Z">
        <w:r w:rsidR="00CC17F1">
          <w:t xml:space="preserve">rminal de linhas de comando, com isso para executar os arquivos de teste, é necessário rodar </w:t>
        </w:r>
      </w:ins>
      <w:ins w:id="2767" w:author="Ryan Lemos" w:date="2019-10-07T09:14:00Z">
        <w:r w:rsidR="00CC17F1">
          <w:t xml:space="preserve">o PHPUnit e indicar qual Classe de testes será executada </w:t>
        </w:r>
      </w:ins>
      <w:ins w:id="2768" w:author="Ryan Lemos" w:date="2019-10-07T09:15:00Z">
        <w:r w:rsidR="00CC17F1">
          <w:rPr>
            <w:noProof/>
          </w:rPr>
          <w:t>(STAUFFER, 2017)</w:t>
        </w:r>
      </w:ins>
      <w:ins w:id="2769" w:author="Ryan Lemos" w:date="2019-10-07T09:14:00Z">
        <w:r w:rsidR="00CC17F1">
          <w:t>.</w:t>
        </w:r>
      </w:ins>
      <w:ins w:id="2770" w:author="Ryan Lemos" w:date="2019-10-13T12:19:00Z">
        <w:r w:rsidR="00BD1CB5">
          <w:t xml:space="preserve"> </w:t>
        </w:r>
      </w:ins>
    </w:p>
    <w:p w14:paraId="10060208" w14:textId="77777777" w:rsidR="002C2BEC" w:rsidRDefault="002C2BEC" w:rsidP="009B4F8A"/>
    <w:p w14:paraId="1E755686" w14:textId="5419AC7E" w:rsidR="00F97B7F" w:rsidRDefault="002C2BEC" w:rsidP="002C2BEC">
      <w:pPr>
        <w:pStyle w:val="Ttulo4"/>
        <w:rPr>
          <w:ins w:id="2771" w:author="Ryan Lemos" w:date="2019-10-05T20:39:00Z"/>
        </w:rPr>
      </w:pPr>
      <w:bookmarkStart w:id="2772" w:name="_Ref21873010"/>
      <w:bookmarkStart w:id="2773" w:name="_Ref21873642"/>
      <w:bookmarkStart w:id="2774" w:name="_Toc22075292"/>
      <w:r w:rsidRPr="00596E44">
        <w:rPr>
          <w:i/>
          <w:lang w:val="en-US"/>
        </w:rPr>
        <w:t>Representational State Transfer</w:t>
      </w:r>
      <w:r w:rsidRPr="00B70A30">
        <w:rPr>
          <w:iCs w:val="0"/>
          <w:lang w:val="en-US"/>
        </w:rPr>
        <w:t xml:space="preserve"> </w:t>
      </w:r>
      <w:r>
        <w:rPr>
          <w:iCs w:val="0"/>
          <w:lang w:val="en-US"/>
        </w:rPr>
        <w:t>(</w:t>
      </w:r>
      <w:r>
        <w:t>REST)</w:t>
      </w:r>
      <w:bookmarkEnd w:id="2772"/>
      <w:bookmarkEnd w:id="2773"/>
      <w:bookmarkEnd w:id="2774"/>
    </w:p>
    <w:p w14:paraId="77FB48FE" w14:textId="77777777" w:rsidR="00C23F2F" w:rsidRPr="00C23F2F" w:rsidRDefault="00C23F2F">
      <w:pPr>
        <w:rPr>
          <w:rPrChange w:id="2775" w:author="Ryan Lemos" w:date="2019-10-05T20:39:00Z">
            <w:rPr/>
          </w:rPrChange>
        </w:rPr>
        <w:pPrChange w:id="2776" w:author="Ryan Lemos" w:date="2019-10-05T20:39:00Z">
          <w:pPr>
            <w:pStyle w:val="Ttulo4"/>
          </w:pPr>
        </w:pPrChange>
      </w:pPr>
    </w:p>
    <w:p w14:paraId="553973CC" w14:textId="77777777" w:rsidR="002C2BEC" w:rsidRDefault="002C2BEC" w:rsidP="002C2BEC">
      <w:r>
        <w:t xml:space="preserve">Segundo Massé (2012) o termo </w:t>
      </w:r>
      <w:r w:rsidRPr="00596E44">
        <w:rPr>
          <w:i/>
        </w:rPr>
        <w:t>Representional State Transfer</w:t>
      </w:r>
      <w:r>
        <w:rPr>
          <w:i/>
        </w:rPr>
        <w:t xml:space="preserve"> </w:t>
      </w:r>
      <w:r>
        <w:t xml:space="preserve">(REST) surgiu devido a necessidade de se ter outros verbos </w:t>
      </w:r>
      <w:r w:rsidRPr="00596E44">
        <w:rPr>
          <w:i/>
        </w:rPr>
        <w:t>Hyper Text Transfer Protocol</w:t>
      </w:r>
      <w:r>
        <w:t xml:space="preserve"> (HTTP) que representassem as ações de fato. Então surgiu-se em uma tese de doutorado o termo REST que se trata de acrescer verbos HTTP para as ações de atualização de dados (PUT ou PATCH) e para exclusão de dados (DELETE). Esses verbos vieram em acréscimo aos verbos GET (busca de dados) e POST (envio de dados), que antes eram utilizados para as ações de atualizar e deletar (MASSÉ, 2012). </w:t>
      </w:r>
    </w:p>
    <w:p w14:paraId="4B1DE726" w14:textId="77777777" w:rsidR="002C2BEC" w:rsidRPr="002C2BEC" w:rsidRDefault="002C2BEC"/>
    <w:p w14:paraId="16850901" w14:textId="5D647186" w:rsidR="00F97B7F" w:rsidRPr="00596E44" w:rsidRDefault="00F97B7F" w:rsidP="00F97B7F">
      <w:pPr>
        <w:pStyle w:val="Ttulo4"/>
        <w:rPr>
          <w:lang w:val="en-US"/>
        </w:rPr>
      </w:pPr>
      <w:bookmarkStart w:id="2777" w:name="_Ref21872962"/>
      <w:bookmarkStart w:id="2778" w:name="_Ref21873047"/>
      <w:bookmarkStart w:id="2779" w:name="_Toc22075293"/>
      <w:r w:rsidRPr="00596E44">
        <w:rPr>
          <w:i/>
          <w:lang w:val="en-US"/>
        </w:rPr>
        <w:t>Application Programming Interfaces</w:t>
      </w:r>
      <w:r w:rsidRPr="00596E44">
        <w:rPr>
          <w:lang w:val="en-US"/>
        </w:rPr>
        <w:t xml:space="preserve"> </w:t>
      </w:r>
      <w:r w:rsidR="002C2BEC">
        <w:rPr>
          <w:lang w:val="en-US"/>
        </w:rPr>
        <w:t>(</w:t>
      </w:r>
      <w:r w:rsidRPr="00596E44">
        <w:rPr>
          <w:lang w:val="en-US"/>
        </w:rPr>
        <w:t>API</w:t>
      </w:r>
      <w:r w:rsidR="002C2BEC">
        <w:rPr>
          <w:lang w:val="en-US"/>
        </w:rPr>
        <w:t>)</w:t>
      </w:r>
      <w:bookmarkEnd w:id="2777"/>
      <w:bookmarkEnd w:id="2778"/>
      <w:bookmarkEnd w:id="2779"/>
    </w:p>
    <w:p w14:paraId="08B7394B" w14:textId="77777777" w:rsidR="00F97B7F" w:rsidRPr="00596E44" w:rsidRDefault="00F97B7F" w:rsidP="00F97B7F">
      <w:pPr>
        <w:rPr>
          <w:iCs/>
          <w:lang w:val="en-US"/>
        </w:rPr>
      </w:pPr>
    </w:p>
    <w:p w14:paraId="23E18217" w14:textId="66BA341D" w:rsidR="005F5B8A" w:rsidRDefault="002C2BEC" w:rsidP="00F97B7F">
      <w:r>
        <w:t>O</w:t>
      </w:r>
      <w:r w:rsidR="005F5B8A">
        <w:t xml:space="preserve"> termo </w:t>
      </w:r>
      <w:r w:rsidR="005F5B8A" w:rsidRPr="00596E44">
        <w:rPr>
          <w:i/>
        </w:rPr>
        <w:t>Application Programming Interfaces</w:t>
      </w:r>
      <w:r w:rsidR="005F5B8A">
        <w:rPr>
          <w:i/>
        </w:rPr>
        <w:t xml:space="preserve"> </w:t>
      </w:r>
      <w:r w:rsidR="005F5B8A">
        <w:t xml:space="preserve">(API), surgem como o intermédio do usuário com serviços </w:t>
      </w:r>
      <w:r w:rsidR="005F5B8A" w:rsidRPr="005B582B">
        <w:rPr>
          <w:i/>
          <w:iCs/>
        </w:rPr>
        <w:t>web</w:t>
      </w:r>
      <w:r w:rsidR="00E93953">
        <w:t>, s</w:t>
      </w:r>
      <w:r w:rsidR="005F5B8A">
        <w:t>ervindo então de ponte entre o usuário e um serviço. Então quando se diz que uma aplicação funciona como uma API REST, quer dizer que essa aplicação possibilitará ao usuário</w:t>
      </w:r>
      <w:r w:rsidR="00483DF4">
        <w:t xml:space="preserve"> as ações conforme descritas no modelo REST</w:t>
      </w:r>
      <w:r>
        <w:t xml:space="preserve"> </w:t>
      </w:r>
      <w:r w:rsidRPr="00B06645">
        <w:rPr>
          <w:rPrChange w:id="2780" w:author="Ryan Lemos" w:date="2019-10-14T18:48:00Z">
            <w:rPr>
              <w:highlight w:val="yellow"/>
            </w:rPr>
          </w:rPrChange>
        </w:rPr>
        <w:t xml:space="preserve">seção </w:t>
      </w:r>
      <w:ins w:id="2781" w:author="Ryan Lemos" w:date="2019-10-13T15:29:00Z">
        <w:r w:rsidR="00A768C5" w:rsidRPr="00B06645">
          <w:rPr>
            <w:rPrChange w:id="2782" w:author="Ryan Lemos" w:date="2019-10-14T18:48:00Z">
              <w:rPr>
                <w:highlight w:val="yellow"/>
              </w:rPr>
            </w:rPrChange>
          </w:rPr>
          <w:fldChar w:fldCharType="begin"/>
        </w:r>
        <w:r w:rsidR="00A768C5" w:rsidRPr="00B06645">
          <w:rPr>
            <w:rPrChange w:id="2783" w:author="Ryan Lemos" w:date="2019-10-14T18:48:00Z">
              <w:rPr>
                <w:highlight w:val="yellow"/>
              </w:rPr>
            </w:rPrChange>
          </w:rPr>
          <w:instrText xml:space="preserve"> REF _Ref21873010 \r \h </w:instrText>
        </w:r>
      </w:ins>
      <w:r w:rsidR="00B06645">
        <w:instrText xml:space="preserve"> \* MERGEFORMAT </w:instrText>
      </w:r>
      <w:r w:rsidR="00A768C5" w:rsidRPr="00B06645">
        <w:rPr>
          <w:rPrChange w:id="2784" w:author="Ryan Lemos" w:date="2019-10-14T18:48:00Z">
            <w:rPr/>
          </w:rPrChange>
        </w:rPr>
      </w:r>
      <w:r w:rsidR="00A768C5" w:rsidRPr="00B06645">
        <w:rPr>
          <w:rPrChange w:id="2785" w:author="Ryan Lemos" w:date="2019-10-14T18:48:00Z">
            <w:rPr>
              <w:highlight w:val="yellow"/>
            </w:rPr>
          </w:rPrChange>
        </w:rPr>
        <w:fldChar w:fldCharType="separate"/>
      </w:r>
      <w:ins w:id="2786" w:author="Ryan Lemos" w:date="2019-10-14T19:23:00Z">
        <w:r w:rsidR="0002745D">
          <w:t>2.2.4.10</w:t>
        </w:r>
      </w:ins>
      <w:ins w:id="2787" w:author="Ryan Lemos" w:date="2019-10-13T15:29:00Z">
        <w:r w:rsidR="00A768C5" w:rsidRPr="00B06645">
          <w:rPr>
            <w:rPrChange w:id="2788" w:author="Ryan Lemos" w:date="2019-10-14T18:48:00Z">
              <w:rPr>
                <w:highlight w:val="yellow"/>
              </w:rPr>
            </w:rPrChange>
          </w:rPr>
          <w:fldChar w:fldCharType="end"/>
        </w:r>
      </w:ins>
      <w:del w:id="2789" w:author="Ryan Lemos" w:date="2019-10-13T15:29:00Z">
        <w:r w:rsidRPr="00B70A30" w:rsidDel="00A768C5">
          <w:rPr>
            <w:highlight w:val="yellow"/>
          </w:rPr>
          <w:delText>X</w:delText>
        </w:r>
      </w:del>
      <w:r w:rsidR="00483DF4">
        <w:t xml:space="preserve">, além de servir de ponte para os serviços </w:t>
      </w:r>
      <w:r w:rsidR="00483DF4" w:rsidRPr="005B582B">
        <w:rPr>
          <w:i/>
          <w:iCs/>
        </w:rPr>
        <w:t>web</w:t>
      </w:r>
      <w:r w:rsidR="00483DF4">
        <w:t xml:space="preserve">, como por exemplo o serviço de banco de dados (MASSÉ, 2012). O usuário fará requisições a API que então será responsável por processar essa requisição e entregar o serviço requisitado pelo usuário. </w:t>
      </w:r>
    </w:p>
    <w:p w14:paraId="6300138F" w14:textId="0F4243AB" w:rsidR="00BD1CB5" w:rsidRPr="00BD1CB5" w:rsidRDefault="00483DF4" w:rsidP="00F97B7F">
      <w:pPr>
        <w:rPr>
          <w:ins w:id="2790" w:author="Ryan Lemos" w:date="2019-10-13T12:20:00Z"/>
        </w:rPr>
      </w:pPr>
      <w:r>
        <w:t xml:space="preserve">Neste ambiente </w:t>
      </w:r>
      <w:r w:rsidR="00E93953">
        <w:t xml:space="preserve">foram </w:t>
      </w:r>
      <w:r>
        <w:t>utilizado</w:t>
      </w:r>
      <w:r w:rsidR="00E93953">
        <w:t>s</w:t>
      </w:r>
      <w:r>
        <w:t xml:space="preserve"> dois </w:t>
      </w:r>
      <w:r w:rsidRPr="005B582B">
        <w:rPr>
          <w:i/>
          <w:iCs/>
        </w:rPr>
        <w:t>frameworks</w:t>
      </w:r>
      <w:r w:rsidR="00E93953">
        <w:rPr>
          <w:i/>
          <w:iCs/>
        </w:rPr>
        <w:t xml:space="preserve">, </w:t>
      </w:r>
      <w:r w:rsidR="00E93953">
        <w:t xml:space="preserve">sendo </w:t>
      </w:r>
      <w:r>
        <w:t xml:space="preserve">um no </w:t>
      </w:r>
      <w:r w:rsidRPr="00596E44">
        <w:rPr>
          <w:i/>
        </w:rPr>
        <w:t>front</w:t>
      </w:r>
      <w:r w:rsidR="00E93953">
        <w:rPr>
          <w:i/>
        </w:rPr>
        <w:t>-</w:t>
      </w:r>
      <w:r w:rsidRPr="00596E44">
        <w:rPr>
          <w:i/>
        </w:rPr>
        <w:t>end</w:t>
      </w:r>
      <w:r>
        <w:t xml:space="preserve"> (Angular), e outro no </w:t>
      </w:r>
      <w:r w:rsidRPr="00596E44">
        <w:rPr>
          <w:i/>
        </w:rPr>
        <w:t>back</w:t>
      </w:r>
      <w:r w:rsidR="00E93953">
        <w:rPr>
          <w:i/>
        </w:rPr>
        <w:t>-</w:t>
      </w:r>
      <w:r w:rsidRPr="00596E44">
        <w:rPr>
          <w:i/>
        </w:rPr>
        <w:t>end</w:t>
      </w:r>
      <w:r>
        <w:t xml:space="preserve"> (Laravel). Então a aplicação Angular conforme descrita rodará diretamente no </w:t>
      </w:r>
      <w:r w:rsidRPr="005B582B">
        <w:rPr>
          <w:i/>
          <w:iCs/>
        </w:rPr>
        <w:t>browser</w:t>
      </w:r>
      <w:r>
        <w:t xml:space="preserve"> do usuário. Para que essa aplicação consiga comunicar-se com a base de dados </w:t>
      </w:r>
      <w:r w:rsidR="00E93953">
        <w:t xml:space="preserve">é </w:t>
      </w:r>
      <w:r>
        <w:t xml:space="preserve">utilizado o Laravel como API ou intermédio. </w:t>
      </w:r>
      <w:ins w:id="2791" w:author="Ryan Lemos" w:date="2019-10-13T12:20:00Z">
        <w:r w:rsidR="00BD1CB5">
          <w:t>O Laravel</w:t>
        </w:r>
      </w:ins>
      <w:ins w:id="2792" w:author="Ryan Lemos" w:date="2019-10-13T12:21:00Z">
        <w:r w:rsidR="00BD1CB5">
          <w:t>, a partir da versão 5.5,</w:t>
        </w:r>
      </w:ins>
      <w:ins w:id="2793" w:author="Ryan Lemos" w:date="2019-10-13T12:20:00Z">
        <w:r w:rsidR="00BD1CB5">
          <w:t xml:space="preserve"> conta com um recurso nativo para trabalhar com API’s que se trata do A</w:t>
        </w:r>
      </w:ins>
      <w:ins w:id="2794" w:author="Ryan Lemos" w:date="2019-10-13T12:21:00Z">
        <w:r w:rsidR="00BD1CB5">
          <w:t>PI</w:t>
        </w:r>
        <w:r w:rsidR="00BD1CB5" w:rsidRPr="00BD1CB5">
          <w:rPr>
            <w:i/>
            <w:iCs/>
            <w:rPrChange w:id="2795" w:author="Ryan Lemos" w:date="2019-10-13T12:21:00Z">
              <w:rPr/>
            </w:rPrChange>
          </w:rPr>
          <w:t xml:space="preserve"> Resources</w:t>
        </w:r>
        <w:r w:rsidR="00BD1CB5">
          <w:t>. Com esse recurso o retorno dos dados por meio das API’s fica mais amigável</w:t>
        </w:r>
      </w:ins>
      <w:ins w:id="2796" w:author="Ryan Lemos" w:date="2019-10-13T12:22:00Z">
        <w:r w:rsidR="00BD1CB5">
          <w:t>.</w:t>
        </w:r>
      </w:ins>
      <w:ins w:id="2797" w:author="Ryan Lemos" w:date="2019-10-13T12:21:00Z">
        <w:r w:rsidR="00BD1CB5">
          <w:t xml:space="preserve"> </w:t>
        </w:r>
      </w:ins>
      <w:ins w:id="2798" w:author="Ryan Lemos" w:date="2019-10-13T12:22:00Z">
        <w:r w:rsidR="00BD1CB5">
          <w:t xml:space="preserve">Isso significa que, por meio de uma classe de API </w:t>
        </w:r>
        <w:r w:rsidR="00BD1CB5" w:rsidRPr="00BD1CB5">
          <w:rPr>
            <w:i/>
            <w:iCs/>
            <w:rPrChange w:id="2799" w:author="Ryan Lemos" w:date="2019-10-13T12:22:00Z">
              <w:rPr/>
            </w:rPrChange>
          </w:rPr>
          <w:t>Resource</w:t>
        </w:r>
        <w:r w:rsidR="00BD1CB5">
          <w:t xml:space="preserve"> podem ser definidos quais campos da ta</w:t>
        </w:r>
      </w:ins>
      <w:ins w:id="2800" w:author="Ryan Lemos" w:date="2019-10-13T12:23:00Z">
        <w:r w:rsidR="00BD1CB5">
          <w:t>bela podem ser retornados, podendo ser submetidos até a alguma lógica antes de serem de fato retornados. Assim é só passar os registros a serem retornados para a Classe correspondente do API Resource</w:t>
        </w:r>
      </w:ins>
      <w:ins w:id="2801" w:author="Ryan Lemos" w:date="2019-10-13T12:26:00Z">
        <w:r w:rsidR="00E70F3A">
          <w:t xml:space="preserve"> (OTWELL, 2019)</w:t>
        </w:r>
      </w:ins>
      <w:ins w:id="2802" w:author="Ryan Lemos" w:date="2019-10-13T12:23:00Z">
        <w:r w:rsidR="00BD1CB5">
          <w:t>.</w:t>
        </w:r>
      </w:ins>
    </w:p>
    <w:p w14:paraId="1D486587" w14:textId="1BAD3931" w:rsidR="00483DF4" w:rsidRDefault="00483DF4" w:rsidP="00F97B7F">
      <w:r>
        <w:lastRenderedPageBreak/>
        <w:t>Ou seja, a aplicação Angular sempre que precisar de informações da base de dados irá requisitar a API Laravel que será responsável por processar a requisição e retornar os dados a aplicação Angular. Então a aplicação Angular demonstra os dados ao usuário, uma representação visual deste processo é descrita na</w:t>
      </w:r>
      <w:del w:id="2803" w:author="Ryan Lemos" w:date="2019-10-09T09:35:00Z">
        <w:r w:rsidDel="00DE2B76">
          <w:delText xml:space="preserve"> </w:delText>
        </w:r>
      </w:del>
      <w:ins w:id="2804" w:author="Ryan Lemos" w:date="2019-10-09T09:35:00Z">
        <w:r w:rsidR="00DE2B76">
          <w:t xml:space="preserve"> </w:t>
        </w:r>
        <w:r w:rsidR="00DE2B76">
          <w:fldChar w:fldCharType="begin"/>
        </w:r>
        <w:r w:rsidR="00DE2B76">
          <w:instrText xml:space="preserve"> REF _Ref21201698 \h </w:instrText>
        </w:r>
      </w:ins>
      <w:r w:rsidR="00DE2B76">
        <w:fldChar w:fldCharType="separate"/>
      </w:r>
      <w:ins w:id="2805" w:author="Ryan Lemos" w:date="2019-10-14T19:23:00Z">
        <w:r w:rsidR="0002745D">
          <w:t xml:space="preserve">Figura </w:t>
        </w:r>
        <w:r w:rsidR="0002745D">
          <w:rPr>
            <w:noProof/>
          </w:rPr>
          <w:t>20</w:t>
        </w:r>
      </w:ins>
      <w:ins w:id="2806" w:author="Ryan Lemos" w:date="2019-10-09T09:35:00Z">
        <w:r w:rsidR="00DE2B76">
          <w:fldChar w:fldCharType="end"/>
        </w:r>
      </w:ins>
      <w:del w:id="2807" w:author="Ryan Lemos" w:date="2019-10-09T09:35:00Z">
        <w:r w:rsidR="00E93953" w:rsidDel="00DE2B76">
          <w:delText>Figura 24</w:delText>
        </w:r>
      </w:del>
      <w:r w:rsidR="00E93953">
        <w:t>.</w:t>
      </w:r>
      <w:r>
        <w:t xml:space="preserve"> </w:t>
      </w:r>
    </w:p>
    <w:p w14:paraId="7D6BB638" w14:textId="77777777" w:rsidR="00483DF4" w:rsidRDefault="00483DF4" w:rsidP="00F97B7F">
      <w:r>
        <w:t xml:space="preserve"> </w:t>
      </w:r>
    </w:p>
    <w:p w14:paraId="283A7BCE" w14:textId="40EB8CD7" w:rsidR="00483DF4" w:rsidRDefault="00483DF4" w:rsidP="00596E44">
      <w:pPr>
        <w:pStyle w:val="Legenda"/>
        <w:keepNext/>
      </w:pPr>
      <w:bookmarkStart w:id="2808" w:name="_Ref21201698"/>
      <w:bookmarkStart w:id="2809" w:name="_Toc21973953"/>
      <w:bookmarkStart w:id="2810" w:name="_Toc22075172"/>
      <w:r>
        <w:t xml:space="preserve">Figura </w:t>
      </w:r>
      <w:r w:rsidR="00B06645">
        <w:fldChar w:fldCharType="begin"/>
      </w:r>
      <w:r w:rsidR="00B06645">
        <w:instrText xml:space="preserve"> SEQ Figura \* ARABIC </w:instrText>
      </w:r>
      <w:r w:rsidR="00B06645">
        <w:fldChar w:fldCharType="separate"/>
      </w:r>
      <w:ins w:id="2811" w:author="Ryan Lemos" w:date="2019-10-14T19:23:00Z">
        <w:r w:rsidR="0002745D">
          <w:rPr>
            <w:noProof/>
          </w:rPr>
          <w:t>20</w:t>
        </w:r>
      </w:ins>
      <w:del w:id="2812" w:author="Ryan Lemos" w:date="2019-10-07T11:05:00Z">
        <w:r w:rsidR="00D343FF" w:rsidDel="00EA672B">
          <w:rPr>
            <w:noProof/>
          </w:rPr>
          <w:delText>24</w:delText>
        </w:r>
      </w:del>
      <w:r w:rsidR="00B06645">
        <w:rPr>
          <w:noProof/>
        </w:rPr>
        <w:fldChar w:fldCharType="end"/>
      </w:r>
      <w:bookmarkEnd w:id="2808"/>
      <w:r>
        <w:t xml:space="preserve"> - Funcionamento de uma API</w:t>
      </w:r>
      <w:bookmarkEnd w:id="2809"/>
      <w:bookmarkEnd w:id="2810"/>
    </w:p>
    <w:p w14:paraId="66AC523E" w14:textId="77777777" w:rsidR="00483DF4" w:rsidRDefault="00483DF4" w:rsidP="00483DF4">
      <w:pPr>
        <w:ind w:firstLine="0"/>
        <w:jc w:val="center"/>
      </w:pPr>
      <w:r>
        <w:rPr>
          <w:noProof/>
        </w:rPr>
        <w:drawing>
          <wp:inline distT="0" distB="0" distL="0" distR="0" wp14:anchorId="48A701BF" wp14:editId="49FAD481">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38475" cy="685800"/>
                    </a:xfrm>
                    <a:prstGeom prst="rect">
                      <a:avLst/>
                    </a:prstGeom>
                  </pic:spPr>
                </pic:pic>
              </a:graphicData>
            </a:graphic>
          </wp:inline>
        </w:drawing>
      </w:r>
    </w:p>
    <w:p w14:paraId="7BDC0E81" w14:textId="64064663" w:rsidR="00483DF4" w:rsidRPr="007116CC" w:rsidRDefault="00483DF4" w:rsidP="00596E44">
      <w:pPr>
        <w:pStyle w:val="Fontes"/>
      </w:pPr>
      <w:r>
        <w:t>Fonte: MASSÉ, 2012, p</w:t>
      </w:r>
      <w:r w:rsidR="00E93953">
        <w:t>.</w:t>
      </w:r>
      <w:r>
        <w:t>6.</w:t>
      </w:r>
    </w:p>
    <w:p w14:paraId="44255FFA" w14:textId="77777777" w:rsidR="00B300A5" w:rsidRDefault="00B300A5" w:rsidP="009B4F8A"/>
    <w:p w14:paraId="68DFD010" w14:textId="1983F318" w:rsidR="00D61CB9" w:rsidRDefault="00D61CB9" w:rsidP="00D61CB9">
      <w:pPr>
        <w:pStyle w:val="Ttulo3"/>
      </w:pPr>
      <w:commentRangeStart w:id="2813"/>
      <w:del w:id="2814" w:author="Ryan Lemos" w:date="2019-10-07T11:19:00Z">
        <w:r w:rsidRPr="00BB49CF" w:rsidDel="00694F9B">
          <w:delText xml:space="preserve">Sistema de Gerenciamento de Banco de </w:delText>
        </w:r>
        <w:commentRangeStart w:id="2815"/>
        <w:r w:rsidRPr="00BB49CF" w:rsidDel="00694F9B">
          <w:delText>Dados</w:delText>
        </w:r>
        <w:commentRangeEnd w:id="2815"/>
        <w:r w:rsidR="00B30166" w:rsidDel="00694F9B">
          <w:rPr>
            <w:rStyle w:val="Refdecomentrio"/>
            <w:rFonts w:eastAsia="Calibri"/>
            <w:b w:val="0"/>
          </w:rPr>
          <w:commentReference w:id="2815"/>
        </w:r>
        <w:r w:rsidR="00773355" w:rsidDel="00694F9B">
          <w:delText xml:space="preserve"> (MySQL)</w:delText>
        </w:r>
      </w:del>
      <w:bookmarkStart w:id="2816" w:name="_Ref21942504"/>
      <w:bookmarkStart w:id="2817" w:name="_Toc22075294"/>
      <w:ins w:id="2818" w:author="Ryan Lemos" w:date="2019-10-07T11:19:00Z">
        <w:r w:rsidR="00694F9B">
          <w:t>Banco de Dados (BD)</w:t>
        </w:r>
      </w:ins>
      <w:commentRangeEnd w:id="2813"/>
      <w:ins w:id="2819" w:author="Ryan Lemos" w:date="2019-10-07T11:24:00Z">
        <w:r w:rsidR="00216AA0">
          <w:rPr>
            <w:rStyle w:val="Refdecomentrio"/>
            <w:rFonts w:eastAsia="Calibri"/>
            <w:b w:val="0"/>
          </w:rPr>
          <w:commentReference w:id="2813"/>
        </w:r>
      </w:ins>
      <w:bookmarkEnd w:id="2816"/>
      <w:bookmarkEnd w:id="2817"/>
    </w:p>
    <w:p w14:paraId="6D3DD246" w14:textId="77777777" w:rsidR="00186C79" w:rsidRPr="009B3841" w:rsidRDefault="00186C79" w:rsidP="00952162"/>
    <w:p w14:paraId="77B8A6CF" w14:textId="68D850BE"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r w:rsidR="001F17E4">
        <w:t>Elmasri e Navathe</w:t>
      </w:r>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0930CD">
        <w:t>:</w:t>
      </w:r>
      <w:r w:rsidR="003B73ED">
        <w:t xml:space="preserve"> </w:t>
      </w:r>
    </w:p>
    <w:p w14:paraId="01E45C3F" w14:textId="77777777" w:rsidR="00641546" w:rsidRDefault="00641546" w:rsidP="00773355"/>
    <w:p w14:paraId="30B398E8" w14:textId="4BFA5D35" w:rsidR="000930CD" w:rsidRDefault="00E93953" w:rsidP="000930CD">
      <w:pPr>
        <w:pStyle w:val="PargrafodaLista"/>
        <w:numPr>
          <w:ilvl w:val="0"/>
          <w:numId w:val="11"/>
        </w:numPr>
      </w:pPr>
      <w:r>
        <w:t xml:space="preserve">apresentar </w:t>
      </w:r>
      <w:r w:rsidR="000930CD">
        <w:t>algum aspecto d</w:t>
      </w:r>
      <w:r w:rsidR="008256DD">
        <w:t>o</w:t>
      </w:r>
      <w:r w:rsidR="000930CD">
        <w:t xml:space="preserve"> mundo real</w:t>
      </w:r>
      <w:r w:rsidR="008256DD">
        <w:t>;</w:t>
      </w:r>
    </w:p>
    <w:p w14:paraId="74FDC2B7" w14:textId="4D9E7632" w:rsidR="008256DD" w:rsidRDefault="00E93953" w:rsidP="000930CD">
      <w:pPr>
        <w:pStyle w:val="PargrafodaLista"/>
        <w:numPr>
          <w:ilvl w:val="0"/>
          <w:numId w:val="11"/>
        </w:numPr>
      </w:pPr>
      <w:r>
        <w:t xml:space="preserve">ser </w:t>
      </w:r>
      <w:r w:rsidR="00580CCE">
        <w:t>um conjunto de dados que apresentem algum sentindo inerente</w:t>
      </w:r>
      <w:r>
        <w:t xml:space="preserve"> e,</w:t>
      </w:r>
    </w:p>
    <w:p w14:paraId="4623CD6F" w14:textId="5FF7B9CA" w:rsidR="00580CCE" w:rsidRDefault="00E93953" w:rsidP="000930CD">
      <w:pPr>
        <w:pStyle w:val="PargrafodaLista"/>
        <w:numPr>
          <w:ilvl w:val="0"/>
          <w:numId w:val="11"/>
        </w:numPr>
      </w:pPr>
      <w:r>
        <w:t>projetado</w:t>
      </w:r>
      <w:r w:rsidR="00AD577E">
        <w:t>, construído e populado</w:t>
      </w:r>
      <w:r w:rsidR="00E207E4">
        <w:t xml:space="preserve"> com dados</w:t>
      </w:r>
      <w:r w:rsidR="00AD577E">
        <w:t xml:space="preserve"> </w:t>
      </w:r>
      <w:r w:rsidR="00641546">
        <w:t>com um fim em específico</w:t>
      </w:r>
      <w:r>
        <w:t xml:space="preserve"> </w:t>
      </w:r>
      <w:r>
        <w:rPr>
          <w:noProof/>
        </w:rPr>
        <w:t>(ELMASRI; NAVATHE, 2011)</w:t>
      </w:r>
      <w:r w:rsidR="00641546">
        <w:t>.</w:t>
      </w:r>
    </w:p>
    <w:p w14:paraId="668CE4FA" w14:textId="319F82ED" w:rsidR="000E1A66" w:rsidRDefault="000E1A66" w:rsidP="00641546">
      <w:pPr>
        <w:rPr>
          <w:ins w:id="2820" w:author="Ryan Lemos" w:date="2019-10-07T09:16:00Z"/>
        </w:rPr>
      </w:pPr>
    </w:p>
    <w:p w14:paraId="4F6E8175" w14:textId="1BA73527" w:rsidR="00CC17F1" w:rsidRDefault="008D597F" w:rsidP="00641546">
      <w:pPr>
        <w:rPr>
          <w:ins w:id="2821" w:author="Ryan Lemos" w:date="2019-10-07T10:47:00Z"/>
        </w:rPr>
      </w:pPr>
      <w:ins w:id="2822" w:author="Ryan Lemos" w:date="2019-10-07T10:43:00Z">
        <w:r>
          <w:t>Existem diversos tipos de banco de dados. Dentre eles se destaca o banco de dados relacional. Ao qual</w:t>
        </w:r>
      </w:ins>
      <w:ins w:id="2823" w:author="Ryan Lemos" w:date="2019-10-07T19:54:00Z">
        <w:r w:rsidR="00172A13">
          <w:t xml:space="preserve"> os objetos do mundo real são abstraídos em forma de tabelas de registros e</w:t>
        </w:r>
      </w:ins>
      <w:ins w:id="2824" w:author="Ryan Lemos" w:date="2019-10-07T10:43:00Z">
        <w:r>
          <w:t xml:space="preserve"> </w:t>
        </w:r>
      </w:ins>
      <w:ins w:id="2825" w:author="Ryan Lemos" w:date="2019-10-07T19:54:00Z">
        <w:r w:rsidR="00172A13">
          <w:t>essas</w:t>
        </w:r>
      </w:ins>
      <w:ins w:id="2826" w:author="Ryan Lemos" w:date="2019-10-07T10:43:00Z">
        <w:r>
          <w:t xml:space="preserve"> tabelas se relacionam entre si. Recebem e fornecem chaves</w:t>
        </w:r>
      </w:ins>
      <w:ins w:id="2827" w:author="Ryan Lemos" w:date="2019-10-07T10:44:00Z">
        <w:r>
          <w:t xml:space="preserve"> únicas de identificação</w:t>
        </w:r>
      </w:ins>
      <w:ins w:id="2828" w:author="Ryan Lemos" w:date="2019-10-07T10:43:00Z">
        <w:r>
          <w:t xml:space="preserve"> para outras tabelas compondo </w:t>
        </w:r>
      </w:ins>
      <w:ins w:id="2829" w:author="Ryan Lemos" w:date="2019-10-07T10:44:00Z">
        <w:r>
          <w:t>assim ligações de relacionamento.</w:t>
        </w:r>
      </w:ins>
      <w:ins w:id="2830" w:author="Ryan Lemos" w:date="2019-10-07T10:51:00Z">
        <w:r w:rsidR="00933FC4">
          <w:t xml:space="preserve"> A </w:t>
        </w:r>
      </w:ins>
      <w:ins w:id="2831" w:author="Ryan Lemos" w:date="2019-10-07T10:52:00Z">
        <w:r w:rsidR="00933FC4">
          <w:fldChar w:fldCharType="begin"/>
        </w:r>
        <w:r w:rsidR="00933FC4">
          <w:instrText xml:space="preserve"> REF _Ref21337965 \h </w:instrText>
        </w:r>
      </w:ins>
      <w:r w:rsidR="00933FC4">
        <w:fldChar w:fldCharType="separate"/>
      </w:r>
      <w:ins w:id="2832" w:author="Ryan Lemos" w:date="2019-10-14T19:23:00Z">
        <w:r w:rsidR="0002745D">
          <w:t xml:space="preserve">Figura </w:t>
        </w:r>
        <w:r w:rsidR="0002745D">
          <w:rPr>
            <w:noProof/>
          </w:rPr>
          <w:t>21</w:t>
        </w:r>
      </w:ins>
      <w:ins w:id="2833" w:author="Ryan Lemos" w:date="2019-10-07T10:52:00Z">
        <w:r w:rsidR="00933FC4">
          <w:fldChar w:fldCharType="end"/>
        </w:r>
        <w:r w:rsidR="00933FC4">
          <w:t xml:space="preserve"> é um exemplo de um relacionamento entre tabelas. A tabela de questões se relaciona com a </w:t>
        </w:r>
      </w:ins>
      <w:ins w:id="2834" w:author="Ryan Lemos" w:date="2019-10-07T10:53:00Z">
        <w:r w:rsidR="00933FC4">
          <w:t>de alternativas</w:t>
        </w:r>
      </w:ins>
      <w:ins w:id="2835" w:author="Ryan Lemos" w:date="2019-10-07T10:54:00Z">
        <w:r w:rsidR="00933FC4">
          <w:t xml:space="preserve"> e vice-</w:t>
        </w:r>
      </w:ins>
      <w:ins w:id="2836" w:author="Ryan Lemos" w:date="2019-10-07T10:55:00Z">
        <w:r w:rsidR="00933FC4">
          <w:t>versa</w:t>
        </w:r>
      </w:ins>
      <w:ins w:id="2837" w:author="Ryan Lemos" w:date="2019-10-07T10:53:00Z">
        <w:r w:rsidR="00933FC4">
          <w:t>. A</w:t>
        </w:r>
      </w:ins>
      <w:ins w:id="2838" w:author="Ryan Lemos" w:date="2019-10-07T10:54:00Z">
        <w:r w:rsidR="00933FC4">
          <w:t xml:space="preserve"> </w:t>
        </w:r>
      </w:ins>
      <w:ins w:id="2839" w:author="Ryan Lemos" w:date="2019-10-07T10:53:00Z">
        <w:r w:rsidR="00933FC4">
          <w:t>de alternativas recebe a chave de identificação única</w:t>
        </w:r>
      </w:ins>
      <w:ins w:id="2840" w:author="Ryan Lemos" w:date="2019-10-07T10:54:00Z">
        <w:r w:rsidR="00933FC4">
          <w:t xml:space="preserve"> (questions_id)</w:t>
        </w:r>
      </w:ins>
      <w:ins w:id="2841" w:author="Ryan Lemos" w:date="2019-10-07T10:53:00Z">
        <w:r w:rsidR="00933FC4">
          <w:t xml:space="preserve"> da tabela de questões, indicando que uma alternativa pertence a uma dada questão</w:t>
        </w:r>
      </w:ins>
      <w:ins w:id="2842" w:author="Ryan Lemos" w:date="2019-10-07T11:22:00Z">
        <w:r w:rsidR="0025653B">
          <w:t xml:space="preserve"> </w:t>
        </w:r>
        <w:r w:rsidR="0025653B">
          <w:rPr>
            <w:noProof/>
          </w:rPr>
          <w:t>(SILBERCHATZ; KORTH; SUDARSHAN, 1999)</w:t>
        </w:r>
      </w:ins>
      <w:ins w:id="2843" w:author="Ryan Lemos" w:date="2019-10-07T10:53:00Z">
        <w:r w:rsidR="00933FC4">
          <w:t>.</w:t>
        </w:r>
      </w:ins>
      <w:ins w:id="2844" w:author="Ryan Lemos" w:date="2019-10-07T10:51:00Z">
        <w:r w:rsidR="00933FC4">
          <w:t xml:space="preserve"> </w:t>
        </w:r>
      </w:ins>
    </w:p>
    <w:p w14:paraId="5EC9A3DF" w14:textId="2FF814D1" w:rsidR="00933FC4" w:rsidRDefault="006176E4" w:rsidP="00641546">
      <w:pPr>
        <w:rPr>
          <w:ins w:id="2845" w:author="Ryan Lemos" w:date="2019-10-14T10:36:00Z"/>
        </w:rPr>
      </w:pPr>
      <w:ins w:id="2846" w:author="Ryan Lemos" w:date="2019-10-14T10:36:00Z">
        <w:r>
          <w:t xml:space="preserve">Ao se relacionarem, </w:t>
        </w:r>
      </w:ins>
      <w:ins w:id="2847" w:author="Ryan Lemos" w:date="2019-10-14T10:37:00Z">
        <w:r>
          <w:t>surge um novo problema, digamos que eu cadastre uma questão no sistema, com uma série de assuntos. Porém um usuário vai e apaga um desses assuntos que estava vinculado a min</w:t>
        </w:r>
      </w:ins>
      <w:ins w:id="2848" w:author="Ryan Lemos" w:date="2019-10-14T10:38:00Z">
        <w:r>
          <w:t xml:space="preserve">ha questão. Ao acessar a questão um erro de integridade de </w:t>
        </w:r>
        <w:r>
          <w:lastRenderedPageBreak/>
          <w:t xml:space="preserve">dados ocorreria indicando que não é possível encontrar um dos </w:t>
        </w:r>
      </w:ins>
      <w:ins w:id="2849" w:author="Ryan Lemos" w:date="2019-10-14T10:39:00Z">
        <w:r>
          <w:t xml:space="preserve">relacionamentos por conta da exclusão de um registro. Por isso o conceito de integridade dos dados é importantíssimo no ambiente de banco de dados relacionais. Que deve garantir que </w:t>
        </w:r>
      </w:ins>
      <w:ins w:id="2850" w:author="Ryan Lemos" w:date="2019-10-14T10:41:00Z">
        <w:r>
          <w:t>quando</w:t>
        </w:r>
      </w:ins>
      <w:ins w:id="2851" w:author="Ryan Lemos" w:date="2019-10-14T10:39:00Z">
        <w:r>
          <w:t xml:space="preserve"> um registro é excluído e se relaciona com </w:t>
        </w:r>
      </w:ins>
      <w:ins w:id="2852" w:author="Ryan Lemos" w:date="2019-10-14T10:41:00Z">
        <w:r>
          <w:t>outros</w:t>
        </w:r>
      </w:ins>
      <w:ins w:id="2853" w:author="Ryan Lemos" w:date="2019-10-14T10:40:00Z">
        <w:r>
          <w:t xml:space="preserve"> de outras tabelas</w:t>
        </w:r>
      </w:ins>
      <w:ins w:id="2854" w:author="Ryan Lemos" w:date="2019-10-14T10:41:00Z">
        <w:r>
          <w:t>, que</w:t>
        </w:r>
      </w:ins>
      <w:ins w:id="2855" w:author="Ryan Lemos" w:date="2019-10-14T10:40:00Z">
        <w:r>
          <w:t xml:space="preserve"> esses registros</w:t>
        </w:r>
      </w:ins>
      <w:ins w:id="2856" w:author="Ryan Lemos" w:date="2019-10-14T10:41:00Z">
        <w:r>
          <w:t xml:space="preserve"> que se relacionam</w:t>
        </w:r>
      </w:ins>
      <w:ins w:id="2857" w:author="Ryan Lemos" w:date="2019-10-14T10:40:00Z">
        <w:r>
          <w:t xml:space="preserve"> sejam excluídos</w:t>
        </w:r>
      </w:ins>
      <w:ins w:id="2858" w:author="Ryan Lemos" w:date="2019-10-14T10:41:00Z">
        <w:r>
          <w:t xml:space="preserve"> tam</w:t>
        </w:r>
      </w:ins>
      <w:ins w:id="2859" w:author="Ryan Lemos" w:date="2019-10-14T10:42:00Z">
        <w:r>
          <w:t>b</w:t>
        </w:r>
      </w:ins>
      <w:ins w:id="2860" w:author="Ryan Lemos" w:date="2019-10-14T10:41:00Z">
        <w:r>
          <w:t>ém</w:t>
        </w:r>
      </w:ins>
      <w:ins w:id="2861" w:author="Ryan Lemos" w:date="2019-10-14T10:42:00Z">
        <w:r>
          <w:t>.</w:t>
        </w:r>
      </w:ins>
      <w:ins w:id="2862" w:author="Ryan Lemos" w:date="2019-10-14T10:40:00Z">
        <w:r>
          <w:t xml:space="preserve"> </w:t>
        </w:r>
      </w:ins>
      <w:ins w:id="2863" w:author="Ryan Lemos" w:date="2019-10-14T10:42:00Z">
        <w:r>
          <w:t>O</w:t>
        </w:r>
      </w:ins>
      <w:ins w:id="2864" w:author="Ryan Lemos" w:date="2019-10-14T10:40:00Z">
        <w:r>
          <w:t>u</w:t>
        </w:r>
      </w:ins>
      <w:ins w:id="2865" w:author="Ryan Lemos" w:date="2019-10-14T10:42:00Z">
        <w:r>
          <w:t xml:space="preserve"> ainda impedir que esse registro, que se relaciona com os demais, seja excluído</w:t>
        </w:r>
      </w:ins>
      <w:ins w:id="2866" w:author="Ryan Lemos" w:date="2019-10-14T10:43:00Z">
        <w:r>
          <w:t xml:space="preserve"> </w:t>
        </w:r>
        <w:r>
          <w:rPr>
            <w:noProof/>
          </w:rPr>
          <w:t>(SILBERCHATZ; KORTH; SUDARSHAN, 1999)</w:t>
        </w:r>
      </w:ins>
      <w:ins w:id="2867" w:author="Ryan Lemos" w:date="2019-10-14T10:42:00Z">
        <w:r>
          <w:t>.</w:t>
        </w:r>
      </w:ins>
    </w:p>
    <w:p w14:paraId="34A83D00" w14:textId="77777777" w:rsidR="006176E4" w:rsidRDefault="006176E4" w:rsidP="00641546">
      <w:pPr>
        <w:rPr>
          <w:ins w:id="2868" w:author="Ryan Lemos" w:date="2019-10-07T10:50:00Z"/>
        </w:rPr>
      </w:pPr>
    </w:p>
    <w:p w14:paraId="6DEDE357" w14:textId="026EFC46" w:rsidR="00933FC4" w:rsidRDefault="00933FC4">
      <w:pPr>
        <w:pStyle w:val="Legenda"/>
        <w:keepNext/>
        <w:rPr>
          <w:ins w:id="2869" w:author="Ryan Lemos" w:date="2019-10-07T10:51:00Z"/>
        </w:rPr>
        <w:pPrChange w:id="2870" w:author="Ryan Lemos" w:date="2019-10-07T10:51:00Z">
          <w:pPr>
            <w:pStyle w:val="Legenda"/>
          </w:pPr>
        </w:pPrChange>
      </w:pPr>
      <w:bookmarkStart w:id="2871" w:name="_Ref21337965"/>
      <w:bookmarkStart w:id="2872" w:name="_Toc21973954"/>
      <w:bookmarkStart w:id="2873" w:name="_Toc22075173"/>
      <w:ins w:id="2874" w:author="Ryan Lemos" w:date="2019-10-07T10:51:00Z">
        <w:r>
          <w:t xml:space="preserve">Figura </w:t>
        </w:r>
        <w:r>
          <w:fldChar w:fldCharType="begin"/>
        </w:r>
        <w:r>
          <w:instrText xml:space="preserve"> SEQ Figura \* ARABIC </w:instrText>
        </w:r>
      </w:ins>
      <w:r>
        <w:fldChar w:fldCharType="separate"/>
      </w:r>
      <w:ins w:id="2875" w:author="Ryan Lemos" w:date="2019-10-14T19:23:00Z">
        <w:r w:rsidR="0002745D">
          <w:rPr>
            <w:noProof/>
          </w:rPr>
          <w:t>21</w:t>
        </w:r>
      </w:ins>
      <w:ins w:id="2876" w:author="Ryan Lemos" w:date="2019-10-07T10:51:00Z">
        <w:r>
          <w:fldChar w:fldCharType="end"/>
        </w:r>
        <w:bookmarkEnd w:id="2871"/>
        <w:r>
          <w:t xml:space="preserve"> - Exemplo de um relacionamento entre tabelas</w:t>
        </w:r>
        <w:bookmarkEnd w:id="2872"/>
        <w:bookmarkEnd w:id="2873"/>
      </w:ins>
    </w:p>
    <w:p w14:paraId="065CCE1A" w14:textId="688CA617" w:rsidR="00933FC4" w:rsidRDefault="00933FC4" w:rsidP="00933FC4">
      <w:pPr>
        <w:ind w:firstLine="0"/>
        <w:jc w:val="center"/>
        <w:rPr>
          <w:ins w:id="2877" w:author="Ryan Lemos" w:date="2019-10-07T20:09:00Z"/>
        </w:rPr>
      </w:pPr>
      <w:ins w:id="2878" w:author="Ryan Lemos" w:date="2019-10-07T10:50:00Z">
        <w:r>
          <w:rPr>
            <w:noProof/>
          </w:rPr>
          <w:drawing>
            <wp:inline distT="0" distB="0" distL="0" distR="0" wp14:anchorId="623FA8A3" wp14:editId="2A3BE5B3">
              <wp:extent cx="3193473" cy="2906198"/>
              <wp:effectExtent l="0" t="0" r="6985" b="889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23483" cy="2933508"/>
                      </a:xfrm>
                      <a:prstGeom prst="rect">
                        <a:avLst/>
                      </a:prstGeom>
                    </pic:spPr>
                  </pic:pic>
                </a:graphicData>
              </a:graphic>
            </wp:inline>
          </w:drawing>
        </w:r>
      </w:ins>
    </w:p>
    <w:p w14:paraId="461377BD" w14:textId="77777777" w:rsidR="0010565A" w:rsidRDefault="0010565A" w:rsidP="0010565A">
      <w:pPr>
        <w:pStyle w:val="Fontes"/>
        <w:rPr>
          <w:ins w:id="2879" w:author="Ryan Lemos" w:date="2019-10-13T15:20:00Z"/>
        </w:rPr>
      </w:pPr>
      <w:ins w:id="2880" w:author="Ryan Lemos" w:date="2019-10-13T15:20:00Z">
        <w:r>
          <w:t>Fonte: PRÓPRIA, 2019. Utilizando o MySQLWorkbench v.8.0.13.</w:t>
        </w:r>
      </w:ins>
    </w:p>
    <w:p w14:paraId="2934C595" w14:textId="77777777" w:rsidR="006F2975" w:rsidRDefault="006F2975" w:rsidP="00933FC4">
      <w:pPr>
        <w:ind w:firstLine="0"/>
        <w:jc w:val="center"/>
        <w:rPr>
          <w:ins w:id="2881" w:author="Ryan Lemos" w:date="2019-10-07T10:55:00Z"/>
        </w:rPr>
      </w:pPr>
    </w:p>
    <w:p w14:paraId="483FF4D8" w14:textId="605CEDE9" w:rsidR="00933FC4" w:rsidRDefault="00933FC4" w:rsidP="00933FC4">
      <w:pPr>
        <w:rPr>
          <w:ins w:id="2882" w:author="Ryan Lemos" w:date="2019-10-07T10:55:00Z"/>
        </w:rPr>
      </w:pPr>
      <w:ins w:id="2883" w:author="Ryan Lemos" w:date="2019-10-07T10:55:00Z">
        <w:r>
          <w:t>Com isso surgem-se os graus</w:t>
        </w:r>
      </w:ins>
      <w:ins w:id="2884" w:author="Ryan Lemos" w:date="2019-10-07T20:09:00Z">
        <w:r w:rsidR="006F2975">
          <w:t xml:space="preserve"> (ou cardinalidade)</w:t>
        </w:r>
      </w:ins>
      <w:ins w:id="2885" w:author="Ryan Lemos" w:date="2019-10-07T10:55:00Z">
        <w:r>
          <w:t xml:space="preserve"> d</w:t>
        </w:r>
      </w:ins>
      <w:ins w:id="2886" w:author="Ryan Lemos" w:date="2019-10-07T20:10:00Z">
        <w:r w:rsidR="006F2975">
          <w:t>esses</w:t>
        </w:r>
      </w:ins>
      <w:ins w:id="2887" w:author="Ryan Lemos" w:date="2019-10-07T10:55:00Z">
        <w:r>
          <w:t xml:space="preserve"> relacionamentos. </w:t>
        </w:r>
      </w:ins>
      <w:ins w:id="2888" w:author="Ryan Lemos" w:date="2019-10-07T10:56:00Z">
        <w:r>
          <w:t>Um registro pode se relacionar com um</w:t>
        </w:r>
      </w:ins>
      <w:ins w:id="2889" w:author="Ryan Lemos" w:date="2019-10-07T11:06:00Z">
        <w:r w:rsidR="00EA672B">
          <w:t xml:space="preserve"> outro</w:t>
        </w:r>
      </w:ins>
      <w:ins w:id="2890" w:author="Ryan Lemos" w:date="2019-10-07T10:56:00Z">
        <w:r>
          <w:t xml:space="preserve"> registro (1 para 1), pode se relacionar com vários registros (1 para n) ou vários registros podem se relacionar com vários registros (n para n)</w:t>
        </w:r>
      </w:ins>
      <w:ins w:id="2891" w:author="Ryan Lemos" w:date="2019-10-07T10:57:00Z">
        <w:r>
          <w:t xml:space="preserve">. </w:t>
        </w:r>
      </w:ins>
      <w:ins w:id="2892" w:author="Ryan Lemos" w:date="2019-10-07T11:01:00Z">
        <w:r w:rsidR="00EA672B">
          <w:t>Por exemplo, uma</w:t>
        </w:r>
      </w:ins>
      <w:ins w:id="2893" w:author="Ryan Lemos" w:date="2019-10-07T11:02:00Z">
        <w:r w:rsidR="00EA672B">
          <w:t xml:space="preserve"> </w:t>
        </w:r>
      </w:ins>
      <w:ins w:id="2894" w:author="Ryan Lemos" w:date="2019-10-07T11:01:00Z">
        <w:r w:rsidR="00EA672B">
          <w:t xml:space="preserve">alternativa da </w:t>
        </w:r>
        <w:r w:rsidR="00EA672B">
          <w:fldChar w:fldCharType="begin"/>
        </w:r>
        <w:r w:rsidR="00EA672B">
          <w:instrText xml:space="preserve"> REF _Ref21337965 \h </w:instrText>
        </w:r>
      </w:ins>
      <w:r w:rsidR="00EA672B">
        <w:fldChar w:fldCharType="separate"/>
      </w:r>
      <w:ins w:id="2895" w:author="Ryan Lemos" w:date="2019-10-14T19:23:00Z">
        <w:r w:rsidR="0002745D">
          <w:t xml:space="preserve">Figura </w:t>
        </w:r>
        <w:r w:rsidR="0002745D">
          <w:rPr>
            <w:noProof/>
          </w:rPr>
          <w:t>21</w:t>
        </w:r>
      </w:ins>
      <w:ins w:id="2896" w:author="Ryan Lemos" w:date="2019-10-07T11:01:00Z">
        <w:r w:rsidR="00EA672B">
          <w:fldChar w:fldCharType="end"/>
        </w:r>
        <w:r w:rsidR="00EA672B">
          <w:t xml:space="preserve"> se relaciona </w:t>
        </w:r>
      </w:ins>
      <w:ins w:id="2897" w:author="Ryan Lemos" w:date="2019-10-07T11:02:00Z">
        <w:r w:rsidR="00EA672B">
          <w:t xml:space="preserve">com </w:t>
        </w:r>
      </w:ins>
      <w:ins w:id="2898" w:author="Ryan Lemos" w:date="2019-10-07T11:06:00Z">
        <w:r w:rsidR="00EA672B">
          <w:t>apenas</w:t>
        </w:r>
      </w:ins>
      <w:ins w:id="2899" w:author="Ryan Lemos" w:date="2019-10-07T11:02:00Z">
        <w:r w:rsidR="00EA672B">
          <w:t xml:space="preserve"> uma questão (ou seja, pertence a um registro). </w:t>
        </w:r>
      </w:ins>
      <w:ins w:id="2900" w:author="Ryan Lemos" w:date="2019-10-07T11:03:00Z">
        <w:r w:rsidR="00EA672B">
          <w:t>Então para um registro da tabela de alternativas temos um correspondente na tabela de questões (1 para 1). Por outro lado,</w:t>
        </w:r>
      </w:ins>
      <w:ins w:id="2901" w:author="Ryan Lemos" w:date="2019-10-07T11:04:00Z">
        <w:r w:rsidR="00EA672B">
          <w:t xml:space="preserve"> para uma questão</w:t>
        </w:r>
      </w:ins>
      <w:ins w:id="2902" w:author="Ryan Lemos" w:date="2019-10-07T11:02:00Z">
        <w:r w:rsidR="00EA672B">
          <w:t xml:space="preserve"> pode </w:t>
        </w:r>
      </w:ins>
      <w:ins w:id="2903" w:author="Ryan Lemos" w:date="2019-10-07T11:03:00Z">
        <w:r w:rsidR="00EA672B">
          <w:t>não</w:t>
        </w:r>
      </w:ins>
      <w:ins w:id="2904" w:author="Ryan Lemos" w:date="2019-10-07T11:04:00Z">
        <w:r w:rsidR="00EA672B">
          <w:t xml:space="preserve"> ter alternativas, como também ter uma ou mais alternativas (</w:t>
        </w:r>
      </w:ins>
      <w:ins w:id="2905" w:author="Ryan Lemos" w:date="2019-10-07T11:05:00Z">
        <w:r w:rsidR="00EA672B">
          <w:t>1 para n)</w:t>
        </w:r>
      </w:ins>
      <w:ins w:id="2906" w:author="Ryan Lemos" w:date="2019-10-07T11:04:00Z">
        <w:r w:rsidR="00EA672B">
          <w:t>.</w:t>
        </w:r>
      </w:ins>
      <w:ins w:id="2907" w:author="Ryan Lemos" w:date="2019-10-07T11:05:00Z">
        <w:r w:rsidR="00EA672B">
          <w:t xml:space="preserve"> Porém surge o exemplo da </w:t>
        </w:r>
      </w:ins>
      <w:ins w:id="2908" w:author="Ryan Lemos" w:date="2019-10-07T11:06:00Z">
        <w:r w:rsidR="00EA672B">
          <w:fldChar w:fldCharType="begin"/>
        </w:r>
        <w:r w:rsidR="00EA672B">
          <w:instrText xml:space="preserve"> REF _Ref21338818 \h </w:instrText>
        </w:r>
      </w:ins>
      <w:r w:rsidR="00EA672B">
        <w:fldChar w:fldCharType="separate"/>
      </w:r>
      <w:ins w:id="2909" w:author="Ryan Lemos" w:date="2019-10-14T19:23:00Z">
        <w:r w:rsidR="0002745D">
          <w:t xml:space="preserve">Figura </w:t>
        </w:r>
        <w:r w:rsidR="0002745D">
          <w:rPr>
            <w:noProof/>
          </w:rPr>
          <w:t>22</w:t>
        </w:r>
      </w:ins>
      <w:ins w:id="2910" w:author="Ryan Lemos" w:date="2019-10-07T11:06:00Z">
        <w:r w:rsidR="00EA672B">
          <w:fldChar w:fldCharType="end"/>
        </w:r>
        <w:r w:rsidR="00EA672B">
          <w:t xml:space="preserve">, </w:t>
        </w:r>
      </w:ins>
      <w:ins w:id="2911" w:author="Ryan Lemos" w:date="2019-10-07T11:07:00Z">
        <w:r w:rsidR="00EA672B">
          <w:t xml:space="preserve">que </w:t>
        </w:r>
        <w:r w:rsidR="000738BC">
          <w:t>se tem</w:t>
        </w:r>
        <w:r w:rsidR="00EA672B">
          <w:t xml:space="preserve"> uma tabela de perfis</w:t>
        </w:r>
        <w:r w:rsidR="000738BC">
          <w:t>, uma outra tabela de permissões. Um perfil pode ter v</w:t>
        </w:r>
      </w:ins>
      <w:ins w:id="2912" w:author="Ryan Lemos" w:date="2019-10-07T11:09:00Z">
        <w:r w:rsidR="000738BC">
          <w:t>á</w:t>
        </w:r>
      </w:ins>
      <w:ins w:id="2913" w:author="Ryan Lemos" w:date="2019-10-07T11:07:00Z">
        <w:r w:rsidR="000738BC">
          <w:t>ri</w:t>
        </w:r>
      </w:ins>
      <w:ins w:id="2914" w:author="Ryan Lemos" w:date="2019-10-07T11:08:00Z">
        <w:r w:rsidR="000738BC">
          <w:t xml:space="preserve">as permissões, por outro lado uma permissão </w:t>
        </w:r>
      </w:ins>
      <w:ins w:id="2915" w:author="Ryan Lemos" w:date="2019-10-07T11:09:00Z">
        <w:r w:rsidR="000738BC">
          <w:t>é capaz de pertencer a vários perfis. Assim</w:t>
        </w:r>
      </w:ins>
      <w:ins w:id="2916" w:author="Ryan Lemos" w:date="2019-10-07T11:10:00Z">
        <w:r w:rsidR="000738BC">
          <w:t xml:space="preserve"> nesses tipos de relacionamento, em que tanto de uma tabela quanto da outra, o nível de relacionamento for 1 para muitos,</w:t>
        </w:r>
      </w:ins>
      <w:ins w:id="2917" w:author="Ryan Lemos" w:date="2019-10-07T11:09:00Z">
        <w:r w:rsidR="000738BC">
          <w:t xml:space="preserve"> surge a figura de uma nova tabela que é chamada de pivô</w:t>
        </w:r>
      </w:ins>
      <w:ins w:id="2918" w:author="Ryan Lemos" w:date="2019-10-07T11:10:00Z">
        <w:r w:rsidR="000738BC">
          <w:t>. Essa tabela serve para agr</w:t>
        </w:r>
      </w:ins>
      <w:ins w:id="2919" w:author="Ryan Lemos" w:date="2019-10-07T11:11:00Z">
        <w:r w:rsidR="000738BC">
          <w:t xml:space="preserve">upar as chaves das duas tabelas participantes da relação. Desse jeito é possível identificar </w:t>
        </w:r>
        <w:r w:rsidR="000738BC">
          <w:lastRenderedPageBreak/>
          <w:t xml:space="preserve">por exemplo quais são as permissões </w:t>
        </w:r>
      </w:ins>
      <w:ins w:id="2920" w:author="Ryan Lemos" w:date="2019-10-07T11:12:00Z">
        <w:r w:rsidR="000738BC">
          <w:t xml:space="preserve">de um determinado perfil. </w:t>
        </w:r>
      </w:ins>
      <w:ins w:id="2921" w:author="Ryan Lemos" w:date="2019-10-07T11:13:00Z">
        <w:r w:rsidR="00B205FF">
          <w:t>E</w:t>
        </w:r>
      </w:ins>
      <w:ins w:id="2922" w:author="Ryan Lemos" w:date="2019-10-07T11:12:00Z">
        <w:r w:rsidR="000738BC">
          <w:t xml:space="preserve"> saber quais perfis tem acesso a uma determinada permissão</w:t>
        </w:r>
      </w:ins>
      <w:ins w:id="2923" w:author="Ryan Lemos" w:date="2019-10-07T11:22:00Z">
        <w:r w:rsidR="0025653B">
          <w:t xml:space="preserve"> </w:t>
        </w:r>
        <w:r w:rsidR="0025653B">
          <w:rPr>
            <w:noProof/>
          </w:rPr>
          <w:t>(SILBERCHATZ; KORTH; SUDARSHAN, 1999)</w:t>
        </w:r>
      </w:ins>
      <w:ins w:id="2924" w:author="Ryan Lemos" w:date="2019-10-07T11:12:00Z">
        <w:r w:rsidR="000738BC">
          <w:t>.</w:t>
        </w:r>
      </w:ins>
      <w:ins w:id="2925" w:author="Ryan Lemos" w:date="2019-10-07T11:09:00Z">
        <w:r w:rsidR="000738BC">
          <w:t xml:space="preserve"> </w:t>
        </w:r>
      </w:ins>
    </w:p>
    <w:p w14:paraId="1E3CA50B" w14:textId="77777777" w:rsidR="00933FC4" w:rsidRDefault="00933FC4">
      <w:pPr>
        <w:rPr>
          <w:ins w:id="2926" w:author="Ryan Lemos" w:date="2019-10-07T10:47:00Z"/>
        </w:rPr>
      </w:pPr>
    </w:p>
    <w:p w14:paraId="017D85C4" w14:textId="12F62345" w:rsidR="00EA672B" w:rsidRDefault="00EA672B">
      <w:pPr>
        <w:pStyle w:val="Legenda"/>
        <w:keepNext/>
        <w:rPr>
          <w:ins w:id="2927" w:author="Ryan Lemos" w:date="2019-10-07T11:05:00Z"/>
        </w:rPr>
        <w:pPrChange w:id="2928" w:author="Ryan Lemos" w:date="2019-10-07T11:05:00Z">
          <w:pPr>
            <w:pStyle w:val="Legenda"/>
          </w:pPr>
        </w:pPrChange>
      </w:pPr>
      <w:bookmarkStart w:id="2929" w:name="_Ref21338818"/>
      <w:bookmarkStart w:id="2930" w:name="_Toc21973955"/>
      <w:bookmarkStart w:id="2931" w:name="_Toc22075174"/>
      <w:ins w:id="2932" w:author="Ryan Lemos" w:date="2019-10-07T11:05:00Z">
        <w:r>
          <w:t xml:space="preserve">Figura </w:t>
        </w:r>
        <w:r>
          <w:fldChar w:fldCharType="begin"/>
        </w:r>
        <w:r>
          <w:instrText xml:space="preserve"> SEQ Figura \* ARABIC </w:instrText>
        </w:r>
      </w:ins>
      <w:r>
        <w:fldChar w:fldCharType="separate"/>
      </w:r>
      <w:ins w:id="2933" w:author="Ryan Lemos" w:date="2019-10-14T19:23:00Z">
        <w:r w:rsidR="0002745D">
          <w:rPr>
            <w:noProof/>
          </w:rPr>
          <w:t>22</w:t>
        </w:r>
      </w:ins>
      <w:ins w:id="2934" w:author="Ryan Lemos" w:date="2019-10-07T11:05:00Z">
        <w:r>
          <w:fldChar w:fldCharType="end"/>
        </w:r>
        <w:bookmarkEnd w:id="2929"/>
        <w:r>
          <w:t xml:space="preserve"> - Relacionamento muitos para muitos</w:t>
        </w:r>
        <w:bookmarkEnd w:id="2930"/>
        <w:bookmarkEnd w:id="2931"/>
      </w:ins>
    </w:p>
    <w:p w14:paraId="436B0173" w14:textId="331A3B2D" w:rsidR="00933FC4" w:rsidRDefault="00933FC4">
      <w:pPr>
        <w:ind w:firstLine="0"/>
        <w:jc w:val="center"/>
        <w:rPr>
          <w:ins w:id="2935" w:author="Ryan Lemos" w:date="2019-10-13T15:20:00Z"/>
        </w:rPr>
      </w:pPr>
      <w:ins w:id="2936" w:author="Ryan Lemos" w:date="2019-10-07T10:47:00Z">
        <w:r>
          <w:rPr>
            <w:noProof/>
          </w:rPr>
          <w:drawing>
            <wp:inline distT="0" distB="0" distL="0" distR="0" wp14:anchorId="366C19B7" wp14:editId="7174BF4D">
              <wp:extent cx="3893127" cy="1065017"/>
              <wp:effectExtent l="0" t="0" r="0" b="190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57560" cy="1110000"/>
                      </a:xfrm>
                      <a:prstGeom prst="rect">
                        <a:avLst/>
                      </a:prstGeom>
                    </pic:spPr>
                  </pic:pic>
                </a:graphicData>
              </a:graphic>
            </wp:inline>
          </w:drawing>
        </w:r>
      </w:ins>
    </w:p>
    <w:p w14:paraId="105CF282" w14:textId="0A31D6B4" w:rsidR="0010565A" w:rsidRDefault="0010565A">
      <w:pPr>
        <w:pStyle w:val="Fontes"/>
        <w:rPr>
          <w:ins w:id="2937" w:author="Ryan Lemos" w:date="2019-10-07T11:19:00Z"/>
        </w:rPr>
        <w:pPrChange w:id="2938" w:author="Ryan Lemos" w:date="2019-10-13T15:24:00Z">
          <w:pPr>
            <w:jc w:val="center"/>
          </w:pPr>
        </w:pPrChange>
      </w:pPr>
      <w:ins w:id="2939" w:author="Ryan Lemos" w:date="2019-10-13T15:20:00Z">
        <w:r>
          <w:t>Fonte: PRÓPRIA, 2019. Utilizando o MySQLWorkbench v.8.0.13.</w:t>
        </w:r>
      </w:ins>
    </w:p>
    <w:p w14:paraId="1B32CBB6" w14:textId="77777777" w:rsidR="00694F9B" w:rsidRDefault="00694F9B">
      <w:pPr>
        <w:ind w:firstLine="0"/>
        <w:jc w:val="center"/>
        <w:rPr>
          <w:ins w:id="2940" w:author="Ryan Lemos" w:date="2019-10-07T09:16:00Z"/>
        </w:rPr>
        <w:pPrChange w:id="2941" w:author="Ryan Lemos" w:date="2019-10-13T15:24:00Z">
          <w:pPr/>
        </w:pPrChange>
      </w:pPr>
    </w:p>
    <w:p w14:paraId="30F7B58A" w14:textId="77777777" w:rsidR="00694F9B" w:rsidRDefault="00694F9B" w:rsidP="00694F9B">
      <w:pPr>
        <w:pStyle w:val="Ttulo3"/>
        <w:rPr>
          <w:ins w:id="2942" w:author="Ryan Lemos" w:date="2019-10-07T11:18:00Z"/>
        </w:rPr>
      </w:pPr>
      <w:bookmarkStart w:id="2943" w:name="_Toc22075295"/>
      <w:ins w:id="2944" w:author="Ryan Lemos" w:date="2019-10-07T11:18:00Z">
        <w:r w:rsidRPr="00BB49CF">
          <w:t>Sistema de Gerenciamento de Banco de Dados</w:t>
        </w:r>
        <w:r>
          <w:t xml:space="preserve"> (MySQL)</w:t>
        </w:r>
        <w:bookmarkEnd w:id="2943"/>
      </w:ins>
    </w:p>
    <w:p w14:paraId="385F0DC1" w14:textId="77777777" w:rsidR="00CC17F1" w:rsidRDefault="00CC17F1" w:rsidP="00641546"/>
    <w:p w14:paraId="463939DD" w14:textId="77777777"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14:paraId="1C6DB478" w14:textId="46308C75" w:rsidR="00F93875" w:rsidRDefault="004E03FA" w:rsidP="00773355">
      <w:r>
        <w:t>Dentre os SGB</w:t>
      </w:r>
      <w:r w:rsidR="00C3177A">
        <w:t>D</w:t>
      </w:r>
      <w:r>
        <w:t>,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open source</w:t>
      </w:r>
      <w:r w:rsidR="002F6699">
        <w:t>, com ferramentas de desenvolvimento</w:t>
      </w:r>
      <w:r w:rsidR="00A37067">
        <w:t xml:space="preserve"> 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ins w:id="2945" w:author="Ryan Lemos" w:date="2019-10-14T19:23:00Z">
        <w:r w:rsidR="0002745D">
          <w:t xml:space="preserve">Figura </w:t>
        </w:r>
        <w:r w:rsidR="0002745D">
          <w:rPr>
            <w:noProof/>
          </w:rPr>
          <w:t>23</w:t>
        </w:r>
      </w:ins>
      <w:del w:id="2946" w:author="Ryan Lemos" w:date="2019-10-07T11:05:00Z">
        <w:r w:rsidR="00054B21" w:rsidDel="00EA672B">
          <w:delText xml:space="preserve">Figura </w:delText>
        </w:r>
        <w:r w:rsidR="00054B21" w:rsidDel="00EA672B">
          <w:rPr>
            <w:noProof/>
          </w:rPr>
          <w:delText>25</w:delText>
        </w:r>
      </w:del>
      <w:r w:rsidR="00F93875">
        <w:fldChar w:fldCharType="end"/>
      </w:r>
      <w:r w:rsidR="00F93875">
        <w:t xml:space="preserve"> </w:t>
      </w:r>
      <w:r w:rsidR="003C6B27">
        <w:t xml:space="preserve">representa </w:t>
      </w:r>
      <w:r w:rsidR="00F93875">
        <w:t>um mapa mental que contém as principais características do MySQL</w:t>
      </w:r>
      <w:r w:rsidR="005C1EF3">
        <w:t>.</w:t>
      </w:r>
    </w:p>
    <w:p w14:paraId="37B129A0" w14:textId="77777777" w:rsidR="00773355" w:rsidRDefault="00713453" w:rsidP="00952162">
      <w:pPr>
        <w:pStyle w:val="Fontes"/>
      </w:pPr>
      <w:r>
        <w:t xml:space="preserve"> </w:t>
      </w:r>
    </w:p>
    <w:p w14:paraId="2296A449" w14:textId="5824193C" w:rsidR="00F93875" w:rsidRDefault="00F93875" w:rsidP="00952162">
      <w:pPr>
        <w:pStyle w:val="Legenda"/>
        <w:keepNext/>
      </w:pPr>
      <w:bookmarkStart w:id="2947" w:name="_Ref526697739"/>
      <w:bookmarkStart w:id="2948" w:name="_Toc21973956"/>
      <w:bookmarkStart w:id="2949" w:name="_Toc22075175"/>
      <w:r>
        <w:lastRenderedPageBreak/>
        <w:t xml:space="preserve">Figura </w:t>
      </w:r>
      <w:r w:rsidR="00B06645">
        <w:fldChar w:fldCharType="begin"/>
      </w:r>
      <w:r w:rsidR="00B06645">
        <w:instrText xml:space="preserve"> SEQ Figura \* ARABIC </w:instrText>
      </w:r>
      <w:r w:rsidR="00B06645">
        <w:fldChar w:fldCharType="separate"/>
      </w:r>
      <w:ins w:id="2950" w:author="Ryan Lemos" w:date="2019-10-14T19:23:00Z">
        <w:r w:rsidR="0002745D">
          <w:rPr>
            <w:noProof/>
          </w:rPr>
          <w:t>23</w:t>
        </w:r>
      </w:ins>
      <w:del w:id="2951" w:author="Ryan Lemos" w:date="2019-10-07T11:05:00Z">
        <w:r w:rsidR="00D343FF" w:rsidDel="00EA672B">
          <w:rPr>
            <w:noProof/>
          </w:rPr>
          <w:delText>25</w:delText>
        </w:r>
      </w:del>
      <w:r w:rsidR="00B06645">
        <w:rPr>
          <w:noProof/>
        </w:rPr>
        <w:fldChar w:fldCharType="end"/>
      </w:r>
      <w:bookmarkEnd w:id="2947"/>
      <w:r>
        <w:t xml:space="preserve"> - Características do MySQL</w:t>
      </w:r>
      <w:bookmarkEnd w:id="2948"/>
      <w:bookmarkEnd w:id="2949"/>
    </w:p>
    <w:p w14:paraId="0829511A" w14:textId="77777777" w:rsidR="003C6E5C" w:rsidRDefault="00CB768F" w:rsidP="00952162">
      <w:pPr>
        <w:pStyle w:val="Fontes"/>
      </w:pPr>
      <w:r w:rsidRPr="00832539">
        <w:rPr>
          <w:noProof/>
          <w:lang w:eastAsia="pt-BR"/>
        </w:rPr>
        <w:drawing>
          <wp:inline distT="0" distB="0" distL="0" distR="0" wp14:anchorId="36B723B8" wp14:editId="0861EF80">
            <wp:extent cx="3953741" cy="2466548"/>
            <wp:effectExtent l="133350" t="114300" r="142240" b="162560"/>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45"/>
                    <a:stretch>
                      <a:fillRect/>
                    </a:stretch>
                  </pic:blipFill>
                  <pic:spPr>
                    <a:xfrm>
                      <a:off x="0" y="0"/>
                      <a:ext cx="3962215" cy="24718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18F7FC" w14:textId="77777777" w:rsidR="00F93875" w:rsidRDefault="00F93875" w:rsidP="00F93875">
      <w:pPr>
        <w:pStyle w:val="Fontes"/>
      </w:pPr>
      <w:r>
        <w:t>Fonte: CARVALHO, 2015</w:t>
      </w:r>
      <w:r w:rsidR="00237DB9">
        <w:t>, p.3</w:t>
      </w:r>
      <w:r>
        <w:t>.</w:t>
      </w:r>
    </w:p>
    <w:p w14:paraId="3CEE5876" w14:textId="77777777" w:rsidR="00C3517F" w:rsidRDefault="00C3517F" w:rsidP="00F93875">
      <w:pPr>
        <w:pStyle w:val="Fontes"/>
      </w:pPr>
    </w:p>
    <w:p w14:paraId="1EC47F82" w14:textId="115FDEF0" w:rsidR="00C3517F" w:rsidRDefault="00D65636" w:rsidP="00952162">
      <w:r>
        <w:t>Com o MySQL é possível criar</w:t>
      </w:r>
      <w:r w:rsidR="00306B0C">
        <w:t xml:space="preserve">, editar e excluir dados através de sentenças na linguagem </w:t>
      </w:r>
      <w:r w:rsidR="0024032D" w:rsidRPr="0024032D">
        <w:rPr>
          <w:i/>
        </w:rPr>
        <w:t>Structured Query Language</w:t>
      </w:r>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ins w:id="2952" w:author="Ryan Lemos" w:date="2019-10-14T19:23:00Z">
        <w:r w:rsidR="0002745D">
          <w:t xml:space="preserve">Figura </w:t>
        </w:r>
        <w:r w:rsidR="0002745D">
          <w:rPr>
            <w:noProof/>
          </w:rPr>
          <w:t>23</w:t>
        </w:r>
      </w:ins>
      <w:del w:id="2953" w:author="Ryan Lemos" w:date="2019-10-07T11:05:00Z">
        <w:r w:rsidR="00054B21" w:rsidDel="00EA672B">
          <w:delText xml:space="preserve">Figura </w:delText>
        </w:r>
        <w:r w:rsidR="00054B21" w:rsidDel="00EA672B">
          <w:rPr>
            <w:noProof/>
          </w:rPr>
          <w:delText>25</w:delText>
        </w:r>
      </w:del>
      <w:r w:rsidR="003C6B27">
        <w:fldChar w:fldCharType="end"/>
      </w:r>
      <w:r w:rsidR="0026109D">
        <w:t>,</w:t>
      </w:r>
      <w:r w:rsidR="00306B0C">
        <w:t xml:space="preserve"> apresenta</w:t>
      </w:r>
      <w:r w:rsidR="003C6B27">
        <w:t xml:space="preserve"> </w:t>
      </w:r>
      <w:r w:rsidR="00306B0C">
        <w:t xml:space="preserve">características </w:t>
      </w:r>
      <w:r w:rsidR="009969D1">
        <w:t xml:space="preserve">como possibilidade de uso de mais de um usuário, </w:t>
      </w:r>
      <w:r w:rsidR="00753186">
        <w:t>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Laravel</w:t>
      </w:r>
      <w:r w:rsidR="00B65AD2">
        <w:t xml:space="preserve"> </w:t>
      </w:r>
      <w:r w:rsidR="00752E3D">
        <w:rPr>
          <w:noProof/>
        </w:rPr>
        <w:t>(STAUFFER, 2017)</w:t>
      </w:r>
      <w:r w:rsidR="00BF3A66">
        <w:t xml:space="preserve">. </w:t>
      </w:r>
    </w:p>
    <w:p w14:paraId="735C737E" w14:textId="77777777" w:rsidR="00F93875" w:rsidRPr="009B3841" w:rsidRDefault="00F93875" w:rsidP="00952162">
      <w:pPr>
        <w:pStyle w:val="Fontes"/>
      </w:pPr>
    </w:p>
    <w:p w14:paraId="3CC79DBD" w14:textId="77777777" w:rsidR="000C00C7" w:rsidRDefault="000C00C7">
      <w:pPr>
        <w:spacing w:line="240" w:lineRule="auto"/>
        <w:ind w:firstLine="0"/>
        <w:jc w:val="left"/>
        <w:outlineLvl w:val="9"/>
      </w:pPr>
    </w:p>
    <w:p w14:paraId="50FB23F7" w14:textId="77777777" w:rsidR="00B265CE" w:rsidRDefault="000C00C7" w:rsidP="00B265CE">
      <w:pPr>
        <w:pStyle w:val="Ttulo1"/>
      </w:pPr>
      <w:r>
        <w:br w:type="page"/>
      </w:r>
      <w:bookmarkStart w:id="2954" w:name="_Ref22068237"/>
      <w:bookmarkStart w:id="2955" w:name="_Toc22075296"/>
      <w:r>
        <w:lastRenderedPageBreak/>
        <w:t xml:space="preserve">desenvolvimento do </w:t>
      </w:r>
      <w:r w:rsidR="00B265CE">
        <w:t>ambiente</w:t>
      </w:r>
      <w:r>
        <w:t xml:space="preserve"> proposto</w:t>
      </w:r>
      <w:bookmarkEnd w:id="2954"/>
      <w:bookmarkEnd w:id="2955"/>
    </w:p>
    <w:p w14:paraId="4D9F9F6F" w14:textId="77777777" w:rsidR="00B265CE" w:rsidRDefault="00B265CE" w:rsidP="00B265CE">
      <w:pPr>
        <w:ind w:firstLine="0"/>
      </w:pPr>
    </w:p>
    <w:p w14:paraId="7FB443F5" w14:textId="4D9EBF9F" w:rsidR="00B265CE" w:rsidRDefault="00B265CE">
      <w:r>
        <w:t>Este capítulo vem demonstrar o processo de desenvolvimento do ambiente proposto, cuja finalidade é auxiliar os processos de ensino e aprendizagem da língua inglesa na ILC.</w:t>
      </w:r>
    </w:p>
    <w:p w14:paraId="30ECA001" w14:textId="42245C77" w:rsidR="00F21104" w:rsidRDefault="00DD2FB4">
      <w:r>
        <w:t>Como o XP é um modelo de desenvolvimento incremental e dividido em entregas (</w:t>
      </w:r>
      <w:r w:rsidRPr="000B6DA0">
        <w:rPr>
          <w:i/>
        </w:rPr>
        <w:t>releases</w:t>
      </w:r>
      <w:r>
        <w:t>), como discutido na seção</w:t>
      </w:r>
      <w:del w:id="2956" w:author="Ryan Lemos" w:date="2019-10-13T15:42:00Z">
        <w:r w:rsidDel="00A768C5">
          <w:delText xml:space="preserve"> </w:delText>
        </w:r>
      </w:del>
      <w:ins w:id="2957" w:author="Ryan Lemos" w:date="2019-10-13T15:42:00Z">
        <w:r w:rsidR="00A768C5">
          <w:t xml:space="preserve"> </w:t>
        </w:r>
      </w:ins>
      <w:ins w:id="2958" w:author="Ryan Lemos" w:date="2019-10-13T15:43:00Z">
        <w:r w:rsidR="00A768C5">
          <w:fldChar w:fldCharType="begin"/>
        </w:r>
        <w:r w:rsidR="00A768C5">
          <w:instrText xml:space="preserve"> REF _Ref527668666 \r \h </w:instrText>
        </w:r>
      </w:ins>
      <w:r w:rsidR="00A768C5">
        <w:fldChar w:fldCharType="separate"/>
      </w:r>
      <w:ins w:id="2959" w:author="Ryan Lemos" w:date="2019-10-14T19:23:00Z">
        <w:r w:rsidR="0002745D">
          <w:t>2.2.3.3</w:t>
        </w:r>
      </w:ins>
      <w:ins w:id="2960" w:author="Ryan Lemos" w:date="2019-10-13T15:43:00Z">
        <w:r w:rsidR="00A768C5">
          <w:fldChar w:fldCharType="end"/>
        </w:r>
      </w:ins>
      <w:del w:id="2961" w:author="Ryan Lemos" w:date="2019-10-13T15:42:00Z">
        <w:r w:rsidRPr="000B6DA0" w:rsidDel="00A768C5">
          <w:rPr>
            <w:highlight w:val="yellow"/>
          </w:rPr>
          <w:delText>numeroseção</w:delText>
        </w:r>
      </w:del>
      <w:r w:rsidR="00C3177A">
        <w:t xml:space="preserve">, </w:t>
      </w:r>
      <w:r>
        <w:t xml:space="preserve">a estrutura deste trabalho foi dividida a contemplar cada </w:t>
      </w:r>
      <w:r w:rsidRPr="005B582B">
        <w:rPr>
          <w:i/>
          <w:iCs/>
        </w:rPr>
        <w:t>release</w:t>
      </w:r>
      <w:r w:rsidR="00C3177A">
        <w:rPr>
          <w:i/>
          <w:iCs/>
        </w:rPr>
        <w:t>,</w:t>
      </w:r>
      <w:r>
        <w:t xml:space="preserve"> descrevendo as modelagens de cada </w:t>
      </w:r>
      <w:r w:rsidRPr="005B582B">
        <w:rPr>
          <w:i/>
          <w:iCs/>
        </w:rPr>
        <w:t>release</w:t>
      </w:r>
      <w:r>
        <w:t>, as funcionalidades implementadas para cada perfil de usuário, e os testes utilizados para validar as funcionalidades.</w:t>
      </w:r>
      <w:r w:rsidR="00C3177A">
        <w:t xml:space="preserve"> </w:t>
      </w:r>
      <w:r w:rsidR="00F21104">
        <w:t xml:space="preserve">Porém há um meio em específico que independe dos </w:t>
      </w:r>
      <w:r w:rsidR="00F21104" w:rsidRPr="005B582B">
        <w:rPr>
          <w:i/>
          <w:iCs/>
        </w:rPr>
        <w:t>releases</w:t>
      </w:r>
      <w:r w:rsidR="00F21104">
        <w:t>. Se trata das ferramentas utilizadas no processo de desenvolvimento</w:t>
      </w:r>
      <w:r w:rsidR="00C3177A">
        <w:t xml:space="preserve"> e p</w:t>
      </w:r>
      <w:r w:rsidR="00F21104">
        <w:t xml:space="preserve">ara tal </w:t>
      </w:r>
      <w:r w:rsidR="00C3177A">
        <w:t xml:space="preserve">foi </w:t>
      </w:r>
      <w:r w:rsidR="00F21104">
        <w:t xml:space="preserve">destinado um tópico e após a finalização desse tópico, os </w:t>
      </w:r>
      <w:r w:rsidR="00F21104" w:rsidRPr="00596E44">
        <w:rPr>
          <w:i/>
        </w:rPr>
        <w:t>releases</w:t>
      </w:r>
      <w:r w:rsidR="00F21104">
        <w:t xml:space="preserve"> são abordados.</w:t>
      </w:r>
    </w:p>
    <w:p w14:paraId="00C31425" w14:textId="77777777" w:rsidR="00F21104" w:rsidRDefault="00F21104"/>
    <w:p w14:paraId="56E87162" w14:textId="77777777" w:rsidR="00F21104" w:rsidRDefault="00F21104" w:rsidP="00A23541">
      <w:pPr>
        <w:pStyle w:val="Ttulo2"/>
        <w:pPrChange w:id="2962" w:author="Ryan Lemos" w:date="2019-10-15T23:32:00Z">
          <w:pPr>
            <w:pStyle w:val="Ttulo2"/>
          </w:pPr>
        </w:pPrChange>
      </w:pPr>
      <w:bookmarkStart w:id="2963" w:name="_Toc22075297"/>
      <w:r>
        <w:t>Ferramentas de desenvolvimento utilizadas</w:t>
      </w:r>
      <w:bookmarkEnd w:id="2963"/>
    </w:p>
    <w:p w14:paraId="2E52A14F" w14:textId="77777777" w:rsidR="00F21104" w:rsidRPr="00436F61" w:rsidRDefault="00F21104" w:rsidP="00596E44"/>
    <w:p w14:paraId="3303176F" w14:textId="6CC71D4C" w:rsidR="00F21104" w:rsidRDefault="00F21104">
      <w:r>
        <w:t xml:space="preserve">Para o desenvolvimento da aplicação descrita foram utilizadas tecnologias que compreendem o </w:t>
      </w:r>
      <w:r w:rsidRPr="00596E44">
        <w:rPr>
          <w:i/>
        </w:rPr>
        <w:t>front</w:t>
      </w:r>
      <w:r w:rsidR="00C3177A">
        <w:rPr>
          <w:i/>
        </w:rPr>
        <w:t>-</w:t>
      </w:r>
      <w:r w:rsidRPr="00596E44">
        <w:rPr>
          <w:i/>
        </w:rPr>
        <w:t>end</w:t>
      </w:r>
      <w:r>
        <w:t xml:space="preserve"> e o </w:t>
      </w:r>
      <w:r w:rsidRPr="00596E44">
        <w:rPr>
          <w:i/>
        </w:rPr>
        <w:t>back</w:t>
      </w:r>
      <w:r w:rsidR="00C3177A">
        <w:rPr>
          <w:i/>
        </w:rPr>
        <w:t>-</w:t>
      </w:r>
      <w:r w:rsidRPr="00596E44">
        <w:rPr>
          <w:i/>
        </w:rPr>
        <w:t>end</w:t>
      </w:r>
      <w:r>
        <w:t xml:space="preserve"> conforme descrito na </w:t>
      </w:r>
      <w:r w:rsidRPr="00B06645">
        <w:rPr>
          <w:rPrChange w:id="2964" w:author="Ryan Lemos" w:date="2019-10-14T18:48:00Z">
            <w:rPr>
              <w:highlight w:val="yellow"/>
            </w:rPr>
          </w:rPrChange>
        </w:rPr>
        <w:t>seção</w:t>
      </w:r>
      <w:ins w:id="2965" w:author="Ryan Lemos" w:date="2019-10-13T15:30:00Z">
        <w:r w:rsidR="00A768C5" w:rsidRPr="00B06645">
          <w:rPr>
            <w:rPrChange w:id="2966" w:author="Ryan Lemos" w:date="2019-10-14T18:48:00Z">
              <w:rPr>
                <w:highlight w:val="yellow"/>
              </w:rPr>
            </w:rPrChange>
          </w:rPr>
          <w:t xml:space="preserve"> </w:t>
        </w:r>
        <w:r w:rsidR="00A768C5" w:rsidRPr="00B06645">
          <w:rPr>
            <w:rPrChange w:id="2967" w:author="Ryan Lemos" w:date="2019-10-14T18:48:00Z">
              <w:rPr>
                <w:highlight w:val="yellow"/>
              </w:rPr>
            </w:rPrChange>
          </w:rPr>
          <w:fldChar w:fldCharType="begin"/>
        </w:r>
        <w:r w:rsidR="00A768C5" w:rsidRPr="00B06645">
          <w:rPr>
            <w:rPrChange w:id="2968" w:author="Ryan Lemos" w:date="2019-10-14T18:48:00Z">
              <w:rPr>
                <w:highlight w:val="yellow"/>
              </w:rPr>
            </w:rPrChange>
          </w:rPr>
          <w:instrText xml:space="preserve"> REF _Ref21873025 \r \h </w:instrText>
        </w:r>
      </w:ins>
      <w:r w:rsidR="00B06645">
        <w:instrText xml:space="preserve"> \* MERGEFORMAT </w:instrText>
      </w:r>
      <w:r w:rsidR="00A768C5" w:rsidRPr="00B06645">
        <w:rPr>
          <w:rPrChange w:id="2969" w:author="Ryan Lemos" w:date="2019-10-14T18:48:00Z">
            <w:rPr/>
          </w:rPrChange>
        </w:rPr>
      </w:r>
      <w:r w:rsidR="00A768C5" w:rsidRPr="00B06645">
        <w:rPr>
          <w:rPrChange w:id="2970" w:author="Ryan Lemos" w:date="2019-10-14T18:48:00Z">
            <w:rPr>
              <w:highlight w:val="yellow"/>
            </w:rPr>
          </w:rPrChange>
        </w:rPr>
        <w:fldChar w:fldCharType="separate"/>
      </w:r>
      <w:ins w:id="2971" w:author="Ryan Lemos" w:date="2019-10-14T19:23:00Z">
        <w:r w:rsidR="0002745D">
          <w:t>2.2.4</w:t>
        </w:r>
      </w:ins>
      <w:ins w:id="2972" w:author="Ryan Lemos" w:date="2019-10-13T15:30:00Z">
        <w:r w:rsidR="00A768C5" w:rsidRPr="00B06645">
          <w:rPr>
            <w:rPrChange w:id="2973" w:author="Ryan Lemos" w:date="2019-10-14T18:48:00Z">
              <w:rPr>
                <w:highlight w:val="yellow"/>
              </w:rPr>
            </w:rPrChange>
          </w:rPr>
          <w:fldChar w:fldCharType="end"/>
        </w:r>
      </w:ins>
      <w:del w:id="2974" w:author="Ryan Lemos" w:date="2019-10-13T15:30:00Z">
        <w:r w:rsidRPr="00596E44" w:rsidDel="00A768C5">
          <w:rPr>
            <w:highlight w:val="yellow"/>
          </w:rPr>
          <w:delText xml:space="preserve"> x</w:delText>
        </w:r>
      </w:del>
      <w:r>
        <w:t>. Além disso tem-se também ferramentas que apoiam o desenvolvimento, como as modelagens</w:t>
      </w:r>
      <w:r w:rsidR="00C3177A">
        <w:t xml:space="preserve"> e</w:t>
      </w:r>
      <w:r>
        <w:t xml:space="preserve"> ferramentas de manipulação em bases de dados.</w:t>
      </w:r>
    </w:p>
    <w:p w14:paraId="18A6DEF5" w14:textId="46DE0813" w:rsidR="00F21104" w:rsidRDefault="00BB59C9">
      <w:r>
        <w:t xml:space="preserve">Quanto o </w:t>
      </w:r>
      <w:r w:rsidRPr="00596E44">
        <w:rPr>
          <w:i/>
        </w:rPr>
        <w:t>front</w:t>
      </w:r>
      <w:r w:rsidR="00C3177A">
        <w:rPr>
          <w:i/>
        </w:rPr>
        <w:t>-</w:t>
      </w:r>
      <w:r w:rsidRPr="00596E44">
        <w:rPr>
          <w:i/>
        </w:rPr>
        <w:t>end</w:t>
      </w:r>
      <w:r>
        <w:t xml:space="preserve"> foi-se utilizado o </w:t>
      </w:r>
      <w:r w:rsidRPr="005B582B">
        <w:rPr>
          <w:i/>
          <w:iCs/>
        </w:rPr>
        <w:t>framework</w:t>
      </w:r>
      <w:r>
        <w:t xml:space="preserve"> Angular na versão</w:t>
      </w:r>
      <w:r w:rsidR="00F21104">
        <w:t xml:space="preserve"> </w:t>
      </w:r>
      <w:r>
        <w:t>7.1.4</w:t>
      </w:r>
      <w:r w:rsidR="00C3177A">
        <w:t>, sendo</w:t>
      </w:r>
      <w:r>
        <w:t xml:space="preserve"> a versão mais atual na data em que se iniciou o desenvolvimento, tal como o TypeScript</w:t>
      </w:r>
      <w:r w:rsidR="00C3177A">
        <w:t>,</w:t>
      </w:r>
      <w:r>
        <w:t xml:space="preserve"> </w:t>
      </w:r>
      <w:r w:rsidR="00C3177A">
        <w:t>n</w:t>
      </w:r>
      <w:r>
        <w:t>a versão 3.1.6</w:t>
      </w:r>
      <w:r w:rsidR="00C3177A">
        <w:t>, u</w:t>
      </w:r>
      <w:r w:rsidR="00DF48AC">
        <w:t>tilizando</w:t>
      </w:r>
      <w:r w:rsidR="00646DE8">
        <w:t xml:space="preserve">-se </w:t>
      </w:r>
      <w:r w:rsidR="00646DE8" w:rsidRPr="00596E44">
        <w:rPr>
          <w:i/>
        </w:rPr>
        <w:t>tags</w:t>
      </w:r>
      <w:r w:rsidR="00646DE8">
        <w:t xml:space="preserve"> e diretivas próprias do Angular,</w:t>
      </w:r>
      <w:r w:rsidR="00DF48AC">
        <w:t xml:space="preserve"> juntamente com HTML na versão 5 e CSS na versão 3. Isso se deu para buscar uma melhor qualidade visual. Juntamente </w:t>
      </w:r>
      <w:r w:rsidR="00C3177A">
        <w:t xml:space="preserve">com essas tecnologias </w:t>
      </w:r>
      <w:r w:rsidR="00DF48AC">
        <w:t xml:space="preserve">utilizou-se o </w:t>
      </w:r>
      <w:r w:rsidR="00DF48AC" w:rsidRPr="005B582B">
        <w:rPr>
          <w:i/>
          <w:iCs/>
        </w:rPr>
        <w:t>Framework</w:t>
      </w:r>
      <w:r w:rsidR="00DF48AC">
        <w:t xml:space="preserve"> CSS chamado Materialize CSS que traz componentes baseados no </w:t>
      </w:r>
      <w:r w:rsidR="00DF48AC" w:rsidRPr="005B582B">
        <w:rPr>
          <w:i/>
          <w:iCs/>
        </w:rPr>
        <w:t>Material Design</w:t>
      </w:r>
      <w:r w:rsidR="00DF48AC">
        <w:t xml:space="preserve"> da Google.</w:t>
      </w:r>
    </w:p>
    <w:p w14:paraId="54C42A7B" w14:textId="19D56337" w:rsidR="00DF48AC" w:rsidRDefault="00DF48AC">
      <w:r>
        <w:t xml:space="preserve">Para o </w:t>
      </w:r>
      <w:r w:rsidRPr="005B582B">
        <w:rPr>
          <w:i/>
          <w:iCs/>
        </w:rPr>
        <w:t>back</w:t>
      </w:r>
      <w:r w:rsidR="00C3177A">
        <w:rPr>
          <w:i/>
          <w:iCs/>
        </w:rPr>
        <w:t>-</w:t>
      </w:r>
      <w:r w:rsidRPr="005B582B">
        <w:rPr>
          <w:i/>
          <w:iCs/>
        </w:rPr>
        <w:t>end</w:t>
      </w:r>
      <w:r>
        <w:t xml:space="preserve"> foi utilizado o</w:t>
      </w:r>
      <w:r w:rsidR="00646DE8">
        <w:t xml:space="preserve"> </w:t>
      </w:r>
      <w:r w:rsidR="00646DE8" w:rsidRPr="005B582B">
        <w:rPr>
          <w:i/>
          <w:iCs/>
        </w:rPr>
        <w:t>framework</w:t>
      </w:r>
      <w:r>
        <w:t xml:space="preserve"> Laravel</w:t>
      </w:r>
      <w:r w:rsidR="00C3177A">
        <w:t>,</w:t>
      </w:r>
      <w:r>
        <w:t xml:space="preserve"> na versão </w:t>
      </w:r>
      <w:r w:rsidR="00646DE8" w:rsidRPr="00646DE8">
        <w:t>5.5.44</w:t>
      </w:r>
      <w:r w:rsidR="00C3177A">
        <w:t>,</w:t>
      </w:r>
      <w:r w:rsidR="00646DE8">
        <w:t xml:space="preserve"> com o PHP na versão 7.2.13. Foi utilizado </w:t>
      </w:r>
      <w:r w:rsidR="00C3177A">
        <w:t xml:space="preserve">ainda </w:t>
      </w:r>
      <w:r w:rsidR="00646DE8">
        <w:t xml:space="preserve">o XAMPP que é a junção do Servidor Apache, o PHP e o MySQL. Como dito na </w:t>
      </w:r>
      <w:r w:rsidR="00646DE8" w:rsidRPr="00B06645">
        <w:rPr>
          <w:rPrChange w:id="2975" w:author="Ryan Lemos" w:date="2019-10-14T18:48:00Z">
            <w:rPr>
              <w:highlight w:val="yellow"/>
            </w:rPr>
          </w:rPrChange>
        </w:rPr>
        <w:t>seção</w:t>
      </w:r>
      <w:del w:id="2976" w:author="Ryan Lemos" w:date="2019-10-13T15:30:00Z">
        <w:r w:rsidR="00646DE8" w:rsidRPr="00B06645" w:rsidDel="00A768C5">
          <w:rPr>
            <w:rPrChange w:id="2977" w:author="Ryan Lemos" w:date="2019-10-14T18:48:00Z">
              <w:rPr>
                <w:highlight w:val="yellow"/>
              </w:rPr>
            </w:rPrChange>
          </w:rPr>
          <w:delText xml:space="preserve"> </w:delText>
        </w:r>
      </w:del>
      <w:ins w:id="2978" w:author="Ryan Lemos" w:date="2019-10-13T15:30:00Z">
        <w:r w:rsidR="00A768C5" w:rsidRPr="00B06645">
          <w:rPr>
            <w:rPrChange w:id="2979" w:author="Ryan Lemos" w:date="2019-10-14T18:48:00Z">
              <w:rPr>
                <w:highlight w:val="yellow"/>
              </w:rPr>
            </w:rPrChange>
          </w:rPr>
          <w:t xml:space="preserve"> </w:t>
        </w:r>
        <w:r w:rsidR="00A768C5" w:rsidRPr="00B06645">
          <w:rPr>
            <w:rPrChange w:id="2980" w:author="Ryan Lemos" w:date="2019-10-14T18:48:00Z">
              <w:rPr>
                <w:highlight w:val="yellow"/>
              </w:rPr>
            </w:rPrChange>
          </w:rPr>
          <w:fldChar w:fldCharType="begin"/>
        </w:r>
        <w:r w:rsidR="00A768C5" w:rsidRPr="00B06645">
          <w:rPr>
            <w:rPrChange w:id="2981" w:author="Ryan Lemos" w:date="2019-10-14T18:48:00Z">
              <w:rPr>
                <w:highlight w:val="yellow"/>
              </w:rPr>
            </w:rPrChange>
          </w:rPr>
          <w:instrText xml:space="preserve"> REF _Ref21873047 \r \h </w:instrText>
        </w:r>
      </w:ins>
      <w:r w:rsidR="00B06645">
        <w:instrText xml:space="preserve"> \* MERGEFORMAT </w:instrText>
      </w:r>
      <w:r w:rsidR="00A768C5" w:rsidRPr="00B06645">
        <w:rPr>
          <w:rPrChange w:id="2982" w:author="Ryan Lemos" w:date="2019-10-14T18:48:00Z">
            <w:rPr/>
          </w:rPrChange>
        </w:rPr>
      </w:r>
      <w:r w:rsidR="00A768C5" w:rsidRPr="00B06645">
        <w:rPr>
          <w:rPrChange w:id="2983" w:author="Ryan Lemos" w:date="2019-10-14T18:48:00Z">
            <w:rPr>
              <w:highlight w:val="yellow"/>
            </w:rPr>
          </w:rPrChange>
        </w:rPr>
        <w:fldChar w:fldCharType="separate"/>
      </w:r>
      <w:ins w:id="2984" w:author="Ryan Lemos" w:date="2019-10-14T19:23:00Z">
        <w:r w:rsidR="0002745D">
          <w:t>2.2.4.11</w:t>
        </w:r>
      </w:ins>
      <w:ins w:id="2985" w:author="Ryan Lemos" w:date="2019-10-13T15:30:00Z">
        <w:r w:rsidR="00A768C5" w:rsidRPr="00B06645">
          <w:rPr>
            <w:rPrChange w:id="2986" w:author="Ryan Lemos" w:date="2019-10-14T18:48:00Z">
              <w:rPr>
                <w:highlight w:val="yellow"/>
              </w:rPr>
            </w:rPrChange>
          </w:rPr>
          <w:fldChar w:fldCharType="end"/>
        </w:r>
      </w:ins>
      <w:del w:id="2987" w:author="Ryan Lemos" w:date="2019-10-13T15:30:00Z">
        <w:r w:rsidR="00646DE8" w:rsidRPr="00596E44" w:rsidDel="00A768C5">
          <w:rPr>
            <w:highlight w:val="yellow"/>
          </w:rPr>
          <w:delText>x</w:delText>
        </w:r>
      </w:del>
      <w:r w:rsidR="00C3177A">
        <w:t>, o</w:t>
      </w:r>
      <w:r w:rsidR="00646DE8">
        <w:t xml:space="preserve"> Laravel foi utilizado como API</w:t>
      </w:r>
      <w:r w:rsidR="00C3177A">
        <w:t>,</w:t>
      </w:r>
      <w:r w:rsidR="00646DE8">
        <w:t xml:space="preserve"> sendo o intermédio entre o </w:t>
      </w:r>
      <w:r w:rsidR="00646DE8" w:rsidRPr="00596E44">
        <w:rPr>
          <w:i/>
        </w:rPr>
        <w:t>front</w:t>
      </w:r>
      <w:r w:rsidR="00C3177A">
        <w:rPr>
          <w:i/>
        </w:rPr>
        <w:t>-</w:t>
      </w:r>
      <w:r w:rsidR="00646DE8" w:rsidRPr="00596E44">
        <w:rPr>
          <w:i/>
        </w:rPr>
        <w:t>end</w:t>
      </w:r>
      <w:r w:rsidR="00646DE8">
        <w:t xml:space="preserve"> e a base de dados. Isso se deu pelo fato de se utilizar uma ferramenta específica para a parte visual da aplicação, deixando de lado os componentes de aux</w:t>
      </w:r>
      <w:r w:rsidR="00085AE7">
        <w:t>í</w:t>
      </w:r>
      <w:r w:rsidR="00646DE8">
        <w:t>lio visual do Laravel.</w:t>
      </w:r>
    </w:p>
    <w:p w14:paraId="049E837C" w14:textId="1BE264E6" w:rsidR="00554CCC" w:rsidRDefault="00554CCC">
      <w:r>
        <w:t xml:space="preserve">Para a modelagem de processos, </w:t>
      </w:r>
      <w:r w:rsidR="00C3177A">
        <w:t>utilizou-se</w:t>
      </w:r>
      <w:r>
        <w:t xml:space="preserve"> o Bizagi Modeler, que oferece todos os componentes necessários para se modelar um processo, além de oferecer uma funcionalidade de validação da modelagem. Ainda é possível exportar as modelagens para diversos tipos de extensão, como </w:t>
      </w:r>
      <w:r w:rsidR="00C3177A">
        <w:t>.</w:t>
      </w:r>
      <w:r>
        <w:t>png</w:t>
      </w:r>
      <w:r w:rsidR="004D32E9">
        <w:t>, além de oferecer todos esses recursos de maneira gratuita</w:t>
      </w:r>
      <w:r>
        <w:t>.</w:t>
      </w:r>
      <w:r w:rsidR="004D32E9">
        <w:t xml:space="preserve"> </w:t>
      </w:r>
      <w:r>
        <w:t xml:space="preserve"> Essa validação </w:t>
      </w:r>
      <w:r>
        <w:lastRenderedPageBreak/>
        <w:t>ajuda a encontrar erros de modelagem, bem como erros de conexão entre as atividades do processo. Já para a modelagem de banco de dados relacional foi utilizado o MySQL Work</w:t>
      </w:r>
      <w:r w:rsidR="004D32E9">
        <w:t>b</w:t>
      </w:r>
      <w:r>
        <w:t>ench</w:t>
      </w:r>
      <w:r w:rsidR="004D32E9">
        <w:t xml:space="preserve"> na versão 8.0. O Workbench oferece uma gama de opções de modelagens, como a parte de relacionamento de tabelas, o que agiliza o processo de desenvolvimento.</w:t>
      </w:r>
    </w:p>
    <w:p w14:paraId="5026D482" w14:textId="3CFC43DC" w:rsidR="004D32E9" w:rsidRDefault="004D32E9">
      <w:r>
        <w:t>Quanto as tecnologias de codificação utilizadas</w:t>
      </w:r>
      <w:r w:rsidR="00C3177A">
        <w:t xml:space="preserve"> há</w:t>
      </w:r>
      <w:r>
        <w:t xml:space="preserve"> duas distintas</w:t>
      </w:r>
      <w:r w:rsidR="00C3177A">
        <w:t>: u</w:t>
      </w:r>
      <w:r>
        <w:t xml:space="preserve">ma para o </w:t>
      </w:r>
      <w:r w:rsidRPr="00596E44">
        <w:rPr>
          <w:i/>
        </w:rPr>
        <w:t>front</w:t>
      </w:r>
      <w:r w:rsidR="00C3177A">
        <w:rPr>
          <w:i/>
        </w:rPr>
        <w:t>-</w:t>
      </w:r>
      <w:r w:rsidRPr="00596E44">
        <w:rPr>
          <w:i/>
        </w:rPr>
        <w:t>end</w:t>
      </w:r>
      <w:r>
        <w:t xml:space="preserve"> e outra para o </w:t>
      </w:r>
      <w:r w:rsidRPr="00596E44">
        <w:rPr>
          <w:i/>
        </w:rPr>
        <w:t>back</w:t>
      </w:r>
      <w:r w:rsidR="00C3177A">
        <w:rPr>
          <w:i/>
        </w:rPr>
        <w:t>-</w:t>
      </w:r>
      <w:r w:rsidRPr="00596E44">
        <w:rPr>
          <w:i/>
        </w:rPr>
        <w:t>end</w:t>
      </w:r>
      <w:r>
        <w:t xml:space="preserve">. </w:t>
      </w:r>
      <w:del w:id="2988" w:author="Ryan Lemos" w:date="2019-10-07T21:00:00Z">
        <w:r w:rsidDel="004D18C2">
          <w:delText xml:space="preserve">Para a primeira </w:delText>
        </w:r>
      </w:del>
      <w:ins w:id="2989" w:author="Ryan Lemos" w:date="2019-10-07T21:00:00Z">
        <w:r w:rsidR="004D18C2">
          <w:t>F</w:t>
        </w:r>
      </w:ins>
      <w:del w:id="2990" w:author="Ryan Lemos" w:date="2019-10-07T21:00:00Z">
        <w:r w:rsidDel="004D18C2">
          <w:delText>f</w:delText>
        </w:r>
      </w:del>
      <w:r>
        <w:t>oi</w:t>
      </w:r>
      <w:ins w:id="2991" w:author="Ryan Lemos" w:date="2019-10-07T21:00:00Z">
        <w:r w:rsidR="004D18C2">
          <w:t>-se</w:t>
        </w:r>
      </w:ins>
      <w:r w:rsidR="00C3177A">
        <w:t xml:space="preserve"> </w:t>
      </w:r>
      <w:del w:id="2992" w:author="Ryan Lemos" w:date="2019-10-07T21:00:00Z">
        <w:r w:rsidR="00C3177A" w:rsidDel="004D18C2">
          <w:delText>usado</w:delText>
        </w:r>
        <w:r w:rsidDel="004D18C2">
          <w:delText xml:space="preserve"> </w:delText>
        </w:r>
      </w:del>
      <w:ins w:id="2993" w:author="Ryan Lemos" w:date="2019-10-07T21:00:00Z">
        <w:r w:rsidR="004D18C2">
          <w:t xml:space="preserve">utilizado </w:t>
        </w:r>
      </w:ins>
      <w:r>
        <w:t>o</w:t>
      </w:r>
      <w:del w:id="2994" w:author="Ryan Lemos" w:date="2019-10-07T21:00:00Z">
        <w:r w:rsidDel="004D18C2">
          <w:delText xml:space="preserve"> </w:delText>
        </w:r>
        <w:commentRangeStart w:id="2995"/>
        <w:r w:rsidDel="004D18C2">
          <w:delText>Visual Studio Code</w:delText>
        </w:r>
      </w:del>
      <w:r>
        <w:t xml:space="preserve"> </w:t>
      </w:r>
      <w:commentRangeEnd w:id="2995"/>
      <w:r w:rsidR="00C3177A">
        <w:rPr>
          <w:rStyle w:val="Refdecomentrio"/>
        </w:rPr>
        <w:commentReference w:id="2995"/>
      </w:r>
      <w:commentRangeStart w:id="2996"/>
      <w:del w:id="2997" w:author="Ryan Lemos" w:date="2019-10-07T21:01:00Z">
        <w:r w:rsidDel="004D18C2">
          <w:delText>(</w:delText>
        </w:r>
      </w:del>
      <w:r>
        <w:t>VSCODE</w:t>
      </w:r>
      <w:commentRangeEnd w:id="2996"/>
      <w:r w:rsidR="005D3460">
        <w:rPr>
          <w:rStyle w:val="Refdecomentrio"/>
        </w:rPr>
        <w:commentReference w:id="2996"/>
      </w:r>
      <w:del w:id="2998" w:author="Ryan Lemos" w:date="2019-10-07T21:01:00Z">
        <w:r w:rsidDel="004D18C2">
          <w:delText>)</w:delText>
        </w:r>
      </w:del>
      <w:r>
        <w:t xml:space="preserve"> da Microsoft</w:t>
      </w:r>
      <w:ins w:id="2999" w:author="Ryan Lemos" w:date="2019-10-13T12:40:00Z">
        <w:r w:rsidR="00031AD6">
          <w:t xml:space="preserve"> </w:t>
        </w:r>
      </w:ins>
      <w:ins w:id="3000" w:author="Ryan Lemos" w:date="2019-10-13T12:41:00Z">
        <w:r w:rsidR="00031AD6">
          <w:t>na versão 1.39.1</w:t>
        </w:r>
      </w:ins>
      <w:r>
        <w:t xml:space="preserve">, pois apoia o desenvolvimento em TypeScript auxiliando em complementação de nomes de funções e pacotes. </w:t>
      </w:r>
      <w:ins w:id="3001" w:author="Ryan Lemos" w:date="2019-10-07T21:01:00Z">
        <w:r w:rsidR="004D18C2">
          <w:t>Também com extensões, como visto na seção</w:t>
        </w:r>
      </w:ins>
      <w:ins w:id="3002" w:author="Ryan Lemos" w:date="2019-10-13T15:30:00Z">
        <w:r w:rsidR="00A768C5">
          <w:t xml:space="preserve"> </w:t>
        </w:r>
        <w:r w:rsidR="00A768C5">
          <w:fldChar w:fldCharType="begin"/>
        </w:r>
        <w:r w:rsidR="00A768C5">
          <w:instrText xml:space="preserve"> REF _Ref21873062 \r \h </w:instrText>
        </w:r>
      </w:ins>
      <w:r w:rsidR="00A768C5">
        <w:fldChar w:fldCharType="separate"/>
      </w:r>
      <w:ins w:id="3003" w:author="Ryan Lemos" w:date="2019-10-14T19:23:00Z">
        <w:r w:rsidR="0002745D">
          <w:t>2.2.4.1</w:t>
        </w:r>
      </w:ins>
      <w:ins w:id="3004" w:author="Ryan Lemos" w:date="2019-10-13T15:30:00Z">
        <w:r w:rsidR="00A768C5">
          <w:fldChar w:fldCharType="end"/>
        </w:r>
      </w:ins>
      <w:ins w:id="3005" w:author="Ryan Lemos" w:date="2019-10-07T21:01:00Z">
        <w:r w:rsidR="004D18C2">
          <w:t>, foi possível que o VSCODE reconhecesse as funções PHP, além de form</w:t>
        </w:r>
      </w:ins>
      <w:ins w:id="3006" w:author="Ryan Lemos" w:date="2019-10-07T21:02:00Z">
        <w:r w:rsidR="004D18C2">
          <w:t>atar os códigos conforme os padrões do PHP.</w:t>
        </w:r>
      </w:ins>
      <w:ins w:id="3007" w:author="Ryan Lemos" w:date="2019-10-07T21:01:00Z">
        <w:r w:rsidR="004D18C2">
          <w:t xml:space="preserve"> </w:t>
        </w:r>
      </w:ins>
      <w:del w:id="3008" w:author="Ryan Lemos" w:date="2019-10-07T21:02:00Z">
        <w:r w:rsidDel="004D18C2">
          <w:delText xml:space="preserve">É uma solução gratuita e completa, pois conta com uma comunidade que desenvolve uma série de </w:delText>
        </w:r>
        <w:r w:rsidRPr="005B582B" w:rsidDel="004D18C2">
          <w:rPr>
            <w:i/>
            <w:iCs/>
          </w:rPr>
          <w:delText>plug</w:delText>
        </w:r>
        <w:r w:rsidR="00C3177A" w:rsidRPr="005B582B" w:rsidDel="004D18C2">
          <w:rPr>
            <w:i/>
            <w:iCs/>
          </w:rPr>
          <w:delText>-</w:delText>
        </w:r>
        <w:r w:rsidRPr="005B582B" w:rsidDel="004D18C2">
          <w:rPr>
            <w:i/>
            <w:iCs/>
          </w:rPr>
          <w:delText>ins</w:delText>
        </w:r>
        <w:r w:rsidDel="004D18C2">
          <w:delText xml:space="preserve"> que auxiliam vários processos de desenvolvimento. </w:delText>
        </w:r>
      </w:del>
      <w:del w:id="3009" w:author="Ryan Lemos" w:date="2019-10-07T21:00:00Z">
        <w:r w:rsidDel="004D18C2">
          <w:delText xml:space="preserve">Já para o </w:delText>
        </w:r>
        <w:r w:rsidRPr="00596E44" w:rsidDel="004D18C2">
          <w:rPr>
            <w:i/>
          </w:rPr>
          <w:delText>back</w:delText>
        </w:r>
        <w:r w:rsidR="00C3177A" w:rsidDel="004D18C2">
          <w:rPr>
            <w:i/>
          </w:rPr>
          <w:delText>-</w:delText>
        </w:r>
        <w:r w:rsidRPr="00596E44" w:rsidDel="004D18C2">
          <w:rPr>
            <w:i/>
          </w:rPr>
          <w:delText>end</w:delText>
        </w:r>
        <w:r w:rsidDel="004D18C2">
          <w:delText xml:space="preserve"> utilizou-se uma ferramenta paga chamada PHP Storm</w:delText>
        </w:r>
        <w:r w:rsidR="00C3177A" w:rsidDel="004D18C2">
          <w:delText>, p</w:delText>
        </w:r>
        <w:r w:rsidDel="004D18C2">
          <w:delText xml:space="preserve">orém há distribuição gratuita para estudantes até que concluam seus estudos. Ela oferece uma série de recursos que auxiliam o desenvolvimento, aumentando a produtividade e velocidade de desenvolvimento. </w:delText>
        </w:r>
      </w:del>
    </w:p>
    <w:p w14:paraId="5EDE27A9" w14:textId="77777777" w:rsidR="009A2E13" w:rsidRDefault="009A2E13"/>
    <w:p w14:paraId="40F197ED" w14:textId="77777777" w:rsidR="009A2E13" w:rsidRDefault="009A2E13" w:rsidP="00A23541">
      <w:pPr>
        <w:pStyle w:val="Ttulo2"/>
        <w:pPrChange w:id="3010" w:author="Ryan Lemos" w:date="2019-10-15T23:32:00Z">
          <w:pPr>
            <w:pStyle w:val="Ttulo2"/>
          </w:pPr>
        </w:pPrChange>
      </w:pPr>
      <w:bookmarkStart w:id="3011" w:name="_Toc22075298"/>
      <w:r>
        <w:t>Estruturação do sistema</w:t>
      </w:r>
      <w:bookmarkEnd w:id="3011"/>
    </w:p>
    <w:p w14:paraId="0F5E32CC" w14:textId="77777777" w:rsidR="009A2E13" w:rsidRDefault="009A2E13" w:rsidP="009A2E13"/>
    <w:p w14:paraId="2BCF6B77" w14:textId="7484F8D3" w:rsidR="009A2E13" w:rsidRDefault="009A2E13" w:rsidP="009A2E13">
      <w:r w:rsidRPr="005B582B">
        <w:t xml:space="preserve">Alguns modelos de dados e documentos foram utilizados para suportar o desenvolvimento do ambiente. Como modelos têm-se a modelagem de banco de dados e a modelagem de processos com o BPMN. Essas modelagens servem de auxílio ao desenvolvedor já que </w:t>
      </w:r>
      <w:r w:rsidR="00532250" w:rsidRPr="005B582B">
        <w:t xml:space="preserve">dão </w:t>
      </w:r>
      <w:r w:rsidRPr="005B582B">
        <w:t>uma visão acerca do problema a ser resolvido. Como documentação para o ambiente, seguindo o que é pregado pela metodologia XP, foram utilizados além das modelagens, as estórias de usuário e os testes</w:t>
      </w:r>
      <w:r w:rsidR="00532250" w:rsidRPr="005B582B">
        <w:t xml:space="preserve"> unitários</w:t>
      </w:r>
      <w:r w:rsidRPr="005B582B">
        <w:t>. Esses documentos são descritos e apresentados nas seções seguintes.</w:t>
      </w:r>
    </w:p>
    <w:p w14:paraId="4BBAC63B" w14:textId="77777777" w:rsidR="009A2E13" w:rsidRDefault="009A2E13" w:rsidP="009A2E13"/>
    <w:p w14:paraId="4AE3DD7D" w14:textId="77777777" w:rsidR="009A2E13" w:rsidRDefault="009A2E13" w:rsidP="00A23541">
      <w:pPr>
        <w:pStyle w:val="Ttulo2"/>
        <w:pPrChange w:id="3012" w:author="Ryan Lemos" w:date="2019-10-15T23:32:00Z">
          <w:pPr>
            <w:pStyle w:val="Ttulo2"/>
          </w:pPr>
        </w:pPrChange>
      </w:pPr>
      <w:bookmarkStart w:id="3013" w:name="_Ref21873233"/>
      <w:bookmarkStart w:id="3014" w:name="_Toc22075299"/>
      <w:r>
        <w:t>Diagrama de banco de dados</w:t>
      </w:r>
      <w:bookmarkEnd w:id="3013"/>
      <w:bookmarkEnd w:id="3014"/>
    </w:p>
    <w:p w14:paraId="22B4D6FC" w14:textId="77777777" w:rsidR="009A2E13" w:rsidRDefault="009A2E13" w:rsidP="009A2E13"/>
    <w:p w14:paraId="7CBA9CDA" w14:textId="6818E19D" w:rsidR="00511CE0" w:rsidRDefault="009A2E13" w:rsidP="00511CE0">
      <w:pPr>
        <w:rPr>
          <w:ins w:id="3015" w:author="Ryan Lemos" w:date="2019-10-09T09:51:00Z"/>
        </w:rPr>
      </w:pPr>
      <w:r w:rsidRPr="005B582B">
        <w:t>Através de entrevistas e estudo dos requisitos gerou-se um modelo de banco de dados do ambiente. Este modelo, por se tratar de um banco de dados relacional, vem explicitar as entidades e os seus relacionamentos.</w:t>
      </w:r>
      <w:ins w:id="3016" w:author="Ryan Lemos" w:date="2019-10-09T09:38:00Z">
        <w:r w:rsidR="00A57CA9">
          <w:t xml:space="preserve"> </w:t>
        </w:r>
      </w:ins>
      <w:del w:id="3017" w:author="Ryan Lemos" w:date="2019-10-09T09:38:00Z">
        <w:r w:rsidRPr="005B582B" w:rsidDel="00A57CA9">
          <w:delText xml:space="preserve"> Assim os próximos parágrafos explicam o significado de cada tabela e o seu motivo de relacionar com outras tabelas.</w:delText>
        </w:r>
      </w:del>
      <w:ins w:id="3018" w:author="Ryan Lemos" w:date="2019-10-09T09:45:00Z">
        <w:r w:rsidR="00511CE0">
          <w:t xml:space="preserve">A </w:t>
        </w:r>
        <w:r w:rsidR="00511CE0">
          <w:fldChar w:fldCharType="begin"/>
        </w:r>
        <w:r w:rsidR="00511CE0">
          <w:instrText xml:space="preserve"> REF _Ref21506616 \h </w:instrText>
        </w:r>
      </w:ins>
      <w:r w:rsidR="00511CE0">
        <w:fldChar w:fldCharType="separate"/>
      </w:r>
      <w:ins w:id="3019" w:author="Ryan Lemos" w:date="2019-10-14T19:23:00Z">
        <w:r w:rsidR="0002745D">
          <w:t xml:space="preserve">Figura </w:t>
        </w:r>
        <w:r w:rsidR="0002745D">
          <w:rPr>
            <w:noProof/>
          </w:rPr>
          <w:t>24</w:t>
        </w:r>
      </w:ins>
      <w:ins w:id="3020" w:author="Ryan Lemos" w:date="2019-10-09T09:45:00Z">
        <w:r w:rsidR="00511CE0">
          <w:fldChar w:fldCharType="end"/>
        </w:r>
        <w:r w:rsidR="00511CE0">
          <w:t xml:space="preserve"> se trata da modelagem de banco de dados final da aplicação. </w:t>
        </w:r>
      </w:ins>
      <w:ins w:id="3021" w:author="Ryan Lemos" w:date="2019-10-09T09:46:00Z">
        <w:r w:rsidR="00511CE0">
          <w:t>Ela</w:t>
        </w:r>
      </w:ins>
      <w:ins w:id="3022" w:author="Ryan Lemos" w:date="2019-10-09T09:45:00Z">
        <w:r w:rsidR="00511CE0">
          <w:t xml:space="preserve"> contempla a gestão de eventos, turmas, usuários, menus, permissões, perfis, dúvidas, materiais, atividades, questões, alternativas e assuntos de questões.</w:t>
        </w:r>
      </w:ins>
      <w:ins w:id="3023" w:author="Ryan Lemos" w:date="2019-10-09T09:47:00Z">
        <w:r w:rsidR="00511CE0">
          <w:t xml:space="preserve"> Vale destacar que a modelagem serviu somente como apoio a documentação</w:t>
        </w:r>
      </w:ins>
      <w:ins w:id="3024" w:author="Ryan Lemos" w:date="2019-10-09T09:48:00Z">
        <w:r w:rsidR="00511CE0">
          <w:t xml:space="preserve"> e visualização das interações</w:t>
        </w:r>
      </w:ins>
      <w:ins w:id="3025" w:author="Ryan Lemos" w:date="2019-10-09T09:47:00Z">
        <w:r w:rsidR="00511CE0">
          <w:t xml:space="preserve"> do sistema</w:t>
        </w:r>
      </w:ins>
      <w:ins w:id="3026" w:author="Ryan Lemos" w:date="2019-10-09T09:48:00Z">
        <w:r w:rsidR="00511CE0">
          <w:t>. Como discutido na seção</w:t>
        </w:r>
      </w:ins>
      <w:ins w:id="3027" w:author="Ryan Lemos" w:date="2019-10-13T15:30:00Z">
        <w:r w:rsidR="00A768C5">
          <w:t xml:space="preserve"> </w:t>
        </w:r>
      </w:ins>
      <w:ins w:id="3028" w:author="Ryan Lemos" w:date="2019-10-13T15:31:00Z">
        <w:r w:rsidR="00A768C5">
          <w:fldChar w:fldCharType="begin"/>
        </w:r>
        <w:r w:rsidR="00A768C5">
          <w:instrText xml:space="preserve"> REF _Ref526533823 \r \h </w:instrText>
        </w:r>
      </w:ins>
      <w:r w:rsidR="00A768C5">
        <w:fldChar w:fldCharType="separate"/>
      </w:r>
      <w:ins w:id="3029" w:author="Ryan Lemos" w:date="2019-10-14T19:23:00Z">
        <w:r w:rsidR="0002745D">
          <w:t>2.2.4.9</w:t>
        </w:r>
      </w:ins>
      <w:ins w:id="3030" w:author="Ryan Lemos" w:date="2019-10-13T15:31:00Z">
        <w:r w:rsidR="00A768C5">
          <w:fldChar w:fldCharType="end"/>
        </w:r>
      </w:ins>
      <w:ins w:id="3031" w:author="Ryan Lemos" w:date="2019-10-09T09:48:00Z">
        <w:r w:rsidR="00511CE0">
          <w:t>, o Laravel, framework utilizado para o desenvolvimento da aplicação, conta com uma funcionalidade chamada de migrações</w:t>
        </w:r>
      </w:ins>
      <w:ins w:id="3032" w:author="Ryan Lemos" w:date="2019-10-09T09:49:00Z">
        <w:r w:rsidR="00511CE0">
          <w:t>. Assim todas as mudanças na modelagem da base, eram feitas primeiro nos arquivos das migrações, para posteriormente serem alteradas no mo</w:t>
        </w:r>
      </w:ins>
      <w:ins w:id="3033" w:author="Ryan Lemos" w:date="2019-10-09T09:50:00Z">
        <w:r w:rsidR="00511CE0">
          <w:t xml:space="preserve">delo. Optou-se por essa alternativa, por acreditar que agilizaria o processo de desenvolvimento, tendo em vista que caso algum campo fosse alterado, a migração sofreria uma mudança </w:t>
        </w:r>
      </w:ins>
      <w:ins w:id="3034" w:author="Ryan Lemos" w:date="2019-10-09T09:51:00Z">
        <w:r w:rsidR="00511CE0">
          <w:t xml:space="preserve">e não teria que ficar alterando a modelagem a todo momento. </w:t>
        </w:r>
      </w:ins>
      <w:del w:id="3035" w:author="Ryan Lemos" w:date="2019-10-09T09:43:00Z">
        <w:r w:rsidRPr="005B582B" w:rsidDel="00511CE0">
          <w:delText xml:space="preserve"> </w:delText>
        </w:r>
      </w:del>
    </w:p>
    <w:p w14:paraId="57C04D14" w14:textId="77777777" w:rsidR="00511CE0" w:rsidRDefault="00511CE0" w:rsidP="00511CE0">
      <w:pPr>
        <w:rPr>
          <w:ins w:id="3036" w:author="Ryan Lemos" w:date="2019-10-09T09:51:00Z"/>
        </w:rPr>
      </w:pPr>
    </w:p>
    <w:p w14:paraId="21672C59" w14:textId="1BB22F16" w:rsidR="005B293B" w:rsidRDefault="00511CE0" w:rsidP="005B293B">
      <w:pPr>
        <w:rPr>
          <w:ins w:id="3037" w:author="Ryan Lemos" w:date="2019-10-09T10:07:00Z"/>
        </w:rPr>
      </w:pPr>
      <w:ins w:id="3038" w:author="Ryan Lemos" w:date="2019-10-09T09:51:00Z">
        <w:r>
          <w:t>Uma outra caraterística visível, é que</w:t>
        </w:r>
      </w:ins>
      <w:ins w:id="3039" w:author="Ryan Lemos" w:date="2019-10-09T09:52:00Z">
        <w:r>
          <w:t xml:space="preserve"> os nomes</w:t>
        </w:r>
      </w:ins>
      <w:ins w:id="3040" w:author="Ryan Lemos" w:date="2019-10-09T09:51:00Z">
        <w:r>
          <w:t xml:space="preserve"> </w:t>
        </w:r>
      </w:ins>
      <w:ins w:id="3041" w:author="Ryan Lemos" w:date="2019-10-09T09:52:00Z">
        <w:r>
          <w:t>d</w:t>
        </w:r>
      </w:ins>
      <w:ins w:id="3042" w:author="Ryan Lemos" w:date="2019-10-09T09:51:00Z">
        <w:r>
          <w:t>as tabelas estão tod</w:t>
        </w:r>
      </w:ins>
      <w:ins w:id="3043" w:author="Ryan Lemos" w:date="2019-10-09T09:52:00Z">
        <w:r>
          <w:t xml:space="preserve">os em inglês. Isso se deu pelo fato de que se seguiu o padrão do Laravel para nomeação de tabelas. Pois por exemplo, </w:t>
        </w:r>
      </w:ins>
      <w:ins w:id="3044" w:author="Ryan Lemos" w:date="2019-10-09T09:53:00Z">
        <w:r>
          <w:t>quando</w:t>
        </w:r>
        <w:r w:rsidR="00B23593">
          <w:t xml:space="preserve"> se cria um </w:t>
        </w:r>
      </w:ins>
      <w:ins w:id="3045" w:author="Ryan Lemos" w:date="2019-10-09T09:54:00Z">
        <w:r w:rsidR="00B23593">
          <w:t>M</w:t>
        </w:r>
      </w:ins>
      <w:ins w:id="3046" w:author="Ryan Lemos" w:date="2019-10-09T09:53:00Z">
        <w:r w:rsidR="00B23593">
          <w:t>odel</w:t>
        </w:r>
      </w:ins>
      <w:ins w:id="3047" w:author="Ryan Lemos" w:date="2019-10-09T09:54:00Z">
        <w:r w:rsidR="00B23593">
          <w:t xml:space="preserve"> no Laravel</w:t>
        </w:r>
      </w:ins>
      <w:ins w:id="3048" w:author="Ryan Lemos" w:date="2019-10-09T09:53:00Z">
        <w:r w:rsidR="00B23593">
          <w:t xml:space="preserve"> </w:t>
        </w:r>
      </w:ins>
      <w:ins w:id="3049" w:author="Ryan Lemos" w:date="2019-10-09T09:54:00Z">
        <w:r w:rsidR="00B23593">
          <w:t xml:space="preserve">com o nome </w:t>
        </w:r>
        <w:r w:rsidR="00B23593" w:rsidRPr="00B23593">
          <w:rPr>
            <w:i/>
            <w:iCs/>
            <w:rPrChange w:id="3050" w:author="Ryan Lemos" w:date="2019-10-09T09:54:00Z">
              <w:rPr/>
            </w:rPrChange>
          </w:rPr>
          <w:t>User</w:t>
        </w:r>
        <w:r w:rsidR="00B23593">
          <w:t xml:space="preserve">, o Laravel deduz que o nome da tabela seja </w:t>
        </w:r>
      </w:ins>
      <w:ins w:id="3051" w:author="Ryan Lemos" w:date="2019-10-09T09:55:00Z">
        <w:r w:rsidR="00B23593" w:rsidRPr="00B23593">
          <w:rPr>
            <w:i/>
            <w:iCs/>
            <w:rPrChange w:id="3052" w:author="Ryan Lemos" w:date="2019-10-09T09:55:00Z">
              <w:rPr/>
            </w:rPrChange>
          </w:rPr>
          <w:t>Users</w:t>
        </w:r>
        <w:r w:rsidR="00B23593">
          <w:t xml:space="preserve"> sempre no plural.</w:t>
        </w:r>
      </w:ins>
      <w:ins w:id="3053" w:author="Ryan Lemos" w:date="2019-10-09T09:56:00Z">
        <w:r w:rsidR="00B23593">
          <w:t xml:space="preserve"> O framework entende as tabelas no plural no idioma inglês, tome-se o exempl</w:t>
        </w:r>
      </w:ins>
      <w:ins w:id="3054" w:author="Ryan Lemos" w:date="2019-10-09T09:57:00Z">
        <w:r w:rsidR="00B23593">
          <w:t>o da tabela de atividades da modelagem (</w:t>
        </w:r>
        <w:r w:rsidR="00B23593" w:rsidRPr="00B23593">
          <w:rPr>
            <w:i/>
            <w:iCs/>
            <w:rPrChange w:id="3055" w:author="Ryan Lemos" w:date="2019-10-09T09:57:00Z">
              <w:rPr/>
            </w:rPrChange>
          </w:rPr>
          <w:t>activities</w:t>
        </w:r>
        <w:r w:rsidR="00B23593">
          <w:t xml:space="preserve">, </w:t>
        </w:r>
        <w:r w:rsidR="00B23593">
          <w:fldChar w:fldCharType="begin"/>
        </w:r>
        <w:r w:rsidR="00B23593">
          <w:instrText xml:space="preserve"> REF _Ref21506616 \h </w:instrText>
        </w:r>
      </w:ins>
      <w:r w:rsidR="00B23593">
        <w:fldChar w:fldCharType="separate"/>
      </w:r>
      <w:ins w:id="3056" w:author="Ryan Lemos" w:date="2019-10-14T19:23:00Z">
        <w:r w:rsidR="0002745D">
          <w:t xml:space="preserve">Figura </w:t>
        </w:r>
        <w:r w:rsidR="0002745D">
          <w:rPr>
            <w:noProof/>
          </w:rPr>
          <w:t>24</w:t>
        </w:r>
      </w:ins>
      <w:ins w:id="3057" w:author="Ryan Lemos" w:date="2019-10-09T09:57:00Z">
        <w:r w:rsidR="00B23593">
          <w:fldChar w:fldCharType="end"/>
        </w:r>
        <w:r w:rsidR="00B23593">
          <w:t>)</w:t>
        </w:r>
      </w:ins>
      <w:ins w:id="3058" w:author="Ryan Lemos" w:date="2019-10-09T09:58:00Z">
        <w:r w:rsidR="00B23593">
          <w:t xml:space="preserve">. O nome do Model é </w:t>
        </w:r>
        <w:r w:rsidR="00B23593" w:rsidRPr="00B23593">
          <w:rPr>
            <w:i/>
            <w:iCs/>
            <w:rPrChange w:id="3059" w:author="Ryan Lemos" w:date="2019-10-09T09:58:00Z">
              <w:rPr/>
            </w:rPrChange>
          </w:rPr>
          <w:t>Activity</w:t>
        </w:r>
        <w:r w:rsidR="00B23593">
          <w:t>, porém sozinho o Laravel deduz o nome para o p</w:t>
        </w:r>
      </w:ins>
      <w:ins w:id="3060" w:author="Ryan Lemos" w:date="2019-10-09T09:59:00Z">
        <w:r w:rsidR="00B23593">
          <w:t>lural na língua inglesa. Toma-se o exemplo da tabela de questões, se fosse utilizado no idioma português u</w:t>
        </w:r>
      </w:ins>
      <w:ins w:id="3061" w:author="Ryan Lemos" w:date="2019-10-09T10:00:00Z">
        <w:r w:rsidR="00B23593">
          <w:t>m possível nome do Model seria Questao, sem acentos. Porém ao converter o Laravel deduziria que o nome da tabela seria ‘questaos’.</w:t>
        </w:r>
      </w:ins>
      <w:ins w:id="3062" w:author="Ryan Lemos" w:date="2019-10-09T09:58:00Z">
        <w:r w:rsidR="00B23593">
          <w:t xml:space="preserve"> </w:t>
        </w:r>
      </w:ins>
      <w:ins w:id="3063" w:author="Ryan Lemos" w:date="2019-10-09T09:55:00Z">
        <w:r w:rsidR="00B23593">
          <w:t xml:space="preserve"> Isso pode ser alterado por meio de</w:t>
        </w:r>
      </w:ins>
      <w:ins w:id="3064" w:author="Ryan Lemos" w:date="2019-10-09T09:56:00Z">
        <w:r w:rsidR="00B23593">
          <w:t xml:space="preserve"> uma variável </w:t>
        </w:r>
      </w:ins>
      <w:ins w:id="3065" w:author="Ryan Lemos" w:date="2019-10-09T09:55:00Z">
        <w:r w:rsidR="00B23593">
          <w:t xml:space="preserve">do </w:t>
        </w:r>
      </w:ins>
      <w:ins w:id="3066" w:author="Ryan Lemos" w:date="2019-10-09T09:56:00Z">
        <w:r w:rsidR="00B23593">
          <w:t>M</w:t>
        </w:r>
      </w:ins>
      <w:ins w:id="3067" w:author="Ryan Lemos" w:date="2019-10-09T09:55:00Z">
        <w:r w:rsidR="00B23593">
          <w:t>odel</w:t>
        </w:r>
      </w:ins>
      <w:ins w:id="3068" w:author="Ryan Lemos" w:date="2019-10-09T09:56:00Z">
        <w:r w:rsidR="00B23593">
          <w:t xml:space="preserve"> chamada de </w:t>
        </w:r>
        <w:r w:rsidR="00B23593" w:rsidRPr="00B23593">
          <w:rPr>
            <w:i/>
            <w:iCs/>
            <w:rPrChange w:id="3069" w:author="Ryan Lemos" w:date="2019-10-09T09:56:00Z">
              <w:rPr/>
            </w:rPrChange>
          </w:rPr>
          <w:t>table</w:t>
        </w:r>
        <w:r w:rsidR="00B23593">
          <w:t>.</w:t>
        </w:r>
      </w:ins>
      <w:ins w:id="3070" w:author="Ryan Lemos" w:date="2019-10-09T10:01:00Z">
        <w:r w:rsidR="00B23593">
          <w:t xml:space="preserve"> Porém, novamente a fim de garantir uma maior velocidade no desenvolvimento, optou-se por manter o padrão adotado pelo Laravel.</w:t>
        </w:r>
      </w:ins>
      <w:ins w:id="3071" w:author="Ryan Lemos" w:date="2019-10-09T10:07:00Z">
        <w:r w:rsidR="005B293B">
          <w:t xml:space="preserve"> </w:t>
        </w:r>
      </w:ins>
    </w:p>
    <w:p w14:paraId="07FCB4FF" w14:textId="2D5C6C04" w:rsidR="00B32D53" w:rsidRDefault="005B293B">
      <w:pPr>
        <w:sectPr w:rsidR="00B32D53" w:rsidSect="00C1350C">
          <w:headerReference w:type="default" r:id="rId46"/>
          <w:pgSz w:w="11906" w:h="16838"/>
          <w:pgMar w:top="1701" w:right="1134" w:bottom="1134" w:left="1701" w:header="1134" w:footer="567" w:gutter="0"/>
          <w:cols w:space="708"/>
          <w:docGrid w:linePitch="360"/>
        </w:sectPr>
      </w:pPr>
      <w:ins w:id="3072" w:author="Ryan Lemos" w:date="2019-10-09T10:07:00Z">
        <w:r>
          <w:t xml:space="preserve">Para </w:t>
        </w:r>
        <w:r w:rsidR="00F74B19">
          <w:t>se ade</w:t>
        </w:r>
      </w:ins>
      <w:ins w:id="3073" w:author="Ryan Lemos" w:date="2019-10-09T10:08:00Z">
        <w:r w:rsidR="00F74B19">
          <w:t>quar ao modelo de permissões, descrito pela seção</w:t>
        </w:r>
      </w:ins>
      <w:ins w:id="3074" w:author="Ryan Lemos" w:date="2019-10-13T15:31:00Z">
        <w:r w:rsidR="00A768C5">
          <w:t xml:space="preserve"> </w:t>
        </w:r>
      </w:ins>
      <w:ins w:id="3075" w:author="Ryan Lemos" w:date="2019-10-13T15:32:00Z">
        <w:r w:rsidR="00A768C5">
          <w:fldChar w:fldCharType="begin"/>
        </w:r>
        <w:r w:rsidR="00A768C5">
          <w:instrText xml:space="preserve"> REF _Ref21873142 \r \h </w:instrText>
        </w:r>
      </w:ins>
      <w:r w:rsidR="00A768C5">
        <w:fldChar w:fldCharType="separate"/>
      </w:r>
      <w:ins w:id="3076" w:author="Ryan Lemos" w:date="2019-10-14T19:23:00Z">
        <w:r w:rsidR="0002745D">
          <w:t>2.2.1</w:t>
        </w:r>
      </w:ins>
      <w:ins w:id="3077" w:author="Ryan Lemos" w:date="2019-10-13T15:32:00Z">
        <w:r w:rsidR="00A768C5">
          <w:fldChar w:fldCharType="end"/>
        </w:r>
      </w:ins>
      <w:ins w:id="3078" w:author="Ryan Lemos" w:date="2019-10-09T10:08:00Z">
        <w:r w:rsidR="00F74B19">
          <w:t xml:space="preserve">, que é baseado em papéis ou perfis e a esses perfis permissões, gerou-se a tabela de </w:t>
        </w:r>
      </w:ins>
      <w:ins w:id="3079" w:author="Ryan Lemos" w:date="2019-10-09T10:09:00Z">
        <w:r w:rsidR="00F74B19">
          <w:t>perfis (</w:t>
        </w:r>
        <w:r w:rsidR="00F74B19" w:rsidRPr="00F74B19">
          <w:rPr>
            <w:i/>
            <w:iCs/>
            <w:rPrChange w:id="3080" w:author="Ryan Lemos" w:date="2019-10-09T10:09:00Z">
              <w:rPr/>
            </w:rPrChange>
          </w:rPr>
          <w:t>roles</w:t>
        </w:r>
        <w:r w:rsidR="00F74B19">
          <w:t>) e de permissões (</w:t>
        </w:r>
        <w:r w:rsidR="00F74B19" w:rsidRPr="00F74B19">
          <w:rPr>
            <w:i/>
            <w:iCs/>
            <w:rPrChange w:id="3081" w:author="Ryan Lemos" w:date="2019-10-09T10:09:00Z">
              <w:rPr/>
            </w:rPrChange>
          </w:rPr>
          <w:t>permissions</w:t>
        </w:r>
        <w:r w:rsidR="00F74B19">
          <w:t>)</w:t>
        </w:r>
      </w:ins>
      <w:ins w:id="3082" w:author="Ryan Lemos" w:date="2019-10-09T10:10:00Z">
        <w:r w:rsidR="00F74B19">
          <w:t>. Na tabela de perfis optou-se pela implementação de um campo de verificação (chamado de is_admin). Esse campo serve para indicar se o perfil tem acesso total a</w:t>
        </w:r>
      </w:ins>
      <w:ins w:id="3083" w:author="Ryan Lemos" w:date="2019-10-09T10:11:00Z">
        <w:r w:rsidR="00F74B19">
          <w:t xml:space="preserve"> todas as funcionalidades da aplicação. Sendo assim as permissões totais (ou de administrador)</w:t>
        </w:r>
      </w:ins>
      <w:ins w:id="3084" w:author="Ryan Lemos" w:date="2019-10-09T10:12:00Z">
        <w:r w:rsidR="00CF264A">
          <w:t xml:space="preserve"> não ficam associadas unicamente a um perfil, podendo ser definido a quais perfis podem ter esse tipo de </w:t>
        </w:r>
      </w:ins>
      <w:ins w:id="3085" w:author="Ryan Lemos" w:date="2019-10-09T10:13:00Z">
        <w:r w:rsidR="00CF264A">
          <w:t>acesso.</w:t>
        </w:r>
      </w:ins>
    </w:p>
    <w:p w14:paraId="77489A0D" w14:textId="4BACAF89" w:rsidR="008C4A0B" w:rsidRDefault="008C4A0B" w:rsidP="00B70A30">
      <w:pPr>
        <w:pStyle w:val="Legenda"/>
        <w:keepNext/>
      </w:pPr>
      <w:bookmarkStart w:id="3086" w:name="_Ref21506616"/>
      <w:bookmarkStart w:id="3087" w:name="_Toc21973957"/>
      <w:bookmarkStart w:id="3088" w:name="_Toc22075176"/>
      <w:r>
        <w:lastRenderedPageBreak/>
        <w:t xml:space="preserve">Figura </w:t>
      </w:r>
      <w:r w:rsidR="00B06645">
        <w:fldChar w:fldCharType="begin"/>
      </w:r>
      <w:r w:rsidR="00B06645">
        <w:instrText xml:space="preserve"> SEQ Figura \* ARABIC </w:instrText>
      </w:r>
      <w:r w:rsidR="00B06645">
        <w:fldChar w:fldCharType="separate"/>
      </w:r>
      <w:ins w:id="3089" w:author="Ryan Lemos" w:date="2019-10-14T19:23:00Z">
        <w:r w:rsidR="0002745D">
          <w:rPr>
            <w:noProof/>
          </w:rPr>
          <w:t>24</w:t>
        </w:r>
      </w:ins>
      <w:del w:id="3090" w:author="Ryan Lemos" w:date="2019-10-07T11:05:00Z">
        <w:r w:rsidR="00D343FF" w:rsidDel="00EA672B">
          <w:rPr>
            <w:noProof/>
          </w:rPr>
          <w:delText>26</w:delText>
        </w:r>
      </w:del>
      <w:r w:rsidR="00B06645">
        <w:rPr>
          <w:noProof/>
        </w:rPr>
        <w:fldChar w:fldCharType="end"/>
      </w:r>
      <w:bookmarkEnd w:id="3086"/>
      <w:r>
        <w:t xml:space="preserve"> - Diagrama da base de dados do ambiente</w:t>
      </w:r>
      <w:bookmarkEnd w:id="3087"/>
      <w:bookmarkEnd w:id="3088"/>
    </w:p>
    <w:p w14:paraId="03A3123D" w14:textId="770D80CB" w:rsidR="00017D8C" w:rsidRDefault="00017D8C" w:rsidP="005B582B">
      <w:pPr>
        <w:ind w:firstLine="0"/>
        <w:jc w:val="center"/>
      </w:pPr>
      <w:commentRangeStart w:id="3091"/>
      <w:r>
        <w:rPr>
          <w:noProof/>
        </w:rPr>
        <w:drawing>
          <wp:inline distT="0" distB="0" distL="0" distR="0" wp14:anchorId="6DE0CB00" wp14:editId="19DC62E6">
            <wp:extent cx="8959023" cy="5158740"/>
            <wp:effectExtent l="0" t="0" r="0" b="3810"/>
            <wp:docPr id="37" name="Imagem 3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delagem v1.png"/>
                    <pic:cNvPicPr/>
                  </pic:nvPicPr>
                  <pic:blipFill>
                    <a:blip r:embed="rId47">
                      <a:extLst>
                        <a:ext uri="{28A0092B-C50C-407E-A947-70E740481C1C}">
                          <a14:useLocalDpi xmlns:a14="http://schemas.microsoft.com/office/drawing/2010/main" val="0"/>
                        </a:ext>
                      </a:extLst>
                    </a:blip>
                    <a:stretch>
                      <a:fillRect/>
                    </a:stretch>
                  </pic:blipFill>
                  <pic:spPr>
                    <a:xfrm>
                      <a:off x="0" y="0"/>
                      <a:ext cx="9018961" cy="5193253"/>
                    </a:xfrm>
                    <a:prstGeom prst="rect">
                      <a:avLst/>
                    </a:prstGeom>
                  </pic:spPr>
                </pic:pic>
              </a:graphicData>
            </a:graphic>
          </wp:inline>
        </w:drawing>
      </w:r>
      <w:commentRangeEnd w:id="3091"/>
      <w:r w:rsidR="005C4E6B">
        <w:rPr>
          <w:rStyle w:val="Refdecomentrio"/>
        </w:rPr>
        <w:commentReference w:id="3091"/>
      </w:r>
    </w:p>
    <w:p w14:paraId="0667C014" w14:textId="35705397" w:rsidR="008C4A0B" w:rsidRDefault="008C4A0B" w:rsidP="00B70A30">
      <w:pPr>
        <w:pStyle w:val="Fontes"/>
      </w:pPr>
      <w:r>
        <w:t>Fonte: PRÓPRIA,</w:t>
      </w:r>
      <w:ins w:id="3092" w:author="Ryan Lemos" w:date="2019-10-13T15:17:00Z">
        <w:r w:rsidR="0010565A">
          <w:t xml:space="preserve"> 2019.</w:t>
        </w:r>
      </w:ins>
      <w:r>
        <w:t xml:space="preserve"> </w:t>
      </w:r>
      <w:ins w:id="3093" w:author="Ryan Lemos" w:date="2019-10-13T15:17:00Z">
        <w:r w:rsidR="0010565A">
          <w:t>U</w:t>
        </w:r>
      </w:ins>
      <w:del w:id="3094" w:author="Ryan Lemos" w:date="2019-10-13T15:17:00Z">
        <w:r w:rsidDel="0010565A">
          <w:delText>u</w:delText>
        </w:r>
      </w:del>
      <w:r>
        <w:t>tilizando o MySQLWorkbench</w:t>
      </w:r>
      <w:ins w:id="3095" w:author="Ryan Lemos" w:date="2019-10-13T15:19:00Z">
        <w:r w:rsidR="0010565A">
          <w:t xml:space="preserve"> v.8.0.1</w:t>
        </w:r>
      </w:ins>
      <w:ins w:id="3096" w:author="Ryan Lemos" w:date="2019-10-13T15:20:00Z">
        <w:r w:rsidR="0010565A">
          <w:t>3</w:t>
        </w:r>
      </w:ins>
      <w:r>
        <w:t>.</w:t>
      </w:r>
    </w:p>
    <w:p w14:paraId="288BF466" w14:textId="21FF5859" w:rsidR="00017D8C" w:rsidRDefault="00017D8C" w:rsidP="009A2E13">
      <w:pPr>
        <w:ind w:firstLine="0"/>
        <w:sectPr w:rsidR="00017D8C" w:rsidSect="005B582B">
          <w:headerReference w:type="default" r:id="rId48"/>
          <w:pgSz w:w="16838" w:h="11906" w:orient="landscape"/>
          <w:pgMar w:top="1701" w:right="1701" w:bottom="1134" w:left="1134" w:header="1134" w:footer="567" w:gutter="0"/>
          <w:cols w:space="708"/>
          <w:docGrid w:linePitch="360"/>
        </w:sectPr>
      </w:pPr>
    </w:p>
    <w:p w14:paraId="11A2C0A7" w14:textId="77777777" w:rsidR="009A2E13" w:rsidRDefault="009A2E13" w:rsidP="00A23541">
      <w:pPr>
        <w:pStyle w:val="Ttulo2"/>
        <w:pPrChange w:id="3097" w:author="Ryan Lemos" w:date="2019-10-15T23:32:00Z">
          <w:pPr>
            <w:pStyle w:val="Ttulo2"/>
          </w:pPr>
        </w:pPrChange>
      </w:pPr>
      <w:bookmarkStart w:id="3098" w:name="_Ref21873241"/>
      <w:bookmarkStart w:id="3099" w:name="_Toc22075300"/>
      <w:r>
        <w:lastRenderedPageBreak/>
        <w:t>Diagrama de processos</w:t>
      </w:r>
      <w:bookmarkEnd w:id="3098"/>
      <w:bookmarkEnd w:id="3099"/>
    </w:p>
    <w:p w14:paraId="2BC587C8" w14:textId="77777777" w:rsidR="009A2E13" w:rsidRDefault="009A2E13" w:rsidP="009A2E13"/>
    <w:p w14:paraId="07DCD0AA" w14:textId="12217D90" w:rsidR="00B44F1A" w:rsidRDefault="00B32D53">
      <w:pPr>
        <w:rPr>
          <w:ins w:id="3100" w:author="Ryan Lemos" w:date="2019-10-09T20:10:00Z"/>
        </w:rPr>
        <w:pPrChange w:id="3101" w:author="Ryan Lemos" w:date="2019-10-09T20:11:00Z">
          <w:pPr>
            <w:ind w:firstLine="0"/>
          </w:pPr>
        </w:pPrChange>
      </w:pPr>
      <w:ins w:id="3102" w:author="Ryan Lemos" w:date="2019-10-09T20:06:00Z">
        <w:r>
          <w:t xml:space="preserve">Foram feitas duas modelagens </w:t>
        </w:r>
        <w:r w:rsidR="00B44F1A">
          <w:t>quanto aos processos do am</w:t>
        </w:r>
      </w:ins>
      <w:ins w:id="3103" w:author="Ryan Lemos" w:date="2019-10-09T20:07:00Z">
        <w:r w:rsidR="00B44F1A">
          <w:t xml:space="preserve">biente. O primeiro relacionado ao primeiro </w:t>
        </w:r>
        <w:r w:rsidR="00B44F1A" w:rsidRPr="00B44F1A">
          <w:rPr>
            <w:i/>
            <w:iCs/>
            <w:rPrChange w:id="3104" w:author="Ryan Lemos" w:date="2019-10-09T20:07:00Z">
              <w:rPr/>
            </w:rPrChange>
          </w:rPr>
          <w:t>release</w:t>
        </w:r>
        <w:r w:rsidR="00B44F1A">
          <w:t>, seção</w:t>
        </w:r>
      </w:ins>
      <w:ins w:id="3105" w:author="Ryan Lemos" w:date="2019-10-13T15:32:00Z">
        <w:r w:rsidR="00A768C5">
          <w:t xml:space="preserve"> </w:t>
        </w:r>
        <w:r w:rsidR="00A768C5">
          <w:fldChar w:fldCharType="begin"/>
        </w:r>
        <w:r w:rsidR="00A768C5">
          <w:instrText xml:space="preserve"> REF _Ref21873173 \r \h </w:instrText>
        </w:r>
      </w:ins>
      <w:r w:rsidR="00A768C5">
        <w:fldChar w:fldCharType="separate"/>
      </w:r>
      <w:ins w:id="3106" w:author="Ryan Lemos" w:date="2019-10-14T19:23:00Z">
        <w:r w:rsidR="0002745D">
          <w:t>3.6</w:t>
        </w:r>
      </w:ins>
      <w:ins w:id="3107" w:author="Ryan Lemos" w:date="2019-10-13T15:32:00Z">
        <w:r w:rsidR="00A768C5">
          <w:fldChar w:fldCharType="end"/>
        </w:r>
      </w:ins>
      <w:ins w:id="3108" w:author="Ryan Lemos" w:date="2019-10-09T20:07:00Z">
        <w:r w:rsidR="00B44F1A">
          <w:t xml:space="preserve">, e o segundo relacionado ao segundo </w:t>
        </w:r>
        <w:r w:rsidR="00B44F1A" w:rsidRPr="00B44F1A">
          <w:rPr>
            <w:i/>
            <w:iCs/>
            <w:rPrChange w:id="3109" w:author="Ryan Lemos" w:date="2019-10-09T20:07:00Z">
              <w:rPr/>
            </w:rPrChange>
          </w:rPr>
          <w:t>release</w:t>
        </w:r>
        <w:r w:rsidR="00B44F1A">
          <w:t>, seção</w:t>
        </w:r>
      </w:ins>
      <w:ins w:id="3110" w:author="Ryan Lemos" w:date="2019-10-13T15:32:00Z">
        <w:r w:rsidR="00A768C5">
          <w:t xml:space="preserve"> </w:t>
        </w:r>
        <w:r w:rsidR="00A768C5">
          <w:fldChar w:fldCharType="begin"/>
        </w:r>
        <w:r w:rsidR="00A768C5">
          <w:instrText xml:space="preserve"> REF _Ref21873185 \r \h </w:instrText>
        </w:r>
      </w:ins>
      <w:r w:rsidR="00A768C5">
        <w:fldChar w:fldCharType="separate"/>
      </w:r>
      <w:ins w:id="3111" w:author="Ryan Lemos" w:date="2019-10-14T19:23:00Z">
        <w:r w:rsidR="0002745D">
          <w:t>3.7</w:t>
        </w:r>
      </w:ins>
      <w:ins w:id="3112" w:author="Ryan Lemos" w:date="2019-10-13T15:32:00Z">
        <w:r w:rsidR="00A768C5">
          <w:fldChar w:fldCharType="end"/>
        </w:r>
      </w:ins>
      <w:ins w:id="3113" w:author="Ryan Lemos" w:date="2019-10-09T20:07:00Z">
        <w:r w:rsidR="00B44F1A">
          <w:t xml:space="preserve">. Decidiu-se pela não modelagem do terceiro </w:t>
        </w:r>
        <w:r w:rsidR="00B44F1A" w:rsidRPr="00B44F1A">
          <w:rPr>
            <w:i/>
            <w:iCs/>
            <w:rPrChange w:id="3114" w:author="Ryan Lemos" w:date="2019-10-09T20:09:00Z">
              <w:rPr/>
            </w:rPrChange>
          </w:rPr>
          <w:t>release</w:t>
        </w:r>
      </w:ins>
      <w:ins w:id="3115" w:author="Ryan Lemos" w:date="2019-10-09T20:09:00Z">
        <w:r w:rsidR="00B44F1A">
          <w:t xml:space="preserve"> pois as funcionalidades dele não seriam complexas de se produzir ao ponto de necessitar de uma modelagem. </w:t>
        </w:r>
      </w:ins>
      <w:ins w:id="3116" w:author="Ryan Lemos" w:date="2019-10-09T20:11:00Z">
        <w:r w:rsidR="00B44F1A">
          <w:t xml:space="preserve">As modelagens foram </w:t>
        </w:r>
      </w:ins>
      <w:ins w:id="3117" w:author="Ryan Lemos" w:date="2019-10-09T20:12:00Z">
        <w:r w:rsidR="00B44F1A">
          <w:t>feitas utilizando a notação BPMN, conforme seção</w:t>
        </w:r>
      </w:ins>
      <w:ins w:id="3118" w:author="Ryan Lemos" w:date="2019-10-13T15:32:00Z">
        <w:r w:rsidR="00A768C5">
          <w:t xml:space="preserve"> </w:t>
        </w:r>
      </w:ins>
      <w:ins w:id="3119" w:author="Ryan Lemos" w:date="2019-10-13T15:33:00Z">
        <w:r w:rsidR="00A768C5">
          <w:fldChar w:fldCharType="begin"/>
        </w:r>
        <w:r w:rsidR="00A768C5">
          <w:instrText xml:space="preserve"> REF _Ref21873209 \r \h </w:instrText>
        </w:r>
      </w:ins>
      <w:r w:rsidR="00A768C5">
        <w:fldChar w:fldCharType="separate"/>
      </w:r>
      <w:ins w:id="3120" w:author="Ryan Lemos" w:date="2019-10-14T19:23:00Z">
        <w:r w:rsidR="0002745D">
          <w:t>2.2.3.1</w:t>
        </w:r>
      </w:ins>
      <w:ins w:id="3121" w:author="Ryan Lemos" w:date="2019-10-13T15:33:00Z">
        <w:r w:rsidR="00A768C5">
          <w:fldChar w:fldCharType="end"/>
        </w:r>
      </w:ins>
      <w:ins w:id="3122" w:author="Ryan Lemos" w:date="2019-10-09T20:12:00Z">
        <w:r w:rsidR="00B44F1A">
          <w:t>.</w:t>
        </w:r>
      </w:ins>
    </w:p>
    <w:p w14:paraId="7D55B990" w14:textId="5EF3FF89" w:rsidR="007216C5" w:rsidRPr="00B32D53" w:rsidRDefault="00B44F1A">
      <w:pPr>
        <w:pPrChange w:id="3123" w:author="Ryan Lemos" w:date="2019-10-09T20:10:00Z">
          <w:pPr>
            <w:ind w:firstLine="0"/>
          </w:pPr>
        </w:pPrChange>
      </w:pPr>
      <w:ins w:id="3124" w:author="Ryan Lemos" w:date="2019-10-09T20:10:00Z">
        <w:r>
          <w:t xml:space="preserve">A modelagem do primeiro </w:t>
        </w:r>
        <w:r w:rsidRPr="00B44F1A">
          <w:rPr>
            <w:i/>
            <w:iCs/>
            <w:rPrChange w:id="3125" w:author="Ryan Lemos" w:date="2019-10-09T20:10:00Z">
              <w:rPr/>
            </w:rPrChange>
          </w:rPr>
          <w:t>release</w:t>
        </w:r>
        <w:r>
          <w:t xml:space="preserve">, </w:t>
        </w:r>
        <w:r>
          <w:fldChar w:fldCharType="begin"/>
        </w:r>
        <w:r>
          <w:instrText xml:space="preserve"> REF _Ref21544260 \h </w:instrText>
        </w:r>
      </w:ins>
      <w:r>
        <w:fldChar w:fldCharType="separate"/>
      </w:r>
      <w:ins w:id="3126" w:author="Ryan Lemos" w:date="2019-10-14T19:23:00Z">
        <w:r w:rsidR="0002745D">
          <w:t xml:space="preserve">Figura </w:t>
        </w:r>
        <w:r w:rsidR="0002745D">
          <w:rPr>
            <w:noProof/>
          </w:rPr>
          <w:t>25</w:t>
        </w:r>
      </w:ins>
      <w:ins w:id="3127" w:author="Ryan Lemos" w:date="2019-10-09T20:10:00Z">
        <w:r>
          <w:fldChar w:fldCharType="end"/>
        </w:r>
        <w:r>
          <w:t xml:space="preserve">, </w:t>
        </w:r>
      </w:ins>
      <w:del w:id="3128" w:author="Ryan Lemos" w:date="2019-10-09T20:01:00Z">
        <w:r w:rsidR="009A2E13" w:rsidRPr="00B32D53" w:rsidDel="00B32D53">
          <w:rPr>
            <w:rPrChange w:id="3129" w:author="Ryan Lemos" w:date="2019-10-09T20:06:00Z">
              <w:rPr>
                <w:highlight w:val="cyan"/>
              </w:rPr>
            </w:rPrChange>
          </w:rPr>
          <w:delText xml:space="preserve">Para o primeiro release, focou-se em funcionalidades iniciais de cadastro juntamente com as dúvidas dos alunos e as turmas. </w:delText>
        </w:r>
      </w:del>
      <w:del w:id="3130" w:author="Ryan Lemos" w:date="2019-10-09T20:10:00Z">
        <w:r w:rsidR="009A2E13" w:rsidRPr="00B32D53" w:rsidDel="00B44F1A">
          <w:rPr>
            <w:rPrChange w:id="3131" w:author="Ryan Lemos" w:date="2019-10-09T20:06:00Z">
              <w:rPr>
                <w:highlight w:val="cyan"/>
              </w:rPr>
            </w:rPrChange>
          </w:rPr>
          <w:delText>O processo foi modelado a</w:delText>
        </w:r>
      </w:del>
      <w:ins w:id="3132" w:author="Ryan Lemos" w:date="2019-10-09T20:10:00Z">
        <w:r>
          <w:t>foi concebida para contemplar</w:t>
        </w:r>
      </w:ins>
      <w:r w:rsidR="009A2E13" w:rsidRPr="00B32D53">
        <w:rPr>
          <w:rPrChange w:id="3133" w:author="Ryan Lemos" w:date="2019-10-09T20:06:00Z">
            <w:rPr>
              <w:highlight w:val="cyan"/>
            </w:rPr>
          </w:rPrChange>
        </w:rPr>
        <w:t xml:space="preserve"> contemplar </w:t>
      </w:r>
      <w:del w:id="3134" w:author="Ryan Lemos" w:date="2019-10-09T20:11:00Z">
        <w:r w:rsidR="009A2E13" w:rsidRPr="00B32D53" w:rsidDel="00B44F1A">
          <w:rPr>
            <w:rPrChange w:id="3135" w:author="Ryan Lemos" w:date="2019-10-09T20:06:00Z">
              <w:rPr>
                <w:highlight w:val="cyan"/>
              </w:rPr>
            </w:rPrChange>
          </w:rPr>
          <w:delText xml:space="preserve">esse </w:delText>
        </w:r>
      </w:del>
      <w:ins w:id="3136" w:author="Ryan Lemos" w:date="2019-10-09T20:11:00Z">
        <w:r>
          <w:t>o</w:t>
        </w:r>
        <w:r w:rsidRPr="00B32D53">
          <w:rPr>
            <w:rPrChange w:id="3137" w:author="Ryan Lemos" w:date="2019-10-09T20:06:00Z">
              <w:rPr>
                <w:highlight w:val="cyan"/>
              </w:rPr>
            </w:rPrChange>
          </w:rPr>
          <w:t xml:space="preserve"> </w:t>
        </w:r>
      </w:ins>
      <w:r w:rsidR="009A2E13" w:rsidRPr="00B32D53">
        <w:rPr>
          <w:rPrChange w:id="3138" w:author="Ryan Lemos" w:date="2019-10-09T20:06:00Z">
            <w:rPr>
              <w:highlight w:val="cyan"/>
            </w:rPr>
          </w:rPrChange>
        </w:rPr>
        <w:t>processo de cadastros</w:t>
      </w:r>
      <w:ins w:id="3139" w:author="Ryan Lemos" w:date="2019-10-09T20:11:00Z">
        <w:r>
          <w:t xml:space="preserve"> gerais do sistema conforme planejado</w:t>
        </w:r>
      </w:ins>
      <w:r w:rsidR="009A2E13" w:rsidRPr="00B32D53">
        <w:rPr>
          <w:rPrChange w:id="3140" w:author="Ryan Lemos" w:date="2019-10-09T20:06:00Z">
            <w:rPr>
              <w:highlight w:val="cyan"/>
            </w:rPr>
          </w:rPrChange>
        </w:rPr>
        <w:t xml:space="preserve">. </w:t>
      </w:r>
      <w:ins w:id="3141" w:author="Ryan Lemos" w:date="2019-10-09T20:14:00Z">
        <w:r>
          <w:t xml:space="preserve">Esse processo pode ser descrito como </w:t>
        </w:r>
      </w:ins>
      <w:del w:id="3142" w:author="Ryan Lemos" w:date="2019-10-09T20:15:00Z">
        <w:r w:rsidR="009A2E13" w:rsidRPr="00B32D53" w:rsidDel="00B44F1A">
          <w:rPr>
            <w:rPrChange w:id="3143" w:author="Ryan Lemos" w:date="2019-10-09T20:06:00Z">
              <w:rPr>
                <w:highlight w:val="cyan"/>
              </w:rPr>
            </w:rPrChange>
          </w:rPr>
          <w:delText>Então há</w:delText>
        </w:r>
      </w:del>
      <w:ins w:id="3144" w:author="Ryan Lemos" w:date="2019-10-09T20:15:00Z">
        <w:r>
          <w:t>primeiramente</w:t>
        </w:r>
      </w:ins>
      <w:r w:rsidR="009A2E13" w:rsidRPr="00B32D53">
        <w:rPr>
          <w:rPrChange w:id="3145" w:author="Ryan Lemos" w:date="2019-10-09T20:06:00Z">
            <w:rPr>
              <w:highlight w:val="cyan"/>
            </w:rPr>
          </w:rPrChange>
        </w:rPr>
        <w:t xml:space="preserve"> a figura inicial do administrador que é responsável por cadastrar</w:t>
      </w:r>
      <w:ins w:id="3146" w:author="Ryan Lemos" w:date="2019-10-09T20:15:00Z">
        <w:r>
          <w:t xml:space="preserve"> um usuário com o perfil</w:t>
        </w:r>
      </w:ins>
      <w:r w:rsidR="009A2E13" w:rsidRPr="00B32D53">
        <w:rPr>
          <w:rPrChange w:id="3147" w:author="Ryan Lemos" w:date="2019-10-09T20:06:00Z">
            <w:rPr>
              <w:highlight w:val="cyan"/>
            </w:rPr>
          </w:rPrChange>
        </w:rPr>
        <w:t xml:space="preserve"> o gestor na base. Feito isso o administrador é responsável por cadastrar os </w:t>
      </w:r>
      <w:r w:rsidR="009A2E13" w:rsidRPr="00B44F1A">
        <w:rPr>
          <w:rPrChange w:id="3148" w:author="Ryan Lemos" w:date="2019-10-09T20:11:00Z">
            <w:rPr>
              <w:i/>
              <w:iCs/>
              <w:highlight w:val="cyan"/>
            </w:rPr>
          </w:rPrChange>
        </w:rPr>
        <w:t>menus</w:t>
      </w:r>
      <w:r w:rsidR="009A2E13" w:rsidRPr="00B32D53">
        <w:rPr>
          <w:rPrChange w:id="3149" w:author="Ryan Lemos" w:date="2019-10-09T20:06:00Z">
            <w:rPr>
              <w:highlight w:val="cyan"/>
            </w:rPr>
          </w:rPrChange>
        </w:rPr>
        <w:t xml:space="preserve"> da aplicação e autorizar o que cada perfil pode fazer dentro da aplicação. Ao término dessa etapa, o usuário com perfil de gestor entra no sistema e cadastra os professores </w:t>
      </w:r>
      <w:ins w:id="3150" w:author="Ryan Lemos" w:date="2019-10-09T20:15:00Z">
        <w:r>
          <w:t xml:space="preserve">e </w:t>
        </w:r>
      </w:ins>
      <w:del w:id="3151" w:author="Ryan Lemos" w:date="2019-10-09T20:15:00Z">
        <w:r w:rsidR="009A2E13" w:rsidRPr="00B32D53" w:rsidDel="00B44F1A">
          <w:rPr>
            <w:rPrChange w:id="3152" w:author="Ryan Lemos" w:date="2019-10-09T20:06:00Z">
              <w:rPr>
                <w:highlight w:val="cyan"/>
              </w:rPr>
            </w:rPrChange>
          </w:rPr>
          <w:delText xml:space="preserve">da escola, posteriormente cadastra todos os </w:delText>
        </w:r>
      </w:del>
      <w:r w:rsidR="009A2E13" w:rsidRPr="00B32D53">
        <w:rPr>
          <w:rPrChange w:id="3153" w:author="Ryan Lemos" w:date="2019-10-09T20:06:00Z">
            <w:rPr>
              <w:highlight w:val="cyan"/>
            </w:rPr>
          </w:rPrChange>
        </w:rPr>
        <w:t>alunos</w:t>
      </w:r>
      <w:del w:id="3154" w:author="Ryan Lemos" w:date="2019-10-09T20:15:00Z">
        <w:r w:rsidR="009A2E13" w:rsidRPr="00B32D53" w:rsidDel="00B44F1A">
          <w:rPr>
            <w:rPrChange w:id="3155" w:author="Ryan Lemos" w:date="2019-10-09T20:06:00Z">
              <w:rPr>
                <w:highlight w:val="cyan"/>
              </w:rPr>
            </w:rPrChange>
          </w:rPr>
          <w:delText xml:space="preserve"> também</w:delText>
        </w:r>
      </w:del>
      <w:r w:rsidR="009A2E13" w:rsidRPr="00B32D53">
        <w:rPr>
          <w:rPrChange w:id="3156" w:author="Ryan Lemos" w:date="2019-10-09T20:06:00Z">
            <w:rPr>
              <w:highlight w:val="cyan"/>
            </w:rPr>
          </w:rPrChange>
        </w:rPr>
        <w:t xml:space="preserve">. Assim os professores podem criar suas turmas e posteriormente associar esses alunos que foram cadastrados pelo gestor. Porém antes disso o professor deve inserir materiais caso haja algum material, ou inserir eventos da turma para que o aluno possa receber um calendário específico da sua turma. </w:t>
      </w:r>
      <w:del w:id="3157" w:author="Ryan Lemos" w:date="2019-10-09T20:13:00Z">
        <w:r w:rsidR="009A2E13" w:rsidRPr="00B32D53" w:rsidDel="00B44F1A">
          <w:rPr>
            <w:rPrChange w:id="3158" w:author="Ryan Lemos" w:date="2019-10-09T20:06:00Z">
              <w:rPr>
                <w:highlight w:val="cyan"/>
              </w:rPr>
            </w:rPrChange>
          </w:rPr>
          <w:delText>Feito isso o</w:delText>
        </w:r>
      </w:del>
      <w:ins w:id="3159" w:author="Ryan Lemos" w:date="2019-10-09T20:13:00Z">
        <w:r>
          <w:t>Após esta tarefa</w:t>
        </w:r>
      </w:ins>
      <w:r w:rsidR="009A2E13" w:rsidRPr="00B32D53">
        <w:rPr>
          <w:rPrChange w:id="3160" w:author="Ryan Lemos" w:date="2019-10-09T20:06:00Z">
            <w:rPr>
              <w:highlight w:val="cyan"/>
            </w:rPr>
          </w:rPrChange>
        </w:rPr>
        <w:t xml:space="preserve"> aluno</w:t>
      </w:r>
      <w:ins w:id="3161" w:author="Ryan Lemos" w:date="2019-10-09T20:13:00Z">
        <w:r>
          <w:t xml:space="preserve"> deve</w:t>
        </w:r>
      </w:ins>
      <w:r w:rsidR="009A2E13" w:rsidRPr="00B32D53">
        <w:rPr>
          <w:rPrChange w:id="3162" w:author="Ryan Lemos" w:date="2019-10-09T20:06:00Z">
            <w:rPr>
              <w:highlight w:val="cyan"/>
            </w:rPr>
          </w:rPrChange>
        </w:rPr>
        <w:t xml:space="preserve"> entra</w:t>
      </w:r>
      <w:ins w:id="3163" w:author="Ryan Lemos" w:date="2019-10-09T20:13:00Z">
        <w:r>
          <w:t>r</w:t>
        </w:r>
      </w:ins>
      <w:r w:rsidR="009A2E13" w:rsidRPr="00B32D53">
        <w:rPr>
          <w:rPrChange w:id="3164" w:author="Ryan Lemos" w:date="2019-10-09T20:06:00Z">
            <w:rPr>
              <w:highlight w:val="cyan"/>
            </w:rPr>
          </w:rPrChange>
        </w:rPr>
        <w:t xml:space="preserve"> e verifica</w:t>
      </w:r>
      <w:ins w:id="3165" w:author="Ryan Lemos" w:date="2019-10-09T20:13:00Z">
        <w:r>
          <w:t>r</w:t>
        </w:r>
      </w:ins>
      <w:r w:rsidR="009A2E13" w:rsidRPr="00B32D53">
        <w:rPr>
          <w:rPrChange w:id="3166" w:author="Ryan Lemos" w:date="2019-10-09T20:06:00Z">
            <w:rPr>
              <w:highlight w:val="cyan"/>
            </w:rPr>
          </w:rPrChange>
        </w:rPr>
        <w:t xml:space="preserve"> seu calendário que é apresentado logo na tela inicial do ambiente. O aluno ainda pode visualizar seus materiais ou as suas dúvidas. Caso o aluno tenha uma nova dúvida, deve enviá-la ao professor que a responderá. </w:t>
      </w:r>
      <w:del w:id="3167" w:author="Ryan Lemos" w:date="2019-10-09T20:13:00Z">
        <w:r w:rsidR="009A2E13" w:rsidRPr="00B32D53" w:rsidDel="00B44F1A">
          <w:rPr>
            <w:rPrChange w:id="3168" w:author="Ryan Lemos" w:date="2019-10-09T20:06:00Z">
              <w:rPr>
                <w:highlight w:val="cyan"/>
              </w:rPr>
            </w:rPrChange>
          </w:rPr>
          <w:delText>Todo esse processo pode ser visto na figura X.</w:delText>
        </w:r>
        <w:r w:rsidR="009A2E13" w:rsidRPr="00B32D53" w:rsidDel="00B44F1A">
          <w:rPr>
            <w:noProof/>
            <w:rPrChange w:id="3169" w:author="Ryan Lemos" w:date="2019-10-09T20:06:00Z">
              <w:rPr>
                <w:noProof/>
                <w:highlight w:val="cyan"/>
              </w:rPr>
            </w:rPrChange>
          </w:rPr>
          <w:delText xml:space="preserve"> </w:delText>
        </w:r>
      </w:del>
    </w:p>
    <w:p w14:paraId="5CBCC53E" w14:textId="77777777" w:rsidR="007216C5" w:rsidRDefault="007216C5" w:rsidP="00B930B2">
      <w:pPr>
        <w:sectPr w:rsidR="007216C5" w:rsidSect="00C1350C">
          <w:headerReference w:type="default" r:id="rId49"/>
          <w:pgSz w:w="11906" w:h="16838"/>
          <w:pgMar w:top="1701" w:right="1134" w:bottom="1134" w:left="1701" w:header="1134" w:footer="567" w:gutter="0"/>
          <w:cols w:space="708"/>
          <w:docGrid w:linePitch="360"/>
        </w:sectPr>
      </w:pPr>
    </w:p>
    <w:p w14:paraId="27107286" w14:textId="52EA494C" w:rsidR="008C4A0B" w:rsidRDefault="008C4A0B" w:rsidP="00B70A30">
      <w:pPr>
        <w:pStyle w:val="Legenda"/>
        <w:keepNext/>
      </w:pPr>
      <w:bookmarkStart w:id="3170" w:name="_Ref21544260"/>
      <w:bookmarkStart w:id="3171" w:name="_Toc21973958"/>
      <w:bookmarkStart w:id="3172" w:name="_Toc22075177"/>
      <w:r>
        <w:lastRenderedPageBreak/>
        <w:t xml:space="preserve">Figura </w:t>
      </w:r>
      <w:r w:rsidR="00B06645">
        <w:fldChar w:fldCharType="begin"/>
      </w:r>
      <w:r w:rsidR="00B06645">
        <w:instrText xml:space="preserve"> SEQ Figura \* ARABIC </w:instrText>
      </w:r>
      <w:r w:rsidR="00B06645">
        <w:fldChar w:fldCharType="separate"/>
      </w:r>
      <w:ins w:id="3173" w:author="Ryan Lemos" w:date="2019-10-14T19:23:00Z">
        <w:r w:rsidR="0002745D">
          <w:rPr>
            <w:noProof/>
          </w:rPr>
          <w:t>25</w:t>
        </w:r>
      </w:ins>
      <w:del w:id="3174" w:author="Ryan Lemos" w:date="2019-10-07T11:05:00Z">
        <w:r w:rsidR="00D343FF" w:rsidDel="00EA672B">
          <w:rPr>
            <w:noProof/>
          </w:rPr>
          <w:delText>27</w:delText>
        </w:r>
      </w:del>
      <w:r w:rsidR="00B06645">
        <w:rPr>
          <w:noProof/>
        </w:rPr>
        <w:fldChar w:fldCharType="end"/>
      </w:r>
      <w:bookmarkEnd w:id="3170"/>
      <w:r>
        <w:t xml:space="preserve"> - Diagrama de processos do primeiro release</w:t>
      </w:r>
      <w:bookmarkEnd w:id="3171"/>
      <w:bookmarkEnd w:id="3172"/>
    </w:p>
    <w:p w14:paraId="564CF12A" w14:textId="11B1FD07" w:rsidR="007216C5" w:rsidRDefault="009C658F" w:rsidP="00596E44">
      <w:pPr>
        <w:spacing w:line="240" w:lineRule="auto"/>
        <w:ind w:firstLine="0"/>
        <w:jc w:val="center"/>
        <w:outlineLvl w:val="9"/>
      </w:pPr>
      <w:del w:id="3175" w:author="Ryan Lemos" w:date="2019-10-09T20:25:00Z">
        <w:r w:rsidDel="00752B91">
          <w:rPr>
            <w:noProof/>
          </w:rPr>
          <w:drawing>
            <wp:inline distT="0" distB="0" distL="0" distR="0" wp14:anchorId="7C371CEE" wp14:editId="5A8418A6">
              <wp:extent cx="8199120" cy="5316621"/>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207781" cy="5322237"/>
                      </a:xfrm>
                      <a:prstGeom prst="rect">
                        <a:avLst/>
                      </a:prstGeom>
                      <a:noFill/>
                      <a:ln>
                        <a:noFill/>
                      </a:ln>
                    </pic:spPr>
                  </pic:pic>
                </a:graphicData>
              </a:graphic>
            </wp:inline>
          </w:drawing>
        </w:r>
      </w:del>
      <w:ins w:id="3176" w:author="Ryan Lemos" w:date="2019-10-09T20:25:00Z">
        <w:r w:rsidR="00752B91">
          <w:rPr>
            <w:noProof/>
          </w:rPr>
          <w:drawing>
            <wp:inline distT="0" distB="0" distL="0" distR="0" wp14:anchorId="7444C065" wp14:editId="6CD1C4F1">
              <wp:extent cx="8717280" cy="5305586"/>
              <wp:effectExtent l="0" t="0" r="7620" b="9525"/>
              <wp:docPr id="76" name="Imagem 76"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odelagem de processos - release 1.png"/>
                      <pic:cNvPicPr/>
                    </pic:nvPicPr>
                    <pic:blipFill>
                      <a:blip r:embed="rId51">
                        <a:extLst>
                          <a:ext uri="{28A0092B-C50C-407E-A947-70E740481C1C}">
                            <a14:useLocalDpi xmlns:a14="http://schemas.microsoft.com/office/drawing/2010/main" val="0"/>
                          </a:ext>
                        </a:extLst>
                      </a:blip>
                      <a:stretch>
                        <a:fillRect/>
                      </a:stretch>
                    </pic:blipFill>
                    <pic:spPr>
                      <a:xfrm>
                        <a:off x="0" y="0"/>
                        <a:ext cx="8739665" cy="5319210"/>
                      </a:xfrm>
                      <a:prstGeom prst="rect">
                        <a:avLst/>
                      </a:prstGeom>
                    </pic:spPr>
                  </pic:pic>
                </a:graphicData>
              </a:graphic>
            </wp:inline>
          </w:drawing>
        </w:r>
      </w:ins>
    </w:p>
    <w:p w14:paraId="71A57034" w14:textId="77777777" w:rsidR="0010565A" w:rsidRDefault="0010565A" w:rsidP="0010565A">
      <w:pPr>
        <w:pStyle w:val="Fontes"/>
        <w:rPr>
          <w:ins w:id="3177" w:author="Ryan Lemos" w:date="2019-10-13T15:22:00Z"/>
        </w:rPr>
      </w:pPr>
      <w:ins w:id="3178" w:author="Ryan Lemos" w:date="2019-10-13T15:22:00Z">
        <w:r>
          <w:t>Fonte: PRÓPRIA, utilizando o bizagi Modeler v.3.5.0.</w:t>
        </w:r>
      </w:ins>
    </w:p>
    <w:p w14:paraId="65323980" w14:textId="55DBF07B" w:rsidR="00B32D53" w:rsidRDefault="008C4A0B" w:rsidP="00B70A30">
      <w:pPr>
        <w:pStyle w:val="Fontes"/>
        <w:rPr>
          <w:ins w:id="3179" w:author="Ryan Lemos" w:date="2019-10-09T20:02:00Z"/>
        </w:rPr>
        <w:sectPr w:rsidR="00B32D53" w:rsidSect="007216C5">
          <w:pgSz w:w="16838" w:h="11906" w:orient="landscape"/>
          <w:pgMar w:top="1701" w:right="1701" w:bottom="1134" w:left="1134" w:header="1134" w:footer="567" w:gutter="0"/>
          <w:cols w:space="708"/>
          <w:docGrid w:linePitch="360"/>
        </w:sectPr>
      </w:pPr>
      <w:del w:id="3180" w:author="Ryan Lemos" w:date="2019-10-13T15:22:00Z">
        <w:r w:rsidDel="0010565A">
          <w:delText>Fonte: PRÓPRIA, utilizando o bizagi Modeler</w:delText>
        </w:r>
      </w:del>
      <w:del w:id="3181" w:author="Ryan Lemos" w:date="2019-10-09T20:03:00Z">
        <w:r w:rsidDel="00B32D53">
          <w:delText>.</w:delText>
        </w:r>
      </w:del>
    </w:p>
    <w:p w14:paraId="7438AF8B" w14:textId="3437BEAA" w:rsidR="00752B91" w:rsidRDefault="00752B91">
      <w:pPr>
        <w:rPr>
          <w:ins w:id="3182" w:author="Ryan Lemos" w:date="2019-10-09T20:03:00Z"/>
        </w:rPr>
        <w:pPrChange w:id="3183" w:author="Ryan Lemos" w:date="2019-10-13T15:23:00Z">
          <w:pPr>
            <w:pStyle w:val="Fontes"/>
          </w:pPr>
        </w:pPrChange>
      </w:pPr>
      <w:ins w:id="3184" w:author="Ryan Lemos" w:date="2019-10-09T20:16:00Z">
        <w:r>
          <w:lastRenderedPageBreak/>
          <w:t xml:space="preserve">O segundo release por sua vez </w:t>
        </w:r>
      </w:ins>
      <w:ins w:id="3185" w:author="Ryan Lemos" w:date="2019-10-09T20:17:00Z">
        <w:r>
          <w:t xml:space="preserve">trouxe consigo interações mais complexas </w:t>
        </w:r>
      </w:ins>
      <w:ins w:id="3186" w:author="Ryan Lemos" w:date="2019-10-09T20:27:00Z">
        <w:r w:rsidR="002A7215">
          <w:t>e a modelagem foi de grande aux</w:t>
        </w:r>
      </w:ins>
      <w:ins w:id="3187" w:author="Ryan Lemos" w:date="2019-10-09T20:28:00Z">
        <w:r w:rsidR="002A7215">
          <w:t>í</w:t>
        </w:r>
      </w:ins>
      <w:ins w:id="3188" w:author="Ryan Lemos" w:date="2019-10-09T20:27:00Z">
        <w:r w:rsidR="002A7215">
          <w:t>lio na compreensão principalmente de como as atividades seriam geradas e como o processo de confecção de uma atividade funcionaria.</w:t>
        </w:r>
      </w:ins>
      <w:ins w:id="3189" w:author="Ryan Lemos" w:date="2019-10-09T20:28:00Z">
        <w:r w:rsidR="002A7215">
          <w:t xml:space="preserve"> A modelagem da </w:t>
        </w:r>
        <w:r w:rsidR="002A7215">
          <w:fldChar w:fldCharType="begin"/>
        </w:r>
        <w:r w:rsidR="002A7215">
          <w:instrText xml:space="preserve"> REF _Ref21545340 \h </w:instrText>
        </w:r>
      </w:ins>
      <w:r w:rsidR="002A7215">
        <w:fldChar w:fldCharType="separate"/>
      </w:r>
      <w:ins w:id="3190" w:author="Ryan Lemos" w:date="2019-10-14T19:23:00Z">
        <w:r w:rsidR="0002745D">
          <w:t xml:space="preserve">Figura </w:t>
        </w:r>
        <w:r w:rsidR="0002745D">
          <w:rPr>
            <w:noProof/>
          </w:rPr>
          <w:t>26</w:t>
        </w:r>
      </w:ins>
      <w:ins w:id="3191" w:author="Ryan Lemos" w:date="2019-10-09T20:28:00Z">
        <w:r w:rsidR="002A7215">
          <w:fldChar w:fldCharType="end"/>
        </w:r>
      </w:ins>
      <w:ins w:id="3192" w:author="Ryan Lemos" w:date="2019-10-09T20:29:00Z">
        <w:r w:rsidR="002A7215">
          <w:t>.</w:t>
        </w:r>
        <w:r w:rsidR="008A0026">
          <w:t xml:space="preserve"> No processo é possível presenciar a criação das questões, caso contenham ou não alternativas, seus</w:t>
        </w:r>
      </w:ins>
      <w:ins w:id="3193" w:author="Ryan Lemos" w:date="2019-10-09T20:30:00Z">
        <w:r w:rsidR="008A0026">
          <w:t xml:space="preserve"> assuntos, dados complementas. Após a criação de um determinado número de questões o professor e</w:t>
        </w:r>
      </w:ins>
      <w:ins w:id="3194" w:author="Ryan Lemos" w:date="2019-10-09T20:31:00Z">
        <w:r w:rsidR="008A0026">
          <w:t>ntão parte para a criação de sua atividade. Aplicando filtro para selecionar as questões que desejar incluir na atividade.</w:t>
        </w:r>
      </w:ins>
      <w:ins w:id="3195" w:author="Ryan Lemos" w:date="2019-10-09T20:32:00Z">
        <w:r w:rsidR="008A0026">
          <w:t xml:space="preserve"> A associação das atividades as turmas, e a resolução por pa</w:t>
        </w:r>
      </w:ins>
      <w:ins w:id="3196" w:author="Ryan Lemos" w:date="2019-10-09T20:33:00Z">
        <w:r w:rsidR="008A0026">
          <w:t>rte dos alunos e correção por parte do professor, até o momento de recebimento da nota final. Vale destacar que nem todas as interações do segundo release foram modeladas nesse processo, a modelagem ocorreu nas interações chave e conside</w:t>
        </w:r>
      </w:ins>
      <w:ins w:id="3197" w:author="Ryan Lemos" w:date="2019-10-09T20:34:00Z">
        <w:r w:rsidR="008A0026">
          <w:t xml:space="preserve">radas mais complexas. </w:t>
        </w:r>
      </w:ins>
      <w:ins w:id="3198" w:author="Ryan Lemos" w:date="2019-10-09T20:35:00Z">
        <w:r w:rsidR="008A0026">
          <w:t>Novamente, seguiu-se o definido pela metodologia XP, para ter um ganho de tempo de desenvolvimento e qualidade do produto entregue.</w:t>
        </w:r>
      </w:ins>
      <w:ins w:id="3199" w:author="Ryan Lemos" w:date="2019-10-09T20:36:00Z">
        <w:r w:rsidR="008A0026">
          <w:t xml:space="preserve"> Além da documentação gerada pela seção </w:t>
        </w:r>
      </w:ins>
      <w:ins w:id="3200" w:author="Ryan Lemos" w:date="2019-10-13T15:33:00Z">
        <w:r w:rsidR="00A768C5">
          <w:fldChar w:fldCharType="begin"/>
        </w:r>
        <w:r w:rsidR="00A768C5">
          <w:instrText xml:space="preserve"> REF _Ref21873233 \r \h </w:instrText>
        </w:r>
      </w:ins>
      <w:r w:rsidR="00A768C5">
        <w:fldChar w:fldCharType="separate"/>
      </w:r>
      <w:ins w:id="3201" w:author="Ryan Lemos" w:date="2019-10-14T19:23:00Z">
        <w:r w:rsidR="0002745D">
          <w:t>3.3</w:t>
        </w:r>
      </w:ins>
      <w:ins w:id="3202" w:author="Ryan Lemos" w:date="2019-10-13T15:33:00Z">
        <w:r w:rsidR="00A768C5">
          <w:fldChar w:fldCharType="end"/>
        </w:r>
      </w:ins>
      <w:ins w:id="3203" w:author="Ryan Lemos" w:date="2019-10-09T20:36:00Z">
        <w:r w:rsidR="008A0026">
          <w:t xml:space="preserve"> e pela seção </w:t>
        </w:r>
      </w:ins>
      <w:ins w:id="3204" w:author="Ryan Lemos" w:date="2019-10-13T15:33:00Z">
        <w:r w:rsidR="00A768C5">
          <w:fldChar w:fldCharType="begin"/>
        </w:r>
        <w:r w:rsidR="00A768C5">
          <w:instrText xml:space="preserve"> REF _Ref21873241 \r \h </w:instrText>
        </w:r>
      </w:ins>
      <w:r w:rsidR="00A768C5">
        <w:fldChar w:fldCharType="separate"/>
      </w:r>
      <w:ins w:id="3205" w:author="Ryan Lemos" w:date="2019-10-14T19:23:00Z">
        <w:r w:rsidR="0002745D">
          <w:t>3.4</w:t>
        </w:r>
      </w:ins>
      <w:ins w:id="3206" w:author="Ryan Lemos" w:date="2019-10-13T15:33:00Z">
        <w:r w:rsidR="00A768C5">
          <w:fldChar w:fldCharType="end"/>
        </w:r>
      </w:ins>
      <w:ins w:id="3207" w:author="Ryan Lemos" w:date="2019-10-09T20:36:00Z">
        <w:r w:rsidR="008A0026">
          <w:t xml:space="preserve">, utilizou-se também </w:t>
        </w:r>
      </w:ins>
      <w:ins w:id="3208" w:author="Ryan Lemos" w:date="2019-10-09T20:37:00Z">
        <w:r w:rsidR="008A0026">
          <w:t xml:space="preserve">no desenvolvimento deste trabalho um outro tipo de </w:t>
        </w:r>
        <w:r w:rsidR="00E77EBF">
          <w:t>documentação para apoiar o processo de confecção do ambiente. Se trata das estórias de usuário</w:t>
        </w:r>
      </w:ins>
      <w:ins w:id="3209" w:author="Ryan Lemos" w:date="2019-10-09T20:38:00Z">
        <w:r w:rsidR="00E77EBF">
          <w:t xml:space="preserve"> (seção</w:t>
        </w:r>
      </w:ins>
      <w:ins w:id="3210" w:author="Ryan Lemos" w:date="2019-10-13T15:40:00Z">
        <w:r w:rsidR="00A768C5">
          <w:t xml:space="preserve"> </w:t>
        </w:r>
        <w:r w:rsidR="00A768C5">
          <w:fldChar w:fldCharType="begin"/>
        </w:r>
        <w:r w:rsidR="00A768C5">
          <w:instrText xml:space="preserve"> REF _Ref527668666 \r \h </w:instrText>
        </w:r>
      </w:ins>
      <w:r w:rsidR="00A768C5">
        <w:fldChar w:fldCharType="separate"/>
      </w:r>
      <w:ins w:id="3211" w:author="Ryan Lemos" w:date="2019-10-14T19:23:00Z">
        <w:r w:rsidR="0002745D">
          <w:t>2.2.3.3</w:t>
        </w:r>
      </w:ins>
      <w:ins w:id="3212" w:author="Ryan Lemos" w:date="2019-10-13T15:40:00Z">
        <w:r w:rsidR="00A768C5">
          <w:fldChar w:fldCharType="end"/>
        </w:r>
      </w:ins>
      <w:ins w:id="3213" w:author="Ryan Lemos" w:date="2019-10-09T20:38:00Z">
        <w:r w:rsidR="00E77EBF">
          <w:t>)</w:t>
        </w:r>
      </w:ins>
      <w:ins w:id="3214" w:author="Ryan Lemos" w:date="2019-10-09T20:37:00Z">
        <w:r w:rsidR="00E77EBF">
          <w:t>, a cada funcionalidade a ser desenvo</w:t>
        </w:r>
      </w:ins>
      <w:ins w:id="3215" w:author="Ryan Lemos" w:date="2019-10-09T20:38:00Z">
        <w:r w:rsidR="00E77EBF">
          <w:t xml:space="preserve">lvida uma nova estória foi gerada. As estórias surgem neste trabalho a partir da </w:t>
        </w:r>
      </w:ins>
      <w:ins w:id="3216" w:author="Ryan Lemos" w:date="2019-10-09T20:39:00Z">
        <w:r w:rsidR="00E77EBF">
          <w:t>seção</w:t>
        </w:r>
      </w:ins>
      <w:ins w:id="3217" w:author="Ryan Lemos" w:date="2019-10-13T15:33:00Z">
        <w:r w:rsidR="00A768C5">
          <w:t xml:space="preserve"> </w:t>
        </w:r>
        <w:r w:rsidR="00A768C5">
          <w:fldChar w:fldCharType="begin"/>
        </w:r>
        <w:r w:rsidR="00A768C5">
          <w:instrText xml:space="preserve"> REF _Ref21873255 \r \h </w:instrText>
        </w:r>
      </w:ins>
      <w:r w:rsidR="00A768C5">
        <w:fldChar w:fldCharType="separate"/>
      </w:r>
      <w:ins w:id="3218" w:author="Ryan Lemos" w:date="2019-10-14T19:23:00Z">
        <w:r w:rsidR="0002745D">
          <w:t>3.6</w:t>
        </w:r>
      </w:ins>
      <w:ins w:id="3219" w:author="Ryan Lemos" w:date="2019-10-13T15:33:00Z">
        <w:r w:rsidR="00A768C5">
          <w:fldChar w:fldCharType="end"/>
        </w:r>
      </w:ins>
      <w:ins w:id="3220" w:author="Ryan Lemos" w:date="2019-10-09T20:39:00Z">
        <w:r w:rsidR="00E77EBF">
          <w:t>.</w:t>
        </w:r>
      </w:ins>
    </w:p>
    <w:p w14:paraId="6BC5CFA9" w14:textId="77777777" w:rsidR="00B32D53" w:rsidRDefault="00B32D53" w:rsidP="00B70A30">
      <w:pPr>
        <w:pStyle w:val="Fontes"/>
        <w:rPr>
          <w:ins w:id="3221" w:author="Ryan Lemos" w:date="2019-10-09T20:03:00Z"/>
        </w:rPr>
      </w:pPr>
    </w:p>
    <w:p w14:paraId="3A45786F" w14:textId="45ABD2E1" w:rsidR="00B32D53" w:rsidRDefault="00B32D53" w:rsidP="00B70A30">
      <w:pPr>
        <w:pStyle w:val="Fontes"/>
        <w:rPr>
          <w:ins w:id="3222" w:author="Ryan Lemos" w:date="2019-10-09T20:02:00Z"/>
        </w:rPr>
        <w:sectPr w:rsidR="00B32D53" w:rsidSect="00B32D53">
          <w:pgSz w:w="11906" w:h="16838" w:orient="portrait"/>
          <w:pgMar w:top="1701" w:right="1134" w:bottom="1134" w:left="1701" w:header="1134" w:footer="567" w:gutter="0"/>
          <w:cols w:space="708"/>
          <w:docGrid w:linePitch="360"/>
          <w:sectPrChange w:id="3223" w:author="Ryan Lemos" w:date="2019-10-09T20:03:00Z">
            <w:sectPr w:rsidR="00B32D53" w:rsidSect="00B32D53">
              <w:pgSz w:w="16838" w:h="11906" w:orient="landscape"/>
              <w:pgMar w:top="1701" w:right="1701" w:bottom="1134" w:left="1134" w:header="1134" w:footer="567" w:gutter="0"/>
            </w:sectPr>
          </w:sectPrChange>
        </w:sectPr>
      </w:pPr>
    </w:p>
    <w:p w14:paraId="5C5AAA8D" w14:textId="4D6BC3DB" w:rsidR="008C4A0B" w:rsidRDefault="008C4A0B" w:rsidP="00B70A30">
      <w:pPr>
        <w:pStyle w:val="Fontes"/>
      </w:pPr>
    </w:p>
    <w:p w14:paraId="673394B2" w14:textId="2BBD3FB3" w:rsidR="008C4A0B" w:rsidRDefault="008C4A0B" w:rsidP="00B70A30">
      <w:pPr>
        <w:pStyle w:val="Legenda"/>
        <w:keepNext/>
      </w:pPr>
      <w:bookmarkStart w:id="3224" w:name="_Ref21545340"/>
      <w:bookmarkStart w:id="3225" w:name="_Toc21973959"/>
      <w:bookmarkStart w:id="3226" w:name="_Toc22075178"/>
      <w:r>
        <w:t xml:space="preserve">Figura </w:t>
      </w:r>
      <w:r w:rsidR="00B06645">
        <w:fldChar w:fldCharType="begin"/>
      </w:r>
      <w:r w:rsidR="00B06645">
        <w:instrText xml:space="preserve"> SEQ Figura \* ARABIC </w:instrText>
      </w:r>
      <w:r w:rsidR="00B06645">
        <w:fldChar w:fldCharType="separate"/>
      </w:r>
      <w:ins w:id="3227" w:author="Ryan Lemos" w:date="2019-10-14T19:23:00Z">
        <w:r w:rsidR="0002745D">
          <w:rPr>
            <w:noProof/>
          </w:rPr>
          <w:t>26</w:t>
        </w:r>
      </w:ins>
      <w:del w:id="3228" w:author="Ryan Lemos" w:date="2019-10-07T11:05:00Z">
        <w:r w:rsidR="00D343FF" w:rsidDel="00EA672B">
          <w:rPr>
            <w:noProof/>
          </w:rPr>
          <w:delText>28</w:delText>
        </w:r>
      </w:del>
      <w:r w:rsidR="00B06645">
        <w:rPr>
          <w:noProof/>
        </w:rPr>
        <w:fldChar w:fldCharType="end"/>
      </w:r>
      <w:bookmarkEnd w:id="3224"/>
      <w:r>
        <w:t xml:space="preserve"> - Diagrama de processos do segundo release</w:t>
      </w:r>
      <w:bookmarkEnd w:id="3225"/>
      <w:bookmarkEnd w:id="3226"/>
    </w:p>
    <w:p w14:paraId="4CEB2352" w14:textId="634CD598" w:rsidR="0060102B" w:rsidRDefault="0060102B" w:rsidP="00596E44">
      <w:pPr>
        <w:spacing w:line="240" w:lineRule="auto"/>
        <w:ind w:firstLine="0"/>
        <w:jc w:val="center"/>
        <w:outlineLvl w:val="9"/>
      </w:pPr>
      <w:del w:id="3229" w:author="Ryan Lemos" w:date="2019-10-09T20:26:00Z">
        <w:r w:rsidDel="00752B91">
          <w:rPr>
            <w:noProof/>
          </w:rPr>
          <w:drawing>
            <wp:inline distT="0" distB="0" distL="0" distR="0" wp14:anchorId="6AFEFCB2" wp14:editId="4E0449E6">
              <wp:extent cx="9522360" cy="4221480"/>
              <wp:effectExtent l="0" t="0" r="3175" b="7620"/>
              <wp:docPr id="116" name="Imagem 116" descr="Uma imagem contendo captura de tela, c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agem de processos release 2.png"/>
                      <pic:cNvPicPr/>
                    </pic:nvPicPr>
                    <pic:blipFill>
                      <a:blip r:embed="rId52">
                        <a:extLst>
                          <a:ext uri="{28A0092B-C50C-407E-A947-70E740481C1C}">
                            <a14:useLocalDpi xmlns:a14="http://schemas.microsoft.com/office/drawing/2010/main" val="0"/>
                          </a:ext>
                        </a:extLst>
                      </a:blip>
                      <a:stretch>
                        <a:fillRect/>
                      </a:stretch>
                    </pic:blipFill>
                    <pic:spPr>
                      <a:xfrm>
                        <a:off x="0" y="0"/>
                        <a:ext cx="9529151" cy="4224491"/>
                      </a:xfrm>
                      <a:prstGeom prst="rect">
                        <a:avLst/>
                      </a:prstGeom>
                    </pic:spPr>
                  </pic:pic>
                </a:graphicData>
              </a:graphic>
            </wp:inline>
          </w:drawing>
        </w:r>
      </w:del>
      <w:ins w:id="3230" w:author="Ryan Lemos" w:date="2019-10-09T20:26:00Z">
        <w:r w:rsidR="00752B91">
          <w:rPr>
            <w:noProof/>
          </w:rPr>
          <w:drawing>
            <wp:inline distT="0" distB="0" distL="0" distR="0" wp14:anchorId="15AB1BE9" wp14:editId="3D8EB454">
              <wp:extent cx="9504680" cy="4739640"/>
              <wp:effectExtent l="0" t="0" r="1270" b="3810"/>
              <wp:docPr id="84" name="Imagem 84" descr="Uma imagem contendo captura de tela, céu,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odelagem de processos release 2.png"/>
                      <pic:cNvPicPr/>
                    </pic:nvPicPr>
                    <pic:blipFill>
                      <a:blip r:embed="rId53">
                        <a:extLst>
                          <a:ext uri="{28A0092B-C50C-407E-A947-70E740481C1C}">
                            <a14:useLocalDpi xmlns:a14="http://schemas.microsoft.com/office/drawing/2010/main" val="0"/>
                          </a:ext>
                        </a:extLst>
                      </a:blip>
                      <a:stretch>
                        <a:fillRect/>
                      </a:stretch>
                    </pic:blipFill>
                    <pic:spPr>
                      <a:xfrm>
                        <a:off x="0" y="0"/>
                        <a:ext cx="9522478" cy="4748515"/>
                      </a:xfrm>
                      <a:prstGeom prst="rect">
                        <a:avLst/>
                      </a:prstGeom>
                    </pic:spPr>
                  </pic:pic>
                </a:graphicData>
              </a:graphic>
            </wp:inline>
          </w:drawing>
        </w:r>
      </w:ins>
    </w:p>
    <w:p w14:paraId="5AE4CB07" w14:textId="7C0157A5" w:rsidR="008C4A0B" w:rsidRDefault="008C4A0B" w:rsidP="008C4A0B">
      <w:pPr>
        <w:pStyle w:val="Fontes"/>
      </w:pPr>
      <w:r>
        <w:t>Fonte: PRÓPRIA, utilizando o bizagi Modeler</w:t>
      </w:r>
      <w:ins w:id="3231" w:author="Ryan Lemos" w:date="2019-10-13T15:22:00Z">
        <w:r w:rsidR="0010565A">
          <w:t xml:space="preserve"> v.3.5.0</w:t>
        </w:r>
      </w:ins>
      <w:r>
        <w:t>.</w:t>
      </w:r>
    </w:p>
    <w:p w14:paraId="2E9D12BE" w14:textId="77777777" w:rsidR="008C4A0B" w:rsidRDefault="008C4A0B" w:rsidP="00596E44">
      <w:pPr>
        <w:spacing w:line="240" w:lineRule="auto"/>
        <w:ind w:firstLine="0"/>
        <w:jc w:val="center"/>
        <w:outlineLvl w:val="9"/>
      </w:pPr>
    </w:p>
    <w:p w14:paraId="4AD10E6F" w14:textId="77777777" w:rsidR="008C4A0B" w:rsidDel="00752B91" w:rsidRDefault="008C4A0B" w:rsidP="00596E44">
      <w:pPr>
        <w:spacing w:line="240" w:lineRule="auto"/>
        <w:ind w:firstLine="0"/>
        <w:jc w:val="center"/>
        <w:outlineLvl w:val="9"/>
        <w:rPr>
          <w:del w:id="3232" w:author="Ryan Lemos" w:date="2019-10-09T20:26:00Z"/>
        </w:rPr>
      </w:pPr>
    </w:p>
    <w:p w14:paraId="50E7C625" w14:textId="73B6E737" w:rsidR="008C4A0B" w:rsidRDefault="008C4A0B">
      <w:pPr>
        <w:spacing w:line="240" w:lineRule="auto"/>
        <w:ind w:firstLine="0"/>
        <w:outlineLvl w:val="9"/>
        <w:sectPr w:rsidR="008C4A0B" w:rsidSect="007216C5">
          <w:pgSz w:w="16838" w:h="11906" w:orient="landscape"/>
          <w:pgMar w:top="1701" w:right="1701" w:bottom="1134" w:left="1134" w:header="1134" w:footer="567" w:gutter="0"/>
          <w:cols w:space="708"/>
          <w:docGrid w:linePitch="360"/>
        </w:sectPr>
        <w:pPrChange w:id="3233" w:author="Ryan Lemos" w:date="2019-10-09T20:26:00Z">
          <w:pPr>
            <w:spacing w:line="240" w:lineRule="auto"/>
            <w:ind w:firstLine="0"/>
            <w:jc w:val="center"/>
            <w:outlineLvl w:val="9"/>
          </w:pPr>
        </w:pPrChange>
      </w:pPr>
    </w:p>
    <w:p w14:paraId="5A4B8016" w14:textId="3F1A0C1E" w:rsidR="00273340" w:rsidRDefault="00273340" w:rsidP="00A23541">
      <w:pPr>
        <w:pStyle w:val="Ttulo2"/>
        <w:pPrChange w:id="3234" w:author="Ryan Lemos" w:date="2019-10-15T23:32:00Z">
          <w:pPr>
            <w:pStyle w:val="Ttulo2"/>
          </w:pPr>
        </w:pPrChange>
      </w:pPr>
      <w:bookmarkStart w:id="3235" w:name="_Ref22063014"/>
      <w:bookmarkStart w:id="3236" w:name="_Toc22075301"/>
      <w:r>
        <w:lastRenderedPageBreak/>
        <w:t xml:space="preserve">Padrões visuais da </w:t>
      </w:r>
      <w:commentRangeStart w:id="3237"/>
      <w:r>
        <w:t>aplicação</w:t>
      </w:r>
      <w:commentRangeEnd w:id="3237"/>
      <w:r>
        <w:rPr>
          <w:rStyle w:val="Refdecomentrio"/>
          <w:rFonts w:eastAsia="Calibri"/>
          <w:caps w:val="0"/>
        </w:rPr>
        <w:commentReference w:id="3237"/>
      </w:r>
      <w:bookmarkEnd w:id="3235"/>
      <w:bookmarkEnd w:id="3236"/>
    </w:p>
    <w:p w14:paraId="654FBFAD" w14:textId="3F793573" w:rsidR="007F2136" w:rsidRDefault="007F2136" w:rsidP="007F2136"/>
    <w:p w14:paraId="2804624F" w14:textId="125D8965" w:rsidR="007F2136" w:rsidRPr="005074A5" w:rsidRDefault="007F2136" w:rsidP="005074A5">
      <w:r>
        <w:t>Buscando a melhoria na utilização, no terceiro release tentou-se padronizar visualmente a aplicação. Isso se deu buscando os conceitos de IHC, como visto na seção</w:t>
      </w:r>
      <w:del w:id="3238" w:author="Ryan Lemos" w:date="2019-10-13T15:34:00Z">
        <w:r w:rsidDel="00A768C5">
          <w:delText xml:space="preserve"> </w:delText>
        </w:r>
      </w:del>
      <w:ins w:id="3239" w:author="Ryan Lemos" w:date="2019-10-13T15:34:00Z">
        <w:r w:rsidR="00A768C5">
          <w:t xml:space="preserve"> </w:t>
        </w:r>
        <w:r w:rsidR="00A768C5">
          <w:fldChar w:fldCharType="begin"/>
        </w:r>
        <w:r w:rsidR="00A768C5">
          <w:instrText xml:space="preserve"> REF _Ref21873278 \r \h </w:instrText>
        </w:r>
      </w:ins>
      <w:r w:rsidR="00A768C5">
        <w:fldChar w:fldCharType="separate"/>
      </w:r>
      <w:ins w:id="3240" w:author="Ryan Lemos" w:date="2019-10-14T19:23:00Z">
        <w:r w:rsidR="0002745D">
          <w:t>2.2.2</w:t>
        </w:r>
      </w:ins>
      <w:ins w:id="3241" w:author="Ryan Lemos" w:date="2019-10-13T15:34:00Z">
        <w:r w:rsidR="00A768C5">
          <w:fldChar w:fldCharType="end"/>
        </w:r>
      </w:ins>
      <w:del w:id="3242" w:author="Ryan Lemos" w:date="2019-10-13T15:34:00Z">
        <w:r w:rsidDel="00A768C5">
          <w:delText>x</w:delText>
        </w:r>
      </w:del>
      <w:r>
        <w:t>. Padronizando o visual das interfaces acredita-se que o usuário se acostume com as interações com o sistema já que não se modificam a cada tela.</w:t>
      </w:r>
    </w:p>
    <w:p w14:paraId="3E3C861F" w14:textId="2E96F3BF" w:rsidR="00DA6C7C" w:rsidRDefault="009A2E13">
      <w:r>
        <w:t xml:space="preserve"> </w:t>
      </w:r>
      <w:r w:rsidR="00DA6C7C">
        <w:t xml:space="preserve">Quase todos os botões do sistema, respeitam um padrão visual para facilitar na sua utilização. </w:t>
      </w:r>
      <w:r w:rsidR="007F2136">
        <w:t xml:space="preserve">Para confecção dos botões da aplicação utilizou-se os </w:t>
      </w:r>
      <w:commentRangeStart w:id="3243"/>
      <w:r w:rsidR="007F2136">
        <w:t xml:space="preserve">Material </w:t>
      </w:r>
      <w:r w:rsidR="007F2136" w:rsidRPr="005074A5">
        <w:rPr>
          <w:i/>
          <w:iCs/>
        </w:rPr>
        <w:t>Icons</w:t>
      </w:r>
      <w:commentRangeEnd w:id="3243"/>
      <w:r w:rsidR="007F2136">
        <w:rPr>
          <w:rStyle w:val="Refdecomentrio"/>
        </w:rPr>
        <w:commentReference w:id="3243"/>
      </w:r>
      <w:r w:rsidR="007F2136">
        <w:t xml:space="preserve">. Os botões que não contém símbolos, são aqueles que a sua interação é um pouco mais complexa e apresentam o texto para indicar a ação que exercem. </w:t>
      </w:r>
      <w:r w:rsidR="00DA6C7C">
        <w:t xml:space="preserve">Porém caso o usuário tenha alguma dúvida sobre a ação que </w:t>
      </w:r>
      <w:r w:rsidR="007F2136">
        <w:t>um</w:t>
      </w:r>
      <w:r w:rsidR="00DA6C7C">
        <w:t xml:space="preserve"> botão faz e esteja utilizando pelo computador, basta passar o cursor do mouse sobre o botão que ele indicará qual é a ação que aquele botão faz, conforme a</w:t>
      </w:r>
      <w:r w:rsidR="007F2136">
        <w:t xml:space="preserve"> </w:t>
      </w:r>
      <w:r w:rsidR="007F2136">
        <w:fldChar w:fldCharType="begin"/>
      </w:r>
      <w:r w:rsidR="007F2136">
        <w:instrText xml:space="preserve"> REF _Ref20733598 \h </w:instrText>
      </w:r>
      <w:r w:rsidR="007F2136">
        <w:fldChar w:fldCharType="separate"/>
      </w:r>
      <w:ins w:id="3244" w:author="Ryan Lemos" w:date="2019-10-14T19:23:00Z">
        <w:r w:rsidR="0002745D">
          <w:t xml:space="preserve">Figura </w:t>
        </w:r>
        <w:r w:rsidR="0002745D">
          <w:rPr>
            <w:noProof/>
          </w:rPr>
          <w:t>27</w:t>
        </w:r>
      </w:ins>
      <w:del w:id="3245" w:author="Ryan Lemos" w:date="2019-10-07T11:05:00Z">
        <w:r w:rsidR="00054B21" w:rsidDel="00EA672B">
          <w:delText xml:space="preserve">Figura </w:delText>
        </w:r>
        <w:r w:rsidR="00054B21" w:rsidDel="00EA672B">
          <w:rPr>
            <w:noProof/>
          </w:rPr>
          <w:delText>29</w:delText>
        </w:r>
      </w:del>
      <w:r w:rsidR="007F2136">
        <w:fldChar w:fldCharType="end"/>
      </w:r>
      <w:r w:rsidR="00DA6C7C">
        <w:t>:</w:t>
      </w:r>
    </w:p>
    <w:p w14:paraId="32F2321F" w14:textId="77777777" w:rsidR="00DA6C7C" w:rsidRDefault="00DA6C7C" w:rsidP="00DA6C7C"/>
    <w:p w14:paraId="738CCC75" w14:textId="2B9937CB" w:rsidR="0069744B" w:rsidRDefault="0069744B" w:rsidP="005074A5">
      <w:pPr>
        <w:pStyle w:val="Legenda"/>
        <w:keepNext/>
      </w:pPr>
      <w:bookmarkStart w:id="3246" w:name="_Ref20733598"/>
      <w:bookmarkStart w:id="3247" w:name="_Toc21973960"/>
      <w:bookmarkStart w:id="3248" w:name="_Toc22075179"/>
      <w:r>
        <w:t xml:space="preserve">Figura </w:t>
      </w:r>
      <w:r w:rsidR="00B06645">
        <w:fldChar w:fldCharType="begin"/>
      </w:r>
      <w:r w:rsidR="00B06645">
        <w:instrText xml:space="preserve"> SEQ Figura \* ARABIC </w:instrText>
      </w:r>
      <w:r w:rsidR="00B06645">
        <w:fldChar w:fldCharType="separate"/>
      </w:r>
      <w:ins w:id="3249" w:author="Ryan Lemos" w:date="2019-10-14T19:23:00Z">
        <w:r w:rsidR="0002745D">
          <w:rPr>
            <w:noProof/>
          </w:rPr>
          <w:t>27</w:t>
        </w:r>
      </w:ins>
      <w:del w:id="3250" w:author="Ryan Lemos" w:date="2019-10-07T11:05:00Z">
        <w:r w:rsidR="00D343FF" w:rsidDel="00EA672B">
          <w:rPr>
            <w:noProof/>
          </w:rPr>
          <w:delText>29</w:delText>
        </w:r>
      </w:del>
      <w:r w:rsidR="00B06645">
        <w:rPr>
          <w:noProof/>
        </w:rPr>
        <w:fldChar w:fldCharType="end"/>
      </w:r>
      <w:bookmarkEnd w:id="3246"/>
      <w:r>
        <w:t xml:space="preserve"> - Auxílio na utilização dos botões</w:t>
      </w:r>
      <w:bookmarkEnd w:id="3247"/>
      <w:bookmarkEnd w:id="3248"/>
    </w:p>
    <w:p w14:paraId="1079A775" w14:textId="77777777" w:rsidR="00DA6C7C" w:rsidRDefault="00DA6C7C" w:rsidP="00DA6C7C">
      <w:pPr>
        <w:ind w:firstLine="0"/>
        <w:jc w:val="center"/>
      </w:pPr>
      <w:r>
        <w:rPr>
          <w:noProof/>
        </w:rPr>
        <w:drawing>
          <wp:inline distT="0" distB="0" distL="0" distR="0" wp14:anchorId="677D037F" wp14:editId="41FC2017">
            <wp:extent cx="2898102" cy="547255"/>
            <wp:effectExtent l="0" t="0" r="0" b="571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p>
    <w:p w14:paraId="2619DEF7" w14:textId="190B9250" w:rsidR="00DA6C7C" w:rsidRDefault="009E79A9">
      <w:pPr>
        <w:pStyle w:val="Fontes"/>
        <w:rPr>
          <w:ins w:id="3251" w:author="Ryan Lemos" w:date="2019-10-13T12:45:00Z"/>
        </w:rPr>
        <w:pPrChange w:id="3252" w:author="Ryan Lemos" w:date="2019-10-13T12:45:00Z">
          <w:pPr>
            <w:ind w:firstLine="0"/>
            <w:jc w:val="center"/>
          </w:pPr>
        </w:pPrChange>
      </w:pPr>
      <w:ins w:id="3253" w:author="Ryan Lemos" w:date="2019-10-13T12:59:00Z">
        <w:r>
          <w:t>Fonte: PRÓPRIA, 2019. Utilizando o ambiente ILC v.1.</w:t>
        </w:r>
      </w:ins>
    </w:p>
    <w:p w14:paraId="34416926" w14:textId="77777777" w:rsidR="00D536A8" w:rsidRDefault="00D536A8" w:rsidP="00DA6C7C">
      <w:pPr>
        <w:ind w:firstLine="0"/>
        <w:jc w:val="center"/>
      </w:pPr>
    </w:p>
    <w:p w14:paraId="498B6AB1" w14:textId="175DD16D" w:rsidR="00DA6C7C" w:rsidRDefault="00DA6C7C" w:rsidP="00DA6C7C">
      <w:r>
        <w:t>Em exceção ao botão de notificações conforme visto n</w:t>
      </w:r>
      <w:r w:rsidR="007F2136">
        <w:t xml:space="preserve">a </w:t>
      </w:r>
      <w:r w:rsidR="007F2136">
        <w:fldChar w:fldCharType="begin"/>
      </w:r>
      <w:r w:rsidR="007F2136">
        <w:instrText xml:space="preserve"> REF _Ref20733598 \h </w:instrText>
      </w:r>
      <w:r w:rsidR="007F2136">
        <w:fldChar w:fldCharType="separate"/>
      </w:r>
      <w:ins w:id="3254" w:author="Ryan Lemos" w:date="2019-10-14T19:23:00Z">
        <w:r w:rsidR="0002745D">
          <w:t xml:space="preserve">Figura </w:t>
        </w:r>
        <w:r w:rsidR="0002745D">
          <w:rPr>
            <w:noProof/>
          </w:rPr>
          <w:t>27</w:t>
        </w:r>
      </w:ins>
      <w:del w:id="3255" w:author="Ryan Lemos" w:date="2019-10-07T11:05:00Z">
        <w:r w:rsidR="00054B21" w:rsidDel="00EA672B">
          <w:delText xml:space="preserve">Figura </w:delText>
        </w:r>
        <w:r w:rsidR="00054B21" w:rsidDel="00EA672B">
          <w:rPr>
            <w:noProof/>
          </w:rPr>
          <w:delText>29</w:delText>
        </w:r>
      </w:del>
      <w:r w:rsidR="007F2136">
        <w:fldChar w:fldCharType="end"/>
      </w:r>
      <w:r>
        <w:t xml:space="preserve">, caso o botão encontre-se em uma cor cinza claro, significa que aquele botão espera que você digite algo válido para ser habilitado. </w:t>
      </w:r>
      <w:r w:rsidR="007F2136">
        <w:t xml:space="preserve">Um exemplo de um botão desabilitado é visto na </w:t>
      </w:r>
      <w:r w:rsidR="007F2136">
        <w:fldChar w:fldCharType="begin"/>
      </w:r>
      <w:r w:rsidR="007F2136">
        <w:instrText xml:space="preserve"> REF _Ref20733643 \h </w:instrText>
      </w:r>
      <w:r w:rsidR="007F2136">
        <w:fldChar w:fldCharType="separate"/>
      </w:r>
      <w:ins w:id="3256" w:author="Ryan Lemos" w:date="2019-10-14T19:23:00Z">
        <w:r w:rsidR="0002745D">
          <w:t xml:space="preserve">Figura </w:t>
        </w:r>
        <w:r w:rsidR="0002745D">
          <w:rPr>
            <w:noProof/>
          </w:rPr>
          <w:t>28</w:t>
        </w:r>
      </w:ins>
      <w:del w:id="3257" w:author="Ryan Lemos" w:date="2019-10-07T11:05:00Z">
        <w:r w:rsidR="00054B21" w:rsidDel="00EA672B">
          <w:delText xml:space="preserve">Figura </w:delText>
        </w:r>
        <w:r w:rsidR="00054B21" w:rsidDel="00EA672B">
          <w:rPr>
            <w:noProof/>
          </w:rPr>
          <w:delText>30</w:delText>
        </w:r>
      </w:del>
      <w:r w:rsidR="007F2136">
        <w:fldChar w:fldCharType="end"/>
      </w:r>
      <w:r>
        <w:t>, o botão mais à esquerda está desabilitado:</w:t>
      </w:r>
    </w:p>
    <w:p w14:paraId="0488F4A7" w14:textId="77777777" w:rsidR="00DA6C7C" w:rsidRDefault="00DA6C7C" w:rsidP="00DA6C7C"/>
    <w:p w14:paraId="2F3AC27C" w14:textId="37E4EC62" w:rsidR="0069744B" w:rsidRDefault="0069744B" w:rsidP="005074A5">
      <w:pPr>
        <w:pStyle w:val="Legenda"/>
        <w:keepNext/>
      </w:pPr>
      <w:bookmarkStart w:id="3258" w:name="_Ref20733643"/>
      <w:bookmarkStart w:id="3259" w:name="_Toc21973961"/>
      <w:bookmarkStart w:id="3260" w:name="_Toc22075180"/>
      <w:r>
        <w:t xml:space="preserve">Figura </w:t>
      </w:r>
      <w:r w:rsidR="00B06645">
        <w:fldChar w:fldCharType="begin"/>
      </w:r>
      <w:r w:rsidR="00B06645">
        <w:instrText xml:space="preserve"> SEQ Figura \* ARABIC </w:instrText>
      </w:r>
      <w:r w:rsidR="00B06645">
        <w:fldChar w:fldCharType="separate"/>
      </w:r>
      <w:ins w:id="3261" w:author="Ryan Lemos" w:date="2019-10-14T19:23:00Z">
        <w:r w:rsidR="0002745D">
          <w:rPr>
            <w:noProof/>
          </w:rPr>
          <w:t>28</w:t>
        </w:r>
      </w:ins>
      <w:del w:id="3262" w:author="Ryan Lemos" w:date="2019-10-07T11:05:00Z">
        <w:r w:rsidR="00D343FF" w:rsidDel="00EA672B">
          <w:rPr>
            <w:noProof/>
          </w:rPr>
          <w:delText>30</w:delText>
        </w:r>
      </w:del>
      <w:r w:rsidR="00B06645">
        <w:rPr>
          <w:noProof/>
        </w:rPr>
        <w:fldChar w:fldCharType="end"/>
      </w:r>
      <w:bookmarkEnd w:id="3258"/>
      <w:r>
        <w:t xml:space="preserve"> - Exemplo de botão desabilitado</w:t>
      </w:r>
      <w:bookmarkEnd w:id="3259"/>
      <w:bookmarkEnd w:id="3260"/>
    </w:p>
    <w:p w14:paraId="151E50CF" w14:textId="77777777" w:rsidR="00DA6C7C" w:rsidRDefault="00DA6C7C" w:rsidP="00DA6C7C">
      <w:pPr>
        <w:ind w:firstLine="0"/>
        <w:jc w:val="center"/>
      </w:pPr>
      <w:r>
        <w:rPr>
          <w:noProof/>
        </w:rPr>
        <w:drawing>
          <wp:inline distT="0" distB="0" distL="0" distR="0" wp14:anchorId="0067DCFD" wp14:editId="4D8DE7FF">
            <wp:extent cx="5556834" cy="1828800"/>
            <wp:effectExtent l="0" t="0" r="635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9051" cy="1839403"/>
                    </a:xfrm>
                    <a:prstGeom prst="rect">
                      <a:avLst/>
                    </a:prstGeom>
                    <a:noFill/>
                  </pic:spPr>
                </pic:pic>
              </a:graphicData>
            </a:graphic>
          </wp:inline>
        </w:drawing>
      </w:r>
    </w:p>
    <w:p w14:paraId="378EF38F" w14:textId="61A724FC" w:rsidR="00D536A8" w:rsidRDefault="009E79A9" w:rsidP="00D536A8">
      <w:pPr>
        <w:pStyle w:val="Fontes"/>
        <w:rPr>
          <w:ins w:id="3263" w:author="Ryan Lemos" w:date="2019-10-13T12:45:00Z"/>
        </w:rPr>
      </w:pPr>
      <w:ins w:id="3264" w:author="Ryan Lemos" w:date="2019-10-13T12:59:00Z">
        <w:r>
          <w:t>Fonte: PRÓPRIA, 2019. Utilizando o ambiente ILC v.1.</w:t>
        </w:r>
      </w:ins>
    </w:p>
    <w:p w14:paraId="470EDA22" w14:textId="77777777" w:rsidR="00DA6C7C" w:rsidRDefault="00DA6C7C" w:rsidP="00DA6C7C">
      <w:pPr>
        <w:ind w:firstLine="0"/>
        <w:jc w:val="center"/>
      </w:pPr>
    </w:p>
    <w:p w14:paraId="1FD32864" w14:textId="5613AD52" w:rsidR="00DA6C7C" w:rsidRDefault="00DA6C7C">
      <w:r>
        <w:lastRenderedPageBreak/>
        <w:t>No momento que a digitação estiver completa e válida o botão se habilita, ganhando uma nova cor</w:t>
      </w:r>
      <w:r w:rsidR="007F2136">
        <w:t xml:space="preserve">, no caso verde, como na </w:t>
      </w:r>
      <w:r w:rsidR="007F2136">
        <w:fldChar w:fldCharType="begin"/>
      </w:r>
      <w:r w:rsidR="007F2136">
        <w:instrText xml:space="preserve"> REF _Ref20733676 \h </w:instrText>
      </w:r>
      <w:r w:rsidR="007F2136">
        <w:fldChar w:fldCharType="separate"/>
      </w:r>
      <w:ins w:id="3265" w:author="Ryan Lemos" w:date="2019-10-14T19:23:00Z">
        <w:r w:rsidR="0002745D">
          <w:t xml:space="preserve">Figura </w:t>
        </w:r>
        <w:r w:rsidR="0002745D">
          <w:rPr>
            <w:noProof/>
          </w:rPr>
          <w:t>29</w:t>
        </w:r>
      </w:ins>
      <w:del w:id="3266" w:author="Ryan Lemos" w:date="2019-10-07T11:05:00Z">
        <w:r w:rsidR="00054B21" w:rsidDel="00EA672B">
          <w:delText xml:space="preserve">Figura </w:delText>
        </w:r>
        <w:r w:rsidR="00054B21" w:rsidDel="00EA672B">
          <w:rPr>
            <w:noProof/>
          </w:rPr>
          <w:delText>31</w:delText>
        </w:r>
      </w:del>
      <w:r w:rsidR="007F2136">
        <w:fldChar w:fldCharType="end"/>
      </w:r>
      <w:r w:rsidR="007F2136">
        <w:t xml:space="preserve">. Em momentos em que a validação dos campos é mais complexa tem-se um texto de apoio para auxiliar no processo de preenchimento dos dados. Na </w:t>
      </w:r>
      <w:r w:rsidR="007F2136">
        <w:fldChar w:fldCharType="begin"/>
      </w:r>
      <w:r w:rsidR="007F2136">
        <w:instrText xml:space="preserve"> REF _Ref20733676 \h </w:instrText>
      </w:r>
      <w:r w:rsidR="007F2136">
        <w:fldChar w:fldCharType="separate"/>
      </w:r>
      <w:ins w:id="3267" w:author="Ryan Lemos" w:date="2019-10-14T19:23:00Z">
        <w:r w:rsidR="0002745D">
          <w:t xml:space="preserve">Figura </w:t>
        </w:r>
        <w:r w:rsidR="0002745D">
          <w:rPr>
            <w:noProof/>
          </w:rPr>
          <w:t>29</w:t>
        </w:r>
      </w:ins>
      <w:del w:id="3268" w:author="Ryan Lemos" w:date="2019-10-07T11:05:00Z">
        <w:r w:rsidR="00054B21" w:rsidDel="00EA672B">
          <w:delText xml:space="preserve">Figura </w:delText>
        </w:r>
        <w:r w:rsidR="00054B21" w:rsidDel="00EA672B">
          <w:rPr>
            <w:noProof/>
          </w:rPr>
          <w:delText>31</w:delText>
        </w:r>
      </w:del>
      <w:r w:rsidR="007F2136">
        <w:fldChar w:fldCharType="end"/>
      </w:r>
      <w:r w:rsidR="007F2136">
        <w:t xml:space="preserve"> para que o botão fosse habilitado, o usuário deveria preencher os dois campos com o mesmo valor e com ao menos 6 caracteres.</w:t>
      </w:r>
    </w:p>
    <w:p w14:paraId="02C1363C" w14:textId="77777777" w:rsidR="00DA6C7C" w:rsidRDefault="00DA6C7C" w:rsidP="00DA6C7C"/>
    <w:p w14:paraId="3AEF1A87" w14:textId="4052D77C" w:rsidR="0069744B" w:rsidRDefault="0069744B" w:rsidP="005074A5">
      <w:pPr>
        <w:pStyle w:val="Legenda"/>
        <w:keepNext/>
      </w:pPr>
      <w:bookmarkStart w:id="3269" w:name="_Ref20733676"/>
      <w:bookmarkStart w:id="3270" w:name="_Toc21973962"/>
      <w:bookmarkStart w:id="3271" w:name="_Toc22075181"/>
      <w:r>
        <w:t xml:space="preserve">Figura </w:t>
      </w:r>
      <w:r w:rsidR="00B06645">
        <w:fldChar w:fldCharType="begin"/>
      </w:r>
      <w:r w:rsidR="00B06645">
        <w:instrText xml:space="preserve"> SEQ Figura \* ARABIC </w:instrText>
      </w:r>
      <w:r w:rsidR="00B06645">
        <w:fldChar w:fldCharType="separate"/>
      </w:r>
      <w:ins w:id="3272" w:author="Ryan Lemos" w:date="2019-10-14T19:23:00Z">
        <w:r w:rsidR="0002745D">
          <w:rPr>
            <w:noProof/>
          </w:rPr>
          <w:t>29</w:t>
        </w:r>
      </w:ins>
      <w:del w:id="3273" w:author="Ryan Lemos" w:date="2019-10-07T11:05:00Z">
        <w:r w:rsidR="00D343FF" w:rsidDel="00EA672B">
          <w:rPr>
            <w:noProof/>
          </w:rPr>
          <w:delText>31</w:delText>
        </w:r>
      </w:del>
      <w:r w:rsidR="00B06645">
        <w:rPr>
          <w:noProof/>
        </w:rPr>
        <w:fldChar w:fldCharType="end"/>
      </w:r>
      <w:bookmarkEnd w:id="3269"/>
      <w:r>
        <w:t xml:space="preserve"> - Exemplo de botão habilitado</w:t>
      </w:r>
      <w:bookmarkEnd w:id="3270"/>
      <w:bookmarkEnd w:id="3271"/>
    </w:p>
    <w:p w14:paraId="494A4E39" w14:textId="77777777" w:rsidR="00DA6C7C" w:rsidRDefault="00DA6C7C" w:rsidP="005074A5">
      <w:pPr>
        <w:ind w:firstLine="0"/>
        <w:jc w:val="center"/>
      </w:pPr>
      <w:r>
        <w:rPr>
          <w:noProof/>
        </w:rPr>
        <w:drawing>
          <wp:inline distT="0" distB="0" distL="0" distR="0" wp14:anchorId="2245F255" wp14:editId="67934AC3">
            <wp:extent cx="6009593" cy="28422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58244" cy="2865270"/>
                    </a:xfrm>
                    <a:prstGeom prst="rect">
                      <a:avLst/>
                    </a:prstGeom>
                  </pic:spPr>
                </pic:pic>
              </a:graphicData>
            </a:graphic>
          </wp:inline>
        </w:drawing>
      </w:r>
    </w:p>
    <w:p w14:paraId="022280A2" w14:textId="31A7021B" w:rsidR="00D536A8" w:rsidRDefault="009E79A9" w:rsidP="00D536A8">
      <w:pPr>
        <w:pStyle w:val="Fontes"/>
        <w:rPr>
          <w:ins w:id="3274" w:author="Ryan Lemos" w:date="2019-10-13T12:45:00Z"/>
        </w:rPr>
      </w:pPr>
      <w:ins w:id="3275" w:author="Ryan Lemos" w:date="2019-10-13T12:59:00Z">
        <w:r>
          <w:t>Fonte: PRÓPRIA, 2019. Utilizando o ambiente ILC v.1.</w:t>
        </w:r>
      </w:ins>
    </w:p>
    <w:p w14:paraId="46878D6D" w14:textId="77777777" w:rsidR="00DA6C7C" w:rsidRDefault="00DA6C7C" w:rsidP="005074A5">
      <w:pPr>
        <w:ind w:firstLine="0"/>
      </w:pPr>
    </w:p>
    <w:p w14:paraId="5949661D" w14:textId="225AFA2C" w:rsidR="00DA6C7C" w:rsidRDefault="00DA6C7C" w:rsidP="005074A5">
      <w:pPr>
        <w:pStyle w:val="Ttulo3"/>
      </w:pPr>
      <w:bookmarkStart w:id="3276" w:name="_Toc22075302"/>
      <w:r>
        <w:t>Bot</w:t>
      </w:r>
      <w:r w:rsidR="006C7E48">
        <w:t>ões de ação</w:t>
      </w:r>
      <w:bookmarkEnd w:id="3276"/>
    </w:p>
    <w:p w14:paraId="6FDF465E" w14:textId="77777777" w:rsidR="00DA6C7C" w:rsidRPr="00AE4137" w:rsidRDefault="00DA6C7C" w:rsidP="00DA6C7C"/>
    <w:p w14:paraId="639B6A33" w14:textId="1FFE5E90" w:rsidR="00DA6C7C" w:rsidRDefault="006C7E48" w:rsidP="00DA6C7C">
      <w:pPr>
        <w:rPr>
          <w:ins w:id="3277" w:author="Ryan Lemos" w:date="2019-10-07T09:10:00Z"/>
        </w:rPr>
      </w:pPr>
      <w:r>
        <w:t xml:space="preserve">O primeiro botão se trata do botão de salvar um registro. </w:t>
      </w:r>
      <w:r w:rsidR="00DA6C7C">
        <w:t>Quando habilitado o botão de salvar, é indicado pelo ícone de disquete na cor verde, conforme a</w:t>
      </w:r>
      <w:r w:rsidR="007F2136">
        <w:t xml:space="preserve"> </w:t>
      </w:r>
      <w:r w:rsidR="007F2136">
        <w:fldChar w:fldCharType="begin"/>
      </w:r>
      <w:r w:rsidR="007F2136">
        <w:instrText xml:space="preserve"> REF _Ref20733793 \h </w:instrText>
      </w:r>
      <w:r w:rsidR="007F2136">
        <w:fldChar w:fldCharType="separate"/>
      </w:r>
      <w:ins w:id="3278" w:author="Ryan Lemos" w:date="2019-10-14T19:23:00Z">
        <w:r w:rsidR="0002745D">
          <w:t xml:space="preserve">Figura </w:t>
        </w:r>
        <w:r w:rsidR="0002745D">
          <w:rPr>
            <w:noProof/>
          </w:rPr>
          <w:t>30</w:t>
        </w:r>
      </w:ins>
      <w:del w:id="3279" w:author="Ryan Lemos" w:date="2019-10-07T11:05:00Z">
        <w:r w:rsidR="00054B21" w:rsidDel="00EA672B">
          <w:delText xml:space="preserve">Figura </w:delText>
        </w:r>
        <w:r w:rsidR="00054B21" w:rsidDel="00EA672B">
          <w:rPr>
            <w:noProof/>
          </w:rPr>
          <w:delText>32</w:delText>
        </w:r>
      </w:del>
      <w:r w:rsidR="007F2136">
        <w:fldChar w:fldCharType="end"/>
      </w:r>
      <w:r w:rsidR="00DA6C7C">
        <w:t>:</w:t>
      </w:r>
    </w:p>
    <w:p w14:paraId="3A25D072" w14:textId="77777777" w:rsidR="00DC21E5" w:rsidRDefault="00DC21E5" w:rsidP="00DA6C7C"/>
    <w:p w14:paraId="720E8B43" w14:textId="1B8408A1" w:rsidR="0069744B" w:rsidRDefault="0069744B" w:rsidP="005074A5">
      <w:pPr>
        <w:pStyle w:val="Legenda"/>
        <w:keepNext/>
      </w:pPr>
      <w:bookmarkStart w:id="3280" w:name="_Ref20733793"/>
      <w:bookmarkStart w:id="3281" w:name="_Toc21973963"/>
      <w:bookmarkStart w:id="3282" w:name="_Toc22075182"/>
      <w:r>
        <w:t xml:space="preserve">Figura </w:t>
      </w:r>
      <w:r w:rsidR="00B06645">
        <w:fldChar w:fldCharType="begin"/>
      </w:r>
      <w:r w:rsidR="00B06645">
        <w:instrText xml:space="preserve"> SEQ Figura \* ARABIC </w:instrText>
      </w:r>
      <w:r w:rsidR="00B06645">
        <w:fldChar w:fldCharType="separate"/>
      </w:r>
      <w:ins w:id="3283" w:author="Ryan Lemos" w:date="2019-10-14T19:23:00Z">
        <w:r w:rsidR="0002745D">
          <w:rPr>
            <w:noProof/>
          </w:rPr>
          <w:t>30</w:t>
        </w:r>
      </w:ins>
      <w:del w:id="3284" w:author="Ryan Lemos" w:date="2019-10-07T11:05:00Z">
        <w:r w:rsidR="00D343FF" w:rsidDel="00EA672B">
          <w:rPr>
            <w:noProof/>
          </w:rPr>
          <w:delText>32</w:delText>
        </w:r>
      </w:del>
      <w:r w:rsidR="00B06645">
        <w:rPr>
          <w:noProof/>
        </w:rPr>
        <w:fldChar w:fldCharType="end"/>
      </w:r>
      <w:bookmarkEnd w:id="3280"/>
      <w:r>
        <w:t xml:space="preserve"> - Botão salvar habilitado</w:t>
      </w:r>
      <w:bookmarkEnd w:id="3281"/>
      <w:bookmarkEnd w:id="3282"/>
    </w:p>
    <w:p w14:paraId="5C460FA6" w14:textId="00AD6580" w:rsidR="00DA6C7C" w:rsidRDefault="00DA6C7C" w:rsidP="00DA6C7C">
      <w:pPr>
        <w:ind w:firstLine="0"/>
        <w:jc w:val="center"/>
        <w:rPr>
          <w:ins w:id="3285" w:author="Ryan Lemos" w:date="2019-10-13T12:45:00Z"/>
        </w:rPr>
      </w:pPr>
      <w:r>
        <w:rPr>
          <w:noProof/>
        </w:rPr>
        <w:drawing>
          <wp:inline distT="0" distB="0" distL="0" distR="0" wp14:anchorId="551160C8" wp14:editId="4FA35D26">
            <wp:extent cx="928255" cy="545166"/>
            <wp:effectExtent l="0" t="0" r="5715" b="762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36092" cy="549769"/>
                    </a:xfrm>
                    <a:prstGeom prst="rect">
                      <a:avLst/>
                    </a:prstGeom>
                  </pic:spPr>
                </pic:pic>
              </a:graphicData>
            </a:graphic>
          </wp:inline>
        </w:drawing>
      </w:r>
    </w:p>
    <w:p w14:paraId="198EB639" w14:textId="257E173D" w:rsidR="00D536A8" w:rsidRDefault="009E79A9" w:rsidP="00D536A8">
      <w:pPr>
        <w:pStyle w:val="Fontes"/>
        <w:rPr>
          <w:ins w:id="3286" w:author="Ryan Lemos" w:date="2019-10-13T12:45:00Z"/>
        </w:rPr>
      </w:pPr>
      <w:ins w:id="3287" w:author="Ryan Lemos" w:date="2019-10-13T12:59:00Z">
        <w:r>
          <w:t>Fonte: PRÓPRIA, 2019. Utilizando o ambiente ILC v.1.</w:t>
        </w:r>
      </w:ins>
    </w:p>
    <w:p w14:paraId="171B9E25" w14:textId="77777777" w:rsidR="00D536A8" w:rsidRDefault="00D536A8" w:rsidP="00DA6C7C">
      <w:pPr>
        <w:ind w:firstLine="0"/>
        <w:jc w:val="center"/>
      </w:pPr>
    </w:p>
    <w:p w14:paraId="06D34D71" w14:textId="7F0798CD" w:rsidR="00DA6C7C" w:rsidRDefault="00DA6C7C" w:rsidP="00DA6C7C">
      <w:pPr>
        <w:rPr>
          <w:ins w:id="3288" w:author="Ryan Lemos" w:date="2019-10-07T09:10:00Z"/>
        </w:rPr>
      </w:pPr>
      <w:r>
        <w:t>Caso esteja desabilitado, o botão fica na cor cinza claro com o mesmo símbolo de disquete, conforme a</w:t>
      </w:r>
      <w:r w:rsidR="007F2136">
        <w:t xml:space="preserve"> </w:t>
      </w:r>
      <w:r w:rsidR="007F2136">
        <w:fldChar w:fldCharType="begin"/>
      </w:r>
      <w:r w:rsidR="007F2136">
        <w:instrText xml:space="preserve"> REF _Ref20733811 \h </w:instrText>
      </w:r>
      <w:r w:rsidR="007F2136">
        <w:fldChar w:fldCharType="separate"/>
      </w:r>
      <w:ins w:id="3289" w:author="Ryan Lemos" w:date="2019-10-14T19:23:00Z">
        <w:r w:rsidR="0002745D">
          <w:t xml:space="preserve">Figura </w:t>
        </w:r>
        <w:r w:rsidR="0002745D">
          <w:rPr>
            <w:noProof/>
          </w:rPr>
          <w:t>31</w:t>
        </w:r>
      </w:ins>
      <w:del w:id="3290" w:author="Ryan Lemos" w:date="2019-10-07T11:05:00Z">
        <w:r w:rsidR="00054B21" w:rsidDel="00EA672B">
          <w:delText xml:space="preserve">Figura </w:delText>
        </w:r>
        <w:r w:rsidR="00054B21" w:rsidDel="00EA672B">
          <w:rPr>
            <w:noProof/>
          </w:rPr>
          <w:delText>33</w:delText>
        </w:r>
      </w:del>
      <w:r w:rsidR="007F2136">
        <w:fldChar w:fldCharType="end"/>
      </w:r>
      <w:r>
        <w:t>:</w:t>
      </w:r>
    </w:p>
    <w:p w14:paraId="29434BB1" w14:textId="77777777" w:rsidR="00DC21E5" w:rsidRDefault="00DC21E5" w:rsidP="00DA6C7C"/>
    <w:p w14:paraId="717303F3" w14:textId="668E2751" w:rsidR="0069744B" w:rsidRDefault="0069744B" w:rsidP="005074A5">
      <w:pPr>
        <w:pStyle w:val="Legenda"/>
        <w:keepNext/>
      </w:pPr>
      <w:bookmarkStart w:id="3291" w:name="_Ref20733811"/>
      <w:bookmarkStart w:id="3292" w:name="_Toc21973964"/>
      <w:bookmarkStart w:id="3293" w:name="_Toc22075183"/>
      <w:r>
        <w:lastRenderedPageBreak/>
        <w:t xml:space="preserve">Figura </w:t>
      </w:r>
      <w:r w:rsidR="00B06645">
        <w:fldChar w:fldCharType="begin"/>
      </w:r>
      <w:r w:rsidR="00B06645">
        <w:instrText xml:space="preserve"> SEQ Figura \* ARABIC </w:instrText>
      </w:r>
      <w:r w:rsidR="00B06645">
        <w:fldChar w:fldCharType="separate"/>
      </w:r>
      <w:ins w:id="3294" w:author="Ryan Lemos" w:date="2019-10-14T19:23:00Z">
        <w:r w:rsidR="0002745D">
          <w:rPr>
            <w:noProof/>
          </w:rPr>
          <w:t>31</w:t>
        </w:r>
      </w:ins>
      <w:del w:id="3295" w:author="Ryan Lemos" w:date="2019-10-07T11:05:00Z">
        <w:r w:rsidR="00D343FF" w:rsidDel="00EA672B">
          <w:rPr>
            <w:noProof/>
          </w:rPr>
          <w:delText>33</w:delText>
        </w:r>
      </w:del>
      <w:r w:rsidR="00B06645">
        <w:rPr>
          <w:noProof/>
        </w:rPr>
        <w:fldChar w:fldCharType="end"/>
      </w:r>
      <w:bookmarkEnd w:id="3291"/>
      <w:r>
        <w:t xml:space="preserve"> - Botão salvar desabilitado</w:t>
      </w:r>
      <w:bookmarkEnd w:id="3292"/>
      <w:bookmarkEnd w:id="3293"/>
    </w:p>
    <w:p w14:paraId="734E9E5F" w14:textId="12F165AF" w:rsidR="00DA6C7C" w:rsidRDefault="00DA6C7C" w:rsidP="00DA6C7C">
      <w:pPr>
        <w:ind w:firstLine="0"/>
        <w:jc w:val="center"/>
        <w:rPr>
          <w:ins w:id="3296" w:author="Ryan Lemos" w:date="2019-10-13T12:45:00Z"/>
        </w:rPr>
      </w:pPr>
      <w:r>
        <w:rPr>
          <w:noProof/>
        </w:rPr>
        <w:drawing>
          <wp:inline distT="0" distB="0" distL="0" distR="0" wp14:anchorId="13A380B5" wp14:editId="7A249329">
            <wp:extent cx="893619" cy="458074"/>
            <wp:effectExtent l="0" t="0" r="1905"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08404" cy="465653"/>
                    </a:xfrm>
                    <a:prstGeom prst="rect">
                      <a:avLst/>
                    </a:prstGeom>
                  </pic:spPr>
                </pic:pic>
              </a:graphicData>
            </a:graphic>
          </wp:inline>
        </w:drawing>
      </w:r>
    </w:p>
    <w:p w14:paraId="31D28E6B" w14:textId="209C44AE" w:rsidR="00D536A8" w:rsidRDefault="009E79A9" w:rsidP="00D536A8">
      <w:pPr>
        <w:pStyle w:val="Fontes"/>
        <w:rPr>
          <w:ins w:id="3297" w:author="Ryan Lemos" w:date="2019-10-13T12:45:00Z"/>
        </w:rPr>
      </w:pPr>
      <w:ins w:id="3298" w:author="Ryan Lemos" w:date="2019-10-13T12:59:00Z">
        <w:r>
          <w:t>Fonte: PRÓPRIA, 2019. Utilizando o ambiente ILC v.1.</w:t>
        </w:r>
      </w:ins>
    </w:p>
    <w:p w14:paraId="51D6A05A" w14:textId="77777777" w:rsidR="00D536A8" w:rsidRDefault="00D536A8" w:rsidP="00DA6C7C">
      <w:pPr>
        <w:ind w:firstLine="0"/>
        <w:jc w:val="center"/>
      </w:pPr>
    </w:p>
    <w:p w14:paraId="2A1E96CD" w14:textId="4FF6064E" w:rsidR="00DA6C7C" w:rsidRDefault="007F2136" w:rsidP="005074A5">
      <w:r>
        <w:t xml:space="preserve">A utilização desse ícone para salvamento é utilizada em outros sistemas. Tanto que o nome do ícone remete a salvar um registro. Pensa-se que assim ao olhar para o botão, a experiência com outros sistemas que utilizaram o mesmo padrão visual, possa contribuir com a utilização do ambiente. </w:t>
      </w:r>
    </w:p>
    <w:p w14:paraId="728C0CB6" w14:textId="77777777" w:rsidR="00DA6C7C" w:rsidRPr="00C9030E" w:rsidRDefault="00DA6C7C" w:rsidP="00DA6C7C"/>
    <w:p w14:paraId="01D0A4F2" w14:textId="3CF68861" w:rsidR="00DA6C7C" w:rsidRDefault="00DA6C7C" w:rsidP="00DA6C7C">
      <w:r>
        <w:t>O botão de voltar</w:t>
      </w:r>
      <w:r w:rsidR="007F2136">
        <w:t xml:space="preserve"> para a tela anterior</w:t>
      </w:r>
      <w:r>
        <w:t xml:space="preserve"> é representado por um ícone de seta virada para a esquerda na cor cinza escuro conforme </w:t>
      </w:r>
      <w:r w:rsidR="007F2136">
        <w:t xml:space="preserve">demonstrado na </w:t>
      </w:r>
      <w:r w:rsidR="007F2136">
        <w:fldChar w:fldCharType="begin"/>
      </w:r>
      <w:r w:rsidR="007F2136">
        <w:instrText xml:space="preserve"> REF _Ref20733963 \h </w:instrText>
      </w:r>
      <w:r w:rsidR="007F2136">
        <w:fldChar w:fldCharType="separate"/>
      </w:r>
      <w:ins w:id="3299" w:author="Ryan Lemos" w:date="2019-10-14T19:23:00Z">
        <w:r w:rsidR="0002745D">
          <w:t xml:space="preserve">Figura </w:t>
        </w:r>
        <w:r w:rsidR="0002745D">
          <w:rPr>
            <w:noProof/>
          </w:rPr>
          <w:t>32</w:t>
        </w:r>
      </w:ins>
      <w:del w:id="3300" w:author="Ryan Lemos" w:date="2019-10-07T11:05:00Z">
        <w:r w:rsidR="00054B21" w:rsidDel="00EA672B">
          <w:delText xml:space="preserve">Figura </w:delText>
        </w:r>
        <w:r w:rsidR="00054B21" w:rsidDel="00EA672B">
          <w:rPr>
            <w:noProof/>
          </w:rPr>
          <w:delText>34</w:delText>
        </w:r>
      </w:del>
      <w:r w:rsidR="007F2136">
        <w:fldChar w:fldCharType="end"/>
      </w:r>
      <w:r w:rsidR="007F2136">
        <w:t xml:space="preserve">. </w:t>
      </w:r>
    </w:p>
    <w:p w14:paraId="10F4FE4E" w14:textId="77777777" w:rsidR="007F2136" w:rsidRDefault="007F2136" w:rsidP="00DA6C7C"/>
    <w:p w14:paraId="086747F1" w14:textId="18F93180" w:rsidR="0069744B" w:rsidRDefault="0069744B" w:rsidP="005074A5">
      <w:pPr>
        <w:pStyle w:val="Legenda"/>
        <w:keepNext/>
      </w:pPr>
      <w:bookmarkStart w:id="3301" w:name="_Ref20733963"/>
      <w:bookmarkStart w:id="3302" w:name="_Toc21973965"/>
      <w:bookmarkStart w:id="3303" w:name="_Toc22075184"/>
      <w:r>
        <w:t xml:space="preserve">Figura </w:t>
      </w:r>
      <w:r w:rsidR="00B06645">
        <w:fldChar w:fldCharType="begin"/>
      </w:r>
      <w:r w:rsidR="00B06645">
        <w:instrText xml:space="preserve"> SEQ Figura \* ARABIC </w:instrText>
      </w:r>
      <w:r w:rsidR="00B06645">
        <w:fldChar w:fldCharType="separate"/>
      </w:r>
      <w:ins w:id="3304" w:author="Ryan Lemos" w:date="2019-10-14T19:23:00Z">
        <w:r w:rsidR="0002745D">
          <w:rPr>
            <w:noProof/>
          </w:rPr>
          <w:t>32</w:t>
        </w:r>
      </w:ins>
      <w:del w:id="3305" w:author="Ryan Lemos" w:date="2019-10-07T11:05:00Z">
        <w:r w:rsidR="00D343FF" w:rsidDel="00EA672B">
          <w:rPr>
            <w:noProof/>
          </w:rPr>
          <w:delText>34</w:delText>
        </w:r>
      </w:del>
      <w:r w:rsidR="00B06645">
        <w:rPr>
          <w:noProof/>
        </w:rPr>
        <w:fldChar w:fldCharType="end"/>
      </w:r>
      <w:bookmarkEnd w:id="3301"/>
      <w:r>
        <w:t xml:space="preserve"> - Botão voltar</w:t>
      </w:r>
      <w:bookmarkEnd w:id="3302"/>
      <w:bookmarkEnd w:id="3303"/>
    </w:p>
    <w:p w14:paraId="4FA25915" w14:textId="03E51018" w:rsidR="00DA6C7C" w:rsidRDefault="00DA6C7C" w:rsidP="006C7E48">
      <w:pPr>
        <w:ind w:firstLine="0"/>
        <w:jc w:val="center"/>
      </w:pPr>
      <w:r>
        <w:rPr>
          <w:noProof/>
        </w:rPr>
        <w:drawing>
          <wp:inline distT="0" distB="0" distL="0" distR="0" wp14:anchorId="051A74F3" wp14:editId="251509F7">
            <wp:extent cx="858982" cy="535104"/>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68601" cy="541096"/>
                    </a:xfrm>
                    <a:prstGeom prst="rect">
                      <a:avLst/>
                    </a:prstGeom>
                  </pic:spPr>
                </pic:pic>
              </a:graphicData>
            </a:graphic>
          </wp:inline>
        </w:drawing>
      </w:r>
    </w:p>
    <w:p w14:paraId="75AE763C" w14:textId="392129C4" w:rsidR="00D536A8" w:rsidRDefault="009E79A9" w:rsidP="00D536A8">
      <w:pPr>
        <w:pStyle w:val="Fontes"/>
        <w:rPr>
          <w:ins w:id="3306" w:author="Ryan Lemos" w:date="2019-10-13T12:45:00Z"/>
        </w:rPr>
      </w:pPr>
      <w:ins w:id="3307" w:author="Ryan Lemos" w:date="2019-10-13T12:59:00Z">
        <w:r>
          <w:t>Fonte: PRÓPRIA, 2019. Utilizando o ambiente ILC v.1.</w:t>
        </w:r>
      </w:ins>
    </w:p>
    <w:p w14:paraId="05A725F0" w14:textId="77777777" w:rsidR="006C7E48" w:rsidRDefault="006C7E48" w:rsidP="005074A5">
      <w:pPr>
        <w:ind w:firstLine="0"/>
        <w:jc w:val="center"/>
      </w:pPr>
    </w:p>
    <w:p w14:paraId="22405C43" w14:textId="0E6DE639" w:rsidR="00DA6C7C" w:rsidRDefault="00DA6C7C" w:rsidP="00DA6C7C">
      <w:r>
        <w:t>Para as ações de editar um registro, responder uma atividade ou dúvida, e gerenciar uma turma é indicado por um botão com símbolo de lápis na cor azul. A única diferença dos botões de editar e responder para o botão gerenciar turma é que no de gerenciar turma a sua cor é um azul mais escuro com o efeito de pulsação</w:t>
      </w:r>
      <w:r w:rsidR="007F2136">
        <w:t xml:space="preserve"> como visto na </w:t>
      </w:r>
      <w:r w:rsidR="007F2136">
        <w:fldChar w:fldCharType="begin"/>
      </w:r>
      <w:r w:rsidR="007F2136">
        <w:instrText xml:space="preserve"> REF _Ref20734009 \h </w:instrText>
      </w:r>
      <w:r w:rsidR="007F2136">
        <w:fldChar w:fldCharType="separate"/>
      </w:r>
      <w:ins w:id="3308" w:author="Ryan Lemos" w:date="2019-10-14T19:23:00Z">
        <w:r w:rsidR="0002745D">
          <w:t xml:space="preserve">Figura </w:t>
        </w:r>
        <w:r w:rsidR="0002745D">
          <w:rPr>
            <w:noProof/>
          </w:rPr>
          <w:t>33</w:t>
        </w:r>
      </w:ins>
      <w:del w:id="3309" w:author="Ryan Lemos" w:date="2019-10-07T11:05:00Z">
        <w:r w:rsidR="00054B21" w:rsidDel="00EA672B">
          <w:delText xml:space="preserve">Figura </w:delText>
        </w:r>
        <w:r w:rsidR="00054B21" w:rsidDel="00EA672B">
          <w:rPr>
            <w:noProof/>
          </w:rPr>
          <w:delText>35</w:delText>
        </w:r>
      </w:del>
      <w:r w:rsidR="007F2136">
        <w:fldChar w:fldCharType="end"/>
      </w:r>
      <w:r w:rsidR="007F2136">
        <w:t>.</w:t>
      </w:r>
    </w:p>
    <w:p w14:paraId="1A2043D1" w14:textId="77777777" w:rsidR="00DA6C7C" w:rsidRPr="00057164" w:rsidRDefault="00DA6C7C" w:rsidP="00DA6C7C">
      <w:r>
        <w:t xml:space="preserve"> </w:t>
      </w:r>
    </w:p>
    <w:p w14:paraId="21AB57AC" w14:textId="1B25B774" w:rsidR="0069744B" w:rsidRDefault="0069744B" w:rsidP="005074A5">
      <w:pPr>
        <w:pStyle w:val="Legenda"/>
        <w:keepNext/>
      </w:pPr>
      <w:bookmarkStart w:id="3310" w:name="_Ref20734009"/>
      <w:bookmarkStart w:id="3311" w:name="_Toc21973966"/>
      <w:bookmarkStart w:id="3312" w:name="_Toc22075185"/>
      <w:r>
        <w:t xml:space="preserve">Figura </w:t>
      </w:r>
      <w:r w:rsidR="00B06645">
        <w:fldChar w:fldCharType="begin"/>
      </w:r>
      <w:r w:rsidR="00B06645">
        <w:instrText xml:space="preserve"> SEQ Figura \* ARABIC </w:instrText>
      </w:r>
      <w:r w:rsidR="00B06645">
        <w:fldChar w:fldCharType="separate"/>
      </w:r>
      <w:ins w:id="3313" w:author="Ryan Lemos" w:date="2019-10-14T19:23:00Z">
        <w:r w:rsidR="0002745D">
          <w:rPr>
            <w:noProof/>
          </w:rPr>
          <w:t>33</w:t>
        </w:r>
      </w:ins>
      <w:del w:id="3314" w:author="Ryan Lemos" w:date="2019-10-07T11:05:00Z">
        <w:r w:rsidR="00D343FF" w:rsidDel="00EA672B">
          <w:rPr>
            <w:noProof/>
          </w:rPr>
          <w:delText>35</w:delText>
        </w:r>
      </w:del>
      <w:r w:rsidR="00B06645">
        <w:rPr>
          <w:noProof/>
        </w:rPr>
        <w:fldChar w:fldCharType="end"/>
      </w:r>
      <w:bookmarkEnd w:id="3310"/>
      <w:r>
        <w:t xml:space="preserve"> - Botão de edição</w:t>
      </w:r>
      <w:bookmarkEnd w:id="3311"/>
      <w:bookmarkEnd w:id="3312"/>
    </w:p>
    <w:p w14:paraId="62D67BB8" w14:textId="6E17BCC3" w:rsidR="00DA6C7C" w:rsidDel="00DC21E5" w:rsidRDefault="0069744B" w:rsidP="00DA6C7C">
      <w:pPr>
        <w:ind w:firstLine="0"/>
        <w:jc w:val="center"/>
        <w:rPr>
          <w:del w:id="3315" w:author="Ryan Lemos" w:date="2019-10-07T09:10:00Z"/>
        </w:rPr>
      </w:pPr>
      <w:r>
        <w:rPr>
          <w:noProof/>
        </w:rPr>
        <w:drawing>
          <wp:inline distT="0" distB="0" distL="0" distR="0" wp14:anchorId="1FB16473" wp14:editId="157E70D8">
            <wp:extent cx="935182" cy="458423"/>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em título.png"/>
                    <pic:cNvPicPr/>
                  </pic:nvPicPr>
                  <pic:blipFill>
                    <a:blip r:embed="rId60">
                      <a:extLst>
                        <a:ext uri="{28A0092B-C50C-407E-A947-70E740481C1C}">
                          <a14:useLocalDpi xmlns:a14="http://schemas.microsoft.com/office/drawing/2010/main" val="0"/>
                        </a:ext>
                      </a:extLst>
                    </a:blip>
                    <a:stretch>
                      <a:fillRect/>
                    </a:stretch>
                  </pic:blipFill>
                  <pic:spPr>
                    <a:xfrm>
                      <a:off x="0" y="0"/>
                      <a:ext cx="941902" cy="461717"/>
                    </a:xfrm>
                    <a:prstGeom prst="rect">
                      <a:avLst/>
                    </a:prstGeom>
                  </pic:spPr>
                </pic:pic>
              </a:graphicData>
            </a:graphic>
          </wp:inline>
        </w:drawing>
      </w:r>
    </w:p>
    <w:p w14:paraId="352D0B0B" w14:textId="7EE2A47E" w:rsidR="00DA6C7C" w:rsidRDefault="00DA6C7C">
      <w:pPr>
        <w:ind w:firstLine="0"/>
        <w:jc w:val="center"/>
        <w:pPrChange w:id="3316" w:author="Ryan Lemos" w:date="2019-10-07T09:10:00Z">
          <w:pPr>
            <w:pStyle w:val="Ttulo3"/>
            <w:numPr>
              <w:ilvl w:val="0"/>
              <w:numId w:val="0"/>
            </w:numPr>
            <w:ind w:left="0" w:firstLine="0"/>
          </w:pPr>
        </w:pPrChange>
      </w:pPr>
    </w:p>
    <w:p w14:paraId="40FAD40F" w14:textId="39851251" w:rsidR="00D536A8" w:rsidRDefault="009E79A9" w:rsidP="00D536A8">
      <w:pPr>
        <w:pStyle w:val="Fontes"/>
        <w:rPr>
          <w:ins w:id="3317" w:author="Ryan Lemos" w:date="2019-10-13T12:45:00Z"/>
        </w:rPr>
      </w:pPr>
      <w:ins w:id="3318" w:author="Ryan Lemos" w:date="2019-10-13T12:59:00Z">
        <w:r>
          <w:t>Fonte: PRÓPRIA, 2019. Utilizando o ambiente ILC v.1.</w:t>
        </w:r>
      </w:ins>
    </w:p>
    <w:p w14:paraId="1C0D765F" w14:textId="77777777" w:rsidR="00DA6C7C" w:rsidRPr="008B2D67" w:rsidRDefault="00DA6C7C" w:rsidP="00DA6C7C"/>
    <w:p w14:paraId="4B82D807" w14:textId="0BDBA956" w:rsidR="00DA6C7C" w:rsidRDefault="00DA6C7C" w:rsidP="00DA6C7C">
      <w:r>
        <w:t xml:space="preserve">Para os botões de exclusão, a cor do ícone é vermelha com o símbolo de uma lixeira, conforme visto na </w:t>
      </w:r>
      <w:r w:rsidR="007F2136">
        <w:fldChar w:fldCharType="begin"/>
      </w:r>
      <w:r w:rsidR="007F2136">
        <w:instrText xml:space="preserve"> REF _Ref20734034 \h </w:instrText>
      </w:r>
      <w:r w:rsidR="007F2136">
        <w:fldChar w:fldCharType="separate"/>
      </w:r>
      <w:ins w:id="3319" w:author="Ryan Lemos" w:date="2019-10-14T19:23:00Z">
        <w:r w:rsidR="0002745D">
          <w:t xml:space="preserve">Figura </w:t>
        </w:r>
        <w:r w:rsidR="0002745D">
          <w:rPr>
            <w:noProof/>
          </w:rPr>
          <w:t>34</w:t>
        </w:r>
      </w:ins>
      <w:del w:id="3320" w:author="Ryan Lemos" w:date="2019-10-07T11:05:00Z">
        <w:r w:rsidR="00054B21" w:rsidDel="00EA672B">
          <w:delText xml:space="preserve">Figura </w:delText>
        </w:r>
        <w:r w:rsidR="00054B21" w:rsidDel="00EA672B">
          <w:rPr>
            <w:noProof/>
          </w:rPr>
          <w:delText>36</w:delText>
        </w:r>
      </w:del>
      <w:r w:rsidR="007F2136">
        <w:fldChar w:fldCharType="end"/>
      </w:r>
      <w:r>
        <w:t>.</w:t>
      </w:r>
      <w:r w:rsidR="007F2136">
        <w:t xml:space="preserve"> Esse também é outro padrão utilizado em outros sistemas, utilizando a cor vermelha como sendo um alerta para a ação, e o ícone de lixeira para significar a exclusão do registro.</w:t>
      </w:r>
      <w:r>
        <w:t xml:space="preserve"> </w:t>
      </w:r>
    </w:p>
    <w:p w14:paraId="26F56E11" w14:textId="77777777" w:rsidR="007F2136" w:rsidRDefault="007F2136" w:rsidP="00DA6C7C"/>
    <w:p w14:paraId="6EA7F252" w14:textId="5028D1CF" w:rsidR="0069744B" w:rsidRDefault="0069744B" w:rsidP="005074A5">
      <w:pPr>
        <w:pStyle w:val="Legenda"/>
        <w:keepNext/>
      </w:pPr>
      <w:bookmarkStart w:id="3321" w:name="_Ref20734034"/>
      <w:bookmarkStart w:id="3322" w:name="_Toc21973967"/>
      <w:bookmarkStart w:id="3323" w:name="_Toc22075186"/>
      <w:r>
        <w:lastRenderedPageBreak/>
        <w:t xml:space="preserve">Figura </w:t>
      </w:r>
      <w:r w:rsidR="00B06645">
        <w:fldChar w:fldCharType="begin"/>
      </w:r>
      <w:r w:rsidR="00B06645">
        <w:instrText xml:space="preserve"> SEQ Figura \* ARABIC </w:instrText>
      </w:r>
      <w:r w:rsidR="00B06645">
        <w:fldChar w:fldCharType="separate"/>
      </w:r>
      <w:ins w:id="3324" w:author="Ryan Lemos" w:date="2019-10-14T19:23:00Z">
        <w:r w:rsidR="0002745D">
          <w:rPr>
            <w:noProof/>
          </w:rPr>
          <w:t>34</w:t>
        </w:r>
      </w:ins>
      <w:del w:id="3325" w:author="Ryan Lemos" w:date="2019-10-07T11:05:00Z">
        <w:r w:rsidR="00D343FF" w:rsidDel="00EA672B">
          <w:rPr>
            <w:noProof/>
          </w:rPr>
          <w:delText>36</w:delText>
        </w:r>
      </w:del>
      <w:r w:rsidR="00B06645">
        <w:rPr>
          <w:noProof/>
        </w:rPr>
        <w:fldChar w:fldCharType="end"/>
      </w:r>
      <w:bookmarkEnd w:id="3321"/>
      <w:r>
        <w:t xml:space="preserve"> - Botão de exclusão</w:t>
      </w:r>
      <w:bookmarkEnd w:id="3322"/>
      <w:bookmarkEnd w:id="3323"/>
    </w:p>
    <w:p w14:paraId="75A66340" w14:textId="109E6834" w:rsidR="00DA6C7C" w:rsidRDefault="00DA6C7C" w:rsidP="00DA6C7C">
      <w:pPr>
        <w:ind w:firstLine="0"/>
        <w:jc w:val="center"/>
      </w:pPr>
      <w:r>
        <w:rPr>
          <w:noProof/>
        </w:rPr>
        <w:drawing>
          <wp:inline distT="0" distB="0" distL="0" distR="0" wp14:anchorId="70649D61" wp14:editId="5E1FFF54">
            <wp:extent cx="425278" cy="53340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9480" cy="538670"/>
                    </a:xfrm>
                    <a:prstGeom prst="rect">
                      <a:avLst/>
                    </a:prstGeom>
                  </pic:spPr>
                </pic:pic>
              </a:graphicData>
            </a:graphic>
          </wp:inline>
        </w:drawing>
      </w:r>
    </w:p>
    <w:p w14:paraId="71A60B74" w14:textId="3C71C05B" w:rsidR="00D536A8" w:rsidRDefault="009E79A9" w:rsidP="00D536A8">
      <w:pPr>
        <w:pStyle w:val="Fontes"/>
        <w:rPr>
          <w:ins w:id="3326" w:author="Ryan Lemos" w:date="2019-10-13T12:45:00Z"/>
        </w:rPr>
      </w:pPr>
      <w:ins w:id="3327" w:author="Ryan Lemos" w:date="2019-10-13T12:59:00Z">
        <w:r>
          <w:t>Fonte: PRÓPRIA, 2019. Utilizando o ambiente ILC v.1.</w:t>
        </w:r>
      </w:ins>
    </w:p>
    <w:p w14:paraId="28103A74" w14:textId="77777777" w:rsidR="007F2136" w:rsidRDefault="007F2136" w:rsidP="00DA6C7C">
      <w:pPr>
        <w:ind w:firstLine="0"/>
        <w:jc w:val="center"/>
      </w:pPr>
    </w:p>
    <w:p w14:paraId="123F663F" w14:textId="64159316" w:rsidR="006C7E48" w:rsidRDefault="00DA6C7C" w:rsidP="00DA6C7C">
      <w:r>
        <w:t>Quando clicado, o usuário sempre será perguntado se realmente deseja excluir o registro, como forma de precaver a exclusão indevida de um registro.</w:t>
      </w:r>
      <w:r w:rsidR="006C7E48">
        <w:t xml:space="preserve"> Para os alertas da aplicação, foi utilizada a biblioteca </w:t>
      </w:r>
      <w:commentRangeStart w:id="3328"/>
      <w:r w:rsidR="006C7E48">
        <w:t>SWAL</w:t>
      </w:r>
      <w:commentRangeEnd w:id="3328"/>
      <w:r w:rsidR="006C7E48">
        <w:t xml:space="preserve"> que provê uma interface mais amigável para respostas dos sistemas. </w:t>
      </w:r>
      <w:commentRangeStart w:id="3329"/>
      <w:r w:rsidR="006C7E48">
        <w:t>Porém utilizou-se</w:t>
      </w:r>
      <w:del w:id="3330" w:author="Ryan Lemos" w:date="2019-10-13T12:02:00Z">
        <w:r w:rsidR="006C7E48" w:rsidDel="00EE035A">
          <w:delText xml:space="preserve"> um</w:delText>
        </w:r>
      </w:del>
      <w:ins w:id="3331" w:author="Ryan Lemos" w:date="2019-10-13T12:01:00Z">
        <w:r w:rsidR="00EE035A">
          <w:t xml:space="preserve"> </w:t>
        </w:r>
      </w:ins>
      <w:del w:id="3332" w:author="Ryan Lemos" w:date="2019-10-13T12:01:00Z">
        <w:r w:rsidR="006C7E48" w:rsidDel="00EE035A">
          <w:delText xml:space="preserve"> </w:delText>
        </w:r>
        <w:r w:rsidR="006C7E48" w:rsidDel="00EE035A">
          <w:rPr>
            <w:rStyle w:val="Refdecomentrio"/>
          </w:rPr>
          <w:commentReference w:id="3328"/>
        </w:r>
        <w:r w:rsidR="006C7E48" w:rsidRPr="005074A5" w:rsidDel="00EE035A">
          <w:rPr>
            <w:i/>
            <w:iCs/>
          </w:rPr>
          <w:delText>Wrapper</w:delText>
        </w:r>
        <w:r w:rsidR="006C7E48" w:rsidDel="00EE035A">
          <w:delText xml:space="preserve"> Angular para essa biblioteca, que seria um</w:delText>
        </w:r>
      </w:del>
      <w:r w:rsidR="006C7E48">
        <w:t>a implementação da biblioteca SWAL utilizando o padrão do Angular</w:t>
      </w:r>
      <w:ins w:id="3333" w:author="Ryan Lemos" w:date="2019-10-13T12:02:00Z">
        <w:r w:rsidR="00EE035A">
          <w:t xml:space="preserve"> conforme seção</w:t>
        </w:r>
      </w:ins>
      <w:ins w:id="3334" w:author="Ryan Lemos" w:date="2019-10-13T15:34:00Z">
        <w:r w:rsidR="00A768C5">
          <w:t xml:space="preserve"> </w:t>
        </w:r>
        <w:r w:rsidR="00A768C5">
          <w:fldChar w:fldCharType="begin"/>
        </w:r>
        <w:r w:rsidR="00A768C5">
          <w:instrText xml:space="preserve"> REF _Ref21873296 \r \h </w:instrText>
        </w:r>
      </w:ins>
      <w:r w:rsidR="00A768C5">
        <w:fldChar w:fldCharType="separate"/>
      </w:r>
      <w:ins w:id="3335" w:author="Ryan Lemos" w:date="2019-10-14T19:23:00Z">
        <w:r w:rsidR="0002745D">
          <w:t>2.2.4.7</w:t>
        </w:r>
      </w:ins>
      <w:ins w:id="3336" w:author="Ryan Lemos" w:date="2019-10-13T15:34:00Z">
        <w:r w:rsidR="00A768C5">
          <w:fldChar w:fldCharType="end"/>
        </w:r>
      </w:ins>
      <w:r w:rsidR="006C7E48">
        <w:t xml:space="preserve">. Com isso cria-se uma </w:t>
      </w:r>
      <w:r w:rsidR="006C7E48" w:rsidRPr="005074A5">
        <w:rPr>
          <w:i/>
          <w:iCs/>
        </w:rPr>
        <w:t>tag</w:t>
      </w:r>
      <w:r w:rsidR="006C7E48">
        <w:t xml:space="preserve"> semelhante ao HTML para o elemento SWAL, então basta-se chamar aquele elemento quando necessário. </w:t>
      </w:r>
      <w:commentRangeEnd w:id="3329"/>
      <w:r w:rsidR="006C7E48">
        <w:rPr>
          <w:rStyle w:val="Refdecomentrio"/>
        </w:rPr>
        <w:commentReference w:id="3329"/>
      </w:r>
      <w:r w:rsidR="006C7E48">
        <w:t xml:space="preserve">A </w:t>
      </w:r>
      <w:r w:rsidR="006C7E48">
        <w:fldChar w:fldCharType="begin"/>
      </w:r>
      <w:r w:rsidR="006C7E48">
        <w:instrText xml:space="preserve"> REF _Ref20734450 \h </w:instrText>
      </w:r>
      <w:r w:rsidR="006C7E48">
        <w:fldChar w:fldCharType="separate"/>
      </w:r>
      <w:ins w:id="3337" w:author="Ryan Lemos" w:date="2019-10-14T19:23:00Z">
        <w:r w:rsidR="0002745D">
          <w:t xml:space="preserve">Figura </w:t>
        </w:r>
        <w:r w:rsidR="0002745D">
          <w:rPr>
            <w:noProof/>
          </w:rPr>
          <w:t>35</w:t>
        </w:r>
      </w:ins>
      <w:del w:id="3338" w:author="Ryan Lemos" w:date="2019-10-07T11:05:00Z">
        <w:r w:rsidR="00054B21" w:rsidDel="00EA672B">
          <w:delText xml:space="preserve">Figura </w:delText>
        </w:r>
        <w:r w:rsidR="00054B21" w:rsidDel="00EA672B">
          <w:rPr>
            <w:noProof/>
          </w:rPr>
          <w:delText>37</w:delText>
        </w:r>
      </w:del>
      <w:r w:rsidR="006C7E48">
        <w:fldChar w:fldCharType="end"/>
      </w:r>
      <w:r w:rsidR="006C7E48">
        <w:t xml:space="preserve"> se trata de uma mensagem de alerta ao usuário no momento de uma exclusão, há a possibilidade de o usuário desistir e não excluir o item desejado. </w:t>
      </w:r>
    </w:p>
    <w:p w14:paraId="785D292D" w14:textId="77777777" w:rsidR="006C7E48" w:rsidRDefault="006C7E48" w:rsidP="00DA6C7C"/>
    <w:p w14:paraId="6E0910CF" w14:textId="7D9A1BA7" w:rsidR="006C7E48" w:rsidRDefault="006C7E48" w:rsidP="005074A5">
      <w:pPr>
        <w:pStyle w:val="Legenda"/>
        <w:keepNext/>
      </w:pPr>
      <w:bookmarkStart w:id="3339" w:name="_Ref20734450"/>
      <w:bookmarkStart w:id="3340" w:name="_Toc21973968"/>
      <w:bookmarkStart w:id="3341" w:name="_Toc22075187"/>
      <w:r>
        <w:t xml:space="preserve">Figura </w:t>
      </w:r>
      <w:r w:rsidR="00B06645">
        <w:fldChar w:fldCharType="begin"/>
      </w:r>
      <w:r w:rsidR="00B06645">
        <w:instrText xml:space="preserve"> SEQ Figura \* ARABIC </w:instrText>
      </w:r>
      <w:r w:rsidR="00B06645">
        <w:fldChar w:fldCharType="separate"/>
      </w:r>
      <w:ins w:id="3342" w:author="Ryan Lemos" w:date="2019-10-14T19:23:00Z">
        <w:r w:rsidR="0002745D">
          <w:rPr>
            <w:noProof/>
          </w:rPr>
          <w:t>35</w:t>
        </w:r>
      </w:ins>
      <w:del w:id="3343" w:author="Ryan Lemos" w:date="2019-10-07T11:05:00Z">
        <w:r w:rsidR="00D343FF" w:rsidDel="00EA672B">
          <w:rPr>
            <w:noProof/>
          </w:rPr>
          <w:delText>37</w:delText>
        </w:r>
      </w:del>
      <w:r w:rsidR="00B06645">
        <w:rPr>
          <w:noProof/>
        </w:rPr>
        <w:fldChar w:fldCharType="end"/>
      </w:r>
      <w:bookmarkEnd w:id="3339"/>
      <w:r>
        <w:t xml:space="preserve"> - Mensagem de exclusão de um registro</w:t>
      </w:r>
      <w:bookmarkEnd w:id="3340"/>
      <w:bookmarkEnd w:id="3341"/>
    </w:p>
    <w:p w14:paraId="5552E090" w14:textId="4C609043" w:rsidR="00DA6C7C" w:rsidRDefault="006C7E48" w:rsidP="005074A5">
      <w:pPr>
        <w:ind w:firstLine="0"/>
        <w:jc w:val="center"/>
      </w:pPr>
      <w:r>
        <w:rPr>
          <w:noProof/>
        </w:rPr>
        <w:drawing>
          <wp:inline distT="0" distB="0" distL="0" distR="0" wp14:anchorId="585E65A6" wp14:editId="2478A651">
            <wp:extent cx="3649980" cy="2005457"/>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03123" cy="2034656"/>
                    </a:xfrm>
                    <a:prstGeom prst="rect">
                      <a:avLst/>
                    </a:prstGeom>
                  </pic:spPr>
                </pic:pic>
              </a:graphicData>
            </a:graphic>
          </wp:inline>
        </w:drawing>
      </w:r>
    </w:p>
    <w:p w14:paraId="0A125056" w14:textId="7BBA0653" w:rsidR="00D536A8" w:rsidRDefault="009E79A9" w:rsidP="00D536A8">
      <w:pPr>
        <w:pStyle w:val="Fontes"/>
        <w:rPr>
          <w:ins w:id="3344" w:author="Ryan Lemos" w:date="2019-10-13T12:45:00Z"/>
        </w:rPr>
      </w:pPr>
      <w:ins w:id="3345" w:author="Ryan Lemos" w:date="2019-10-13T12:59:00Z">
        <w:r>
          <w:t>Fonte: PRÓPRIA, 2019. Utilizando o ambiente ILC v.1.</w:t>
        </w:r>
      </w:ins>
    </w:p>
    <w:p w14:paraId="677DE394" w14:textId="77777777" w:rsidR="00DA6C7C" w:rsidRDefault="00DA6C7C" w:rsidP="00DA6C7C"/>
    <w:p w14:paraId="63909ADA" w14:textId="284B0E7A" w:rsidR="00DA6C7C" w:rsidRDefault="00DA6C7C" w:rsidP="00DA6C7C">
      <w:r>
        <w:t>O botão para visualização de registros é definido por um símbolo de olho na cor cinza. Conforme a</w:t>
      </w:r>
      <w:r w:rsidR="006C7E48">
        <w:t xml:space="preserve"> </w:t>
      </w:r>
      <w:r w:rsidR="006C7E48">
        <w:fldChar w:fldCharType="begin"/>
      </w:r>
      <w:r w:rsidR="006C7E48">
        <w:instrText xml:space="preserve"> REF _Ref20734568 \h </w:instrText>
      </w:r>
      <w:r w:rsidR="006C7E48">
        <w:fldChar w:fldCharType="separate"/>
      </w:r>
      <w:ins w:id="3346" w:author="Ryan Lemos" w:date="2019-10-14T19:23:00Z">
        <w:r w:rsidR="0002745D">
          <w:t xml:space="preserve">Figura </w:t>
        </w:r>
        <w:r w:rsidR="0002745D">
          <w:rPr>
            <w:noProof/>
          </w:rPr>
          <w:t>36</w:t>
        </w:r>
      </w:ins>
      <w:del w:id="3347" w:author="Ryan Lemos" w:date="2019-10-07T11:05:00Z">
        <w:r w:rsidR="00054B21" w:rsidDel="00EA672B">
          <w:delText xml:space="preserve">Figura </w:delText>
        </w:r>
        <w:r w:rsidR="00054B21" w:rsidDel="00EA672B">
          <w:rPr>
            <w:noProof/>
          </w:rPr>
          <w:delText>38</w:delText>
        </w:r>
      </w:del>
      <w:r w:rsidR="006C7E48">
        <w:fldChar w:fldCharType="end"/>
      </w:r>
      <w:r>
        <w:t>.</w:t>
      </w:r>
    </w:p>
    <w:p w14:paraId="3D91813A" w14:textId="77777777" w:rsidR="00DA6C7C" w:rsidRDefault="00DA6C7C" w:rsidP="00DA6C7C"/>
    <w:p w14:paraId="10EEE52E" w14:textId="23C45E2D" w:rsidR="0069744B" w:rsidRDefault="0069744B" w:rsidP="005074A5">
      <w:pPr>
        <w:pStyle w:val="Legenda"/>
        <w:keepNext/>
      </w:pPr>
      <w:bookmarkStart w:id="3348" w:name="_Ref20734568"/>
      <w:bookmarkStart w:id="3349" w:name="_Toc21973969"/>
      <w:bookmarkStart w:id="3350" w:name="_Toc22075188"/>
      <w:r>
        <w:t xml:space="preserve">Figura </w:t>
      </w:r>
      <w:r w:rsidR="00B06645">
        <w:fldChar w:fldCharType="begin"/>
      </w:r>
      <w:r w:rsidR="00B06645">
        <w:instrText xml:space="preserve"> SEQ Figura \* ARABIC </w:instrText>
      </w:r>
      <w:r w:rsidR="00B06645">
        <w:fldChar w:fldCharType="separate"/>
      </w:r>
      <w:ins w:id="3351" w:author="Ryan Lemos" w:date="2019-10-14T19:23:00Z">
        <w:r w:rsidR="0002745D">
          <w:rPr>
            <w:noProof/>
          </w:rPr>
          <w:t>36</w:t>
        </w:r>
      </w:ins>
      <w:del w:id="3352" w:author="Ryan Lemos" w:date="2019-10-07T11:05:00Z">
        <w:r w:rsidR="00D343FF" w:rsidDel="00EA672B">
          <w:rPr>
            <w:noProof/>
          </w:rPr>
          <w:delText>38</w:delText>
        </w:r>
      </w:del>
      <w:r w:rsidR="00B06645">
        <w:rPr>
          <w:noProof/>
        </w:rPr>
        <w:fldChar w:fldCharType="end"/>
      </w:r>
      <w:bookmarkEnd w:id="3348"/>
      <w:r>
        <w:t xml:space="preserve"> - Botão de visualizar registro</w:t>
      </w:r>
      <w:bookmarkEnd w:id="3349"/>
      <w:bookmarkEnd w:id="3350"/>
    </w:p>
    <w:p w14:paraId="2D9C8479" w14:textId="5372C471" w:rsidR="006C7E48" w:rsidRDefault="00DA6C7C" w:rsidP="005074A5">
      <w:pPr>
        <w:ind w:firstLine="0"/>
        <w:jc w:val="center"/>
        <w:rPr>
          <w:ins w:id="3353" w:author="Ryan Lemos" w:date="2019-10-13T12:46:00Z"/>
        </w:rPr>
      </w:pPr>
      <w:r>
        <w:rPr>
          <w:noProof/>
        </w:rPr>
        <w:drawing>
          <wp:inline distT="0" distB="0" distL="0" distR="0" wp14:anchorId="32FE1A94" wp14:editId="594E5DCE">
            <wp:extent cx="714375" cy="561975"/>
            <wp:effectExtent l="0" t="0" r="9525" b="952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14375" cy="561975"/>
                    </a:xfrm>
                    <a:prstGeom prst="rect">
                      <a:avLst/>
                    </a:prstGeom>
                  </pic:spPr>
                </pic:pic>
              </a:graphicData>
            </a:graphic>
          </wp:inline>
        </w:drawing>
      </w:r>
    </w:p>
    <w:p w14:paraId="5B8C337E" w14:textId="7E376735" w:rsidR="00D536A8" w:rsidRDefault="009E79A9" w:rsidP="00D536A8">
      <w:pPr>
        <w:pStyle w:val="Fontes"/>
        <w:rPr>
          <w:ins w:id="3354" w:author="Ryan Lemos" w:date="2019-10-13T12:46:00Z"/>
        </w:rPr>
      </w:pPr>
      <w:ins w:id="3355" w:author="Ryan Lemos" w:date="2019-10-13T12:59:00Z">
        <w:r>
          <w:t>Fonte: PRÓPRIA, 2019. Utilizando o ambiente ILC v.1.</w:t>
        </w:r>
      </w:ins>
    </w:p>
    <w:p w14:paraId="74E6F685" w14:textId="77777777" w:rsidR="00D536A8" w:rsidRDefault="00D536A8" w:rsidP="005074A5">
      <w:pPr>
        <w:ind w:firstLine="0"/>
        <w:jc w:val="center"/>
      </w:pPr>
    </w:p>
    <w:p w14:paraId="6892E980" w14:textId="66AC0367" w:rsidR="006C7E48" w:rsidRDefault="006C7E48" w:rsidP="006C7E48">
      <w:r>
        <w:lastRenderedPageBreak/>
        <w:t xml:space="preserve">Para adicionar novos registros ao ambiente. Por exemplo, uma nova turma, uma atividade, ou uma dúvida, deve clicar no botão na cor azul claro com o símbolo de +. Conforme a </w:t>
      </w:r>
      <w:r>
        <w:fldChar w:fldCharType="begin"/>
      </w:r>
      <w:r>
        <w:instrText xml:space="preserve"> REF _Ref20734696 \h </w:instrText>
      </w:r>
      <w:r>
        <w:fldChar w:fldCharType="separate"/>
      </w:r>
      <w:ins w:id="3356" w:author="Ryan Lemos" w:date="2019-10-14T19:23:00Z">
        <w:r w:rsidR="0002745D">
          <w:t xml:space="preserve">Figura </w:t>
        </w:r>
        <w:r w:rsidR="0002745D">
          <w:rPr>
            <w:noProof/>
          </w:rPr>
          <w:t>37</w:t>
        </w:r>
      </w:ins>
      <w:del w:id="3357" w:author="Ryan Lemos" w:date="2019-10-07T11:05:00Z">
        <w:r w:rsidR="00054B21" w:rsidDel="00EA672B">
          <w:delText xml:space="preserve">Figura </w:delText>
        </w:r>
        <w:r w:rsidR="00054B21" w:rsidDel="00EA672B">
          <w:rPr>
            <w:noProof/>
          </w:rPr>
          <w:delText>39</w:delText>
        </w:r>
      </w:del>
      <w:r>
        <w:fldChar w:fldCharType="end"/>
      </w:r>
      <w:r>
        <w:t>.</w:t>
      </w:r>
    </w:p>
    <w:p w14:paraId="6714C1A4" w14:textId="0C7A3BF6" w:rsidR="006C7E48" w:rsidRDefault="006C7E48" w:rsidP="006C7E48">
      <w:pPr>
        <w:pStyle w:val="Legenda"/>
        <w:keepNext/>
      </w:pPr>
      <w:bookmarkStart w:id="3358" w:name="_Ref20734696"/>
      <w:bookmarkStart w:id="3359" w:name="_Toc21973970"/>
      <w:bookmarkStart w:id="3360" w:name="_Toc22075189"/>
      <w:r>
        <w:t xml:space="preserve">Figura </w:t>
      </w:r>
      <w:r w:rsidR="00B06645">
        <w:fldChar w:fldCharType="begin"/>
      </w:r>
      <w:r w:rsidR="00B06645">
        <w:instrText xml:space="preserve"> SEQ Figura \* ARABIC </w:instrText>
      </w:r>
      <w:r w:rsidR="00B06645">
        <w:fldChar w:fldCharType="separate"/>
      </w:r>
      <w:ins w:id="3361" w:author="Ryan Lemos" w:date="2019-10-14T19:23:00Z">
        <w:r w:rsidR="0002745D">
          <w:rPr>
            <w:noProof/>
          </w:rPr>
          <w:t>37</w:t>
        </w:r>
      </w:ins>
      <w:del w:id="3362" w:author="Ryan Lemos" w:date="2019-10-07T11:05:00Z">
        <w:r w:rsidR="00D343FF" w:rsidDel="00EA672B">
          <w:rPr>
            <w:noProof/>
          </w:rPr>
          <w:delText>39</w:delText>
        </w:r>
      </w:del>
      <w:r w:rsidR="00B06645">
        <w:rPr>
          <w:noProof/>
        </w:rPr>
        <w:fldChar w:fldCharType="end"/>
      </w:r>
      <w:bookmarkEnd w:id="3358"/>
      <w:r>
        <w:t xml:space="preserve"> - Botão de novo registro</w:t>
      </w:r>
      <w:bookmarkEnd w:id="3359"/>
      <w:bookmarkEnd w:id="3360"/>
    </w:p>
    <w:p w14:paraId="77F93259" w14:textId="2A07685E" w:rsidR="00DA6C7C" w:rsidRDefault="006C7E48" w:rsidP="006C7E48">
      <w:pPr>
        <w:ind w:firstLine="0"/>
        <w:jc w:val="center"/>
        <w:rPr>
          <w:ins w:id="3363" w:author="Ryan Lemos" w:date="2019-10-13T12:46:00Z"/>
        </w:rPr>
      </w:pPr>
      <w:r>
        <w:rPr>
          <w:noProof/>
        </w:rPr>
        <w:drawing>
          <wp:inline distT="0" distB="0" distL="0" distR="0" wp14:anchorId="1C97D0BA" wp14:editId="072F2659">
            <wp:extent cx="1323975" cy="676275"/>
            <wp:effectExtent l="0" t="0" r="9525"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23975" cy="676275"/>
                    </a:xfrm>
                    <a:prstGeom prst="rect">
                      <a:avLst/>
                    </a:prstGeom>
                  </pic:spPr>
                </pic:pic>
              </a:graphicData>
            </a:graphic>
          </wp:inline>
        </w:drawing>
      </w:r>
    </w:p>
    <w:p w14:paraId="7F0C04BF" w14:textId="5F569F16" w:rsidR="00D536A8" w:rsidRDefault="009E79A9" w:rsidP="00D536A8">
      <w:pPr>
        <w:pStyle w:val="Fontes"/>
        <w:rPr>
          <w:ins w:id="3364" w:author="Ryan Lemos" w:date="2019-10-13T12:46:00Z"/>
        </w:rPr>
      </w:pPr>
      <w:ins w:id="3365" w:author="Ryan Lemos" w:date="2019-10-13T12:59:00Z">
        <w:r>
          <w:t>Fonte: PRÓPRIA, 2019. Utilizando o ambiente ILC v.1.</w:t>
        </w:r>
      </w:ins>
    </w:p>
    <w:p w14:paraId="793B9D3C" w14:textId="77777777" w:rsidR="00D536A8" w:rsidRDefault="00D536A8" w:rsidP="006C7E48">
      <w:pPr>
        <w:ind w:firstLine="0"/>
        <w:jc w:val="center"/>
      </w:pPr>
    </w:p>
    <w:p w14:paraId="4C327EB2" w14:textId="77777777" w:rsidR="0073158C" w:rsidRDefault="0073158C" w:rsidP="0073158C">
      <w:r>
        <w:t>O ambiente foi feito para que se possa ser utilizado sem que haja o recarregamento de página. Com isso em algum momento pode ser que os dados não estejam mais atualizados, para isso existe a opção do botão de recarregamento. Ele é definido pela cor cinza escura e por um símbolo de flecha circular, conforme a figura:</w:t>
      </w:r>
    </w:p>
    <w:p w14:paraId="48334E00" w14:textId="77777777" w:rsidR="0073158C" w:rsidRPr="006B34CD" w:rsidRDefault="0073158C" w:rsidP="0073158C"/>
    <w:p w14:paraId="73443FF2" w14:textId="72DA0DA0" w:rsidR="0073158C" w:rsidRDefault="0073158C" w:rsidP="0073158C">
      <w:pPr>
        <w:pStyle w:val="Legenda"/>
        <w:keepNext/>
      </w:pPr>
      <w:bookmarkStart w:id="3366" w:name="_Toc21973971"/>
      <w:bookmarkStart w:id="3367" w:name="_Toc22075190"/>
      <w:r>
        <w:t xml:space="preserve">Figura </w:t>
      </w:r>
      <w:r w:rsidR="00B06645">
        <w:fldChar w:fldCharType="begin"/>
      </w:r>
      <w:r w:rsidR="00B06645">
        <w:instrText xml:space="preserve"> SEQ Figura \* ARABIC </w:instrText>
      </w:r>
      <w:r w:rsidR="00B06645">
        <w:fldChar w:fldCharType="separate"/>
      </w:r>
      <w:ins w:id="3368" w:author="Ryan Lemos" w:date="2019-10-14T19:23:00Z">
        <w:r w:rsidR="0002745D">
          <w:rPr>
            <w:noProof/>
          </w:rPr>
          <w:t>38</w:t>
        </w:r>
      </w:ins>
      <w:del w:id="3369" w:author="Ryan Lemos" w:date="2019-10-07T11:05:00Z">
        <w:r w:rsidR="00D343FF" w:rsidDel="00EA672B">
          <w:rPr>
            <w:noProof/>
          </w:rPr>
          <w:delText>40</w:delText>
        </w:r>
      </w:del>
      <w:r w:rsidR="00B06645">
        <w:rPr>
          <w:noProof/>
        </w:rPr>
        <w:fldChar w:fldCharType="end"/>
      </w:r>
      <w:r>
        <w:t xml:space="preserve"> - Botão de recarregar dados</w:t>
      </w:r>
      <w:bookmarkEnd w:id="3366"/>
      <w:bookmarkEnd w:id="3367"/>
    </w:p>
    <w:p w14:paraId="25F53D04" w14:textId="37FA2873" w:rsidR="0073158C" w:rsidRDefault="0073158C">
      <w:pPr>
        <w:ind w:firstLine="0"/>
        <w:jc w:val="center"/>
      </w:pPr>
      <w:r>
        <w:rPr>
          <w:noProof/>
        </w:rPr>
        <w:drawing>
          <wp:inline distT="0" distB="0" distL="0" distR="0" wp14:anchorId="2F3BC640" wp14:editId="23315E44">
            <wp:extent cx="1362075" cy="609600"/>
            <wp:effectExtent l="0" t="0" r="9525"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62075" cy="609600"/>
                    </a:xfrm>
                    <a:prstGeom prst="rect">
                      <a:avLst/>
                    </a:prstGeom>
                  </pic:spPr>
                </pic:pic>
              </a:graphicData>
            </a:graphic>
          </wp:inline>
        </w:drawing>
      </w:r>
    </w:p>
    <w:p w14:paraId="0B1F20A1" w14:textId="03E96951" w:rsidR="00D536A8" w:rsidRDefault="009E79A9" w:rsidP="00D536A8">
      <w:pPr>
        <w:pStyle w:val="Fontes"/>
        <w:rPr>
          <w:ins w:id="3370" w:author="Ryan Lemos" w:date="2019-10-13T12:46:00Z"/>
        </w:rPr>
      </w:pPr>
      <w:ins w:id="3371" w:author="Ryan Lemos" w:date="2019-10-13T12:59:00Z">
        <w:r>
          <w:t>Fonte: PRÓPRIA, 2019. Utilizando o ambiente ILC v.1.</w:t>
        </w:r>
      </w:ins>
    </w:p>
    <w:p w14:paraId="0C01367D" w14:textId="77777777" w:rsidR="006C7E48" w:rsidRPr="007419C1" w:rsidRDefault="006C7E48" w:rsidP="005074A5">
      <w:pPr>
        <w:ind w:firstLine="0"/>
        <w:jc w:val="center"/>
      </w:pPr>
    </w:p>
    <w:p w14:paraId="2E0D863B" w14:textId="77777777" w:rsidR="00DA6C7C" w:rsidRDefault="00DA6C7C" w:rsidP="005074A5">
      <w:pPr>
        <w:pStyle w:val="Ttulo3"/>
      </w:pPr>
      <w:bookmarkStart w:id="3372" w:name="_Toc22075303"/>
      <w:r>
        <w:t>Trocar senha (somente para gestores)</w:t>
      </w:r>
      <w:bookmarkEnd w:id="3372"/>
    </w:p>
    <w:p w14:paraId="57E34FB0" w14:textId="77777777" w:rsidR="00DA6C7C" w:rsidRDefault="00DA6C7C" w:rsidP="00DA6C7C"/>
    <w:p w14:paraId="4674ED00" w14:textId="77777777" w:rsidR="00DA6C7C" w:rsidRDefault="00DA6C7C" w:rsidP="00DA6C7C">
      <w:r>
        <w:t>Caso um aluno ou professor perca a senha, ele pode ir diretamente a escola e pedir a troca da senha. Nisso o usuário com perfil de gestor deve ir a listagem e clicar no botão definido pela cor amarela e com um símbolo de cadeado conforme a figura abaixo para fazer a troca da senha do usuário.</w:t>
      </w:r>
    </w:p>
    <w:p w14:paraId="0EB4FF95" w14:textId="77777777" w:rsidR="00DA6C7C" w:rsidRDefault="00DA6C7C" w:rsidP="00DA6C7C"/>
    <w:p w14:paraId="556E54B6" w14:textId="273FAC72" w:rsidR="0069744B" w:rsidRDefault="0069744B" w:rsidP="005074A5">
      <w:pPr>
        <w:pStyle w:val="Legenda"/>
        <w:keepNext/>
      </w:pPr>
      <w:bookmarkStart w:id="3373" w:name="_Toc21973972"/>
      <w:bookmarkStart w:id="3374" w:name="_Toc22075191"/>
      <w:r>
        <w:t xml:space="preserve">Figura </w:t>
      </w:r>
      <w:r w:rsidR="00B06645">
        <w:fldChar w:fldCharType="begin"/>
      </w:r>
      <w:r w:rsidR="00B06645">
        <w:instrText xml:space="preserve"> SEQ Figura \* ARABIC </w:instrText>
      </w:r>
      <w:r w:rsidR="00B06645">
        <w:fldChar w:fldCharType="separate"/>
      </w:r>
      <w:ins w:id="3375" w:author="Ryan Lemos" w:date="2019-10-14T19:23:00Z">
        <w:r w:rsidR="0002745D">
          <w:rPr>
            <w:noProof/>
          </w:rPr>
          <w:t>39</w:t>
        </w:r>
      </w:ins>
      <w:del w:id="3376" w:author="Ryan Lemos" w:date="2019-10-07T11:05:00Z">
        <w:r w:rsidR="00D343FF" w:rsidDel="00EA672B">
          <w:rPr>
            <w:noProof/>
          </w:rPr>
          <w:delText>41</w:delText>
        </w:r>
      </w:del>
      <w:r w:rsidR="00B06645">
        <w:rPr>
          <w:noProof/>
        </w:rPr>
        <w:fldChar w:fldCharType="end"/>
      </w:r>
      <w:r>
        <w:t xml:space="preserve"> - Botão para trocar de senha</w:t>
      </w:r>
      <w:bookmarkEnd w:id="3373"/>
      <w:bookmarkEnd w:id="3374"/>
    </w:p>
    <w:p w14:paraId="50BD9DCB" w14:textId="77777777" w:rsidR="00DA6C7C" w:rsidRPr="00DE3E89" w:rsidRDefault="00DA6C7C" w:rsidP="00DA6C7C">
      <w:pPr>
        <w:ind w:firstLine="0"/>
        <w:jc w:val="center"/>
      </w:pPr>
      <w:r>
        <w:rPr>
          <w:noProof/>
        </w:rPr>
        <w:drawing>
          <wp:inline distT="0" distB="0" distL="0" distR="0" wp14:anchorId="2E7190F6" wp14:editId="55D30123">
            <wp:extent cx="609600" cy="6096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9600" cy="609600"/>
                    </a:xfrm>
                    <a:prstGeom prst="rect">
                      <a:avLst/>
                    </a:prstGeom>
                  </pic:spPr>
                </pic:pic>
              </a:graphicData>
            </a:graphic>
          </wp:inline>
        </w:drawing>
      </w:r>
    </w:p>
    <w:p w14:paraId="44338319" w14:textId="3B8F7BDB" w:rsidR="00D536A8" w:rsidRDefault="009E79A9" w:rsidP="00D536A8">
      <w:pPr>
        <w:pStyle w:val="Fontes"/>
        <w:rPr>
          <w:ins w:id="3377" w:author="Ryan Lemos" w:date="2019-10-13T12:46:00Z"/>
        </w:rPr>
      </w:pPr>
      <w:ins w:id="3378" w:author="Ryan Lemos" w:date="2019-10-13T12:59:00Z">
        <w:r>
          <w:t>Fonte: PRÓPRIA, 2019. Utilizando o ambiente ILC v.1.</w:t>
        </w:r>
      </w:ins>
    </w:p>
    <w:p w14:paraId="7E2C7F44" w14:textId="77777777" w:rsidR="00DA6C7C" w:rsidRDefault="00DA6C7C" w:rsidP="00DA6C7C"/>
    <w:p w14:paraId="7F0D00E2" w14:textId="46A7B98E" w:rsidR="006C7E48" w:rsidRDefault="006C7E48">
      <w:pPr>
        <w:pStyle w:val="Ttulo3"/>
      </w:pPr>
      <w:bookmarkStart w:id="3379" w:name="_Toc22075304"/>
      <w:r>
        <w:t>Botões para a gestão de atividades de uma turma</w:t>
      </w:r>
      <w:bookmarkEnd w:id="3379"/>
    </w:p>
    <w:p w14:paraId="101E1511" w14:textId="77777777" w:rsidR="00DA6C7C" w:rsidRPr="003E2735" w:rsidRDefault="00DA6C7C" w:rsidP="00DA6C7C"/>
    <w:p w14:paraId="6D1AF15C" w14:textId="4CF1336A" w:rsidR="00DA6C7C" w:rsidRDefault="00DA6C7C" w:rsidP="00DA6C7C">
      <w:r>
        <w:lastRenderedPageBreak/>
        <w:t>Uma vez que uma atividade foi vinculada a um grupo de alunos ela não pode ser alterada. Caso o professor necessite reutilizar a atividade ele pode fazer uma cópia</w:t>
      </w:r>
      <w:r w:rsidR="0073158C">
        <w:t>, conforme seção</w:t>
      </w:r>
      <w:del w:id="3380" w:author="Ryan Lemos" w:date="2019-10-13T15:34:00Z">
        <w:r w:rsidR="0073158C" w:rsidDel="00A768C5">
          <w:delText xml:space="preserve"> </w:delText>
        </w:r>
      </w:del>
      <w:ins w:id="3381" w:author="Ryan Lemos" w:date="2019-10-13T15:34:00Z">
        <w:r w:rsidR="00A768C5">
          <w:t xml:space="preserve"> </w:t>
        </w:r>
      </w:ins>
      <w:ins w:id="3382" w:author="Ryan Lemos" w:date="2019-10-13T15:35:00Z">
        <w:r w:rsidR="00A768C5">
          <w:fldChar w:fldCharType="begin"/>
        </w:r>
        <w:r w:rsidR="00A768C5">
          <w:instrText xml:space="preserve"> REF _Ref21873331 \r \h </w:instrText>
        </w:r>
      </w:ins>
      <w:r w:rsidR="00A768C5">
        <w:fldChar w:fldCharType="separate"/>
      </w:r>
      <w:ins w:id="3383" w:author="Ryan Lemos" w:date="2019-10-14T19:23:00Z">
        <w:r w:rsidR="0002745D">
          <w:t>1.1.1.1</w:t>
        </w:r>
      </w:ins>
      <w:ins w:id="3384" w:author="Ryan Lemos" w:date="2019-10-13T15:35:00Z">
        <w:r w:rsidR="00A768C5">
          <w:fldChar w:fldCharType="end"/>
        </w:r>
      </w:ins>
      <w:del w:id="3385" w:author="Ryan Lemos" w:date="2019-10-13T15:34:00Z">
        <w:r w:rsidR="0073158C" w:rsidDel="00A768C5">
          <w:delText>x</w:delText>
        </w:r>
      </w:del>
      <w:r w:rsidR="0073158C">
        <w:t>,</w:t>
      </w:r>
      <w:r>
        <w:t xml:space="preserve"> através do botão da</w:t>
      </w:r>
      <w:r w:rsidR="0073158C">
        <w:t xml:space="preserve"> </w:t>
      </w:r>
      <w:r w:rsidR="0073158C">
        <w:fldChar w:fldCharType="begin"/>
      </w:r>
      <w:r w:rsidR="0073158C">
        <w:instrText xml:space="preserve"> REF _Ref20734771 \h </w:instrText>
      </w:r>
      <w:r w:rsidR="0073158C">
        <w:fldChar w:fldCharType="separate"/>
      </w:r>
      <w:ins w:id="3386" w:author="Ryan Lemos" w:date="2019-10-14T19:23:00Z">
        <w:r w:rsidR="0002745D">
          <w:t xml:space="preserve">Figura </w:t>
        </w:r>
        <w:r w:rsidR="0002745D">
          <w:rPr>
            <w:noProof/>
          </w:rPr>
          <w:t>40</w:t>
        </w:r>
      </w:ins>
      <w:del w:id="3387" w:author="Ryan Lemos" w:date="2019-10-07T11:05:00Z">
        <w:r w:rsidR="00054B21" w:rsidDel="00EA672B">
          <w:delText xml:space="preserve">Figura </w:delText>
        </w:r>
        <w:r w:rsidR="00054B21" w:rsidDel="00EA672B">
          <w:rPr>
            <w:noProof/>
          </w:rPr>
          <w:delText>42</w:delText>
        </w:r>
      </w:del>
      <w:r w:rsidR="0073158C">
        <w:fldChar w:fldCharType="end"/>
      </w:r>
      <w:r>
        <w:t>.</w:t>
      </w:r>
    </w:p>
    <w:p w14:paraId="3DAA3B80" w14:textId="77777777" w:rsidR="00DA6C7C" w:rsidRDefault="00DA6C7C" w:rsidP="00DA6C7C"/>
    <w:p w14:paraId="373EF642" w14:textId="0A0C912C" w:rsidR="0069744B" w:rsidRDefault="0069744B" w:rsidP="005074A5">
      <w:pPr>
        <w:pStyle w:val="Legenda"/>
        <w:keepNext/>
      </w:pPr>
      <w:bookmarkStart w:id="3388" w:name="_Ref20734771"/>
      <w:bookmarkStart w:id="3389" w:name="_Toc21973973"/>
      <w:bookmarkStart w:id="3390" w:name="_Toc22075192"/>
      <w:r>
        <w:t xml:space="preserve">Figura </w:t>
      </w:r>
      <w:r w:rsidR="00B06645">
        <w:fldChar w:fldCharType="begin"/>
      </w:r>
      <w:r w:rsidR="00B06645">
        <w:instrText xml:space="preserve"> SEQ Figura \* ARABIC </w:instrText>
      </w:r>
      <w:r w:rsidR="00B06645">
        <w:fldChar w:fldCharType="separate"/>
      </w:r>
      <w:ins w:id="3391" w:author="Ryan Lemos" w:date="2019-10-14T19:23:00Z">
        <w:r w:rsidR="0002745D">
          <w:rPr>
            <w:noProof/>
          </w:rPr>
          <w:t>40</w:t>
        </w:r>
      </w:ins>
      <w:del w:id="3392" w:author="Ryan Lemos" w:date="2019-10-07T11:05:00Z">
        <w:r w:rsidR="00D343FF" w:rsidDel="00EA672B">
          <w:rPr>
            <w:noProof/>
          </w:rPr>
          <w:delText>42</w:delText>
        </w:r>
      </w:del>
      <w:r w:rsidR="00B06645">
        <w:rPr>
          <w:noProof/>
        </w:rPr>
        <w:fldChar w:fldCharType="end"/>
      </w:r>
      <w:bookmarkEnd w:id="3388"/>
      <w:r>
        <w:t xml:space="preserve"> - Botão de duplicar registro</w:t>
      </w:r>
      <w:bookmarkEnd w:id="3389"/>
      <w:bookmarkEnd w:id="3390"/>
    </w:p>
    <w:p w14:paraId="46B978B0" w14:textId="77777777" w:rsidR="00DA6C7C" w:rsidDel="00B318DA" w:rsidRDefault="00DA6C7C" w:rsidP="00DA6C7C">
      <w:pPr>
        <w:ind w:firstLine="0"/>
        <w:jc w:val="center"/>
        <w:rPr>
          <w:del w:id="3393" w:author="Ryan Lemos" w:date="2019-10-07T21:02:00Z"/>
        </w:rPr>
      </w:pPr>
      <w:r>
        <w:rPr>
          <w:noProof/>
        </w:rPr>
        <w:drawing>
          <wp:inline distT="0" distB="0" distL="0" distR="0" wp14:anchorId="42776736" wp14:editId="79BF5F13">
            <wp:extent cx="523875" cy="590550"/>
            <wp:effectExtent l="0" t="0" r="952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3875" cy="590550"/>
                    </a:xfrm>
                    <a:prstGeom prst="rect">
                      <a:avLst/>
                    </a:prstGeom>
                  </pic:spPr>
                </pic:pic>
              </a:graphicData>
            </a:graphic>
          </wp:inline>
        </w:drawing>
      </w:r>
    </w:p>
    <w:p w14:paraId="486AED37" w14:textId="3041F9FA" w:rsidR="00DA6C7C" w:rsidRDefault="00DA6C7C">
      <w:pPr>
        <w:ind w:firstLine="0"/>
        <w:jc w:val="center"/>
        <w:pPrChange w:id="3394" w:author="Ryan Lemos" w:date="2019-10-07T21:02:00Z">
          <w:pPr>
            <w:pStyle w:val="Ttulo3"/>
            <w:numPr>
              <w:ilvl w:val="0"/>
              <w:numId w:val="0"/>
            </w:numPr>
            <w:ind w:left="0" w:firstLine="0"/>
          </w:pPr>
        </w:pPrChange>
      </w:pPr>
    </w:p>
    <w:p w14:paraId="07394248" w14:textId="02AC31F1" w:rsidR="00D536A8" w:rsidRDefault="009E79A9" w:rsidP="00D536A8">
      <w:pPr>
        <w:pStyle w:val="Fontes"/>
        <w:rPr>
          <w:ins w:id="3395" w:author="Ryan Lemos" w:date="2019-10-13T12:46:00Z"/>
        </w:rPr>
      </w:pPr>
      <w:ins w:id="3396" w:author="Ryan Lemos" w:date="2019-10-13T12:59:00Z">
        <w:r>
          <w:t>Fonte: PRÓPRIA, 2019. Utilizando o ambiente ILC v.1.</w:t>
        </w:r>
      </w:ins>
    </w:p>
    <w:p w14:paraId="491B2BF3" w14:textId="77777777" w:rsidR="00DA6C7C" w:rsidRDefault="00DA6C7C" w:rsidP="00DA6C7C"/>
    <w:p w14:paraId="3271E25E" w14:textId="1FC92282" w:rsidR="00DA6C7C" w:rsidRDefault="00DA6C7C" w:rsidP="00DA6C7C">
      <w:r>
        <w:t>É possível ao professor gerar um documento em formato PDF das atividades criadas no ambiente</w:t>
      </w:r>
      <w:r w:rsidR="0073158C">
        <w:t xml:space="preserve">, conforme seção </w:t>
      </w:r>
      <w:ins w:id="3397" w:author="Ryan Lemos" w:date="2019-10-13T15:35:00Z">
        <w:r w:rsidR="00A768C5">
          <w:fldChar w:fldCharType="begin"/>
        </w:r>
        <w:r w:rsidR="00A768C5">
          <w:instrText xml:space="preserve"> REF _Ref21873355 \r \h </w:instrText>
        </w:r>
      </w:ins>
      <w:r w:rsidR="00A768C5">
        <w:fldChar w:fldCharType="separate"/>
      </w:r>
      <w:ins w:id="3398" w:author="Ryan Lemos" w:date="2019-10-14T19:23:00Z">
        <w:r w:rsidR="0002745D">
          <w:t>3.6.1.3</w:t>
        </w:r>
      </w:ins>
      <w:ins w:id="3399" w:author="Ryan Lemos" w:date="2019-10-13T15:35:00Z">
        <w:r w:rsidR="00A768C5">
          <w:fldChar w:fldCharType="end"/>
        </w:r>
      </w:ins>
      <w:del w:id="3400" w:author="Ryan Lemos" w:date="2019-10-13T15:35:00Z">
        <w:r w:rsidR="0073158C" w:rsidDel="00A768C5">
          <w:delText>x e seção y</w:delText>
        </w:r>
      </w:del>
      <w:r>
        <w:t>. Para isso deve clicar no botão da</w:t>
      </w:r>
      <w:r w:rsidR="0073158C">
        <w:t xml:space="preserve"> </w:t>
      </w:r>
      <w:r w:rsidR="0073158C">
        <w:fldChar w:fldCharType="begin"/>
      </w:r>
      <w:r w:rsidR="0073158C">
        <w:instrText xml:space="preserve"> REF _Ref20734813 \h </w:instrText>
      </w:r>
      <w:r w:rsidR="0073158C">
        <w:fldChar w:fldCharType="separate"/>
      </w:r>
      <w:ins w:id="3401" w:author="Ryan Lemos" w:date="2019-10-14T19:23:00Z">
        <w:r w:rsidR="0002745D">
          <w:t xml:space="preserve">Figura </w:t>
        </w:r>
        <w:r w:rsidR="0002745D">
          <w:rPr>
            <w:noProof/>
          </w:rPr>
          <w:t>41</w:t>
        </w:r>
      </w:ins>
      <w:del w:id="3402" w:author="Ryan Lemos" w:date="2019-10-07T11:05:00Z">
        <w:r w:rsidR="00054B21" w:rsidDel="00EA672B">
          <w:delText xml:space="preserve">Figura </w:delText>
        </w:r>
        <w:r w:rsidR="00054B21" w:rsidDel="00EA672B">
          <w:rPr>
            <w:noProof/>
          </w:rPr>
          <w:delText>43</w:delText>
        </w:r>
      </w:del>
      <w:r w:rsidR="0073158C">
        <w:fldChar w:fldCharType="end"/>
      </w:r>
      <w:r>
        <w:t>.</w:t>
      </w:r>
    </w:p>
    <w:p w14:paraId="560608DD" w14:textId="77777777" w:rsidR="00DA6C7C" w:rsidRPr="003E2735" w:rsidRDefault="00DA6C7C" w:rsidP="00DA6C7C"/>
    <w:p w14:paraId="37BD3EC5" w14:textId="7C6241D7" w:rsidR="0069744B" w:rsidRDefault="0069744B" w:rsidP="005074A5">
      <w:pPr>
        <w:pStyle w:val="Legenda"/>
        <w:keepNext/>
      </w:pPr>
      <w:bookmarkStart w:id="3403" w:name="_Ref20734813"/>
      <w:bookmarkStart w:id="3404" w:name="_Toc21973974"/>
      <w:bookmarkStart w:id="3405" w:name="_Toc22075193"/>
      <w:r>
        <w:t xml:space="preserve">Figura </w:t>
      </w:r>
      <w:r w:rsidR="00B06645">
        <w:fldChar w:fldCharType="begin"/>
      </w:r>
      <w:r w:rsidR="00B06645">
        <w:instrText xml:space="preserve"> SEQ Figura \* ARABIC </w:instrText>
      </w:r>
      <w:r w:rsidR="00B06645">
        <w:fldChar w:fldCharType="separate"/>
      </w:r>
      <w:ins w:id="3406" w:author="Ryan Lemos" w:date="2019-10-14T19:23:00Z">
        <w:r w:rsidR="0002745D">
          <w:rPr>
            <w:noProof/>
          </w:rPr>
          <w:t>41</w:t>
        </w:r>
      </w:ins>
      <w:del w:id="3407" w:author="Ryan Lemos" w:date="2019-10-07T11:05:00Z">
        <w:r w:rsidR="00D343FF" w:rsidDel="00EA672B">
          <w:rPr>
            <w:noProof/>
          </w:rPr>
          <w:delText>43</w:delText>
        </w:r>
      </w:del>
      <w:r w:rsidR="00B06645">
        <w:rPr>
          <w:noProof/>
        </w:rPr>
        <w:fldChar w:fldCharType="end"/>
      </w:r>
      <w:bookmarkEnd w:id="3403"/>
      <w:r>
        <w:t xml:space="preserve"> - Botão de gerar</w:t>
      </w:r>
      <w:r>
        <w:rPr>
          <w:noProof/>
        </w:rPr>
        <w:t xml:space="preserve"> PDF</w:t>
      </w:r>
      <w:bookmarkEnd w:id="3404"/>
      <w:bookmarkEnd w:id="3405"/>
    </w:p>
    <w:p w14:paraId="408EE286" w14:textId="4B2C5C17" w:rsidR="00DA6C7C" w:rsidRDefault="00DA6C7C" w:rsidP="00DA6C7C">
      <w:pPr>
        <w:ind w:firstLine="0"/>
        <w:jc w:val="center"/>
      </w:pPr>
      <w:r>
        <w:rPr>
          <w:noProof/>
        </w:rPr>
        <w:drawing>
          <wp:inline distT="0" distB="0" distL="0" distR="0" wp14:anchorId="3DAF61A6" wp14:editId="0C41FFFD">
            <wp:extent cx="523875" cy="647700"/>
            <wp:effectExtent l="0" t="0" r="9525"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3875" cy="647700"/>
                    </a:xfrm>
                    <a:prstGeom prst="rect">
                      <a:avLst/>
                    </a:prstGeom>
                  </pic:spPr>
                </pic:pic>
              </a:graphicData>
            </a:graphic>
          </wp:inline>
        </w:drawing>
      </w:r>
    </w:p>
    <w:p w14:paraId="3AB082B9" w14:textId="1B2C7DD1" w:rsidR="00D536A8" w:rsidRDefault="009E79A9" w:rsidP="00D536A8">
      <w:pPr>
        <w:pStyle w:val="Fontes"/>
        <w:rPr>
          <w:ins w:id="3408" w:author="Ryan Lemos" w:date="2019-10-13T12:46:00Z"/>
        </w:rPr>
      </w:pPr>
      <w:ins w:id="3409" w:author="Ryan Lemos" w:date="2019-10-13T12:59:00Z">
        <w:r>
          <w:t>Fonte: PRÓPRIA, 2019. Utilizando o ambiente ILC v.1.</w:t>
        </w:r>
      </w:ins>
    </w:p>
    <w:p w14:paraId="19BC814B" w14:textId="77777777" w:rsidR="0073158C" w:rsidRDefault="0073158C" w:rsidP="00DA6C7C">
      <w:pPr>
        <w:ind w:firstLine="0"/>
        <w:jc w:val="center"/>
      </w:pPr>
    </w:p>
    <w:p w14:paraId="22276281" w14:textId="2DDA3579" w:rsidR="00DA6C7C" w:rsidRDefault="0073158C" w:rsidP="00DA6C7C">
      <w:r>
        <w:t xml:space="preserve">O botão da </w:t>
      </w:r>
      <w:r>
        <w:fldChar w:fldCharType="begin"/>
      </w:r>
      <w:r>
        <w:instrText xml:space="preserve"> REF _Ref20734851 \h </w:instrText>
      </w:r>
      <w:r>
        <w:fldChar w:fldCharType="separate"/>
      </w:r>
      <w:ins w:id="3410" w:author="Ryan Lemos" w:date="2019-10-14T19:23:00Z">
        <w:r w:rsidR="0002745D">
          <w:t xml:space="preserve">Figura </w:t>
        </w:r>
        <w:r w:rsidR="0002745D">
          <w:rPr>
            <w:noProof/>
          </w:rPr>
          <w:t>42</w:t>
        </w:r>
      </w:ins>
      <w:del w:id="3411" w:author="Ryan Lemos" w:date="2019-10-07T11:05:00Z">
        <w:r w:rsidR="00054B21" w:rsidDel="00EA672B">
          <w:delText xml:space="preserve">Figura </w:delText>
        </w:r>
        <w:r w:rsidR="00054B21" w:rsidDel="00EA672B">
          <w:rPr>
            <w:noProof/>
          </w:rPr>
          <w:delText>44</w:delText>
        </w:r>
      </w:del>
      <w:r>
        <w:fldChar w:fldCharType="end"/>
      </w:r>
      <w:r>
        <w:t xml:space="preserve"> serve para que o professor possa visualizar as informações a respeito dos resultados dos alunos em uma atividade.</w:t>
      </w:r>
    </w:p>
    <w:p w14:paraId="4893FC85" w14:textId="31F9BF64" w:rsidR="0069744B" w:rsidRDefault="0069744B" w:rsidP="005074A5">
      <w:pPr>
        <w:pStyle w:val="Legenda"/>
        <w:keepNext/>
      </w:pPr>
      <w:bookmarkStart w:id="3412" w:name="_Ref20734851"/>
      <w:bookmarkStart w:id="3413" w:name="_Toc21973975"/>
      <w:bookmarkStart w:id="3414" w:name="_Toc22075194"/>
      <w:r>
        <w:t xml:space="preserve">Figura </w:t>
      </w:r>
      <w:r w:rsidR="00B06645">
        <w:fldChar w:fldCharType="begin"/>
      </w:r>
      <w:r w:rsidR="00B06645">
        <w:instrText xml:space="preserve"> SEQ Figura \* ARABIC </w:instrText>
      </w:r>
      <w:r w:rsidR="00B06645">
        <w:fldChar w:fldCharType="separate"/>
      </w:r>
      <w:ins w:id="3415" w:author="Ryan Lemos" w:date="2019-10-14T19:23:00Z">
        <w:r w:rsidR="0002745D">
          <w:rPr>
            <w:noProof/>
          </w:rPr>
          <w:t>42</w:t>
        </w:r>
      </w:ins>
      <w:del w:id="3416" w:author="Ryan Lemos" w:date="2019-10-07T11:05:00Z">
        <w:r w:rsidR="00D343FF" w:rsidDel="00EA672B">
          <w:rPr>
            <w:noProof/>
          </w:rPr>
          <w:delText>44</w:delText>
        </w:r>
      </w:del>
      <w:r w:rsidR="00B06645">
        <w:rPr>
          <w:noProof/>
        </w:rPr>
        <w:fldChar w:fldCharType="end"/>
      </w:r>
      <w:bookmarkEnd w:id="3412"/>
      <w:r>
        <w:t xml:space="preserve"> - Botão de informações</w:t>
      </w:r>
      <w:bookmarkEnd w:id="3413"/>
      <w:bookmarkEnd w:id="3414"/>
    </w:p>
    <w:p w14:paraId="5BFAA2B6" w14:textId="78643D04" w:rsidR="00DA6C7C" w:rsidRDefault="00DA6C7C" w:rsidP="0069744B">
      <w:pPr>
        <w:ind w:firstLine="0"/>
        <w:jc w:val="center"/>
      </w:pPr>
      <w:r>
        <w:rPr>
          <w:noProof/>
        </w:rPr>
        <w:drawing>
          <wp:inline distT="0" distB="0" distL="0" distR="0" wp14:anchorId="5B0648DA" wp14:editId="1B25B907">
            <wp:extent cx="638175" cy="828675"/>
            <wp:effectExtent l="0" t="0" r="9525" b="952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8175" cy="828675"/>
                    </a:xfrm>
                    <a:prstGeom prst="rect">
                      <a:avLst/>
                    </a:prstGeom>
                  </pic:spPr>
                </pic:pic>
              </a:graphicData>
            </a:graphic>
          </wp:inline>
        </w:drawing>
      </w:r>
    </w:p>
    <w:p w14:paraId="2093C063" w14:textId="1D2DBB2A" w:rsidR="00D536A8" w:rsidRDefault="009E79A9" w:rsidP="00D536A8">
      <w:pPr>
        <w:pStyle w:val="Fontes"/>
        <w:rPr>
          <w:ins w:id="3417" w:author="Ryan Lemos" w:date="2019-10-13T12:46:00Z"/>
        </w:rPr>
      </w:pPr>
      <w:ins w:id="3418" w:author="Ryan Lemos" w:date="2019-10-13T12:59:00Z">
        <w:r>
          <w:t>Fonte: PRÓPRIA, 2019. Utilizando o ambiente ILC v.1.</w:t>
        </w:r>
      </w:ins>
    </w:p>
    <w:p w14:paraId="3885BF82" w14:textId="77777777" w:rsidR="0069744B" w:rsidRDefault="0069744B" w:rsidP="005074A5">
      <w:pPr>
        <w:ind w:firstLine="0"/>
        <w:jc w:val="center"/>
      </w:pPr>
    </w:p>
    <w:p w14:paraId="10C14FA4" w14:textId="67747B78" w:rsidR="00DA6C7C" w:rsidRDefault="00DA6C7C" w:rsidP="00DA6C7C">
      <w:r>
        <w:t>Dentro da tela de informações de uma atividade, caso o aluno tenha respondido a atividade e por algum motivo, problemas ou erros, o professor pode resetar o resultado da atividade possibilitando ao aluno que resolva a atividade novamente. O botão indicado é o mesmo de recarregamento de dados, visto na</w:t>
      </w:r>
      <w:r w:rsidR="0073158C">
        <w:t xml:space="preserve"> </w:t>
      </w:r>
      <w:r w:rsidR="0073158C">
        <w:fldChar w:fldCharType="begin"/>
      </w:r>
      <w:r w:rsidR="0073158C">
        <w:instrText xml:space="preserve"> REF _Ref20735172 \h </w:instrText>
      </w:r>
      <w:r w:rsidR="0073158C">
        <w:fldChar w:fldCharType="separate"/>
      </w:r>
      <w:ins w:id="3419" w:author="Ryan Lemos" w:date="2019-10-14T19:23:00Z">
        <w:r w:rsidR="0002745D">
          <w:t xml:space="preserve">Figura </w:t>
        </w:r>
        <w:r w:rsidR="0002745D">
          <w:rPr>
            <w:noProof/>
          </w:rPr>
          <w:t>43</w:t>
        </w:r>
      </w:ins>
      <w:del w:id="3420" w:author="Ryan Lemos" w:date="2019-10-07T11:05:00Z">
        <w:r w:rsidR="00054B21" w:rsidDel="00EA672B">
          <w:delText xml:space="preserve">Figura </w:delText>
        </w:r>
        <w:r w:rsidR="00054B21" w:rsidDel="00EA672B">
          <w:rPr>
            <w:noProof/>
          </w:rPr>
          <w:delText>45</w:delText>
        </w:r>
      </w:del>
      <w:r w:rsidR="0073158C">
        <w:fldChar w:fldCharType="end"/>
      </w:r>
      <w:r>
        <w:t>, porém na cor roxa.</w:t>
      </w:r>
    </w:p>
    <w:p w14:paraId="32FA7814" w14:textId="77777777" w:rsidR="0069744B" w:rsidRDefault="0069744B" w:rsidP="00DA6C7C"/>
    <w:p w14:paraId="7636EEB8" w14:textId="78758B87" w:rsidR="0069744B" w:rsidRDefault="0069744B" w:rsidP="005074A5">
      <w:pPr>
        <w:pStyle w:val="Legenda"/>
        <w:keepNext/>
      </w:pPr>
      <w:bookmarkStart w:id="3421" w:name="_Ref20735172"/>
      <w:bookmarkStart w:id="3422" w:name="_Toc21973976"/>
      <w:bookmarkStart w:id="3423" w:name="_Toc22075195"/>
      <w:r>
        <w:lastRenderedPageBreak/>
        <w:t xml:space="preserve">Figura </w:t>
      </w:r>
      <w:r w:rsidR="00B06645">
        <w:fldChar w:fldCharType="begin"/>
      </w:r>
      <w:r w:rsidR="00B06645">
        <w:instrText xml:space="preserve"> SEQ Figura \* ARABIC </w:instrText>
      </w:r>
      <w:r w:rsidR="00B06645">
        <w:fldChar w:fldCharType="separate"/>
      </w:r>
      <w:ins w:id="3424" w:author="Ryan Lemos" w:date="2019-10-14T19:23:00Z">
        <w:r w:rsidR="0002745D">
          <w:rPr>
            <w:noProof/>
          </w:rPr>
          <w:t>43</w:t>
        </w:r>
      </w:ins>
      <w:del w:id="3425" w:author="Ryan Lemos" w:date="2019-10-07T11:05:00Z">
        <w:r w:rsidR="00D343FF" w:rsidDel="00EA672B">
          <w:rPr>
            <w:noProof/>
          </w:rPr>
          <w:delText>45</w:delText>
        </w:r>
      </w:del>
      <w:r w:rsidR="00B06645">
        <w:rPr>
          <w:noProof/>
        </w:rPr>
        <w:fldChar w:fldCharType="end"/>
      </w:r>
      <w:bookmarkEnd w:id="3421"/>
      <w:r>
        <w:t xml:space="preserve"> - Botão de resetar resultado</w:t>
      </w:r>
      <w:bookmarkEnd w:id="3422"/>
      <w:bookmarkEnd w:id="3423"/>
    </w:p>
    <w:p w14:paraId="6BBD7214" w14:textId="5AA32733" w:rsidR="00DA6C7C" w:rsidRDefault="00DA6C7C" w:rsidP="0073158C">
      <w:pPr>
        <w:ind w:firstLine="0"/>
        <w:jc w:val="center"/>
      </w:pPr>
      <w:r>
        <w:rPr>
          <w:noProof/>
        </w:rPr>
        <w:drawing>
          <wp:inline distT="0" distB="0" distL="0" distR="0" wp14:anchorId="1137EF41" wp14:editId="29E23C73">
            <wp:extent cx="885825" cy="657225"/>
            <wp:effectExtent l="0" t="0" r="9525"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885825" cy="657225"/>
                    </a:xfrm>
                    <a:prstGeom prst="rect">
                      <a:avLst/>
                    </a:prstGeom>
                  </pic:spPr>
                </pic:pic>
              </a:graphicData>
            </a:graphic>
          </wp:inline>
        </w:drawing>
      </w:r>
    </w:p>
    <w:p w14:paraId="5F484CE3" w14:textId="02361EA0" w:rsidR="00D536A8" w:rsidRDefault="009E79A9" w:rsidP="00D536A8">
      <w:pPr>
        <w:pStyle w:val="Fontes"/>
        <w:rPr>
          <w:ins w:id="3426" w:author="Ryan Lemos" w:date="2019-10-13T12:46:00Z"/>
        </w:rPr>
      </w:pPr>
      <w:ins w:id="3427" w:author="Ryan Lemos" w:date="2019-10-13T12:59:00Z">
        <w:r>
          <w:t>Fonte: PRÓPRIA, 2019. Utilizando o ambiente ILC v.1.</w:t>
        </w:r>
      </w:ins>
    </w:p>
    <w:p w14:paraId="4023A9AB" w14:textId="77777777" w:rsidR="0073158C" w:rsidRPr="008D0372" w:rsidRDefault="0073158C" w:rsidP="005074A5">
      <w:pPr>
        <w:ind w:firstLine="0"/>
        <w:jc w:val="center"/>
      </w:pPr>
    </w:p>
    <w:p w14:paraId="5DCE5383" w14:textId="09B2AE37" w:rsidR="00DA6C7C" w:rsidRDefault="00DA6C7C" w:rsidP="00DA6C7C">
      <w:r>
        <w:t>Em atividades não avaliativa cabe ao professor escolher quem receberá aquela atividade, se por acaso quiser incluir alguém depois, pode ser feito isso pelo botão da</w:t>
      </w:r>
      <w:r w:rsidR="0073158C">
        <w:t xml:space="preserve"> </w:t>
      </w:r>
      <w:r w:rsidR="0073158C">
        <w:fldChar w:fldCharType="begin"/>
      </w:r>
      <w:r w:rsidR="0073158C">
        <w:instrText xml:space="preserve"> REF _Ref20735155 \h </w:instrText>
      </w:r>
      <w:r w:rsidR="0073158C">
        <w:fldChar w:fldCharType="separate"/>
      </w:r>
      <w:ins w:id="3428" w:author="Ryan Lemos" w:date="2019-10-14T19:23:00Z">
        <w:r w:rsidR="0002745D">
          <w:t xml:space="preserve">Figura </w:t>
        </w:r>
        <w:r w:rsidR="0002745D">
          <w:rPr>
            <w:noProof/>
          </w:rPr>
          <w:t>44</w:t>
        </w:r>
      </w:ins>
      <w:del w:id="3429" w:author="Ryan Lemos" w:date="2019-10-07T11:05:00Z">
        <w:r w:rsidR="00054B21" w:rsidDel="00EA672B">
          <w:delText xml:space="preserve">Figura </w:delText>
        </w:r>
        <w:r w:rsidR="00054B21" w:rsidDel="00EA672B">
          <w:rPr>
            <w:noProof/>
          </w:rPr>
          <w:delText>46</w:delText>
        </w:r>
      </w:del>
      <w:r w:rsidR="0073158C">
        <w:fldChar w:fldCharType="end"/>
      </w:r>
      <w:r>
        <w:t>.</w:t>
      </w:r>
    </w:p>
    <w:p w14:paraId="3999144C" w14:textId="77777777" w:rsidR="0069744B" w:rsidRDefault="0069744B" w:rsidP="00DA6C7C"/>
    <w:p w14:paraId="54F63165" w14:textId="0906ACF1" w:rsidR="0069744B" w:rsidRDefault="0069744B" w:rsidP="005074A5">
      <w:pPr>
        <w:pStyle w:val="Legenda"/>
        <w:keepNext/>
      </w:pPr>
      <w:bookmarkStart w:id="3430" w:name="_Ref20735155"/>
      <w:bookmarkStart w:id="3431" w:name="_Toc21973977"/>
      <w:bookmarkStart w:id="3432" w:name="_Toc22075196"/>
      <w:r>
        <w:t xml:space="preserve">Figura </w:t>
      </w:r>
      <w:r w:rsidR="00B06645">
        <w:fldChar w:fldCharType="begin"/>
      </w:r>
      <w:r w:rsidR="00B06645">
        <w:instrText xml:space="preserve"> SEQ Figura \* ARABIC </w:instrText>
      </w:r>
      <w:r w:rsidR="00B06645">
        <w:fldChar w:fldCharType="separate"/>
      </w:r>
      <w:ins w:id="3433" w:author="Ryan Lemos" w:date="2019-10-14T19:23:00Z">
        <w:r w:rsidR="0002745D">
          <w:rPr>
            <w:noProof/>
          </w:rPr>
          <w:t>44</w:t>
        </w:r>
      </w:ins>
      <w:del w:id="3434" w:author="Ryan Lemos" w:date="2019-10-07T11:05:00Z">
        <w:r w:rsidR="00D343FF" w:rsidDel="00EA672B">
          <w:rPr>
            <w:noProof/>
          </w:rPr>
          <w:delText>46</w:delText>
        </w:r>
      </w:del>
      <w:r w:rsidR="00B06645">
        <w:rPr>
          <w:noProof/>
        </w:rPr>
        <w:fldChar w:fldCharType="end"/>
      </w:r>
      <w:bookmarkEnd w:id="3430"/>
      <w:r>
        <w:t xml:space="preserve"> - Botão de vincular alunos a uma atividade</w:t>
      </w:r>
      <w:bookmarkEnd w:id="3431"/>
      <w:bookmarkEnd w:id="3432"/>
    </w:p>
    <w:p w14:paraId="4F66B84F" w14:textId="77777777" w:rsidR="00DA6C7C" w:rsidRDefault="00DA6C7C" w:rsidP="005074A5">
      <w:pPr>
        <w:ind w:firstLine="0"/>
        <w:jc w:val="center"/>
      </w:pPr>
      <w:r>
        <w:rPr>
          <w:noProof/>
        </w:rPr>
        <w:drawing>
          <wp:inline distT="0" distB="0" distL="0" distR="0" wp14:anchorId="6735C537" wp14:editId="14DBCD16">
            <wp:extent cx="571500" cy="561975"/>
            <wp:effectExtent l="0" t="0" r="0" b="952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1500" cy="561975"/>
                    </a:xfrm>
                    <a:prstGeom prst="rect">
                      <a:avLst/>
                    </a:prstGeom>
                  </pic:spPr>
                </pic:pic>
              </a:graphicData>
            </a:graphic>
          </wp:inline>
        </w:drawing>
      </w:r>
    </w:p>
    <w:p w14:paraId="73BA7FC5" w14:textId="423F9981" w:rsidR="00D536A8" w:rsidRDefault="009E79A9" w:rsidP="00D536A8">
      <w:pPr>
        <w:pStyle w:val="Fontes"/>
        <w:rPr>
          <w:ins w:id="3435" w:author="Ryan Lemos" w:date="2019-10-13T12:46:00Z"/>
        </w:rPr>
      </w:pPr>
      <w:ins w:id="3436" w:author="Ryan Lemos" w:date="2019-10-13T12:59:00Z">
        <w:r>
          <w:t>Fonte: PRÓPRIA, 2019. Utilizando o ambiente ILC v.1.</w:t>
        </w:r>
      </w:ins>
    </w:p>
    <w:p w14:paraId="5DC9D2F4" w14:textId="77777777" w:rsidR="00DA6C7C" w:rsidRDefault="00DA6C7C" w:rsidP="005074A5">
      <w:pPr>
        <w:ind w:firstLine="0"/>
      </w:pPr>
    </w:p>
    <w:p w14:paraId="22AED440" w14:textId="157FD174" w:rsidR="00DA6C7C" w:rsidRDefault="00DA6C7C" w:rsidP="00DA6C7C">
      <w:r>
        <w:t xml:space="preserve">O sistema conta com pontuação, porém por padrão cada atividade avaliativa e não avaliativa vale 100 (ou 100%). Porém caso o professor precise redistribuir a pontuação da atividade, ele pode fazer isso através </w:t>
      </w:r>
      <w:r w:rsidR="0073158C">
        <w:t xml:space="preserve">do botão visto na </w:t>
      </w:r>
      <w:r w:rsidR="0073158C">
        <w:fldChar w:fldCharType="begin"/>
      </w:r>
      <w:r w:rsidR="0073158C">
        <w:instrText xml:space="preserve"> REF _Ref20735143 \h </w:instrText>
      </w:r>
      <w:r w:rsidR="0073158C">
        <w:fldChar w:fldCharType="separate"/>
      </w:r>
      <w:ins w:id="3437" w:author="Ryan Lemos" w:date="2019-10-14T19:23:00Z">
        <w:r w:rsidR="0002745D">
          <w:t xml:space="preserve">Figura </w:t>
        </w:r>
        <w:r w:rsidR="0002745D">
          <w:rPr>
            <w:noProof/>
          </w:rPr>
          <w:t>45</w:t>
        </w:r>
      </w:ins>
      <w:del w:id="3438" w:author="Ryan Lemos" w:date="2019-10-07T11:05:00Z">
        <w:r w:rsidR="00054B21" w:rsidDel="00EA672B">
          <w:delText xml:space="preserve">Figura </w:delText>
        </w:r>
        <w:r w:rsidR="00054B21" w:rsidDel="00EA672B">
          <w:rPr>
            <w:noProof/>
          </w:rPr>
          <w:delText>47</w:delText>
        </w:r>
      </w:del>
      <w:r w:rsidR="0073158C">
        <w:fldChar w:fldCharType="end"/>
      </w:r>
      <w:r>
        <w:t>.</w:t>
      </w:r>
    </w:p>
    <w:p w14:paraId="52662589" w14:textId="77777777" w:rsidR="0069744B" w:rsidRDefault="0069744B" w:rsidP="00DA6C7C"/>
    <w:p w14:paraId="00AFB7AF" w14:textId="30C6CAC5" w:rsidR="0069744B" w:rsidRDefault="0069744B" w:rsidP="005074A5">
      <w:pPr>
        <w:pStyle w:val="Legenda"/>
        <w:keepNext/>
      </w:pPr>
      <w:bookmarkStart w:id="3439" w:name="_Ref20735143"/>
      <w:bookmarkStart w:id="3440" w:name="_Toc21973978"/>
      <w:bookmarkStart w:id="3441" w:name="_Toc22075197"/>
      <w:r>
        <w:t xml:space="preserve">Figura </w:t>
      </w:r>
      <w:r w:rsidR="00B06645">
        <w:fldChar w:fldCharType="begin"/>
      </w:r>
      <w:r w:rsidR="00B06645">
        <w:instrText xml:space="preserve"> SEQ Figura \* ARABIC </w:instrText>
      </w:r>
      <w:r w:rsidR="00B06645">
        <w:fldChar w:fldCharType="separate"/>
      </w:r>
      <w:ins w:id="3442" w:author="Ryan Lemos" w:date="2019-10-14T19:23:00Z">
        <w:r w:rsidR="0002745D">
          <w:rPr>
            <w:noProof/>
          </w:rPr>
          <w:t>45</w:t>
        </w:r>
      </w:ins>
      <w:del w:id="3443" w:author="Ryan Lemos" w:date="2019-10-07T11:05:00Z">
        <w:r w:rsidR="00D343FF" w:rsidDel="00EA672B">
          <w:rPr>
            <w:noProof/>
          </w:rPr>
          <w:delText>47</w:delText>
        </w:r>
      </w:del>
      <w:r w:rsidR="00B06645">
        <w:rPr>
          <w:noProof/>
        </w:rPr>
        <w:fldChar w:fldCharType="end"/>
      </w:r>
      <w:bookmarkEnd w:id="3439"/>
      <w:r>
        <w:t xml:space="preserve"> - Botão de redistribuir pontuação</w:t>
      </w:r>
      <w:bookmarkEnd w:id="3440"/>
      <w:bookmarkEnd w:id="3441"/>
    </w:p>
    <w:p w14:paraId="3FA37217" w14:textId="3151B0AB" w:rsidR="00DA6C7C" w:rsidRDefault="00DA6C7C" w:rsidP="005074A5">
      <w:pPr>
        <w:ind w:firstLine="0"/>
        <w:jc w:val="center"/>
      </w:pPr>
      <w:r>
        <w:rPr>
          <w:noProof/>
        </w:rPr>
        <w:drawing>
          <wp:inline distT="0" distB="0" distL="0" distR="0" wp14:anchorId="4F57935E" wp14:editId="6DBD56D6">
            <wp:extent cx="657225" cy="666750"/>
            <wp:effectExtent l="0" t="0" r="9525"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57225" cy="666750"/>
                    </a:xfrm>
                    <a:prstGeom prst="rect">
                      <a:avLst/>
                    </a:prstGeom>
                  </pic:spPr>
                </pic:pic>
              </a:graphicData>
            </a:graphic>
          </wp:inline>
        </w:drawing>
      </w:r>
    </w:p>
    <w:p w14:paraId="54C4AA91" w14:textId="3E4EFE89" w:rsidR="00D536A8" w:rsidRDefault="009E79A9" w:rsidP="00D536A8">
      <w:pPr>
        <w:pStyle w:val="Fontes"/>
        <w:rPr>
          <w:ins w:id="3444" w:author="Ryan Lemos" w:date="2019-10-13T12:46:00Z"/>
        </w:rPr>
      </w:pPr>
      <w:ins w:id="3445" w:author="Ryan Lemos" w:date="2019-10-13T12:59:00Z">
        <w:r>
          <w:t>Fonte: PRÓPRIA, 2019. Utilizando o ambiente ILC v.1.</w:t>
        </w:r>
      </w:ins>
    </w:p>
    <w:p w14:paraId="7C5CAFF9" w14:textId="77777777" w:rsidR="00DA6C7C" w:rsidRDefault="00DA6C7C" w:rsidP="00DA6C7C"/>
    <w:p w14:paraId="0AD7D893" w14:textId="5E7A6511" w:rsidR="00DA6C7C" w:rsidRDefault="00DA6C7C" w:rsidP="00DA6C7C">
      <w:r>
        <w:t xml:space="preserve">Caso uma atividade criada pelo ambiente seja resolvida em sala, é necessário que o professor lance a nota do aluno. É por meio deste botão da </w:t>
      </w:r>
      <w:r w:rsidR="0073158C">
        <w:fldChar w:fldCharType="begin"/>
      </w:r>
      <w:r w:rsidR="0073158C">
        <w:instrText xml:space="preserve"> REF _Ref20735120 \h </w:instrText>
      </w:r>
      <w:r w:rsidR="0073158C">
        <w:fldChar w:fldCharType="separate"/>
      </w:r>
      <w:ins w:id="3446" w:author="Ryan Lemos" w:date="2019-10-14T19:23:00Z">
        <w:r w:rsidR="0002745D">
          <w:t xml:space="preserve">Figura </w:t>
        </w:r>
        <w:r w:rsidR="0002745D">
          <w:rPr>
            <w:noProof/>
          </w:rPr>
          <w:t>46</w:t>
        </w:r>
      </w:ins>
      <w:del w:id="3447" w:author="Ryan Lemos" w:date="2019-10-07T11:05:00Z">
        <w:r w:rsidR="00054B21" w:rsidDel="00EA672B">
          <w:delText xml:space="preserve">Figura </w:delText>
        </w:r>
        <w:r w:rsidR="00054B21" w:rsidDel="00EA672B">
          <w:rPr>
            <w:noProof/>
          </w:rPr>
          <w:delText>48</w:delText>
        </w:r>
      </w:del>
      <w:r w:rsidR="0073158C">
        <w:fldChar w:fldCharType="end"/>
      </w:r>
      <w:r w:rsidR="0073158C">
        <w:t xml:space="preserve"> </w:t>
      </w:r>
      <w:r>
        <w:t>que ele acessa a tela responsável pelo lançamento das notas.</w:t>
      </w:r>
    </w:p>
    <w:p w14:paraId="159C2F49" w14:textId="77777777" w:rsidR="00DA6C7C" w:rsidRDefault="00DA6C7C" w:rsidP="00DA6C7C"/>
    <w:p w14:paraId="797706C3" w14:textId="15431EC6" w:rsidR="0069744B" w:rsidRDefault="0069744B" w:rsidP="005074A5">
      <w:pPr>
        <w:pStyle w:val="Legenda"/>
        <w:keepNext/>
      </w:pPr>
      <w:bookmarkStart w:id="3448" w:name="_Ref20735120"/>
      <w:bookmarkStart w:id="3449" w:name="_Toc21973979"/>
      <w:bookmarkStart w:id="3450" w:name="_Toc22075198"/>
      <w:r>
        <w:t xml:space="preserve">Figura </w:t>
      </w:r>
      <w:r w:rsidR="00B06645">
        <w:fldChar w:fldCharType="begin"/>
      </w:r>
      <w:r w:rsidR="00B06645">
        <w:instrText xml:space="preserve"> SEQ Figura \* ARABIC </w:instrText>
      </w:r>
      <w:r w:rsidR="00B06645">
        <w:fldChar w:fldCharType="separate"/>
      </w:r>
      <w:ins w:id="3451" w:author="Ryan Lemos" w:date="2019-10-14T19:23:00Z">
        <w:r w:rsidR="0002745D">
          <w:rPr>
            <w:noProof/>
          </w:rPr>
          <w:t>46</w:t>
        </w:r>
      </w:ins>
      <w:del w:id="3452" w:author="Ryan Lemos" w:date="2019-10-07T11:05:00Z">
        <w:r w:rsidR="00D343FF" w:rsidDel="00EA672B">
          <w:rPr>
            <w:noProof/>
          </w:rPr>
          <w:delText>48</w:delText>
        </w:r>
      </w:del>
      <w:r w:rsidR="00B06645">
        <w:rPr>
          <w:noProof/>
        </w:rPr>
        <w:fldChar w:fldCharType="end"/>
      </w:r>
      <w:bookmarkEnd w:id="3448"/>
      <w:r>
        <w:t xml:space="preserve"> - Botão de envio de nota</w:t>
      </w:r>
      <w:bookmarkEnd w:id="3449"/>
      <w:bookmarkEnd w:id="3450"/>
    </w:p>
    <w:p w14:paraId="23CEB99F" w14:textId="77777777" w:rsidR="00DA6C7C" w:rsidRDefault="00DA6C7C" w:rsidP="005074A5">
      <w:pPr>
        <w:ind w:firstLine="0"/>
        <w:jc w:val="center"/>
      </w:pPr>
      <w:r>
        <w:rPr>
          <w:noProof/>
        </w:rPr>
        <w:drawing>
          <wp:inline distT="0" distB="0" distL="0" distR="0" wp14:anchorId="13B939D8" wp14:editId="43ECCEBD">
            <wp:extent cx="657225" cy="733425"/>
            <wp:effectExtent l="0" t="0" r="9525" b="952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57225" cy="733425"/>
                    </a:xfrm>
                    <a:prstGeom prst="rect">
                      <a:avLst/>
                    </a:prstGeom>
                  </pic:spPr>
                </pic:pic>
              </a:graphicData>
            </a:graphic>
          </wp:inline>
        </w:drawing>
      </w:r>
    </w:p>
    <w:p w14:paraId="17D05C36" w14:textId="795A0879" w:rsidR="00D536A8" w:rsidRDefault="009E79A9" w:rsidP="00D536A8">
      <w:pPr>
        <w:pStyle w:val="Fontes"/>
        <w:rPr>
          <w:ins w:id="3453" w:author="Ryan Lemos" w:date="2019-10-13T12:46:00Z"/>
        </w:rPr>
      </w:pPr>
      <w:ins w:id="3454" w:author="Ryan Lemos" w:date="2019-10-13T12:59:00Z">
        <w:r>
          <w:t>Fonte: PRÓPRIA, 2019. Utilizando o ambiente ILC v.1.</w:t>
        </w:r>
      </w:ins>
    </w:p>
    <w:p w14:paraId="4CB3C1C8" w14:textId="77777777" w:rsidR="00DA6C7C" w:rsidRPr="00F24BB2" w:rsidRDefault="00DA6C7C" w:rsidP="00DA6C7C"/>
    <w:p w14:paraId="271DF844" w14:textId="77777777" w:rsidR="00DA6C7C" w:rsidRDefault="00DA6C7C" w:rsidP="005074A5">
      <w:pPr>
        <w:pStyle w:val="Ttulo3"/>
      </w:pPr>
      <w:bookmarkStart w:id="3455" w:name="_Toc22075305"/>
      <w:r>
        <w:t>Botões do calendário</w:t>
      </w:r>
      <w:bookmarkEnd w:id="3455"/>
    </w:p>
    <w:p w14:paraId="43C9FDAD" w14:textId="77777777" w:rsidR="00DA6C7C" w:rsidRDefault="00DA6C7C" w:rsidP="00DA6C7C"/>
    <w:p w14:paraId="3715BFCC" w14:textId="2EDA18B7" w:rsidR="00DA6C7C" w:rsidRDefault="00DA6C7C" w:rsidP="00DA6C7C">
      <w:r>
        <w:t>O ambiente conta com um calendário interativo, em que os alunos e professores podem acompanhar os eventos criados pelos professores para uma turma, e pela própria escola</w:t>
      </w:r>
      <w:r w:rsidR="0073158C">
        <w:t>, conforme</w:t>
      </w:r>
      <w:del w:id="3456" w:author="Ryan Lemos" w:date="2019-10-13T15:36:00Z">
        <w:r w:rsidR="0073158C" w:rsidDel="00A768C5">
          <w:delText xml:space="preserve"> </w:delText>
        </w:r>
      </w:del>
      <w:ins w:id="3457" w:author="Ryan Lemos" w:date="2019-10-13T15:36:00Z">
        <w:r w:rsidR="00A768C5">
          <w:t xml:space="preserve"> </w:t>
        </w:r>
        <w:r w:rsidR="00A768C5">
          <w:fldChar w:fldCharType="begin"/>
        </w:r>
        <w:r w:rsidR="00A768C5">
          <w:instrText xml:space="preserve"> REF _Ref21873391 \r \h </w:instrText>
        </w:r>
      </w:ins>
      <w:r w:rsidR="00A768C5">
        <w:fldChar w:fldCharType="separate"/>
      </w:r>
      <w:ins w:id="3458" w:author="Ryan Lemos" w:date="2019-10-14T19:23:00Z">
        <w:r w:rsidR="0002745D">
          <w:t>3.6.1.3</w:t>
        </w:r>
      </w:ins>
      <w:ins w:id="3459" w:author="Ryan Lemos" w:date="2019-10-13T15:36:00Z">
        <w:r w:rsidR="00A768C5">
          <w:fldChar w:fldCharType="end"/>
        </w:r>
      </w:ins>
      <w:del w:id="3460" w:author="Ryan Lemos" w:date="2019-10-13T15:36:00Z">
        <w:r w:rsidR="0073158C" w:rsidDel="00A768C5">
          <w:delText>seção x, seção y e seção z</w:delText>
        </w:r>
      </w:del>
      <w:r>
        <w:t>. A</w:t>
      </w:r>
      <w:r w:rsidR="0073158C">
        <w:t xml:space="preserve"> </w:t>
      </w:r>
      <w:r w:rsidR="0073158C">
        <w:fldChar w:fldCharType="begin"/>
      </w:r>
      <w:r w:rsidR="0073158C">
        <w:instrText xml:space="preserve"> REF _Ref20735032 \h </w:instrText>
      </w:r>
      <w:r w:rsidR="0073158C">
        <w:fldChar w:fldCharType="separate"/>
      </w:r>
      <w:ins w:id="3461" w:author="Ryan Lemos" w:date="2019-10-14T19:23:00Z">
        <w:r w:rsidR="0002745D">
          <w:t xml:space="preserve">Figura </w:t>
        </w:r>
        <w:r w:rsidR="0002745D">
          <w:rPr>
            <w:noProof/>
          </w:rPr>
          <w:t>47</w:t>
        </w:r>
      </w:ins>
      <w:del w:id="3462" w:author="Ryan Lemos" w:date="2019-10-07T11:05:00Z">
        <w:r w:rsidR="00054B21" w:rsidDel="00EA672B">
          <w:delText xml:space="preserve">Figura </w:delText>
        </w:r>
        <w:r w:rsidR="00054B21" w:rsidDel="00EA672B">
          <w:rPr>
            <w:noProof/>
          </w:rPr>
          <w:delText>49</w:delText>
        </w:r>
      </w:del>
      <w:r w:rsidR="0073158C">
        <w:fldChar w:fldCharType="end"/>
      </w:r>
      <w:r>
        <w:t xml:space="preserve"> apresenta um conjunto de botões em que é possível trocar a visualização do calendário, o padrão é a visão do calendário em meses, porém pode-se ver em semanas e visualizar cada dia individualmente. Os três botões servem para trocar esse tipo de visualização.</w:t>
      </w:r>
    </w:p>
    <w:p w14:paraId="4A345224" w14:textId="77777777" w:rsidR="0069744B" w:rsidRDefault="0069744B" w:rsidP="00DA6C7C"/>
    <w:p w14:paraId="4E55CA13" w14:textId="63EC15BA" w:rsidR="0069744B" w:rsidRDefault="0069744B" w:rsidP="005074A5">
      <w:pPr>
        <w:pStyle w:val="Legenda"/>
        <w:keepNext/>
      </w:pPr>
      <w:bookmarkStart w:id="3463" w:name="_Ref20735032"/>
      <w:bookmarkStart w:id="3464" w:name="_Toc21973980"/>
      <w:bookmarkStart w:id="3465" w:name="_Toc22075199"/>
      <w:r>
        <w:t xml:space="preserve">Figura </w:t>
      </w:r>
      <w:r w:rsidR="00B06645">
        <w:fldChar w:fldCharType="begin"/>
      </w:r>
      <w:r w:rsidR="00B06645">
        <w:instrText xml:space="preserve"> SEQ Figura \* ARABIC </w:instrText>
      </w:r>
      <w:r w:rsidR="00B06645">
        <w:fldChar w:fldCharType="separate"/>
      </w:r>
      <w:ins w:id="3466" w:author="Ryan Lemos" w:date="2019-10-14T19:23:00Z">
        <w:r w:rsidR="0002745D">
          <w:rPr>
            <w:noProof/>
          </w:rPr>
          <w:t>47</w:t>
        </w:r>
      </w:ins>
      <w:del w:id="3467" w:author="Ryan Lemos" w:date="2019-10-07T11:05:00Z">
        <w:r w:rsidR="00D343FF" w:rsidDel="00EA672B">
          <w:rPr>
            <w:noProof/>
          </w:rPr>
          <w:delText>49</w:delText>
        </w:r>
      </w:del>
      <w:r w:rsidR="00B06645">
        <w:rPr>
          <w:noProof/>
        </w:rPr>
        <w:fldChar w:fldCharType="end"/>
      </w:r>
      <w:bookmarkEnd w:id="3463"/>
      <w:r>
        <w:t xml:space="preserve"> - Botões de visualização do calendário</w:t>
      </w:r>
      <w:bookmarkEnd w:id="3464"/>
      <w:bookmarkEnd w:id="3465"/>
    </w:p>
    <w:p w14:paraId="586BC8CE" w14:textId="4C4C4ED7" w:rsidR="00DA6C7C" w:rsidRDefault="00DA6C7C">
      <w:pPr>
        <w:ind w:firstLine="0"/>
        <w:jc w:val="center"/>
      </w:pPr>
      <w:r>
        <w:rPr>
          <w:noProof/>
        </w:rPr>
        <w:drawing>
          <wp:inline distT="0" distB="0" distL="0" distR="0" wp14:anchorId="6EC3F622" wp14:editId="1924605A">
            <wp:extent cx="2712720" cy="1016518"/>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49155" cy="1030171"/>
                    </a:xfrm>
                    <a:prstGeom prst="rect">
                      <a:avLst/>
                    </a:prstGeom>
                  </pic:spPr>
                </pic:pic>
              </a:graphicData>
            </a:graphic>
          </wp:inline>
        </w:drawing>
      </w:r>
    </w:p>
    <w:p w14:paraId="2F6E4DCC" w14:textId="4AE3BFAF" w:rsidR="00D536A8" w:rsidRDefault="009E79A9" w:rsidP="00D536A8">
      <w:pPr>
        <w:pStyle w:val="Fontes"/>
        <w:rPr>
          <w:ins w:id="3468" w:author="Ryan Lemos" w:date="2019-10-13T12:46:00Z"/>
        </w:rPr>
      </w:pPr>
      <w:ins w:id="3469" w:author="Ryan Lemos" w:date="2019-10-13T12:59:00Z">
        <w:r>
          <w:t>Fonte: PRÓPRIA, 2019. Utilizando o ambiente ILC v.1.</w:t>
        </w:r>
      </w:ins>
    </w:p>
    <w:p w14:paraId="26797B21" w14:textId="77777777" w:rsidR="0073158C" w:rsidRDefault="0073158C" w:rsidP="005074A5">
      <w:pPr>
        <w:ind w:firstLine="0"/>
        <w:jc w:val="center"/>
      </w:pPr>
    </w:p>
    <w:p w14:paraId="3A035C8E" w14:textId="23188D2B" w:rsidR="00DA6C7C" w:rsidRDefault="00DA6C7C" w:rsidP="00DA6C7C">
      <w:r>
        <w:t xml:space="preserve">Já os botões da </w:t>
      </w:r>
      <w:r w:rsidR="0073158C">
        <w:fldChar w:fldCharType="begin"/>
      </w:r>
      <w:r w:rsidR="0073158C">
        <w:instrText xml:space="preserve"> REF _Ref20735031 \h </w:instrText>
      </w:r>
      <w:r w:rsidR="0073158C">
        <w:fldChar w:fldCharType="separate"/>
      </w:r>
      <w:ins w:id="3470" w:author="Ryan Lemos" w:date="2019-10-14T19:23:00Z">
        <w:r w:rsidR="0002745D">
          <w:t xml:space="preserve">Figura </w:t>
        </w:r>
        <w:r w:rsidR="0002745D">
          <w:rPr>
            <w:noProof/>
          </w:rPr>
          <w:t>48</w:t>
        </w:r>
      </w:ins>
      <w:del w:id="3471" w:author="Ryan Lemos" w:date="2019-10-07T11:05:00Z">
        <w:r w:rsidR="00054B21" w:rsidDel="00EA672B">
          <w:delText xml:space="preserve">Figura </w:delText>
        </w:r>
        <w:r w:rsidR="00054B21" w:rsidDel="00EA672B">
          <w:rPr>
            <w:noProof/>
          </w:rPr>
          <w:delText>50</w:delText>
        </w:r>
      </w:del>
      <w:r w:rsidR="0073158C">
        <w:fldChar w:fldCharType="end"/>
      </w:r>
      <w:r w:rsidR="0073158C">
        <w:t xml:space="preserve"> </w:t>
      </w:r>
      <w:r>
        <w:t>servem para navegar no calendário dependendo do tipo de visualização escolhida para o calendário. Se escolhido a visualização por mês, o botão da esquerda mostrará no calendário um mês anterior, se clicar em hoje ele mostra o mês atual, e se clicar na seta para a direita o mês seguinte. Se em semana, respectivamente: uma semana anterior; a semana atual; e a semana seguinte. Se escolhido dia, respectivamente: um dia anterior; o dia atual; e um dia posterior.</w:t>
      </w:r>
    </w:p>
    <w:p w14:paraId="20BE171E" w14:textId="77777777" w:rsidR="0073158C" w:rsidRDefault="0073158C" w:rsidP="00DA6C7C"/>
    <w:p w14:paraId="53B79D93" w14:textId="06C04A2C" w:rsidR="0069744B" w:rsidRDefault="0069744B" w:rsidP="005074A5">
      <w:pPr>
        <w:pStyle w:val="Legenda"/>
        <w:keepNext/>
      </w:pPr>
      <w:bookmarkStart w:id="3472" w:name="_Ref20735031"/>
      <w:bookmarkStart w:id="3473" w:name="_Toc21973981"/>
      <w:bookmarkStart w:id="3474" w:name="_Toc22075200"/>
      <w:r>
        <w:t xml:space="preserve">Figura </w:t>
      </w:r>
      <w:r w:rsidR="00B06645">
        <w:fldChar w:fldCharType="begin"/>
      </w:r>
      <w:r w:rsidR="00B06645">
        <w:instrText xml:space="preserve"> SEQ Figura \* ARABIC </w:instrText>
      </w:r>
      <w:r w:rsidR="00B06645">
        <w:fldChar w:fldCharType="separate"/>
      </w:r>
      <w:ins w:id="3475" w:author="Ryan Lemos" w:date="2019-10-14T19:23:00Z">
        <w:r w:rsidR="0002745D">
          <w:rPr>
            <w:noProof/>
          </w:rPr>
          <w:t>48</w:t>
        </w:r>
      </w:ins>
      <w:del w:id="3476" w:author="Ryan Lemos" w:date="2019-10-07T11:05:00Z">
        <w:r w:rsidR="00D343FF" w:rsidDel="00EA672B">
          <w:rPr>
            <w:noProof/>
          </w:rPr>
          <w:delText>50</w:delText>
        </w:r>
      </w:del>
      <w:r w:rsidR="00B06645">
        <w:rPr>
          <w:noProof/>
        </w:rPr>
        <w:fldChar w:fldCharType="end"/>
      </w:r>
      <w:bookmarkEnd w:id="3472"/>
      <w:r>
        <w:t xml:space="preserve"> - Botões de navegação do calendário</w:t>
      </w:r>
      <w:bookmarkEnd w:id="3473"/>
      <w:bookmarkEnd w:id="3474"/>
    </w:p>
    <w:p w14:paraId="108D91A5" w14:textId="0427D22C" w:rsidR="00DA6C7C" w:rsidRPr="006B0656" w:rsidRDefault="00DA6C7C" w:rsidP="005074A5">
      <w:pPr>
        <w:ind w:firstLine="0"/>
        <w:jc w:val="center"/>
      </w:pPr>
      <w:r>
        <w:rPr>
          <w:noProof/>
        </w:rPr>
        <w:drawing>
          <wp:inline distT="0" distB="0" distL="0" distR="0" wp14:anchorId="4DB0C37D" wp14:editId="3DF4ABF9">
            <wp:extent cx="2644140" cy="1186218"/>
            <wp:effectExtent l="0" t="0" r="381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75566" cy="1200316"/>
                    </a:xfrm>
                    <a:prstGeom prst="rect">
                      <a:avLst/>
                    </a:prstGeom>
                  </pic:spPr>
                </pic:pic>
              </a:graphicData>
            </a:graphic>
          </wp:inline>
        </w:drawing>
      </w:r>
    </w:p>
    <w:p w14:paraId="35AB5E35" w14:textId="62E343C2" w:rsidR="00D536A8" w:rsidRDefault="009E79A9" w:rsidP="00D536A8">
      <w:pPr>
        <w:pStyle w:val="Fontes"/>
        <w:rPr>
          <w:ins w:id="3477" w:author="Ryan Lemos" w:date="2019-10-13T12:46:00Z"/>
        </w:rPr>
      </w:pPr>
      <w:ins w:id="3478" w:author="Ryan Lemos" w:date="2019-10-13T12:59:00Z">
        <w:r>
          <w:t>Fonte: PRÓPRIA, 2019. Utilizando o ambiente ILC v.1.</w:t>
        </w:r>
      </w:ins>
    </w:p>
    <w:p w14:paraId="7D2152FF" w14:textId="77777777" w:rsidR="00DA6C7C" w:rsidRDefault="00DA6C7C" w:rsidP="00DA6C7C"/>
    <w:p w14:paraId="027A0976" w14:textId="450829FD" w:rsidR="00DA6C7C" w:rsidRDefault="00DA6C7C" w:rsidP="005074A5">
      <w:pPr>
        <w:pStyle w:val="Ttulo3"/>
      </w:pPr>
      <w:commentRangeStart w:id="3479"/>
      <w:del w:id="3480" w:author="Ryan Lemos" w:date="2019-10-07T09:08:00Z">
        <w:r w:rsidDel="00DC21E5">
          <w:delText>Notificações</w:delText>
        </w:r>
        <w:commentRangeEnd w:id="3479"/>
        <w:r w:rsidR="00724525" w:rsidDel="00DC21E5">
          <w:rPr>
            <w:rStyle w:val="Refdecomentrio"/>
            <w:rFonts w:eastAsia="Calibri"/>
            <w:b w:val="0"/>
          </w:rPr>
          <w:commentReference w:id="3479"/>
        </w:r>
      </w:del>
      <w:bookmarkStart w:id="3481" w:name="_Toc22075306"/>
      <w:ins w:id="3482" w:author="Ryan Lemos" w:date="2019-10-07T09:08:00Z">
        <w:r w:rsidR="00DC21E5">
          <w:t>Botões da barra superior</w:t>
        </w:r>
      </w:ins>
      <w:bookmarkEnd w:id="3481"/>
    </w:p>
    <w:p w14:paraId="1EC99B0F" w14:textId="77777777" w:rsidR="00DA6C7C" w:rsidRDefault="00DA6C7C" w:rsidP="00DA6C7C"/>
    <w:p w14:paraId="374E41DA" w14:textId="77777777" w:rsidR="00DA6C7C" w:rsidRDefault="00DA6C7C" w:rsidP="00DA6C7C">
      <w:r>
        <w:lastRenderedPageBreak/>
        <w:t>O ambiente conta com um sistema de notificações, para alertar professores e alunos sempre que alguma atividade realizada por outro usuário exigir a atenção deles. Como por exemplo, um aluno responde a uma atividade, o professore então recebe uma notificação de que esse aluno respondeu a atividade e ele pode corrigi-la. O botão de notificações fica na barra superior a direita e seu ícone é o de sino e tem duas variações de cores. Quando não há novas notificações o botão é visto na cor cinza, conforme visto na figura abaixo:</w:t>
      </w:r>
    </w:p>
    <w:p w14:paraId="504129E7" w14:textId="77777777" w:rsidR="00DA6C7C" w:rsidRDefault="00DA6C7C" w:rsidP="00DA6C7C"/>
    <w:p w14:paraId="21212558" w14:textId="5451DB73" w:rsidR="0069744B" w:rsidRDefault="0069744B" w:rsidP="005074A5">
      <w:pPr>
        <w:pStyle w:val="Legenda"/>
        <w:keepNext/>
      </w:pPr>
      <w:bookmarkStart w:id="3483" w:name="_Ref21942313"/>
      <w:bookmarkStart w:id="3484" w:name="_Toc21973982"/>
      <w:bookmarkStart w:id="3485" w:name="_Toc22075201"/>
      <w:r>
        <w:t xml:space="preserve">Figura </w:t>
      </w:r>
      <w:r w:rsidR="00B06645">
        <w:fldChar w:fldCharType="begin"/>
      </w:r>
      <w:r w:rsidR="00B06645">
        <w:instrText xml:space="preserve"> SEQ Figura \* ARABIC </w:instrText>
      </w:r>
      <w:r w:rsidR="00B06645">
        <w:fldChar w:fldCharType="separate"/>
      </w:r>
      <w:ins w:id="3486" w:author="Ryan Lemos" w:date="2019-10-14T19:23:00Z">
        <w:r w:rsidR="0002745D">
          <w:rPr>
            <w:noProof/>
          </w:rPr>
          <w:t>49</w:t>
        </w:r>
      </w:ins>
      <w:del w:id="3487" w:author="Ryan Lemos" w:date="2019-10-07T11:05:00Z">
        <w:r w:rsidR="00D343FF" w:rsidDel="00EA672B">
          <w:rPr>
            <w:noProof/>
          </w:rPr>
          <w:delText>51</w:delText>
        </w:r>
      </w:del>
      <w:r w:rsidR="00B06645">
        <w:rPr>
          <w:noProof/>
        </w:rPr>
        <w:fldChar w:fldCharType="end"/>
      </w:r>
      <w:bookmarkEnd w:id="3483"/>
      <w:r>
        <w:t xml:space="preserve"> - Botão de Notificações (sem novas notificações)</w:t>
      </w:r>
      <w:bookmarkEnd w:id="3484"/>
      <w:bookmarkEnd w:id="3485"/>
    </w:p>
    <w:p w14:paraId="6EF1575C" w14:textId="77777777" w:rsidR="00DA6C7C" w:rsidRDefault="00DA6C7C" w:rsidP="00DA6C7C">
      <w:pPr>
        <w:ind w:firstLine="0"/>
        <w:jc w:val="center"/>
      </w:pPr>
      <w:r>
        <w:rPr>
          <w:noProof/>
        </w:rPr>
        <w:drawing>
          <wp:inline distT="0" distB="0" distL="0" distR="0" wp14:anchorId="410C94D5" wp14:editId="0734E2D0">
            <wp:extent cx="1478280" cy="504957"/>
            <wp:effectExtent l="0" t="0" r="7620"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490866" cy="509256"/>
                    </a:xfrm>
                    <a:prstGeom prst="rect">
                      <a:avLst/>
                    </a:prstGeom>
                  </pic:spPr>
                </pic:pic>
              </a:graphicData>
            </a:graphic>
          </wp:inline>
        </w:drawing>
      </w:r>
    </w:p>
    <w:p w14:paraId="0A49DB98" w14:textId="5BC85945" w:rsidR="00D536A8" w:rsidRDefault="009E79A9" w:rsidP="00D536A8">
      <w:pPr>
        <w:pStyle w:val="Fontes"/>
        <w:rPr>
          <w:ins w:id="3488" w:author="Ryan Lemos" w:date="2019-10-13T12:46:00Z"/>
        </w:rPr>
      </w:pPr>
      <w:ins w:id="3489" w:author="Ryan Lemos" w:date="2019-10-13T12:59:00Z">
        <w:r>
          <w:t>Fonte: PRÓPRIA, 2019. Utilizando o ambiente ILC v.1.</w:t>
        </w:r>
      </w:ins>
    </w:p>
    <w:p w14:paraId="3BB15976" w14:textId="77777777" w:rsidR="00DA6C7C" w:rsidRDefault="00DA6C7C" w:rsidP="00DA6C7C"/>
    <w:p w14:paraId="1DC1D338" w14:textId="77777777" w:rsidR="00DA6C7C" w:rsidRDefault="00DA6C7C" w:rsidP="00DA6C7C">
      <w:r>
        <w:t>Quando há novas notificações o botão ganha uma cor verde e o efeito de pulsação, como se tivesse chamando atenção, conforme a figura abaixo:</w:t>
      </w:r>
    </w:p>
    <w:p w14:paraId="2FD0CC88" w14:textId="77777777" w:rsidR="00DA6C7C" w:rsidRDefault="00DA6C7C" w:rsidP="00DA6C7C"/>
    <w:p w14:paraId="7A45B66B" w14:textId="46C02A22" w:rsidR="0069744B" w:rsidRDefault="0069744B" w:rsidP="005074A5">
      <w:pPr>
        <w:pStyle w:val="Legenda"/>
        <w:keepNext/>
      </w:pPr>
      <w:bookmarkStart w:id="3490" w:name="_Ref20735067"/>
      <w:bookmarkStart w:id="3491" w:name="_Toc21973983"/>
      <w:bookmarkStart w:id="3492" w:name="_Toc22075202"/>
      <w:r>
        <w:t xml:space="preserve">Figura </w:t>
      </w:r>
      <w:r w:rsidR="00B06645">
        <w:fldChar w:fldCharType="begin"/>
      </w:r>
      <w:r w:rsidR="00B06645">
        <w:instrText xml:space="preserve"> SEQ Figura \* ARABIC </w:instrText>
      </w:r>
      <w:r w:rsidR="00B06645">
        <w:fldChar w:fldCharType="separate"/>
      </w:r>
      <w:ins w:id="3493" w:author="Ryan Lemos" w:date="2019-10-14T19:23:00Z">
        <w:r w:rsidR="0002745D">
          <w:rPr>
            <w:noProof/>
          </w:rPr>
          <w:t>50</w:t>
        </w:r>
      </w:ins>
      <w:del w:id="3494" w:author="Ryan Lemos" w:date="2019-10-07T11:05:00Z">
        <w:r w:rsidR="00D343FF" w:rsidDel="00EA672B">
          <w:rPr>
            <w:noProof/>
          </w:rPr>
          <w:delText>52</w:delText>
        </w:r>
      </w:del>
      <w:r w:rsidR="00B06645">
        <w:rPr>
          <w:noProof/>
        </w:rPr>
        <w:fldChar w:fldCharType="end"/>
      </w:r>
      <w:bookmarkEnd w:id="3490"/>
      <w:r>
        <w:t xml:space="preserve"> - </w:t>
      </w:r>
      <w:r w:rsidRPr="00870B88">
        <w:t>Botão de Notificações (</w:t>
      </w:r>
      <w:r>
        <w:t>com</w:t>
      </w:r>
      <w:r w:rsidRPr="00870B88">
        <w:t xml:space="preserve"> novas notificações)</w:t>
      </w:r>
      <w:bookmarkEnd w:id="3491"/>
      <w:bookmarkEnd w:id="3492"/>
    </w:p>
    <w:p w14:paraId="7843584B" w14:textId="77777777" w:rsidR="00DA6C7C" w:rsidRDefault="00DA6C7C" w:rsidP="00DA6C7C">
      <w:pPr>
        <w:ind w:firstLine="0"/>
        <w:jc w:val="center"/>
      </w:pPr>
      <w:r>
        <w:rPr>
          <w:noProof/>
        </w:rPr>
        <w:drawing>
          <wp:inline distT="0" distB="0" distL="0" distR="0" wp14:anchorId="67873D57" wp14:editId="3C655BD0">
            <wp:extent cx="1760220" cy="524745"/>
            <wp:effectExtent l="0" t="0" r="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84379" cy="531947"/>
                    </a:xfrm>
                    <a:prstGeom prst="rect">
                      <a:avLst/>
                    </a:prstGeom>
                  </pic:spPr>
                </pic:pic>
              </a:graphicData>
            </a:graphic>
          </wp:inline>
        </w:drawing>
      </w:r>
    </w:p>
    <w:p w14:paraId="4E79FC82" w14:textId="334E8373" w:rsidR="00D536A8" w:rsidRDefault="009E79A9" w:rsidP="00D536A8">
      <w:pPr>
        <w:pStyle w:val="Fontes"/>
        <w:rPr>
          <w:ins w:id="3495" w:author="Ryan Lemos" w:date="2019-10-13T12:46:00Z"/>
        </w:rPr>
      </w:pPr>
      <w:ins w:id="3496" w:author="Ryan Lemos" w:date="2019-10-13T12:59:00Z">
        <w:r>
          <w:t>Fonte: PRÓPRIA, 2019. Utilizando o ambiente ILC v.1.</w:t>
        </w:r>
      </w:ins>
    </w:p>
    <w:p w14:paraId="4A9F1BBF" w14:textId="77777777" w:rsidR="00DA6C7C" w:rsidDel="00DC21E5" w:rsidRDefault="00DA6C7C" w:rsidP="00DA6C7C">
      <w:pPr>
        <w:ind w:firstLine="0"/>
        <w:jc w:val="center"/>
        <w:rPr>
          <w:del w:id="3497" w:author="Ryan Lemos" w:date="2019-10-07T09:08:00Z"/>
        </w:rPr>
      </w:pPr>
    </w:p>
    <w:p w14:paraId="54F85ACF" w14:textId="414FD772" w:rsidR="00DA6C7C" w:rsidDel="00DC21E5" w:rsidRDefault="00DA6C7C">
      <w:pPr>
        <w:pStyle w:val="Ttulo3"/>
        <w:ind w:left="0" w:firstLine="0"/>
        <w:rPr>
          <w:del w:id="3498" w:author="Ryan Lemos" w:date="2019-10-07T09:08:00Z"/>
        </w:rPr>
        <w:pPrChange w:id="3499" w:author="Ryan Lemos" w:date="2019-10-07T09:08:00Z">
          <w:pPr>
            <w:pStyle w:val="Ttulo3"/>
          </w:pPr>
        </w:pPrChange>
      </w:pPr>
      <w:del w:id="3500" w:author="Ryan Lemos" w:date="2019-10-07T09:08:00Z">
        <w:r w:rsidDel="00DC21E5">
          <w:delText>Configurações</w:delText>
        </w:r>
      </w:del>
    </w:p>
    <w:p w14:paraId="56C08AAB" w14:textId="77777777" w:rsidR="00DA6C7C" w:rsidRDefault="00DA6C7C">
      <w:pPr>
        <w:ind w:firstLine="0"/>
        <w:pPrChange w:id="3501" w:author="Ryan Lemos" w:date="2019-10-07T09:08:00Z">
          <w:pPr/>
        </w:pPrChange>
      </w:pPr>
    </w:p>
    <w:p w14:paraId="3394A94C" w14:textId="24AD2DAA" w:rsidR="00DA6C7C" w:rsidDel="00DC21E5" w:rsidRDefault="00DA6C7C">
      <w:pPr>
        <w:rPr>
          <w:del w:id="3502" w:author="Ryan Lemos" w:date="2019-10-07T09:08:00Z"/>
        </w:rPr>
      </w:pPr>
      <w:r>
        <w:t>É Definido pela cor branca e o símbolo de engrenagem e fica na barra no topo superior direito conforme</w:t>
      </w:r>
      <w:r w:rsidR="0073158C">
        <w:t xml:space="preserve"> </w:t>
      </w:r>
      <w:r w:rsidR="0073158C">
        <w:fldChar w:fldCharType="begin"/>
      </w:r>
      <w:r w:rsidR="0073158C">
        <w:instrText xml:space="preserve"> REF _Ref20735067 \h </w:instrText>
      </w:r>
      <w:r w:rsidR="0073158C">
        <w:fldChar w:fldCharType="separate"/>
      </w:r>
      <w:ins w:id="3503" w:author="Ryan Lemos" w:date="2019-10-14T19:23:00Z">
        <w:r w:rsidR="0002745D">
          <w:t xml:space="preserve">Figura </w:t>
        </w:r>
        <w:r w:rsidR="0002745D">
          <w:rPr>
            <w:noProof/>
          </w:rPr>
          <w:t>50</w:t>
        </w:r>
      </w:ins>
      <w:del w:id="3504" w:author="Ryan Lemos" w:date="2019-10-07T11:05:00Z">
        <w:r w:rsidR="00054B21" w:rsidDel="00EA672B">
          <w:delText xml:space="preserve">Figura </w:delText>
        </w:r>
        <w:r w:rsidR="00054B21" w:rsidDel="00EA672B">
          <w:rPr>
            <w:noProof/>
          </w:rPr>
          <w:delText>52</w:delText>
        </w:r>
      </w:del>
      <w:r w:rsidR="0073158C">
        <w:fldChar w:fldCharType="end"/>
      </w:r>
      <w:r>
        <w:t>.</w:t>
      </w:r>
    </w:p>
    <w:p w14:paraId="692FA704" w14:textId="77777777" w:rsidR="00DA6C7C" w:rsidDel="00DC21E5" w:rsidRDefault="00DA6C7C">
      <w:pPr>
        <w:rPr>
          <w:del w:id="3505" w:author="Ryan Lemos" w:date="2019-10-07T09:08:00Z"/>
        </w:rPr>
      </w:pPr>
    </w:p>
    <w:p w14:paraId="64273F8F" w14:textId="77777777" w:rsidR="00DA6C7C" w:rsidDel="00DC21E5" w:rsidRDefault="00DA6C7C">
      <w:pPr>
        <w:rPr>
          <w:del w:id="3506" w:author="Ryan Lemos" w:date="2019-10-07T09:08:00Z"/>
        </w:rPr>
        <w:pPrChange w:id="3507" w:author="Ryan Lemos" w:date="2019-10-07T09:09:00Z">
          <w:pPr>
            <w:pStyle w:val="Ttulo3"/>
          </w:pPr>
        </w:pPrChange>
      </w:pPr>
      <w:del w:id="3508" w:author="Ryan Lemos" w:date="2019-10-07T09:08:00Z">
        <w:r w:rsidDel="00DC21E5">
          <w:delText>Sair</w:delText>
        </w:r>
      </w:del>
    </w:p>
    <w:p w14:paraId="50BE3B7F" w14:textId="07748EDC" w:rsidR="00DA6C7C" w:rsidDel="00DC21E5" w:rsidRDefault="00DC21E5">
      <w:pPr>
        <w:rPr>
          <w:del w:id="3509" w:author="Ryan Lemos" w:date="2019-10-07T09:09:00Z"/>
        </w:rPr>
      </w:pPr>
      <w:ins w:id="3510" w:author="Ryan Lemos" w:date="2019-10-07T09:09:00Z">
        <w:r>
          <w:t xml:space="preserve"> </w:t>
        </w:r>
      </w:ins>
    </w:p>
    <w:p w14:paraId="2CFD5C37" w14:textId="0E133A7F" w:rsidR="00DA6C7C" w:rsidDel="00DC21E5" w:rsidRDefault="00DA6C7C">
      <w:pPr>
        <w:rPr>
          <w:del w:id="3511" w:author="Ryan Lemos" w:date="2019-10-07T09:08:00Z"/>
        </w:rPr>
      </w:pPr>
      <w:r>
        <w:t>Para sair do sistema, é necessário ou clicar no botão com o símbolo de um quadrado com uma seta dentro, mais a direita na barra superior direita conforme</w:t>
      </w:r>
      <w:r w:rsidR="0073158C">
        <w:t xml:space="preserve"> </w:t>
      </w:r>
      <w:r w:rsidR="0073158C">
        <w:fldChar w:fldCharType="begin"/>
      </w:r>
      <w:r w:rsidR="0073158C">
        <w:instrText xml:space="preserve"> REF _Ref20735067 \h </w:instrText>
      </w:r>
      <w:r w:rsidR="0073158C">
        <w:fldChar w:fldCharType="separate"/>
      </w:r>
      <w:ins w:id="3512" w:author="Ryan Lemos" w:date="2019-10-14T19:23:00Z">
        <w:r w:rsidR="0002745D">
          <w:t xml:space="preserve">Figura </w:t>
        </w:r>
        <w:r w:rsidR="0002745D">
          <w:rPr>
            <w:noProof/>
          </w:rPr>
          <w:t>50</w:t>
        </w:r>
      </w:ins>
      <w:del w:id="3513" w:author="Ryan Lemos" w:date="2019-10-07T11:05:00Z">
        <w:r w:rsidR="00054B21" w:rsidDel="00EA672B">
          <w:delText xml:space="preserve">Figura </w:delText>
        </w:r>
        <w:r w:rsidR="00054B21" w:rsidDel="00EA672B">
          <w:rPr>
            <w:noProof/>
          </w:rPr>
          <w:delText>52</w:delText>
        </w:r>
      </w:del>
      <w:r w:rsidR="0073158C">
        <w:fldChar w:fldCharType="end"/>
      </w:r>
      <w:r>
        <w:t>. Ou ir ao menu, a última opção se trata de sair.</w:t>
      </w:r>
    </w:p>
    <w:p w14:paraId="0EC78519" w14:textId="2F090529" w:rsidR="00DA6C7C" w:rsidRPr="00CD1767" w:rsidDel="00DC21E5" w:rsidRDefault="00DA6C7C">
      <w:pPr>
        <w:rPr>
          <w:del w:id="3514" w:author="Ryan Lemos" w:date="2019-10-07T09:08:00Z"/>
        </w:rPr>
      </w:pPr>
    </w:p>
    <w:p w14:paraId="1749BEC4" w14:textId="0A4EADF7" w:rsidR="00DA6C7C" w:rsidDel="00DC21E5" w:rsidRDefault="00DA6C7C">
      <w:pPr>
        <w:rPr>
          <w:del w:id="3515" w:author="Ryan Lemos" w:date="2019-10-07T09:08:00Z"/>
        </w:rPr>
        <w:pPrChange w:id="3516" w:author="Ryan Lemos" w:date="2019-10-07T09:09:00Z">
          <w:pPr>
            <w:pStyle w:val="Ttulo3"/>
          </w:pPr>
        </w:pPrChange>
      </w:pPr>
      <w:del w:id="3517" w:author="Ryan Lemos" w:date="2019-10-07T09:08:00Z">
        <w:r w:rsidDel="00DC21E5">
          <w:delText>Menu</w:delText>
        </w:r>
      </w:del>
    </w:p>
    <w:p w14:paraId="03281EE7" w14:textId="77777777" w:rsidR="00DA6C7C" w:rsidRPr="00A71532" w:rsidRDefault="00DA6C7C"/>
    <w:p w14:paraId="35363226" w14:textId="5296D149" w:rsidR="00DA6C7C" w:rsidRDefault="00DA6C7C" w:rsidP="00DA6C7C">
      <w:r>
        <w:t>O botão de menu fica localizado na barra superior à esquerda, e é representado por um símbolo de três barras uma em cima da outra, conforme a</w:t>
      </w:r>
      <w:r w:rsidR="0073158C">
        <w:t xml:space="preserve"> </w:t>
      </w:r>
      <w:r w:rsidR="0073158C">
        <w:fldChar w:fldCharType="begin"/>
      </w:r>
      <w:r w:rsidR="0073158C">
        <w:instrText xml:space="preserve"> REF _Ref20735105 \h </w:instrText>
      </w:r>
      <w:r w:rsidR="0073158C">
        <w:fldChar w:fldCharType="separate"/>
      </w:r>
      <w:ins w:id="3518" w:author="Ryan Lemos" w:date="2019-10-14T19:23:00Z">
        <w:r w:rsidR="0002745D">
          <w:t xml:space="preserve">Figura </w:t>
        </w:r>
        <w:r w:rsidR="0002745D">
          <w:rPr>
            <w:noProof/>
          </w:rPr>
          <w:t>51</w:t>
        </w:r>
      </w:ins>
      <w:del w:id="3519" w:author="Ryan Lemos" w:date="2019-10-07T11:05:00Z">
        <w:r w:rsidR="00054B21" w:rsidDel="00EA672B">
          <w:delText xml:space="preserve">Figura </w:delText>
        </w:r>
        <w:r w:rsidR="00054B21" w:rsidDel="00EA672B">
          <w:rPr>
            <w:noProof/>
          </w:rPr>
          <w:delText>53</w:delText>
        </w:r>
      </w:del>
      <w:r w:rsidR="0073158C">
        <w:fldChar w:fldCharType="end"/>
      </w:r>
      <w:r>
        <w:t>:</w:t>
      </w:r>
    </w:p>
    <w:p w14:paraId="7B2EB86A" w14:textId="77777777" w:rsidR="00DA6C7C" w:rsidRDefault="00DA6C7C" w:rsidP="00DA6C7C"/>
    <w:p w14:paraId="539DA32F" w14:textId="4C796AE0" w:rsidR="0069744B" w:rsidRDefault="0069744B" w:rsidP="005074A5">
      <w:pPr>
        <w:pStyle w:val="Legenda"/>
        <w:keepNext/>
      </w:pPr>
      <w:bookmarkStart w:id="3520" w:name="_Ref20735105"/>
      <w:bookmarkStart w:id="3521" w:name="_Toc21973984"/>
      <w:bookmarkStart w:id="3522" w:name="_Toc22075203"/>
      <w:r>
        <w:t xml:space="preserve">Figura </w:t>
      </w:r>
      <w:r w:rsidR="00B06645">
        <w:fldChar w:fldCharType="begin"/>
      </w:r>
      <w:r w:rsidR="00B06645">
        <w:instrText xml:space="preserve"> SEQ Figura \* ARABIC </w:instrText>
      </w:r>
      <w:r w:rsidR="00B06645">
        <w:fldChar w:fldCharType="separate"/>
      </w:r>
      <w:ins w:id="3523" w:author="Ryan Lemos" w:date="2019-10-14T19:23:00Z">
        <w:r w:rsidR="0002745D">
          <w:rPr>
            <w:noProof/>
          </w:rPr>
          <w:t>51</w:t>
        </w:r>
      </w:ins>
      <w:del w:id="3524" w:author="Ryan Lemos" w:date="2019-10-07T11:05:00Z">
        <w:r w:rsidR="00D343FF" w:rsidDel="00EA672B">
          <w:rPr>
            <w:noProof/>
          </w:rPr>
          <w:delText>53</w:delText>
        </w:r>
      </w:del>
      <w:r w:rsidR="00B06645">
        <w:rPr>
          <w:noProof/>
        </w:rPr>
        <w:fldChar w:fldCharType="end"/>
      </w:r>
      <w:bookmarkEnd w:id="3520"/>
      <w:r>
        <w:t xml:space="preserve"> - Botão de menu</w:t>
      </w:r>
      <w:bookmarkEnd w:id="3521"/>
      <w:bookmarkEnd w:id="3522"/>
    </w:p>
    <w:p w14:paraId="4A65BED5" w14:textId="38D8DA19" w:rsidR="00DA6C7C" w:rsidRDefault="00DA6C7C" w:rsidP="00DA6C7C">
      <w:pPr>
        <w:ind w:firstLine="0"/>
        <w:jc w:val="center"/>
        <w:rPr>
          <w:ins w:id="3525" w:author="Ryan Lemos" w:date="2019-10-13T12:46:00Z"/>
        </w:rPr>
      </w:pPr>
      <w:r>
        <w:rPr>
          <w:noProof/>
        </w:rPr>
        <w:drawing>
          <wp:inline distT="0" distB="0" distL="0" distR="0" wp14:anchorId="74BC060B" wp14:editId="6C40B8C6">
            <wp:extent cx="1123950" cy="76200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123950" cy="762000"/>
                    </a:xfrm>
                    <a:prstGeom prst="rect">
                      <a:avLst/>
                    </a:prstGeom>
                  </pic:spPr>
                </pic:pic>
              </a:graphicData>
            </a:graphic>
          </wp:inline>
        </w:drawing>
      </w:r>
    </w:p>
    <w:p w14:paraId="47615864" w14:textId="69B6B00A" w:rsidR="00D536A8" w:rsidRDefault="009E79A9" w:rsidP="00D536A8">
      <w:pPr>
        <w:pStyle w:val="Fontes"/>
        <w:rPr>
          <w:ins w:id="3526" w:author="Ryan Lemos" w:date="2019-10-13T12:46:00Z"/>
        </w:rPr>
      </w:pPr>
      <w:ins w:id="3527" w:author="Ryan Lemos" w:date="2019-10-13T12:59:00Z">
        <w:r>
          <w:t>Fonte: PRÓPRIA, 2019. Utilizando o ambiente ILC v.1.</w:t>
        </w:r>
      </w:ins>
    </w:p>
    <w:p w14:paraId="7233C6DF" w14:textId="77777777" w:rsidR="00D536A8" w:rsidRPr="007E03F0" w:rsidRDefault="00D536A8" w:rsidP="00DA6C7C">
      <w:pPr>
        <w:ind w:firstLine="0"/>
        <w:jc w:val="center"/>
      </w:pPr>
    </w:p>
    <w:p w14:paraId="3C56C2D4" w14:textId="77777777" w:rsidR="00DA6C7C" w:rsidRPr="007E03F0" w:rsidDel="00B318DA" w:rsidRDefault="00DA6C7C" w:rsidP="00A23541">
      <w:pPr>
        <w:rPr>
          <w:del w:id="3528" w:author="Ryan Lemos" w:date="2019-10-07T21:03:00Z"/>
        </w:rPr>
        <w:pPrChange w:id="3529" w:author="Ryan Lemos" w:date="2019-10-15T23:27:00Z">
          <w:pPr/>
        </w:pPrChange>
      </w:pPr>
    </w:p>
    <w:p w14:paraId="79641F39" w14:textId="2298C85E" w:rsidR="00273340" w:rsidRDefault="00273340" w:rsidP="00A23541">
      <w:pPr>
        <w:pPrChange w:id="3530" w:author="Ryan Lemos" w:date="2019-10-15T23:27:00Z">
          <w:pPr>
            <w:pStyle w:val="Ttulo2"/>
            <w:numPr>
              <w:ilvl w:val="0"/>
              <w:numId w:val="0"/>
            </w:numPr>
            <w:ind w:left="0" w:firstLine="0"/>
          </w:pPr>
        </w:pPrChange>
      </w:pPr>
    </w:p>
    <w:p w14:paraId="36C8F8D0" w14:textId="4F1FD087" w:rsidR="009A2E13" w:rsidRPr="00A23541" w:rsidDel="00A23541" w:rsidRDefault="009A2E13" w:rsidP="00A23541">
      <w:pPr>
        <w:pStyle w:val="Ttulo2"/>
        <w:rPr>
          <w:del w:id="3531" w:author="Ryan Lemos" w:date="2019-10-15T23:27:00Z"/>
          <w:rPrChange w:id="3532" w:author="Ryan Lemos" w:date="2019-10-15T23:32:00Z">
            <w:rPr>
              <w:del w:id="3533" w:author="Ryan Lemos" w:date="2019-10-15T23:27:00Z"/>
            </w:rPr>
          </w:rPrChange>
        </w:rPr>
        <w:pPrChange w:id="3534" w:author="Ryan Lemos" w:date="2019-10-15T23:32:00Z">
          <w:pPr>
            <w:pStyle w:val="Ttulo2"/>
          </w:pPr>
        </w:pPrChange>
      </w:pPr>
      <w:bookmarkStart w:id="3535" w:name="_Ref21873173"/>
      <w:bookmarkStart w:id="3536" w:name="_Ref21873255"/>
      <w:bookmarkStart w:id="3537" w:name="_Toc22075307"/>
      <w:r w:rsidRPr="00A23541">
        <w:rPr>
          <w:rPrChange w:id="3538" w:author="Ryan Lemos" w:date="2019-10-15T23:32:00Z">
            <w:rPr/>
          </w:rPrChange>
        </w:rPr>
        <w:t>Release 1 – Cadastros Básicos</w:t>
      </w:r>
      <w:bookmarkEnd w:id="3535"/>
      <w:bookmarkEnd w:id="3536"/>
      <w:bookmarkEnd w:id="3537"/>
    </w:p>
    <w:p w14:paraId="56FE0F9D" w14:textId="6332AFCD" w:rsidR="009A2E13" w:rsidRDefault="009A2E13" w:rsidP="00A23541">
      <w:pPr>
        <w:pStyle w:val="Ttulo2"/>
        <w:rPr>
          <w:ins w:id="3539" w:author="Ryan Lemos" w:date="2019-10-15T23:27:00Z"/>
        </w:rPr>
        <w:pPrChange w:id="3540" w:author="Ryan Lemos" w:date="2019-10-15T23:32:00Z">
          <w:pPr>
            <w:pStyle w:val="Ttulo2"/>
          </w:pPr>
        </w:pPrChange>
      </w:pPr>
      <w:bookmarkStart w:id="3541" w:name="_Toc22075308"/>
      <w:bookmarkEnd w:id="3541"/>
    </w:p>
    <w:p w14:paraId="2A8F2490" w14:textId="77777777" w:rsidR="00A23541" w:rsidRPr="00A23541" w:rsidRDefault="00A23541" w:rsidP="00A23541">
      <w:pPr>
        <w:rPr>
          <w:rPrChange w:id="3542" w:author="Ryan Lemos" w:date="2019-10-15T23:27:00Z">
            <w:rPr/>
          </w:rPrChange>
        </w:rPr>
        <w:pPrChange w:id="3543" w:author="Ryan Lemos" w:date="2019-10-15T23:27:00Z">
          <w:pPr/>
        </w:pPrChange>
      </w:pPr>
    </w:p>
    <w:p w14:paraId="6BA9E1E2" w14:textId="36166348" w:rsidR="009A2E13" w:rsidRDefault="009A2E13" w:rsidP="009A2E13">
      <w:r>
        <w:t xml:space="preserve">O primeiro </w:t>
      </w:r>
      <w:r w:rsidRPr="005B582B">
        <w:rPr>
          <w:i/>
          <w:iCs/>
        </w:rPr>
        <w:t>release</w:t>
      </w:r>
      <w:r>
        <w:t xml:space="preserve"> é marcado por ser a inicialização e estruturação do projeto. Pode</w:t>
      </w:r>
      <w:r w:rsidR="008A07FD">
        <w:t>-se</w:t>
      </w:r>
      <w:r>
        <w:t xml:space="preserve"> compreender as funcionalidades mais básicas, mas como pregado no XP, deve-se desenvolver o que for de maior necessidade para o usuário no momento. Então são apresentadas funcionalidades que são básicas e necessárias no sistema para sua utilização, como também as funcionalidades que foram requisitadas com maior necessidade para o cliente. </w:t>
      </w:r>
    </w:p>
    <w:p w14:paraId="51BDB095" w14:textId="77777777" w:rsidR="009A2E13" w:rsidRDefault="009A2E13" w:rsidP="00A23541">
      <w:pPr>
        <w:pPrChange w:id="3544" w:author="Ryan Lemos" w:date="2019-10-15T23:27:00Z">
          <w:pPr>
            <w:pStyle w:val="Ttulo3"/>
            <w:numPr>
              <w:ilvl w:val="0"/>
              <w:numId w:val="0"/>
            </w:numPr>
            <w:ind w:firstLine="0"/>
          </w:pPr>
        </w:pPrChange>
      </w:pPr>
    </w:p>
    <w:p w14:paraId="5D08B303" w14:textId="06143EE6" w:rsidR="00FB122B" w:rsidRDefault="009648A4" w:rsidP="00596E44">
      <w:pPr>
        <w:pStyle w:val="Ttulo3"/>
      </w:pPr>
      <w:bookmarkStart w:id="3545" w:name="_Toc22075309"/>
      <w:r>
        <w:t>Sistema desenvolvido</w:t>
      </w:r>
      <w:bookmarkEnd w:id="3545"/>
    </w:p>
    <w:p w14:paraId="31C86A8F" w14:textId="77777777" w:rsidR="00C778D2" w:rsidRDefault="00C778D2" w:rsidP="00C778D2"/>
    <w:p w14:paraId="70ACBC13" w14:textId="1BF344C4" w:rsidR="00C778D2" w:rsidRPr="00C778D2" w:rsidRDefault="00FB122B">
      <w:r>
        <w:t>As estórias de usuários</w:t>
      </w:r>
      <w:r w:rsidR="00C778D2">
        <w:t>, conforme descrito na seção</w:t>
      </w:r>
      <w:r w:rsidR="008C4A0B">
        <w:t xml:space="preserve"> </w:t>
      </w:r>
      <w:r w:rsidR="008C4A0B">
        <w:fldChar w:fldCharType="begin"/>
      </w:r>
      <w:r w:rsidR="008C4A0B">
        <w:instrText xml:space="preserve"> REF _Ref527668666 \r \h </w:instrText>
      </w:r>
      <w:r w:rsidR="008C4A0B">
        <w:fldChar w:fldCharType="separate"/>
      </w:r>
      <w:r w:rsidR="0002745D">
        <w:t>2.2.3.3</w:t>
      </w:r>
      <w:r w:rsidR="008C4A0B">
        <w:fldChar w:fldCharType="end"/>
      </w:r>
      <w:r w:rsidR="00C778D2">
        <w:t xml:space="preserve">, </w:t>
      </w:r>
      <w:r>
        <w:t>são um modelo de se recolher os requisitos e documentação considerado pelo XP. Então para apoio do ambiente proposto foram colhidas as estórias de usuários para cada requisito do ambiente. As estórias estão divi</w:t>
      </w:r>
      <w:r w:rsidR="001F718F">
        <w:t>di</w:t>
      </w:r>
      <w:r>
        <w:t>das de modo a compreender as necessidades de cada perfil de usuário do ambiente. Os perfis de usuário são o aluno, professor</w:t>
      </w:r>
      <w:r w:rsidR="00C778D2">
        <w:t>,</w:t>
      </w:r>
      <w:r>
        <w:t xml:space="preserve"> o gestor</w:t>
      </w:r>
      <w:r w:rsidR="00C778D2">
        <w:t xml:space="preserve"> e o administrador (ou desenvolvedor)</w:t>
      </w:r>
      <w:r>
        <w:t>.</w:t>
      </w:r>
      <w:r w:rsidR="00485768">
        <w:t xml:space="preserve">  </w:t>
      </w:r>
    </w:p>
    <w:p w14:paraId="2DB813B9" w14:textId="68BADE3F" w:rsidR="00FB122B" w:rsidRDefault="00C778D2">
      <w:r>
        <w:t xml:space="preserve">O </w:t>
      </w:r>
      <w:r w:rsidRPr="005B582B">
        <w:rPr>
          <w:i/>
          <w:iCs/>
        </w:rPr>
        <w:t>release</w:t>
      </w:r>
      <w:r>
        <w:t xml:space="preserve"> foi dividido por cada perfil de usuário, sendo apresentad</w:t>
      </w:r>
      <w:r w:rsidR="008A07FD">
        <w:t>as</w:t>
      </w:r>
      <w:r>
        <w:t xml:space="preserve"> as funcionalidades que serão utilizadas por estes perfis. Porém h</w:t>
      </w:r>
      <w:r w:rsidR="00FB122B">
        <w:t xml:space="preserve">á </w:t>
      </w:r>
      <w:r w:rsidR="00826E27">
        <w:t>três</w:t>
      </w:r>
      <w:r w:rsidR="00FB122B">
        <w:t xml:space="preserve"> estória</w:t>
      </w:r>
      <w:r w:rsidR="004B083A">
        <w:t xml:space="preserve">s </w:t>
      </w:r>
      <w:r w:rsidR="00FB122B">
        <w:t xml:space="preserve">que </w:t>
      </w:r>
      <w:r w:rsidR="004B083A">
        <w:t>são</w:t>
      </w:r>
      <w:r w:rsidR="00FB122B">
        <w:t xml:space="preserve"> válida</w:t>
      </w:r>
      <w:r w:rsidR="004B083A">
        <w:t>s</w:t>
      </w:r>
      <w:r w:rsidR="00FB122B">
        <w:t xml:space="preserve"> para todos os</w:t>
      </w:r>
      <w:r>
        <w:t xml:space="preserve"> perfis de</w:t>
      </w:r>
      <w:r w:rsidR="00FB122B">
        <w:t xml:space="preserve"> usuários</w:t>
      </w:r>
      <w:r>
        <w:t>.</w:t>
      </w:r>
      <w:r w:rsidR="00FB122B">
        <w:t xml:space="preserve"> </w:t>
      </w:r>
      <w:r>
        <w:t>Se</w:t>
      </w:r>
      <w:r w:rsidR="00FB122B">
        <w:t xml:space="preserve"> trata da funcionalidade de </w:t>
      </w:r>
      <w:r w:rsidR="00FB122B" w:rsidRPr="005B582B">
        <w:rPr>
          <w:i/>
          <w:iCs/>
        </w:rPr>
        <w:t>login</w:t>
      </w:r>
      <w:r w:rsidR="004B083A">
        <w:t>, a funcionalidade de notificação</w:t>
      </w:r>
      <w:r w:rsidR="008A07FD">
        <w:t>,</w:t>
      </w:r>
      <w:r w:rsidR="0003588E" w:rsidDel="0003588E">
        <w:t xml:space="preserve"> </w:t>
      </w:r>
      <w:r w:rsidR="00826E27">
        <w:t>e a troca de senhas</w:t>
      </w:r>
      <w:r w:rsidR="00FB122B">
        <w:t>.</w:t>
      </w:r>
    </w:p>
    <w:p w14:paraId="66E22638" w14:textId="77777777" w:rsidR="00921163" w:rsidRDefault="00921163"/>
    <w:p w14:paraId="3BD31FC4" w14:textId="66974AA4" w:rsidR="00646DF8" w:rsidRDefault="00921163" w:rsidP="00B70A30">
      <w:pPr>
        <w:pStyle w:val="Legenda"/>
      </w:pPr>
      <w:bookmarkStart w:id="3546" w:name="_Ref20051330"/>
      <w:bookmarkStart w:id="3547" w:name="_Ref20051323"/>
      <w:bookmarkStart w:id="3548" w:name="_Toc21974282"/>
      <w:r>
        <w:t xml:space="preserve">Quadro </w:t>
      </w:r>
      <w:r w:rsidR="00B06645">
        <w:fldChar w:fldCharType="begin"/>
      </w:r>
      <w:r w:rsidR="00B06645">
        <w:instrText xml:space="preserve"> SEQ Quadro \* ARABIC </w:instrText>
      </w:r>
      <w:r w:rsidR="00B06645">
        <w:fldChar w:fldCharType="separate"/>
      </w:r>
      <w:r w:rsidR="0002745D">
        <w:rPr>
          <w:noProof/>
        </w:rPr>
        <w:t>1</w:t>
      </w:r>
      <w:r w:rsidR="00B06645">
        <w:rPr>
          <w:noProof/>
        </w:rPr>
        <w:fldChar w:fldCharType="end"/>
      </w:r>
      <w:bookmarkEnd w:id="3546"/>
      <w:r>
        <w:t xml:space="preserve"> - Estória de login</w:t>
      </w:r>
      <w:bookmarkEnd w:id="3547"/>
      <w:bookmarkEnd w:id="3548"/>
    </w:p>
    <w:p w14:paraId="7526874F" w14:textId="7FF4FF65" w:rsidR="00FB122B" w:rsidRDefault="00646DF8" w:rsidP="00596E44">
      <w:pPr>
        <w:pStyle w:val="estrias"/>
      </w:pPr>
      <w:r>
        <w:t>Como usuário desejo que o login contenha o logotipo da escola e que exija nome de usuário e senha, já que temos alunos menores de idade e pode ser que ainda não tenham e-mail.</w:t>
      </w:r>
    </w:p>
    <w:p w14:paraId="6221C7F9" w14:textId="2BADBF09" w:rsidR="00FB122B" w:rsidRDefault="00E01488">
      <w:pPr>
        <w:pStyle w:val="Fontes"/>
        <w:rPr>
          <w:ins w:id="3549" w:author="Ryan Lemos" w:date="2019-10-13T12:53:00Z"/>
        </w:rPr>
        <w:pPrChange w:id="3550" w:author="Ryan Lemos" w:date="2019-10-13T12:53:00Z">
          <w:pPr>
            <w:ind w:firstLine="0"/>
            <w:jc w:val="center"/>
          </w:pPr>
        </w:pPrChange>
      </w:pPr>
      <w:ins w:id="3551" w:author="Ryan Lemos" w:date="2019-10-13T12:53:00Z">
        <w:r>
          <w:t>Fonte: PRÓPRIA, 2019.</w:t>
        </w:r>
      </w:ins>
    </w:p>
    <w:p w14:paraId="4F10C938" w14:textId="77777777" w:rsidR="00E01488" w:rsidRDefault="00E01488" w:rsidP="00FB122B">
      <w:pPr>
        <w:ind w:firstLine="0"/>
        <w:jc w:val="center"/>
      </w:pPr>
    </w:p>
    <w:p w14:paraId="45019969" w14:textId="0C51F6B4" w:rsidR="00FB122B" w:rsidRDefault="0003588E" w:rsidP="00FB122B">
      <w:r>
        <w:t xml:space="preserve">A </w:t>
      </w:r>
      <w:r w:rsidR="00FB122B">
        <w:t>estória</w:t>
      </w:r>
      <w:r>
        <w:t xml:space="preserve"> do </w:t>
      </w:r>
      <w:r w:rsidR="004D4704">
        <w:fldChar w:fldCharType="begin"/>
      </w:r>
      <w:r w:rsidR="004D4704">
        <w:instrText xml:space="preserve"> REF _Ref20051330 \h </w:instrText>
      </w:r>
      <w:r w:rsidR="004D4704">
        <w:fldChar w:fldCharType="separate"/>
      </w:r>
      <w:r w:rsidR="0002745D">
        <w:t xml:space="preserve">Quadro </w:t>
      </w:r>
      <w:r w:rsidR="0002745D">
        <w:rPr>
          <w:noProof/>
        </w:rPr>
        <w:t>1</w:t>
      </w:r>
      <w:r w:rsidR="004D4704">
        <w:fldChar w:fldCharType="end"/>
      </w:r>
      <w:r w:rsidR="00FB122B">
        <w:t xml:space="preserve"> define como será a interface de </w:t>
      </w:r>
      <w:r w:rsidR="00FB122B" w:rsidRPr="005B582B">
        <w:rPr>
          <w:i/>
          <w:iCs/>
        </w:rPr>
        <w:t>login</w:t>
      </w:r>
      <w:r w:rsidR="00FB122B">
        <w:t xml:space="preserve"> que pode ser vista na</w:t>
      </w:r>
      <w:r w:rsidR="004D4704">
        <w:t xml:space="preserve"> </w:t>
      </w:r>
      <w:r w:rsidR="004D4704">
        <w:fldChar w:fldCharType="begin"/>
      </w:r>
      <w:r w:rsidR="004D4704">
        <w:instrText xml:space="preserve"> REF _Ref20051389 \h </w:instrText>
      </w:r>
      <w:r w:rsidR="004D4704">
        <w:fldChar w:fldCharType="separate"/>
      </w:r>
      <w:ins w:id="3552" w:author="Ryan Lemos" w:date="2019-10-14T19:23:00Z">
        <w:r w:rsidR="0002745D">
          <w:t xml:space="preserve">Figura </w:t>
        </w:r>
        <w:r w:rsidR="0002745D">
          <w:rPr>
            <w:noProof/>
          </w:rPr>
          <w:t>52</w:t>
        </w:r>
      </w:ins>
      <w:del w:id="3553" w:author="Ryan Lemos" w:date="2019-10-07T11:05:00Z">
        <w:r w:rsidR="00054B21" w:rsidDel="00EA672B">
          <w:delText xml:space="preserve">Figura </w:delText>
        </w:r>
        <w:r w:rsidR="00054B21" w:rsidDel="00EA672B">
          <w:rPr>
            <w:noProof/>
          </w:rPr>
          <w:delText>54</w:delText>
        </w:r>
      </w:del>
      <w:r w:rsidR="004D4704">
        <w:fldChar w:fldCharType="end"/>
      </w:r>
      <w:r w:rsidR="00FB122B">
        <w:t>. Além disso as estórias descritas nes</w:t>
      </w:r>
      <w:r w:rsidR="00634322">
        <w:t>t</w:t>
      </w:r>
      <w:r w:rsidR="00FB122B">
        <w:t xml:space="preserve">e trabalho seguem o modelo ideal de estória definido por Santos (2017), que </w:t>
      </w:r>
      <w:r w:rsidR="004F3A13">
        <w:t xml:space="preserve">estabelece </w:t>
      </w:r>
      <w:r w:rsidR="00FB122B">
        <w:t xml:space="preserve">como estrutura: </w:t>
      </w:r>
      <w:r w:rsidR="004F3A13">
        <w:t>o</w:t>
      </w:r>
      <w:r w:rsidR="00FB122B">
        <w:t xml:space="preserve"> nome do perfil de usuário</w:t>
      </w:r>
      <w:r w:rsidR="004F3A13">
        <w:t>,</w:t>
      </w:r>
      <w:r w:rsidR="00FB122B">
        <w:t xml:space="preserve"> que utilizará a funcionalidade, acompanhado do que o usuário gostaria de ser feito, e o porquê.</w:t>
      </w:r>
    </w:p>
    <w:p w14:paraId="696737F2" w14:textId="77777777" w:rsidR="00C778D2" w:rsidRDefault="00C778D2" w:rsidP="00FB122B"/>
    <w:p w14:paraId="5846CBA4" w14:textId="462F5785" w:rsidR="008C4A0B" w:rsidRDefault="008C4A0B" w:rsidP="00B70A30">
      <w:pPr>
        <w:pStyle w:val="Legenda"/>
        <w:keepNext/>
      </w:pPr>
      <w:bookmarkStart w:id="3554" w:name="_Ref20051389"/>
      <w:bookmarkStart w:id="3555" w:name="_Ref20051380"/>
      <w:bookmarkStart w:id="3556" w:name="_Toc21973985"/>
      <w:bookmarkStart w:id="3557" w:name="_Toc22075204"/>
      <w:r>
        <w:lastRenderedPageBreak/>
        <w:t xml:space="preserve">Figura </w:t>
      </w:r>
      <w:r w:rsidR="00B06645">
        <w:fldChar w:fldCharType="begin"/>
      </w:r>
      <w:r w:rsidR="00B06645">
        <w:instrText xml:space="preserve"> SEQ Figura \* ARABIC </w:instrText>
      </w:r>
      <w:r w:rsidR="00B06645">
        <w:fldChar w:fldCharType="separate"/>
      </w:r>
      <w:ins w:id="3558" w:author="Ryan Lemos" w:date="2019-10-14T19:23:00Z">
        <w:r w:rsidR="0002745D">
          <w:rPr>
            <w:noProof/>
          </w:rPr>
          <w:t>52</w:t>
        </w:r>
      </w:ins>
      <w:del w:id="3559" w:author="Ryan Lemos" w:date="2019-10-07T11:05:00Z">
        <w:r w:rsidR="00D343FF" w:rsidDel="00EA672B">
          <w:rPr>
            <w:noProof/>
          </w:rPr>
          <w:delText>54</w:delText>
        </w:r>
      </w:del>
      <w:r w:rsidR="00B06645">
        <w:rPr>
          <w:noProof/>
        </w:rPr>
        <w:fldChar w:fldCharType="end"/>
      </w:r>
      <w:bookmarkEnd w:id="3554"/>
      <w:r>
        <w:t xml:space="preserve"> - Tela de login</w:t>
      </w:r>
      <w:bookmarkEnd w:id="3555"/>
      <w:bookmarkEnd w:id="3556"/>
      <w:bookmarkEnd w:id="3557"/>
    </w:p>
    <w:p w14:paraId="37DA20D9" w14:textId="77777777" w:rsidR="00506933" w:rsidRDefault="00506933" w:rsidP="00506933">
      <w:pPr>
        <w:ind w:firstLine="0"/>
        <w:jc w:val="center"/>
      </w:pPr>
      <w:r>
        <w:rPr>
          <w:noProof/>
        </w:rPr>
        <w:drawing>
          <wp:inline distT="0" distB="0" distL="0" distR="0" wp14:anchorId="0664D30E" wp14:editId="650177AE">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67331" cy="2674323"/>
                    </a:xfrm>
                    <a:prstGeom prst="rect">
                      <a:avLst/>
                    </a:prstGeom>
                  </pic:spPr>
                </pic:pic>
              </a:graphicData>
            </a:graphic>
          </wp:inline>
        </w:drawing>
      </w:r>
    </w:p>
    <w:p w14:paraId="0D6554F8" w14:textId="56AA42C4" w:rsidR="007E37B0" w:rsidRDefault="009E79A9" w:rsidP="007E37B0">
      <w:pPr>
        <w:pStyle w:val="Fontes"/>
        <w:rPr>
          <w:ins w:id="3560" w:author="Ryan Lemos" w:date="2019-10-13T12:46:00Z"/>
        </w:rPr>
      </w:pPr>
      <w:ins w:id="3561" w:author="Ryan Lemos" w:date="2019-10-13T12:59:00Z">
        <w:r>
          <w:t>Fonte: PRÓPRIA, 2019. Utilizando o ambiente ILC v.1.</w:t>
        </w:r>
      </w:ins>
    </w:p>
    <w:p w14:paraId="54611FF8" w14:textId="77777777" w:rsidR="00F97159" w:rsidRDefault="00F97159" w:rsidP="005B582B">
      <w:pPr>
        <w:ind w:firstLine="0"/>
      </w:pPr>
    </w:p>
    <w:p w14:paraId="2D144643" w14:textId="6A6D912C" w:rsidR="004B083A" w:rsidRDefault="004B083A" w:rsidP="004B083A">
      <w:r>
        <w:t>As notificações são um recurso responsável por avisar o usuário a respeito de algo novo que ocorreu</w:t>
      </w:r>
      <w:r w:rsidR="004F3A13">
        <w:t xml:space="preserve"> no seu ambiente</w:t>
      </w:r>
      <w:r>
        <w:t>. Serve para facilitar a utilização e identificação de recursos a serem utilizados no ambiente. A estória d</w:t>
      </w:r>
      <w:del w:id="3562" w:author="Ryan Lemos" w:date="2019-10-09T20:57:00Z">
        <w:r w:rsidDel="00014BF9">
          <w:delText xml:space="preserve">a </w:delText>
        </w:r>
        <w:r w:rsidRPr="00596E44" w:rsidDel="00014BF9">
          <w:rPr>
            <w:highlight w:val="yellow"/>
          </w:rPr>
          <w:delText>figura x</w:delText>
        </w:r>
      </w:del>
      <w:ins w:id="3563" w:author="Ryan Lemos" w:date="2019-10-09T20:57:00Z">
        <w:r w:rsidR="00014BF9">
          <w:t xml:space="preserve">o </w:t>
        </w:r>
      </w:ins>
      <w:ins w:id="3564" w:author="Ryan Lemos" w:date="2019-10-09T20:58:00Z">
        <w:r w:rsidR="00014BF9">
          <w:fldChar w:fldCharType="begin"/>
        </w:r>
        <w:r w:rsidR="00014BF9">
          <w:instrText xml:space="preserve"> REF _Ref21547097 \h </w:instrText>
        </w:r>
      </w:ins>
      <w:r w:rsidR="00014BF9">
        <w:fldChar w:fldCharType="separate"/>
      </w:r>
      <w:ins w:id="3565" w:author="Ryan Lemos" w:date="2019-10-14T19:23:00Z">
        <w:r w:rsidR="0002745D">
          <w:t xml:space="preserve">Quadro </w:t>
        </w:r>
        <w:r w:rsidR="0002745D">
          <w:rPr>
            <w:noProof/>
          </w:rPr>
          <w:t>2</w:t>
        </w:r>
      </w:ins>
      <w:ins w:id="3566" w:author="Ryan Lemos" w:date="2019-10-09T20:58:00Z">
        <w:r w:rsidR="00014BF9">
          <w:fldChar w:fldCharType="end"/>
        </w:r>
      </w:ins>
      <w:r>
        <w:t xml:space="preserve"> define como o usuário imaginou o recurso. A</w:t>
      </w:r>
      <w:ins w:id="3567" w:author="Ryan Lemos" w:date="2019-10-14T10:44:00Z">
        <w:r w:rsidR="006320F5">
          <w:t xml:space="preserve"> </w:t>
        </w:r>
        <w:r w:rsidR="006320F5">
          <w:fldChar w:fldCharType="begin"/>
        </w:r>
        <w:r w:rsidR="006320F5">
          <w:instrText xml:space="preserve"> REF _Ref21942313 \h </w:instrText>
        </w:r>
      </w:ins>
      <w:r w:rsidR="006320F5">
        <w:fldChar w:fldCharType="separate"/>
      </w:r>
      <w:ins w:id="3568" w:author="Ryan Lemos" w:date="2019-10-14T19:23:00Z">
        <w:r w:rsidR="0002745D">
          <w:t xml:space="preserve">Figura </w:t>
        </w:r>
        <w:r w:rsidR="0002745D">
          <w:rPr>
            <w:noProof/>
          </w:rPr>
          <w:t>49</w:t>
        </w:r>
      </w:ins>
      <w:ins w:id="3569" w:author="Ryan Lemos" w:date="2019-10-14T10:44:00Z">
        <w:r w:rsidR="006320F5">
          <w:fldChar w:fldCharType="end"/>
        </w:r>
      </w:ins>
      <w:ins w:id="3570" w:author="Ryan Lemos" w:date="2019-10-14T10:45:00Z">
        <w:r w:rsidR="006320F5">
          <w:t xml:space="preserve"> e a </w:t>
        </w:r>
        <w:r w:rsidR="006320F5">
          <w:fldChar w:fldCharType="begin"/>
        </w:r>
        <w:r w:rsidR="006320F5">
          <w:instrText xml:space="preserve"> REF _Ref20735067 \h </w:instrText>
        </w:r>
      </w:ins>
      <w:r w:rsidR="006320F5">
        <w:fldChar w:fldCharType="separate"/>
      </w:r>
      <w:ins w:id="3571" w:author="Ryan Lemos" w:date="2019-10-14T19:23:00Z">
        <w:r w:rsidR="0002745D">
          <w:t xml:space="preserve">Figura </w:t>
        </w:r>
        <w:r w:rsidR="0002745D">
          <w:rPr>
            <w:noProof/>
          </w:rPr>
          <w:t>50</w:t>
        </w:r>
      </w:ins>
      <w:ins w:id="3572" w:author="Ryan Lemos" w:date="2019-10-14T10:45:00Z">
        <w:r w:rsidR="006320F5">
          <w:fldChar w:fldCharType="end"/>
        </w:r>
      </w:ins>
      <w:r>
        <w:t xml:space="preserve"> </w:t>
      </w:r>
      <w:del w:id="3573" w:author="Ryan Lemos" w:date="2019-10-14T10:44:00Z">
        <w:r w:rsidR="004D4704" w:rsidDel="006320F5">
          <w:fldChar w:fldCharType="begin"/>
        </w:r>
        <w:r w:rsidR="004D4704" w:rsidDel="006320F5">
          <w:delInstrText xml:space="preserve"> REF _Ref20051436 \h </w:delInstrText>
        </w:r>
        <w:r w:rsidR="004D4704" w:rsidDel="006320F5">
          <w:fldChar w:fldCharType="separate"/>
        </w:r>
      </w:del>
      <w:del w:id="3574" w:author="Ryan Lemos" w:date="2019-10-07T11:05:00Z">
        <w:r w:rsidR="00054B21" w:rsidDel="00EA672B">
          <w:delText xml:space="preserve">Figura </w:delText>
        </w:r>
        <w:r w:rsidR="00054B21" w:rsidDel="00EA672B">
          <w:rPr>
            <w:noProof/>
          </w:rPr>
          <w:delText>55</w:delText>
        </w:r>
      </w:del>
      <w:del w:id="3575" w:author="Ryan Lemos" w:date="2019-10-14T10:44:00Z">
        <w:r w:rsidR="004D4704" w:rsidDel="006320F5">
          <w:fldChar w:fldCharType="end"/>
        </w:r>
        <w:r w:rsidR="004D4704" w:rsidDel="006320F5">
          <w:delText xml:space="preserve"> </w:delText>
        </w:r>
      </w:del>
      <w:r>
        <w:t>é a demonstração de como ele foi implementado.</w:t>
      </w:r>
    </w:p>
    <w:p w14:paraId="66AFB97F" w14:textId="77777777" w:rsidR="00921163" w:rsidRDefault="00921163" w:rsidP="004B083A"/>
    <w:p w14:paraId="7DD831A8" w14:textId="366B0CDE" w:rsidR="00521931" w:rsidRDefault="00921163" w:rsidP="00B70A30">
      <w:pPr>
        <w:pStyle w:val="Legenda"/>
      </w:pPr>
      <w:bookmarkStart w:id="3576" w:name="_Ref21547097"/>
      <w:bookmarkStart w:id="3577" w:name="_Toc21974283"/>
      <w:r>
        <w:t xml:space="preserve">Quadro </w:t>
      </w:r>
      <w:r w:rsidR="00B06645">
        <w:fldChar w:fldCharType="begin"/>
      </w:r>
      <w:r w:rsidR="00B06645">
        <w:instrText xml:space="preserve"> SEQ Quadro \* ARABIC </w:instrText>
      </w:r>
      <w:r w:rsidR="00B06645">
        <w:fldChar w:fldCharType="separate"/>
      </w:r>
      <w:r w:rsidR="0002745D">
        <w:rPr>
          <w:noProof/>
        </w:rPr>
        <w:t>2</w:t>
      </w:r>
      <w:r w:rsidR="00B06645">
        <w:rPr>
          <w:noProof/>
        </w:rPr>
        <w:fldChar w:fldCharType="end"/>
      </w:r>
      <w:bookmarkEnd w:id="3576"/>
      <w:r>
        <w:t xml:space="preserve"> - Estória de notificações</w:t>
      </w:r>
      <w:bookmarkEnd w:id="3577"/>
    </w:p>
    <w:p w14:paraId="1C4B8472" w14:textId="095AA9FA" w:rsidR="00FB122B" w:rsidRDefault="00646DF8" w:rsidP="00596E44">
      <w:pPr>
        <w:pStyle w:val="estrias"/>
      </w:pPr>
      <w:r>
        <w:t>Como usuário eu gostaria de ser notificado quando algo importante ocorrer e que essa notificação seja chamativa.</w:t>
      </w:r>
    </w:p>
    <w:p w14:paraId="1824CE80" w14:textId="77777777" w:rsidR="004B083A" w:rsidRDefault="004B083A" w:rsidP="00F420BA">
      <w:pPr>
        <w:ind w:firstLine="0"/>
        <w:jc w:val="center"/>
      </w:pPr>
    </w:p>
    <w:p w14:paraId="5712CA1B" w14:textId="417C6492" w:rsidR="004B083A" w:rsidDel="006320F5" w:rsidRDefault="004B083A" w:rsidP="004B083A">
      <w:pPr>
        <w:rPr>
          <w:del w:id="3578" w:author="Ryan Lemos" w:date="2019-10-14T10:45:00Z"/>
        </w:rPr>
      </w:pPr>
      <w:r>
        <w:t>Assim como foi solicitado pelo usuário foram utilizadas cores chamativas para dar um destaque ao elemento. Além disso foi adicionado um efeito de pulsação sobre o elemento que d</w:t>
      </w:r>
      <w:r w:rsidR="00A05EF6">
        <w:t>á</w:t>
      </w:r>
      <w:r>
        <w:t xml:space="preserve"> uma visão de que o elemento está chamando o foco para si. Assim chama-se mais a atenção do usuário para o elemento.</w:t>
      </w:r>
    </w:p>
    <w:p w14:paraId="06E06433" w14:textId="14D082C5" w:rsidR="004B083A" w:rsidDel="006320F5" w:rsidRDefault="004B083A">
      <w:pPr>
        <w:ind w:firstLine="0"/>
        <w:rPr>
          <w:del w:id="3579" w:author="Ryan Lemos" w:date="2019-10-14T10:45:00Z"/>
        </w:rPr>
        <w:pPrChange w:id="3580" w:author="Ryan Lemos" w:date="2019-10-14T10:45:00Z">
          <w:pPr/>
        </w:pPrChange>
      </w:pPr>
    </w:p>
    <w:p w14:paraId="215A7FF8" w14:textId="6E5F8204" w:rsidR="008C4A0B" w:rsidDel="006320F5" w:rsidRDefault="008C4A0B">
      <w:pPr>
        <w:pStyle w:val="Legenda"/>
        <w:keepNext/>
        <w:rPr>
          <w:del w:id="3581" w:author="Ryan Lemos" w:date="2019-10-14T10:45:00Z"/>
        </w:rPr>
      </w:pPr>
      <w:bookmarkStart w:id="3582" w:name="_Ref20051436"/>
      <w:del w:id="3583" w:author="Ryan Lemos" w:date="2019-10-14T10:45:00Z">
        <w:r w:rsidDel="006320F5">
          <w:delText xml:space="preserve">Figura </w:delText>
        </w:r>
        <w:r w:rsidR="0096109B" w:rsidDel="006320F5">
          <w:fldChar w:fldCharType="begin"/>
        </w:r>
        <w:r w:rsidR="0096109B" w:rsidDel="006320F5">
          <w:delInstrText xml:space="preserve"> SEQ Figura \* ARABIC </w:delInstrText>
        </w:r>
        <w:r w:rsidR="0096109B" w:rsidDel="006320F5">
          <w:fldChar w:fldCharType="separate"/>
        </w:r>
      </w:del>
      <w:del w:id="3584" w:author="Ryan Lemos" w:date="2019-10-07T11:05:00Z">
        <w:r w:rsidR="00D343FF" w:rsidDel="00EA672B">
          <w:rPr>
            <w:noProof/>
          </w:rPr>
          <w:delText>55</w:delText>
        </w:r>
      </w:del>
      <w:del w:id="3585" w:author="Ryan Lemos" w:date="2019-10-14T10:45:00Z">
        <w:r w:rsidR="0096109B" w:rsidDel="006320F5">
          <w:rPr>
            <w:noProof/>
          </w:rPr>
          <w:fldChar w:fldCharType="end"/>
        </w:r>
        <w:bookmarkEnd w:id="3582"/>
        <w:r w:rsidDel="006320F5">
          <w:delText xml:space="preserve"> - Notificações</w:delText>
        </w:r>
      </w:del>
    </w:p>
    <w:p w14:paraId="6970ABB3" w14:textId="192562B0" w:rsidR="00F420BA" w:rsidDel="006320F5" w:rsidRDefault="00F420BA">
      <w:pPr>
        <w:ind w:firstLine="0"/>
        <w:jc w:val="center"/>
        <w:rPr>
          <w:del w:id="3586" w:author="Ryan Lemos" w:date="2019-10-14T10:45:00Z"/>
        </w:rPr>
      </w:pPr>
      <w:del w:id="3587" w:author="Ryan Lemos" w:date="2019-10-14T10:45:00Z">
        <w:r w:rsidDel="006320F5">
          <w:rPr>
            <w:noProof/>
          </w:rPr>
          <w:drawing>
            <wp:inline distT="0" distB="0" distL="0" distR="0" wp14:anchorId="11628F32" wp14:editId="0D1C283D">
              <wp:extent cx="2888500" cy="61593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02835" cy="640310"/>
                      </a:xfrm>
                      <a:prstGeom prst="rect">
                        <a:avLst/>
                      </a:prstGeom>
                    </pic:spPr>
                  </pic:pic>
                </a:graphicData>
              </a:graphic>
            </wp:inline>
          </w:drawing>
        </w:r>
      </w:del>
    </w:p>
    <w:p w14:paraId="2277F48E" w14:textId="77777777" w:rsidR="00B672E1" w:rsidRDefault="00B672E1"/>
    <w:p w14:paraId="6EEDAF18" w14:textId="698ED5EE" w:rsidR="00B672E1" w:rsidDel="006320F5" w:rsidRDefault="00B672E1">
      <w:pPr>
        <w:rPr>
          <w:del w:id="3588" w:author="Ryan Lemos" w:date="2019-10-14T10:45:00Z"/>
        </w:rPr>
      </w:pPr>
      <w:r>
        <w:t xml:space="preserve">As notificações foram criadas utilizando uma funcionalidade própria do Laravel. Através dela pode-se mandar notificações de </w:t>
      </w:r>
      <w:r w:rsidRPr="005B582B">
        <w:rPr>
          <w:i/>
          <w:iCs/>
        </w:rPr>
        <w:t>e-mail</w:t>
      </w:r>
      <w:r>
        <w:t xml:space="preserve"> ou até salvar na base de dados, como é o caso da aplicação. A notificação é associada a um usuário, ao qual deve receber a notificação, e outros dados podem ser passados, como um texto ou dados do usuário que enviou a notificação. Esses dados adicionais são salvos por meio de um campo </w:t>
      </w:r>
      <w:commentRangeStart w:id="3589"/>
      <w:r>
        <w:t>JSON</w:t>
      </w:r>
      <w:commentRangeEnd w:id="3589"/>
      <w:r w:rsidR="0016185B">
        <w:rPr>
          <w:rStyle w:val="Refdecomentrio"/>
        </w:rPr>
        <w:commentReference w:id="3589"/>
      </w:r>
      <w:r>
        <w:t>. Sendo assim é possível criar vários tipos de notificação, cada uma com suas especificidades e utilizar uma mesma tabela de dados. Cada tipo de notificação criada no Laravel é compost</w:t>
      </w:r>
      <w:r w:rsidR="00D72925">
        <w:t>o</w:t>
      </w:r>
      <w:r>
        <w:t xml:space="preserve"> por uma classe </w:t>
      </w:r>
      <w:r>
        <w:lastRenderedPageBreak/>
        <w:t xml:space="preserve">que deve ser criada pelo usuário, e pode ser criada utilizando o </w:t>
      </w:r>
      <w:commentRangeStart w:id="3590"/>
      <w:r w:rsidR="0016185B">
        <w:t>Artisan</w:t>
      </w:r>
      <w:commentRangeEnd w:id="3590"/>
      <w:r w:rsidR="0016185B">
        <w:rPr>
          <w:rStyle w:val="Refdecomentrio"/>
        </w:rPr>
        <w:commentReference w:id="3590"/>
      </w:r>
      <w:r w:rsidR="00D72925">
        <w:t>,</w:t>
      </w:r>
      <w:r>
        <w:t xml:space="preserve"> que é a ferramenta de linha de comandos do Laravel.</w:t>
      </w:r>
      <w:r w:rsidR="00A05EF6">
        <w:t xml:space="preserve"> </w:t>
      </w:r>
      <w:del w:id="3591" w:author="Ryan Lemos" w:date="2019-10-14T10:45:00Z">
        <w:r w:rsidR="00A05EF6" w:rsidDel="006320F5">
          <w:delText xml:space="preserve">Vale ressaltar ainda que todos os botões da aplicação têm uma mensagem que indica qual é a interação proposta para o botão. Essa mensagem somente é exibida quando o usuário passa o </w:delText>
        </w:r>
        <w:r w:rsidR="00A05EF6" w:rsidRPr="005B582B" w:rsidDel="006320F5">
          <w:rPr>
            <w:i/>
            <w:iCs/>
          </w:rPr>
          <w:delText>mouse</w:delText>
        </w:r>
        <w:r w:rsidR="00A05EF6" w:rsidDel="006320F5">
          <w:delText xml:space="preserve"> sobre o botão, conforme visto na</w:delText>
        </w:r>
        <w:r w:rsidR="004D4704" w:rsidDel="006320F5">
          <w:delText xml:space="preserve"> </w:delText>
        </w:r>
        <w:r w:rsidR="004D4704" w:rsidDel="006320F5">
          <w:fldChar w:fldCharType="begin"/>
        </w:r>
        <w:r w:rsidR="004D4704" w:rsidDel="006320F5">
          <w:delInstrText xml:space="preserve"> REF _Ref20051461 \h </w:delInstrText>
        </w:r>
        <w:r w:rsidR="004D4704" w:rsidDel="006320F5">
          <w:fldChar w:fldCharType="separate"/>
        </w:r>
      </w:del>
      <w:del w:id="3592" w:author="Ryan Lemos" w:date="2019-10-07T11:05:00Z">
        <w:r w:rsidR="00054B21" w:rsidDel="00EA672B">
          <w:delText xml:space="preserve">Figura </w:delText>
        </w:r>
        <w:r w:rsidR="00054B21" w:rsidDel="00EA672B">
          <w:rPr>
            <w:noProof/>
          </w:rPr>
          <w:delText>56</w:delText>
        </w:r>
      </w:del>
      <w:del w:id="3593" w:author="Ryan Lemos" w:date="2019-10-14T10:45:00Z">
        <w:r w:rsidR="004D4704" w:rsidDel="006320F5">
          <w:fldChar w:fldCharType="end"/>
        </w:r>
        <w:r w:rsidR="0016185B" w:rsidDel="006320F5">
          <w:delText xml:space="preserve">, auxiliando </w:delText>
        </w:r>
        <w:r w:rsidR="00D72925" w:rsidDel="006320F5">
          <w:delText xml:space="preserve">o usuário </w:delText>
        </w:r>
        <w:r w:rsidR="0016185B" w:rsidDel="006320F5">
          <w:delText>na compreensão</w:delText>
        </w:r>
        <w:r w:rsidR="00D72925" w:rsidDel="006320F5">
          <w:delText xml:space="preserve"> da interação com o sistema.</w:delText>
        </w:r>
      </w:del>
    </w:p>
    <w:p w14:paraId="206BC812" w14:textId="27B1FFE7" w:rsidR="00D72925" w:rsidDel="006320F5" w:rsidRDefault="00D72925">
      <w:pPr>
        <w:rPr>
          <w:del w:id="3594" w:author="Ryan Lemos" w:date="2019-10-14T10:45:00Z"/>
        </w:rPr>
      </w:pPr>
    </w:p>
    <w:p w14:paraId="28752031" w14:textId="67DFAABB" w:rsidR="008C4A0B" w:rsidDel="006320F5" w:rsidRDefault="008C4A0B">
      <w:pPr>
        <w:rPr>
          <w:del w:id="3595" w:author="Ryan Lemos" w:date="2019-10-14T10:45:00Z"/>
        </w:rPr>
        <w:pPrChange w:id="3596" w:author="Ryan Lemos" w:date="2019-10-14T10:45:00Z">
          <w:pPr>
            <w:pStyle w:val="Legenda"/>
            <w:keepNext/>
          </w:pPr>
        </w:pPrChange>
      </w:pPr>
      <w:bookmarkStart w:id="3597" w:name="_Ref20051461"/>
      <w:del w:id="3598" w:author="Ryan Lemos" w:date="2019-10-14T10:45:00Z">
        <w:r w:rsidDel="006320F5">
          <w:delText xml:space="preserve">Figura </w:delText>
        </w:r>
        <w:r w:rsidR="0096109B" w:rsidDel="006320F5">
          <w:fldChar w:fldCharType="begin"/>
        </w:r>
        <w:r w:rsidR="0096109B" w:rsidDel="006320F5">
          <w:delInstrText xml:space="preserve"> SEQ Figura \* ARABIC </w:delInstrText>
        </w:r>
        <w:r w:rsidR="0096109B" w:rsidDel="006320F5">
          <w:fldChar w:fldCharType="separate"/>
        </w:r>
      </w:del>
      <w:del w:id="3599" w:author="Ryan Lemos" w:date="2019-10-07T11:05:00Z">
        <w:r w:rsidR="00D343FF" w:rsidDel="00EA672B">
          <w:rPr>
            <w:noProof/>
          </w:rPr>
          <w:delText>56</w:delText>
        </w:r>
      </w:del>
      <w:del w:id="3600" w:author="Ryan Lemos" w:date="2019-10-14T10:45:00Z">
        <w:r w:rsidR="0096109B" w:rsidDel="006320F5">
          <w:rPr>
            <w:noProof/>
          </w:rPr>
          <w:fldChar w:fldCharType="end"/>
        </w:r>
        <w:bookmarkEnd w:id="3597"/>
        <w:r w:rsidDel="006320F5">
          <w:delText xml:space="preserve"> - Mensagem de auxílio dos botões</w:delText>
        </w:r>
      </w:del>
    </w:p>
    <w:p w14:paraId="15FDA7E7" w14:textId="7536F844" w:rsidR="00A05EF6" w:rsidDel="006320F5" w:rsidRDefault="00D72925">
      <w:pPr>
        <w:rPr>
          <w:del w:id="3601" w:author="Ryan Lemos" w:date="2019-10-14T10:45:00Z"/>
        </w:rPr>
        <w:pPrChange w:id="3602" w:author="Ryan Lemos" w:date="2019-10-14T10:45:00Z">
          <w:pPr>
            <w:ind w:firstLine="0"/>
            <w:jc w:val="center"/>
          </w:pPr>
        </w:pPrChange>
      </w:pPr>
      <w:del w:id="3603" w:author="Ryan Lemos" w:date="2019-10-14T10:45:00Z">
        <w:r w:rsidDel="006320F5">
          <w:rPr>
            <w:noProof/>
          </w:rPr>
          <w:drawing>
            <wp:inline distT="0" distB="0" distL="0" distR="0" wp14:anchorId="531E99C2" wp14:editId="36746267">
              <wp:extent cx="2898102" cy="547255"/>
              <wp:effectExtent l="0" t="0" r="0" b="5715"/>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del>
    </w:p>
    <w:p w14:paraId="7A088A7D" w14:textId="77777777" w:rsidR="00D72925" w:rsidDel="006320F5" w:rsidRDefault="00D72925">
      <w:pPr>
        <w:ind w:firstLine="0"/>
        <w:rPr>
          <w:del w:id="3604" w:author="Ryan Lemos" w:date="2019-10-14T10:45:00Z"/>
        </w:rPr>
        <w:pPrChange w:id="3605" w:author="Ryan Lemos" w:date="2019-10-14T10:45:00Z">
          <w:pPr>
            <w:ind w:firstLine="0"/>
            <w:jc w:val="center"/>
          </w:pPr>
        </w:pPrChange>
      </w:pPr>
    </w:p>
    <w:p w14:paraId="0BF6175D" w14:textId="706B30B4" w:rsidR="006320F5" w:rsidRDefault="00CD1ADB" w:rsidP="006320F5">
      <w:pPr>
        <w:rPr>
          <w:moveTo w:id="3606" w:author="Ryan Lemos" w:date="2019-10-14T10:46:00Z"/>
        </w:rPr>
      </w:pPr>
      <w:r>
        <w:t>Quanto a troca de senha, a estória representada pel</w:t>
      </w:r>
      <w:ins w:id="3607" w:author="Ryan Lemos" w:date="2019-10-09T20:58:00Z">
        <w:r w:rsidR="00014BF9">
          <w:t xml:space="preserve">o </w:t>
        </w:r>
        <w:r w:rsidR="00014BF9">
          <w:fldChar w:fldCharType="begin"/>
        </w:r>
        <w:r w:rsidR="00014BF9">
          <w:instrText xml:space="preserve"> REF _Ref21547116 \h </w:instrText>
        </w:r>
      </w:ins>
      <w:r w:rsidR="00014BF9">
        <w:fldChar w:fldCharType="separate"/>
      </w:r>
      <w:ins w:id="3608" w:author="Ryan Lemos" w:date="2019-10-14T19:23:00Z">
        <w:r w:rsidR="0002745D">
          <w:t xml:space="preserve">Quadro </w:t>
        </w:r>
        <w:r w:rsidR="0002745D">
          <w:rPr>
            <w:noProof/>
          </w:rPr>
          <w:t>3</w:t>
        </w:r>
      </w:ins>
      <w:ins w:id="3609" w:author="Ryan Lemos" w:date="2019-10-09T20:58:00Z">
        <w:r w:rsidR="00014BF9">
          <w:fldChar w:fldCharType="end"/>
        </w:r>
        <w:r w:rsidR="00014BF9">
          <w:t xml:space="preserve"> </w:t>
        </w:r>
      </w:ins>
      <w:del w:id="3610" w:author="Ryan Lemos" w:date="2019-10-09T20:58:00Z">
        <w:r w:rsidDel="00014BF9">
          <w:delText xml:space="preserve">a </w:delText>
        </w:r>
        <w:r w:rsidRPr="00596E44" w:rsidDel="00014BF9">
          <w:rPr>
            <w:highlight w:val="yellow"/>
          </w:rPr>
          <w:delText>figura X</w:delText>
        </w:r>
        <w:r w:rsidDel="00014BF9">
          <w:delText xml:space="preserve"> </w:delText>
        </w:r>
      </w:del>
      <w:r>
        <w:t>representa o que foi requisitado pelo cliente. É uma função simples, e a sua interface pode ser vista na</w:t>
      </w:r>
      <w:del w:id="3611" w:author="Ryan Lemos" w:date="2019-10-14T10:46:00Z">
        <w:r w:rsidR="004D4704" w:rsidDel="006320F5">
          <w:delText xml:space="preserve"> </w:delText>
        </w:r>
      </w:del>
      <w:ins w:id="3612" w:author="Ryan Lemos" w:date="2019-10-14T10:46:00Z">
        <w:r w:rsidR="006320F5">
          <w:t xml:space="preserve"> </w:t>
        </w:r>
        <w:r w:rsidR="006320F5">
          <w:fldChar w:fldCharType="begin"/>
        </w:r>
        <w:r w:rsidR="006320F5">
          <w:instrText xml:space="preserve"> REF _Ref20733643 \h </w:instrText>
        </w:r>
      </w:ins>
      <w:r w:rsidR="006320F5">
        <w:fldChar w:fldCharType="separate"/>
      </w:r>
      <w:ins w:id="3613" w:author="Ryan Lemos" w:date="2019-10-14T19:23:00Z">
        <w:r w:rsidR="0002745D">
          <w:t xml:space="preserve">Figura </w:t>
        </w:r>
        <w:r w:rsidR="0002745D">
          <w:rPr>
            <w:noProof/>
          </w:rPr>
          <w:t>28</w:t>
        </w:r>
      </w:ins>
      <w:ins w:id="3614" w:author="Ryan Lemos" w:date="2019-10-14T10:46:00Z">
        <w:r w:rsidR="006320F5">
          <w:fldChar w:fldCharType="end"/>
        </w:r>
        <w:r w:rsidR="006320F5">
          <w:t xml:space="preserve"> e na </w:t>
        </w:r>
        <w:r w:rsidR="006320F5">
          <w:fldChar w:fldCharType="begin"/>
        </w:r>
        <w:r w:rsidR="006320F5">
          <w:instrText xml:space="preserve"> REF _Ref20733676 \h </w:instrText>
        </w:r>
      </w:ins>
      <w:r w:rsidR="006320F5">
        <w:fldChar w:fldCharType="separate"/>
      </w:r>
      <w:ins w:id="3615" w:author="Ryan Lemos" w:date="2019-10-14T19:23:00Z">
        <w:r w:rsidR="0002745D">
          <w:t xml:space="preserve">Figura </w:t>
        </w:r>
        <w:r w:rsidR="0002745D">
          <w:rPr>
            <w:noProof/>
          </w:rPr>
          <w:t>29</w:t>
        </w:r>
      </w:ins>
      <w:ins w:id="3616" w:author="Ryan Lemos" w:date="2019-10-14T10:46:00Z">
        <w:r w:rsidR="006320F5">
          <w:fldChar w:fldCharType="end"/>
        </w:r>
      </w:ins>
      <w:del w:id="3617" w:author="Ryan Lemos" w:date="2019-10-14T10:46:00Z">
        <w:r w:rsidR="004D4704" w:rsidDel="006320F5">
          <w:fldChar w:fldCharType="begin"/>
        </w:r>
        <w:r w:rsidR="004D4704" w:rsidDel="006320F5">
          <w:delInstrText xml:space="preserve"> REF _Ref20051489 \h </w:delInstrText>
        </w:r>
        <w:r w:rsidR="004D4704" w:rsidDel="006320F5">
          <w:fldChar w:fldCharType="separate"/>
        </w:r>
      </w:del>
      <w:del w:id="3618" w:author="Ryan Lemos" w:date="2019-10-07T11:05:00Z">
        <w:r w:rsidR="00054B21" w:rsidDel="00EA672B">
          <w:delText xml:space="preserve">Figura </w:delText>
        </w:r>
        <w:r w:rsidR="00054B21" w:rsidDel="00EA672B">
          <w:rPr>
            <w:noProof/>
          </w:rPr>
          <w:delText>57</w:delText>
        </w:r>
      </w:del>
      <w:del w:id="3619" w:author="Ryan Lemos" w:date="2019-10-14T10:46:00Z">
        <w:r w:rsidR="004D4704" w:rsidDel="006320F5">
          <w:fldChar w:fldCharType="end"/>
        </w:r>
      </w:del>
      <w:r w:rsidR="004D4704">
        <w:t>.</w:t>
      </w:r>
      <w:ins w:id="3620" w:author="Ryan Lemos" w:date="2019-10-14T10:46:00Z">
        <w:r w:rsidR="006320F5">
          <w:t xml:space="preserve"> </w:t>
        </w:r>
      </w:ins>
      <w:moveToRangeStart w:id="3621" w:author="Ryan Lemos" w:date="2019-10-14T10:46:00Z" w:name="move21942434"/>
      <w:moveTo w:id="3622" w:author="Ryan Lemos" w:date="2019-10-14T10:46:00Z">
        <w:r w:rsidR="006320F5">
          <w:t>O usuário é capaz de trocar sua senha, digitando e confirmando a senha digitada, lembrando que a senha deve ser de no mínimo 6 caracteres.</w:t>
        </w:r>
      </w:moveTo>
    </w:p>
    <w:moveToRangeEnd w:id="3621"/>
    <w:p w14:paraId="2F631ECF" w14:textId="58827813" w:rsidR="00CD1ADB" w:rsidDel="006320F5" w:rsidRDefault="00CD1ADB">
      <w:pPr>
        <w:ind w:firstLine="0"/>
        <w:rPr>
          <w:del w:id="3623" w:author="Ryan Lemos" w:date="2019-10-14T10:47:00Z"/>
        </w:rPr>
        <w:pPrChange w:id="3624" w:author="Ryan Lemos" w:date="2019-10-14T10:45:00Z">
          <w:pPr/>
        </w:pPrChange>
      </w:pPr>
    </w:p>
    <w:p w14:paraId="3B5BD2C7" w14:textId="7E6C33E5" w:rsidR="00646DF8" w:rsidRDefault="00646DF8"/>
    <w:p w14:paraId="180FD493" w14:textId="1735E01F" w:rsidR="00921163" w:rsidRDefault="00921163" w:rsidP="00B70A30">
      <w:pPr>
        <w:pStyle w:val="Legenda"/>
        <w:keepNext/>
      </w:pPr>
      <w:bookmarkStart w:id="3625" w:name="_Ref21547116"/>
      <w:bookmarkStart w:id="3626" w:name="_Toc21974284"/>
      <w:r>
        <w:t xml:space="preserve">Quadro </w:t>
      </w:r>
      <w:r w:rsidR="00B06645">
        <w:fldChar w:fldCharType="begin"/>
      </w:r>
      <w:r w:rsidR="00B06645">
        <w:instrText xml:space="preserve"> SEQ Quadro \* ARABIC </w:instrText>
      </w:r>
      <w:r w:rsidR="00B06645">
        <w:fldChar w:fldCharType="separate"/>
      </w:r>
      <w:r w:rsidR="0002745D">
        <w:rPr>
          <w:noProof/>
        </w:rPr>
        <w:t>3</w:t>
      </w:r>
      <w:r w:rsidR="00B06645">
        <w:rPr>
          <w:noProof/>
        </w:rPr>
        <w:fldChar w:fldCharType="end"/>
      </w:r>
      <w:bookmarkEnd w:id="3625"/>
      <w:r>
        <w:t xml:space="preserve"> - Estória de troca de senhas</w:t>
      </w:r>
      <w:bookmarkEnd w:id="3626"/>
    </w:p>
    <w:p w14:paraId="13AF65D8" w14:textId="4819ED29" w:rsidR="00646DF8" w:rsidRDefault="00646DF8" w:rsidP="00596E44">
      <w:pPr>
        <w:pStyle w:val="estrias"/>
      </w:pPr>
      <w:r>
        <w:t>Como usuário do ambiente, gostaria de ser capaz de trocar a minha senha de acesso.</w:t>
      </w:r>
    </w:p>
    <w:p w14:paraId="4110E24E" w14:textId="2045443A" w:rsidR="00CD1ADB" w:rsidRDefault="00E01488">
      <w:pPr>
        <w:pStyle w:val="Fontes"/>
        <w:pPrChange w:id="3627" w:author="Ryan Lemos" w:date="2019-10-14T10:47:00Z">
          <w:pPr>
            <w:ind w:firstLine="0"/>
          </w:pPr>
        </w:pPrChange>
      </w:pPr>
      <w:ins w:id="3628" w:author="Ryan Lemos" w:date="2019-10-13T12:54:00Z">
        <w:r>
          <w:t>Fonte: PRÓPRIA, 2019.</w:t>
        </w:r>
      </w:ins>
    </w:p>
    <w:p w14:paraId="3FC6A3BA" w14:textId="028E7364" w:rsidR="00CD1ADB" w:rsidDel="006320F5" w:rsidRDefault="00CD1ADB" w:rsidP="00CD1ADB">
      <w:pPr>
        <w:rPr>
          <w:moveFrom w:id="3629" w:author="Ryan Lemos" w:date="2019-10-14T10:46:00Z"/>
        </w:rPr>
      </w:pPr>
      <w:moveFromRangeStart w:id="3630" w:author="Ryan Lemos" w:date="2019-10-14T10:46:00Z" w:name="move21942434"/>
      <w:moveFrom w:id="3631" w:author="Ryan Lemos" w:date="2019-10-14T10:46:00Z">
        <w:r w:rsidDel="006320F5">
          <w:t>O usuário é capaz de trocar sua senha, digitando e confirmando a senha digitada, lembrando que a senha deve ser de no mínimo 6 caracteres.</w:t>
        </w:r>
      </w:moveFrom>
    </w:p>
    <w:moveFromRangeEnd w:id="3630"/>
    <w:p w14:paraId="733C02EC" w14:textId="77777777" w:rsidR="00DA42CB" w:rsidDel="006320F5" w:rsidRDefault="00DA42CB" w:rsidP="00CD1ADB">
      <w:pPr>
        <w:rPr>
          <w:del w:id="3632" w:author="Ryan Lemos" w:date="2019-10-14T10:46:00Z"/>
        </w:rPr>
      </w:pPr>
    </w:p>
    <w:p w14:paraId="3374013D" w14:textId="6242D384" w:rsidR="0094620F" w:rsidDel="006320F5" w:rsidRDefault="0094620F" w:rsidP="00B70A30">
      <w:pPr>
        <w:pStyle w:val="Legenda"/>
        <w:keepNext/>
        <w:rPr>
          <w:del w:id="3633" w:author="Ryan Lemos" w:date="2019-10-14T10:46:00Z"/>
        </w:rPr>
      </w:pPr>
      <w:bookmarkStart w:id="3634" w:name="_Ref20051489"/>
      <w:del w:id="3635" w:author="Ryan Lemos" w:date="2019-10-14T10:46:00Z">
        <w:r w:rsidDel="006320F5">
          <w:delText xml:space="preserve">Figura </w:delText>
        </w:r>
        <w:r w:rsidR="0096109B" w:rsidDel="006320F5">
          <w:fldChar w:fldCharType="begin"/>
        </w:r>
        <w:r w:rsidR="0096109B" w:rsidDel="006320F5">
          <w:delInstrText xml:space="preserve"> SEQ Figura \* ARABIC </w:delInstrText>
        </w:r>
        <w:r w:rsidR="0096109B" w:rsidDel="006320F5">
          <w:fldChar w:fldCharType="separate"/>
        </w:r>
      </w:del>
      <w:del w:id="3636" w:author="Ryan Lemos" w:date="2019-10-07T11:05:00Z">
        <w:r w:rsidR="00D343FF" w:rsidDel="00EA672B">
          <w:rPr>
            <w:noProof/>
          </w:rPr>
          <w:delText>57</w:delText>
        </w:r>
      </w:del>
      <w:del w:id="3637" w:author="Ryan Lemos" w:date="2019-10-14T10:46:00Z">
        <w:r w:rsidR="0096109B" w:rsidDel="006320F5">
          <w:rPr>
            <w:noProof/>
          </w:rPr>
          <w:fldChar w:fldCharType="end"/>
        </w:r>
        <w:bookmarkEnd w:id="3634"/>
        <w:r w:rsidDel="006320F5">
          <w:delText xml:space="preserve"> - Modificação de senha</w:delText>
        </w:r>
      </w:del>
    </w:p>
    <w:p w14:paraId="14AC40F0" w14:textId="485465FA" w:rsidR="00DA42CB" w:rsidDel="006320F5" w:rsidRDefault="00DA42CB" w:rsidP="00B70A30">
      <w:pPr>
        <w:ind w:firstLine="0"/>
        <w:jc w:val="center"/>
        <w:rPr>
          <w:del w:id="3638" w:author="Ryan Lemos" w:date="2019-10-14T10:46:00Z"/>
        </w:rPr>
      </w:pPr>
      <w:del w:id="3639" w:author="Ryan Lemos" w:date="2019-10-14T10:46:00Z">
        <w:r w:rsidDel="006320F5">
          <w:rPr>
            <w:noProof/>
          </w:rPr>
          <w:drawing>
            <wp:inline distT="0" distB="0" distL="0" distR="0" wp14:anchorId="00D258AC" wp14:editId="3D6F5E6D">
              <wp:extent cx="5760085" cy="189357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1893570"/>
                      </a:xfrm>
                      <a:prstGeom prst="rect">
                        <a:avLst/>
                      </a:prstGeom>
                    </pic:spPr>
                  </pic:pic>
                </a:graphicData>
              </a:graphic>
            </wp:inline>
          </w:drawing>
        </w:r>
      </w:del>
    </w:p>
    <w:p w14:paraId="1E9EB744" w14:textId="77777777" w:rsidR="00905032" w:rsidRDefault="00905032" w:rsidP="00596E44">
      <w:pPr>
        <w:ind w:firstLine="0"/>
      </w:pPr>
    </w:p>
    <w:p w14:paraId="49E96639" w14:textId="77777777" w:rsidR="00905032" w:rsidRDefault="00905032" w:rsidP="00905032">
      <w:pPr>
        <w:pStyle w:val="Ttulo4"/>
      </w:pPr>
      <w:bookmarkStart w:id="3640" w:name="_Toc22075310"/>
      <w:r>
        <w:t>Gestor</w:t>
      </w:r>
      <w:bookmarkEnd w:id="3640"/>
    </w:p>
    <w:p w14:paraId="1A036D3B" w14:textId="77777777" w:rsidR="00887225" w:rsidRPr="006F3DF2" w:rsidRDefault="00887225" w:rsidP="00596E44"/>
    <w:p w14:paraId="10821FB7" w14:textId="717BDAD3" w:rsidR="00887225" w:rsidRDefault="00887225" w:rsidP="00887225">
      <w:r>
        <w:t xml:space="preserve">Os papeis do gestor nesse primeiro </w:t>
      </w:r>
      <w:r w:rsidRPr="005B582B">
        <w:rPr>
          <w:i/>
          <w:iCs/>
        </w:rPr>
        <w:t>release</w:t>
      </w:r>
      <w:r>
        <w:t xml:space="preserve"> compreendem em ações de cadastros de usuários (mais especificamente alunos e professores) e a gestão dos eventos da escola. Portanto a primeira estória compreende o cadastro e gestão de alunos e professores e pode ser descrita pel</w:t>
      </w:r>
      <w:ins w:id="3641" w:author="Ryan Lemos" w:date="2019-10-09T20:58:00Z">
        <w:r w:rsidR="00014BF9">
          <w:t xml:space="preserve">o </w:t>
        </w:r>
        <w:r w:rsidR="00014BF9">
          <w:fldChar w:fldCharType="begin"/>
        </w:r>
        <w:r w:rsidR="00014BF9">
          <w:instrText xml:space="preserve"> REF _Ref21547133 \h </w:instrText>
        </w:r>
      </w:ins>
      <w:r w:rsidR="00014BF9">
        <w:fldChar w:fldCharType="separate"/>
      </w:r>
      <w:ins w:id="3642" w:author="Ryan Lemos" w:date="2019-10-14T19:23:00Z">
        <w:r w:rsidR="0002745D">
          <w:t xml:space="preserve">Quadro </w:t>
        </w:r>
        <w:r w:rsidR="0002745D">
          <w:rPr>
            <w:noProof/>
          </w:rPr>
          <w:t>4</w:t>
        </w:r>
      </w:ins>
      <w:ins w:id="3643" w:author="Ryan Lemos" w:date="2019-10-09T20:58:00Z">
        <w:r w:rsidR="00014BF9">
          <w:fldChar w:fldCharType="end"/>
        </w:r>
      </w:ins>
      <w:del w:id="3644" w:author="Ryan Lemos" w:date="2019-10-09T20:58:00Z">
        <w:r w:rsidDel="00014BF9">
          <w:delText xml:space="preserve">a </w:delText>
        </w:r>
        <w:r w:rsidRPr="00596E44" w:rsidDel="00014BF9">
          <w:rPr>
            <w:highlight w:val="yellow"/>
          </w:rPr>
          <w:delText>figura X</w:delText>
        </w:r>
      </w:del>
      <w:r>
        <w:t>.</w:t>
      </w:r>
    </w:p>
    <w:p w14:paraId="22603F7E" w14:textId="3E0FBCC2" w:rsidR="00921163" w:rsidRDefault="00921163" w:rsidP="00B70A30">
      <w:pPr>
        <w:pStyle w:val="Legenda"/>
      </w:pPr>
      <w:bookmarkStart w:id="3645" w:name="_Ref21547133"/>
      <w:bookmarkStart w:id="3646" w:name="_Toc21974285"/>
      <w:r>
        <w:t xml:space="preserve">Quadro </w:t>
      </w:r>
      <w:r w:rsidR="00B06645">
        <w:fldChar w:fldCharType="begin"/>
      </w:r>
      <w:r w:rsidR="00B06645">
        <w:instrText xml:space="preserve"> SEQ Quadro \* ARABIC </w:instrText>
      </w:r>
      <w:r w:rsidR="00B06645">
        <w:fldChar w:fldCharType="separate"/>
      </w:r>
      <w:r w:rsidR="0002745D">
        <w:rPr>
          <w:noProof/>
        </w:rPr>
        <w:t>4</w:t>
      </w:r>
      <w:r w:rsidR="00B06645">
        <w:rPr>
          <w:noProof/>
        </w:rPr>
        <w:fldChar w:fldCharType="end"/>
      </w:r>
      <w:bookmarkEnd w:id="3645"/>
      <w:r>
        <w:t xml:space="preserve"> - Gerencia de usuários</w:t>
      </w:r>
      <w:bookmarkEnd w:id="3646"/>
    </w:p>
    <w:p w14:paraId="103BAD0E" w14:textId="5C9D86CF" w:rsidR="00646DF8" w:rsidRDefault="00646DF8" w:rsidP="00596E44">
      <w:pPr>
        <w:pStyle w:val="estrias"/>
      </w:pPr>
      <w:r>
        <w:t>Como gestor eu gostaria de gerenciar professores e alunos.</w:t>
      </w:r>
    </w:p>
    <w:p w14:paraId="18F599F1" w14:textId="1C5717F3" w:rsidR="00905032" w:rsidRDefault="009E79A9">
      <w:pPr>
        <w:pStyle w:val="Fontes"/>
        <w:pPrChange w:id="3647" w:author="Ryan Lemos" w:date="2019-10-14T10:47:00Z">
          <w:pPr>
            <w:ind w:firstLine="0"/>
          </w:pPr>
        </w:pPrChange>
      </w:pPr>
      <w:ins w:id="3648" w:author="Ryan Lemos" w:date="2019-10-13T12:59:00Z">
        <w:r>
          <w:t>Fonte: PRÓPRIA, 2019. Utilizando o ambiente ILC v.1.</w:t>
        </w:r>
      </w:ins>
    </w:p>
    <w:p w14:paraId="211F6BE0" w14:textId="77777777" w:rsidR="006F3DF2" w:rsidRDefault="006F3DF2" w:rsidP="00905032">
      <w:pPr>
        <w:ind w:firstLine="0"/>
        <w:jc w:val="center"/>
      </w:pPr>
    </w:p>
    <w:p w14:paraId="4D7A2220" w14:textId="342F780F" w:rsidR="006F3DF2" w:rsidRDefault="006F3DF2" w:rsidP="006F3DF2">
      <w:r>
        <w:t xml:space="preserve">Na gestão dos alunos é possível que os gestores apaguem </w:t>
      </w:r>
      <w:r w:rsidR="0016185B">
        <w:t xml:space="preserve">dados de </w:t>
      </w:r>
      <w:r>
        <w:t>algum aluno ou troquem a senha do aluno. A troca de senhas é a mesma interação descrita pel</w:t>
      </w:r>
      <w:ins w:id="3649" w:author="Ryan Lemos" w:date="2019-10-09T21:17:00Z">
        <w:r w:rsidR="005A7551">
          <w:t>a</w:t>
        </w:r>
      </w:ins>
      <w:del w:id="3650" w:author="Ryan Lemos" w:date="2019-10-09T21:17:00Z">
        <w:r w:rsidDel="005A7551">
          <w:delText>a</w:delText>
        </w:r>
      </w:del>
      <w:ins w:id="3651" w:author="Ryan Lemos" w:date="2019-10-09T21:17:00Z">
        <w:r w:rsidR="005A7551">
          <w:t xml:space="preserve"> </w:t>
        </w:r>
      </w:ins>
      <w:ins w:id="3652" w:author="Ryan Lemos" w:date="2019-10-09T21:18:00Z">
        <w:r w:rsidR="005A7551">
          <w:fldChar w:fldCharType="begin"/>
        </w:r>
        <w:r w:rsidR="005A7551">
          <w:instrText xml:space="preserve"> REF _Ref20051489 \h </w:instrText>
        </w:r>
      </w:ins>
      <w:del w:id="3653" w:author="Ryan Lemos" w:date="2019-10-14T11:07:00Z">
        <w:r w:rsidR="005A7551">
          <w:fldChar w:fldCharType="end"/>
        </w:r>
      </w:del>
      <w:r>
        <w:t xml:space="preserve"> </w:t>
      </w:r>
      <w:del w:id="3654" w:author="Ryan Lemos" w:date="2019-10-09T21:17:00Z">
        <w:r w:rsidRPr="00596E44" w:rsidDel="005A7551">
          <w:rPr>
            <w:highlight w:val="yellow"/>
          </w:rPr>
          <w:delText>figura X</w:delText>
        </w:r>
        <w:r w:rsidDel="005A7551">
          <w:delText xml:space="preserve"> </w:delText>
        </w:r>
      </w:del>
      <w:r>
        <w:t>e permite trocar as senhas dos alunos em caso de perda ou esquecimento.</w:t>
      </w:r>
      <w:r w:rsidR="00485768">
        <w:t xml:space="preserve"> Foi utilizado um recurso chamado </w:t>
      </w:r>
      <w:r w:rsidR="00485768" w:rsidRPr="00596E44">
        <w:rPr>
          <w:i/>
        </w:rPr>
        <w:t>Datatables</w:t>
      </w:r>
      <w:del w:id="3655" w:author="Ryan Lemos" w:date="2019-10-07T21:04:00Z">
        <w:r w:rsidR="00485768" w:rsidDel="005B3A5D">
          <w:delText xml:space="preserve"> </w:delText>
        </w:r>
      </w:del>
      <w:ins w:id="3656" w:author="Ryan Lemos" w:date="2019-10-07T21:04:00Z">
        <w:r w:rsidR="005B3A5D">
          <w:t xml:space="preserve"> para gerar tabelas dinâmicas e pesquisáveis</w:t>
        </w:r>
      </w:ins>
      <w:del w:id="3657" w:author="Ryan Lemos" w:date="2019-10-07T21:04:00Z">
        <w:r w:rsidR="00485768" w:rsidDel="005B3A5D">
          <w:delText>que s</w:delText>
        </w:r>
      </w:del>
      <w:del w:id="3658" w:author="Ryan Lemos" w:date="2019-10-07T21:03:00Z">
        <w:r w:rsidR="00485768" w:rsidDel="005B3A5D">
          <w:delText xml:space="preserve">e trata de um </w:delText>
        </w:r>
        <w:r w:rsidR="00485768" w:rsidRPr="005B582B" w:rsidDel="005B3A5D">
          <w:rPr>
            <w:i/>
            <w:iCs/>
          </w:rPr>
          <w:delText>plug</w:delText>
        </w:r>
        <w:r w:rsidR="0016185B" w:rsidRPr="005B582B" w:rsidDel="005B3A5D">
          <w:rPr>
            <w:i/>
            <w:iCs/>
          </w:rPr>
          <w:delText>-</w:delText>
        </w:r>
        <w:r w:rsidR="00485768" w:rsidRPr="005B582B" w:rsidDel="005B3A5D">
          <w:rPr>
            <w:i/>
            <w:iCs/>
          </w:rPr>
          <w:delText>in</w:delText>
        </w:r>
        <w:r w:rsidR="00485768" w:rsidDel="005B3A5D">
          <w:delText xml:space="preserve"> </w:delText>
        </w:r>
        <w:commentRangeStart w:id="3659"/>
        <w:r w:rsidR="00485768" w:rsidDel="005B3A5D">
          <w:delText>Jquery</w:delText>
        </w:r>
        <w:commentRangeEnd w:id="3659"/>
        <w:r w:rsidR="004D4704" w:rsidDel="005B3A5D">
          <w:rPr>
            <w:rStyle w:val="Refdecomentrio"/>
          </w:rPr>
          <w:commentReference w:id="3659"/>
        </w:r>
        <w:r w:rsidR="00485768" w:rsidDel="005B3A5D">
          <w:delText xml:space="preserve"> que </w:delText>
        </w:r>
        <w:r w:rsidR="0016185B" w:rsidDel="005B3A5D">
          <w:delText>“</w:delText>
        </w:r>
        <w:r w:rsidR="00485768" w:rsidDel="005B3A5D">
          <w:delText>monta</w:delText>
        </w:r>
        <w:r w:rsidR="0016185B" w:rsidDel="005B3A5D">
          <w:delText>”</w:delText>
        </w:r>
        <w:r w:rsidR="00485768" w:rsidDel="005B3A5D">
          <w:delText xml:space="preserve"> uma tabela dinâmica</w:delText>
        </w:r>
      </w:del>
      <w:r w:rsidR="00485768">
        <w:t xml:space="preserve">. O próprio </w:t>
      </w:r>
      <w:r w:rsidR="0016185B" w:rsidRPr="00C62A31">
        <w:rPr>
          <w:i/>
          <w:iCs/>
        </w:rPr>
        <w:t>plug-in</w:t>
      </w:r>
      <w:r w:rsidR="0016185B">
        <w:t xml:space="preserve"> </w:t>
      </w:r>
      <w:r w:rsidR="00485768">
        <w:t xml:space="preserve">adiciona os elementos de paginação, busca e </w:t>
      </w:r>
      <w:r w:rsidR="0016185B">
        <w:t>filtros, o</w:t>
      </w:r>
      <w:r w:rsidR="00485768">
        <w:t xml:space="preserve"> que agiliza o processo de desenvolvimento. </w:t>
      </w:r>
    </w:p>
    <w:p w14:paraId="617C16D7" w14:textId="77777777" w:rsidR="006F3DF2" w:rsidRDefault="006F3DF2" w:rsidP="00596E44"/>
    <w:p w14:paraId="0931B45B" w14:textId="6041E382" w:rsidR="0094620F" w:rsidRDefault="0094620F" w:rsidP="00B70A30">
      <w:pPr>
        <w:pStyle w:val="Legenda"/>
        <w:keepNext/>
      </w:pPr>
      <w:bookmarkStart w:id="3660" w:name="_Ref21505146"/>
      <w:bookmarkStart w:id="3661" w:name="_Toc21973986"/>
      <w:bookmarkStart w:id="3662" w:name="_Toc22075205"/>
      <w:r>
        <w:lastRenderedPageBreak/>
        <w:t xml:space="preserve">Figura </w:t>
      </w:r>
      <w:r w:rsidR="00B06645">
        <w:fldChar w:fldCharType="begin"/>
      </w:r>
      <w:r w:rsidR="00B06645">
        <w:instrText xml:space="preserve"> SEQ Figura \* ARABIC </w:instrText>
      </w:r>
      <w:r w:rsidR="00B06645">
        <w:fldChar w:fldCharType="separate"/>
      </w:r>
      <w:ins w:id="3663" w:author="Ryan Lemos" w:date="2019-10-14T19:23:00Z">
        <w:r w:rsidR="0002745D">
          <w:rPr>
            <w:noProof/>
          </w:rPr>
          <w:t>53</w:t>
        </w:r>
      </w:ins>
      <w:del w:id="3664" w:author="Ryan Lemos" w:date="2019-10-07T11:05:00Z">
        <w:r w:rsidR="00D343FF" w:rsidDel="00EA672B">
          <w:rPr>
            <w:noProof/>
          </w:rPr>
          <w:delText>58</w:delText>
        </w:r>
      </w:del>
      <w:r w:rsidR="00B06645">
        <w:rPr>
          <w:noProof/>
        </w:rPr>
        <w:fldChar w:fldCharType="end"/>
      </w:r>
      <w:bookmarkEnd w:id="3660"/>
      <w:r>
        <w:t xml:space="preserve"> - Listagem dos alunos</w:t>
      </w:r>
      <w:bookmarkEnd w:id="3661"/>
      <w:bookmarkEnd w:id="3662"/>
    </w:p>
    <w:p w14:paraId="7085218D" w14:textId="389BDD54" w:rsidR="00905032" w:rsidRDefault="00DA42CB" w:rsidP="00905032">
      <w:pPr>
        <w:ind w:firstLine="0"/>
        <w:jc w:val="center"/>
      </w:pPr>
      <w:r>
        <w:rPr>
          <w:noProof/>
        </w:rPr>
        <w:drawing>
          <wp:inline distT="0" distB="0" distL="0" distR="0" wp14:anchorId="66EC9290" wp14:editId="0E2B9CE6">
            <wp:extent cx="5760085" cy="3446780"/>
            <wp:effectExtent l="0" t="0" r="0" b="12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3446780"/>
                    </a:xfrm>
                    <a:prstGeom prst="rect">
                      <a:avLst/>
                    </a:prstGeom>
                  </pic:spPr>
                </pic:pic>
              </a:graphicData>
            </a:graphic>
          </wp:inline>
        </w:drawing>
      </w:r>
    </w:p>
    <w:p w14:paraId="4A6A681D" w14:textId="0529C342" w:rsidR="007E37B0" w:rsidRDefault="009E79A9" w:rsidP="007E37B0">
      <w:pPr>
        <w:pStyle w:val="Fontes"/>
        <w:rPr>
          <w:ins w:id="3665" w:author="Ryan Lemos" w:date="2019-10-13T12:47:00Z"/>
        </w:rPr>
      </w:pPr>
      <w:ins w:id="3666" w:author="Ryan Lemos" w:date="2019-10-13T12:59:00Z">
        <w:r>
          <w:t>Fonte: PRÓPRIA, 2019. Utilizando o ambiente ILC v.1.</w:t>
        </w:r>
      </w:ins>
    </w:p>
    <w:p w14:paraId="3E650A32" w14:textId="77777777" w:rsidR="006F3DF2" w:rsidRDefault="006F3DF2" w:rsidP="00905032">
      <w:pPr>
        <w:ind w:firstLine="0"/>
        <w:jc w:val="center"/>
      </w:pPr>
    </w:p>
    <w:p w14:paraId="4544F043" w14:textId="17962F60" w:rsidR="006F3DF2" w:rsidRDefault="006F3DF2" w:rsidP="00596E44">
      <w:r>
        <w:t>Quanto ao cadastro, foram identificados através de entrevistas</w:t>
      </w:r>
      <w:r w:rsidR="0016185B">
        <w:t>,</w:t>
      </w:r>
      <w:r>
        <w:t xml:space="preserve"> juntamente com os gestores</w:t>
      </w:r>
      <w:r w:rsidR="0016185B">
        <w:t>,</w:t>
      </w:r>
      <w:r>
        <w:t xml:space="preserve"> quais os dados constariam no cadastro. Foi definido então que teria o nome do aluno</w:t>
      </w:r>
      <w:r w:rsidR="0024674F">
        <w:t>;</w:t>
      </w:r>
      <w:r>
        <w:t xml:space="preserve"> juntamente com seu nome de usuário, </w:t>
      </w:r>
      <w:r w:rsidRPr="005B582B">
        <w:rPr>
          <w:i/>
          <w:iCs/>
        </w:rPr>
        <w:t>e-mail</w:t>
      </w:r>
      <w:r w:rsidR="0024674F">
        <w:rPr>
          <w:i/>
          <w:iCs/>
        </w:rPr>
        <w:t>,</w:t>
      </w:r>
      <w:r>
        <w:t xml:space="preserve"> caso o aluno tenha</w:t>
      </w:r>
      <w:r w:rsidR="0024674F">
        <w:t>;</w:t>
      </w:r>
      <w:r>
        <w:t xml:space="preserve"> a data de nascimento </w:t>
      </w:r>
      <w:commentRangeStart w:id="3667"/>
      <w:r>
        <w:t>e a senha</w:t>
      </w:r>
      <w:commentRangeEnd w:id="3667"/>
      <w:r w:rsidR="0024674F">
        <w:rPr>
          <w:rStyle w:val="Refdecomentrio"/>
        </w:rPr>
        <w:commentReference w:id="3667"/>
      </w:r>
      <w:r>
        <w:t xml:space="preserve">. Vale ressaltar que o </w:t>
      </w:r>
      <w:r w:rsidRPr="00596E44">
        <w:rPr>
          <w:i/>
        </w:rPr>
        <w:t>username</w:t>
      </w:r>
      <w:r>
        <w:t xml:space="preserve"> e o </w:t>
      </w:r>
      <w:r w:rsidRPr="005B582B">
        <w:rPr>
          <w:i/>
          <w:iCs/>
        </w:rPr>
        <w:t>e-mail</w:t>
      </w:r>
      <w:r>
        <w:t xml:space="preserve"> são identificações únicas. Portanto</w:t>
      </w:r>
      <w:r w:rsidR="0024674F">
        <w:t>,</w:t>
      </w:r>
      <w:r>
        <w:t xml:space="preserve"> ao sair dos campos citados</w:t>
      </w:r>
      <w:r w:rsidR="002E06F3">
        <w:t xml:space="preserve"> o </w:t>
      </w:r>
      <w:r w:rsidR="002E06F3" w:rsidRPr="00B70A30">
        <w:rPr>
          <w:i/>
          <w:iCs/>
        </w:rPr>
        <w:t>front</w:t>
      </w:r>
      <w:ins w:id="3668" w:author="Ryan Lemos" w:date="2019-10-14T18:50:00Z">
        <w:r w:rsidR="00B06645">
          <w:rPr>
            <w:i/>
            <w:iCs/>
          </w:rPr>
          <w:t>-</w:t>
        </w:r>
      </w:ins>
      <w:r w:rsidR="002E06F3" w:rsidRPr="00B70A30">
        <w:rPr>
          <w:i/>
          <w:iCs/>
        </w:rPr>
        <w:t>end</w:t>
      </w:r>
      <w:r w:rsidR="002E06F3">
        <w:t xml:space="preserve"> Angular envia uma requisição para o </w:t>
      </w:r>
      <w:r w:rsidR="002E06F3" w:rsidRPr="00B70A30">
        <w:rPr>
          <w:i/>
          <w:iCs/>
        </w:rPr>
        <w:t>back</w:t>
      </w:r>
      <w:ins w:id="3669" w:author="Ryan Lemos" w:date="2019-10-14T18:50:00Z">
        <w:r w:rsidR="00B06645">
          <w:rPr>
            <w:i/>
            <w:iCs/>
          </w:rPr>
          <w:t>-</w:t>
        </w:r>
      </w:ins>
      <w:r w:rsidR="002E06F3" w:rsidRPr="00B70A30">
        <w:rPr>
          <w:i/>
          <w:iCs/>
        </w:rPr>
        <w:t>end</w:t>
      </w:r>
      <w:r w:rsidR="002E06F3">
        <w:t xml:space="preserve"> Laravel que verifica se já há algum re</w:t>
      </w:r>
      <w:r w:rsidR="008C4A0B">
        <w:t>gistro igual.</w:t>
      </w:r>
      <w:r w:rsidR="002E06F3">
        <w:t xml:space="preserve"> </w:t>
      </w:r>
      <w:r w:rsidR="008C4A0B">
        <w:t>Caso</w:t>
      </w:r>
      <w:r>
        <w:t xml:space="preserve"> um </w:t>
      </w:r>
      <w:r w:rsidR="002E06F3">
        <w:rPr>
          <w:iCs/>
        </w:rPr>
        <w:t>ou ambos os campos</w:t>
      </w:r>
      <w:r>
        <w:t xml:space="preserve"> já estiverem cadastrados na base</w:t>
      </w:r>
      <w:r w:rsidR="0024674F">
        <w:t xml:space="preserve"> de dados do sistema</w:t>
      </w:r>
      <w:r>
        <w:t xml:space="preserve">, uma mensagem de erro surge </w:t>
      </w:r>
      <w:r w:rsidR="008C4A0B">
        <w:t>informando ao</w:t>
      </w:r>
      <w:r>
        <w:t xml:space="preserve"> usuário </w:t>
      </w:r>
      <w:r w:rsidR="008C4A0B">
        <w:t xml:space="preserve">que deve </w:t>
      </w:r>
      <w:r>
        <w:t xml:space="preserve">escolher outro </w:t>
      </w:r>
      <w:r w:rsidRPr="00596E44">
        <w:rPr>
          <w:i/>
        </w:rPr>
        <w:t>username</w:t>
      </w:r>
      <w:r>
        <w:t xml:space="preserve"> ou </w:t>
      </w:r>
      <w:r w:rsidRPr="00596E44">
        <w:rPr>
          <w:i/>
        </w:rPr>
        <w:t>e-mail</w:t>
      </w:r>
      <w:r>
        <w:t xml:space="preserve">. </w:t>
      </w:r>
      <w:r w:rsidR="00D719EF">
        <w:t>Como visto pela</w:t>
      </w:r>
      <w:r w:rsidR="004D4704">
        <w:t xml:space="preserve"> </w:t>
      </w:r>
      <w:r w:rsidR="004D4704">
        <w:fldChar w:fldCharType="begin"/>
      </w:r>
      <w:r w:rsidR="004D4704">
        <w:instrText xml:space="preserve"> REF _Ref20051603 \h </w:instrText>
      </w:r>
      <w:r w:rsidR="004D4704">
        <w:fldChar w:fldCharType="separate"/>
      </w:r>
      <w:ins w:id="3670" w:author="Ryan Lemos" w:date="2019-10-14T19:23:00Z">
        <w:r w:rsidR="0002745D">
          <w:t xml:space="preserve">Figura </w:t>
        </w:r>
        <w:r w:rsidR="0002745D">
          <w:rPr>
            <w:noProof/>
          </w:rPr>
          <w:t>54</w:t>
        </w:r>
      </w:ins>
      <w:del w:id="3671" w:author="Ryan Lemos" w:date="2019-10-07T11:05:00Z">
        <w:r w:rsidR="00054B21" w:rsidDel="00EA672B">
          <w:delText xml:space="preserve">Figura </w:delText>
        </w:r>
        <w:r w:rsidR="00054B21" w:rsidDel="00EA672B">
          <w:rPr>
            <w:noProof/>
          </w:rPr>
          <w:delText>59</w:delText>
        </w:r>
      </w:del>
      <w:r w:rsidR="004D4704">
        <w:fldChar w:fldCharType="end"/>
      </w:r>
      <w:r w:rsidR="00D719EF">
        <w:t xml:space="preserve">, cada campo tem um ícone relacionando, </w:t>
      </w:r>
      <w:r w:rsidR="0024674F">
        <w:t xml:space="preserve">sendo que </w:t>
      </w:r>
      <w:r w:rsidR="00D719EF">
        <w:t xml:space="preserve">os ícones utilizados são disponibilizados pelo Google e podem ser utilizados não somente no quesito </w:t>
      </w:r>
      <w:r w:rsidR="00D719EF" w:rsidRPr="005B582B">
        <w:rPr>
          <w:i/>
          <w:iCs/>
        </w:rPr>
        <w:t>web</w:t>
      </w:r>
      <w:r w:rsidR="00D719EF">
        <w:t xml:space="preserve"> quanto </w:t>
      </w:r>
      <w:r w:rsidR="00D719EF" w:rsidRPr="00596E44">
        <w:rPr>
          <w:i/>
        </w:rPr>
        <w:t>mobile</w:t>
      </w:r>
      <w:r w:rsidR="00D719EF">
        <w:t xml:space="preserve"> também. Os ícones servem para dar um melhor entendimento da interação que o campo ou botão propõe. O MaterializeCSS</w:t>
      </w:r>
      <w:r w:rsidR="003979C5">
        <w:t xml:space="preserve"> contém elementos que se integram aos ícones disponibilizados pela Google, o que deixa a interface mais harmoniosa já que a integração é nativa.</w:t>
      </w:r>
    </w:p>
    <w:p w14:paraId="00C21ADA" w14:textId="77777777" w:rsidR="006F3DF2" w:rsidRDefault="006F3DF2" w:rsidP="00905032">
      <w:pPr>
        <w:ind w:firstLine="0"/>
        <w:jc w:val="center"/>
      </w:pPr>
    </w:p>
    <w:p w14:paraId="059F31E0" w14:textId="3BDE6B56" w:rsidR="0094620F" w:rsidRDefault="0094620F" w:rsidP="00B70A30">
      <w:pPr>
        <w:pStyle w:val="Legenda"/>
        <w:keepNext/>
      </w:pPr>
      <w:bookmarkStart w:id="3672" w:name="_Ref20051603"/>
      <w:bookmarkStart w:id="3673" w:name="_Toc21973987"/>
      <w:bookmarkStart w:id="3674" w:name="_Toc22075206"/>
      <w:r>
        <w:lastRenderedPageBreak/>
        <w:t xml:space="preserve">Figura </w:t>
      </w:r>
      <w:r w:rsidR="00B06645">
        <w:fldChar w:fldCharType="begin"/>
      </w:r>
      <w:r w:rsidR="00B06645">
        <w:instrText xml:space="preserve"> SEQ Figura \* ARABIC </w:instrText>
      </w:r>
      <w:r w:rsidR="00B06645">
        <w:fldChar w:fldCharType="separate"/>
      </w:r>
      <w:ins w:id="3675" w:author="Ryan Lemos" w:date="2019-10-14T19:23:00Z">
        <w:r w:rsidR="0002745D">
          <w:rPr>
            <w:noProof/>
          </w:rPr>
          <w:t>54</w:t>
        </w:r>
      </w:ins>
      <w:del w:id="3676" w:author="Ryan Lemos" w:date="2019-10-07T11:05:00Z">
        <w:r w:rsidR="00D343FF" w:rsidDel="00EA672B">
          <w:rPr>
            <w:noProof/>
          </w:rPr>
          <w:delText>59</w:delText>
        </w:r>
      </w:del>
      <w:r w:rsidR="00B06645">
        <w:rPr>
          <w:noProof/>
        </w:rPr>
        <w:fldChar w:fldCharType="end"/>
      </w:r>
      <w:bookmarkEnd w:id="3672"/>
      <w:r>
        <w:t xml:space="preserve"> - Tela de cadastro dos alunos</w:t>
      </w:r>
      <w:bookmarkEnd w:id="3673"/>
      <w:bookmarkEnd w:id="3674"/>
    </w:p>
    <w:p w14:paraId="318CCEE0" w14:textId="60CF1550" w:rsidR="00905032" w:rsidRDefault="00DA42CB" w:rsidP="00905032">
      <w:pPr>
        <w:ind w:firstLine="0"/>
        <w:jc w:val="center"/>
      </w:pPr>
      <w:r>
        <w:rPr>
          <w:noProof/>
        </w:rPr>
        <w:drawing>
          <wp:inline distT="0" distB="0" distL="0" distR="0" wp14:anchorId="2F7E0F1E" wp14:editId="32F2D766">
            <wp:extent cx="5760085" cy="265303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2653030"/>
                    </a:xfrm>
                    <a:prstGeom prst="rect">
                      <a:avLst/>
                    </a:prstGeom>
                  </pic:spPr>
                </pic:pic>
              </a:graphicData>
            </a:graphic>
          </wp:inline>
        </w:drawing>
      </w:r>
    </w:p>
    <w:p w14:paraId="6F28FDF8" w14:textId="7005B17F" w:rsidR="007E37B0" w:rsidRDefault="009E79A9" w:rsidP="007E37B0">
      <w:pPr>
        <w:pStyle w:val="Fontes"/>
        <w:rPr>
          <w:ins w:id="3677" w:author="Ryan Lemos" w:date="2019-10-13T12:47:00Z"/>
        </w:rPr>
      </w:pPr>
      <w:ins w:id="3678" w:author="Ryan Lemos" w:date="2019-10-13T12:59:00Z">
        <w:r>
          <w:t>Fonte: PRÓPRIA, 2019. Utilizando o ambiente ILC v.1.</w:t>
        </w:r>
      </w:ins>
    </w:p>
    <w:p w14:paraId="01E92B44" w14:textId="77777777" w:rsidR="006F3DF2" w:rsidRDefault="006F3DF2" w:rsidP="00905032">
      <w:pPr>
        <w:ind w:firstLine="0"/>
        <w:jc w:val="center"/>
      </w:pPr>
    </w:p>
    <w:p w14:paraId="692D7E0B" w14:textId="43460513" w:rsidR="006F3DF2" w:rsidRDefault="006F3DF2" w:rsidP="00596E44">
      <w:r>
        <w:t>A listagem dos professores segue o mesmo princípio da</w:t>
      </w:r>
      <w:r w:rsidR="0024674F">
        <w:t xml:space="preserve"> utilizada em </w:t>
      </w:r>
      <w:r>
        <w:t>alunos. Pode-se pensar que poderia se utilizar somente uma interação para isso. Porém</w:t>
      </w:r>
      <w:r w:rsidR="0024674F">
        <w:t>,</w:t>
      </w:r>
      <w:r>
        <w:t xml:space="preserve"> como os gestores e utilizadores do ambiente não tem um contato prévio com tecnologias, buscou-se então deixar o processo o mais simples possível</w:t>
      </w:r>
      <w:r w:rsidR="00410D44">
        <w:t xml:space="preserve"> dividindo em duas gestões.</w:t>
      </w:r>
    </w:p>
    <w:p w14:paraId="1149663F" w14:textId="77777777" w:rsidR="006F3DF2" w:rsidRDefault="006F3DF2" w:rsidP="00905032">
      <w:pPr>
        <w:ind w:firstLine="0"/>
        <w:jc w:val="center"/>
      </w:pPr>
    </w:p>
    <w:p w14:paraId="1438FACA" w14:textId="641E3529" w:rsidR="0094620F" w:rsidRDefault="0094620F" w:rsidP="00B70A30">
      <w:pPr>
        <w:pStyle w:val="Legenda"/>
        <w:keepNext/>
      </w:pPr>
      <w:bookmarkStart w:id="3679" w:name="_Toc21973988"/>
      <w:bookmarkStart w:id="3680" w:name="_Toc22075207"/>
      <w:r>
        <w:t xml:space="preserve">Figura </w:t>
      </w:r>
      <w:r w:rsidR="00B06645">
        <w:fldChar w:fldCharType="begin"/>
      </w:r>
      <w:r w:rsidR="00B06645">
        <w:instrText xml:space="preserve"> SEQ Figura \* ARABIC </w:instrText>
      </w:r>
      <w:r w:rsidR="00B06645">
        <w:fldChar w:fldCharType="separate"/>
      </w:r>
      <w:ins w:id="3681" w:author="Ryan Lemos" w:date="2019-10-14T19:23:00Z">
        <w:r w:rsidR="0002745D">
          <w:rPr>
            <w:noProof/>
          </w:rPr>
          <w:t>55</w:t>
        </w:r>
      </w:ins>
      <w:del w:id="3682" w:author="Ryan Lemos" w:date="2019-10-07T11:05:00Z">
        <w:r w:rsidR="00D343FF" w:rsidDel="00EA672B">
          <w:rPr>
            <w:noProof/>
          </w:rPr>
          <w:delText>60</w:delText>
        </w:r>
      </w:del>
      <w:r w:rsidR="00B06645">
        <w:rPr>
          <w:noProof/>
        </w:rPr>
        <w:fldChar w:fldCharType="end"/>
      </w:r>
      <w:r>
        <w:t xml:space="preserve"> - Tela de listagem dos professores</w:t>
      </w:r>
      <w:bookmarkEnd w:id="3679"/>
      <w:bookmarkEnd w:id="3680"/>
    </w:p>
    <w:p w14:paraId="47E44372" w14:textId="703D7AE6" w:rsidR="00905032" w:rsidRDefault="00DA42CB" w:rsidP="00905032">
      <w:pPr>
        <w:ind w:firstLine="0"/>
        <w:jc w:val="center"/>
      </w:pPr>
      <w:r>
        <w:rPr>
          <w:noProof/>
        </w:rPr>
        <w:drawing>
          <wp:inline distT="0" distB="0" distL="0" distR="0" wp14:anchorId="3EED4203" wp14:editId="10F63325">
            <wp:extent cx="5760085" cy="190754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1907540"/>
                    </a:xfrm>
                    <a:prstGeom prst="rect">
                      <a:avLst/>
                    </a:prstGeom>
                  </pic:spPr>
                </pic:pic>
              </a:graphicData>
            </a:graphic>
          </wp:inline>
        </w:drawing>
      </w:r>
    </w:p>
    <w:p w14:paraId="12A40058" w14:textId="15798349" w:rsidR="007E37B0" w:rsidRDefault="009E79A9" w:rsidP="007E37B0">
      <w:pPr>
        <w:pStyle w:val="Fontes"/>
        <w:rPr>
          <w:ins w:id="3683" w:author="Ryan Lemos" w:date="2019-10-13T12:47:00Z"/>
        </w:rPr>
      </w:pPr>
      <w:ins w:id="3684" w:author="Ryan Lemos" w:date="2019-10-13T12:59:00Z">
        <w:r>
          <w:t>Fonte: PRÓPRIA, 2019. Utilizando o ambiente ILC v.1.</w:t>
        </w:r>
      </w:ins>
    </w:p>
    <w:p w14:paraId="1AFC4DF9" w14:textId="77777777" w:rsidR="00410D44" w:rsidRDefault="00410D44" w:rsidP="00410D44"/>
    <w:p w14:paraId="5C480FF7" w14:textId="14AA1B5B" w:rsidR="00410D44" w:rsidRDefault="00410D44">
      <w:r>
        <w:t xml:space="preserve">O cadastro dos professores também segue </w:t>
      </w:r>
      <w:r w:rsidR="0024674F">
        <w:t xml:space="preserve">mesma </w:t>
      </w:r>
      <w:r>
        <w:t xml:space="preserve">linha de </w:t>
      </w:r>
      <w:r w:rsidR="0024674F">
        <w:t xml:space="preserve">cadastro de </w:t>
      </w:r>
      <w:r>
        <w:t xml:space="preserve">alunos. A única diferença é a não existência do campo de data de nascimento. Como foi dito, essa divisão foi feita </w:t>
      </w:r>
      <w:r w:rsidR="00BB7F3D">
        <w:t>a fim</w:t>
      </w:r>
      <w:r>
        <w:t xml:space="preserve"> de deixar o processo mais simples e direto.</w:t>
      </w:r>
    </w:p>
    <w:p w14:paraId="53994DA5" w14:textId="77777777" w:rsidR="00097BA3" w:rsidRDefault="00097BA3" w:rsidP="00596E44"/>
    <w:p w14:paraId="68298179" w14:textId="51367F07" w:rsidR="0094620F" w:rsidRDefault="0094620F" w:rsidP="00B70A30">
      <w:pPr>
        <w:pStyle w:val="Legenda"/>
        <w:keepNext/>
      </w:pPr>
      <w:bookmarkStart w:id="3685" w:name="_Toc21973989"/>
      <w:bookmarkStart w:id="3686" w:name="_Toc22075208"/>
      <w:r>
        <w:lastRenderedPageBreak/>
        <w:t xml:space="preserve">Figura </w:t>
      </w:r>
      <w:r w:rsidR="00B06645">
        <w:fldChar w:fldCharType="begin"/>
      </w:r>
      <w:r w:rsidR="00B06645">
        <w:instrText xml:space="preserve"> SEQ Figura \* ARABIC </w:instrText>
      </w:r>
      <w:r w:rsidR="00B06645">
        <w:fldChar w:fldCharType="separate"/>
      </w:r>
      <w:ins w:id="3687" w:author="Ryan Lemos" w:date="2019-10-14T19:23:00Z">
        <w:r w:rsidR="0002745D">
          <w:rPr>
            <w:noProof/>
          </w:rPr>
          <w:t>56</w:t>
        </w:r>
      </w:ins>
      <w:del w:id="3688" w:author="Ryan Lemos" w:date="2019-10-07T11:05:00Z">
        <w:r w:rsidR="00D343FF" w:rsidDel="00EA672B">
          <w:rPr>
            <w:noProof/>
          </w:rPr>
          <w:delText>61</w:delText>
        </w:r>
      </w:del>
      <w:r w:rsidR="00B06645">
        <w:rPr>
          <w:noProof/>
        </w:rPr>
        <w:fldChar w:fldCharType="end"/>
      </w:r>
      <w:r>
        <w:t xml:space="preserve"> - Tela de cadastro do professor</w:t>
      </w:r>
      <w:bookmarkEnd w:id="3685"/>
      <w:bookmarkEnd w:id="3686"/>
    </w:p>
    <w:p w14:paraId="3B44A7C1" w14:textId="5CE83485" w:rsidR="00905032" w:rsidRDefault="00DA42CB" w:rsidP="00905032">
      <w:pPr>
        <w:ind w:firstLine="0"/>
        <w:jc w:val="center"/>
      </w:pPr>
      <w:r>
        <w:rPr>
          <w:noProof/>
        </w:rPr>
        <w:drawing>
          <wp:inline distT="0" distB="0" distL="0" distR="0" wp14:anchorId="157098B3" wp14:editId="51F8A554">
            <wp:extent cx="5234940" cy="3185055"/>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38282" cy="3187088"/>
                    </a:xfrm>
                    <a:prstGeom prst="rect">
                      <a:avLst/>
                    </a:prstGeom>
                  </pic:spPr>
                </pic:pic>
              </a:graphicData>
            </a:graphic>
          </wp:inline>
        </w:drawing>
      </w:r>
    </w:p>
    <w:p w14:paraId="38ADDD27" w14:textId="6B64475F" w:rsidR="007E37B0" w:rsidRDefault="009E79A9" w:rsidP="007E37B0">
      <w:pPr>
        <w:pStyle w:val="Fontes"/>
        <w:rPr>
          <w:ins w:id="3689" w:author="Ryan Lemos" w:date="2019-10-13T12:47:00Z"/>
        </w:rPr>
      </w:pPr>
      <w:ins w:id="3690" w:author="Ryan Lemos" w:date="2019-10-13T12:59:00Z">
        <w:r>
          <w:t>Fonte: PRÓPRIA, 2019. Utilizando o ambiente ILC v.1.</w:t>
        </w:r>
      </w:ins>
    </w:p>
    <w:p w14:paraId="53E477C5" w14:textId="77777777" w:rsidR="00CC245E" w:rsidRDefault="00CC245E" w:rsidP="00905032">
      <w:pPr>
        <w:ind w:firstLine="0"/>
        <w:jc w:val="center"/>
      </w:pPr>
    </w:p>
    <w:p w14:paraId="7ED3A68A" w14:textId="1816E4F2" w:rsidR="00CC245E" w:rsidRDefault="00CC245E">
      <w:r>
        <w:t>A escola como um todo pode oferecer eventos aos alunos, como uma gincana ou uma viagem</w:t>
      </w:r>
      <w:r w:rsidR="0024674F">
        <w:t>,</w:t>
      </w:r>
      <w:r>
        <w:t xml:space="preserve"> por exemplo. Então surgiu a necessidade de que o gestor possa gerenciar esses eventos através do ambiente</w:t>
      </w:r>
      <w:r w:rsidR="0024674F">
        <w:t xml:space="preserve"> e a</w:t>
      </w:r>
      <w:r>
        <w:t>ssim os alunos ficam sabendo do que está ocorrendo na escola. A estória definida pel</w:t>
      </w:r>
      <w:ins w:id="3691" w:author="Ryan Lemos" w:date="2019-10-09T20:59:00Z">
        <w:r w:rsidR="00014BF9">
          <w:t xml:space="preserve">o </w:t>
        </w:r>
        <w:r w:rsidR="00014BF9">
          <w:fldChar w:fldCharType="begin"/>
        </w:r>
        <w:r w:rsidR="00014BF9">
          <w:instrText xml:space="preserve"> REF _Ref21547160 \h </w:instrText>
        </w:r>
      </w:ins>
      <w:r w:rsidR="00014BF9">
        <w:fldChar w:fldCharType="separate"/>
      </w:r>
      <w:ins w:id="3692" w:author="Ryan Lemos" w:date="2019-10-14T19:23:00Z">
        <w:r w:rsidR="0002745D">
          <w:t xml:space="preserve">Quadro </w:t>
        </w:r>
        <w:r w:rsidR="0002745D">
          <w:rPr>
            <w:noProof/>
          </w:rPr>
          <w:t>5</w:t>
        </w:r>
      </w:ins>
      <w:ins w:id="3693" w:author="Ryan Lemos" w:date="2019-10-09T20:59:00Z">
        <w:r w:rsidR="00014BF9">
          <w:fldChar w:fldCharType="end"/>
        </w:r>
        <w:r w:rsidR="00014BF9">
          <w:t xml:space="preserve"> </w:t>
        </w:r>
      </w:ins>
      <w:del w:id="3694" w:author="Ryan Lemos" w:date="2019-10-09T20:59:00Z">
        <w:r w:rsidDel="00014BF9">
          <w:delText xml:space="preserve">a </w:delText>
        </w:r>
        <w:r w:rsidRPr="00596E44" w:rsidDel="00014BF9">
          <w:rPr>
            <w:highlight w:val="yellow"/>
          </w:rPr>
          <w:delText>figura x</w:delText>
        </w:r>
        <w:r w:rsidDel="00014BF9">
          <w:delText xml:space="preserve"> </w:delText>
        </w:r>
      </w:del>
      <w:r>
        <w:t>descreve esse processo pela visão do gestor.</w:t>
      </w:r>
    </w:p>
    <w:p w14:paraId="73505BA5" w14:textId="6CD8C71E" w:rsidR="00921163" w:rsidDel="007E37B0" w:rsidRDefault="00921163">
      <w:pPr>
        <w:rPr>
          <w:del w:id="3695" w:author="Ryan Lemos" w:date="2019-10-13T12:47:00Z"/>
        </w:rPr>
      </w:pPr>
    </w:p>
    <w:p w14:paraId="535BC59B" w14:textId="77777777" w:rsidR="00921163" w:rsidRDefault="00921163">
      <w:pPr>
        <w:ind w:firstLine="0"/>
        <w:pPrChange w:id="3696" w:author="Ryan Lemos" w:date="2019-10-13T12:47:00Z">
          <w:pPr/>
        </w:pPrChange>
      </w:pPr>
    </w:p>
    <w:p w14:paraId="76DDF4DD" w14:textId="458741D0" w:rsidR="00646DF8" w:rsidRDefault="00921163" w:rsidP="00B70A30">
      <w:pPr>
        <w:pStyle w:val="Legenda"/>
      </w:pPr>
      <w:bookmarkStart w:id="3697" w:name="_Ref21547160"/>
      <w:bookmarkStart w:id="3698" w:name="_Toc21974286"/>
      <w:r>
        <w:t xml:space="preserve">Quadro </w:t>
      </w:r>
      <w:r w:rsidR="00B06645">
        <w:fldChar w:fldCharType="begin"/>
      </w:r>
      <w:r w:rsidR="00B06645">
        <w:instrText xml:space="preserve"> SEQ Quadro \* ARABIC </w:instrText>
      </w:r>
      <w:r w:rsidR="00B06645">
        <w:fldChar w:fldCharType="separate"/>
      </w:r>
      <w:r w:rsidR="0002745D">
        <w:rPr>
          <w:noProof/>
        </w:rPr>
        <w:t>5</w:t>
      </w:r>
      <w:r w:rsidR="00B06645">
        <w:rPr>
          <w:noProof/>
        </w:rPr>
        <w:fldChar w:fldCharType="end"/>
      </w:r>
      <w:bookmarkEnd w:id="3697"/>
      <w:r>
        <w:t xml:space="preserve"> - Estória de gerência de eventos da escola</w:t>
      </w:r>
      <w:bookmarkEnd w:id="3698"/>
    </w:p>
    <w:p w14:paraId="271E92D2" w14:textId="45E317DC" w:rsidR="00905032" w:rsidRDefault="00646DF8" w:rsidP="00596E44">
      <w:pPr>
        <w:pStyle w:val="estrias"/>
      </w:pPr>
      <w:r>
        <w:t xml:space="preserve">Como gestor eu gostaria de cadastrar e gerenciar eventos que são da escola, pois assim todos os alunos recebem o evento independente da sua turma. </w:t>
      </w:r>
    </w:p>
    <w:p w14:paraId="445C3323" w14:textId="77777777" w:rsidR="00E01488" w:rsidRDefault="00E01488" w:rsidP="00E01488">
      <w:pPr>
        <w:pStyle w:val="Fontes"/>
        <w:rPr>
          <w:ins w:id="3699" w:author="Ryan Lemos" w:date="2019-10-13T12:54:00Z"/>
        </w:rPr>
      </w:pPr>
      <w:ins w:id="3700" w:author="Ryan Lemos" w:date="2019-10-13T12:54:00Z">
        <w:r>
          <w:t>Fonte: PRÓPRIA, 2019.</w:t>
        </w:r>
      </w:ins>
    </w:p>
    <w:p w14:paraId="5AF3407A" w14:textId="77777777" w:rsidR="00CC245E" w:rsidRDefault="00CC245E" w:rsidP="00905032">
      <w:pPr>
        <w:ind w:firstLine="0"/>
        <w:jc w:val="center"/>
      </w:pPr>
    </w:p>
    <w:p w14:paraId="40FD7F62" w14:textId="5D92301B" w:rsidR="00CC245E" w:rsidRDefault="00CC245E" w:rsidP="00596E44">
      <w:r>
        <w:t xml:space="preserve">A </w:t>
      </w:r>
      <w:r w:rsidR="006E1CDA">
        <w:fldChar w:fldCharType="begin"/>
      </w:r>
      <w:r w:rsidR="006E1CDA">
        <w:instrText xml:space="preserve"> REF _Ref20051634 \h </w:instrText>
      </w:r>
      <w:r w:rsidR="006E1CDA">
        <w:fldChar w:fldCharType="separate"/>
      </w:r>
      <w:ins w:id="3701" w:author="Ryan Lemos" w:date="2019-10-14T19:23:00Z">
        <w:r w:rsidR="0002745D">
          <w:t xml:space="preserve">Figura </w:t>
        </w:r>
        <w:r w:rsidR="0002745D">
          <w:rPr>
            <w:noProof/>
          </w:rPr>
          <w:t>57</w:t>
        </w:r>
      </w:ins>
      <w:del w:id="3702" w:author="Ryan Lemos" w:date="2019-10-07T11:05:00Z">
        <w:r w:rsidR="00054B21" w:rsidDel="00EA672B">
          <w:delText xml:space="preserve">Figura </w:delText>
        </w:r>
        <w:r w:rsidR="00054B21" w:rsidDel="00EA672B">
          <w:rPr>
            <w:noProof/>
          </w:rPr>
          <w:delText>62</w:delText>
        </w:r>
      </w:del>
      <w:r w:rsidR="006E1CDA">
        <w:fldChar w:fldCharType="end"/>
      </w:r>
      <w:r>
        <w:t xml:space="preserve"> demonstra como se deu o processo de cadastro de um evento da escola. O gestor indica o nome do evento, data e hora, juntamente com uma cor, que serve para que o aluno possa identificar o evento no seu calendário. Vale ressaltar que não foram definidos padrões de cores, </w:t>
      </w:r>
      <w:r w:rsidR="0024674F">
        <w:t xml:space="preserve">e </w:t>
      </w:r>
      <w:r>
        <w:t>o gestor fica livre para escolher a cor que mais lhe agrada.</w:t>
      </w:r>
    </w:p>
    <w:p w14:paraId="797BE9FB" w14:textId="77777777" w:rsidR="0094620F" w:rsidRDefault="0094620F" w:rsidP="00596E44"/>
    <w:p w14:paraId="1C8558DE" w14:textId="5AA24116" w:rsidR="0094620F" w:rsidRDefault="0094620F" w:rsidP="00B70A30">
      <w:pPr>
        <w:pStyle w:val="Legenda"/>
        <w:keepNext/>
      </w:pPr>
      <w:bookmarkStart w:id="3703" w:name="_Ref20051634"/>
      <w:bookmarkStart w:id="3704" w:name="_Toc21973990"/>
      <w:bookmarkStart w:id="3705" w:name="_Toc22075209"/>
      <w:r>
        <w:lastRenderedPageBreak/>
        <w:t xml:space="preserve">Figura </w:t>
      </w:r>
      <w:r w:rsidR="00B06645">
        <w:fldChar w:fldCharType="begin"/>
      </w:r>
      <w:r w:rsidR="00B06645">
        <w:instrText xml:space="preserve"> SEQ Figura \* ARABIC </w:instrText>
      </w:r>
      <w:r w:rsidR="00B06645">
        <w:fldChar w:fldCharType="separate"/>
      </w:r>
      <w:ins w:id="3706" w:author="Ryan Lemos" w:date="2019-10-14T19:23:00Z">
        <w:r w:rsidR="0002745D">
          <w:rPr>
            <w:noProof/>
          </w:rPr>
          <w:t>57</w:t>
        </w:r>
      </w:ins>
      <w:del w:id="3707" w:author="Ryan Lemos" w:date="2019-10-07T11:05:00Z">
        <w:r w:rsidR="00D343FF" w:rsidDel="00EA672B">
          <w:rPr>
            <w:noProof/>
          </w:rPr>
          <w:delText>62</w:delText>
        </w:r>
      </w:del>
      <w:r w:rsidR="00B06645">
        <w:rPr>
          <w:noProof/>
        </w:rPr>
        <w:fldChar w:fldCharType="end"/>
      </w:r>
      <w:bookmarkEnd w:id="3703"/>
      <w:r>
        <w:t xml:space="preserve"> - Tela de cadastro de um evento</w:t>
      </w:r>
      <w:bookmarkEnd w:id="3704"/>
      <w:bookmarkEnd w:id="3705"/>
    </w:p>
    <w:p w14:paraId="580C9E21" w14:textId="46ACEEC4" w:rsidR="00905032" w:rsidRDefault="00DA42CB" w:rsidP="00905032">
      <w:pPr>
        <w:ind w:firstLine="0"/>
        <w:jc w:val="center"/>
      </w:pPr>
      <w:r>
        <w:rPr>
          <w:noProof/>
        </w:rPr>
        <w:drawing>
          <wp:inline distT="0" distB="0" distL="0" distR="0" wp14:anchorId="79B40684" wp14:editId="3380643C">
            <wp:extent cx="5760085" cy="2663190"/>
            <wp:effectExtent l="0" t="0" r="0" b="381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2663190"/>
                    </a:xfrm>
                    <a:prstGeom prst="rect">
                      <a:avLst/>
                    </a:prstGeom>
                  </pic:spPr>
                </pic:pic>
              </a:graphicData>
            </a:graphic>
          </wp:inline>
        </w:drawing>
      </w:r>
    </w:p>
    <w:p w14:paraId="0109E8F4" w14:textId="037B0838" w:rsidR="007E37B0" w:rsidRDefault="009E79A9" w:rsidP="007E37B0">
      <w:pPr>
        <w:pStyle w:val="Fontes"/>
        <w:rPr>
          <w:ins w:id="3708" w:author="Ryan Lemos" w:date="2019-10-13T12:47:00Z"/>
        </w:rPr>
      </w:pPr>
      <w:ins w:id="3709" w:author="Ryan Lemos" w:date="2019-10-13T12:59:00Z">
        <w:r>
          <w:t>Fonte: PRÓPRIA, 2019. Utilizando o ambiente ILC v.1.</w:t>
        </w:r>
      </w:ins>
    </w:p>
    <w:p w14:paraId="771B356C" w14:textId="77777777" w:rsidR="00CC245E" w:rsidRDefault="00CC245E" w:rsidP="00905032">
      <w:pPr>
        <w:ind w:firstLine="0"/>
        <w:jc w:val="center"/>
      </w:pPr>
    </w:p>
    <w:p w14:paraId="69DD5D7A" w14:textId="3100F7E5" w:rsidR="00CC245E" w:rsidRDefault="00CC245E" w:rsidP="00596E44">
      <w:r>
        <w:t xml:space="preserve">Após o cadastro o gestor </w:t>
      </w:r>
      <w:r w:rsidR="0024674F">
        <w:t>tem a disposição</w:t>
      </w:r>
      <w:r>
        <w:t xml:space="preserve"> uma tela que lista todos os eventos que ele cadastrou</w:t>
      </w:r>
      <w:r w:rsidR="0024674F">
        <w:t>, na</w:t>
      </w:r>
      <w:r>
        <w:t xml:space="preserve"> aba </w:t>
      </w:r>
      <w:r w:rsidR="0024674F">
        <w:t xml:space="preserve">eventos </w:t>
      </w:r>
      <w:r>
        <w:t>e na outra</w:t>
      </w:r>
      <w:r w:rsidR="0024674F">
        <w:t>, denominada de calendário,</w:t>
      </w:r>
      <w:r>
        <w:t xml:space="preserve"> ele pode ver os eventos no calendário</w:t>
      </w:r>
      <w:r w:rsidR="0024674F">
        <w:t>,</w:t>
      </w:r>
      <w:r>
        <w:t xml:space="preserve"> conforme demonstrada pela</w:t>
      </w:r>
      <w:r w:rsidR="006E1CDA">
        <w:t xml:space="preserve"> </w:t>
      </w:r>
      <w:r w:rsidR="006E1CDA">
        <w:fldChar w:fldCharType="begin"/>
      </w:r>
      <w:r w:rsidR="006E1CDA">
        <w:instrText xml:space="preserve"> REF _Ref20051663 \h </w:instrText>
      </w:r>
      <w:r w:rsidR="006E1CDA">
        <w:fldChar w:fldCharType="separate"/>
      </w:r>
      <w:ins w:id="3710" w:author="Ryan Lemos" w:date="2019-10-14T19:23:00Z">
        <w:r w:rsidR="0002745D">
          <w:t xml:space="preserve">Figura </w:t>
        </w:r>
        <w:r w:rsidR="0002745D">
          <w:rPr>
            <w:noProof/>
          </w:rPr>
          <w:t>59</w:t>
        </w:r>
      </w:ins>
      <w:del w:id="3711" w:author="Ryan Lemos" w:date="2019-10-07T11:05:00Z">
        <w:r w:rsidR="00054B21" w:rsidDel="00EA672B">
          <w:delText xml:space="preserve">Figura </w:delText>
        </w:r>
        <w:r w:rsidR="00054B21" w:rsidDel="00EA672B">
          <w:rPr>
            <w:noProof/>
          </w:rPr>
          <w:delText>64</w:delText>
        </w:r>
      </w:del>
      <w:r w:rsidR="006E1CDA">
        <w:fldChar w:fldCharType="end"/>
      </w:r>
      <w:r>
        <w:t>. Com a gestão dos eventos</w:t>
      </w:r>
      <w:r w:rsidR="0024674F">
        <w:t>,</w:t>
      </w:r>
      <w:r>
        <w:t xml:space="preserve"> o gestor pode excluir um evento ou edit</w:t>
      </w:r>
      <w:r w:rsidR="00BB7F3D">
        <w:t>á</w:t>
      </w:r>
      <w:r>
        <w:t xml:space="preserve">-lo. A tela de edição é semelhante </w:t>
      </w:r>
      <w:r w:rsidR="0024674F">
        <w:t>à</w:t>
      </w:r>
      <w:r>
        <w:t xml:space="preserve"> de cadastros</w:t>
      </w:r>
      <w:r w:rsidR="0024674F">
        <w:t>,</w:t>
      </w:r>
      <w:r>
        <w:t xml:space="preserve"> que é descrita pela</w:t>
      </w:r>
      <w:r w:rsidR="006E1CDA">
        <w:t xml:space="preserve"> </w:t>
      </w:r>
      <w:r w:rsidR="006E1CDA">
        <w:fldChar w:fldCharType="begin"/>
      </w:r>
      <w:r w:rsidR="006E1CDA">
        <w:instrText xml:space="preserve"> REF _Ref20051634 \h </w:instrText>
      </w:r>
      <w:r w:rsidR="006E1CDA">
        <w:fldChar w:fldCharType="separate"/>
      </w:r>
      <w:ins w:id="3712" w:author="Ryan Lemos" w:date="2019-10-14T19:23:00Z">
        <w:r w:rsidR="0002745D">
          <w:t xml:space="preserve">Figura </w:t>
        </w:r>
        <w:r w:rsidR="0002745D">
          <w:rPr>
            <w:noProof/>
          </w:rPr>
          <w:t>57</w:t>
        </w:r>
      </w:ins>
      <w:del w:id="3713" w:author="Ryan Lemos" w:date="2019-10-07T11:05:00Z">
        <w:r w:rsidR="00054B21" w:rsidDel="00EA672B">
          <w:delText xml:space="preserve">Figura </w:delText>
        </w:r>
        <w:r w:rsidR="00054B21" w:rsidDel="00EA672B">
          <w:rPr>
            <w:noProof/>
          </w:rPr>
          <w:delText>62</w:delText>
        </w:r>
      </w:del>
      <w:r w:rsidR="006E1CDA">
        <w:fldChar w:fldCharType="end"/>
      </w:r>
      <w:r>
        <w:t>.</w:t>
      </w:r>
    </w:p>
    <w:p w14:paraId="6C580B3A" w14:textId="77777777" w:rsidR="00CC245E" w:rsidRDefault="00CC245E" w:rsidP="00905032">
      <w:pPr>
        <w:ind w:firstLine="0"/>
        <w:jc w:val="center"/>
      </w:pPr>
    </w:p>
    <w:p w14:paraId="1F49DB59" w14:textId="7EE50D38" w:rsidR="0094620F" w:rsidRDefault="0094620F" w:rsidP="00B70A30">
      <w:pPr>
        <w:pStyle w:val="Legenda"/>
        <w:keepNext/>
      </w:pPr>
      <w:bookmarkStart w:id="3714" w:name="_Toc21973991"/>
      <w:bookmarkStart w:id="3715" w:name="_Toc22075210"/>
      <w:r>
        <w:t xml:space="preserve">Figura </w:t>
      </w:r>
      <w:r w:rsidR="00B06645">
        <w:fldChar w:fldCharType="begin"/>
      </w:r>
      <w:r w:rsidR="00B06645">
        <w:instrText xml:space="preserve"> SEQ Figura \* ARABIC </w:instrText>
      </w:r>
      <w:r w:rsidR="00B06645">
        <w:fldChar w:fldCharType="separate"/>
      </w:r>
      <w:ins w:id="3716" w:author="Ryan Lemos" w:date="2019-10-14T19:23:00Z">
        <w:r w:rsidR="0002745D">
          <w:rPr>
            <w:noProof/>
          </w:rPr>
          <w:t>58</w:t>
        </w:r>
      </w:ins>
      <w:del w:id="3717" w:author="Ryan Lemos" w:date="2019-10-07T11:05:00Z">
        <w:r w:rsidR="00D343FF" w:rsidDel="00EA672B">
          <w:rPr>
            <w:noProof/>
          </w:rPr>
          <w:delText>63</w:delText>
        </w:r>
      </w:del>
      <w:r w:rsidR="00B06645">
        <w:rPr>
          <w:noProof/>
        </w:rPr>
        <w:fldChar w:fldCharType="end"/>
      </w:r>
      <w:r>
        <w:t xml:space="preserve"> - Tela de listagem</w:t>
      </w:r>
      <w:r>
        <w:rPr>
          <w:noProof/>
        </w:rPr>
        <w:t xml:space="preserve"> dos eventos da escola</w:t>
      </w:r>
      <w:bookmarkEnd w:id="3714"/>
      <w:bookmarkEnd w:id="3715"/>
    </w:p>
    <w:p w14:paraId="08B39E38" w14:textId="2C656E04" w:rsidR="00905032" w:rsidRDefault="00DA42CB" w:rsidP="00905032">
      <w:pPr>
        <w:ind w:firstLine="0"/>
        <w:jc w:val="center"/>
      </w:pPr>
      <w:r>
        <w:rPr>
          <w:noProof/>
        </w:rPr>
        <w:drawing>
          <wp:inline distT="0" distB="0" distL="0" distR="0" wp14:anchorId="4EE43E43" wp14:editId="72323A41">
            <wp:extent cx="5219700" cy="1770589"/>
            <wp:effectExtent l="0" t="0" r="0" b="127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30803" cy="1774355"/>
                    </a:xfrm>
                    <a:prstGeom prst="rect">
                      <a:avLst/>
                    </a:prstGeom>
                  </pic:spPr>
                </pic:pic>
              </a:graphicData>
            </a:graphic>
          </wp:inline>
        </w:drawing>
      </w:r>
    </w:p>
    <w:p w14:paraId="743A8C90" w14:textId="2B36CC9A" w:rsidR="007E37B0" w:rsidRDefault="009E79A9" w:rsidP="007E37B0">
      <w:pPr>
        <w:pStyle w:val="Fontes"/>
        <w:rPr>
          <w:ins w:id="3718" w:author="Ryan Lemos" w:date="2019-10-13T12:47:00Z"/>
        </w:rPr>
      </w:pPr>
      <w:ins w:id="3719" w:author="Ryan Lemos" w:date="2019-10-13T12:59:00Z">
        <w:r>
          <w:t>Fonte: PRÓPRIA, 2019. Utilizando o ambiente ILC v.1.</w:t>
        </w:r>
      </w:ins>
    </w:p>
    <w:p w14:paraId="6DC97E6B" w14:textId="77777777" w:rsidR="005537DE" w:rsidRDefault="005537DE" w:rsidP="00905032">
      <w:pPr>
        <w:ind w:firstLine="0"/>
        <w:jc w:val="center"/>
      </w:pPr>
    </w:p>
    <w:p w14:paraId="6603B1ED" w14:textId="20FD5F1F" w:rsidR="005537DE" w:rsidRDefault="005537DE" w:rsidP="005537DE">
      <w:r>
        <w:t>Ao clicar na aba de calendário</w:t>
      </w:r>
      <w:r w:rsidR="0024674F">
        <w:t>,</w:t>
      </w:r>
      <w:r>
        <w:t xml:space="preserve"> o gestor tem um calendário interativo contendo os eventos cadastrados. </w:t>
      </w:r>
      <w:r w:rsidR="00097BA3">
        <w:t xml:space="preserve">Foi utilizado um </w:t>
      </w:r>
      <w:r w:rsidR="00097BA3" w:rsidRPr="005B582B">
        <w:rPr>
          <w:i/>
          <w:iCs/>
        </w:rPr>
        <w:t>plug</w:t>
      </w:r>
      <w:r w:rsidR="00D9623A" w:rsidRPr="005B582B">
        <w:rPr>
          <w:i/>
          <w:iCs/>
        </w:rPr>
        <w:t>-</w:t>
      </w:r>
      <w:r w:rsidR="00097BA3" w:rsidRPr="005B582B">
        <w:rPr>
          <w:i/>
          <w:iCs/>
        </w:rPr>
        <w:t>in</w:t>
      </w:r>
      <w:r w:rsidR="00097BA3">
        <w:t xml:space="preserve"> Angular que é responsável por gerar o calendário interativo, o que facilita a implementação já que se tem uma reutilização de algo já criado. Neste calendário o</w:t>
      </w:r>
      <w:r>
        <w:t xml:space="preserve"> gestor pode interagir, mudando sua visão para dia, semana ou mês</w:t>
      </w:r>
      <w:r w:rsidR="00D9623A">
        <w:t>, a</w:t>
      </w:r>
      <w:r>
        <w:t xml:space="preserve">lém de se </w:t>
      </w:r>
      <w:r>
        <w:lastRenderedPageBreak/>
        <w:t>locomover pelos dias, semanas ou meses no calendário. Os eventos aparecem marcados no calendário com a cor escolhida no momento do cadastro. Ao clicar em uma data com o evento, uma descrição do evento surge. Ainda há outra funcionalidade, em caso de mais de um evento para o mesmo dia</w:t>
      </w:r>
      <w:r w:rsidR="00D9623A">
        <w:t>,</w:t>
      </w:r>
      <w:r>
        <w:t xml:space="preserve"> </w:t>
      </w:r>
      <w:r w:rsidR="00D9623A">
        <w:t xml:space="preserve">em que </w:t>
      </w:r>
      <w:r>
        <w:t>o calendário mostra um contador de eventos naquela data</w:t>
      </w:r>
      <w:r w:rsidR="00D9623A">
        <w:t>,</w:t>
      </w:r>
      <w:r>
        <w:t xml:space="preserve"> juntamente com as cores daqueles eventos.</w:t>
      </w:r>
    </w:p>
    <w:p w14:paraId="36CDB008" w14:textId="77777777" w:rsidR="005537DE" w:rsidRDefault="005537DE" w:rsidP="00596E44"/>
    <w:p w14:paraId="12566287" w14:textId="256BCE98" w:rsidR="0094620F" w:rsidRDefault="0094620F" w:rsidP="00B70A30">
      <w:pPr>
        <w:pStyle w:val="Legenda"/>
        <w:keepNext/>
      </w:pPr>
      <w:bookmarkStart w:id="3720" w:name="_Ref20051663"/>
      <w:bookmarkStart w:id="3721" w:name="_Toc21973992"/>
      <w:bookmarkStart w:id="3722" w:name="_Toc22075211"/>
      <w:r>
        <w:t xml:space="preserve">Figura </w:t>
      </w:r>
      <w:r w:rsidR="00B06645">
        <w:fldChar w:fldCharType="begin"/>
      </w:r>
      <w:r w:rsidR="00B06645">
        <w:instrText xml:space="preserve"> SEQ Figura \* ARABIC </w:instrText>
      </w:r>
      <w:r w:rsidR="00B06645">
        <w:fldChar w:fldCharType="separate"/>
      </w:r>
      <w:ins w:id="3723" w:author="Ryan Lemos" w:date="2019-10-14T19:23:00Z">
        <w:r w:rsidR="0002745D">
          <w:rPr>
            <w:noProof/>
          </w:rPr>
          <w:t>59</w:t>
        </w:r>
      </w:ins>
      <w:del w:id="3724" w:author="Ryan Lemos" w:date="2019-10-07T11:05:00Z">
        <w:r w:rsidR="00D343FF" w:rsidDel="00EA672B">
          <w:rPr>
            <w:noProof/>
          </w:rPr>
          <w:delText>64</w:delText>
        </w:r>
      </w:del>
      <w:r w:rsidR="00B06645">
        <w:rPr>
          <w:noProof/>
        </w:rPr>
        <w:fldChar w:fldCharType="end"/>
      </w:r>
      <w:bookmarkEnd w:id="3720"/>
      <w:r>
        <w:t xml:space="preserve"> – Tela do calendário com os eventos da escola</w:t>
      </w:r>
      <w:bookmarkEnd w:id="3721"/>
      <w:bookmarkEnd w:id="3722"/>
    </w:p>
    <w:p w14:paraId="0BE70212" w14:textId="77777777" w:rsidR="00905032" w:rsidRDefault="00905032" w:rsidP="00905032">
      <w:pPr>
        <w:ind w:firstLine="0"/>
        <w:jc w:val="center"/>
      </w:pPr>
      <w:r>
        <w:rPr>
          <w:noProof/>
        </w:rPr>
        <w:drawing>
          <wp:inline distT="0" distB="0" distL="0" distR="0" wp14:anchorId="56A6F6A4" wp14:editId="5E50E125">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2722245"/>
                    </a:xfrm>
                    <a:prstGeom prst="rect">
                      <a:avLst/>
                    </a:prstGeom>
                  </pic:spPr>
                </pic:pic>
              </a:graphicData>
            </a:graphic>
          </wp:inline>
        </w:drawing>
      </w:r>
    </w:p>
    <w:p w14:paraId="052F6BCD" w14:textId="3E8AF16C" w:rsidR="007E37B0" w:rsidRDefault="009E79A9" w:rsidP="007E37B0">
      <w:pPr>
        <w:pStyle w:val="Fontes"/>
        <w:rPr>
          <w:ins w:id="3725" w:author="Ryan Lemos" w:date="2019-10-13T12:47:00Z"/>
        </w:rPr>
      </w:pPr>
      <w:ins w:id="3726" w:author="Ryan Lemos" w:date="2019-10-13T12:59:00Z">
        <w:r>
          <w:t>Fonte: PRÓPRIA, 2019. Utilizando o ambiente ILC v.1.</w:t>
        </w:r>
      </w:ins>
    </w:p>
    <w:p w14:paraId="384713E1" w14:textId="77777777" w:rsidR="00905032" w:rsidRDefault="00905032" w:rsidP="00905032">
      <w:pPr>
        <w:ind w:firstLine="0"/>
        <w:jc w:val="center"/>
      </w:pPr>
    </w:p>
    <w:p w14:paraId="19D26014" w14:textId="77777777" w:rsidR="00905032" w:rsidRDefault="00905032" w:rsidP="00905032">
      <w:pPr>
        <w:pStyle w:val="Ttulo4"/>
      </w:pPr>
      <w:bookmarkStart w:id="3727" w:name="_Toc22075311"/>
      <w:r>
        <w:t>Administrador</w:t>
      </w:r>
      <w:bookmarkEnd w:id="3727"/>
    </w:p>
    <w:p w14:paraId="36BCA1BA" w14:textId="77777777" w:rsidR="008F6EE2" w:rsidRPr="001D2BA8" w:rsidRDefault="008F6EE2" w:rsidP="00596E44"/>
    <w:p w14:paraId="7D953AD4" w14:textId="372F4AE4" w:rsidR="008F6EE2" w:rsidRDefault="008F6EE2">
      <w:r>
        <w:t>O administrador é o perfil de usuário com acesso total ao sistema. Porém, há algumas funcionalidades, para ser mais exato duas, que somente o administrador pode desempenhar. Vale ressaltar que o administrador deve ter conhecimento em desenvolvimento</w:t>
      </w:r>
      <w:r w:rsidR="00AF4E85">
        <w:t xml:space="preserve"> </w:t>
      </w:r>
      <w:r w:rsidR="00AF4E85">
        <w:rPr>
          <w:i/>
          <w:iCs/>
        </w:rPr>
        <w:t>web</w:t>
      </w:r>
      <w:r>
        <w:t xml:space="preserve"> para cumprir essas tarefas, já que as funcionalidades abordam aspectos específicos do desenvolvimento. </w:t>
      </w:r>
      <w:r w:rsidR="00DA49B0">
        <w:t>A primeira função do administrador citada pela estória d</w:t>
      </w:r>
      <w:ins w:id="3728" w:author="Ryan Lemos" w:date="2019-10-09T20:59:00Z">
        <w:r w:rsidR="00014BF9">
          <w:t xml:space="preserve">o </w:t>
        </w:r>
        <w:r w:rsidR="00014BF9">
          <w:fldChar w:fldCharType="begin"/>
        </w:r>
        <w:r w:rsidR="00014BF9">
          <w:instrText xml:space="preserve"> REF _Ref21547177 \h </w:instrText>
        </w:r>
      </w:ins>
      <w:r w:rsidR="00014BF9">
        <w:fldChar w:fldCharType="separate"/>
      </w:r>
      <w:ins w:id="3729" w:author="Ryan Lemos" w:date="2019-10-14T19:23:00Z">
        <w:r w:rsidR="0002745D">
          <w:t xml:space="preserve">Quadro </w:t>
        </w:r>
        <w:r w:rsidR="0002745D">
          <w:rPr>
            <w:noProof/>
          </w:rPr>
          <w:t>6</w:t>
        </w:r>
      </w:ins>
      <w:ins w:id="3730" w:author="Ryan Lemos" w:date="2019-10-09T20:59:00Z">
        <w:r w:rsidR="00014BF9">
          <w:fldChar w:fldCharType="end"/>
        </w:r>
      </w:ins>
      <w:del w:id="3731" w:author="Ryan Lemos" w:date="2019-10-09T20:59:00Z">
        <w:r w:rsidR="00DA49B0" w:rsidDel="00014BF9">
          <w:delText xml:space="preserve">a </w:delText>
        </w:r>
        <w:r w:rsidR="00DA49B0" w:rsidRPr="00596E44" w:rsidDel="00014BF9">
          <w:rPr>
            <w:highlight w:val="yellow"/>
          </w:rPr>
          <w:delText>figura x</w:delText>
        </w:r>
      </w:del>
      <w:r w:rsidR="00DA49B0">
        <w:t xml:space="preserve"> se trata do gerenciamento dos </w:t>
      </w:r>
      <w:r w:rsidR="00DA49B0" w:rsidRPr="005B582B">
        <w:rPr>
          <w:i/>
          <w:iCs/>
        </w:rPr>
        <w:t>menus</w:t>
      </w:r>
      <w:r w:rsidR="00DA49B0">
        <w:t xml:space="preserve">. Isso se </w:t>
      </w:r>
      <w:r w:rsidR="00F045C8">
        <w:t>dá, pois,</w:t>
      </w:r>
      <w:r w:rsidR="00DA49B0">
        <w:t xml:space="preserve"> os </w:t>
      </w:r>
      <w:r w:rsidR="00DA49B0" w:rsidRPr="005B582B">
        <w:rPr>
          <w:i/>
          <w:iCs/>
        </w:rPr>
        <w:t>menus</w:t>
      </w:r>
      <w:r w:rsidR="00F045C8">
        <w:t xml:space="preserve"> da aplicação são gerados de maneira dinâmica, não sendo fixos. O usuário tem a liberdade de trocar os nomes dos </w:t>
      </w:r>
      <w:r w:rsidR="00F045C8" w:rsidRPr="005B582B">
        <w:rPr>
          <w:i/>
          <w:iCs/>
        </w:rPr>
        <w:t>menus</w:t>
      </w:r>
      <w:r w:rsidR="00AF4E85">
        <w:rPr>
          <w:i/>
          <w:iCs/>
        </w:rPr>
        <w:t>,</w:t>
      </w:r>
      <w:r w:rsidR="00F045C8">
        <w:t xml:space="preserve"> caso não se adapte ao nome.</w:t>
      </w:r>
    </w:p>
    <w:p w14:paraId="526EB0FC" w14:textId="7541C058" w:rsidR="00921163" w:rsidRDefault="00921163" w:rsidP="00B70A30">
      <w:pPr>
        <w:pStyle w:val="Legenda"/>
      </w:pPr>
      <w:bookmarkStart w:id="3732" w:name="_Ref21547177"/>
      <w:bookmarkStart w:id="3733" w:name="_Toc21974287"/>
      <w:r>
        <w:t xml:space="preserve">Quadro </w:t>
      </w:r>
      <w:r w:rsidR="00B06645">
        <w:fldChar w:fldCharType="begin"/>
      </w:r>
      <w:r w:rsidR="00B06645">
        <w:instrText xml:space="preserve"> SEQ Quadro \* ARABIC </w:instrText>
      </w:r>
      <w:r w:rsidR="00B06645">
        <w:fldChar w:fldCharType="separate"/>
      </w:r>
      <w:r w:rsidR="0002745D">
        <w:rPr>
          <w:noProof/>
        </w:rPr>
        <w:t>6</w:t>
      </w:r>
      <w:r w:rsidR="00B06645">
        <w:rPr>
          <w:noProof/>
        </w:rPr>
        <w:fldChar w:fldCharType="end"/>
      </w:r>
      <w:bookmarkEnd w:id="3732"/>
      <w:r>
        <w:t xml:space="preserve"> - Estória de ger</w:t>
      </w:r>
      <w:r w:rsidR="006E1CDA">
        <w:t>ê</w:t>
      </w:r>
      <w:r>
        <w:t>ncia de menus</w:t>
      </w:r>
      <w:bookmarkEnd w:id="3733"/>
    </w:p>
    <w:p w14:paraId="28B931F1" w14:textId="5623A8C2" w:rsidR="00905032" w:rsidRDefault="00646DF8" w:rsidP="00596E44">
      <w:pPr>
        <w:pStyle w:val="estrias"/>
      </w:pPr>
      <w:r>
        <w:t>Como administrador eu quero ser capaz de criar e gerenciar os menus, assim a aplicação fica dinâmica e caso o usuário não se adapte com o nome, eu posso trocá-lo.</w:t>
      </w:r>
    </w:p>
    <w:p w14:paraId="20229717" w14:textId="77777777" w:rsidR="00E01488" w:rsidRDefault="00E01488" w:rsidP="00E01488">
      <w:pPr>
        <w:pStyle w:val="Fontes"/>
        <w:rPr>
          <w:ins w:id="3734" w:author="Ryan Lemos" w:date="2019-10-13T12:54:00Z"/>
        </w:rPr>
      </w:pPr>
      <w:ins w:id="3735" w:author="Ryan Lemos" w:date="2019-10-13T12:54:00Z">
        <w:r>
          <w:lastRenderedPageBreak/>
          <w:t>Fonte: PRÓPRIA, 2019.</w:t>
        </w:r>
      </w:ins>
    </w:p>
    <w:p w14:paraId="63BDAF7C" w14:textId="77777777" w:rsidR="00F045C8" w:rsidRDefault="00F045C8" w:rsidP="00905032">
      <w:pPr>
        <w:ind w:firstLine="0"/>
        <w:jc w:val="center"/>
      </w:pPr>
    </w:p>
    <w:p w14:paraId="7F020614" w14:textId="610EFCE7" w:rsidR="00F045C8" w:rsidRPr="00F045C8" w:rsidRDefault="00F045C8" w:rsidP="00F045C8">
      <w:r>
        <w:t xml:space="preserve">Como papel de gestão de </w:t>
      </w:r>
      <w:r w:rsidRPr="005B582B">
        <w:rPr>
          <w:i/>
          <w:iCs/>
        </w:rPr>
        <w:t>menus</w:t>
      </w:r>
      <w:r>
        <w:t xml:space="preserve">, o administrador pode criar um </w:t>
      </w:r>
      <w:r w:rsidRPr="005B582B">
        <w:rPr>
          <w:i/>
          <w:iCs/>
        </w:rPr>
        <w:t>menu</w:t>
      </w:r>
      <w:r>
        <w:t xml:space="preserve"> ou excluir um </w:t>
      </w:r>
      <w:r w:rsidRPr="005B582B">
        <w:rPr>
          <w:i/>
          <w:iCs/>
        </w:rPr>
        <w:t>menu</w:t>
      </w:r>
      <w:r>
        <w:t xml:space="preserve"> já criado, conforme visto na</w:t>
      </w:r>
      <w:r w:rsidR="006E1CDA">
        <w:t xml:space="preserve"> </w:t>
      </w:r>
      <w:r w:rsidR="006E1CDA">
        <w:fldChar w:fldCharType="begin"/>
      </w:r>
      <w:r w:rsidR="006E1CDA">
        <w:instrText xml:space="preserve"> REF _Ref20051732 \h </w:instrText>
      </w:r>
      <w:r w:rsidR="006E1CDA">
        <w:fldChar w:fldCharType="separate"/>
      </w:r>
      <w:ins w:id="3736" w:author="Ryan Lemos" w:date="2019-10-14T19:23:00Z">
        <w:r w:rsidR="0002745D">
          <w:t xml:space="preserve">Figura </w:t>
        </w:r>
        <w:r w:rsidR="0002745D">
          <w:rPr>
            <w:noProof/>
          </w:rPr>
          <w:t>60</w:t>
        </w:r>
      </w:ins>
      <w:del w:id="3737" w:author="Ryan Lemos" w:date="2019-10-07T11:05:00Z">
        <w:r w:rsidR="00054B21" w:rsidDel="00EA672B">
          <w:delText xml:space="preserve">Figura </w:delText>
        </w:r>
        <w:r w:rsidR="00054B21" w:rsidDel="00EA672B">
          <w:rPr>
            <w:noProof/>
          </w:rPr>
          <w:delText>65</w:delText>
        </w:r>
      </w:del>
      <w:r w:rsidR="006E1CDA">
        <w:fldChar w:fldCharType="end"/>
      </w:r>
      <w:r>
        <w:t xml:space="preserve">. Cada </w:t>
      </w:r>
      <w:r w:rsidRPr="005B582B">
        <w:rPr>
          <w:i/>
          <w:iCs/>
        </w:rPr>
        <w:t>menu</w:t>
      </w:r>
      <w:r>
        <w:t xml:space="preserve"> está ligado a uma permissão do sistema. Na verdade, essa permissão nada mais é do que a rota em que o usuário será direcionado ao clicar no </w:t>
      </w:r>
      <w:r w:rsidRPr="005B582B">
        <w:rPr>
          <w:i/>
          <w:iCs/>
        </w:rPr>
        <w:t>menu</w:t>
      </w:r>
      <w:r>
        <w:t xml:space="preserve">. </w:t>
      </w:r>
    </w:p>
    <w:p w14:paraId="0BB02BE6" w14:textId="77777777" w:rsidR="00F045C8" w:rsidRDefault="00F045C8" w:rsidP="00596E44"/>
    <w:p w14:paraId="567EB682" w14:textId="75502FAA" w:rsidR="0094620F" w:rsidRDefault="0094620F" w:rsidP="00B70A30">
      <w:pPr>
        <w:pStyle w:val="Legenda"/>
        <w:keepNext/>
      </w:pPr>
      <w:bookmarkStart w:id="3738" w:name="_Ref20051732"/>
      <w:bookmarkStart w:id="3739" w:name="_Toc21973993"/>
      <w:bookmarkStart w:id="3740" w:name="_Toc22075212"/>
      <w:r>
        <w:t xml:space="preserve">Figura </w:t>
      </w:r>
      <w:r w:rsidR="00B06645">
        <w:fldChar w:fldCharType="begin"/>
      </w:r>
      <w:r w:rsidR="00B06645">
        <w:instrText xml:space="preserve"> SEQ Figura \* ARABIC </w:instrText>
      </w:r>
      <w:r w:rsidR="00B06645">
        <w:fldChar w:fldCharType="separate"/>
      </w:r>
      <w:ins w:id="3741" w:author="Ryan Lemos" w:date="2019-10-14T19:23:00Z">
        <w:r w:rsidR="0002745D">
          <w:rPr>
            <w:noProof/>
          </w:rPr>
          <w:t>60</w:t>
        </w:r>
      </w:ins>
      <w:del w:id="3742" w:author="Ryan Lemos" w:date="2019-10-07T11:05:00Z">
        <w:r w:rsidR="00D343FF" w:rsidDel="00EA672B">
          <w:rPr>
            <w:noProof/>
          </w:rPr>
          <w:delText>65</w:delText>
        </w:r>
      </w:del>
      <w:r w:rsidR="00B06645">
        <w:rPr>
          <w:noProof/>
        </w:rPr>
        <w:fldChar w:fldCharType="end"/>
      </w:r>
      <w:bookmarkEnd w:id="3738"/>
      <w:r>
        <w:t xml:space="preserve"> - Tela de listagem dos menus da aplicação</w:t>
      </w:r>
      <w:bookmarkEnd w:id="3739"/>
      <w:bookmarkEnd w:id="3740"/>
    </w:p>
    <w:p w14:paraId="0090C923" w14:textId="6396B0F4" w:rsidR="00905032" w:rsidRDefault="00DA42CB" w:rsidP="00905032">
      <w:pPr>
        <w:ind w:firstLine="0"/>
        <w:jc w:val="center"/>
      </w:pPr>
      <w:r>
        <w:rPr>
          <w:noProof/>
        </w:rPr>
        <w:drawing>
          <wp:inline distT="0" distB="0" distL="0" distR="0" wp14:anchorId="74D03C72" wp14:editId="4C1B8AAA">
            <wp:extent cx="5191521" cy="3055620"/>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93936" cy="3057042"/>
                    </a:xfrm>
                    <a:prstGeom prst="rect">
                      <a:avLst/>
                    </a:prstGeom>
                  </pic:spPr>
                </pic:pic>
              </a:graphicData>
            </a:graphic>
          </wp:inline>
        </w:drawing>
      </w:r>
    </w:p>
    <w:p w14:paraId="07473D51" w14:textId="7A4AFD24" w:rsidR="007E37B0" w:rsidRDefault="009E79A9" w:rsidP="007E37B0">
      <w:pPr>
        <w:pStyle w:val="Fontes"/>
        <w:rPr>
          <w:ins w:id="3743" w:author="Ryan Lemos" w:date="2019-10-13T12:47:00Z"/>
        </w:rPr>
      </w:pPr>
      <w:ins w:id="3744" w:author="Ryan Lemos" w:date="2019-10-13T12:59:00Z">
        <w:r>
          <w:t>Fonte: PRÓPRIA, 2019. Utilizando o ambiente ILC v.1.</w:t>
        </w:r>
      </w:ins>
    </w:p>
    <w:p w14:paraId="4D80E821" w14:textId="77777777" w:rsidR="00F045C8" w:rsidRDefault="00F045C8" w:rsidP="00905032">
      <w:pPr>
        <w:ind w:firstLine="0"/>
        <w:jc w:val="center"/>
      </w:pPr>
    </w:p>
    <w:p w14:paraId="65561E77" w14:textId="1D0C0149" w:rsidR="00F045C8" w:rsidRDefault="00F045C8" w:rsidP="00596E44">
      <w:r>
        <w:t>Ao clicar em cadastrar</w:t>
      </w:r>
      <w:r w:rsidR="00AF4E85">
        <w:t>,</w:t>
      </w:r>
      <w:r>
        <w:t xml:space="preserve"> surge uma tela onde o administrador pode indicar o nome do </w:t>
      </w:r>
      <w:r w:rsidRPr="005B582B">
        <w:rPr>
          <w:i/>
          <w:iCs/>
        </w:rPr>
        <w:t>menu</w:t>
      </w:r>
      <w:r>
        <w:t xml:space="preserve"> a ser cadastrado, juntamente com a permissão associada ao </w:t>
      </w:r>
      <w:r w:rsidRPr="005B582B">
        <w:rPr>
          <w:i/>
          <w:iCs/>
        </w:rPr>
        <w:t>menu</w:t>
      </w:r>
      <w:r w:rsidR="00AF4E85">
        <w:rPr>
          <w:i/>
          <w:iCs/>
        </w:rPr>
        <w:t>,</w:t>
      </w:r>
      <w:r>
        <w:t xml:space="preserve"> como visto pela</w:t>
      </w:r>
      <w:r w:rsidR="006E1CDA">
        <w:t xml:space="preserve"> </w:t>
      </w:r>
      <w:r w:rsidR="006E1CDA">
        <w:fldChar w:fldCharType="begin"/>
      </w:r>
      <w:r w:rsidR="006E1CDA">
        <w:instrText xml:space="preserve"> REF _Ref20051751 \h </w:instrText>
      </w:r>
      <w:r w:rsidR="006E1CDA">
        <w:fldChar w:fldCharType="separate"/>
      </w:r>
      <w:ins w:id="3745" w:author="Ryan Lemos" w:date="2019-10-14T19:23:00Z">
        <w:r w:rsidR="0002745D">
          <w:t xml:space="preserve">Figura </w:t>
        </w:r>
        <w:r w:rsidR="0002745D">
          <w:rPr>
            <w:noProof/>
          </w:rPr>
          <w:t>61</w:t>
        </w:r>
      </w:ins>
      <w:del w:id="3746" w:author="Ryan Lemos" w:date="2019-10-07T11:05:00Z">
        <w:r w:rsidR="00054B21" w:rsidDel="00EA672B">
          <w:delText xml:space="preserve">Figura </w:delText>
        </w:r>
        <w:r w:rsidR="00054B21" w:rsidDel="00EA672B">
          <w:rPr>
            <w:noProof/>
          </w:rPr>
          <w:delText>66</w:delText>
        </w:r>
      </w:del>
      <w:r w:rsidR="006E1CDA">
        <w:fldChar w:fldCharType="end"/>
      </w:r>
      <w:r>
        <w:t>.</w:t>
      </w:r>
    </w:p>
    <w:p w14:paraId="33DBB6CA" w14:textId="77777777" w:rsidR="00F045C8" w:rsidRDefault="00F045C8" w:rsidP="00905032">
      <w:pPr>
        <w:ind w:firstLine="0"/>
        <w:jc w:val="center"/>
      </w:pPr>
    </w:p>
    <w:p w14:paraId="7F14BDF6" w14:textId="43399A56" w:rsidR="0094620F" w:rsidRDefault="0094620F" w:rsidP="00B70A30">
      <w:pPr>
        <w:pStyle w:val="Legenda"/>
        <w:keepNext/>
      </w:pPr>
      <w:bookmarkStart w:id="3747" w:name="_Ref20051751"/>
      <w:bookmarkStart w:id="3748" w:name="_Toc21973994"/>
      <w:bookmarkStart w:id="3749" w:name="_Toc22075213"/>
      <w:r>
        <w:lastRenderedPageBreak/>
        <w:t xml:space="preserve">Figura </w:t>
      </w:r>
      <w:r w:rsidR="00B06645">
        <w:fldChar w:fldCharType="begin"/>
      </w:r>
      <w:r w:rsidR="00B06645">
        <w:instrText xml:space="preserve"> SEQ Figura \* ARABIC </w:instrText>
      </w:r>
      <w:r w:rsidR="00B06645">
        <w:fldChar w:fldCharType="separate"/>
      </w:r>
      <w:ins w:id="3750" w:author="Ryan Lemos" w:date="2019-10-14T19:23:00Z">
        <w:r w:rsidR="0002745D">
          <w:rPr>
            <w:noProof/>
          </w:rPr>
          <w:t>61</w:t>
        </w:r>
      </w:ins>
      <w:del w:id="3751" w:author="Ryan Lemos" w:date="2019-10-07T11:05:00Z">
        <w:r w:rsidR="00D343FF" w:rsidDel="00EA672B">
          <w:rPr>
            <w:noProof/>
          </w:rPr>
          <w:delText>66</w:delText>
        </w:r>
      </w:del>
      <w:r w:rsidR="00B06645">
        <w:rPr>
          <w:noProof/>
        </w:rPr>
        <w:fldChar w:fldCharType="end"/>
      </w:r>
      <w:bookmarkEnd w:id="3747"/>
      <w:r>
        <w:t xml:space="preserve"> - Tela de cadastro de menus</w:t>
      </w:r>
      <w:bookmarkEnd w:id="3748"/>
      <w:bookmarkEnd w:id="3749"/>
    </w:p>
    <w:p w14:paraId="0F002B04" w14:textId="7F8764BE" w:rsidR="008F6EE2" w:rsidRDefault="00DA42CB" w:rsidP="00905032">
      <w:pPr>
        <w:ind w:firstLine="0"/>
        <w:jc w:val="center"/>
      </w:pPr>
      <w:r>
        <w:rPr>
          <w:noProof/>
        </w:rPr>
        <w:drawing>
          <wp:inline distT="0" distB="0" distL="0" distR="0" wp14:anchorId="2531D50E" wp14:editId="58784BF3">
            <wp:extent cx="5760085" cy="2712085"/>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2712085"/>
                    </a:xfrm>
                    <a:prstGeom prst="rect">
                      <a:avLst/>
                    </a:prstGeom>
                  </pic:spPr>
                </pic:pic>
              </a:graphicData>
            </a:graphic>
          </wp:inline>
        </w:drawing>
      </w:r>
    </w:p>
    <w:p w14:paraId="5307F57C" w14:textId="6E6986AC" w:rsidR="007E37B0" w:rsidRDefault="009E79A9" w:rsidP="007E37B0">
      <w:pPr>
        <w:pStyle w:val="Fontes"/>
        <w:rPr>
          <w:ins w:id="3752" w:author="Ryan Lemos" w:date="2019-10-13T12:47:00Z"/>
        </w:rPr>
      </w:pPr>
      <w:ins w:id="3753" w:author="Ryan Lemos" w:date="2019-10-13T12:59:00Z">
        <w:r>
          <w:t>Fonte: PRÓPRIA, 2019. Utilizando o ambiente ILC v.1.</w:t>
        </w:r>
      </w:ins>
    </w:p>
    <w:p w14:paraId="147F04CF" w14:textId="77777777" w:rsidR="00F045C8" w:rsidRDefault="00F045C8" w:rsidP="00905032">
      <w:pPr>
        <w:ind w:firstLine="0"/>
        <w:jc w:val="center"/>
      </w:pPr>
    </w:p>
    <w:p w14:paraId="67E83032" w14:textId="2A6C57CF" w:rsidR="00F045C8" w:rsidRPr="00F045C8" w:rsidRDefault="00F045C8" w:rsidP="00F045C8">
      <w:r>
        <w:t xml:space="preserve">A </w:t>
      </w:r>
      <w:r w:rsidR="006E1CDA">
        <w:fldChar w:fldCharType="begin"/>
      </w:r>
      <w:r w:rsidR="006E1CDA">
        <w:instrText xml:space="preserve"> REF _Ref20051766 \h </w:instrText>
      </w:r>
      <w:r w:rsidR="006E1CDA">
        <w:fldChar w:fldCharType="separate"/>
      </w:r>
      <w:ins w:id="3754" w:author="Ryan Lemos" w:date="2019-10-14T19:23:00Z">
        <w:r w:rsidR="0002745D">
          <w:t xml:space="preserve">Figura </w:t>
        </w:r>
        <w:r w:rsidR="0002745D">
          <w:rPr>
            <w:noProof/>
          </w:rPr>
          <w:t>62</w:t>
        </w:r>
      </w:ins>
      <w:del w:id="3755" w:author="Ryan Lemos" w:date="2019-10-07T11:05:00Z">
        <w:r w:rsidR="00054B21" w:rsidDel="00EA672B">
          <w:delText xml:space="preserve">Figura </w:delText>
        </w:r>
        <w:r w:rsidR="00054B21" w:rsidDel="00EA672B">
          <w:rPr>
            <w:noProof/>
          </w:rPr>
          <w:delText>67</w:delText>
        </w:r>
      </w:del>
      <w:r w:rsidR="006E1CDA">
        <w:fldChar w:fldCharType="end"/>
      </w:r>
      <w:r>
        <w:t xml:space="preserve">se trata de todos os </w:t>
      </w:r>
      <w:r w:rsidRPr="005B582B">
        <w:rPr>
          <w:i/>
          <w:iCs/>
        </w:rPr>
        <w:t>menus</w:t>
      </w:r>
      <w:r>
        <w:t xml:space="preserve"> da aplicação</w:t>
      </w:r>
      <w:r w:rsidR="005F0194">
        <w:t xml:space="preserve">. A listagem dos </w:t>
      </w:r>
      <w:r w:rsidR="005F0194" w:rsidRPr="005B582B">
        <w:rPr>
          <w:i/>
          <w:iCs/>
        </w:rPr>
        <w:t>menus</w:t>
      </w:r>
      <w:r w:rsidR="005F0194">
        <w:t xml:space="preserve"> é feita com base no perfil do usuário e suas permissões. Ou seja, cada perfil tem um conjunto de </w:t>
      </w:r>
      <w:r w:rsidR="005F0194" w:rsidRPr="005B582B">
        <w:rPr>
          <w:i/>
          <w:iCs/>
        </w:rPr>
        <w:t>menus</w:t>
      </w:r>
      <w:r w:rsidR="005F0194">
        <w:t xml:space="preserve"> associados.</w:t>
      </w:r>
      <w:r>
        <w:t xml:space="preserve"> </w:t>
      </w:r>
      <w:r w:rsidR="005F0194">
        <w:t>Contanto,</w:t>
      </w:r>
      <w:r>
        <w:t xml:space="preserve"> há um </w:t>
      </w:r>
      <w:r w:rsidRPr="005B582B">
        <w:rPr>
          <w:i/>
          <w:iCs/>
        </w:rPr>
        <w:t>menu</w:t>
      </w:r>
      <w:r>
        <w:t xml:space="preserve"> padrão para todos os usuários e que não fica salvo na base. Se trata do </w:t>
      </w:r>
      <w:r w:rsidRPr="005B582B">
        <w:rPr>
          <w:i/>
          <w:iCs/>
        </w:rPr>
        <w:t>menu</w:t>
      </w:r>
      <w:r>
        <w:t xml:space="preserve"> </w:t>
      </w:r>
      <w:r w:rsidRPr="00596E44">
        <w:rPr>
          <w:i/>
        </w:rPr>
        <w:t>home</w:t>
      </w:r>
      <w:r>
        <w:t>, que redireciona o usuário para a página inicial da aplicação.</w:t>
      </w:r>
    </w:p>
    <w:p w14:paraId="518DD471" w14:textId="77777777" w:rsidR="00F045C8" w:rsidRDefault="00F045C8" w:rsidP="00596E44"/>
    <w:p w14:paraId="28F3FB4F" w14:textId="573E22CB" w:rsidR="0094620F" w:rsidRDefault="0094620F" w:rsidP="00B70A30">
      <w:pPr>
        <w:pStyle w:val="Legenda"/>
        <w:keepNext/>
      </w:pPr>
      <w:bookmarkStart w:id="3756" w:name="_Ref20051766"/>
      <w:bookmarkStart w:id="3757" w:name="_Toc21973995"/>
      <w:bookmarkStart w:id="3758" w:name="_Toc22075214"/>
      <w:r>
        <w:t xml:space="preserve">Figura </w:t>
      </w:r>
      <w:r w:rsidR="00B06645">
        <w:fldChar w:fldCharType="begin"/>
      </w:r>
      <w:r w:rsidR="00B06645">
        <w:instrText xml:space="preserve"> SEQ Figura \* ARABIC </w:instrText>
      </w:r>
      <w:r w:rsidR="00B06645">
        <w:fldChar w:fldCharType="separate"/>
      </w:r>
      <w:ins w:id="3759" w:author="Ryan Lemos" w:date="2019-10-14T19:23:00Z">
        <w:r w:rsidR="0002745D">
          <w:rPr>
            <w:noProof/>
          </w:rPr>
          <w:t>62</w:t>
        </w:r>
      </w:ins>
      <w:del w:id="3760" w:author="Ryan Lemos" w:date="2019-10-07T11:05:00Z">
        <w:r w:rsidR="00D343FF" w:rsidDel="00EA672B">
          <w:rPr>
            <w:noProof/>
          </w:rPr>
          <w:delText>67</w:delText>
        </w:r>
      </w:del>
      <w:r w:rsidR="00B06645">
        <w:rPr>
          <w:noProof/>
        </w:rPr>
        <w:fldChar w:fldCharType="end"/>
      </w:r>
      <w:bookmarkEnd w:id="3756"/>
      <w:r>
        <w:t xml:space="preserve"> - Tela de menus da aplicação</w:t>
      </w:r>
      <w:bookmarkEnd w:id="3757"/>
      <w:bookmarkEnd w:id="3758"/>
    </w:p>
    <w:p w14:paraId="491BCA91" w14:textId="5DA7197B" w:rsidR="00DA49B0" w:rsidRDefault="00DA42CB" w:rsidP="00905032">
      <w:pPr>
        <w:ind w:firstLine="0"/>
        <w:jc w:val="center"/>
      </w:pPr>
      <w:r>
        <w:rPr>
          <w:noProof/>
        </w:rPr>
        <w:drawing>
          <wp:inline distT="0" distB="0" distL="0" distR="0" wp14:anchorId="197AF08A" wp14:editId="7B186E85">
            <wp:extent cx="5699760" cy="267174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19566" cy="2681027"/>
                    </a:xfrm>
                    <a:prstGeom prst="rect">
                      <a:avLst/>
                    </a:prstGeom>
                  </pic:spPr>
                </pic:pic>
              </a:graphicData>
            </a:graphic>
          </wp:inline>
        </w:drawing>
      </w:r>
    </w:p>
    <w:p w14:paraId="73618490" w14:textId="432A90B4" w:rsidR="007E37B0" w:rsidRDefault="009E79A9" w:rsidP="007E37B0">
      <w:pPr>
        <w:pStyle w:val="Fontes"/>
        <w:rPr>
          <w:ins w:id="3761" w:author="Ryan Lemos" w:date="2019-10-13T12:47:00Z"/>
        </w:rPr>
      </w:pPr>
      <w:ins w:id="3762" w:author="Ryan Lemos" w:date="2019-10-13T12:59:00Z">
        <w:r>
          <w:t>Fonte: PRÓPRIA, 2019. Utilizando o ambiente ILC v.1.</w:t>
        </w:r>
      </w:ins>
    </w:p>
    <w:p w14:paraId="4A36FC82" w14:textId="77777777" w:rsidR="00F045C8" w:rsidRDefault="00F045C8" w:rsidP="00905032">
      <w:pPr>
        <w:ind w:firstLine="0"/>
        <w:jc w:val="center"/>
      </w:pPr>
    </w:p>
    <w:p w14:paraId="3A81ED48" w14:textId="56FCEDBF" w:rsidR="00F045C8" w:rsidRDefault="00F045C8" w:rsidP="00F045C8">
      <w:r>
        <w:lastRenderedPageBreak/>
        <w:t xml:space="preserve">Assim como os </w:t>
      </w:r>
      <w:r w:rsidRPr="005B582B">
        <w:rPr>
          <w:i/>
          <w:iCs/>
        </w:rPr>
        <w:t>menus</w:t>
      </w:r>
      <w:r>
        <w:t>, as permissões dos usuários são dinâmicas. O administrador tem a função de delegar o que cada um pode acessar no ambiente. Portanto a próxima estória de usuário</w:t>
      </w:r>
      <w:r w:rsidR="004240B8">
        <w:t>, representada pel</w:t>
      </w:r>
      <w:ins w:id="3763" w:author="Ryan Lemos" w:date="2019-10-09T20:59:00Z">
        <w:r w:rsidR="00014BF9">
          <w:t>o</w:t>
        </w:r>
      </w:ins>
      <w:del w:id="3764" w:author="Ryan Lemos" w:date="2019-10-09T20:59:00Z">
        <w:r w:rsidR="004240B8" w:rsidDel="00014BF9">
          <w:delText xml:space="preserve">a </w:delText>
        </w:r>
      </w:del>
      <w:ins w:id="3765" w:author="Ryan Lemos" w:date="2019-10-09T20:59:00Z">
        <w:r w:rsidR="00014BF9">
          <w:t xml:space="preserve"> </w:t>
        </w:r>
        <w:r w:rsidR="00014BF9">
          <w:fldChar w:fldCharType="begin"/>
        </w:r>
        <w:r w:rsidR="00014BF9">
          <w:instrText xml:space="preserve"> REF _Ref21547197 \h </w:instrText>
        </w:r>
      </w:ins>
      <w:r w:rsidR="00014BF9">
        <w:fldChar w:fldCharType="separate"/>
      </w:r>
      <w:ins w:id="3766" w:author="Ryan Lemos" w:date="2019-10-14T19:23:00Z">
        <w:r w:rsidR="0002745D">
          <w:t xml:space="preserve">Quadro </w:t>
        </w:r>
        <w:r w:rsidR="0002745D">
          <w:rPr>
            <w:noProof/>
          </w:rPr>
          <w:t>7</w:t>
        </w:r>
      </w:ins>
      <w:ins w:id="3767" w:author="Ryan Lemos" w:date="2019-10-09T20:59:00Z">
        <w:r w:rsidR="00014BF9">
          <w:fldChar w:fldCharType="end"/>
        </w:r>
      </w:ins>
      <w:del w:id="3768" w:author="Ryan Lemos" w:date="2019-10-09T20:59:00Z">
        <w:r w:rsidR="004240B8" w:rsidRPr="00596E44" w:rsidDel="00014BF9">
          <w:rPr>
            <w:highlight w:val="yellow"/>
          </w:rPr>
          <w:delText>figura x</w:delText>
        </w:r>
      </w:del>
      <w:r w:rsidR="004240B8">
        <w:t xml:space="preserve">, </w:t>
      </w:r>
      <w:r>
        <w:t xml:space="preserve">descreve </w:t>
      </w:r>
      <w:r w:rsidR="004240B8">
        <w:t>essa necessidade do ambiente.</w:t>
      </w:r>
      <w:r>
        <w:t xml:space="preserve"> </w:t>
      </w:r>
    </w:p>
    <w:p w14:paraId="6D0757F3" w14:textId="77777777" w:rsidR="00921163" w:rsidRDefault="00921163" w:rsidP="00F045C8"/>
    <w:p w14:paraId="6248A48F" w14:textId="4F8F0B64" w:rsidR="00646DF8" w:rsidRDefault="00921163" w:rsidP="00B70A30">
      <w:pPr>
        <w:pStyle w:val="Legenda"/>
      </w:pPr>
      <w:bookmarkStart w:id="3769" w:name="_Ref21547197"/>
      <w:bookmarkStart w:id="3770" w:name="_Toc21974288"/>
      <w:r>
        <w:t xml:space="preserve">Quadro </w:t>
      </w:r>
      <w:r w:rsidR="00B06645">
        <w:fldChar w:fldCharType="begin"/>
      </w:r>
      <w:r w:rsidR="00B06645">
        <w:instrText xml:space="preserve"> SEQ Quadro \* ARABIC </w:instrText>
      </w:r>
      <w:r w:rsidR="00B06645">
        <w:fldChar w:fldCharType="separate"/>
      </w:r>
      <w:r w:rsidR="0002745D">
        <w:rPr>
          <w:noProof/>
        </w:rPr>
        <w:t>7</w:t>
      </w:r>
      <w:r w:rsidR="00B06645">
        <w:rPr>
          <w:noProof/>
        </w:rPr>
        <w:fldChar w:fldCharType="end"/>
      </w:r>
      <w:bookmarkEnd w:id="3769"/>
      <w:r>
        <w:t xml:space="preserve"> – Estórias de gerência de permissões</w:t>
      </w:r>
      <w:bookmarkEnd w:id="3770"/>
    </w:p>
    <w:p w14:paraId="40F441E0" w14:textId="7C8C9667" w:rsidR="00646DF8" w:rsidRDefault="00646DF8" w:rsidP="00596E44">
      <w:pPr>
        <w:pStyle w:val="estrias"/>
      </w:pPr>
      <w:r>
        <w:t>Como administrador eu quero ser capaz de gerenciar o que cada perfil pode acessar, para ser apto a controlar o que cada um tem acesso, evitando o uso de funções para perfis não autorizados.</w:t>
      </w:r>
    </w:p>
    <w:p w14:paraId="207C3C67" w14:textId="44ACEBB9" w:rsidR="00905032" w:rsidRDefault="00E01488">
      <w:pPr>
        <w:pStyle w:val="Fontes"/>
        <w:pPrChange w:id="3771" w:author="Ryan Lemos" w:date="2019-10-13T12:54:00Z">
          <w:pPr>
            <w:ind w:firstLine="0"/>
          </w:pPr>
        </w:pPrChange>
      </w:pPr>
      <w:ins w:id="3772" w:author="Ryan Lemos" w:date="2019-10-13T12:54:00Z">
        <w:r>
          <w:t>Fonte: PRÓPRIA, 2019.</w:t>
        </w:r>
      </w:ins>
    </w:p>
    <w:p w14:paraId="5925F9FB" w14:textId="77777777" w:rsidR="00F045C8" w:rsidRDefault="00F045C8" w:rsidP="00905032">
      <w:pPr>
        <w:ind w:firstLine="0"/>
        <w:jc w:val="center"/>
      </w:pPr>
    </w:p>
    <w:p w14:paraId="6E8F2746" w14:textId="560E5DE2" w:rsidR="00AF4E85" w:rsidRDefault="004240B8" w:rsidP="00F045C8">
      <w:r>
        <w:t>A interação descrita pela estória d</w:t>
      </w:r>
      <w:ins w:id="3773" w:author="Ryan Lemos" w:date="2019-10-09T20:59:00Z">
        <w:r w:rsidR="00014BF9">
          <w:t xml:space="preserve">o </w:t>
        </w:r>
        <w:r w:rsidR="00014BF9">
          <w:fldChar w:fldCharType="begin"/>
        </w:r>
        <w:r w:rsidR="00014BF9">
          <w:instrText xml:space="preserve"> REF _Ref21547197 \h </w:instrText>
        </w:r>
      </w:ins>
      <w:r w:rsidR="00014BF9">
        <w:fldChar w:fldCharType="separate"/>
      </w:r>
      <w:ins w:id="3774" w:author="Ryan Lemos" w:date="2019-10-14T19:23:00Z">
        <w:r w:rsidR="0002745D">
          <w:t xml:space="preserve">Quadro </w:t>
        </w:r>
        <w:r w:rsidR="0002745D">
          <w:rPr>
            <w:noProof/>
          </w:rPr>
          <w:t>7</w:t>
        </w:r>
      </w:ins>
      <w:ins w:id="3775" w:author="Ryan Lemos" w:date="2019-10-09T20:59:00Z">
        <w:r w:rsidR="00014BF9">
          <w:fldChar w:fldCharType="end"/>
        </w:r>
      </w:ins>
      <w:del w:id="3776" w:author="Ryan Lemos" w:date="2019-10-09T20:59:00Z">
        <w:r w:rsidDel="00014BF9">
          <w:delText xml:space="preserve">a </w:delText>
        </w:r>
        <w:r w:rsidRPr="00596E44" w:rsidDel="00014BF9">
          <w:rPr>
            <w:highlight w:val="yellow"/>
          </w:rPr>
          <w:delText>figura x</w:delText>
        </w:r>
      </w:del>
      <w:r>
        <w:t xml:space="preserve"> foi implementada conforme visto na </w:t>
      </w:r>
      <w:r w:rsidR="00780414">
        <w:fldChar w:fldCharType="begin"/>
      </w:r>
      <w:r w:rsidR="00780414">
        <w:instrText xml:space="preserve"> REF _Ref20051825 \h </w:instrText>
      </w:r>
      <w:r w:rsidR="00780414">
        <w:fldChar w:fldCharType="separate"/>
      </w:r>
      <w:ins w:id="3777" w:author="Ryan Lemos" w:date="2019-10-14T19:23:00Z">
        <w:r w:rsidR="0002745D">
          <w:t xml:space="preserve">Figura </w:t>
        </w:r>
        <w:r w:rsidR="0002745D">
          <w:rPr>
            <w:noProof/>
          </w:rPr>
          <w:t>63</w:t>
        </w:r>
      </w:ins>
      <w:del w:id="3778" w:author="Ryan Lemos" w:date="2019-10-07T11:05:00Z">
        <w:r w:rsidR="00054B21" w:rsidDel="00EA672B">
          <w:delText xml:space="preserve">Figura </w:delText>
        </w:r>
        <w:r w:rsidR="00054B21" w:rsidDel="00EA672B">
          <w:rPr>
            <w:noProof/>
          </w:rPr>
          <w:delText>68</w:delText>
        </w:r>
      </w:del>
      <w:r w:rsidR="00780414">
        <w:fldChar w:fldCharType="end"/>
      </w:r>
      <w:r>
        <w:t>. O administrador escolhe qual perfil quer autorizar e as permissões surgem em seguida. O administrador marca quais permissões deseja ao usuário e clica no botão salvar. Assim surge uma mensagem de confirmação de autorização para o perfil de usuário. E o usuário</w:t>
      </w:r>
      <w:r w:rsidR="00AF4E85">
        <w:t>,</w:t>
      </w:r>
      <w:r>
        <w:t xml:space="preserve"> com aquele perfil autorizado</w:t>
      </w:r>
      <w:r w:rsidR="00AF4E85">
        <w:t>,</w:t>
      </w:r>
      <w:r>
        <w:t xml:space="preserve"> consegue acessar o que lhe foi permitido. </w:t>
      </w:r>
    </w:p>
    <w:p w14:paraId="20F405BA" w14:textId="1C45EE38" w:rsidR="00F045C8" w:rsidRDefault="004240B8" w:rsidP="00F045C8">
      <w:r>
        <w:t>Como descrito, as permissões nada mais são do que as rotas da aplicação. Ma</w:t>
      </w:r>
      <w:r w:rsidR="00F045C8">
        <w:t>s</w:t>
      </w:r>
      <w:r>
        <w:t xml:space="preserve"> as</w:t>
      </w:r>
      <w:r w:rsidR="00F045C8">
        <w:t xml:space="preserve"> rotas foram divididas a contemplar os dois âmbitos da aplicação, o </w:t>
      </w:r>
      <w:r w:rsidR="00F045C8" w:rsidRPr="000B6DA0">
        <w:rPr>
          <w:i/>
        </w:rPr>
        <w:t>front</w:t>
      </w:r>
      <w:r w:rsidR="00AF4E85">
        <w:rPr>
          <w:i/>
        </w:rPr>
        <w:t>-</w:t>
      </w:r>
      <w:r w:rsidR="00F045C8" w:rsidRPr="000B6DA0">
        <w:rPr>
          <w:i/>
        </w:rPr>
        <w:t>end</w:t>
      </w:r>
      <w:r w:rsidR="00F045C8">
        <w:t xml:space="preserve"> e o </w:t>
      </w:r>
      <w:r w:rsidR="00F045C8" w:rsidRPr="000B6DA0">
        <w:rPr>
          <w:i/>
        </w:rPr>
        <w:t>back</w:t>
      </w:r>
      <w:r w:rsidR="00AF4E85">
        <w:rPr>
          <w:i/>
        </w:rPr>
        <w:t>-</w:t>
      </w:r>
      <w:r w:rsidR="00F045C8" w:rsidRPr="000B6DA0">
        <w:rPr>
          <w:i/>
        </w:rPr>
        <w:t>end</w:t>
      </w:r>
      <w:r w:rsidR="00F045C8">
        <w:t>. Ou seja, há rotas espec</w:t>
      </w:r>
      <w:r w:rsidR="005F0194">
        <w:t>í</w:t>
      </w:r>
      <w:r w:rsidR="00F045C8">
        <w:t>ficas do Laravel (que tem seu sistema de rotas), e as rotas do Angular que também tem um módulo de roteamento.</w:t>
      </w:r>
      <w:r>
        <w:t xml:space="preserve"> Então para que o usuário acesse determinado recurso tem que lhe ser permitido as autorizações no Angular e no Laravel. Caso somente seja permitido em um âmbito, o perfil de usuário não conseguirá acesso por completo </w:t>
      </w:r>
      <w:r w:rsidR="00AF4E85">
        <w:t>a</w:t>
      </w:r>
      <w:r>
        <w:t xml:space="preserve">o recurso. Caso seja permitido acesso somente </w:t>
      </w:r>
      <w:r w:rsidR="00AF4E85">
        <w:t>n</w:t>
      </w:r>
      <w:r>
        <w:t>a rota do Angular</w:t>
      </w:r>
      <w:r w:rsidR="00AF4E85">
        <w:t>,</w:t>
      </w:r>
      <w:r>
        <w:t xml:space="preserve"> o perfil só conseguirá visualizar a tela, porém não conseguirá interagir com a base de dados. Caso só </w:t>
      </w:r>
      <w:r w:rsidR="00AF4E85">
        <w:t xml:space="preserve">seja </w:t>
      </w:r>
      <w:r>
        <w:t>permiti</w:t>
      </w:r>
      <w:r w:rsidR="00AF4E85">
        <w:t>do</w:t>
      </w:r>
      <w:r>
        <w:t xml:space="preserve"> no Laravel o usuário não terá uma tela de interação, somente a possibilidade de requisição na API. Por isso se faz necessário que o usuário administrador tenha os conhecimentos necessários no desenvolvimento</w:t>
      </w:r>
      <w:r w:rsidR="00AF4E85">
        <w:t xml:space="preserve"> da aplicação</w:t>
      </w:r>
      <w:r>
        <w:t xml:space="preserve"> para permitir o acesso</w:t>
      </w:r>
      <w:r w:rsidR="00AF4E85">
        <w:t xml:space="preserve"> aos diversos usuários</w:t>
      </w:r>
      <w:r>
        <w:t>.</w:t>
      </w:r>
    </w:p>
    <w:p w14:paraId="4C8C677E" w14:textId="77777777" w:rsidR="00F045C8" w:rsidRDefault="00F045C8" w:rsidP="00905032">
      <w:pPr>
        <w:ind w:firstLine="0"/>
        <w:jc w:val="center"/>
      </w:pPr>
    </w:p>
    <w:p w14:paraId="31EB326D" w14:textId="7FF3FF2C" w:rsidR="0094620F" w:rsidRDefault="0094620F" w:rsidP="00B70A30">
      <w:pPr>
        <w:pStyle w:val="Legenda"/>
        <w:keepNext/>
      </w:pPr>
      <w:bookmarkStart w:id="3779" w:name="_Ref20051825"/>
      <w:bookmarkStart w:id="3780" w:name="_Toc21973996"/>
      <w:bookmarkStart w:id="3781" w:name="_Toc22075215"/>
      <w:r>
        <w:lastRenderedPageBreak/>
        <w:t xml:space="preserve">Figura </w:t>
      </w:r>
      <w:r w:rsidR="00B06645">
        <w:fldChar w:fldCharType="begin"/>
      </w:r>
      <w:r w:rsidR="00B06645">
        <w:instrText xml:space="preserve"> SEQ Figura \* ARABIC </w:instrText>
      </w:r>
      <w:r w:rsidR="00B06645">
        <w:fldChar w:fldCharType="separate"/>
      </w:r>
      <w:ins w:id="3782" w:author="Ryan Lemos" w:date="2019-10-14T19:23:00Z">
        <w:r w:rsidR="0002745D">
          <w:rPr>
            <w:noProof/>
          </w:rPr>
          <w:t>63</w:t>
        </w:r>
      </w:ins>
      <w:del w:id="3783" w:author="Ryan Lemos" w:date="2019-10-07T11:05:00Z">
        <w:r w:rsidR="00D343FF" w:rsidDel="00EA672B">
          <w:rPr>
            <w:noProof/>
          </w:rPr>
          <w:delText>68</w:delText>
        </w:r>
      </w:del>
      <w:r w:rsidR="00B06645">
        <w:rPr>
          <w:noProof/>
        </w:rPr>
        <w:fldChar w:fldCharType="end"/>
      </w:r>
      <w:bookmarkEnd w:id="3779"/>
      <w:r>
        <w:t xml:space="preserve"> - Tela de listagem de permissões de um perfil</w:t>
      </w:r>
      <w:bookmarkEnd w:id="3780"/>
      <w:bookmarkEnd w:id="3781"/>
    </w:p>
    <w:p w14:paraId="416B2C15" w14:textId="77777777" w:rsidR="00905032" w:rsidRPr="00324B80" w:rsidRDefault="00905032" w:rsidP="00905032">
      <w:pPr>
        <w:ind w:firstLine="0"/>
        <w:jc w:val="center"/>
      </w:pPr>
      <w:r>
        <w:rPr>
          <w:noProof/>
        </w:rPr>
        <w:drawing>
          <wp:inline distT="0" distB="0" distL="0" distR="0" wp14:anchorId="5F8FF031" wp14:editId="2FFE6AEF">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2716530"/>
                    </a:xfrm>
                    <a:prstGeom prst="rect">
                      <a:avLst/>
                    </a:prstGeom>
                  </pic:spPr>
                </pic:pic>
              </a:graphicData>
            </a:graphic>
          </wp:inline>
        </w:drawing>
      </w:r>
    </w:p>
    <w:p w14:paraId="7F278570" w14:textId="01366CF1" w:rsidR="007E37B0" w:rsidRDefault="009E79A9" w:rsidP="007E37B0">
      <w:pPr>
        <w:pStyle w:val="Fontes"/>
        <w:rPr>
          <w:ins w:id="3784" w:author="Ryan Lemos" w:date="2019-10-13T12:47:00Z"/>
        </w:rPr>
      </w:pPr>
      <w:ins w:id="3785" w:author="Ryan Lemos" w:date="2019-10-13T12:59:00Z">
        <w:r>
          <w:t>Fonte: PRÓPRIA, 2019. Utilizando o ambiente ILC v.1.</w:t>
        </w:r>
      </w:ins>
    </w:p>
    <w:p w14:paraId="4786FD44" w14:textId="77777777" w:rsidR="00905032" w:rsidRDefault="00905032" w:rsidP="00987BE5">
      <w:pPr>
        <w:ind w:firstLine="0"/>
        <w:jc w:val="center"/>
      </w:pPr>
    </w:p>
    <w:p w14:paraId="20AEF92A" w14:textId="77777777" w:rsidR="00987BE5" w:rsidRDefault="00987BE5" w:rsidP="00987BE5">
      <w:pPr>
        <w:pStyle w:val="Ttulo4"/>
      </w:pPr>
      <w:bookmarkStart w:id="3786" w:name="_Ref21873355"/>
      <w:bookmarkStart w:id="3787" w:name="_Ref21873391"/>
      <w:bookmarkStart w:id="3788" w:name="_Toc22075312"/>
      <w:r>
        <w:t>Professor</w:t>
      </w:r>
      <w:bookmarkEnd w:id="3786"/>
      <w:bookmarkEnd w:id="3787"/>
      <w:bookmarkEnd w:id="3788"/>
    </w:p>
    <w:p w14:paraId="73998377" w14:textId="77777777" w:rsidR="00987BE5" w:rsidRPr="00F97B7F" w:rsidRDefault="00987BE5" w:rsidP="00987BE5"/>
    <w:p w14:paraId="635569CF" w14:textId="72827810" w:rsidR="00987BE5" w:rsidRDefault="00987BE5" w:rsidP="00987BE5">
      <w:r>
        <w:t xml:space="preserve">Esta seção se trata das funcionalidades implementadas no primeiro </w:t>
      </w:r>
      <w:r w:rsidRPr="005B582B">
        <w:rPr>
          <w:i/>
          <w:iCs/>
        </w:rPr>
        <w:t>release</w:t>
      </w:r>
      <w:r>
        <w:t xml:space="preserve"> que são direcionadas ao professor. Uma das responsabilidades do professor no ambiente é a disponibilização de matérias de apoio aos alunos. Com isso surge a necessidade do professor de inserir esses materiais no ambiente. A estória retratada n</w:t>
      </w:r>
      <w:del w:id="3789" w:author="Ryan Lemos" w:date="2019-10-09T21:00:00Z">
        <w:r w:rsidDel="00014BF9">
          <w:delText xml:space="preserve">a </w:delText>
        </w:r>
        <w:r w:rsidRPr="00FA2F5B" w:rsidDel="00014BF9">
          <w:rPr>
            <w:highlight w:val="yellow"/>
          </w:rPr>
          <w:delText>figura X</w:delText>
        </w:r>
      </w:del>
      <w:ins w:id="3790" w:author="Ryan Lemos" w:date="2019-10-09T21:00:00Z">
        <w:r w:rsidR="00014BF9">
          <w:t xml:space="preserve">o </w:t>
        </w:r>
        <w:r w:rsidR="00014BF9">
          <w:fldChar w:fldCharType="begin"/>
        </w:r>
        <w:r w:rsidR="00014BF9">
          <w:instrText xml:space="preserve"> REF _Ref21547228 \h </w:instrText>
        </w:r>
      </w:ins>
      <w:r w:rsidR="00014BF9">
        <w:fldChar w:fldCharType="separate"/>
      </w:r>
      <w:ins w:id="3791" w:author="Ryan Lemos" w:date="2019-10-14T19:23:00Z">
        <w:r w:rsidR="0002745D">
          <w:t xml:space="preserve">Quadro </w:t>
        </w:r>
        <w:r w:rsidR="0002745D">
          <w:rPr>
            <w:noProof/>
          </w:rPr>
          <w:t>8</w:t>
        </w:r>
      </w:ins>
      <w:ins w:id="3792" w:author="Ryan Lemos" w:date="2019-10-09T21:00:00Z">
        <w:r w:rsidR="00014BF9">
          <w:fldChar w:fldCharType="end"/>
        </w:r>
      </w:ins>
      <w:r>
        <w:t xml:space="preserve"> representa esse desejo do professor.</w:t>
      </w:r>
    </w:p>
    <w:p w14:paraId="4CF446C5" w14:textId="08CA5FBB" w:rsidR="00646DF8" w:rsidRDefault="00AA372A" w:rsidP="00B70A30">
      <w:pPr>
        <w:pStyle w:val="Legenda"/>
      </w:pPr>
      <w:bookmarkStart w:id="3793" w:name="_Ref21547228"/>
      <w:bookmarkStart w:id="3794" w:name="_Toc21974289"/>
      <w:r>
        <w:t xml:space="preserve">Quadro </w:t>
      </w:r>
      <w:r w:rsidR="00B06645">
        <w:fldChar w:fldCharType="begin"/>
      </w:r>
      <w:r w:rsidR="00B06645">
        <w:instrText xml:space="preserve"> SEQ Quadro \* ARABIC </w:instrText>
      </w:r>
      <w:r w:rsidR="00B06645">
        <w:fldChar w:fldCharType="separate"/>
      </w:r>
      <w:r w:rsidR="0002745D">
        <w:rPr>
          <w:noProof/>
        </w:rPr>
        <w:t>8</w:t>
      </w:r>
      <w:r w:rsidR="00B06645">
        <w:rPr>
          <w:noProof/>
        </w:rPr>
        <w:fldChar w:fldCharType="end"/>
      </w:r>
      <w:bookmarkEnd w:id="3793"/>
      <w:r>
        <w:t xml:space="preserve"> - Estória de cadastros de materiais</w:t>
      </w:r>
      <w:bookmarkEnd w:id="3794"/>
    </w:p>
    <w:p w14:paraId="239D1AAC" w14:textId="1578874F" w:rsidR="00987BE5" w:rsidRDefault="00646DF8" w:rsidP="00596E44">
      <w:pPr>
        <w:pStyle w:val="estrias"/>
      </w:pPr>
      <w:r>
        <w:t>Como professor desejo ser capaz de cadastrar os materiais e disponibilizá-los aos alunos.</w:t>
      </w:r>
    </w:p>
    <w:p w14:paraId="38DBE276" w14:textId="77777777" w:rsidR="00E01488" w:rsidRDefault="00E01488" w:rsidP="00E01488">
      <w:pPr>
        <w:pStyle w:val="Fontes"/>
        <w:rPr>
          <w:ins w:id="3795" w:author="Ryan Lemos" w:date="2019-10-13T12:54:00Z"/>
        </w:rPr>
      </w:pPr>
      <w:ins w:id="3796" w:author="Ryan Lemos" w:date="2019-10-13T12:54:00Z">
        <w:r>
          <w:t>Fonte: PRÓPRIA, 2019.</w:t>
        </w:r>
      </w:ins>
    </w:p>
    <w:p w14:paraId="299F8BBF" w14:textId="77777777" w:rsidR="00646DF8" w:rsidRDefault="00646DF8" w:rsidP="00987BE5"/>
    <w:p w14:paraId="5D150C67" w14:textId="052A1B75" w:rsidR="00987BE5" w:rsidRDefault="00987BE5" w:rsidP="00987BE5">
      <w:r>
        <w:t>A implementação desta estória pode ser vista na</w:t>
      </w:r>
      <w:r w:rsidR="00780414">
        <w:t xml:space="preserve"> </w:t>
      </w:r>
      <w:r w:rsidR="00780414">
        <w:fldChar w:fldCharType="begin"/>
      </w:r>
      <w:r w:rsidR="00780414">
        <w:instrText xml:space="preserve"> REF _Ref20051853 \h </w:instrText>
      </w:r>
      <w:r w:rsidR="00780414">
        <w:fldChar w:fldCharType="separate"/>
      </w:r>
      <w:ins w:id="3797" w:author="Ryan Lemos" w:date="2019-10-14T19:23:00Z">
        <w:r w:rsidR="0002745D">
          <w:t xml:space="preserve">Figura </w:t>
        </w:r>
        <w:r w:rsidR="0002745D">
          <w:rPr>
            <w:noProof/>
          </w:rPr>
          <w:t>64</w:t>
        </w:r>
      </w:ins>
      <w:del w:id="3798" w:author="Ryan Lemos" w:date="2019-10-07T11:05:00Z">
        <w:r w:rsidR="00054B21" w:rsidDel="00EA672B">
          <w:delText xml:space="preserve">Figura </w:delText>
        </w:r>
        <w:r w:rsidR="00054B21" w:rsidDel="00EA672B">
          <w:rPr>
            <w:noProof/>
          </w:rPr>
          <w:delText>69</w:delText>
        </w:r>
      </w:del>
      <w:r w:rsidR="00780414">
        <w:fldChar w:fldCharType="end"/>
      </w:r>
      <w:r>
        <w:t xml:space="preserve">. Vale ressaltar que em entrevistas feitas aos professores, foi identificado que os tipos de materiais usados por eles são </w:t>
      </w:r>
      <w:r w:rsidRPr="005B582B">
        <w:rPr>
          <w:i/>
          <w:iCs/>
        </w:rPr>
        <w:t>links</w:t>
      </w:r>
      <w:r>
        <w:t xml:space="preserve"> ou áudios. Então o professor pode escolher se quer cadastrar um </w:t>
      </w:r>
      <w:r w:rsidRPr="005B582B">
        <w:rPr>
          <w:i/>
          <w:iCs/>
        </w:rPr>
        <w:t>link</w:t>
      </w:r>
      <w:r>
        <w:t xml:space="preserve"> ou um áudio. Em caso de escolha de </w:t>
      </w:r>
      <w:r w:rsidRPr="005B582B">
        <w:rPr>
          <w:i/>
          <w:iCs/>
        </w:rPr>
        <w:t>link</w:t>
      </w:r>
      <w:r>
        <w:t xml:space="preserve">, surge-se um campo de digitação para </w:t>
      </w:r>
      <w:commentRangeStart w:id="3799"/>
      <w:commentRangeStart w:id="3800"/>
      <w:r>
        <w:t>indicar</w:t>
      </w:r>
      <w:commentRangeEnd w:id="3799"/>
      <w:r w:rsidR="00AF4E85">
        <w:rPr>
          <w:rStyle w:val="Refdecomentrio"/>
        </w:rPr>
        <w:commentReference w:id="3799"/>
      </w:r>
      <w:commentRangeEnd w:id="3800"/>
      <w:r w:rsidR="00841D83">
        <w:rPr>
          <w:rStyle w:val="Refdecomentrio"/>
        </w:rPr>
        <w:commentReference w:id="3800"/>
      </w:r>
      <w:r>
        <w:t xml:space="preserve"> o endereço do </w:t>
      </w:r>
      <w:r w:rsidRPr="005B582B">
        <w:rPr>
          <w:i/>
          <w:iCs/>
        </w:rPr>
        <w:t>link</w:t>
      </w:r>
      <w:r>
        <w:t xml:space="preserve">. Caso contrário surge um botão ao qual o professor pode enviar um arquivo de </w:t>
      </w:r>
      <w:r w:rsidR="001F718F">
        <w:t>áu</w:t>
      </w:r>
      <w:r>
        <w:t>dio.</w:t>
      </w:r>
    </w:p>
    <w:p w14:paraId="0B89B60B" w14:textId="77777777" w:rsidR="00987BE5" w:rsidRDefault="00987BE5" w:rsidP="00987BE5">
      <w:pPr>
        <w:ind w:firstLine="0"/>
        <w:jc w:val="center"/>
      </w:pPr>
    </w:p>
    <w:p w14:paraId="6DE10AF8" w14:textId="5999C066" w:rsidR="00841D83" w:rsidRDefault="00841D83" w:rsidP="00B70A30">
      <w:pPr>
        <w:pStyle w:val="Legenda"/>
        <w:keepNext/>
      </w:pPr>
      <w:bookmarkStart w:id="3801" w:name="_Ref20051853"/>
      <w:bookmarkStart w:id="3802" w:name="_Toc21973997"/>
      <w:bookmarkStart w:id="3803" w:name="_Toc22075216"/>
      <w:r>
        <w:lastRenderedPageBreak/>
        <w:t xml:space="preserve">Figura </w:t>
      </w:r>
      <w:r w:rsidR="00B06645">
        <w:fldChar w:fldCharType="begin"/>
      </w:r>
      <w:r w:rsidR="00B06645">
        <w:instrText xml:space="preserve"> SEQ Figura \* ARABIC </w:instrText>
      </w:r>
      <w:r w:rsidR="00B06645">
        <w:fldChar w:fldCharType="separate"/>
      </w:r>
      <w:ins w:id="3804" w:author="Ryan Lemos" w:date="2019-10-14T19:23:00Z">
        <w:r w:rsidR="0002745D">
          <w:rPr>
            <w:noProof/>
          </w:rPr>
          <w:t>64</w:t>
        </w:r>
      </w:ins>
      <w:del w:id="3805" w:author="Ryan Lemos" w:date="2019-10-07T11:05:00Z">
        <w:r w:rsidR="00D343FF" w:rsidDel="00EA672B">
          <w:rPr>
            <w:noProof/>
          </w:rPr>
          <w:delText>69</w:delText>
        </w:r>
      </w:del>
      <w:r w:rsidR="00B06645">
        <w:rPr>
          <w:noProof/>
        </w:rPr>
        <w:fldChar w:fldCharType="end"/>
      </w:r>
      <w:bookmarkEnd w:id="3801"/>
      <w:r>
        <w:t xml:space="preserve"> - Tela de cadastro de um material</w:t>
      </w:r>
      <w:bookmarkEnd w:id="3802"/>
      <w:bookmarkEnd w:id="3803"/>
    </w:p>
    <w:p w14:paraId="3D1989AE" w14:textId="41D09487" w:rsidR="00987BE5" w:rsidRDefault="00DA42CB" w:rsidP="00987BE5">
      <w:pPr>
        <w:ind w:firstLine="0"/>
        <w:jc w:val="center"/>
      </w:pPr>
      <w:r>
        <w:rPr>
          <w:noProof/>
        </w:rPr>
        <w:drawing>
          <wp:inline distT="0" distB="0" distL="0" distR="0" wp14:anchorId="23CE23D5" wp14:editId="580E485A">
            <wp:extent cx="5823620" cy="2735580"/>
            <wp:effectExtent l="0" t="0" r="5715" b="762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44527" cy="2745401"/>
                    </a:xfrm>
                    <a:prstGeom prst="rect">
                      <a:avLst/>
                    </a:prstGeom>
                  </pic:spPr>
                </pic:pic>
              </a:graphicData>
            </a:graphic>
          </wp:inline>
        </w:drawing>
      </w:r>
    </w:p>
    <w:p w14:paraId="2A372714" w14:textId="42835F94" w:rsidR="007E37B0" w:rsidRDefault="009E79A9" w:rsidP="007E37B0">
      <w:pPr>
        <w:pStyle w:val="Fontes"/>
        <w:rPr>
          <w:ins w:id="3806" w:author="Ryan Lemos" w:date="2019-10-13T12:47:00Z"/>
        </w:rPr>
      </w:pPr>
      <w:ins w:id="3807" w:author="Ryan Lemos" w:date="2019-10-13T12:59:00Z">
        <w:r>
          <w:t>Fonte: PRÓPRIA, 2019. Utilizando o ambiente ILC v.1.</w:t>
        </w:r>
      </w:ins>
    </w:p>
    <w:p w14:paraId="17C3AF35" w14:textId="77777777" w:rsidR="006476E9" w:rsidRDefault="006476E9" w:rsidP="00987BE5">
      <w:pPr>
        <w:ind w:firstLine="0"/>
        <w:jc w:val="center"/>
      </w:pPr>
    </w:p>
    <w:p w14:paraId="4925334F" w14:textId="19D96F12" w:rsidR="00987BE5" w:rsidRDefault="00987BE5" w:rsidP="00987BE5">
      <w:r>
        <w:t>A estória retratada n</w:t>
      </w:r>
      <w:ins w:id="3808" w:author="Ryan Lemos" w:date="2019-10-09T21:00:00Z">
        <w:r w:rsidR="00014BF9">
          <w:t xml:space="preserve">o </w:t>
        </w:r>
        <w:r w:rsidR="00014BF9">
          <w:fldChar w:fldCharType="begin"/>
        </w:r>
        <w:r w:rsidR="00014BF9">
          <w:instrText xml:space="preserve"> REF _Ref21547242 \h </w:instrText>
        </w:r>
      </w:ins>
      <w:r w:rsidR="00014BF9">
        <w:fldChar w:fldCharType="separate"/>
      </w:r>
      <w:ins w:id="3809" w:author="Ryan Lemos" w:date="2019-10-14T19:23:00Z">
        <w:r w:rsidR="0002745D">
          <w:t xml:space="preserve">Quadro </w:t>
        </w:r>
        <w:r w:rsidR="0002745D">
          <w:rPr>
            <w:noProof/>
          </w:rPr>
          <w:t>9</w:t>
        </w:r>
      </w:ins>
      <w:ins w:id="3810" w:author="Ryan Lemos" w:date="2019-10-09T21:00:00Z">
        <w:r w:rsidR="00014BF9">
          <w:fldChar w:fldCharType="end"/>
        </w:r>
      </w:ins>
      <w:del w:id="3811" w:author="Ryan Lemos" w:date="2019-10-09T21:00:00Z">
        <w:r w:rsidDel="00014BF9">
          <w:delText xml:space="preserve">a </w:delText>
        </w:r>
        <w:r w:rsidRPr="00FA2F5B" w:rsidDel="00014BF9">
          <w:rPr>
            <w:highlight w:val="yellow"/>
          </w:rPr>
          <w:delText>figura x</w:delText>
        </w:r>
      </w:del>
      <w:r>
        <w:t xml:space="preserve"> se trata de como seria a listagem desses materiais cadastrados. Essa estória, diferente das outras, contém restrições ao qual a funcionalidade deve possuir para ser válida ao usuário.</w:t>
      </w:r>
    </w:p>
    <w:p w14:paraId="7644C84E" w14:textId="77777777" w:rsidR="00AA372A" w:rsidRDefault="00AA372A" w:rsidP="00987BE5"/>
    <w:p w14:paraId="748957F8" w14:textId="493C1B84" w:rsidR="00646DF8" w:rsidRDefault="00AA372A" w:rsidP="00B70A30">
      <w:pPr>
        <w:pStyle w:val="Legenda"/>
      </w:pPr>
      <w:bookmarkStart w:id="3812" w:name="_Ref21547242"/>
      <w:bookmarkStart w:id="3813" w:name="_Toc21974290"/>
      <w:r>
        <w:t xml:space="preserve">Quadro </w:t>
      </w:r>
      <w:r w:rsidR="00B06645">
        <w:fldChar w:fldCharType="begin"/>
      </w:r>
      <w:r w:rsidR="00B06645">
        <w:instrText xml:space="preserve"> SEQ Quadro \* ARABIC </w:instrText>
      </w:r>
      <w:r w:rsidR="00B06645">
        <w:fldChar w:fldCharType="separate"/>
      </w:r>
      <w:r w:rsidR="0002745D">
        <w:rPr>
          <w:noProof/>
        </w:rPr>
        <w:t>9</w:t>
      </w:r>
      <w:r w:rsidR="00B06645">
        <w:rPr>
          <w:noProof/>
        </w:rPr>
        <w:fldChar w:fldCharType="end"/>
      </w:r>
      <w:bookmarkEnd w:id="3812"/>
      <w:r>
        <w:t xml:space="preserve"> - Estória de listagem de materiais</w:t>
      </w:r>
      <w:bookmarkEnd w:id="3813"/>
    </w:p>
    <w:p w14:paraId="19029338" w14:textId="076CF560" w:rsidR="004B1CC8" w:rsidRDefault="004B1CC8" w:rsidP="00596E44">
      <w:pPr>
        <w:pStyle w:val="estrias"/>
      </w:pPr>
      <w:r>
        <w:t>Como professor desejo que a listagem dos materiais seja feita baseada nos níveis, para que sejam melhor identificáveis.</w:t>
      </w:r>
    </w:p>
    <w:p w14:paraId="7AA573CE" w14:textId="77777777" w:rsidR="00646DF8" w:rsidRDefault="00646DF8" w:rsidP="00646DF8">
      <w:pPr>
        <w:pStyle w:val="estrias"/>
      </w:pPr>
    </w:p>
    <w:p w14:paraId="3A76AFEF" w14:textId="1AE1F840" w:rsidR="00646DF8" w:rsidRPr="00596E44" w:rsidRDefault="004B1CC8">
      <w:pPr>
        <w:pStyle w:val="estrias"/>
        <w:rPr>
          <w:b/>
          <w:bCs/>
        </w:rPr>
      </w:pPr>
      <w:r w:rsidRPr="00596E44">
        <w:rPr>
          <w:b/>
          <w:bCs/>
        </w:rPr>
        <w:t>Restrições da estória:</w:t>
      </w:r>
    </w:p>
    <w:p w14:paraId="0F7CF627" w14:textId="494A8904" w:rsidR="00987BE5" w:rsidRDefault="004B1CC8" w:rsidP="00596E44">
      <w:pPr>
        <w:pStyle w:val="estrias"/>
        <w:numPr>
          <w:ilvl w:val="0"/>
          <w:numId w:val="22"/>
        </w:numPr>
      </w:pPr>
      <w:r>
        <w:t xml:space="preserve">Ao lado de cada nível deve ficar </w:t>
      </w:r>
      <w:r w:rsidR="00646DF8">
        <w:t>as imagens dos livros que a escola utiliza, para os níveis que fizerem utilização dos livros Interchange.</w:t>
      </w:r>
    </w:p>
    <w:p w14:paraId="4B774B79" w14:textId="54FD6005" w:rsidR="00780414" w:rsidRDefault="00780414" w:rsidP="00596E44">
      <w:pPr>
        <w:pStyle w:val="estrias"/>
        <w:numPr>
          <w:ilvl w:val="0"/>
          <w:numId w:val="22"/>
        </w:numPr>
      </w:pPr>
      <w:r>
        <w:t>Quero que ao clicar em um ano os materiais surjam.</w:t>
      </w:r>
    </w:p>
    <w:p w14:paraId="58F03C62" w14:textId="77777777" w:rsidR="00E01488" w:rsidRDefault="00E01488" w:rsidP="00E01488">
      <w:pPr>
        <w:pStyle w:val="Fontes"/>
        <w:rPr>
          <w:ins w:id="3814" w:author="Ryan Lemos" w:date="2019-10-13T12:54:00Z"/>
        </w:rPr>
      </w:pPr>
      <w:ins w:id="3815" w:author="Ryan Lemos" w:date="2019-10-13T12:54:00Z">
        <w:r>
          <w:t>Fonte: PRÓPRIA, 2019.</w:t>
        </w:r>
      </w:ins>
    </w:p>
    <w:p w14:paraId="43CD7D93" w14:textId="77777777" w:rsidR="00E01488" w:rsidRDefault="00E01488" w:rsidP="00987BE5">
      <w:pPr>
        <w:ind w:firstLine="0"/>
        <w:jc w:val="center"/>
      </w:pPr>
    </w:p>
    <w:p w14:paraId="26F16899" w14:textId="4CD5DAC8" w:rsidR="00987BE5" w:rsidRDefault="00987BE5" w:rsidP="00987BE5">
      <w:r>
        <w:t>A implementação da funcionalidade pode ser constatada pela</w:t>
      </w:r>
      <w:r w:rsidR="00780414">
        <w:t xml:space="preserve"> </w:t>
      </w:r>
      <w:r w:rsidR="00780414">
        <w:fldChar w:fldCharType="begin"/>
      </w:r>
      <w:r w:rsidR="00780414">
        <w:instrText xml:space="preserve"> REF _Ref20051870 \h </w:instrText>
      </w:r>
      <w:r w:rsidR="00780414">
        <w:fldChar w:fldCharType="separate"/>
      </w:r>
      <w:ins w:id="3816" w:author="Ryan Lemos" w:date="2019-10-14T19:23:00Z">
        <w:r w:rsidR="0002745D">
          <w:t xml:space="preserve">Figura </w:t>
        </w:r>
        <w:r w:rsidR="0002745D">
          <w:rPr>
            <w:noProof/>
          </w:rPr>
          <w:t>65</w:t>
        </w:r>
      </w:ins>
      <w:del w:id="3817" w:author="Ryan Lemos" w:date="2019-10-07T11:05:00Z">
        <w:r w:rsidR="00054B21" w:rsidDel="00EA672B">
          <w:delText xml:space="preserve">Figura </w:delText>
        </w:r>
        <w:r w:rsidR="00054B21" w:rsidDel="00EA672B">
          <w:rPr>
            <w:noProof/>
          </w:rPr>
          <w:delText>70</w:delText>
        </w:r>
      </w:del>
      <w:r w:rsidR="00780414">
        <w:fldChar w:fldCharType="end"/>
      </w:r>
      <w:r>
        <w:t>. Os materiais são descritos pelos anos e ainda há a possibilidade de se ter um material que seja disponível para todos os alunos independente do seu ano. A primeira restrição descrita pela estória d</w:t>
      </w:r>
      <w:del w:id="3818" w:author="Ryan Lemos" w:date="2019-10-09T21:00:00Z">
        <w:r w:rsidDel="00014BF9">
          <w:delText xml:space="preserve">a </w:delText>
        </w:r>
        <w:r w:rsidRPr="00FA2F5B" w:rsidDel="00014BF9">
          <w:rPr>
            <w:highlight w:val="yellow"/>
          </w:rPr>
          <w:delText>figura X</w:delText>
        </w:r>
      </w:del>
      <w:ins w:id="3819" w:author="Ryan Lemos" w:date="2019-10-09T21:00:00Z">
        <w:r w:rsidR="00014BF9">
          <w:t xml:space="preserve">o </w:t>
        </w:r>
        <w:r w:rsidR="00014BF9">
          <w:fldChar w:fldCharType="begin"/>
        </w:r>
        <w:r w:rsidR="00014BF9">
          <w:instrText xml:space="preserve"> REF _Ref21547242 \h </w:instrText>
        </w:r>
      </w:ins>
      <w:r w:rsidR="00014BF9">
        <w:fldChar w:fldCharType="separate"/>
      </w:r>
      <w:ins w:id="3820" w:author="Ryan Lemos" w:date="2019-10-14T19:23:00Z">
        <w:r w:rsidR="0002745D">
          <w:t xml:space="preserve">Quadro </w:t>
        </w:r>
        <w:r w:rsidR="0002745D">
          <w:rPr>
            <w:noProof/>
          </w:rPr>
          <w:t>9</w:t>
        </w:r>
      </w:ins>
      <w:ins w:id="3821" w:author="Ryan Lemos" w:date="2019-10-09T21:00:00Z">
        <w:r w:rsidR="00014BF9">
          <w:fldChar w:fldCharType="end"/>
        </w:r>
      </w:ins>
      <w:r>
        <w:t xml:space="preserve"> pode também ser vista na</w:t>
      </w:r>
      <w:r w:rsidR="00780414">
        <w:t xml:space="preserve"> </w:t>
      </w:r>
      <w:r w:rsidR="00780414">
        <w:fldChar w:fldCharType="begin"/>
      </w:r>
      <w:r w:rsidR="00780414">
        <w:instrText xml:space="preserve"> REF _Ref20051870 \h </w:instrText>
      </w:r>
      <w:r w:rsidR="00780414">
        <w:fldChar w:fldCharType="separate"/>
      </w:r>
      <w:ins w:id="3822" w:author="Ryan Lemos" w:date="2019-10-14T19:23:00Z">
        <w:r w:rsidR="0002745D">
          <w:t xml:space="preserve">Figura </w:t>
        </w:r>
        <w:r w:rsidR="0002745D">
          <w:rPr>
            <w:noProof/>
          </w:rPr>
          <w:t>65</w:t>
        </w:r>
      </w:ins>
      <w:del w:id="3823" w:author="Ryan Lemos" w:date="2019-10-07T11:05:00Z">
        <w:r w:rsidR="00054B21" w:rsidDel="00EA672B">
          <w:delText xml:space="preserve">Figura </w:delText>
        </w:r>
        <w:r w:rsidR="00054B21" w:rsidDel="00EA672B">
          <w:rPr>
            <w:noProof/>
          </w:rPr>
          <w:delText>70</w:delText>
        </w:r>
      </w:del>
      <w:r w:rsidR="00780414">
        <w:fldChar w:fldCharType="end"/>
      </w:r>
      <w:r>
        <w:t xml:space="preserve">. Uma vez que os livros utilizados pelo primeiro, segundo e terceiro ano acompanham o nome do ano para ajudar na identificação. </w:t>
      </w:r>
    </w:p>
    <w:p w14:paraId="164675A6" w14:textId="77777777" w:rsidR="00987BE5" w:rsidRDefault="00987BE5" w:rsidP="00987BE5">
      <w:pPr>
        <w:ind w:firstLine="0"/>
        <w:jc w:val="center"/>
      </w:pPr>
    </w:p>
    <w:p w14:paraId="3008C8BB" w14:textId="724E5D2C" w:rsidR="00841D83" w:rsidRDefault="00841D83" w:rsidP="00B70A30">
      <w:pPr>
        <w:pStyle w:val="Legenda"/>
        <w:keepNext/>
      </w:pPr>
      <w:bookmarkStart w:id="3824" w:name="_Ref20051870"/>
      <w:bookmarkStart w:id="3825" w:name="_Toc21973998"/>
      <w:bookmarkStart w:id="3826" w:name="_Toc22075217"/>
      <w:r>
        <w:lastRenderedPageBreak/>
        <w:t xml:space="preserve">Figura </w:t>
      </w:r>
      <w:r w:rsidR="00B06645">
        <w:fldChar w:fldCharType="begin"/>
      </w:r>
      <w:r w:rsidR="00B06645">
        <w:instrText xml:space="preserve"> SEQ Figura \* ARABIC </w:instrText>
      </w:r>
      <w:r w:rsidR="00B06645">
        <w:fldChar w:fldCharType="separate"/>
      </w:r>
      <w:ins w:id="3827" w:author="Ryan Lemos" w:date="2019-10-14T19:23:00Z">
        <w:r w:rsidR="0002745D">
          <w:rPr>
            <w:noProof/>
          </w:rPr>
          <w:t>65</w:t>
        </w:r>
      </w:ins>
      <w:del w:id="3828" w:author="Ryan Lemos" w:date="2019-10-07T11:05:00Z">
        <w:r w:rsidR="00D343FF" w:rsidDel="00EA672B">
          <w:rPr>
            <w:noProof/>
          </w:rPr>
          <w:delText>70</w:delText>
        </w:r>
      </w:del>
      <w:r w:rsidR="00B06645">
        <w:rPr>
          <w:noProof/>
        </w:rPr>
        <w:fldChar w:fldCharType="end"/>
      </w:r>
      <w:bookmarkEnd w:id="3824"/>
      <w:r>
        <w:t xml:space="preserve"> - Tela de listagem dos materiais</w:t>
      </w:r>
      <w:bookmarkEnd w:id="3825"/>
      <w:bookmarkEnd w:id="3826"/>
    </w:p>
    <w:p w14:paraId="281C2065" w14:textId="67A3BFAA" w:rsidR="00987BE5" w:rsidRDefault="00DA42CB" w:rsidP="00987BE5">
      <w:pPr>
        <w:ind w:firstLine="0"/>
        <w:jc w:val="center"/>
      </w:pPr>
      <w:r>
        <w:rPr>
          <w:noProof/>
        </w:rPr>
        <w:drawing>
          <wp:inline distT="0" distB="0" distL="0" distR="0" wp14:anchorId="7B67361D" wp14:editId="17A0D9A6">
            <wp:extent cx="5417820" cy="3369787"/>
            <wp:effectExtent l="0" t="0" r="0" b="254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21337" cy="3371974"/>
                    </a:xfrm>
                    <a:prstGeom prst="rect">
                      <a:avLst/>
                    </a:prstGeom>
                  </pic:spPr>
                </pic:pic>
              </a:graphicData>
            </a:graphic>
          </wp:inline>
        </w:drawing>
      </w:r>
    </w:p>
    <w:p w14:paraId="20E2FAD1" w14:textId="265DFD9D" w:rsidR="007E37B0" w:rsidRDefault="009E79A9" w:rsidP="007E37B0">
      <w:pPr>
        <w:pStyle w:val="Fontes"/>
        <w:rPr>
          <w:ins w:id="3829" w:author="Ryan Lemos" w:date="2019-10-13T12:48:00Z"/>
        </w:rPr>
      </w:pPr>
      <w:ins w:id="3830" w:author="Ryan Lemos" w:date="2019-10-13T12:59:00Z">
        <w:r>
          <w:t>Fonte: PRÓPRIA, 2019. Utilizando o ambiente ILC v.1.</w:t>
        </w:r>
      </w:ins>
    </w:p>
    <w:p w14:paraId="5A139A48" w14:textId="77777777" w:rsidR="00987BE5" w:rsidRDefault="00987BE5" w:rsidP="00987BE5">
      <w:pPr>
        <w:ind w:firstLine="0"/>
        <w:jc w:val="center"/>
      </w:pPr>
    </w:p>
    <w:p w14:paraId="3D12A2F5" w14:textId="37E08E8F" w:rsidR="00987BE5" w:rsidRDefault="00987BE5" w:rsidP="00987BE5">
      <w:r>
        <w:t xml:space="preserve">A segunda restrição descrita pela </w:t>
      </w:r>
      <w:del w:id="3831" w:author="Ryan Lemos" w:date="2019-10-09T21:00:00Z">
        <w:r w:rsidRPr="00FA2F5B" w:rsidDel="00014BF9">
          <w:rPr>
            <w:highlight w:val="yellow"/>
          </w:rPr>
          <w:delText>figura X</w:delText>
        </w:r>
      </w:del>
      <w:ins w:id="3832" w:author="Ryan Lemos" w:date="2019-10-09T21:00:00Z">
        <w:r w:rsidR="00014BF9">
          <w:t xml:space="preserve">estória do </w:t>
        </w:r>
        <w:r w:rsidR="00014BF9">
          <w:rPr>
            <w:highlight w:val="yellow"/>
          </w:rPr>
          <w:fldChar w:fldCharType="begin"/>
        </w:r>
        <w:r w:rsidR="00014BF9">
          <w:instrText xml:space="preserve"> REF _Ref21547242 \h </w:instrText>
        </w:r>
      </w:ins>
      <w:r w:rsidR="00014BF9">
        <w:rPr>
          <w:highlight w:val="yellow"/>
        </w:rPr>
      </w:r>
      <w:r w:rsidR="00014BF9">
        <w:rPr>
          <w:highlight w:val="yellow"/>
        </w:rPr>
        <w:fldChar w:fldCharType="separate"/>
      </w:r>
      <w:ins w:id="3833" w:author="Ryan Lemos" w:date="2019-10-14T19:23:00Z">
        <w:r w:rsidR="0002745D">
          <w:t xml:space="preserve">Quadro </w:t>
        </w:r>
        <w:r w:rsidR="0002745D">
          <w:rPr>
            <w:noProof/>
          </w:rPr>
          <w:t>9</w:t>
        </w:r>
      </w:ins>
      <w:ins w:id="3834" w:author="Ryan Lemos" w:date="2019-10-09T21:00:00Z">
        <w:r w:rsidR="00014BF9">
          <w:rPr>
            <w:highlight w:val="yellow"/>
          </w:rPr>
          <w:fldChar w:fldCharType="end"/>
        </w:r>
      </w:ins>
      <w:r>
        <w:t xml:space="preserve"> implementada pode ser vista na</w:t>
      </w:r>
      <w:r w:rsidR="00780414">
        <w:t xml:space="preserve"> </w:t>
      </w:r>
      <w:r w:rsidR="00780414">
        <w:fldChar w:fldCharType="begin"/>
      </w:r>
      <w:r w:rsidR="00780414">
        <w:instrText xml:space="preserve"> REF _Ref20052037 \h </w:instrText>
      </w:r>
      <w:r w:rsidR="00780414">
        <w:fldChar w:fldCharType="separate"/>
      </w:r>
      <w:ins w:id="3835" w:author="Ryan Lemos" w:date="2019-10-14T19:23:00Z">
        <w:r w:rsidR="0002745D">
          <w:t xml:space="preserve">Figura </w:t>
        </w:r>
        <w:r w:rsidR="0002745D">
          <w:rPr>
            <w:noProof/>
          </w:rPr>
          <w:t>66</w:t>
        </w:r>
      </w:ins>
      <w:del w:id="3836" w:author="Ryan Lemos" w:date="2019-10-07T11:05:00Z">
        <w:r w:rsidR="00054B21" w:rsidDel="00EA672B">
          <w:delText xml:space="preserve">Figura </w:delText>
        </w:r>
        <w:r w:rsidR="00054B21" w:rsidDel="00EA672B">
          <w:rPr>
            <w:noProof/>
          </w:rPr>
          <w:delText>71</w:delText>
        </w:r>
      </w:del>
      <w:r w:rsidR="00780414">
        <w:fldChar w:fldCharType="end"/>
      </w:r>
      <w:r>
        <w:t xml:space="preserve">. Ao clicar sobre o ano executa-se um efeito de sanfona abrindo e então os materiais daquele ano surgem. </w:t>
      </w:r>
      <w:r w:rsidR="00097BA3">
        <w:t>Para essa interface foi utilizado um componente do MaterializeCSS</w:t>
      </w:r>
      <w:r w:rsidR="00AF4E85">
        <w:t>,</w:t>
      </w:r>
      <w:r w:rsidR="00097BA3">
        <w:t xml:space="preserve"> que é responsável por gerar esse efeito sanfona descrito.</w:t>
      </w:r>
    </w:p>
    <w:p w14:paraId="69060F86" w14:textId="77777777" w:rsidR="00841D83" w:rsidRDefault="00841D83" w:rsidP="00987BE5"/>
    <w:p w14:paraId="1E738427" w14:textId="2E36A538" w:rsidR="00841D83" w:rsidRDefault="00841D83" w:rsidP="00B70A30">
      <w:pPr>
        <w:pStyle w:val="Legenda"/>
        <w:keepNext/>
      </w:pPr>
      <w:bookmarkStart w:id="3837" w:name="_Ref20052037"/>
      <w:bookmarkStart w:id="3838" w:name="_Toc21973999"/>
      <w:bookmarkStart w:id="3839" w:name="_Toc22075218"/>
      <w:r>
        <w:t xml:space="preserve">Figura </w:t>
      </w:r>
      <w:r w:rsidR="00B06645">
        <w:fldChar w:fldCharType="begin"/>
      </w:r>
      <w:r w:rsidR="00B06645">
        <w:instrText xml:space="preserve"> SEQ Figura \* ARABIC </w:instrText>
      </w:r>
      <w:r w:rsidR="00B06645">
        <w:fldChar w:fldCharType="separate"/>
      </w:r>
      <w:ins w:id="3840" w:author="Ryan Lemos" w:date="2019-10-14T19:23:00Z">
        <w:r w:rsidR="0002745D">
          <w:rPr>
            <w:noProof/>
          </w:rPr>
          <w:t>66</w:t>
        </w:r>
      </w:ins>
      <w:del w:id="3841" w:author="Ryan Lemos" w:date="2019-10-07T11:05:00Z">
        <w:r w:rsidR="00D343FF" w:rsidDel="00EA672B">
          <w:rPr>
            <w:noProof/>
          </w:rPr>
          <w:delText>71</w:delText>
        </w:r>
      </w:del>
      <w:r w:rsidR="00B06645">
        <w:rPr>
          <w:noProof/>
        </w:rPr>
        <w:fldChar w:fldCharType="end"/>
      </w:r>
      <w:bookmarkEnd w:id="3837"/>
      <w:r>
        <w:t xml:space="preserve"> - </w:t>
      </w:r>
      <w:r w:rsidRPr="006F38F9">
        <w:t>Tela de visualização de materiais de um determinado ano</w:t>
      </w:r>
      <w:bookmarkEnd w:id="3838"/>
      <w:bookmarkEnd w:id="3839"/>
    </w:p>
    <w:p w14:paraId="0F0272F0" w14:textId="3EBCE184" w:rsidR="00987BE5" w:rsidRDefault="00841D83" w:rsidP="00B70A30">
      <w:pPr>
        <w:ind w:firstLine="0"/>
        <w:jc w:val="center"/>
        <w:rPr>
          <w:ins w:id="3842" w:author="Ryan Lemos" w:date="2019-10-13T12:48:00Z"/>
        </w:rPr>
      </w:pPr>
      <w:r>
        <w:rPr>
          <w:noProof/>
        </w:rPr>
        <w:drawing>
          <wp:inline distT="0" distB="0" distL="0" distR="0" wp14:anchorId="4315CEF5" wp14:editId="2865E61D">
            <wp:extent cx="5760085" cy="2852790"/>
            <wp:effectExtent l="0" t="0" r="0" b="508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2852790"/>
                    </a:xfrm>
                    <a:prstGeom prst="rect">
                      <a:avLst/>
                    </a:prstGeom>
                  </pic:spPr>
                </pic:pic>
              </a:graphicData>
            </a:graphic>
          </wp:inline>
        </w:drawing>
      </w:r>
    </w:p>
    <w:p w14:paraId="631B8EFC" w14:textId="6C659DA0" w:rsidR="007E37B0" w:rsidRDefault="009E79A9" w:rsidP="007E37B0">
      <w:pPr>
        <w:pStyle w:val="Fontes"/>
        <w:rPr>
          <w:ins w:id="3843" w:author="Ryan Lemos" w:date="2019-10-13T12:48:00Z"/>
        </w:rPr>
      </w:pPr>
      <w:ins w:id="3844" w:author="Ryan Lemos" w:date="2019-10-13T12:59:00Z">
        <w:r>
          <w:t>Fonte: PRÓPRIA, 2019. Utilizando o ambiente ILC v.1.</w:t>
        </w:r>
      </w:ins>
    </w:p>
    <w:p w14:paraId="6F246AA1" w14:textId="77777777" w:rsidR="007E37B0" w:rsidDel="007E37B0" w:rsidRDefault="007E37B0" w:rsidP="00B70A30">
      <w:pPr>
        <w:ind w:firstLine="0"/>
        <w:jc w:val="center"/>
        <w:rPr>
          <w:del w:id="3845" w:author="Ryan Lemos" w:date="2019-10-13T12:48:00Z"/>
        </w:rPr>
      </w:pPr>
    </w:p>
    <w:p w14:paraId="765B30CD" w14:textId="77777777" w:rsidR="00D36233" w:rsidRDefault="00D36233">
      <w:pPr>
        <w:ind w:firstLine="0"/>
        <w:rPr>
          <w:ins w:id="3846" w:author="Ryan Lemos" w:date="2019-10-13T11:44:00Z"/>
        </w:rPr>
        <w:pPrChange w:id="3847" w:author="Ryan Lemos" w:date="2019-10-13T12:48:00Z">
          <w:pPr/>
        </w:pPrChange>
      </w:pPr>
    </w:p>
    <w:p w14:paraId="6C00242C" w14:textId="6EC84F45" w:rsidR="00987BE5" w:rsidRDefault="00D36233" w:rsidP="00D36233">
      <w:pPr>
        <w:rPr>
          <w:ins w:id="3848" w:author="Ryan Lemos" w:date="2019-10-13T11:44:00Z"/>
        </w:rPr>
      </w:pPr>
      <w:ins w:id="3849" w:author="Ryan Lemos" w:date="2019-10-13T11:44:00Z">
        <w:r>
          <w:t xml:space="preserve">Também é possível ao professor a edição dos materiais, a estória do </w:t>
        </w:r>
      </w:ins>
      <w:ins w:id="3850" w:author="Ryan Lemos" w:date="2019-10-13T11:46:00Z">
        <w:r>
          <w:fldChar w:fldCharType="begin"/>
        </w:r>
        <w:r>
          <w:instrText xml:space="preserve"> REF _Ref21859608 \h </w:instrText>
        </w:r>
      </w:ins>
      <w:r>
        <w:fldChar w:fldCharType="separate"/>
      </w:r>
      <w:ins w:id="3851" w:author="Ryan Lemos" w:date="2019-10-14T19:23:00Z">
        <w:r w:rsidR="0002745D">
          <w:t xml:space="preserve">Quadro </w:t>
        </w:r>
        <w:r w:rsidR="0002745D">
          <w:rPr>
            <w:noProof/>
          </w:rPr>
          <w:t>10</w:t>
        </w:r>
      </w:ins>
      <w:ins w:id="3852" w:author="Ryan Lemos" w:date="2019-10-13T11:46:00Z">
        <w:r>
          <w:fldChar w:fldCharType="end"/>
        </w:r>
        <w:r>
          <w:t xml:space="preserve"> que define quais os campos disponíveis para edição, sendo algo relativ</w:t>
        </w:r>
      </w:ins>
      <w:ins w:id="3853" w:author="Ryan Lemos" w:date="2019-10-13T11:47:00Z">
        <w:r>
          <w:t>amente simples.</w:t>
        </w:r>
      </w:ins>
    </w:p>
    <w:p w14:paraId="1A7D04C1" w14:textId="7C77A5C5" w:rsidR="00D36233" w:rsidRDefault="00D36233" w:rsidP="00D36233">
      <w:pPr>
        <w:rPr>
          <w:ins w:id="3854" w:author="Ryan Lemos" w:date="2019-10-13T11:45:00Z"/>
        </w:rPr>
      </w:pPr>
    </w:p>
    <w:p w14:paraId="151F6E01" w14:textId="6E8427CE" w:rsidR="00D36233" w:rsidRDefault="00D36233">
      <w:pPr>
        <w:pStyle w:val="Legenda"/>
        <w:rPr>
          <w:ins w:id="3855" w:author="Ryan Lemos" w:date="2019-10-13T11:45:00Z"/>
        </w:rPr>
        <w:pPrChange w:id="3856" w:author="Ryan Lemos" w:date="2019-10-13T11:46:00Z">
          <w:pPr/>
        </w:pPrChange>
      </w:pPr>
      <w:bookmarkStart w:id="3857" w:name="_Ref21859608"/>
      <w:bookmarkStart w:id="3858" w:name="_Toc21974291"/>
      <w:ins w:id="3859" w:author="Ryan Lemos" w:date="2019-10-13T11:46:00Z">
        <w:r>
          <w:t xml:space="preserve">Quadro </w:t>
        </w:r>
        <w:r>
          <w:fldChar w:fldCharType="begin"/>
        </w:r>
        <w:r>
          <w:instrText xml:space="preserve"> SEQ Quadro \* ARABIC </w:instrText>
        </w:r>
      </w:ins>
      <w:r>
        <w:fldChar w:fldCharType="separate"/>
      </w:r>
      <w:ins w:id="3860" w:author="Ryan Lemos" w:date="2019-10-14T19:23:00Z">
        <w:r w:rsidR="0002745D">
          <w:rPr>
            <w:noProof/>
          </w:rPr>
          <w:t>10</w:t>
        </w:r>
      </w:ins>
      <w:ins w:id="3861" w:author="Ryan Lemos" w:date="2019-10-13T11:46:00Z">
        <w:r>
          <w:fldChar w:fldCharType="end"/>
        </w:r>
        <w:bookmarkEnd w:id="3857"/>
        <w:r>
          <w:t xml:space="preserve"> - Estória de edição de materiais</w:t>
        </w:r>
      </w:ins>
      <w:bookmarkEnd w:id="3858"/>
    </w:p>
    <w:p w14:paraId="5FC56A37" w14:textId="0E01F744" w:rsidR="00D36233" w:rsidRDefault="00D36233">
      <w:pPr>
        <w:pStyle w:val="estrias"/>
        <w:pPrChange w:id="3862" w:author="Ryan Lemos" w:date="2019-10-13T11:45:00Z">
          <w:pPr>
            <w:ind w:firstLine="0"/>
            <w:jc w:val="center"/>
          </w:pPr>
        </w:pPrChange>
      </w:pPr>
      <w:ins w:id="3863" w:author="Ryan Lemos" w:date="2019-10-13T11:45:00Z">
        <w:r>
          <w:t>Como professor quero ser capaz de editar o ano em que o material está disponível e o seu título.</w:t>
        </w:r>
      </w:ins>
    </w:p>
    <w:p w14:paraId="780EA1D7" w14:textId="77777777" w:rsidR="00E01488" w:rsidRDefault="00E01488" w:rsidP="00E01488">
      <w:pPr>
        <w:pStyle w:val="Fontes"/>
        <w:rPr>
          <w:ins w:id="3864" w:author="Ryan Lemos" w:date="2019-10-13T12:55:00Z"/>
        </w:rPr>
      </w:pPr>
      <w:ins w:id="3865" w:author="Ryan Lemos" w:date="2019-10-13T12:55:00Z">
        <w:r>
          <w:t>Fonte: PRÓPRIA, 2019.</w:t>
        </w:r>
      </w:ins>
    </w:p>
    <w:p w14:paraId="238943CD" w14:textId="3B9970E0" w:rsidR="00D36233" w:rsidRDefault="00D36233" w:rsidP="00B70A30">
      <w:pPr>
        <w:pStyle w:val="Legenda"/>
        <w:keepNext/>
        <w:rPr>
          <w:ins w:id="3866" w:author="Ryan Lemos" w:date="2019-10-13T11:47:00Z"/>
        </w:rPr>
      </w:pPr>
    </w:p>
    <w:p w14:paraId="088C0903" w14:textId="50327464" w:rsidR="00D36233" w:rsidRDefault="00D36233" w:rsidP="00D36233">
      <w:pPr>
        <w:rPr>
          <w:ins w:id="3867" w:author="Ryan Lemos" w:date="2019-10-13T12:48:00Z"/>
        </w:rPr>
      </w:pPr>
      <w:ins w:id="3868" w:author="Ryan Lemos" w:date="2019-10-13T11:47:00Z">
        <w:r>
          <w:t xml:space="preserve">A interação dessa estória é vista pela </w:t>
        </w:r>
        <w:r>
          <w:fldChar w:fldCharType="begin"/>
        </w:r>
        <w:r>
          <w:instrText xml:space="preserve"> REF _Ref21859684 \h </w:instrText>
        </w:r>
      </w:ins>
      <w:r>
        <w:fldChar w:fldCharType="separate"/>
      </w:r>
      <w:ins w:id="3869" w:author="Ryan Lemos" w:date="2019-10-14T19:23:00Z">
        <w:r w:rsidR="0002745D">
          <w:t xml:space="preserve">Figura </w:t>
        </w:r>
        <w:r w:rsidR="0002745D">
          <w:rPr>
            <w:noProof/>
          </w:rPr>
          <w:t>67</w:t>
        </w:r>
      </w:ins>
      <w:ins w:id="3870" w:author="Ryan Lemos" w:date="2019-10-13T11:47:00Z">
        <w:r>
          <w:fldChar w:fldCharType="end"/>
        </w:r>
        <w:r>
          <w:t xml:space="preserve">, que </w:t>
        </w:r>
      </w:ins>
      <w:ins w:id="3871" w:author="Ryan Lemos" w:date="2019-10-13T11:48:00Z">
        <w:r>
          <w:t xml:space="preserve">explicita os anseios definidos na estória do </w:t>
        </w:r>
        <w:r>
          <w:fldChar w:fldCharType="begin"/>
        </w:r>
        <w:r>
          <w:instrText xml:space="preserve"> REF _Ref21859608 \h </w:instrText>
        </w:r>
      </w:ins>
      <w:r>
        <w:fldChar w:fldCharType="separate"/>
      </w:r>
      <w:ins w:id="3872" w:author="Ryan Lemos" w:date="2019-10-14T19:23:00Z">
        <w:r w:rsidR="0002745D">
          <w:t xml:space="preserve">Quadro </w:t>
        </w:r>
        <w:r w:rsidR="0002745D">
          <w:rPr>
            <w:noProof/>
          </w:rPr>
          <w:t>10</w:t>
        </w:r>
      </w:ins>
      <w:ins w:id="3873" w:author="Ryan Lemos" w:date="2019-10-13T11:48:00Z">
        <w:r>
          <w:fldChar w:fldCharType="end"/>
        </w:r>
        <w:r>
          <w:t xml:space="preserve"> em que se tem os campos de t</w:t>
        </w:r>
      </w:ins>
      <w:ins w:id="3874" w:author="Ryan Lemos" w:date="2019-10-13T11:49:00Z">
        <w:r>
          <w:t>í</w:t>
        </w:r>
      </w:ins>
      <w:ins w:id="3875" w:author="Ryan Lemos" w:date="2019-10-13T11:48:00Z">
        <w:r>
          <w:t xml:space="preserve">tulo e os anos </w:t>
        </w:r>
      </w:ins>
      <w:ins w:id="3876" w:author="Ryan Lemos" w:date="2019-10-13T11:49:00Z">
        <w:r>
          <w:t>em que o material pode ser disponível. Lembrando que o tipo de material não pode ser mudado, uma vez escolhido como áudio, permanece como áudio</w:t>
        </w:r>
      </w:ins>
      <w:ins w:id="3877" w:author="Ryan Lemos" w:date="2019-10-13T11:50:00Z">
        <w:r>
          <w:t xml:space="preserve">. </w:t>
        </w:r>
      </w:ins>
    </w:p>
    <w:p w14:paraId="1A5C2D9B" w14:textId="77777777" w:rsidR="007E37B0" w:rsidRPr="00D36233" w:rsidRDefault="007E37B0">
      <w:pPr>
        <w:rPr>
          <w:ins w:id="3878" w:author="Ryan Lemos" w:date="2019-10-13T11:45:00Z"/>
          <w:rPrChange w:id="3879" w:author="Ryan Lemos" w:date="2019-10-13T11:47:00Z">
            <w:rPr>
              <w:ins w:id="3880" w:author="Ryan Lemos" w:date="2019-10-13T11:45:00Z"/>
            </w:rPr>
          </w:rPrChange>
        </w:rPr>
        <w:pPrChange w:id="3881" w:author="Ryan Lemos" w:date="2019-10-13T11:47:00Z">
          <w:pPr>
            <w:pStyle w:val="Legenda"/>
            <w:keepNext/>
          </w:pPr>
        </w:pPrChange>
      </w:pPr>
    </w:p>
    <w:p w14:paraId="501A0FCB" w14:textId="23E22CE5" w:rsidR="00B965E2" w:rsidRDefault="00B965E2" w:rsidP="00B70A30">
      <w:pPr>
        <w:pStyle w:val="Legenda"/>
        <w:keepNext/>
      </w:pPr>
      <w:bookmarkStart w:id="3882" w:name="_Ref21859684"/>
      <w:bookmarkStart w:id="3883" w:name="_Toc21974000"/>
      <w:bookmarkStart w:id="3884" w:name="_Toc22075219"/>
      <w:r>
        <w:t xml:space="preserve">Figura </w:t>
      </w:r>
      <w:r w:rsidR="00B06645">
        <w:fldChar w:fldCharType="begin"/>
      </w:r>
      <w:r w:rsidR="00B06645">
        <w:instrText xml:space="preserve"> SEQ Figura \* ARABIC </w:instrText>
      </w:r>
      <w:r w:rsidR="00B06645">
        <w:fldChar w:fldCharType="separate"/>
      </w:r>
      <w:ins w:id="3885" w:author="Ryan Lemos" w:date="2019-10-14T19:23:00Z">
        <w:r w:rsidR="0002745D">
          <w:rPr>
            <w:noProof/>
          </w:rPr>
          <w:t>67</w:t>
        </w:r>
      </w:ins>
      <w:del w:id="3886" w:author="Ryan Lemos" w:date="2019-10-07T11:05:00Z">
        <w:r w:rsidR="00D343FF" w:rsidDel="00EA672B">
          <w:rPr>
            <w:noProof/>
          </w:rPr>
          <w:delText>72</w:delText>
        </w:r>
      </w:del>
      <w:r w:rsidR="00B06645">
        <w:rPr>
          <w:noProof/>
        </w:rPr>
        <w:fldChar w:fldCharType="end"/>
      </w:r>
      <w:bookmarkEnd w:id="3882"/>
      <w:r>
        <w:t xml:space="preserve"> - Tela de edição de um material</w:t>
      </w:r>
      <w:bookmarkEnd w:id="3883"/>
      <w:bookmarkEnd w:id="3884"/>
    </w:p>
    <w:p w14:paraId="0519EEFA" w14:textId="77777777" w:rsidR="00841D83" w:rsidRDefault="00841D83" w:rsidP="00841D83">
      <w:pPr>
        <w:ind w:firstLine="0"/>
        <w:jc w:val="center"/>
      </w:pPr>
      <w:commentRangeStart w:id="3887"/>
      <w:r>
        <w:rPr>
          <w:noProof/>
        </w:rPr>
        <w:drawing>
          <wp:inline distT="0" distB="0" distL="0" distR="0" wp14:anchorId="25C4DF1D" wp14:editId="0CB014DC">
            <wp:extent cx="5400040" cy="3251200"/>
            <wp:effectExtent l="0" t="0" r="0" b="635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251200"/>
                    </a:xfrm>
                    <a:prstGeom prst="rect">
                      <a:avLst/>
                    </a:prstGeom>
                  </pic:spPr>
                </pic:pic>
              </a:graphicData>
            </a:graphic>
          </wp:inline>
        </w:drawing>
      </w:r>
      <w:commentRangeEnd w:id="3887"/>
      <w:r w:rsidR="00B32D53">
        <w:rPr>
          <w:rStyle w:val="Refdecomentrio"/>
        </w:rPr>
        <w:commentReference w:id="3887"/>
      </w:r>
    </w:p>
    <w:p w14:paraId="5D4E4BBA" w14:textId="62FBA62F" w:rsidR="007E37B0" w:rsidRDefault="009E79A9" w:rsidP="007E37B0">
      <w:pPr>
        <w:pStyle w:val="Fontes"/>
        <w:rPr>
          <w:ins w:id="3888" w:author="Ryan Lemos" w:date="2019-10-13T12:48:00Z"/>
        </w:rPr>
      </w:pPr>
      <w:ins w:id="3889" w:author="Ryan Lemos" w:date="2019-10-13T12:59:00Z">
        <w:r>
          <w:t>Fonte: PRÓPRIA, 2019. Utilizando o ambiente ILC v.1.</w:t>
        </w:r>
      </w:ins>
    </w:p>
    <w:p w14:paraId="4EF19A9A" w14:textId="6B3A9106" w:rsidR="00841D83" w:rsidDel="00D36233" w:rsidRDefault="00841D83" w:rsidP="00841D83">
      <w:pPr>
        <w:ind w:firstLine="0"/>
        <w:jc w:val="center"/>
        <w:rPr>
          <w:del w:id="3890" w:author="Ryan Lemos" w:date="2019-10-13T11:50:00Z"/>
        </w:rPr>
      </w:pPr>
      <w:del w:id="3891" w:author="Ryan Lemos" w:date="2019-10-13T11:50:00Z">
        <w:r w:rsidRPr="008C1DD0" w:rsidDel="00D36233">
          <w:rPr>
            <w:highlight w:val="yellow"/>
          </w:rPr>
          <w:delText>Falar da edição e visualização dos materiais</w:delText>
        </w:r>
      </w:del>
    </w:p>
    <w:p w14:paraId="5C7894A8" w14:textId="77777777" w:rsidR="00097BA3" w:rsidRDefault="00097BA3" w:rsidP="00987BE5">
      <w:pPr>
        <w:ind w:firstLine="0"/>
        <w:jc w:val="center"/>
      </w:pPr>
    </w:p>
    <w:p w14:paraId="18EBE7CC" w14:textId="7089EE90" w:rsidR="002C0E60" w:rsidRDefault="002C0E60" w:rsidP="002C0E60">
      <w:r>
        <w:t>A estória seguinte se tra</w:t>
      </w:r>
      <w:r w:rsidR="006476E9">
        <w:t xml:space="preserve">ta de como será o cadastro das turmas pelo professor. </w:t>
      </w:r>
      <w:ins w:id="3892" w:author="Ryan Lemos" w:date="2019-10-09T21:01:00Z">
        <w:r w:rsidR="00014BF9">
          <w:t xml:space="preserve">O </w:t>
        </w:r>
        <w:r w:rsidR="00014BF9">
          <w:fldChar w:fldCharType="begin"/>
        </w:r>
        <w:r w:rsidR="00014BF9">
          <w:instrText xml:space="preserve"> REF _Ref21547295 \h </w:instrText>
        </w:r>
      </w:ins>
      <w:r w:rsidR="00014BF9">
        <w:fldChar w:fldCharType="separate"/>
      </w:r>
      <w:ins w:id="3893" w:author="Ryan Lemos" w:date="2019-10-14T19:23:00Z">
        <w:r w:rsidR="0002745D">
          <w:t xml:space="preserve">Quadro </w:t>
        </w:r>
        <w:r w:rsidR="0002745D">
          <w:rPr>
            <w:noProof/>
          </w:rPr>
          <w:t>11</w:t>
        </w:r>
      </w:ins>
      <w:ins w:id="3894" w:author="Ryan Lemos" w:date="2019-10-09T21:01:00Z">
        <w:r w:rsidR="00014BF9">
          <w:fldChar w:fldCharType="end"/>
        </w:r>
        <w:r w:rsidR="00014BF9">
          <w:t xml:space="preserve"> </w:t>
        </w:r>
      </w:ins>
      <w:del w:id="3895" w:author="Ryan Lemos" w:date="2019-10-09T21:01:00Z">
        <w:r w:rsidR="006476E9" w:rsidDel="00014BF9">
          <w:delText xml:space="preserve">A </w:delText>
        </w:r>
        <w:r w:rsidR="006476E9" w:rsidRPr="00596E44" w:rsidDel="00014BF9">
          <w:rPr>
            <w:highlight w:val="yellow"/>
          </w:rPr>
          <w:delText>figura X</w:delText>
        </w:r>
        <w:r w:rsidR="006476E9" w:rsidDel="00014BF9">
          <w:delText xml:space="preserve"> </w:delText>
        </w:r>
      </w:del>
      <w:r w:rsidR="006476E9">
        <w:t>representa essa estória. Nela o professor explica que cada turma é identificada pelo ano de graduação (no caso primeiro, segundo, até o quinto ano), o dia e horários em que a aula é realizada.</w:t>
      </w:r>
    </w:p>
    <w:p w14:paraId="35A7CD1E" w14:textId="1DD0697C" w:rsidR="00885747" w:rsidRDefault="00AA372A" w:rsidP="00B70A30">
      <w:pPr>
        <w:pStyle w:val="Legenda"/>
      </w:pPr>
      <w:bookmarkStart w:id="3896" w:name="_Ref21547295"/>
      <w:bookmarkStart w:id="3897" w:name="_Toc21974292"/>
      <w:r>
        <w:lastRenderedPageBreak/>
        <w:t xml:space="preserve">Quadro </w:t>
      </w:r>
      <w:r w:rsidR="00B06645">
        <w:fldChar w:fldCharType="begin"/>
      </w:r>
      <w:r w:rsidR="00B06645">
        <w:instrText xml:space="preserve"> SEQ Quadro \* ARABIC </w:instrText>
      </w:r>
      <w:r w:rsidR="00B06645">
        <w:fldChar w:fldCharType="separate"/>
      </w:r>
      <w:ins w:id="3898" w:author="Ryan Lemos" w:date="2019-10-14T19:23:00Z">
        <w:r w:rsidR="0002745D">
          <w:rPr>
            <w:noProof/>
          </w:rPr>
          <w:t>11</w:t>
        </w:r>
      </w:ins>
      <w:del w:id="3899" w:author="Ryan Lemos" w:date="2019-10-13T11:46:00Z">
        <w:r w:rsidR="00511CE0" w:rsidDel="00D36233">
          <w:rPr>
            <w:noProof/>
          </w:rPr>
          <w:delText>10</w:delText>
        </w:r>
      </w:del>
      <w:r w:rsidR="00B06645">
        <w:rPr>
          <w:noProof/>
        </w:rPr>
        <w:fldChar w:fldCharType="end"/>
      </w:r>
      <w:bookmarkEnd w:id="3896"/>
      <w:r>
        <w:t xml:space="preserve"> - Estória de criação das turmas</w:t>
      </w:r>
      <w:bookmarkEnd w:id="3897"/>
    </w:p>
    <w:p w14:paraId="2D282CC4" w14:textId="267CE1C8" w:rsidR="002C0E60" w:rsidRDefault="00885747" w:rsidP="005B582B">
      <w:pPr>
        <w:pStyle w:val="estrias"/>
      </w:pPr>
      <w:r>
        <w:t>Como professor gostaria de ser capaz de criar minhas turmas conforme dias, horários, e níveis de cada turma.</w:t>
      </w:r>
    </w:p>
    <w:p w14:paraId="64639DDA" w14:textId="77777777" w:rsidR="00E01488" w:rsidRDefault="00E01488" w:rsidP="00E01488">
      <w:pPr>
        <w:pStyle w:val="Fontes"/>
        <w:rPr>
          <w:ins w:id="3900" w:author="Ryan Lemos" w:date="2019-10-13T12:55:00Z"/>
        </w:rPr>
      </w:pPr>
      <w:ins w:id="3901" w:author="Ryan Lemos" w:date="2019-10-13T12:55:00Z">
        <w:r>
          <w:t>Fonte: PRÓPRIA, 2019.</w:t>
        </w:r>
      </w:ins>
    </w:p>
    <w:p w14:paraId="2C24583A" w14:textId="77777777" w:rsidR="006476E9" w:rsidRDefault="006476E9">
      <w:pPr>
        <w:ind w:firstLine="0"/>
        <w:jc w:val="center"/>
      </w:pPr>
    </w:p>
    <w:p w14:paraId="09596458" w14:textId="2AB6E10F" w:rsidR="006476E9" w:rsidRDefault="006476E9" w:rsidP="006476E9">
      <w:r>
        <w:t xml:space="preserve">A implementação desta funcionalidade é descrita pela </w:t>
      </w:r>
      <w:r w:rsidR="00780414">
        <w:fldChar w:fldCharType="begin"/>
      </w:r>
      <w:r w:rsidR="00780414">
        <w:instrText xml:space="preserve"> REF _Ref20052080 \h </w:instrText>
      </w:r>
      <w:r w:rsidR="00780414">
        <w:fldChar w:fldCharType="separate"/>
      </w:r>
      <w:ins w:id="3902" w:author="Ryan Lemos" w:date="2019-10-14T19:23:00Z">
        <w:r w:rsidR="0002745D">
          <w:t xml:space="preserve">Figura </w:t>
        </w:r>
        <w:r w:rsidR="0002745D">
          <w:rPr>
            <w:noProof/>
          </w:rPr>
          <w:t>68</w:t>
        </w:r>
      </w:ins>
      <w:del w:id="3903" w:author="Ryan Lemos" w:date="2019-10-07T11:05:00Z">
        <w:r w:rsidR="00054B21" w:rsidDel="00EA672B">
          <w:delText xml:space="preserve">Figura </w:delText>
        </w:r>
        <w:r w:rsidR="00054B21" w:rsidDel="00EA672B">
          <w:rPr>
            <w:noProof/>
          </w:rPr>
          <w:delText>73</w:delText>
        </w:r>
      </w:del>
      <w:r w:rsidR="00780414">
        <w:fldChar w:fldCharType="end"/>
      </w:r>
      <w:r w:rsidR="00780414">
        <w:t xml:space="preserve"> </w:t>
      </w:r>
      <w:r>
        <w:t>que explicita os campos indicados pelo professor que são o dia, horário e ano.</w:t>
      </w:r>
    </w:p>
    <w:p w14:paraId="456B2B15" w14:textId="77777777" w:rsidR="006476E9" w:rsidRDefault="006476E9" w:rsidP="00596E44"/>
    <w:p w14:paraId="5EBE1C52" w14:textId="7E220081" w:rsidR="00841D83" w:rsidRDefault="00841D83" w:rsidP="00841D83">
      <w:pPr>
        <w:pStyle w:val="Legenda"/>
        <w:keepNext/>
      </w:pPr>
    </w:p>
    <w:p w14:paraId="42D8AFF7" w14:textId="47C93E5D" w:rsidR="00B965E2" w:rsidRDefault="00B965E2" w:rsidP="00B70A30">
      <w:pPr>
        <w:pStyle w:val="Legenda"/>
        <w:keepNext/>
      </w:pPr>
      <w:bookmarkStart w:id="3904" w:name="_Ref20052080"/>
      <w:bookmarkStart w:id="3905" w:name="_Toc21974001"/>
      <w:bookmarkStart w:id="3906" w:name="_Toc22075220"/>
      <w:r>
        <w:t xml:space="preserve">Figura </w:t>
      </w:r>
      <w:r w:rsidR="00B06645">
        <w:fldChar w:fldCharType="begin"/>
      </w:r>
      <w:r w:rsidR="00B06645">
        <w:instrText xml:space="preserve"> SEQ Figura \* ARABIC </w:instrText>
      </w:r>
      <w:r w:rsidR="00B06645">
        <w:fldChar w:fldCharType="separate"/>
      </w:r>
      <w:ins w:id="3907" w:author="Ryan Lemos" w:date="2019-10-14T19:23:00Z">
        <w:r w:rsidR="0002745D">
          <w:rPr>
            <w:noProof/>
          </w:rPr>
          <w:t>68</w:t>
        </w:r>
      </w:ins>
      <w:del w:id="3908" w:author="Ryan Lemos" w:date="2019-10-07T11:05:00Z">
        <w:r w:rsidR="00D343FF" w:rsidDel="00EA672B">
          <w:rPr>
            <w:noProof/>
          </w:rPr>
          <w:delText>73</w:delText>
        </w:r>
      </w:del>
      <w:r w:rsidR="00B06645">
        <w:rPr>
          <w:noProof/>
        </w:rPr>
        <w:fldChar w:fldCharType="end"/>
      </w:r>
      <w:bookmarkEnd w:id="3904"/>
      <w:r>
        <w:t xml:space="preserve"> - Tela de cadastro de uma turma</w:t>
      </w:r>
      <w:bookmarkEnd w:id="3905"/>
      <w:bookmarkEnd w:id="3906"/>
    </w:p>
    <w:p w14:paraId="3B60976D" w14:textId="7BFE4FDD" w:rsidR="002C0E60" w:rsidRDefault="00841D83" w:rsidP="002C0E60">
      <w:pPr>
        <w:ind w:firstLine="0"/>
        <w:jc w:val="center"/>
      </w:pPr>
      <w:r>
        <w:rPr>
          <w:noProof/>
        </w:rPr>
        <w:drawing>
          <wp:inline distT="0" distB="0" distL="0" distR="0" wp14:anchorId="144A1145" wp14:editId="314B587B">
            <wp:extent cx="5760085" cy="3478530"/>
            <wp:effectExtent l="0" t="0" r="0" b="762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3478530"/>
                    </a:xfrm>
                    <a:prstGeom prst="rect">
                      <a:avLst/>
                    </a:prstGeom>
                  </pic:spPr>
                </pic:pic>
              </a:graphicData>
            </a:graphic>
          </wp:inline>
        </w:drawing>
      </w:r>
    </w:p>
    <w:p w14:paraId="1FBC1628" w14:textId="1F63D209" w:rsidR="007E37B0" w:rsidRDefault="009E79A9" w:rsidP="007E37B0">
      <w:pPr>
        <w:pStyle w:val="Fontes"/>
        <w:rPr>
          <w:ins w:id="3909" w:author="Ryan Lemos" w:date="2019-10-13T12:48:00Z"/>
        </w:rPr>
      </w:pPr>
      <w:ins w:id="3910" w:author="Ryan Lemos" w:date="2019-10-13T12:59:00Z">
        <w:r>
          <w:t>Fonte: PRÓPRIA, 2019. Utilizando o ambiente ILC v.1.</w:t>
        </w:r>
      </w:ins>
    </w:p>
    <w:p w14:paraId="039DFF6D" w14:textId="77777777" w:rsidR="006476E9" w:rsidRDefault="006476E9" w:rsidP="002C0E60">
      <w:pPr>
        <w:ind w:firstLine="0"/>
        <w:jc w:val="center"/>
      </w:pPr>
    </w:p>
    <w:p w14:paraId="24CACF77" w14:textId="1C59EA8B" w:rsidR="00AA372A" w:rsidRDefault="0013326D">
      <w:r>
        <w:t xml:space="preserve">Ao professor também é possível visualizar suas turmas. </w:t>
      </w:r>
      <w:del w:id="3911" w:author="Ryan Lemos" w:date="2019-10-09T21:01:00Z">
        <w:r w:rsidDel="00014BF9">
          <w:delText xml:space="preserve">A </w:delText>
        </w:r>
        <w:r w:rsidRPr="00596E44" w:rsidDel="00014BF9">
          <w:rPr>
            <w:highlight w:val="yellow"/>
          </w:rPr>
          <w:delText>figura X</w:delText>
        </w:r>
      </w:del>
      <w:ins w:id="3912" w:author="Ryan Lemos" w:date="2019-10-09T21:01:00Z">
        <w:r w:rsidR="00014BF9">
          <w:t xml:space="preserve">O </w:t>
        </w:r>
        <w:r w:rsidR="00014BF9">
          <w:fldChar w:fldCharType="begin"/>
        </w:r>
        <w:r w:rsidR="00014BF9">
          <w:instrText xml:space="preserve"> REF _Ref21547311 \h </w:instrText>
        </w:r>
      </w:ins>
      <w:r w:rsidR="00014BF9">
        <w:fldChar w:fldCharType="separate"/>
      </w:r>
      <w:ins w:id="3913" w:author="Ryan Lemos" w:date="2019-10-14T19:23:00Z">
        <w:r w:rsidR="0002745D">
          <w:t xml:space="preserve">Quadro </w:t>
        </w:r>
        <w:r w:rsidR="0002745D">
          <w:rPr>
            <w:noProof/>
          </w:rPr>
          <w:t>12</w:t>
        </w:r>
      </w:ins>
      <w:ins w:id="3914" w:author="Ryan Lemos" w:date="2019-10-09T21:01:00Z">
        <w:r w:rsidR="00014BF9">
          <w:fldChar w:fldCharType="end"/>
        </w:r>
      </w:ins>
      <w:r>
        <w:t xml:space="preserve"> se trata da estória que </w:t>
      </w:r>
      <w:r w:rsidR="00780414">
        <w:t xml:space="preserve">demonstra </w:t>
      </w:r>
      <w:r w:rsidR="00905032">
        <w:t>como o professor imaginou a listagem das turmas. Um dos desejos para essa funcionalidade é que as turmas sejam dispostas em forma de cartão, para que fique mais fácil de identificar a turma.</w:t>
      </w:r>
    </w:p>
    <w:p w14:paraId="5F5CAF5E" w14:textId="269E5FB8" w:rsidR="006476E9" w:rsidRDefault="00905032">
      <w:r>
        <w:t xml:space="preserve"> </w:t>
      </w:r>
    </w:p>
    <w:p w14:paraId="7CE521C8" w14:textId="262F4CDB" w:rsidR="00AA372A" w:rsidRDefault="00AA372A" w:rsidP="00B70A30">
      <w:pPr>
        <w:pStyle w:val="Legenda"/>
      </w:pPr>
      <w:bookmarkStart w:id="3915" w:name="_Ref21547311"/>
      <w:bookmarkStart w:id="3916" w:name="_Toc21974293"/>
      <w:r>
        <w:t xml:space="preserve">Quadro </w:t>
      </w:r>
      <w:r w:rsidR="00B06645">
        <w:fldChar w:fldCharType="begin"/>
      </w:r>
      <w:r w:rsidR="00B06645">
        <w:instrText xml:space="preserve"> SEQ Quadro \* ARABIC </w:instrText>
      </w:r>
      <w:r w:rsidR="00B06645">
        <w:fldChar w:fldCharType="separate"/>
      </w:r>
      <w:ins w:id="3917" w:author="Ryan Lemos" w:date="2019-10-14T19:23:00Z">
        <w:r w:rsidR="0002745D">
          <w:rPr>
            <w:noProof/>
          </w:rPr>
          <w:t>12</w:t>
        </w:r>
      </w:ins>
      <w:del w:id="3918" w:author="Ryan Lemos" w:date="2019-10-13T11:46:00Z">
        <w:r w:rsidR="00511CE0" w:rsidDel="00D36233">
          <w:rPr>
            <w:noProof/>
          </w:rPr>
          <w:delText>11</w:delText>
        </w:r>
      </w:del>
      <w:r w:rsidR="00B06645">
        <w:rPr>
          <w:noProof/>
        </w:rPr>
        <w:fldChar w:fldCharType="end"/>
      </w:r>
      <w:bookmarkEnd w:id="3915"/>
      <w:r>
        <w:t xml:space="preserve"> - Estória de visualização das turmas</w:t>
      </w:r>
      <w:bookmarkEnd w:id="3916"/>
    </w:p>
    <w:p w14:paraId="752E1BA7" w14:textId="48A37E98" w:rsidR="004B1CC8" w:rsidRDefault="004B1CC8" w:rsidP="00596E44">
      <w:pPr>
        <w:pStyle w:val="estrias"/>
      </w:pPr>
      <w:r>
        <w:t>Como professor eu gostaria de visualizar minhas turmas em forma de cartões</w:t>
      </w:r>
      <w:r w:rsidR="00EA0CBF">
        <w:t>, p</w:t>
      </w:r>
      <w:r>
        <w:t>ois facilita a minha visualização.</w:t>
      </w:r>
    </w:p>
    <w:p w14:paraId="5CABB200" w14:textId="77777777" w:rsidR="00E01488" w:rsidRDefault="00E01488" w:rsidP="00E01488">
      <w:pPr>
        <w:pStyle w:val="Fontes"/>
        <w:rPr>
          <w:ins w:id="3919" w:author="Ryan Lemos" w:date="2019-10-13T12:55:00Z"/>
        </w:rPr>
      </w:pPr>
      <w:ins w:id="3920" w:author="Ryan Lemos" w:date="2019-10-13T12:55:00Z">
        <w:r>
          <w:lastRenderedPageBreak/>
          <w:t>Fonte: PRÓPRIA, 2019.</w:t>
        </w:r>
      </w:ins>
    </w:p>
    <w:p w14:paraId="623238E5" w14:textId="77777777" w:rsidR="00905032" w:rsidRDefault="00905032" w:rsidP="00B70A30">
      <w:pPr>
        <w:ind w:firstLine="0"/>
      </w:pPr>
    </w:p>
    <w:p w14:paraId="3BBD8A73" w14:textId="59249E6F" w:rsidR="00905032" w:rsidRDefault="00905032" w:rsidP="00596E44">
      <w:r>
        <w:t xml:space="preserve">A </w:t>
      </w:r>
      <w:r w:rsidR="00780414">
        <w:fldChar w:fldCharType="begin"/>
      </w:r>
      <w:r w:rsidR="00780414">
        <w:instrText xml:space="preserve"> REF _Ref20052122 \h </w:instrText>
      </w:r>
      <w:r w:rsidR="00780414">
        <w:fldChar w:fldCharType="separate"/>
      </w:r>
      <w:ins w:id="3921" w:author="Ryan Lemos" w:date="2019-10-14T19:23:00Z">
        <w:r w:rsidR="0002745D">
          <w:t xml:space="preserve">Figura </w:t>
        </w:r>
        <w:r w:rsidR="0002745D">
          <w:rPr>
            <w:noProof/>
          </w:rPr>
          <w:t>69</w:t>
        </w:r>
      </w:ins>
      <w:del w:id="3922" w:author="Ryan Lemos" w:date="2019-10-07T11:05:00Z">
        <w:r w:rsidR="00054B21" w:rsidDel="00EA672B">
          <w:delText xml:space="preserve">Figura </w:delText>
        </w:r>
        <w:r w:rsidR="00054B21" w:rsidDel="00EA672B">
          <w:rPr>
            <w:noProof/>
          </w:rPr>
          <w:delText>74</w:delText>
        </w:r>
      </w:del>
      <w:r w:rsidR="00780414">
        <w:fldChar w:fldCharType="end"/>
      </w:r>
      <w:r w:rsidR="00780414">
        <w:t xml:space="preserve"> </w:t>
      </w:r>
      <w:r>
        <w:t>explicita como foi feita a implementação dessa funcionalidade. As turmas são listadas em forma de cartão</w:t>
      </w:r>
      <w:r w:rsidR="00EA0CBF">
        <w:t>,</w:t>
      </w:r>
      <w:r>
        <w:t xml:space="preserve"> conforme requisitado. Ainda é possível ao professor gerenciar uma turma em específico</w:t>
      </w:r>
      <w:r w:rsidR="00EA0CBF">
        <w:t>,</w:t>
      </w:r>
      <w:r>
        <w:t xml:space="preserve"> clicando no botão com a figura de um lápis. Além disso o professor pode pesquisar por uma turma, filtrando os resultados, e listando somente os cartões conforme a busca.</w:t>
      </w:r>
      <w:r w:rsidR="00097BA3">
        <w:t xml:space="preserve"> Essa visão em cartões é característica do </w:t>
      </w:r>
      <w:r w:rsidR="00097BA3" w:rsidRPr="005B582B">
        <w:rPr>
          <w:i/>
          <w:iCs/>
        </w:rPr>
        <w:t>Material Design</w:t>
      </w:r>
      <w:r w:rsidR="00097BA3">
        <w:t xml:space="preserve">, </w:t>
      </w:r>
      <w:r w:rsidR="00EA0CBF">
        <w:t xml:space="preserve">sendo </w:t>
      </w:r>
      <w:r w:rsidR="00097BA3">
        <w:t xml:space="preserve">um componente que já vem nativo no MaterializeCSS, o que facilita a implementação do requisito desejado. </w:t>
      </w:r>
    </w:p>
    <w:p w14:paraId="71752EC6" w14:textId="77777777" w:rsidR="00905032" w:rsidRDefault="00905032" w:rsidP="002C0E60">
      <w:pPr>
        <w:ind w:firstLine="0"/>
        <w:jc w:val="center"/>
      </w:pPr>
    </w:p>
    <w:p w14:paraId="2F482F93" w14:textId="1CD65106" w:rsidR="00B965E2" w:rsidRDefault="00B965E2" w:rsidP="00B70A30">
      <w:pPr>
        <w:pStyle w:val="Legenda"/>
        <w:keepNext/>
      </w:pPr>
      <w:bookmarkStart w:id="3923" w:name="_Ref20052122"/>
      <w:bookmarkStart w:id="3924" w:name="_Toc21974002"/>
      <w:bookmarkStart w:id="3925" w:name="_Toc22075221"/>
      <w:r>
        <w:t xml:space="preserve">Figura </w:t>
      </w:r>
      <w:r w:rsidR="00B06645">
        <w:fldChar w:fldCharType="begin"/>
      </w:r>
      <w:r w:rsidR="00B06645">
        <w:instrText xml:space="preserve"> SEQ Figura \* ARABIC </w:instrText>
      </w:r>
      <w:r w:rsidR="00B06645">
        <w:fldChar w:fldCharType="separate"/>
      </w:r>
      <w:ins w:id="3926" w:author="Ryan Lemos" w:date="2019-10-14T19:23:00Z">
        <w:r w:rsidR="0002745D">
          <w:rPr>
            <w:noProof/>
          </w:rPr>
          <w:t>69</w:t>
        </w:r>
      </w:ins>
      <w:del w:id="3927" w:author="Ryan Lemos" w:date="2019-10-07T11:05:00Z">
        <w:r w:rsidR="00D343FF" w:rsidDel="00EA672B">
          <w:rPr>
            <w:noProof/>
          </w:rPr>
          <w:delText>74</w:delText>
        </w:r>
      </w:del>
      <w:r w:rsidR="00B06645">
        <w:rPr>
          <w:noProof/>
        </w:rPr>
        <w:fldChar w:fldCharType="end"/>
      </w:r>
      <w:bookmarkEnd w:id="3923"/>
      <w:r>
        <w:t xml:space="preserve"> - Tela de listagem de turmas</w:t>
      </w:r>
      <w:bookmarkEnd w:id="3924"/>
      <w:bookmarkEnd w:id="3925"/>
    </w:p>
    <w:p w14:paraId="37904955" w14:textId="1D12A44D" w:rsidR="002C0E60" w:rsidRDefault="00AF04BD" w:rsidP="002C0E60">
      <w:pPr>
        <w:ind w:firstLine="0"/>
        <w:jc w:val="center"/>
      </w:pPr>
      <w:r>
        <w:rPr>
          <w:noProof/>
        </w:rPr>
        <w:drawing>
          <wp:inline distT="0" distB="0" distL="0" distR="0" wp14:anchorId="16EFE9E7" wp14:editId="0A928CDD">
            <wp:extent cx="5760085" cy="3343910"/>
            <wp:effectExtent l="0" t="0" r="0" b="889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3343910"/>
                    </a:xfrm>
                    <a:prstGeom prst="rect">
                      <a:avLst/>
                    </a:prstGeom>
                  </pic:spPr>
                </pic:pic>
              </a:graphicData>
            </a:graphic>
          </wp:inline>
        </w:drawing>
      </w:r>
    </w:p>
    <w:p w14:paraId="0DAAD27A" w14:textId="73A6501D" w:rsidR="007E37B0" w:rsidRDefault="009E79A9" w:rsidP="007E37B0">
      <w:pPr>
        <w:pStyle w:val="Fontes"/>
        <w:rPr>
          <w:ins w:id="3928" w:author="Ryan Lemos" w:date="2019-10-13T12:48:00Z"/>
        </w:rPr>
      </w:pPr>
      <w:ins w:id="3929" w:author="Ryan Lemos" w:date="2019-10-13T12:59:00Z">
        <w:r>
          <w:t>Fonte: PRÓPRIA, 2019. Utilizando o ambiente ILC v.1.</w:t>
        </w:r>
      </w:ins>
    </w:p>
    <w:p w14:paraId="355A0ED5" w14:textId="77777777" w:rsidR="002C0E60" w:rsidRDefault="002C0E60" w:rsidP="002C0E60">
      <w:pPr>
        <w:ind w:firstLine="0"/>
        <w:jc w:val="center"/>
      </w:pPr>
    </w:p>
    <w:p w14:paraId="5AF7C9C2" w14:textId="4CE7CAC6" w:rsidR="00E550EC" w:rsidRDefault="00E550EC" w:rsidP="00596E44">
      <w:r>
        <w:t xml:space="preserve">Como professor é possível dentro </w:t>
      </w:r>
      <w:r w:rsidR="00B96AC0">
        <w:t xml:space="preserve">de uma turma, gerenciar os eventos </w:t>
      </w:r>
      <w:r w:rsidR="00EA0CBF">
        <w:t xml:space="preserve">que ocorrem nessa </w:t>
      </w:r>
      <w:r w:rsidR="00B96AC0">
        <w:t>turma</w:t>
      </w:r>
      <w:r w:rsidR="00EA0CBF">
        <w:t xml:space="preserve"> em específico</w:t>
      </w:r>
      <w:r w:rsidR="00B96AC0">
        <w:t>. A estória descrita pel</w:t>
      </w:r>
      <w:del w:id="3930" w:author="Ryan Lemos" w:date="2019-10-09T21:01:00Z">
        <w:r w:rsidR="00B96AC0" w:rsidDel="00014BF9">
          <w:delText xml:space="preserve">a </w:delText>
        </w:r>
        <w:r w:rsidR="00B96AC0" w:rsidRPr="00596E44" w:rsidDel="00014BF9">
          <w:rPr>
            <w:highlight w:val="yellow"/>
          </w:rPr>
          <w:delText>figura x</w:delText>
        </w:r>
      </w:del>
      <w:ins w:id="3931" w:author="Ryan Lemos" w:date="2019-10-09T21:01:00Z">
        <w:r w:rsidR="00014BF9">
          <w:t xml:space="preserve">o </w:t>
        </w:r>
        <w:r w:rsidR="00014BF9">
          <w:fldChar w:fldCharType="begin"/>
        </w:r>
        <w:r w:rsidR="00014BF9">
          <w:instrText xml:space="preserve"> REF _Ref21547323 \h </w:instrText>
        </w:r>
      </w:ins>
      <w:r w:rsidR="00014BF9">
        <w:fldChar w:fldCharType="separate"/>
      </w:r>
      <w:ins w:id="3932" w:author="Ryan Lemos" w:date="2019-10-14T19:23:00Z">
        <w:r w:rsidR="0002745D">
          <w:t xml:space="preserve">Quadro </w:t>
        </w:r>
        <w:r w:rsidR="0002745D">
          <w:rPr>
            <w:noProof/>
          </w:rPr>
          <w:t>13</w:t>
        </w:r>
      </w:ins>
      <w:ins w:id="3933" w:author="Ryan Lemos" w:date="2019-10-09T21:01:00Z">
        <w:r w:rsidR="00014BF9">
          <w:fldChar w:fldCharType="end"/>
        </w:r>
      </w:ins>
      <w:r w:rsidR="00B96AC0">
        <w:t xml:space="preserve"> representa esses anseios em se gerenciar os eventos.</w:t>
      </w:r>
    </w:p>
    <w:p w14:paraId="19364607" w14:textId="77777777" w:rsidR="00AA372A" w:rsidRDefault="00AA372A" w:rsidP="00596E44"/>
    <w:p w14:paraId="106A134B" w14:textId="5CD69CC2" w:rsidR="00AA372A" w:rsidRDefault="00AA372A" w:rsidP="00B70A30">
      <w:pPr>
        <w:pStyle w:val="Legenda"/>
      </w:pPr>
      <w:bookmarkStart w:id="3934" w:name="_Ref21547323"/>
      <w:bookmarkStart w:id="3935" w:name="_Toc21974294"/>
      <w:r>
        <w:t xml:space="preserve">Quadro </w:t>
      </w:r>
      <w:r w:rsidR="00B06645">
        <w:fldChar w:fldCharType="begin"/>
      </w:r>
      <w:r w:rsidR="00B06645">
        <w:instrText xml:space="preserve"> SEQ Quadro \* ARABIC </w:instrText>
      </w:r>
      <w:r w:rsidR="00B06645">
        <w:fldChar w:fldCharType="separate"/>
      </w:r>
      <w:ins w:id="3936" w:author="Ryan Lemos" w:date="2019-10-14T19:23:00Z">
        <w:r w:rsidR="0002745D">
          <w:rPr>
            <w:noProof/>
          </w:rPr>
          <w:t>13</w:t>
        </w:r>
      </w:ins>
      <w:del w:id="3937" w:author="Ryan Lemos" w:date="2019-10-13T11:46:00Z">
        <w:r w:rsidR="00511CE0" w:rsidDel="00D36233">
          <w:rPr>
            <w:noProof/>
          </w:rPr>
          <w:delText>12</w:delText>
        </w:r>
      </w:del>
      <w:r w:rsidR="00B06645">
        <w:rPr>
          <w:noProof/>
        </w:rPr>
        <w:fldChar w:fldCharType="end"/>
      </w:r>
      <w:bookmarkEnd w:id="3934"/>
      <w:r>
        <w:t xml:space="preserve"> - Estória de gerência de eventos de uma turma</w:t>
      </w:r>
      <w:bookmarkEnd w:id="3935"/>
    </w:p>
    <w:p w14:paraId="07F9A352" w14:textId="2F0BCE65" w:rsidR="00E550EC" w:rsidRDefault="004B1CC8" w:rsidP="00596E44">
      <w:pPr>
        <w:pStyle w:val="estrias"/>
      </w:pPr>
      <w:r>
        <w:t>Como professor eu gostaria de gerenciar os eventos das minhas turmas.</w:t>
      </w:r>
    </w:p>
    <w:p w14:paraId="41D882DD" w14:textId="77777777" w:rsidR="00E01488" w:rsidRDefault="00E01488" w:rsidP="00E01488">
      <w:pPr>
        <w:pStyle w:val="Fontes"/>
        <w:rPr>
          <w:ins w:id="3938" w:author="Ryan Lemos" w:date="2019-10-13T12:55:00Z"/>
        </w:rPr>
      </w:pPr>
      <w:ins w:id="3939" w:author="Ryan Lemos" w:date="2019-10-13T12:55:00Z">
        <w:r>
          <w:t>Fonte: PRÓPRIA, 2019.</w:t>
        </w:r>
      </w:ins>
    </w:p>
    <w:p w14:paraId="0EFB4474" w14:textId="77777777" w:rsidR="00B96AC0" w:rsidRDefault="00B96AC0" w:rsidP="00B96AC0">
      <w:pPr>
        <w:rPr>
          <w:noProof/>
        </w:rPr>
      </w:pPr>
    </w:p>
    <w:p w14:paraId="587DCA70" w14:textId="062AE392" w:rsidR="00B96AC0" w:rsidRDefault="00B96AC0" w:rsidP="00596E44">
      <w:pPr>
        <w:rPr>
          <w:noProof/>
        </w:rPr>
      </w:pPr>
      <w:r>
        <w:rPr>
          <w:noProof/>
        </w:rPr>
        <w:lastRenderedPageBreak/>
        <w:t xml:space="preserve">A </w:t>
      </w:r>
      <w:r w:rsidR="00780414">
        <w:rPr>
          <w:noProof/>
        </w:rPr>
        <w:fldChar w:fldCharType="begin"/>
      </w:r>
      <w:r w:rsidR="00780414">
        <w:rPr>
          <w:noProof/>
        </w:rPr>
        <w:instrText xml:space="preserve"> REF _Ref20052153 \h </w:instrText>
      </w:r>
      <w:r w:rsidR="00780414">
        <w:rPr>
          <w:noProof/>
        </w:rPr>
      </w:r>
      <w:r w:rsidR="00780414">
        <w:rPr>
          <w:noProof/>
        </w:rPr>
        <w:fldChar w:fldCharType="separate"/>
      </w:r>
      <w:ins w:id="3940" w:author="Ryan Lemos" w:date="2019-10-14T19:23:00Z">
        <w:r w:rsidR="0002745D">
          <w:t xml:space="preserve">Figura </w:t>
        </w:r>
        <w:r w:rsidR="0002745D">
          <w:rPr>
            <w:noProof/>
          </w:rPr>
          <w:t>70</w:t>
        </w:r>
      </w:ins>
      <w:del w:id="3941" w:author="Ryan Lemos" w:date="2019-10-07T11:05:00Z">
        <w:r w:rsidR="00054B21" w:rsidDel="00EA672B">
          <w:delText xml:space="preserve">Figura </w:delText>
        </w:r>
        <w:r w:rsidR="00054B21" w:rsidDel="00EA672B">
          <w:rPr>
            <w:noProof/>
          </w:rPr>
          <w:delText>75</w:delText>
        </w:r>
      </w:del>
      <w:r w:rsidR="00780414">
        <w:rPr>
          <w:noProof/>
        </w:rPr>
        <w:fldChar w:fldCharType="end"/>
      </w:r>
      <w:r w:rsidR="00780414">
        <w:rPr>
          <w:noProof/>
        </w:rPr>
        <w:t xml:space="preserve"> </w:t>
      </w:r>
      <w:r>
        <w:rPr>
          <w:noProof/>
        </w:rPr>
        <w:t>demonstra a implementação da estória d</w:t>
      </w:r>
      <w:ins w:id="3942" w:author="Ryan Lemos" w:date="2019-10-09T21:02:00Z">
        <w:r w:rsidR="00014BF9">
          <w:rPr>
            <w:noProof/>
          </w:rPr>
          <w:t>o</w:t>
        </w:r>
      </w:ins>
      <w:del w:id="3943" w:author="Ryan Lemos" w:date="2019-10-09T21:02:00Z">
        <w:r w:rsidDel="00014BF9">
          <w:rPr>
            <w:noProof/>
          </w:rPr>
          <w:delText>a</w:delText>
        </w:r>
      </w:del>
      <w:del w:id="3944" w:author="Ryan Lemos" w:date="2019-10-09T21:01:00Z">
        <w:r w:rsidDel="00014BF9">
          <w:rPr>
            <w:noProof/>
          </w:rPr>
          <w:delText xml:space="preserve"> </w:delText>
        </w:r>
      </w:del>
      <w:ins w:id="3945" w:author="Ryan Lemos" w:date="2019-10-09T21:01:00Z">
        <w:r w:rsidR="00014BF9">
          <w:rPr>
            <w:noProof/>
          </w:rPr>
          <w:t xml:space="preserve"> </w:t>
        </w:r>
      </w:ins>
      <w:ins w:id="3946" w:author="Ryan Lemos" w:date="2019-10-09T21:02:00Z">
        <w:r w:rsidR="00014BF9">
          <w:rPr>
            <w:noProof/>
          </w:rPr>
          <w:fldChar w:fldCharType="begin"/>
        </w:r>
        <w:r w:rsidR="00014BF9">
          <w:rPr>
            <w:noProof/>
          </w:rPr>
          <w:instrText xml:space="preserve"> REF _Ref21547323 \h </w:instrText>
        </w:r>
      </w:ins>
      <w:r w:rsidR="00014BF9">
        <w:rPr>
          <w:noProof/>
        </w:rPr>
      </w:r>
      <w:r w:rsidR="00014BF9">
        <w:rPr>
          <w:noProof/>
        </w:rPr>
        <w:fldChar w:fldCharType="separate"/>
      </w:r>
      <w:ins w:id="3947" w:author="Ryan Lemos" w:date="2019-10-14T19:23:00Z">
        <w:r w:rsidR="0002745D">
          <w:t xml:space="preserve">Quadro </w:t>
        </w:r>
        <w:r w:rsidR="0002745D">
          <w:rPr>
            <w:noProof/>
          </w:rPr>
          <w:t>13</w:t>
        </w:r>
      </w:ins>
      <w:ins w:id="3948" w:author="Ryan Lemos" w:date="2019-10-09T21:02:00Z">
        <w:r w:rsidR="00014BF9">
          <w:rPr>
            <w:noProof/>
          </w:rPr>
          <w:fldChar w:fldCharType="end"/>
        </w:r>
      </w:ins>
      <w:del w:id="3949" w:author="Ryan Lemos" w:date="2019-10-09T21:01:00Z">
        <w:r w:rsidRPr="00596E44" w:rsidDel="00014BF9">
          <w:rPr>
            <w:noProof/>
            <w:highlight w:val="yellow"/>
          </w:rPr>
          <w:delText>figura x</w:delText>
        </w:r>
      </w:del>
      <w:r>
        <w:rPr>
          <w:noProof/>
        </w:rPr>
        <w:t>. Dentro da turma o professor escolhe a aba eventos e então os eventos cadastrados surgem. É possível ao professor cadastrar, excluir e editar um evento de uma turma. O funcionamento dessa estória, juntamente com as interfaces e interações, é semelhante a estória d</w:t>
      </w:r>
      <w:ins w:id="3950" w:author="Ryan Lemos" w:date="2019-10-09T21:02:00Z">
        <w:r w:rsidR="00014BF9">
          <w:rPr>
            <w:noProof/>
          </w:rPr>
          <w:t xml:space="preserve">o </w:t>
        </w:r>
        <w:r w:rsidR="00014BF9">
          <w:rPr>
            <w:noProof/>
          </w:rPr>
          <w:fldChar w:fldCharType="begin"/>
        </w:r>
        <w:r w:rsidR="00014BF9">
          <w:rPr>
            <w:noProof/>
          </w:rPr>
          <w:instrText xml:space="preserve"> REF _Ref21547160 \h </w:instrText>
        </w:r>
      </w:ins>
      <w:r w:rsidR="00014BF9">
        <w:rPr>
          <w:noProof/>
        </w:rPr>
      </w:r>
      <w:r w:rsidR="00014BF9">
        <w:rPr>
          <w:noProof/>
        </w:rPr>
        <w:fldChar w:fldCharType="separate"/>
      </w:r>
      <w:ins w:id="3951" w:author="Ryan Lemos" w:date="2019-10-14T19:23:00Z">
        <w:r w:rsidR="0002745D">
          <w:t xml:space="preserve">Quadro </w:t>
        </w:r>
        <w:r w:rsidR="0002745D">
          <w:rPr>
            <w:noProof/>
          </w:rPr>
          <w:t>5</w:t>
        </w:r>
      </w:ins>
      <w:ins w:id="3952" w:author="Ryan Lemos" w:date="2019-10-09T21:02:00Z">
        <w:r w:rsidR="00014BF9">
          <w:rPr>
            <w:noProof/>
          </w:rPr>
          <w:fldChar w:fldCharType="end"/>
        </w:r>
      </w:ins>
      <w:del w:id="3953" w:author="Ryan Lemos" w:date="2019-10-09T21:02:00Z">
        <w:r w:rsidDel="00014BF9">
          <w:rPr>
            <w:noProof/>
          </w:rPr>
          <w:delText xml:space="preserve">a </w:delText>
        </w:r>
        <w:r w:rsidRPr="00596E44" w:rsidDel="00014BF9">
          <w:rPr>
            <w:noProof/>
            <w:highlight w:val="yellow"/>
          </w:rPr>
          <w:delText>figura x</w:delText>
        </w:r>
      </w:del>
      <w:r>
        <w:rPr>
          <w:noProof/>
        </w:rPr>
        <w:t xml:space="preserve">. </w:t>
      </w:r>
    </w:p>
    <w:p w14:paraId="16A69A2F" w14:textId="77777777" w:rsidR="00B965E2" w:rsidRDefault="00987BE5" w:rsidP="00987BE5">
      <w:pPr>
        <w:ind w:firstLine="0"/>
        <w:jc w:val="center"/>
      </w:pPr>
      <w:r w:rsidRPr="00206A9E">
        <w:rPr>
          <w:noProof/>
        </w:rPr>
        <w:t xml:space="preserve"> </w:t>
      </w:r>
    </w:p>
    <w:p w14:paraId="1075A95C" w14:textId="4BD9B0ED" w:rsidR="00B965E2" w:rsidRDefault="00B965E2" w:rsidP="00B70A30">
      <w:pPr>
        <w:pStyle w:val="Legenda"/>
        <w:keepNext/>
      </w:pPr>
      <w:bookmarkStart w:id="3954" w:name="_Ref20052153"/>
      <w:bookmarkStart w:id="3955" w:name="_Toc21974003"/>
      <w:bookmarkStart w:id="3956" w:name="_Toc22075222"/>
      <w:r>
        <w:t xml:space="preserve">Figura </w:t>
      </w:r>
      <w:r w:rsidR="00B06645">
        <w:fldChar w:fldCharType="begin"/>
      </w:r>
      <w:r w:rsidR="00B06645">
        <w:instrText xml:space="preserve"> SEQ Figura \* ARABIC </w:instrText>
      </w:r>
      <w:r w:rsidR="00B06645">
        <w:fldChar w:fldCharType="separate"/>
      </w:r>
      <w:ins w:id="3957" w:author="Ryan Lemos" w:date="2019-10-14T19:23:00Z">
        <w:r w:rsidR="0002745D">
          <w:rPr>
            <w:noProof/>
          </w:rPr>
          <w:t>70</w:t>
        </w:r>
      </w:ins>
      <w:del w:id="3958" w:author="Ryan Lemos" w:date="2019-10-07T11:05:00Z">
        <w:r w:rsidR="00D343FF" w:rsidDel="00EA672B">
          <w:rPr>
            <w:noProof/>
          </w:rPr>
          <w:delText>75</w:delText>
        </w:r>
      </w:del>
      <w:r w:rsidR="00B06645">
        <w:rPr>
          <w:noProof/>
        </w:rPr>
        <w:fldChar w:fldCharType="end"/>
      </w:r>
      <w:bookmarkEnd w:id="3954"/>
      <w:r>
        <w:t xml:space="preserve"> - Tela de listagem de eventos de uma turma</w:t>
      </w:r>
      <w:bookmarkEnd w:id="3955"/>
      <w:bookmarkEnd w:id="3956"/>
    </w:p>
    <w:p w14:paraId="6CCC22A5" w14:textId="6C9E7976" w:rsidR="00987BE5" w:rsidRDefault="008A32A5" w:rsidP="00987BE5">
      <w:pPr>
        <w:ind w:firstLine="0"/>
        <w:jc w:val="center"/>
        <w:rPr>
          <w:noProof/>
        </w:rPr>
      </w:pPr>
      <w:r>
        <w:rPr>
          <w:noProof/>
        </w:rPr>
        <w:drawing>
          <wp:inline distT="0" distB="0" distL="0" distR="0" wp14:anchorId="5900E3BF" wp14:editId="41558D5A">
            <wp:extent cx="5524500" cy="2129165"/>
            <wp:effectExtent l="0" t="0" r="0" b="444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29230" cy="2130988"/>
                    </a:xfrm>
                    <a:prstGeom prst="rect">
                      <a:avLst/>
                    </a:prstGeom>
                  </pic:spPr>
                </pic:pic>
              </a:graphicData>
            </a:graphic>
          </wp:inline>
        </w:drawing>
      </w:r>
    </w:p>
    <w:p w14:paraId="6D5952E8" w14:textId="5CB4EBB5" w:rsidR="007E37B0" w:rsidRDefault="009E79A9" w:rsidP="007E37B0">
      <w:pPr>
        <w:pStyle w:val="Fontes"/>
        <w:rPr>
          <w:ins w:id="3959" w:author="Ryan Lemos" w:date="2019-10-13T12:48:00Z"/>
        </w:rPr>
      </w:pPr>
      <w:ins w:id="3960" w:author="Ryan Lemos" w:date="2019-10-13T12:59:00Z">
        <w:r>
          <w:t>Fonte: PRÓPRIA, 2019. Utilizando o ambiente ILC v.1.</w:t>
        </w:r>
      </w:ins>
    </w:p>
    <w:p w14:paraId="6E5A0CB9" w14:textId="77777777" w:rsidR="00B96AC0" w:rsidRDefault="00B96AC0" w:rsidP="00596E44">
      <w:pPr>
        <w:ind w:firstLine="0"/>
        <w:rPr>
          <w:noProof/>
        </w:rPr>
      </w:pPr>
    </w:p>
    <w:p w14:paraId="0FA70DEB" w14:textId="5F74AA0A" w:rsidR="00BD54C1" w:rsidRDefault="00BD54C1">
      <w:pPr>
        <w:rPr>
          <w:noProof/>
        </w:rPr>
      </w:pPr>
      <w:r>
        <w:rPr>
          <w:noProof/>
        </w:rPr>
        <w:t>Ainda é possível ao professor utilizar o calendário para se situar conforme descrito pela estória da</w:t>
      </w:r>
      <w:del w:id="3961" w:author="Ryan Lemos" w:date="2019-10-09T21:02:00Z">
        <w:r w:rsidDel="00014BF9">
          <w:rPr>
            <w:noProof/>
          </w:rPr>
          <w:delText xml:space="preserve"> </w:delText>
        </w:r>
      </w:del>
      <w:ins w:id="3962" w:author="Ryan Lemos" w:date="2019-10-09T21:02:00Z">
        <w:r w:rsidR="00014BF9">
          <w:rPr>
            <w:noProof/>
          </w:rPr>
          <w:t xml:space="preserve"> </w:t>
        </w:r>
        <w:r w:rsidR="00014BF9">
          <w:rPr>
            <w:noProof/>
          </w:rPr>
          <w:fldChar w:fldCharType="begin"/>
        </w:r>
        <w:r w:rsidR="00014BF9">
          <w:rPr>
            <w:noProof/>
          </w:rPr>
          <w:instrText xml:space="preserve"> REF _Ref21547385 \h </w:instrText>
        </w:r>
      </w:ins>
      <w:r w:rsidR="00014BF9">
        <w:rPr>
          <w:noProof/>
        </w:rPr>
      </w:r>
      <w:r w:rsidR="00014BF9">
        <w:rPr>
          <w:noProof/>
        </w:rPr>
        <w:fldChar w:fldCharType="separate"/>
      </w:r>
      <w:ins w:id="3963" w:author="Ryan Lemos" w:date="2019-10-14T19:23:00Z">
        <w:r w:rsidR="0002745D">
          <w:t xml:space="preserve">Quadro </w:t>
        </w:r>
        <w:r w:rsidR="0002745D">
          <w:rPr>
            <w:noProof/>
          </w:rPr>
          <w:t>14</w:t>
        </w:r>
      </w:ins>
      <w:ins w:id="3964" w:author="Ryan Lemos" w:date="2019-10-09T21:02:00Z">
        <w:r w:rsidR="00014BF9">
          <w:rPr>
            <w:noProof/>
          </w:rPr>
          <w:fldChar w:fldCharType="end"/>
        </w:r>
      </w:ins>
      <w:del w:id="3965" w:author="Ryan Lemos" w:date="2019-10-09T21:02:00Z">
        <w:r w:rsidRPr="00596E44" w:rsidDel="00014BF9">
          <w:rPr>
            <w:noProof/>
            <w:highlight w:val="yellow"/>
          </w:rPr>
          <w:delText>figura x</w:delText>
        </w:r>
      </w:del>
      <w:r>
        <w:rPr>
          <w:noProof/>
        </w:rPr>
        <w:t>.</w:t>
      </w:r>
    </w:p>
    <w:p w14:paraId="2F8D20BD" w14:textId="77777777" w:rsidR="00AA372A" w:rsidRDefault="00AA372A" w:rsidP="00B70A30">
      <w:pPr>
        <w:ind w:firstLine="0"/>
        <w:jc w:val="center"/>
        <w:rPr>
          <w:noProof/>
        </w:rPr>
      </w:pPr>
    </w:p>
    <w:p w14:paraId="14D97952" w14:textId="61CEE161" w:rsidR="00AA372A" w:rsidRDefault="00AA372A" w:rsidP="00B70A30">
      <w:pPr>
        <w:pStyle w:val="Legenda"/>
        <w:rPr>
          <w:noProof/>
        </w:rPr>
      </w:pPr>
      <w:bookmarkStart w:id="3966" w:name="_Ref21547385"/>
      <w:bookmarkStart w:id="3967" w:name="_Toc21974295"/>
      <w:r>
        <w:t xml:space="preserve">Quadro </w:t>
      </w:r>
      <w:r w:rsidR="00B06645">
        <w:fldChar w:fldCharType="begin"/>
      </w:r>
      <w:r w:rsidR="00B06645">
        <w:instrText xml:space="preserve"> SEQ Quadro \* ARABIC </w:instrText>
      </w:r>
      <w:r w:rsidR="00B06645">
        <w:fldChar w:fldCharType="separate"/>
      </w:r>
      <w:ins w:id="3968" w:author="Ryan Lemos" w:date="2019-10-14T19:23:00Z">
        <w:r w:rsidR="0002745D">
          <w:rPr>
            <w:noProof/>
          </w:rPr>
          <w:t>14</w:t>
        </w:r>
      </w:ins>
      <w:del w:id="3969" w:author="Ryan Lemos" w:date="2019-10-13T11:46:00Z">
        <w:r w:rsidR="00511CE0" w:rsidDel="00D36233">
          <w:rPr>
            <w:noProof/>
          </w:rPr>
          <w:delText>13</w:delText>
        </w:r>
      </w:del>
      <w:r w:rsidR="00B06645">
        <w:rPr>
          <w:noProof/>
        </w:rPr>
        <w:fldChar w:fldCharType="end"/>
      </w:r>
      <w:bookmarkEnd w:id="3966"/>
      <w:r>
        <w:t xml:space="preserve"> - Estória do calendário de uma turma</w:t>
      </w:r>
      <w:bookmarkEnd w:id="3967"/>
    </w:p>
    <w:p w14:paraId="075D554A" w14:textId="06CEE5FA" w:rsidR="004B1CC8" w:rsidRDefault="004B1CC8" w:rsidP="00596E44">
      <w:pPr>
        <w:pStyle w:val="estrias"/>
        <w:rPr>
          <w:noProof/>
        </w:rPr>
      </w:pPr>
      <w:r>
        <w:rPr>
          <w:noProof/>
        </w:rPr>
        <w:t>Como professor eu gostaria de visualizar os eventos das minhas turmas num calendário.</w:t>
      </w:r>
    </w:p>
    <w:p w14:paraId="2A214276" w14:textId="77777777" w:rsidR="00E01488" w:rsidRDefault="00E01488" w:rsidP="00E01488">
      <w:pPr>
        <w:pStyle w:val="Fontes"/>
        <w:rPr>
          <w:ins w:id="3970" w:author="Ryan Lemos" w:date="2019-10-13T12:55:00Z"/>
        </w:rPr>
      </w:pPr>
      <w:ins w:id="3971" w:author="Ryan Lemos" w:date="2019-10-13T12:55:00Z">
        <w:r>
          <w:t>Fonte: PRÓPRIA, 2019.</w:t>
        </w:r>
      </w:ins>
    </w:p>
    <w:p w14:paraId="632CC443" w14:textId="77777777" w:rsidR="00BD54C1" w:rsidRDefault="00BD54C1" w:rsidP="00987BE5">
      <w:pPr>
        <w:ind w:firstLine="0"/>
        <w:jc w:val="center"/>
      </w:pPr>
    </w:p>
    <w:p w14:paraId="477237CC" w14:textId="42C34FB0" w:rsidR="00BD54C1" w:rsidRDefault="00BD54C1" w:rsidP="00596E44">
      <w:pPr>
        <w:rPr>
          <w:noProof/>
        </w:rPr>
      </w:pPr>
      <w:r>
        <w:rPr>
          <w:noProof/>
        </w:rPr>
        <w:t>Dentro d</w:t>
      </w:r>
      <w:r w:rsidR="00626453">
        <w:rPr>
          <w:noProof/>
        </w:rPr>
        <w:t>a gestão da turma</w:t>
      </w:r>
      <w:r w:rsidR="00E7509B">
        <w:rPr>
          <w:noProof/>
        </w:rPr>
        <w:t xml:space="preserve">, o professor pode acessar o calendário clicando na aba ‘calendário’. </w:t>
      </w:r>
      <w:r>
        <w:rPr>
          <w:noProof/>
        </w:rPr>
        <w:t>O formato do calendário é igual para o professor, aluno e gestor conforme visto na</w:t>
      </w:r>
      <w:r w:rsidR="00780414">
        <w:rPr>
          <w:noProof/>
        </w:rPr>
        <w:t xml:space="preserve"> </w:t>
      </w:r>
      <w:r w:rsidR="00780414">
        <w:rPr>
          <w:noProof/>
        </w:rPr>
        <w:fldChar w:fldCharType="begin"/>
      </w:r>
      <w:r w:rsidR="00780414">
        <w:rPr>
          <w:noProof/>
        </w:rPr>
        <w:instrText xml:space="preserve"> REF _Ref20052185 \h </w:instrText>
      </w:r>
      <w:r w:rsidR="00780414">
        <w:rPr>
          <w:noProof/>
        </w:rPr>
      </w:r>
      <w:r w:rsidR="00780414">
        <w:rPr>
          <w:noProof/>
        </w:rPr>
        <w:fldChar w:fldCharType="separate"/>
      </w:r>
      <w:ins w:id="3972" w:author="Ryan Lemos" w:date="2019-10-14T19:23:00Z">
        <w:r w:rsidR="0002745D">
          <w:t xml:space="preserve">Figura </w:t>
        </w:r>
        <w:r w:rsidR="0002745D">
          <w:rPr>
            <w:noProof/>
          </w:rPr>
          <w:t>71</w:t>
        </w:r>
      </w:ins>
      <w:del w:id="3973" w:author="Ryan Lemos" w:date="2019-10-07T11:05:00Z">
        <w:r w:rsidR="00054B21" w:rsidDel="00EA672B">
          <w:delText xml:space="preserve">Figura </w:delText>
        </w:r>
        <w:r w:rsidR="00054B21" w:rsidDel="00EA672B">
          <w:rPr>
            <w:noProof/>
          </w:rPr>
          <w:delText>76</w:delText>
        </w:r>
      </w:del>
      <w:r w:rsidR="00780414">
        <w:rPr>
          <w:noProof/>
        </w:rPr>
        <w:fldChar w:fldCharType="end"/>
      </w:r>
      <w:r>
        <w:rPr>
          <w:noProof/>
        </w:rPr>
        <w:t xml:space="preserve">. O que vai mudar são os eventos que cada um pode ver. O aluno pode ver os eventos da escola (cadastrados pelo gestor) e os eventos da turma (cadastrados pelo seu professor). O professor só pode ver os eventos relacionados a sua turma em específico. Quanto ao gestor, só pode ver os eventos cadastrados para a escola, </w:t>
      </w:r>
      <w:r w:rsidR="007C6290">
        <w:rPr>
          <w:noProof/>
        </w:rPr>
        <w:t xml:space="preserve">sendo que </w:t>
      </w:r>
      <w:r>
        <w:rPr>
          <w:noProof/>
        </w:rPr>
        <w:t>o gestor não tem acesso aos eventos das turmas. O motivo dessa limitação foi para manter organização e evitar que professores possam gerenciar os eventos da escola que impactariam todos os alunos. Por outro lado o gestor ao gerir o evento de uma turma também  impactaria nos alunos daquela turma.</w:t>
      </w:r>
    </w:p>
    <w:p w14:paraId="03D377D0" w14:textId="77777777" w:rsidR="00BD54C1" w:rsidRDefault="00BD54C1" w:rsidP="00987BE5">
      <w:pPr>
        <w:ind w:firstLine="0"/>
        <w:jc w:val="center"/>
      </w:pPr>
    </w:p>
    <w:p w14:paraId="5757056A" w14:textId="385E3E7A" w:rsidR="00B965E2" w:rsidRDefault="00B965E2" w:rsidP="00B70A30">
      <w:pPr>
        <w:pStyle w:val="Legenda"/>
        <w:keepNext/>
      </w:pPr>
      <w:bookmarkStart w:id="3974" w:name="_Ref20052185"/>
      <w:bookmarkStart w:id="3975" w:name="_Toc21974004"/>
      <w:bookmarkStart w:id="3976" w:name="_Toc22075223"/>
      <w:r>
        <w:t xml:space="preserve">Figura </w:t>
      </w:r>
      <w:r w:rsidR="00B06645">
        <w:fldChar w:fldCharType="begin"/>
      </w:r>
      <w:r w:rsidR="00B06645">
        <w:instrText xml:space="preserve"> SEQ Figura \* ARABIC </w:instrText>
      </w:r>
      <w:r w:rsidR="00B06645">
        <w:fldChar w:fldCharType="separate"/>
      </w:r>
      <w:ins w:id="3977" w:author="Ryan Lemos" w:date="2019-10-14T19:23:00Z">
        <w:r w:rsidR="0002745D">
          <w:rPr>
            <w:noProof/>
          </w:rPr>
          <w:t>71</w:t>
        </w:r>
      </w:ins>
      <w:del w:id="3978" w:author="Ryan Lemos" w:date="2019-10-07T11:05:00Z">
        <w:r w:rsidR="00D343FF" w:rsidDel="00EA672B">
          <w:rPr>
            <w:noProof/>
          </w:rPr>
          <w:delText>76</w:delText>
        </w:r>
      </w:del>
      <w:r w:rsidR="00B06645">
        <w:rPr>
          <w:noProof/>
        </w:rPr>
        <w:fldChar w:fldCharType="end"/>
      </w:r>
      <w:bookmarkEnd w:id="3974"/>
      <w:r>
        <w:t xml:space="preserve"> - Tela de calendário</w:t>
      </w:r>
      <w:r>
        <w:rPr>
          <w:noProof/>
        </w:rPr>
        <w:t xml:space="preserve"> de uma turma</w:t>
      </w:r>
      <w:bookmarkEnd w:id="3975"/>
      <w:bookmarkEnd w:id="3976"/>
    </w:p>
    <w:p w14:paraId="62A80CD9" w14:textId="77777777" w:rsidR="00987BE5" w:rsidRDefault="00987BE5" w:rsidP="00987BE5">
      <w:pPr>
        <w:ind w:firstLine="0"/>
        <w:jc w:val="center"/>
      </w:pPr>
      <w:r>
        <w:rPr>
          <w:noProof/>
        </w:rPr>
        <w:drawing>
          <wp:inline distT="0" distB="0" distL="0" distR="0" wp14:anchorId="3103F86D" wp14:editId="005E3C6D">
            <wp:extent cx="5760085" cy="27203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085" cy="2720340"/>
                    </a:xfrm>
                    <a:prstGeom prst="rect">
                      <a:avLst/>
                    </a:prstGeom>
                  </pic:spPr>
                </pic:pic>
              </a:graphicData>
            </a:graphic>
          </wp:inline>
        </w:drawing>
      </w:r>
    </w:p>
    <w:p w14:paraId="16CE7E27" w14:textId="79F4AAE0" w:rsidR="007E37B0" w:rsidRDefault="009E79A9" w:rsidP="007E37B0">
      <w:pPr>
        <w:pStyle w:val="Fontes"/>
        <w:rPr>
          <w:ins w:id="3979" w:author="Ryan Lemos" w:date="2019-10-13T12:48:00Z"/>
        </w:rPr>
      </w:pPr>
      <w:ins w:id="3980" w:author="Ryan Lemos" w:date="2019-10-13T12:59:00Z">
        <w:r>
          <w:t>Fonte: PRÓPRIA, 2019. Utilizando o ambiente ILC v.1.</w:t>
        </w:r>
      </w:ins>
    </w:p>
    <w:p w14:paraId="6401DA10" w14:textId="77777777" w:rsidR="005F0194" w:rsidRDefault="005F0194" w:rsidP="005F0194"/>
    <w:p w14:paraId="361793F8" w14:textId="6CDA4156" w:rsidR="005F0194" w:rsidRDefault="005F0194" w:rsidP="005F0194">
      <w:r>
        <w:t>A estória d</w:t>
      </w:r>
      <w:del w:id="3981" w:author="Ryan Lemos" w:date="2019-10-09T21:02:00Z">
        <w:r w:rsidDel="00014BF9">
          <w:delText xml:space="preserve">a </w:delText>
        </w:r>
        <w:r w:rsidRPr="00596E44" w:rsidDel="00014BF9">
          <w:rPr>
            <w:highlight w:val="yellow"/>
          </w:rPr>
          <w:delText>figura x</w:delText>
        </w:r>
      </w:del>
      <w:ins w:id="3982" w:author="Ryan Lemos" w:date="2019-10-09T21:02:00Z">
        <w:r w:rsidR="00014BF9">
          <w:t xml:space="preserve">o </w:t>
        </w:r>
      </w:ins>
      <w:ins w:id="3983" w:author="Ryan Lemos" w:date="2019-10-09T21:03:00Z">
        <w:r w:rsidR="00014BF9">
          <w:fldChar w:fldCharType="begin"/>
        </w:r>
        <w:r w:rsidR="00014BF9">
          <w:instrText xml:space="preserve"> REF _Ref21547398 \h </w:instrText>
        </w:r>
      </w:ins>
      <w:r w:rsidR="00014BF9">
        <w:fldChar w:fldCharType="separate"/>
      </w:r>
      <w:ins w:id="3984" w:author="Ryan Lemos" w:date="2019-10-14T19:23:00Z">
        <w:r w:rsidR="0002745D">
          <w:t xml:space="preserve">Quadro </w:t>
        </w:r>
        <w:r w:rsidR="0002745D">
          <w:rPr>
            <w:noProof/>
          </w:rPr>
          <w:t>15</w:t>
        </w:r>
      </w:ins>
      <w:ins w:id="3985" w:author="Ryan Lemos" w:date="2019-10-09T21:03:00Z">
        <w:r w:rsidR="00014BF9">
          <w:fldChar w:fldCharType="end"/>
        </w:r>
      </w:ins>
      <w:r>
        <w:t xml:space="preserve"> representa a visualização dos alunos da turma. Assim o professor pode ver quem são os alunos que fazem parte da sua turma.</w:t>
      </w:r>
    </w:p>
    <w:p w14:paraId="4FF53350" w14:textId="77777777" w:rsidR="00AA372A" w:rsidRDefault="00AA372A" w:rsidP="00B70A30">
      <w:pPr>
        <w:ind w:firstLine="0"/>
        <w:jc w:val="center"/>
      </w:pPr>
    </w:p>
    <w:p w14:paraId="645862F6" w14:textId="36C5DFAC" w:rsidR="004B1CC8" w:rsidRDefault="00AA372A" w:rsidP="00B70A30">
      <w:pPr>
        <w:pStyle w:val="Legenda"/>
      </w:pPr>
      <w:bookmarkStart w:id="3986" w:name="_Ref21547398"/>
      <w:bookmarkStart w:id="3987" w:name="_Toc21974296"/>
      <w:r>
        <w:t xml:space="preserve">Quadro </w:t>
      </w:r>
      <w:r w:rsidR="00B06645">
        <w:fldChar w:fldCharType="begin"/>
      </w:r>
      <w:r w:rsidR="00B06645">
        <w:instrText xml:space="preserve"> SEQ Quadro \* ARABIC </w:instrText>
      </w:r>
      <w:r w:rsidR="00B06645">
        <w:fldChar w:fldCharType="separate"/>
      </w:r>
      <w:ins w:id="3988" w:author="Ryan Lemos" w:date="2019-10-14T19:23:00Z">
        <w:r w:rsidR="0002745D">
          <w:rPr>
            <w:noProof/>
          </w:rPr>
          <w:t>15</w:t>
        </w:r>
      </w:ins>
      <w:del w:id="3989" w:author="Ryan Lemos" w:date="2019-10-13T11:46:00Z">
        <w:r w:rsidR="00511CE0" w:rsidDel="00D36233">
          <w:rPr>
            <w:noProof/>
          </w:rPr>
          <w:delText>14</w:delText>
        </w:r>
      </w:del>
      <w:r w:rsidR="00B06645">
        <w:rPr>
          <w:noProof/>
        </w:rPr>
        <w:fldChar w:fldCharType="end"/>
      </w:r>
      <w:bookmarkEnd w:id="3986"/>
      <w:r>
        <w:t xml:space="preserve"> - Estória de visualização dos alunos de uma turma</w:t>
      </w:r>
      <w:bookmarkEnd w:id="3987"/>
    </w:p>
    <w:p w14:paraId="75B785EA" w14:textId="224AF422" w:rsidR="00987BE5" w:rsidRDefault="004B1CC8" w:rsidP="00596E44">
      <w:pPr>
        <w:pStyle w:val="estrias"/>
      </w:pPr>
      <w:r>
        <w:t>Como professor eu gostaria de visualizar os alunos das minhas turmas.</w:t>
      </w:r>
    </w:p>
    <w:p w14:paraId="58FF6B1A" w14:textId="77777777" w:rsidR="00E01488" w:rsidRDefault="00E01488" w:rsidP="00E01488">
      <w:pPr>
        <w:pStyle w:val="Fontes"/>
        <w:rPr>
          <w:ins w:id="3990" w:author="Ryan Lemos" w:date="2019-10-13T12:55:00Z"/>
        </w:rPr>
      </w:pPr>
      <w:ins w:id="3991" w:author="Ryan Lemos" w:date="2019-10-13T12:55:00Z">
        <w:r>
          <w:t>Fonte: PRÓPRIA, 2019.</w:t>
        </w:r>
      </w:ins>
    </w:p>
    <w:p w14:paraId="1C9968BB" w14:textId="77777777" w:rsidR="005F0194" w:rsidRDefault="005F0194" w:rsidP="00987BE5">
      <w:pPr>
        <w:ind w:firstLine="0"/>
        <w:jc w:val="center"/>
      </w:pPr>
    </w:p>
    <w:p w14:paraId="44539830" w14:textId="6362A16C" w:rsidR="005F0194" w:rsidRDefault="005F0194" w:rsidP="00596E44">
      <w:r>
        <w:t xml:space="preserve">Ao entrar numa turma em específico </w:t>
      </w:r>
      <w:r w:rsidR="002A4486">
        <w:t>o professor tem uma lista dos alunos que fazem parte da sua turma conforme descrito pela</w:t>
      </w:r>
      <w:r w:rsidR="00780414">
        <w:t xml:space="preserve"> </w:t>
      </w:r>
      <w:r w:rsidR="00780414">
        <w:fldChar w:fldCharType="begin"/>
      </w:r>
      <w:r w:rsidR="00780414">
        <w:instrText xml:space="preserve"> REF _Ref20052215 \h </w:instrText>
      </w:r>
      <w:r w:rsidR="00780414">
        <w:fldChar w:fldCharType="separate"/>
      </w:r>
      <w:ins w:id="3992" w:author="Ryan Lemos" w:date="2019-10-14T19:23:00Z">
        <w:r w:rsidR="0002745D">
          <w:t xml:space="preserve">Figura </w:t>
        </w:r>
        <w:r w:rsidR="0002745D">
          <w:rPr>
            <w:noProof/>
          </w:rPr>
          <w:t>72</w:t>
        </w:r>
      </w:ins>
      <w:del w:id="3993" w:author="Ryan Lemos" w:date="2019-10-07T11:05:00Z">
        <w:r w:rsidR="00054B21" w:rsidDel="00EA672B">
          <w:delText xml:space="preserve">Figura </w:delText>
        </w:r>
        <w:r w:rsidR="00054B21" w:rsidDel="00EA672B">
          <w:rPr>
            <w:noProof/>
          </w:rPr>
          <w:delText>77</w:delText>
        </w:r>
      </w:del>
      <w:r w:rsidR="00780414">
        <w:fldChar w:fldCharType="end"/>
      </w:r>
      <w:r w:rsidR="002A4486">
        <w:t>.</w:t>
      </w:r>
    </w:p>
    <w:p w14:paraId="56024380" w14:textId="77777777" w:rsidR="005F0194" w:rsidRDefault="005F0194" w:rsidP="00987BE5">
      <w:pPr>
        <w:ind w:firstLine="0"/>
        <w:jc w:val="center"/>
      </w:pPr>
    </w:p>
    <w:p w14:paraId="5BB9402A" w14:textId="63FE7D48" w:rsidR="00B965E2" w:rsidRDefault="00B965E2" w:rsidP="00B70A30">
      <w:pPr>
        <w:pStyle w:val="Legenda"/>
        <w:keepNext/>
      </w:pPr>
      <w:bookmarkStart w:id="3994" w:name="_Ref20052215"/>
      <w:bookmarkStart w:id="3995" w:name="_Toc21974005"/>
      <w:bookmarkStart w:id="3996" w:name="_Toc22075224"/>
      <w:r>
        <w:lastRenderedPageBreak/>
        <w:t xml:space="preserve">Figura </w:t>
      </w:r>
      <w:r w:rsidR="00B06645">
        <w:fldChar w:fldCharType="begin"/>
      </w:r>
      <w:r w:rsidR="00B06645">
        <w:instrText xml:space="preserve"> SEQ Figura \* ARABIC </w:instrText>
      </w:r>
      <w:r w:rsidR="00B06645">
        <w:fldChar w:fldCharType="separate"/>
      </w:r>
      <w:ins w:id="3997" w:author="Ryan Lemos" w:date="2019-10-14T19:23:00Z">
        <w:r w:rsidR="0002745D">
          <w:rPr>
            <w:noProof/>
          </w:rPr>
          <w:t>72</w:t>
        </w:r>
      </w:ins>
      <w:del w:id="3998" w:author="Ryan Lemos" w:date="2019-10-07T11:05:00Z">
        <w:r w:rsidR="00D343FF" w:rsidDel="00EA672B">
          <w:rPr>
            <w:noProof/>
          </w:rPr>
          <w:delText>77</w:delText>
        </w:r>
      </w:del>
      <w:r w:rsidR="00B06645">
        <w:rPr>
          <w:noProof/>
        </w:rPr>
        <w:fldChar w:fldCharType="end"/>
      </w:r>
      <w:bookmarkEnd w:id="3994"/>
      <w:r>
        <w:t xml:space="preserve"> - Tela de listagem de alunos de uma turma</w:t>
      </w:r>
      <w:bookmarkEnd w:id="3995"/>
      <w:bookmarkEnd w:id="3996"/>
    </w:p>
    <w:p w14:paraId="2FE46C14" w14:textId="54E8A3A3" w:rsidR="00987BE5" w:rsidRDefault="008942AD" w:rsidP="00987BE5">
      <w:pPr>
        <w:ind w:firstLine="0"/>
        <w:jc w:val="center"/>
      </w:pPr>
      <w:r>
        <w:rPr>
          <w:noProof/>
        </w:rPr>
        <w:drawing>
          <wp:inline distT="0" distB="0" distL="0" distR="0" wp14:anchorId="5D554F22" wp14:editId="5F883D86">
            <wp:extent cx="5760085" cy="290131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2901315"/>
                    </a:xfrm>
                    <a:prstGeom prst="rect">
                      <a:avLst/>
                    </a:prstGeom>
                  </pic:spPr>
                </pic:pic>
              </a:graphicData>
            </a:graphic>
          </wp:inline>
        </w:drawing>
      </w:r>
    </w:p>
    <w:p w14:paraId="5F0CCB91" w14:textId="0ABCDF91" w:rsidR="007E37B0" w:rsidRDefault="009E79A9" w:rsidP="007E37B0">
      <w:pPr>
        <w:pStyle w:val="Fontes"/>
        <w:rPr>
          <w:ins w:id="3999" w:author="Ryan Lemos" w:date="2019-10-13T12:48:00Z"/>
        </w:rPr>
      </w:pPr>
      <w:ins w:id="4000" w:author="Ryan Lemos" w:date="2019-10-13T12:59:00Z">
        <w:r>
          <w:t>Fonte: PRÓPRIA, 2019. Utilizando o ambiente ILC v.1.</w:t>
        </w:r>
      </w:ins>
    </w:p>
    <w:p w14:paraId="6913084A" w14:textId="77777777" w:rsidR="002A4486" w:rsidRDefault="002A4486" w:rsidP="00987BE5">
      <w:pPr>
        <w:ind w:firstLine="0"/>
        <w:jc w:val="center"/>
      </w:pPr>
    </w:p>
    <w:p w14:paraId="1A31F499" w14:textId="0D3AE557" w:rsidR="002A4486" w:rsidRDefault="00363A00">
      <w:r>
        <w:t>Ainda é possível ao professor, como evidenciado pela estória d</w:t>
      </w:r>
      <w:del w:id="4001" w:author="Ryan Lemos" w:date="2019-10-09T21:03:00Z">
        <w:r w:rsidDel="00014BF9">
          <w:delText xml:space="preserve">a </w:delText>
        </w:r>
        <w:r w:rsidRPr="00596E44" w:rsidDel="00014BF9">
          <w:rPr>
            <w:highlight w:val="yellow"/>
          </w:rPr>
          <w:delText>figura x</w:delText>
        </w:r>
      </w:del>
      <w:ins w:id="4002" w:author="Ryan Lemos" w:date="2019-10-09T21:03:00Z">
        <w:r w:rsidR="00014BF9">
          <w:t xml:space="preserve">o </w:t>
        </w:r>
        <w:r w:rsidR="00014BF9">
          <w:fldChar w:fldCharType="begin"/>
        </w:r>
        <w:r w:rsidR="00014BF9">
          <w:instrText xml:space="preserve"> REF _Ref21547411 \h </w:instrText>
        </w:r>
      </w:ins>
      <w:r w:rsidR="00014BF9">
        <w:fldChar w:fldCharType="separate"/>
      </w:r>
      <w:ins w:id="4003" w:author="Ryan Lemos" w:date="2019-10-14T19:23:00Z">
        <w:r w:rsidR="0002745D">
          <w:t xml:space="preserve">Quadro </w:t>
        </w:r>
        <w:r w:rsidR="0002745D">
          <w:rPr>
            <w:noProof/>
          </w:rPr>
          <w:t>16</w:t>
        </w:r>
      </w:ins>
      <w:ins w:id="4004" w:author="Ryan Lemos" w:date="2019-10-09T21:03:00Z">
        <w:r w:rsidR="00014BF9">
          <w:fldChar w:fldCharType="end"/>
        </w:r>
      </w:ins>
      <w:r>
        <w:t>, gerenciar os alunos que fazem parte da sua turma</w:t>
      </w:r>
      <w:r w:rsidR="007C6290">
        <w:t>, p</w:t>
      </w:r>
      <w:r>
        <w:t>odendo então remover ou adicionar alunos a sua turma</w:t>
      </w:r>
      <w:r w:rsidR="007C6290">
        <w:t>,</w:t>
      </w:r>
      <w:r>
        <w:t xml:space="preserve"> conforme a necessidade do professor.</w:t>
      </w:r>
    </w:p>
    <w:p w14:paraId="077EFF16" w14:textId="77777777" w:rsidR="00AA372A" w:rsidRDefault="00AA372A" w:rsidP="00B70A30">
      <w:pPr>
        <w:ind w:firstLine="0"/>
        <w:jc w:val="center"/>
      </w:pPr>
    </w:p>
    <w:p w14:paraId="66162E86" w14:textId="577BD825" w:rsidR="004B1CC8" w:rsidRDefault="00AA372A" w:rsidP="00B70A30">
      <w:pPr>
        <w:pStyle w:val="Legenda"/>
      </w:pPr>
      <w:bookmarkStart w:id="4005" w:name="_Ref21547411"/>
      <w:bookmarkStart w:id="4006" w:name="_Toc21974297"/>
      <w:r>
        <w:t xml:space="preserve">Quadro </w:t>
      </w:r>
      <w:r w:rsidR="00B06645">
        <w:fldChar w:fldCharType="begin"/>
      </w:r>
      <w:r w:rsidR="00B06645">
        <w:instrText xml:space="preserve"> SEQ Quadro \* ARABIC </w:instrText>
      </w:r>
      <w:r w:rsidR="00B06645">
        <w:fldChar w:fldCharType="separate"/>
      </w:r>
      <w:ins w:id="4007" w:author="Ryan Lemos" w:date="2019-10-14T19:23:00Z">
        <w:r w:rsidR="0002745D">
          <w:rPr>
            <w:noProof/>
          </w:rPr>
          <w:t>16</w:t>
        </w:r>
      </w:ins>
      <w:del w:id="4008" w:author="Ryan Lemos" w:date="2019-10-13T11:46:00Z">
        <w:r w:rsidR="00511CE0" w:rsidDel="00D36233">
          <w:rPr>
            <w:noProof/>
          </w:rPr>
          <w:delText>15</w:delText>
        </w:r>
      </w:del>
      <w:r w:rsidR="00B06645">
        <w:rPr>
          <w:noProof/>
        </w:rPr>
        <w:fldChar w:fldCharType="end"/>
      </w:r>
      <w:bookmarkEnd w:id="4005"/>
      <w:r>
        <w:t xml:space="preserve"> - Estória de associação dos alunos a uma turma</w:t>
      </w:r>
      <w:bookmarkEnd w:id="4006"/>
    </w:p>
    <w:p w14:paraId="41512A74" w14:textId="17B9DA5D" w:rsidR="00987BE5" w:rsidRDefault="004B1CC8" w:rsidP="00596E44">
      <w:pPr>
        <w:pStyle w:val="estrias"/>
      </w:pPr>
      <w:r>
        <w:t>Como professor eu gostaria de associar os alunos somente indicando quem é da minha turma e quem não é.</w:t>
      </w:r>
    </w:p>
    <w:p w14:paraId="59BCB42A" w14:textId="77777777" w:rsidR="00E01488" w:rsidRDefault="00E01488" w:rsidP="00E01488">
      <w:pPr>
        <w:pStyle w:val="Fontes"/>
        <w:rPr>
          <w:ins w:id="4009" w:author="Ryan Lemos" w:date="2019-10-13T12:55:00Z"/>
        </w:rPr>
      </w:pPr>
      <w:ins w:id="4010" w:author="Ryan Lemos" w:date="2019-10-13T12:55:00Z">
        <w:r>
          <w:t>Fonte: PRÓPRIA, 2019.</w:t>
        </w:r>
      </w:ins>
    </w:p>
    <w:p w14:paraId="61D68AA4" w14:textId="77777777" w:rsidR="00363A00" w:rsidRDefault="00363A00" w:rsidP="00987BE5">
      <w:pPr>
        <w:ind w:firstLine="0"/>
        <w:jc w:val="center"/>
      </w:pPr>
    </w:p>
    <w:p w14:paraId="7E8B0FD2" w14:textId="62C00585" w:rsidR="007C6290" w:rsidRDefault="00363A00" w:rsidP="00596E44">
      <w:r>
        <w:t xml:space="preserve">A </w:t>
      </w:r>
      <w:r w:rsidR="00780414">
        <w:fldChar w:fldCharType="begin"/>
      </w:r>
      <w:r w:rsidR="00780414">
        <w:instrText xml:space="preserve"> REF _Ref20052253 \h </w:instrText>
      </w:r>
      <w:r w:rsidR="00780414">
        <w:fldChar w:fldCharType="separate"/>
      </w:r>
      <w:ins w:id="4011" w:author="Ryan Lemos" w:date="2019-10-14T19:23:00Z">
        <w:r w:rsidR="0002745D">
          <w:t xml:space="preserve">Figura </w:t>
        </w:r>
        <w:r w:rsidR="0002745D">
          <w:rPr>
            <w:noProof/>
          </w:rPr>
          <w:t>73</w:t>
        </w:r>
      </w:ins>
      <w:del w:id="4012" w:author="Ryan Lemos" w:date="2019-10-07T11:05:00Z">
        <w:r w:rsidR="00054B21" w:rsidDel="00EA672B">
          <w:delText xml:space="preserve">Figura </w:delText>
        </w:r>
        <w:r w:rsidR="00054B21" w:rsidDel="00EA672B">
          <w:rPr>
            <w:noProof/>
          </w:rPr>
          <w:delText>78</w:delText>
        </w:r>
      </w:del>
      <w:r w:rsidR="00780414">
        <w:fldChar w:fldCharType="end"/>
      </w:r>
      <w:r w:rsidR="00780414">
        <w:t xml:space="preserve"> </w:t>
      </w:r>
      <w:r>
        <w:t xml:space="preserve">representa </w:t>
      </w:r>
      <w:r w:rsidR="0007209C">
        <w:t>essa maneira de associar descrita pela estória d</w:t>
      </w:r>
      <w:ins w:id="4013" w:author="Ryan Lemos" w:date="2019-10-09T21:03:00Z">
        <w:r w:rsidR="00014BF9">
          <w:t xml:space="preserve">o </w:t>
        </w:r>
      </w:ins>
      <w:ins w:id="4014" w:author="Ryan Lemos" w:date="2019-10-09T21:04:00Z">
        <w:r w:rsidR="00A57060">
          <w:fldChar w:fldCharType="begin"/>
        </w:r>
        <w:r w:rsidR="00A57060">
          <w:instrText xml:space="preserve"> REF _Ref21547411 \h </w:instrText>
        </w:r>
      </w:ins>
      <w:r w:rsidR="00A57060">
        <w:fldChar w:fldCharType="separate"/>
      </w:r>
      <w:ins w:id="4015" w:author="Ryan Lemos" w:date="2019-10-14T19:23:00Z">
        <w:r w:rsidR="0002745D">
          <w:t xml:space="preserve">Quadro </w:t>
        </w:r>
        <w:r w:rsidR="0002745D">
          <w:rPr>
            <w:noProof/>
          </w:rPr>
          <w:t>16</w:t>
        </w:r>
      </w:ins>
      <w:ins w:id="4016" w:author="Ryan Lemos" w:date="2019-10-09T21:04:00Z">
        <w:r w:rsidR="00A57060">
          <w:fldChar w:fldCharType="end"/>
        </w:r>
      </w:ins>
      <w:ins w:id="4017" w:author="Ryan Lemos" w:date="2019-10-09T21:03:00Z">
        <w:r w:rsidR="00014BF9">
          <w:fldChar w:fldCharType="begin"/>
        </w:r>
        <w:r w:rsidR="00014BF9">
          <w:instrText xml:space="preserve"> REF _Ref21547427 \h </w:instrText>
        </w:r>
      </w:ins>
      <w:r w:rsidR="00014BF9">
        <w:fldChar w:fldCharType="separate"/>
      </w:r>
      <w:ins w:id="4018" w:author="Ryan Lemos" w:date="2019-10-14T19:23:00Z">
        <w:r w:rsidR="0002745D">
          <w:t xml:space="preserve">Quadro </w:t>
        </w:r>
        <w:r w:rsidR="0002745D">
          <w:rPr>
            <w:noProof/>
          </w:rPr>
          <w:t>17</w:t>
        </w:r>
      </w:ins>
      <w:r w:rsidR="00014BF9">
        <w:fldChar w:fldCharType="end"/>
      </w:r>
      <w:del w:id="4019" w:author="Ryan Lemos" w:date="2019-10-09T21:03:00Z">
        <w:r w:rsidR="0007209C" w:rsidDel="00014BF9">
          <w:delText xml:space="preserve">a </w:delText>
        </w:r>
        <w:r w:rsidR="0007209C" w:rsidRPr="00596E44" w:rsidDel="00014BF9">
          <w:rPr>
            <w:highlight w:val="yellow"/>
          </w:rPr>
          <w:delText>figura x</w:delText>
        </w:r>
      </w:del>
      <w:r w:rsidR="0007209C">
        <w:t xml:space="preserve">. Buscou-se deixar o processo de associação de alunos o mais simples possível como requerido pela estória. Ao professor, </w:t>
      </w:r>
      <w:r w:rsidR="007C6290">
        <w:t>na tela de associar alunos são disponibilizadas</w:t>
      </w:r>
      <w:r w:rsidR="0007209C">
        <w:t xml:space="preserve"> duas tabelas. A da esquerda contém os alunos que não fazem parte da turma. A da direita, por conseguinte se trata dos alunos que fazem parte da turma. Cabe ao professor marcar quem ele quer na turma, pode</w:t>
      </w:r>
      <w:r w:rsidR="007C6290">
        <w:t>ndo</w:t>
      </w:r>
      <w:r w:rsidR="0007209C">
        <w:t xml:space="preserve"> pesquisar em caso de muitos usuários, e ao marcar um aluno</w:t>
      </w:r>
      <w:r w:rsidR="007C6290">
        <w:t>,</w:t>
      </w:r>
      <w:r w:rsidR="0007209C">
        <w:t xml:space="preserve"> o botão com </w:t>
      </w:r>
      <w:r w:rsidR="006F54D5">
        <w:t>o ícone</w:t>
      </w:r>
      <w:r w:rsidR="0007209C">
        <w:t xml:space="preserve"> de seta em direção a direita fica ativa</w:t>
      </w:r>
      <w:r w:rsidR="007C6290">
        <w:t>,</w:t>
      </w:r>
      <w:r w:rsidR="0007209C">
        <w:t xml:space="preserve"> na cor verde</w:t>
      </w:r>
      <w:r w:rsidR="007C6290">
        <w:t>,</w:t>
      </w:r>
      <w:r w:rsidR="0007209C">
        <w:t xml:space="preserve"> indicando que o professor irá adicionar os alunos marcados. Ao clicar os alunos são associados a turma. Na tabela da direita o processo é o mesmo, </w:t>
      </w:r>
      <w:r w:rsidR="007C6290">
        <w:t xml:space="preserve">sendo que </w:t>
      </w:r>
      <w:r w:rsidR="0007209C">
        <w:t>ao marcar um aluno</w:t>
      </w:r>
      <w:r w:rsidR="007C6290">
        <w:t xml:space="preserve">, </w:t>
      </w:r>
      <w:r w:rsidR="0007209C">
        <w:t xml:space="preserve">o botão com </w:t>
      </w:r>
      <w:r w:rsidR="006F54D5">
        <w:t xml:space="preserve">o ícone </w:t>
      </w:r>
      <w:r w:rsidR="0007209C">
        <w:t>de seta em direção a es</w:t>
      </w:r>
      <w:r w:rsidR="00386EE3">
        <w:t>querda é habilitado na cor vermelha, indicando que o professor irá retirar os alunos da turma, conforme visto na</w:t>
      </w:r>
      <w:r w:rsidR="00780414">
        <w:t xml:space="preserve"> </w:t>
      </w:r>
      <w:r w:rsidR="00780414">
        <w:fldChar w:fldCharType="begin"/>
      </w:r>
      <w:r w:rsidR="00780414">
        <w:instrText xml:space="preserve"> REF _Ref20052253 \h </w:instrText>
      </w:r>
      <w:r w:rsidR="00780414">
        <w:fldChar w:fldCharType="separate"/>
      </w:r>
      <w:ins w:id="4020" w:author="Ryan Lemos" w:date="2019-10-14T19:23:00Z">
        <w:r w:rsidR="0002745D">
          <w:t xml:space="preserve">Figura </w:t>
        </w:r>
        <w:r w:rsidR="0002745D">
          <w:rPr>
            <w:noProof/>
          </w:rPr>
          <w:t>73</w:t>
        </w:r>
      </w:ins>
      <w:del w:id="4021" w:author="Ryan Lemos" w:date="2019-10-07T11:05:00Z">
        <w:r w:rsidR="00054B21" w:rsidDel="00EA672B">
          <w:delText xml:space="preserve">Figura </w:delText>
        </w:r>
        <w:r w:rsidR="00054B21" w:rsidDel="00EA672B">
          <w:rPr>
            <w:noProof/>
          </w:rPr>
          <w:delText>78</w:delText>
        </w:r>
      </w:del>
      <w:r w:rsidR="00780414">
        <w:fldChar w:fldCharType="end"/>
      </w:r>
      <w:r w:rsidR="00386EE3">
        <w:t>. Ao clicar na seta os alunos são removidos.</w:t>
      </w:r>
      <w:r w:rsidR="00097BA3">
        <w:t xml:space="preserve"> </w:t>
      </w:r>
    </w:p>
    <w:p w14:paraId="7E91A1FF" w14:textId="0685846E" w:rsidR="00363A00" w:rsidRDefault="007C6290" w:rsidP="00596E44">
      <w:r>
        <w:lastRenderedPageBreak/>
        <w:t>Usou-se</w:t>
      </w:r>
      <w:r w:rsidR="00097BA3">
        <w:t xml:space="preserve"> um </w:t>
      </w:r>
      <w:r w:rsidR="00097BA3" w:rsidRPr="005B582B">
        <w:rPr>
          <w:i/>
          <w:iCs/>
        </w:rPr>
        <w:t>plug</w:t>
      </w:r>
      <w:r w:rsidRPr="005B582B">
        <w:rPr>
          <w:i/>
          <w:iCs/>
        </w:rPr>
        <w:t>-</w:t>
      </w:r>
      <w:r w:rsidR="00097BA3" w:rsidRPr="005B582B">
        <w:rPr>
          <w:i/>
          <w:iCs/>
        </w:rPr>
        <w:t>in</w:t>
      </w:r>
      <w:r w:rsidR="00097BA3">
        <w:t xml:space="preserve"> Angular para fazer a paginação dos alunos. Caso haja uma quantidade enorme de alunos, o </w:t>
      </w:r>
      <w:r w:rsidRPr="00C62A31">
        <w:rPr>
          <w:i/>
          <w:iCs/>
        </w:rPr>
        <w:t>plug-in</w:t>
      </w:r>
      <w:r>
        <w:t xml:space="preserve"> </w:t>
      </w:r>
      <w:r w:rsidR="00097BA3">
        <w:t xml:space="preserve">de paginação exibe uma quantidade relativa a esses registros, no caso dessa interface exibe apenas 6 alunos, e divide os outros alunos em páginas que podem ser </w:t>
      </w:r>
      <w:r w:rsidR="00151354">
        <w:t xml:space="preserve">acessadas e, por conseguinte recuperar os alunos restantes. Lembrando, como se trata de uma tecnologia Angular </w:t>
      </w:r>
      <w:r w:rsidR="00151354" w:rsidRPr="00596E44">
        <w:rPr>
          <w:i/>
        </w:rPr>
        <w:t>front</w:t>
      </w:r>
      <w:r>
        <w:rPr>
          <w:i/>
        </w:rPr>
        <w:t>-</w:t>
      </w:r>
      <w:r w:rsidR="00151354" w:rsidRPr="00596E44">
        <w:rPr>
          <w:i/>
        </w:rPr>
        <w:t>end</w:t>
      </w:r>
      <w:r w:rsidR="00151354">
        <w:t xml:space="preserve">, não há o recarregamento da página na transição das páginas de alunos. Além disso o </w:t>
      </w:r>
      <w:r w:rsidRPr="00C62A31">
        <w:rPr>
          <w:i/>
          <w:iCs/>
        </w:rPr>
        <w:t>plug-in</w:t>
      </w:r>
      <w:r>
        <w:t xml:space="preserve"> </w:t>
      </w:r>
      <w:r w:rsidR="00151354">
        <w:t>possibilita a transição das páginas</w:t>
      </w:r>
      <w:r>
        <w:t>,</w:t>
      </w:r>
      <w:r w:rsidR="00151354">
        <w:t xml:space="preserve"> sem o carregamento dos dados a cada página clicada, </w:t>
      </w:r>
      <w:r>
        <w:t xml:space="preserve">e </w:t>
      </w:r>
      <w:r w:rsidR="00151354">
        <w:t>a navegação é fluida e rápida.</w:t>
      </w:r>
      <w:r w:rsidR="00097BA3">
        <w:t xml:space="preserve"> </w:t>
      </w:r>
    </w:p>
    <w:p w14:paraId="3400AD79" w14:textId="77777777" w:rsidR="00363A00" w:rsidRDefault="00363A00" w:rsidP="00987BE5">
      <w:pPr>
        <w:ind w:firstLine="0"/>
        <w:jc w:val="center"/>
      </w:pPr>
    </w:p>
    <w:p w14:paraId="1C733DC0" w14:textId="5E25280F" w:rsidR="00B965E2" w:rsidRDefault="00B965E2" w:rsidP="00B70A30">
      <w:pPr>
        <w:pStyle w:val="Legenda"/>
        <w:keepNext/>
      </w:pPr>
      <w:bookmarkStart w:id="4022" w:name="_Ref20052253"/>
      <w:bookmarkStart w:id="4023" w:name="_Toc21974006"/>
      <w:bookmarkStart w:id="4024" w:name="_Toc22075225"/>
      <w:r>
        <w:t xml:space="preserve">Figura </w:t>
      </w:r>
      <w:r w:rsidR="00B06645">
        <w:fldChar w:fldCharType="begin"/>
      </w:r>
      <w:r w:rsidR="00B06645">
        <w:instrText xml:space="preserve"> SEQ Figura \* ARABIC </w:instrText>
      </w:r>
      <w:r w:rsidR="00B06645">
        <w:fldChar w:fldCharType="separate"/>
      </w:r>
      <w:ins w:id="4025" w:author="Ryan Lemos" w:date="2019-10-14T19:23:00Z">
        <w:r w:rsidR="0002745D">
          <w:rPr>
            <w:noProof/>
          </w:rPr>
          <w:t>73</w:t>
        </w:r>
      </w:ins>
      <w:del w:id="4026" w:author="Ryan Lemos" w:date="2019-10-07T11:05:00Z">
        <w:r w:rsidR="00D343FF" w:rsidDel="00EA672B">
          <w:rPr>
            <w:noProof/>
          </w:rPr>
          <w:delText>78</w:delText>
        </w:r>
      </w:del>
      <w:r w:rsidR="00B06645">
        <w:rPr>
          <w:noProof/>
        </w:rPr>
        <w:fldChar w:fldCharType="end"/>
      </w:r>
      <w:bookmarkEnd w:id="4022"/>
      <w:r>
        <w:t xml:space="preserve"> - Tela de associação de alunos</w:t>
      </w:r>
      <w:bookmarkEnd w:id="4023"/>
      <w:bookmarkEnd w:id="4024"/>
    </w:p>
    <w:p w14:paraId="190BBBEC" w14:textId="4B361F3E" w:rsidR="00987BE5" w:rsidRDefault="008942AD" w:rsidP="00987BE5">
      <w:pPr>
        <w:ind w:firstLine="0"/>
        <w:jc w:val="center"/>
      </w:pPr>
      <w:r>
        <w:rPr>
          <w:noProof/>
        </w:rPr>
        <w:drawing>
          <wp:inline distT="0" distB="0" distL="0" distR="0" wp14:anchorId="6FB2CF5F" wp14:editId="667E2C1C">
            <wp:extent cx="5760085" cy="4378960"/>
            <wp:effectExtent l="0" t="0" r="0" b="25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4378960"/>
                    </a:xfrm>
                    <a:prstGeom prst="rect">
                      <a:avLst/>
                    </a:prstGeom>
                  </pic:spPr>
                </pic:pic>
              </a:graphicData>
            </a:graphic>
          </wp:inline>
        </w:drawing>
      </w:r>
    </w:p>
    <w:p w14:paraId="08EA5398" w14:textId="3E3D0310" w:rsidR="007E37B0" w:rsidRDefault="009E79A9" w:rsidP="007E37B0">
      <w:pPr>
        <w:pStyle w:val="Fontes"/>
        <w:rPr>
          <w:ins w:id="4027" w:author="Ryan Lemos" w:date="2019-10-13T12:48:00Z"/>
        </w:rPr>
      </w:pPr>
      <w:ins w:id="4028" w:author="Ryan Lemos" w:date="2019-10-13T12:59:00Z">
        <w:r>
          <w:t>Fonte: PRÓPRIA, 2019. Utilizando o ambiente ILC v.1.</w:t>
        </w:r>
      </w:ins>
    </w:p>
    <w:p w14:paraId="723512B7" w14:textId="77777777" w:rsidR="00386EE3" w:rsidRDefault="00386EE3" w:rsidP="00987BE5">
      <w:pPr>
        <w:ind w:firstLine="0"/>
        <w:jc w:val="center"/>
      </w:pPr>
    </w:p>
    <w:p w14:paraId="791BE958" w14:textId="057C0268" w:rsidR="00386EE3" w:rsidRDefault="00386EE3">
      <w:r>
        <w:t>A estória apresentada n</w:t>
      </w:r>
      <w:del w:id="4029" w:author="Ryan Lemos" w:date="2019-10-09T21:03:00Z">
        <w:r w:rsidDel="00014BF9">
          <w:delText xml:space="preserve">a </w:delText>
        </w:r>
        <w:r w:rsidRPr="00596E44" w:rsidDel="00014BF9">
          <w:rPr>
            <w:highlight w:val="yellow"/>
          </w:rPr>
          <w:delText>figura x</w:delText>
        </w:r>
      </w:del>
      <w:ins w:id="4030" w:author="Ryan Lemos" w:date="2019-10-09T21:03:00Z">
        <w:r w:rsidR="00014BF9">
          <w:t xml:space="preserve">o </w:t>
        </w:r>
      </w:ins>
      <w:ins w:id="4031" w:author="Ryan Lemos" w:date="2019-10-09T21:04:00Z">
        <w:r w:rsidR="00A57060">
          <w:fldChar w:fldCharType="begin"/>
        </w:r>
        <w:r w:rsidR="00A57060">
          <w:instrText xml:space="preserve"> REF _Ref21547427 \h </w:instrText>
        </w:r>
      </w:ins>
      <w:r w:rsidR="00A57060">
        <w:fldChar w:fldCharType="separate"/>
      </w:r>
      <w:ins w:id="4032" w:author="Ryan Lemos" w:date="2019-10-14T19:23:00Z">
        <w:r w:rsidR="0002745D">
          <w:t xml:space="preserve">Quadro </w:t>
        </w:r>
        <w:r w:rsidR="0002745D">
          <w:rPr>
            <w:noProof/>
          </w:rPr>
          <w:t>17</w:t>
        </w:r>
      </w:ins>
      <w:ins w:id="4033" w:author="Ryan Lemos" w:date="2019-10-09T21:04:00Z">
        <w:r w:rsidR="00A57060">
          <w:fldChar w:fldCharType="end"/>
        </w:r>
      </w:ins>
      <w:ins w:id="4034" w:author="Ryan Lemos" w:date="2019-10-09T21:05:00Z">
        <w:r w:rsidR="00A57060">
          <w:t xml:space="preserve"> </w:t>
        </w:r>
      </w:ins>
      <w:del w:id="4035" w:author="Ryan Lemos" w:date="2019-10-09T21:04:00Z">
        <w:r w:rsidDel="00A57060">
          <w:delText xml:space="preserve"> </w:delText>
        </w:r>
      </w:del>
      <w:r>
        <w:t xml:space="preserve">representa o desejo do professor ao saber quando um aluno tem dúvida. Surge então a necessidade de avisar o professor de uma dúvida do aluno assim que ela é enviada. </w:t>
      </w:r>
    </w:p>
    <w:p w14:paraId="18F2233B" w14:textId="77777777" w:rsidR="00AA372A" w:rsidRDefault="00AA372A" w:rsidP="00B70A30">
      <w:pPr>
        <w:ind w:firstLine="0"/>
        <w:jc w:val="center"/>
      </w:pPr>
    </w:p>
    <w:p w14:paraId="62B0CC9A" w14:textId="5A355632" w:rsidR="004B1CC8" w:rsidRDefault="00AA372A" w:rsidP="00B70A30">
      <w:pPr>
        <w:pStyle w:val="Legenda"/>
      </w:pPr>
      <w:bookmarkStart w:id="4036" w:name="_Ref21547427"/>
      <w:bookmarkStart w:id="4037" w:name="_Toc21974298"/>
      <w:r>
        <w:t xml:space="preserve">Quadro </w:t>
      </w:r>
      <w:r w:rsidR="00B06645">
        <w:fldChar w:fldCharType="begin"/>
      </w:r>
      <w:r w:rsidR="00B06645">
        <w:instrText xml:space="preserve"> SEQ Quadro \* ARABIC </w:instrText>
      </w:r>
      <w:r w:rsidR="00B06645">
        <w:fldChar w:fldCharType="separate"/>
      </w:r>
      <w:ins w:id="4038" w:author="Ryan Lemos" w:date="2019-10-14T19:23:00Z">
        <w:r w:rsidR="0002745D">
          <w:rPr>
            <w:noProof/>
          </w:rPr>
          <w:t>17</w:t>
        </w:r>
      </w:ins>
      <w:del w:id="4039" w:author="Ryan Lemos" w:date="2019-10-13T11:46:00Z">
        <w:r w:rsidR="00511CE0" w:rsidDel="00D36233">
          <w:rPr>
            <w:noProof/>
          </w:rPr>
          <w:delText>16</w:delText>
        </w:r>
      </w:del>
      <w:r w:rsidR="00B06645">
        <w:rPr>
          <w:noProof/>
        </w:rPr>
        <w:fldChar w:fldCharType="end"/>
      </w:r>
      <w:bookmarkEnd w:id="4036"/>
      <w:r>
        <w:t xml:space="preserve"> - Estória de notificação a uma dúvida</w:t>
      </w:r>
      <w:bookmarkEnd w:id="4037"/>
    </w:p>
    <w:p w14:paraId="5C86AEAF" w14:textId="6AE72568" w:rsidR="00987BE5" w:rsidRDefault="004B1CC8" w:rsidP="00596E44">
      <w:pPr>
        <w:pStyle w:val="estrias"/>
      </w:pPr>
      <w:r>
        <w:lastRenderedPageBreak/>
        <w:t>Como professor gostaria de ser notificado quando um aluno tem uma dúvida, pois assim fica mais fácil saber quando devo responder.</w:t>
      </w:r>
    </w:p>
    <w:p w14:paraId="3758826E" w14:textId="77777777" w:rsidR="00E01488" w:rsidRDefault="00E01488" w:rsidP="00E01488">
      <w:pPr>
        <w:pStyle w:val="Fontes"/>
        <w:rPr>
          <w:ins w:id="4040" w:author="Ryan Lemos" w:date="2019-10-13T12:55:00Z"/>
        </w:rPr>
      </w:pPr>
      <w:ins w:id="4041" w:author="Ryan Lemos" w:date="2019-10-13T12:55:00Z">
        <w:r>
          <w:t>Fonte: PRÓPRIA, 2019.</w:t>
        </w:r>
      </w:ins>
    </w:p>
    <w:p w14:paraId="35E84AB0" w14:textId="77777777" w:rsidR="00386EE3" w:rsidRDefault="00386EE3" w:rsidP="00987BE5">
      <w:pPr>
        <w:ind w:firstLine="0"/>
        <w:jc w:val="center"/>
      </w:pPr>
    </w:p>
    <w:p w14:paraId="2B8616FC" w14:textId="6B9A369F" w:rsidR="00386EE3" w:rsidRDefault="00386EE3" w:rsidP="00596E44">
      <w:r>
        <w:t>O sistema de notificações do ambiente fica responsável por notificar os professores de uma nova dúvida. Assim que a dúvida da notificação é respondida, todas as notificações são excluídas, evitando aos outros professores de responder a uma dúvida já respondida</w:t>
      </w:r>
      <w:r w:rsidR="00201977">
        <w:t xml:space="preserve"> ou ainda achar que há dúvidas não sanadas.</w:t>
      </w:r>
      <w:r w:rsidR="00151354">
        <w:t xml:space="preserve"> A</w:t>
      </w:r>
      <w:r w:rsidR="00780414">
        <w:t xml:space="preserve"> </w:t>
      </w:r>
      <w:r w:rsidR="00780414">
        <w:fldChar w:fldCharType="begin"/>
      </w:r>
      <w:r w:rsidR="00780414">
        <w:instrText xml:space="preserve"> REF _Ref20052307 \h </w:instrText>
      </w:r>
      <w:r w:rsidR="00780414">
        <w:fldChar w:fldCharType="separate"/>
      </w:r>
      <w:ins w:id="4042" w:author="Ryan Lemos" w:date="2019-10-14T19:23:00Z">
        <w:r w:rsidR="0002745D">
          <w:t xml:space="preserve">Figura </w:t>
        </w:r>
        <w:r w:rsidR="0002745D">
          <w:rPr>
            <w:noProof/>
          </w:rPr>
          <w:t>74</w:t>
        </w:r>
      </w:ins>
      <w:del w:id="4043" w:author="Ryan Lemos" w:date="2019-10-07T11:05:00Z">
        <w:r w:rsidR="00054B21" w:rsidDel="00EA672B">
          <w:delText xml:space="preserve">Figura </w:delText>
        </w:r>
        <w:r w:rsidR="00054B21" w:rsidDel="00EA672B">
          <w:rPr>
            <w:noProof/>
          </w:rPr>
          <w:delText>79</w:delText>
        </w:r>
      </w:del>
      <w:r w:rsidR="00780414">
        <w:fldChar w:fldCharType="end"/>
      </w:r>
      <w:r w:rsidR="00151354">
        <w:t xml:space="preserve"> representa essa interação, que utiliza as notificações Laravel para retornar as notificações relacionadas a uma dúvida.</w:t>
      </w:r>
    </w:p>
    <w:p w14:paraId="66C116F8" w14:textId="39495821" w:rsidR="00B965E2" w:rsidRDefault="00B965E2">
      <w:pPr>
        <w:ind w:firstLine="0"/>
        <w:jc w:val="center"/>
      </w:pPr>
    </w:p>
    <w:p w14:paraId="189B0A2D" w14:textId="3F74F1F3" w:rsidR="00B965E2" w:rsidRDefault="00B965E2" w:rsidP="00B70A30">
      <w:pPr>
        <w:pStyle w:val="Legenda"/>
        <w:keepNext/>
      </w:pPr>
      <w:bookmarkStart w:id="4044" w:name="_Ref20052307"/>
      <w:bookmarkStart w:id="4045" w:name="_Toc21974007"/>
      <w:bookmarkStart w:id="4046" w:name="_Toc22075226"/>
      <w:r>
        <w:t xml:space="preserve">Figura </w:t>
      </w:r>
      <w:r w:rsidR="00B06645">
        <w:fldChar w:fldCharType="begin"/>
      </w:r>
      <w:r w:rsidR="00B06645">
        <w:instrText xml:space="preserve"> SEQ Figura \* ARABIC </w:instrText>
      </w:r>
      <w:r w:rsidR="00B06645">
        <w:fldChar w:fldCharType="separate"/>
      </w:r>
      <w:ins w:id="4047" w:author="Ryan Lemos" w:date="2019-10-14T19:23:00Z">
        <w:r w:rsidR="0002745D">
          <w:rPr>
            <w:noProof/>
          </w:rPr>
          <w:t>74</w:t>
        </w:r>
      </w:ins>
      <w:del w:id="4048" w:author="Ryan Lemos" w:date="2019-10-07T11:05:00Z">
        <w:r w:rsidR="00D343FF" w:rsidDel="00EA672B">
          <w:rPr>
            <w:noProof/>
          </w:rPr>
          <w:delText>79</w:delText>
        </w:r>
      </w:del>
      <w:r w:rsidR="00B06645">
        <w:rPr>
          <w:noProof/>
        </w:rPr>
        <w:fldChar w:fldCharType="end"/>
      </w:r>
      <w:bookmarkEnd w:id="4044"/>
      <w:r>
        <w:t xml:space="preserve"> - Notificação referente a resposta de uma dúvida</w:t>
      </w:r>
      <w:bookmarkEnd w:id="4045"/>
      <w:bookmarkEnd w:id="4046"/>
    </w:p>
    <w:p w14:paraId="0F80CE1F" w14:textId="6AFC2916" w:rsidR="00987BE5" w:rsidRDefault="000638D6" w:rsidP="00987BE5">
      <w:pPr>
        <w:ind w:firstLine="0"/>
        <w:jc w:val="center"/>
      </w:pPr>
      <w:r>
        <w:rPr>
          <w:noProof/>
        </w:rPr>
        <w:drawing>
          <wp:inline distT="0" distB="0" distL="0" distR="0" wp14:anchorId="029ECE27" wp14:editId="3B4D8213">
            <wp:extent cx="2049780" cy="2587762"/>
            <wp:effectExtent l="0" t="0" r="7620" b="317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6511" cy="2596259"/>
                    </a:xfrm>
                    <a:prstGeom prst="rect">
                      <a:avLst/>
                    </a:prstGeom>
                  </pic:spPr>
                </pic:pic>
              </a:graphicData>
            </a:graphic>
          </wp:inline>
        </w:drawing>
      </w:r>
    </w:p>
    <w:p w14:paraId="2095A07F" w14:textId="71FB97B6" w:rsidR="007E37B0" w:rsidRDefault="009E79A9" w:rsidP="007E37B0">
      <w:pPr>
        <w:pStyle w:val="Fontes"/>
        <w:rPr>
          <w:ins w:id="4049" w:author="Ryan Lemos" w:date="2019-10-13T12:48:00Z"/>
        </w:rPr>
      </w:pPr>
      <w:ins w:id="4050" w:author="Ryan Lemos" w:date="2019-10-13T12:59:00Z">
        <w:r>
          <w:t>Fonte: PRÓPRIA, 2019. Utilizando o ambiente ILC v.1.</w:t>
        </w:r>
      </w:ins>
    </w:p>
    <w:p w14:paraId="5B703182" w14:textId="77777777" w:rsidR="00386EE3" w:rsidRDefault="00386EE3" w:rsidP="00987BE5">
      <w:pPr>
        <w:ind w:firstLine="0"/>
        <w:jc w:val="center"/>
      </w:pPr>
    </w:p>
    <w:p w14:paraId="7A28358B" w14:textId="59909E7D" w:rsidR="00386EE3" w:rsidRDefault="00386EE3" w:rsidP="00386EE3">
      <w:r>
        <w:t>A estória definida pel</w:t>
      </w:r>
      <w:del w:id="4051" w:author="Ryan Lemos" w:date="2019-10-09T21:03:00Z">
        <w:r w:rsidDel="00A57060">
          <w:delText xml:space="preserve">a </w:delText>
        </w:r>
        <w:r w:rsidRPr="00596E44" w:rsidDel="00A57060">
          <w:rPr>
            <w:highlight w:val="yellow"/>
          </w:rPr>
          <w:delText>figura x</w:delText>
        </w:r>
      </w:del>
      <w:ins w:id="4052" w:author="Ryan Lemos" w:date="2019-10-09T21:03:00Z">
        <w:r w:rsidR="00A57060">
          <w:t xml:space="preserve">o </w:t>
        </w:r>
      </w:ins>
      <w:ins w:id="4053" w:author="Ryan Lemos" w:date="2019-10-09T21:05:00Z">
        <w:r w:rsidR="00A57060">
          <w:fldChar w:fldCharType="begin"/>
        </w:r>
        <w:r w:rsidR="00A57060">
          <w:instrText xml:space="preserve"> REF _Ref21547444 \h </w:instrText>
        </w:r>
      </w:ins>
      <w:r w:rsidR="00A57060">
        <w:fldChar w:fldCharType="separate"/>
      </w:r>
      <w:ins w:id="4054" w:author="Ryan Lemos" w:date="2019-10-14T19:23:00Z">
        <w:r w:rsidR="0002745D">
          <w:t xml:space="preserve">Quadro </w:t>
        </w:r>
        <w:r w:rsidR="0002745D">
          <w:rPr>
            <w:noProof/>
          </w:rPr>
          <w:t>18</w:t>
        </w:r>
      </w:ins>
      <w:ins w:id="4055" w:author="Ryan Lemos" w:date="2019-10-09T21:05:00Z">
        <w:r w:rsidR="00A57060">
          <w:fldChar w:fldCharType="end"/>
        </w:r>
        <w:r w:rsidR="00A57060">
          <w:t xml:space="preserve"> </w:t>
        </w:r>
      </w:ins>
      <w:del w:id="4056" w:author="Ryan Lemos" w:date="2019-10-09T21:05:00Z">
        <w:r w:rsidDel="00A57060">
          <w:delText xml:space="preserve"> </w:delText>
        </w:r>
      </w:del>
      <w:r>
        <w:t>se trata da necessidade de interação do aluno para com o professor. Ao surgir uma dúvida o professor deve ser capaz de respond</w:t>
      </w:r>
      <w:r w:rsidR="001F718F">
        <w:t>ê</w:t>
      </w:r>
      <w:r>
        <w:t>-la, e então ao ser notificado, seguir a notificação e verificar se consegue responder à pergunta. Caso contrário</w:t>
      </w:r>
      <w:r w:rsidR="00201977">
        <w:t>,</w:t>
      </w:r>
      <w:r>
        <w:t xml:space="preserve"> outro professor</w:t>
      </w:r>
      <w:r w:rsidR="00201977">
        <w:t>,</w:t>
      </w:r>
      <w:r>
        <w:t xml:space="preserve"> tem a possibilidade de responder. Então as dúvidas são enviadas a todos os professores e não somente ao professor da turma do aluno com dúvida. Isso se deu pelo fato de possibilitar agilidade no processo de resposta, já que os professores da escola detêm conhecimento e capacidade para sanar as dúvidas dos alunos. </w:t>
      </w:r>
    </w:p>
    <w:p w14:paraId="1ECA8A0E" w14:textId="77777777" w:rsidR="00AA372A" w:rsidRDefault="00AA372A" w:rsidP="00B70A30">
      <w:pPr>
        <w:ind w:firstLine="0"/>
        <w:jc w:val="center"/>
      </w:pPr>
    </w:p>
    <w:p w14:paraId="0CE46B21" w14:textId="1979D2D9" w:rsidR="004B1CC8" w:rsidRDefault="00AA372A" w:rsidP="00B70A30">
      <w:pPr>
        <w:pStyle w:val="Legenda"/>
      </w:pPr>
      <w:bookmarkStart w:id="4057" w:name="_Ref21547444"/>
      <w:bookmarkStart w:id="4058" w:name="_Toc21974299"/>
      <w:r>
        <w:t xml:space="preserve">Quadro </w:t>
      </w:r>
      <w:r w:rsidR="00B06645">
        <w:fldChar w:fldCharType="begin"/>
      </w:r>
      <w:r w:rsidR="00B06645">
        <w:instrText xml:space="preserve"> SEQ Quadro \* ARABIC </w:instrText>
      </w:r>
      <w:r w:rsidR="00B06645">
        <w:fldChar w:fldCharType="separate"/>
      </w:r>
      <w:ins w:id="4059" w:author="Ryan Lemos" w:date="2019-10-14T19:23:00Z">
        <w:r w:rsidR="0002745D">
          <w:rPr>
            <w:noProof/>
          </w:rPr>
          <w:t>18</w:t>
        </w:r>
      </w:ins>
      <w:del w:id="4060" w:author="Ryan Lemos" w:date="2019-10-13T11:46:00Z">
        <w:r w:rsidR="00511CE0" w:rsidDel="00D36233">
          <w:rPr>
            <w:noProof/>
          </w:rPr>
          <w:delText>17</w:delText>
        </w:r>
      </w:del>
      <w:r w:rsidR="00B06645">
        <w:rPr>
          <w:noProof/>
        </w:rPr>
        <w:fldChar w:fldCharType="end"/>
      </w:r>
      <w:bookmarkEnd w:id="4057"/>
      <w:r>
        <w:t xml:space="preserve"> - Estória de resposta a uma dúvida</w:t>
      </w:r>
      <w:bookmarkEnd w:id="4058"/>
    </w:p>
    <w:p w14:paraId="07F55258" w14:textId="200C25A8" w:rsidR="004B1CC8" w:rsidRDefault="004B1CC8" w:rsidP="004B1CC8">
      <w:pPr>
        <w:pStyle w:val="estrias"/>
      </w:pPr>
      <w:r>
        <w:lastRenderedPageBreak/>
        <w:t>Como professor eu gostaria de ser capaz de responder a uma dúvida do aluno.</w:t>
      </w:r>
    </w:p>
    <w:p w14:paraId="59908143" w14:textId="77777777" w:rsidR="00E01488" w:rsidRDefault="00E01488" w:rsidP="00E01488">
      <w:pPr>
        <w:pStyle w:val="Fontes"/>
        <w:rPr>
          <w:ins w:id="4061" w:author="Ryan Lemos" w:date="2019-10-13T12:55:00Z"/>
        </w:rPr>
      </w:pPr>
      <w:ins w:id="4062" w:author="Ryan Lemos" w:date="2019-10-13T12:55:00Z">
        <w:r>
          <w:t>Fonte: PRÓPRIA, 2019.</w:t>
        </w:r>
      </w:ins>
    </w:p>
    <w:p w14:paraId="4D1D6278" w14:textId="77777777" w:rsidR="00386EE3" w:rsidRDefault="00386EE3" w:rsidP="00596E44">
      <w:pPr>
        <w:ind w:firstLine="0"/>
      </w:pPr>
    </w:p>
    <w:p w14:paraId="62D0F8B6" w14:textId="7194BE9E" w:rsidR="00386EE3" w:rsidRDefault="00386EE3" w:rsidP="00B70A30">
      <w:r>
        <w:t>A</w:t>
      </w:r>
      <w:r w:rsidR="00780414">
        <w:t xml:space="preserve"> </w:t>
      </w:r>
      <w:r w:rsidR="00780414">
        <w:fldChar w:fldCharType="begin"/>
      </w:r>
      <w:r w:rsidR="00780414">
        <w:instrText xml:space="preserve"> REF _Ref20052327 \h </w:instrText>
      </w:r>
      <w:r w:rsidR="00780414">
        <w:fldChar w:fldCharType="separate"/>
      </w:r>
      <w:ins w:id="4063" w:author="Ryan Lemos" w:date="2019-10-14T19:23:00Z">
        <w:r w:rsidR="0002745D">
          <w:t xml:space="preserve">Figura </w:t>
        </w:r>
        <w:r w:rsidR="0002745D">
          <w:rPr>
            <w:noProof/>
          </w:rPr>
          <w:t>75</w:t>
        </w:r>
      </w:ins>
      <w:del w:id="4064" w:author="Ryan Lemos" w:date="2019-10-07T11:05:00Z">
        <w:r w:rsidR="00054B21" w:rsidDel="00EA672B">
          <w:delText xml:space="preserve">Figura </w:delText>
        </w:r>
        <w:r w:rsidR="00054B21" w:rsidDel="00EA672B">
          <w:rPr>
            <w:noProof/>
          </w:rPr>
          <w:delText>80</w:delText>
        </w:r>
      </w:del>
      <w:r w:rsidR="00780414">
        <w:fldChar w:fldCharType="end"/>
      </w:r>
      <w:r>
        <w:t xml:space="preserve"> representa a interface de resposta à dúvida. Nessa interface o professor pode visualizar qual é o assunto da dúvida</w:t>
      </w:r>
      <w:r w:rsidR="00201977">
        <w:t xml:space="preserve"> e</w:t>
      </w:r>
      <w:r>
        <w:t xml:space="preserve"> qual a dúvida em si</w:t>
      </w:r>
      <w:r w:rsidR="00201977">
        <w:t xml:space="preserve">, e por conseguinte, </w:t>
      </w:r>
      <w:r>
        <w:t xml:space="preserve">tecer uma resposta ao questionamento do aluno. </w:t>
      </w:r>
      <w:r w:rsidR="004263B0">
        <w:t xml:space="preserve">É importante ressaltar que o sistema de dúvidas não foi implementado </w:t>
      </w:r>
      <w:r w:rsidR="00201977">
        <w:t>para</w:t>
      </w:r>
      <w:r w:rsidR="004263B0">
        <w:t xml:space="preserve"> se comportar como </w:t>
      </w:r>
      <w:r w:rsidR="004263B0" w:rsidRPr="005B582B">
        <w:rPr>
          <w:i/>
          <w:iCs/>
        </w:rPr>
        <w:t>chat</w:t>
      </w:r>
      <w:r w:rsidR="004263B0">
        <w:t>. Em caso de uma nova dúvida, o aluno deve envi</w:t>
      </w:r>
      <w:r w:rsidR="001F718F">
        <w:t>á</w:t>
      </w:r>
      <w:r w:rsidR="004263B0">
        <w:t>-la aos professores para retirada de dúvidas.</w:t>
      </w:r>
    </w:p>
    <w:p w14:paraId="719560E9" w14:textId="77777777" w:rsidR="00B965E2" w:rsidRDefault="000638D6" w:rsidP="00987BE5">
      <w:pPr>
        <w:ind w:firstLine="0"/>
        <w:jc w:val="center"/>
      </w:pPr>
      <w:r w:rsidRPr="000638D6">
        <w:rPr>
          <w:noProof/>
        </w:rPr>
        <w:t xml:space="preserve"> </w:t>
      </w:r>
    </w:p>
    <w:p w14:paraId="0AB3C90D" w14:textId="097341E2" w:rsidR="00B965E2" w:rsidRDefault="00B965E2" w:rsidP="00B70A30">
      <w:pPr>
        <w:pStyle w:val="Legenda"/>
        <w:keepNext/>
      </w:pPr>
      <w:bookmarkStart w:id="4065" w:name="_Ref20052327"/>
      <w:bookmarkStart w:id="4066" w:name="_Toc21974008"/>
      <w:bookmarkStart w:id="4067" w:name="_Toc22075227"/>
      <w:r>
        <w:t xml:space="preserve">Figura </w:t>
      </w:r>
      <w:r w:rsidR="00B06645">
        <w:fldChar w:fldCharType="begin"/>
      </w:r>
      <w:r w:rsidR="00B06645">
        <w:instrText xml:space="preserve"> SEQ Figura \* ARABIC </w:instrText>
      </w:r>
      <w:r w:rsidR="00B06645">
        <w:fldChar w:fldCharType="separate"/>
      </w:r>
      <w:ins w:id="4068" w:author="Ryan Lemos" w:date="2019-10-14T19:23:00Z">
        <w:r w:rsidR="0002745D">
          <w:rPr>
            <w:noProof/>
          </w:rPr>
          <w:t>75</w:t>
        </w:r>
      </w:ins>
      <w:del w:id="4069" w:author="Ryan Lemos" w:date="2019-10-07T11:05:00Z">
        <w:r w:rsidR="00D343FF" w:rsidDel="00EA672B">
          <w:rPr>
            <w:noProof/>
          </w:rPr>
          <w:delText>80</w:delText>
        </w:r>
      </w:del>
      <w:r w:rsidR="00B06645">
        <w:rPr>
          <w:noProof/>
        </w:rPr>
        <w:fldChar w:fldCharType="end"/>
      </w:r>
      <w:bookmarkEnd w:id="4065"/>
      <w:r>
        <w:t xml:space="preserve"> - Tela de resposta a dúvida</w:t>
      </w:r>
      <w:bookmarkEnd w:id="4066"/>
      <w:bookmarkEnd w:id="4067"/>
    </w:p>
    <w:p w14:paraId="05E25316" w14:textId="3AE4AB88" w:rsidR="00987BE5" w:rsidRDefault="000638D6" w:rsidP="00987BE5">
      <w:pPr>
        <w:ind w:firstLine="0"/>
        <w:jc w:val="center"/>
      </w:pPr>
      <w:r>
        <w:rPr>
          <w:noProof/>
        </w:rPr>
        <w:drawing>
          <wp:inline distT="0" distB="0" distL="0" distR="0" wp14:anchorId="060E89DA" wp14:editId="32E9744D">
            <wp:extent cx="5760085" cy="34677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3467735"/>
                    </a:xfrm>
                    <a:prstGeom prst="rect">
                      <a:avLst/>
                    </a:prstGeom>
                  </pic:spPr>
                </pic:pic>
              </a:graphicData>
            </a:graphic>
          </wp:inline>
        </w:drawing>
      </w:r>
    </w:p>
    <w:p w14:paraId="273AFD68" w14:textId="6E36CC9C" w:rsidR="007E37B0" w:rsidRDefault="009E79A9" w:rsidP="007E37B0">
      <w:pPr>
        <w:pStyle w:val="Fontes"/>
        <w:rPr>
          <w:ins w:id="4070" w:author="Ryan Lemos" w:date="2019-10-13T12:48:00Z"/>
        </w:rPr>
      </w:pPr>
      <w:ins w:id="4071" w:author="Ryan Lemos" w:date="2019-10-13T12:59:00Z">
        <w:r>
          <w:t>Fonte: PRÓPRIA, 2019. Utilizando o ambiente ILC v.1.</w:t>
        </w:r>
      </w:ins>
    </w:p>
    <w:p w14:paraId="569A14DC" w14:textId="77777777" w:rsidR="00987BE5" w:rsidRDefault="00987BE5" w:rsidP="00987BE5">
      <w:pPr>
        <w:ind w:firstLine="0"/>
        <w:jc w:val="center"/>
      </w:pPr>
    </w:p>
    <w:p w14:paraId="701F19A8" w14:textId="29AC085A" w:rsidR="006F54D5" w:rsidRDefault="006F54D5">
      <w:r>
        <w:t>Por último</w:t>
      </w:r>
      <w:r w:rsidR="00201977">
        <w:t xml:space="preserve">, para </w:t>
      </w:r>
      <w:r>
        <w:t>o professor, pode surgir a necessidade de não exatamente seguir a notificação de uma dúvida, mas verificar quais são as dúvidas geradas pelos alunos e escolher qual</w:t>
      </w:r>
      <w:r w:rsidR="00201977">
        <w:t xml:space="preserve"> ou quais</w:t>
      </w:r>
      <w:r>
        <w:t xml:space="preserve"> responder. </w:t>
      </w:r>
      <w:del w:id="4072" w:author="Ryan Lemos" w:date="2019-10-09T21:05:00Z">
        <w:r w:rsidDel="00A57060">
          <w:delText xml:space="preserve">A </w:delText>
        </w:r>
        <w:r w:rsidRPr="00596E44" w:rsidDel="00A57060">
          <w:rPr>
            <w:highlight w:val="yellow"/>
          </w:rPr>
          <w:delText>figura x</w:delText>
        </w:r>
      </w:del>
      <w:ins w:id="4073" w:author="Ryan Lemos" w:date="2019-10-09T21:05:00Z">
        <w:r w:rsidR="00A57060">
          <w:t xml:space="preserve">O </w:t>
        </w:r>
        <w:r w:rsidR="00A57060">
          <w:fldChar w:fldCharType="begin"/>
        </w:r>
        <w:r w:rsidR="00A57060">
          <w:instrText xml:space="preserve"> REF _Ref21547457 \h </w:instrText>
        </w:r>
      </w:ins>
      <w:r w:rsidR="00A57060">
        <w:fldChar w:fldCharType="separate"/>
      </w:r>
      <w:ins w:id="4074" w:author="Ryan Lemos" w:date="2019-10-14T19:23:00Z">
        <w:r w:rsidR="0002745D">
          <w:t xml:space="preserve">Quadro </w:t>
        </w:r>
        <w:r w:rsidR="0002745D">
          <w:rPr>
            <w:noProof/>
          </w:rPr>
          <w:t>19</w:t>
        </w:r>
      </w:ins>
      <w:ins w:id="4075" w:author="Ryan Lemos" w:date="2019-10-09T21:05:00Z">
        <w:r w:rsidR="00A57060">
          <w:fldChar w:fldCharType="end"/>
        </w:r>
      </w:ins>
      <w:r>
        <w:t xml:space="preserve"> descreve a estória que representa esse processo, ou seja, a listagem de todas as dúvidas cadastradas.</w:t>
      </w:r>
    </w:p>
    <w:p w14:paraId="28FD9537" w14:textId="77777777" w:rsidR="00AA372A" w:rsidRDefault="00AA372A" w:rsidP="00B70A30">
      <w:pPr>
        <w:ind w:firstLine="0"/>
        <w:jc w:val="center"/>
      </w:pPr>
    </w:p>
    <w:p w14:paraId="2E47665B" w14:textId="2C836415" w:rsidR="004B1CC8" w:rsidRDefault="00AA372A" w:rsidP="00B70A30">
      <w:pPr>
        <w:pStyle w:val="Legenda"/>
      </w:pPr>
      <w:bookmarkStart w:id="4076" w:name="_Ref21547457"/>
      <w:bookmarkStart w:id="4077" w:name="_Toc21974300"/>
      <w:r>
        <w:t xml:space="preserve">Quadro </w:t>
      </w:r>
      <w:r w:rsidR="00B06645">
        <w:fldChar w:fldCharType="begin"/>
      </w:r>
      <w:r w:rsidR="00B06645">
        <w:instrText xml:space="preserve"> SEQ Quadro \* ARABIC </w:instrText>
      </w:r>
      <w:r w:rsidR="00B06645">
        <w:fldChar w:fldCharType="separate"/>
      </w:r>
      <w:ins w:id="4078" w:author="Ryan Lemos" w:date="2019-10-14T19:23:00Z">
        <w:r w:rsidR="0002745D">
          <w:rPr>
            <w:noProof/>
          </w:rPr>
          <w:t>19</w:t>
        </w:r>
      </w:ins>
      <w:del w:id="4079" w:author="Ryan Lemos" w:date="2019-10-13T11:46:00Z">
        <w:r w:rsidR="00511CE0" w:rsidDel="00D36233">
          <w:rPr>
            <w:noProof/>
          </w:rPr>
          <w:delText>18</w:delText>
        </w:r>
      </w:del>
      <w:r w:rsidR="00B06645">
        <w:rPr>
          <w:noProof/>
        </w:rPr>
        <w:fldChar w:fldCharType="end"/>
      </w:r>
      <w:bookmarkEnd w:id="4076"/>
      <w:r>
        <w:t xml:space="preserve"> - Estória de visualização de dúvidas</w:t>
      </w:r>
      <w:bookmarkEnd w:id="4077"/>
    </w:p>
    <w:p w14:paraId="474ABEC7" w14:textId="50F19079" w:rsidR="004B1CC8" w:rsidRDefault="004B1CC8" w:rsidP="004B1CC8">
      <w:pPr>
        <w:pStyle w:val="estrias"/>
      </w:pPr>
      <w:r>
        <w:t xml:space="preserve">Como professor eu gostaria de visualizar todas as dúvidas recebidas para decidir qual </w:t>
      </w:r>
      <w:r w:rsidR="00201977">
        <w:t xml:space="preserve">ou quais </w:t>
      </w:r>
      <w:r>
        <w:t>responderei.</w:t>
      </w:r>
    </w:p>
    <w:p w14:paraId="69277152" w14:textId="77777777" w:rsidR="004B1CC8" w:rsidRDefault="004B1CC8" w:rsidP="00596E44">
      <w:pPr>
        <w:pStyle w:val="estrias"/>
      </w:pPr>
    </w:p>
    <w:p w14:paraId="17BBD63D" w14:textId="77777777" w:rsidR="00E01488" w:rsidRDefault="00E01488" w:rsidP="00E01488">
      <w:pPr>
        <w:pStyle w:val="Fontes"/>
        <w:rPr>
          <w:ins w:id="4080" w:author="Ryan Lemos" w:date="2019-10-13T12:55:00Z"/>
        </w:rPr>
      </w:pPr>
      <w:ins w:id="4081" w:author="Ryan Lemos" w:date="2019-10-13T12:55:00Z">
        <w:r>
          <w:t>Fonte: PRÓPRIA, 2019.</w:t>
        </w:r>
      </w:ins>
    </w:p>
    <w:p w14:paraId="0F080AC6" w14:textId="77777777" w:rsidR="006F54D5" w:rsidRDefault="006F54D5" w:rsidP="00B70A30">
      <w:pPr>
        <w:ind w:firstLine="0"/>
        <w:jc w:val="center"/>
      </w:pPr>
    </w:p>
    <w:p w14:paraId="4291FABD" w14:textId="31B30FDE" w:rsidR="006F54D5" w:rsidRDefault="006F54D5" w:rsidP="00596E44">
      <w:r>
        <w:t>A listagem das dúvidas requisitada pela estória d</w:t>
      </w:r>
      <w:del w:id="4082" w:author="Ryan Lemos" w:date="2019-10-09T21:05:00Z">
        <w:r w:rsidDel="00A57060">
          <w:delText xml:space="preserve">a </w:delText>
        </w:r>
        <w:r w:rsidRPr="00596E44" w:rsidDel="00A57060">
          <w:rPr>
            <w:highlight w:val="yellow"/>
          </w:rPr>
          <w:delText>figura x</w:delText>
        </w:r>
      </w:del>
      <w:ins w:id="4083" w:author="Ryan Lemos" w:date="2019-10-09T21:05:00Z">
        <w:r w:rsidR="00A57060">
          <w:t xml:space="preserve">o </w:t>
        </w:r>
        <w:r w:rsidR="00A57060">
          <w:fldChar w:fldCharType="begin"/>
        </w:r>
        <w:r w:rsidR="00A57060">
          <w:instrText xml:space="preserve"> REF _Ref21547457 \h </w:instrText>
        </w:r>
      </w:ins>
      <w:r w:rsidR="00A57060">
        <w:fldChar w:fldCharType="separate"/>
      </w:r>
      <w:ins w:id="4084" w:author="Ryan Lemos" w:date="2019-10-14T19:23:00Z">
        <w:r w:rsidR="0002745D">
          <w:t xml:space="preserve">Quadro </w:t>
        </w:r>
        <w:r w:rsidR="0002745D">
          <w:rPr>
            <w:noProof/>
          </w:rPr>
          <w:t>19</w:t>
        </w:r>
      </w:ins>
      <w:ins w:id="4085" w:author="Ryan Lemos" w:date="2019-10-09T21:05:00Z">
        <w:r w:rsidR="00A57060">
          <w:fldChar w:fldCharType="end"/>
        </w:r>
      </w:ins>
      <w:r>
        <w:t>, pode ser vista na</w:t>
      </w:r>
      <w:r w:rsidR="00780414">
        <w:t xml:space="preserve"> </w:t>
      </w:r>
      <w:r w:rsidR="00780414">
        <w:fldChar w:fldCharType="begin"/>
      </w:r>
      <w:r w:rsidR="00780414">
        <w:instrText xml:space="preserve"> REF _Ref20052367 \h </w:instrText>
      </w:r>
      <w:r w:rsidR="00780414">
        <w:fldChar w:fldCharType="separate"/>
      </w:r>
      <w:ins w:id="4086" w:author="Ryan Lemos" w:date="2019-10-14T19:23:00Z">
        <w:r w:rsidR="0002745D">
          <w:t xml:space="preserve">Figura </w:t>
        </w:r>
        <w:r w:rsidR="0002745D">
          <w:rPr>
            <w:noProof/>
          </w:rPr>
          <w:t>76</w:t>
        </w:r>
      </w:ins>
      <w:del w:id="4087" w:author="Ryan Lemos" w:date="2019-10-07T11:05:00Z">
        <w:r w:rsidR="00054B21" w:rsidDel="00EA672B">
          <w:delText xml:space="preserve">Figura </w:delText>
        </w:r>
        <w:r w:rsidR="00054B21" w:rsidDel="00EA672B">
          <w:rPr>
            <w:noProof/>
          </w:rPr>
          <w:delText>81</w:delText>
        </w:r>
      </w:del>
      <w:r w:rsidR="00780414">
        <w:fldChar w:fldCharType="end"/>
      </w:r>
      <w:r>
        <w:t>. Nela o professor tem acesso a todas as dúvidas geradas pelos alunos</w:t>
      </w:r>
      <w:r w:rsidR="00201977">
        <w:t>,</w:t>
      </w:r>
      <w:r>
        <w:t xml:space="preserve"> até determinado momento </w:t>
      </w:r>
      <w:r w:rsidR="00201977">
        <w:t xml:space="preserve">(acesso a essa funcionalidade) </w:t>
      </w:r>
      <w:r>
        <w:t xml:space="preserve">e pode escolher qual </w:t>
      </w:r>
      <w:r w:rsidR="00201977">
        <w:t xml:space="preserve">ou quais </w:t>
      </w:r>
      <w:r>
        <w:t>responder, clicando no botão com ícone de lápis.</w:t>
      </w:r>
      <w:r w:rsidR="00D76B51">
        <w:t xml:space="preserve"> A janela que surge ao clicar no botão citado é a apresentada na </w:t>
      </w:r>
      <w:r w:rsidR="00780414">
        <w:rPr>
          <w:highlight w:val="yellow"/>
        </w:rPr>
        <w:fldChar w:fldCharType="begin"/>
      </w:r>
      <w:r w:rsidR="00780414">
        <w:instrText xml:space="preserve"> REF _Ref20052327 \h </w:instrText>
      </w:r>
      <w:r w:rsidR="00780414">
        <w:rPr>
          <w:highlight w:val="yellow"/>
        </w:rPr>
      </w:r>
      <w:r w:rsidR="00780414">
        <w:rPr>
          <w:highlight w:val="yellow"/>
        </w:rPr>
        <w:fldChar w:fldCharType="separate"/>
      </w:r>
      <w:ins w:id="4088" w:author="Ryan Lemos" w:date="2019-10-14T19:23:00Z">
        <w:r w:rsidR="0002745D">
          <w:t xml:space="preserve">Figura </w:t>
        </w:r>
        <w:r w:rsidR="0002745D">
          <w:rPr>
            <w:noProof/>
          </w:rPr>
          <w:t>75</w:t>
        </w:r>
      </w:ins>
      <w:del w:id="4089" w:author="Ryan Lemos" w:date="2019-10-07T11:05:00Z">
        <w:r w:rsidR="00054B21" w:rsidDel="00EA672B">
          <w:delText xml:space="preserve">Figura </w:delText>
        </w:r>
        <w:r w:rsidR="00054B21" w:rsidDel="00EA672B">
          <w:rPr>
            <w:noProof/>
          </w:rPr>
          <w:delText>80</w:delText>
        </w:r>
      </w:del>
      <w:r w:rsidR="00780414">
        <w:rPr>
          <w:highlight w:val="yellow"/>
        </w:rPr>
        <w:fldChar w:fldCharType="end"/>
      </w:r>
      <w:r w:rsidR="00D76B51">
        <w:t>.</w:t>
      </w:r>
    </w:p>
    <w:p w14:paraId="754CEFF6" w14:textId="77777777" w:rsidR="005F0194" w:rsidRDefault="005F0194" w:rsidP="00987BE5">
      <w:pPr>
        <w:ind w:firstLine="0"/>
        <w:jc w:val="center"/>
      </w:pPr>
    </w:p>
    <w:p w14:paraId="7458C6AC" w14:textId="2431F12B" w:rsidR="00B965E2" w:rsidRDefault="00B965E2" w:rsidP="00B70A30">
      <w:pPr>
        <w:pStyle w:val="Legenda"/>
        <w:keepNext/>
      </w:pPr>
      <w:bookmarkStart w:id="4090" w:name="_Ref20052367"/>
      <w:bookmarkStart w:id="4091" w:name="_Toc21974009"/>
      <w:bookmarkStart w:id="4092" w:name="_Toc22075228"/>
      <w:r>
        <w:t xml:space="preserve">Figura </w:t>
      </w:r>
      <w:r w:rsidR="00B06645">
        <w:fldChar w:fldCharType="begin"/>
      </w:r>
      <w:r w:rsidR="00B06645">
        <w:instrText xml:space="preserve"> SEQ Figura \* ARABIC </w:instrText>
      </w:r>
      <w:r w:rsidR="00B06645">
        <w:fldChar w:fldCharType="separate"/>
      </w:r>
      <w:ins w:id="4093" w:author="Ryan Lemos" w:date="2019-10-14T19:23:00Z">
        <w:r w:rsidR="0002745D">
          <w:rPr>
            <w:noProof/>
          </w:rPr>
          <w:t>76</w:t>
        </w:r>
      </w:ins>
      <w:del w:id="4094" w:author="Ryan Lemos" w:date="2019-10-07T11:05:00Z">
        <w:r w:rsidR="00D343FF" w:rsidDel="00EA672B">
          <w:rPr>
            <w:noProof/>
          </w:rPr>
          <w:delText>81</w:delText>
        </w:r>
      </w:del>
      <w:r w:rsidR="00B06645">
        <w:rPr>
          <w:noProof/>
        </w:rPr>
        <w:fldChar w:fldCharType="end"/>
      </w:r>
      <w:bookmarkEnd w:id="4090"/>
      <w:r>
        <w:t xml:space="preserve"> - Tela de listagem de dúvidas para os professores</w:t>
      </w:r>
      <w:bookmarkEnd w:id="4091"/>
      <w:bookmarkEnd w:id="4092"/>
    </w:p>
    <w:p w14:paraId="239E9F43" w14:textId="65463A58" w:rsidR="00987BE5" w:rsidRDefault="000638D6" w:rsidP="00987BE5">
      <w:pPr>
        <w:ind w:firstLine="0"/>
        <w:jc w:val="center"/>
      </w:pPr>
      <w:r>
        <w:rPr>
          <w:noProof/>
        </w:rPr>
        <w:drawing>
          <wp:inline distT="0" distB="0" distL="0" distR="0" wp14:anchorId="58093DFA" wp14:editId="7DF9413F">
            <wp:extent cx="5760085" cy="1632585"/>
            <wp:effectExtent l="0" t="0" r="0" b="57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1632585"/>
                    </a:xfrm>
                    <a:prstGeom prst="rect">
                      <a:avLst/>
                    </a:prstGeom>
                  </pic:spPr>
                </pic:pic>
              </a:graphicData>
            </a:graphic>
          </wp:inline>
        </w:drawing>
      </w:r>
    </w:p>
    <w:p w14:paraId="1D184D62" w14:textId="7163230A" w:rsidR="007E37B0" w:rsidRDefault="009E79A9" w:rsidP="007E37B0">
      <w:pPr>
        <w:pStyle w:val="Fontes"/>
        <w:rPr>
          <w:ins w:id="4095" w:author="Ryan Lemos" w:date="2019-10-13T12:49:00Z"/>
        </w:rPr>
      </w:pPr>
      <w:ins w:id="4096" w:author="Ryan Lemos" w:date="2019-10-13T12:59:00Z">
        <w:r>
          <w:t>Fonte: PRÓPRIA, 2019. Utilizando o ambiente ILC v.1.</w:t>
        </w:r>
      </w:ins>
    </w:p>
    <w:p w14:paraId="1750A097" w14:textId="77777777" w:rsidR="00F420BA" w:rsidRDefault="00F420BA" w:rsidP="00596E44">
      <w:pPr>
        <w:jc w:val="center"/>
      </w:pPr>
    </w:p>
    <w:p w14:paraId="0B2D6CC4" w14:textId="06EC8B53" w:rsidR="00FB122B" w:rsidRDefault="00FB122B">
      <w:pPr>
        <w:pStyle w:val="Ttulo4"/>
      </w:pPr>
      <w:bookmarkStart w:id="4097" w:name="_Ref22070945"/>
      <w:del w:id="4098" w:author="Ryan Lemos" w:date="2019-10-15T23:28:00Z">
        <w:r w:rsidDel="00A23541">
          <w:delText xml:space="preserve">Estórias dos </w:delText>
        </w:r>
      </w:del>
      <w:bookmarkStart w:id="4099" w:name="_Toc22075313"/>
      <w:ins w:id="4100" w:author="Ryan Lemos" w:date="2019-10-15T23:28:00Z">
        <w:r w:rsidR="00A23541">
          <w:t>A</w:t>
        </w:r>
      </w:ins>
      <w:del w:id="4101" w:author="Ryan Lemos" w:date="2019-10-15T23:28:00Z">
        <w:r w:rsidDel="00A23541">
          <w:delText>a</w:delText>
        </w:r>
      </w:del>
      <w:r>
        <w:t>luno</w:t>
      </w:r>
      <w:bookmarkEnd w:id="4099"/>
      <w:del w:id="4102" w:author="Ryan Lemos" w:date="2019-10-15T23:28:00Z">
        <w:r w:rsidDel="00A23541">
          <w:delText>s</w:delText>
        </w:r>
      </w:del>
      <w:bookmarkEnd w:id="4097"/>
    </w:p>
    <w:p w14:paraId="68B25F9C" w14:textId="77777777" w:rsidR="00FB122B" w:rsidRDefault="00FB122B" w:rsidP="00FB122B"/>
    <w:p w14:paraId="1E0ADDA8" w14:textId="69599A9A" w:rsidR="00FB122B" w:rsidRDefault="00FB122B" w:rsidP="00FB122B">
      <w:r>
        <w:t xml:space="preserve">Os alunos no ambiente desempenham algumas funções, tais como visualizar os materiais dispostos pelos professores, como também enviar dúvidas aos professores, acessar o </w:t>
      </w:r>
      <w:r w:rsidR="009A2E13">
        <w:t>calendário etc.</w:t>
      </w:r>
      <w:r>
        <w:t xml:space="preserve"> Com isso foi-se desenvolvido as seguintes estórias para mapear as necessidades de utilização dos alunos.</w:t>
      </w:r>
    </w:p>
    <w:p w14:paraId="21E644C8" w14:textId="40B37D76" w:rsidR="00FB122B" w:rsidRDefault="00FB122B" w:rsidP="00FB122B">
      <w:r>
        <w:t>A primeira estória se trata da tela de inicialização do sistema, e a necessidade de exibição do calendário da turma, com eventos como provas ou atividades, para que o aluno fique por dentro do calendário da turma. Essa estória é definida pel</w:t>
      </w:r>
      <w:del w:id="4103" w:author="Ryan Lemos" w:date="2019-10-09T21:05:00Z">
        <w:r w:rsidDel="00A57060">
          <w:delText xml:space="preserve">a </w:delText>
        </w:r>
        <w:r w:rsidRPr="00B21C4F" w:rsidDel="00A57060">
          <w:rPr>
            <w:highlight w:val="yellow"/>
          </w:rPr>
          <w:delText>figura X</w:delText>
        </w:r>
      </w:del>
      <w:ins w:id="4104" w:author="Ryan Lemos" w:date="2019-10-09T21:05:00Z">
        <w:r w:rsidR="00A57060">
          <w:t xml:space="preserve">o </w:t>
        </w:r>
        <w:r w:rsidR="00A57060">
          <w:fldChar w:fldCharType="begin"/>
        </w:r>
        <w:r w:rsidR="00A57060">
          <w:instrText xml:space="preserve"> REF _Ref21547571 \h </w:instrText>
        </w:r>
      </w:ins>
      <w:r w:rsidR="00A57060">
        <w:fldChar w:fldCharType="separate"/>
      </w:r>
      <w:ins w:id="4105" w:author="Ryan Lemos" w:date="2019-10-14T19:23:00Z">
        <w:r w:rsidR="0002745D">
          <w:t xml:space="preserve">Quadro </w:t>
        </w:r>
        <w:r w:rsidR="0002745D">
          <w:rPr>
            <w:noProof/>
          </w:rPr>
          <w:t>20</w:t>
        </w:r>
      </w:ins>
      <w:ins w:id="4106" w:author="Ryan Lemos" w:date="2019-10-09T21:05:00Z">
        <w:r w:rsidR="00A57060">
          <w:fldChar w:fldCharType="end"/>
        </w:r>
      </w:ins>
      <w:r>
        <w:t xml:space="preserve">, e o </w:t>
      </w:r>
      <w:r w:rsidRPr="005B582B">
        <w:rPr>
          <w:i/>
          <w:iCs/>
        </w:rPr>
        <w:t>design</w:t>
      </w:r>
      <w:r>
        <w:t xml:space="preserve"> da interface se encontra na</w:t>
      </w:r>
      <w:r w:rsidR="00780414">
        <w:t xml:space="preserve"> </w:t>
      </w:r>
      <w:r w:rsidR="00780414">
        <w:fldChar w:fldCharType="begin"/>
      </w:r>
      <w:r w:rsidR="00780414">
        <w:instrText xml:space="preserve"> REF _Ref20052439 \h </w:instrText>
      </w:r>
      <w:r w:rsidR="00780414">
        <w:fldChar w:fldCharType="separate"/>
      </w:r>
      <w:ins w:id="4107" w:author="Ryan Lemos" w:date="2019-10-14T19:23:00Z">
        <w:r w:rsidR="0002745D">
          <w:t xml:space="preserve">Figura </w:t>
        </w:r>
        <w:r w:rsidR="0002745D">
          <w:rPr>
            <w:noProof/>
          </w:rPr>
          <w:t>77</w:t>
        </w:r>
      </w:ins>
      <w:del w:id="4108" w:author="Ryan Lemos" w:date="2019-10-07T11:05:00Z">
        <w:r w:rsidR="00054B21" w:rsidDel="00EA672B">
          <w:delText xml:space="preserve">Figura </w:delText>
        </w:r>
        <w:r w:rsidR="00054B21" w:rsidDel="00EA672B">
          <w:rPr>
            <w:noProof/>
          </w:rPr>
          <w:delText>82</w:delText>
        </w:r>
      </w:del>
      <w:r w:rsidR="00780414">
        <w:fldChar w:fldCharType="end"/>
      </w:r>
      <w:r>
        <w:t>.</w:t>
      </w:r>
    </w:p>
    <w:p w14:paraId="16FE5E6E" w14:textId="7469DD15" w:rsidR="004B1CC8" w:rsidRDefault="004B1CC8" w:rsidP="00AA372A">
      <w:pPr>
        <w:ind w:firstLine="0"/>
        <w:jc w:val="center"/>
      </w:pPr>
    </w:p>
    <w:p w14:paraId="1C536159" w14:textId="14A94E79" w:rsidR="00AA372A" w:rsidRDefault="00AA372A" w:rsidP="00B70A30">
      <w:pPr>
        <w:pStyle w:val="Legenda"/>
      </w:pPr>
      <w:bookmarkStart w:id="4109" w:name="_Ref21547571"/>
      <w:bookmarkStart w:id="4110" w:name="_Toc21974301"/>
      <w:r>
        <w:t xml:space="preserve">Quadro </w:t>
      </w:r>
      <w:r w:rsidR="00B06645">
        <w:fldChar w:fldCharType="begin"/>
      </w:r>
      <w:r w:rsidR="00B06645">
        <w:instrText xml:space="preserve"> SEQ Quadro \* ARABIC </w:instrText>
      </w:r>
      <w:r w:rsidR="00B06645">
        <w:fldChar w:fldCharType="separate"/>
      </w:r>
      <w:ins w:id="4111" w:author="Ryan Lemos" w:date="2019-10-14T19:23:00Z">
        <w:r w:rsidR="0002745D">
          <w:rPr>
            <w:noProof/>
          </w:rPr>
          <w:t>20</w:t>
        </w:r>
      </w:ins>
      <w:del w:id="4112" w:author="Ryan Lemos" w:date="2019-10-13T11:46:00Z">
        <w:r w:rsidR="00511CE0" w:rsidDel="00D36233">
          <w:rPr>
            <w:noProof/>
          </w:rPr>
          <w:delText>19</w:delText>
        </w:r>
      </w:del>
      <w:r w:rsidR="00B06645">
        <w:rPr>
          <w:noProof/>
        </w:rPr>
        <w:fldChar w:fldCharType="end"/>
      </w:r>
      <w:bookmarkEnd w:id="4109"/>
      <w:r>
        <w:t xml:space="preserve"> - Estória de visualização de calendário</w:t>
      </w:r>
      <w:bookmarkEnd w:id="4110"/>
    </w:p>
    <w:p w14:paraId="1E51748F" w14:textId="02F417B6" w:rsidR="004B1CC8" w:rsidRPr="00FB122B" w:rsidRDefault="004B1CC8" w:rsidP="00596E44">
      <w:pPr>
        <w:pStyle w:val="estrias"/>
      </w:pPr>
      <w:r>
        <w:t>Como aluno gostaria de visualizar o calendário da minha turma, para ver todos os eventos que eu posso participar.</w:t>
      </w:r>
    </w:p>
    <w:p w14:paraId="1C168F0B" w14:textId="77777777" w:rsidR="00E01488" w:rsidRDefault="00E01488" w:rsidP="00E01488">
      <w:pPr>
        <w:pStyle w:val="Fontes"/>
        <w:rPr>
          <w:ins w:id="4113" w:author="Ryan Lemos" w:date="2019-10-13T12:55:00Z"/>
        </w:rPr>
      </w:pPr>
      <w:ins w:id="4114" w:author="Ryan Lemos" w:date="2019-10-13T12:55:00Z">
        <w:r>
          <w:t>Fonte: PRÓPRIA, 2019.</w:t>
        </w:r>
      </w:ins>
    </w:p>
    <w:p w14:paraId="4EC1A4F2" w14:textId="77777777" w:rsidR="00BD54C1" w:rsidRDefault="00BD54C1" w:rsidP="00FB122B">
      <w:pPr>
        <w:ind w:firstLine="0"/>
        <w:jc w:val="center"/>
      </w:pPr>
    </w:p>
    <w:p w14:paraId="75E1BA24" w14:textId="713AA3FE" w:rsidR="008901B1" w:rsidRDefault="008901B1" w:rsidP="00596E44">
      <w:r>
        <w:lastRenderedPageBreak/>
        <w:t>É apresentado ao aluno um calendário interativo, ao qual o aluno pode navegar pelos dias, meses ou semanas, além disso é possível visuali</w:t>
      </w:r>
      <w:r w:rsidR="001F718F">
        <w:t>zá</w:t>
      </w:r>
      <w:r>
        <w:t>-lo pelo mês, pela semana ou pelo dia. O Aluno ainda pode conferir os eventos que a escola ou o professor da sua turma cadastrou. Os eventos ficam destacados no calendário conforme a cor escolhida por quem cadastrou o evento. Caso haja mais de um evento na mesma data ou horário</w:t>
      </w:r>
      <w:r w:rsidR="00201977">
        <w:t>,</w:t>
      </w:r>
      <w:r>
        <w:t xml:space="preserve"> o calendário apresenta um contador. Ao clicar no dia em que há eventos, </w:t>
      </w:r>
      <w:r w:rsidR="001F718F">
        <w:t>a descrição dos eventos daquele dia é</w:t>
      </w:r>
      <w:r>
        <w:t xml:space="preserve"> apresentada.</w:t>
      </w:r>
    </w:p>
    <w:p w14:paraId="6FAEFC4C" w14:textId="77777777" w:rsidR="008901B1" w:rsidRDefault="008901B1" w:rsidP="00FB122B">
      <w:pPr>
        <w:ind w:firstLine="0"/>
        <w:jc w:val="center"/>
      </w:pPr>
    </w:p>
    <w:p w14:paraId="1062D897" w14:textId="7B33F835" w:rsidR="00B965E2" w:rsidRDefault="00B965E2" w:rsidP="00B70A30">
      <w:pPr>
        <w:pStyle w:val="Legenda"/>
        <w:keepNext/>
      </w:pPr>
      <w:bookmarkStart w:id="4115" w:name="_Ref20052439"/>
      <w:bookmarkStart w:id="4116" w:name="_Toc21974010"/>
      <w:bookmarkStart w:id="4117" w:name="_Toc22075229"/>
      <w:r>
        <w:t xml:space="preserve">Figura </w:t>
      </w:r>
      <w:r w:rsidR="00B06645">
        <w:fldChar w:fldCharType="begin"/>
      </w:r>
      <w:r w:rsidR="00B06645">
        <w:instrText xml:space="preserve"> SEQ Figura \* ARABIC </w:instrText>
      </w:r>
      <w:r w:rsidR="00B06645">
        <w:fldChar w:fldCharType="separate"/>
      </w:r>
      <w:ins w:id="4118" w:author="Ryan Lemos" w:date="2019-10-14T19:23:00Z">
        <w:r w:rsidR="0002745D">
          <w:rPr>
            <w:noProof/>
          </w:rPr>
          <w:t>77</w:t>
        </w:r>
      </w:ins>
      <w:del w:id="4119" w:author="Ryan Lemos" w:date="2019-10-07T11:05:00Z">
        <w:r w:rsidR="00D343FF" w:rsidDel="00EA672B">
          <w:rPr>
            <w:noProof/>
          </w:rPr>
          <w:delText>82</w:delText>
        </w:r>
      </w:del>
      <w:r w:rsidR="00B06645">
        <w:rPr>
          <w:noProof/>
        </w:rPr>
        <w:fldChar w:fldCharType="end"/>
      </w:r>
      <w:bookmarkEnd w:id="4115"/>
      <w:r>
        <w:t xml:space="preserve"> - Tela de calendário para o aluno</w:t>
      </w:r>
      <w:bookmarkEnd w:id="4116"/>
      <w:bookmarkEnd w:id="4117"/>
    </w:p>
    <w:p w14:paraId="2711EE51" w14:textId="77777777" w:rsidR="009746E2" w:rsidRDefault="009746E2" w:rsidP="00FB122B">
      <w:pPr>
        <w:ind w:firstLine="0"/>
        <w:jc w:val="center"/>
      </w:pPr>
      <w:r>
        <w:rPr>
          <w:noProof/>
        </w:rPr>
        <w:drawing>
          <wp:inline distT="0" distB="0" distL="0" distR="0" wp14:anchorId="34175A8D" wp14:editId="7EF9B244">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2734945"/>
                    </a:xfrm>
                    <a:prstGeom prst="rect">
                      <a:avLst/>
                    </a:prstGeom>
                  </pic:spPr>
                </pic:pic>
              </a:graphicData>
            </a:graphic>
          </wp:inline>
        </w:drawing>
      </w:r>
    </w:p>
    <w:p w14:paraId="5D219050" w14:textId="65946469" w:rsidR="007E37B0" w:rsidRDefault="009E79A9" w:rsidP="007E37B0">
      <w:pPr>
        <w:pStyle w:val="Fontes"/>
        <w:rPr>
          <w:ins w:id="4120" w:author="Ryan Lemos" w:date="2019-10-13T12:49:00Z"/>
        </w:rPr>
      </w:pPr>
      <w:ins w:id="4121" w:author="Ryan Lemos" w:date="2019-10-13T12:59:00Z">
        <w:r>
          <w:t>Fonte: PRÓPRIA, 2019. Utilizando o ambiente ILC v.1.</w:t>
        </w:r>
      </w:ins>
    </w:p>
    <w:p w14:paraId="75F052E5" w14:textId="77777777" w:rsidR="00FB122B" w:rsidRDefault="00FB122B" w:rsidP="00FB122B">
      <w:pPr>
        <w:ind w:firstLine="0"/>
        <w:jc w:val="center"/>
      </w:pPr>
    </w:p>
    <w:p w14:paraId="1FA9013F" w14:textId="5CC53C1B" w:rsidR="00FB122B" w:rsidRDefault="00FB122B" w:rsidP="00FB122B">
      <w:r>
        <w:t>Já a segunda estória do aluno se trata de quando ele tem uma dúvida a respeito de algum conteúdo e por isso deseja-se enviar essa dúvida para possível resposta de um professor. Essa estória é definida pel</w:t>
      </w:r>
      <w:del w:id="4122" w:author="Ryan Lemos" w:date="2019-10-09T21:06:00Z">
        <w:r w:rsidDel="00A57060">
          <w:delText xml:space="preserve">a </w:delText>
        </w:r>
        <w:r w:rsidRPr="00B21C4F" w:rsidDel="00A57060">
          <w:rPr>
            <w:highlight w:val="yellow"/>
          </w:rPr>
          <w:delText>figura X</w:delText>
        </w:r>
      </w:del>
      <w:ins w:id="4123" w:author="Ryan Lemos" w:date="2019-10-09T21:06:00Z">
        <w:r w:rsidR="00A57060">
          <w:t xml:space="preserve">o </w:t>
        </w:r>
        <w:r w:rsidR="00A57060">
          <w:fldChar w:fldCharType="begin"/>
        </w:r>
        <w:r w:rsidR="00A57060">
          <w:instrText xml:space="preserve"> REF _Ref21547584 \h </w:instrText>
        </w:r>
      </w:ins>
      <w:r w:rsidR="00A57060">
        <w:fldChar w:fldCharType="separate"/>
      </w:r>
      <w:ins w:id="4124" w:author="Ryan Lemos" w:date="2019-10-14T19:23:00Z">
        <w:r w:rsidR="0002745D">
          <w:t xml:space="preserve">Quadro </w:t>
        </w:r>
        <w:r w:rsidR="0002745D">
          <w:rPr>
            <w:noProof/>
          </w:rPr>
          <w:t>21</w:t>
        </w:r>
      </w:ins>
      <w:ins w:id="4125" w:author="Ryan Lemos" w:date="2019-10-09T21:06:00Z">
        <w:r w:rsidR="00A57060">
          <w:fldChar w:fldCharType="end"/>
        </w:r>
      </w:ins>
      <w:r>
        <w:t>, e sua interface pode ser notada na</w:t>
      </w:r>
      <w:r w:rsidR="00780414">
        <w:t xml:space="preserve"> </w:t>
      </w:r>
      <w:r w:rsidR="00780414">
        <w:fldChar w:fldCharType="begin"/>
      </w:r>
      <w:r w:rsidR="00780414">
        <w:instrText xml:space="preserve"> REF _Ref20052458 \h </w:instrText>
      </w:r>
      <w:r w:rsidR="00780414">
        <w:fldChar w:fldCharType="separate"/>
      </w:r>
      <w:ins w:id="4126" w:author="Ryan Lemos" w:date="2019-10-14T19:23:00Z">
        <w:r w:rsidR="0002745D">
          <w:t xml:space="preserve">Figura </w:t>
        </w:r>
        <w:r w:rsidR="0002745D">
          <w:rPr>
            <w:noProof/>
          </w:rPr>
          <w:t>78</w:t>
        </w:r>
      </w:ins>
      <w:del w:id="4127" w:author="Ryan Lemos" w:date="2019-10-07T11:05:00Z">
        <w:r w:rsidR="00054B21" w:rsidDel="00EA672B">
          <w:delText xml:space="preserve">Figura </w:delText>
        </w:r>
        <w:r w:rsidR="00054B21" w:rsidDel="00EA672B">
          <w:rPr>
            <w:noProof/>
          </w:rPr>
          <w:delText>83</w:delText>
        </w:r>
      </w:del>
      <w:r w:rsidR="00780414">
        <w:fldChar w:fldCharType="end"/>
      </w:r>
      <w:r>
        <w:t>.</w:t>
      </w:r>
    </w:p>
    <w:p w14:paraId="4BD7B199" w14:textId="1578B62C" w:rsidR="004B1CC8" w:rsidRDefault="004B1CC8" w:rsidP="00AA372A">
      <w:pPr>
        <w:ind w:firstLine="0"/>
        <w:jc w:val="center"/>
      </w:pPr>
    </w:p>
    <w:p w14:paraId="52F16976" w14:textId="1E8BB80C" w:rsidR="00AA372A" w:rsidRDefault="00AA372A" w:rsidP="00B70A30">
      <w:pPr>
        <w:pStyle w:val="Legenda"/>
      </w:pPr>
      <w:bookmarkStart w:id="4128" w:name="_Ref21547584"/>
      <w:bookmarkStart w:id="4129" w:name="_Toc21974302"/>
      <w:r>
        <w:t xml:space="preserve">Quadro </w:t>
      </w:r>
      <w:r w:rsidR="00B06645">
        <w:fldChar w:fldCharType="begin"/>
      </w:r>
      <w:r w:rsidR="00B06645">
        <w:instrText xml:space="preserve"> SEQ Quadro \* ARABIC </w:instrText>
      </w:r>
      <w:r w:rsidR="00B06645">
        <w:fldChar w:fldCharType="separate"/>
      </w:r>
      <w:ins w:id="4130" w:author="Ryan Lemos" w:date="2019-10-14T19:23:00Z">
        <w:r w:rsidR="0002745D">
          <w:rPr>
            <w:noProof/>
          </w:rPr>
          <w:t>21</w:t>
        </w:r>
      </w:ins>
      <w:del w:id="4131" w:author="Ryan Lemos" w:date="2019-10-13T11:46:00Z">
        <w:r w:rsidR="00511CE0" w:rsidDel="00D36233">
          <w:rPr>
            <w:noProof/>
          </w:rPr>
          <w:delText>20</w:delText>
        </w:r>
      </w:del>
      <w:r w:rsidR="00B06645">
        <w:rPr>
          <w:noProof/>
        </w:rPr>
        <w:fldChar w:fldCharType="end"/>
      </w:r>
      <w:bookmarkEnd w:id="4128"/>
      <w:r>
        <w:t xml:space="preserve"> - </w:t>
      </w:r>
      <w:r w:rsidRPr="00672D46">
        <w:t>Estória de</w:t>
      </w:r>
      <w:r>
        <w:t xml:space="preserve"> envio de dúvidas</w:t>
      </w:r>
      <w:bookmarkEnd w:id="4129"/>
    </w:p>
    <w:p w14:paraId="3F8F3ACE" w14:textId="3C59EC81" w:rsidR="004B1CC8" w:rsidRDefault="004B1CC8" w:rsidP="00596E44">
      <w:pPr>
        <w:pStyle w:val="estrias"/>
      </w:pPr>
      <w:r>
        <w:t>Como aluno, gostaria de enviar uma dúvida ao professor de um determinado assunto.</w:t>
      </w:r>
    </w:p>
    <w:p w14:paraId="287A6B45" w14:textId="77777777" w:rsidR="00E01488" w:rsidRDefault="00E01488" w:rsidP="00E01488">
      <w:pPr>
        <w:pStyle w:val="Fontes"/>
        <w:rPr>
          <w:ins w:id="4132" w:author="Ryan Lemos" w:date="2019-10-13T12:55:00Z"/>
        </w:rPr>
      </w:pPr>
      <w:ins w:id="4133" w:author="Ryan Lemos" w:date="2019-10-13T12:55:00Z">
        <w:r>
          <w:t>Fonte: PRÓPRIA, 2019.</w:t>
        </w:r>
      </w:ins>
    </w:p>
    <w:p w14:paraId="3FA42997" w14:textId="77777777" w:rsidR="005D5225" w:rsidRDefault="005D5225" w:rsidP="00FB122B">
      <w:pPr>
        <w:ind w:firstLine="0"/>
        <w:jc w:val="center"/>
      </w:pPr>
    </w:p>
    <w:p w14:paraId="17DC53C9" w14:textId="77777777" w:rsidR="00CD1ADB" w:rsidRDefault="005D5225" w:rsidP="005D5225">
      <w:r>
        <w:t>O aluno pode enviar uma dúvida a respeito de um determinado assunto. A inserção do assunto serviu para ajudar o professor a identificar sobre o que se trata a dúvida do aluno. O campo dúvida, refere-se a dúvida em si.</w:t>
      </w:r>
    </w:p>
    <w:p w14:paraId="7A86F5E5" w14:textId="77777777" w:rsidR="005D5225" w:rsidRDefault="005D5225" w:rsidP="00596E44"/>
    <w:p w14:paraId="4A5DF52D" w14:textId="77777777" w:rsidR="00B965E2" w:rsidRDefault="008942AD" w:rsidP="00FB122B">
      <w:pPr>
        <w:ind w:firstLine="0"/>
        <w:jc w:val="center"/>
      </w:pPr>
      <w:r w:rsidRPr="008942AD">
        <w:rPr>
          <w:noProof/>
        </w:rPr>
        <w:lastRenderedPageBreak/>
        <w:t xml:space="preserve"> </w:t>
      </w:r>
    </w:p>
    <w:p w14:paraId="11938EED" w14:textId="3036CE59" w:rsidR="00B965E2" w:rsidRDefault="00B965E2" w:rsidP="00B70A30">
      <w:pPr>
        <w:pStyle w:val="Legenda"/>
        <w:keepNext/>
      </w:pPr>
      <w:bookmarkStart w:id="4134" w:name="_Ref20052458"/>
      <w:bookmarkStart w:id="4135" w:name="_Toc21974011"/>
      <w:bookmarkStart w:id="4136" w:name="_Toc22075230"/>
      <w:r>
        <w:t xml:space="preserve">Figura </w:t>
      </w:r>
      <w:r w:rsidR="00B06645">
        <w:fldChar w:fldCharType="begin"/>
      </w:r>
      <w:r w:rsidR="00B06645">
        <w:instrText xml:space="preserve"> SEQ Figura \* ARABIC </w:instrText>
      </w:r>
      <w:r w:rsidR="00B06645">
        <w:fldChar w:fldCharType="separate"/>
      </w:r>
      <w:ins w:id="4137" w:author="Ryan Lemos" w:date="2019-10-14T19:23:00Z">
        <w:r w:rsidR="0002745D">
          <w:rPr>
            <w:noProof/>
          </w:rPr>
          <w:t>78</w:t>
        </w:r>
      </w:ins>
      <w:del w:id="4138" w:author="Ryan Lemos" w:date="2019-10-07T11:05:00Z">
        <w:r w:rsidR="00D343FF" w:rsidDel="00EA672B">
          <w:rPr>
            <w:noProof/>
          </w:rPr>
          <w:delText>83</w:delText>
        </w:r>
      </w:del>
      <w:r w:rsidR="00B06645">
        <w:rPr>
          <w:noProof/>
        </w:rPr>
        <w:fldChar w:fldCharType="end"/>
      </w:r>
      <w:bookmarkEnd w:id="4134"/>
      <w:r>
        <w:t xml:space="preserve"> - Tela de envio de dúvidas</w:t>
      </w:r>
      <w:bookmarkEnd w:id="4135"/>
      <w:bookmarkEnd w:id="4136"/>
    </w:p>
    <w:p w14:paraId="26945505" w14:textId="5D380D2A" w:rsidR="004D7A94" w:rsidRDefault="000638D6" w:rsidP="00FB122B">
      <w:pPr>
        <w:ind w:firstLine="0"/>
        <w:jc w:val="center"/>
      </w:pPr>
      <w:r>
        <w:rPr>
          <w:noProof/>
        </w:rPr>
        <w:drawing>
          <wp:inline distT="0" distB="0" distL="0" distR="0" wp14:anchorId="3EDBDEA9" wp14:editId="01B681D7">
            <wp:extent cx="5006340" cy="3022790"/>
            <wp:effectExtent l="0" t="0" r="381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12535" cy="3026530"/>
                    </a:xfrm>
                    <a:prstGeom prst="rect">
                      <a:avLst/>
                    </a:prstGeom>
                  </pic:spPr>
                </pic:pic>
              </a:graphicData>
            </a:graphic>
          </wp:inline>
        </w:drawing>
      </w:r>
    </w:p>
    <w:p w14:paraId="6BAA2879" w14:textId="6DA0FF77" w:rsidR="007E37B0" w:rsidRDefault="009E79A9" w:rsidP="007E37B0">
      <w:pPr>
        <w:pStyle w:val="Fontes"/>
        <w:rPr>
          <w:ins w:id="4139" w:author="Ryan Lemos" w:date="2019-10-13T12:49:00Z"/>
        </w:rPr>
      </w:pPr>
      <w:ins w:id="4140" w:author="Ryan Lemos" w:date="2019-10-13T12:59:00Z">
        <w:r>
          <w:t>Fonte: PRÓPRIA, 2019. Utilizando o ambiente ILC v.1.</w:t>
        </w:r>
      </w:ins>
    </w:p>
    <w:p w14:paraId="238E59FD" w14:textId="77777777" w:rsidR="00FB122B" w:rsidRDefault="00FB122B" w:rsidP="00FB122B">
      <w:pPr>
        <w:ind w:firstLine="0"/>
        <w:jc w:val="center"/>
      </w:pPr>
    </w:p>
    <w:p w14:paraId="038E65EF" w14:textId="2D897D51" w:rsidR="008942AD" w:rsidRDefault="008942AD" w:rsidP="008942AD">
      <w:r>
        <w:t>Já a estória definida pel</w:t>
      </w:r>
      <w:del w:id="4141" w:author="Ryan Lemos" w:date="2019-10-09T21:06:00Z">
        <w:r w:rsidDel="00A57060">
          <w:delText xml:space="preserve">a </w:delText>
        </w:r>
        <w:r w:rsidRPr="00B21C4F" w:rsidDel="00A57060">
          <w:rPr>
            <w:highlight w:val="yellow"/>
          </w:rPr>
          <w:delText>figura X</w:delText>
        </w:r>
      </w:del>
      <w:ins w:id="4142" w:author="Ryan Lemos" w:date="2019-10-09T21:06:00Z">
        <w:r w:rsidR="00A57060">
          <w:t xml:space="preserve">o </w:t>
        </w:r>
        <w:r w:rsidR="00A57060">
          <w:fldChar w:fldCharType="begin"/>
        </w:r>
        <w:r w:rsidR="00A57060">
          <w:instrText xml:space="preserve"> REF _Ref21547597 \h </w:instrText>
        </w:r>
      </w:ins>
      <w:r w:rsidR="00A57060">
        <w:fldChar w:fldCharType="separate"/>
      </w:r>
      <w:ins w:id="4143" w:author="Ryan Lemos" w:date="2019-10-14T19:23:00Z">
        <w:r w:rsidR="0002745D">
          <w:t xml:space="preserve">Quadro </w:t>
        </w:r>
        <w:r w:rsidR="0002745D">
          <w:rPr>
            <w:noProof/>
          </w:rPr>
          <w:t>22</w:t>
        </w:r>
      </w:ins>
      <w:ins w:id="4144" w:author="Ryan Lemos" w:date="2019-10-09T21:06:00Z">
        <w:r w:rsidR="00A57060">
          <w:fldChar w:fldCharType="end"/>
        </w:r>
      </w:ins>
      <w:r>
        <w:t xml:space="preserve"> se trata da função de notificação do aluno a uma possível resposta do professor a uma dúvida, assim ele tem um </w:t>
      </w:r>
      <w:r w:rsidRPr="00B21C4F">
        <w:rPr>
          <w:i/>
        </w:rPr>
        <w:t>feedback</w:t>
      </w:r>
      <w:r>
        <w:t xml:space="preserve"> visual de quando a pergunta foi respondida.</w:t>
      </w:r>
    </w:p>
    <w:p w14:paraId="3F7F1833" w14:textId="77777777" w:rsidR="00AA372A" w:rsidRDefault="00AA372A" w:rsidP="00B70A30">
      <w:pPr>
        <w:ind w:firstLine="0"/>
        <w:jc w:val="center"/>
      </w:pPr>
    </w:p>
    <w:p w14:paraId="210768D5" w14:textId="38BC2B2E" w:rsidR="008942AD" w:rsidRDefault="00AA372A" w:rsidP="00B70A30">
      <w:pPr>
        <w:pStyle w:val="Legenda"/>
      </w:pPr>
      <w:bookmarkStart w:id="4145" w:name="_Ref21547597"/>
      <w:bookmarkStart w:id="4146" w:name="_Toc21974303"/>
      <w:r>
        <w:t xml:space="preserve">Quadro </w:t>
      </w:r>
      <w:r w:rsidR="00B06645">
        <w:fldChar w:fldCharType="begin"/>
      </w:r>
      <w:r w:rsidR="00B06645">
        <w:instrText xml:space="preserve"> SEQ Quadro \* ARABIC </w:instrText>
      </w:r>
      <w:r w:rsidR="00B06645">
        <w:fldChar w:fldCharType="separate"/>
      </w:r>
      <w:ins w:id="4147" w:author="Ryan Lemos" w:date="2019-10-14T19:23:00Z">
        <w:r w:rsidR="0002745D">
          <w:rPr>
            <w:noProof/>
          </w:rPr>
          <w:t>22</w:t>
        </w:r>
      </w:ins>
      <w:del w:id="4148" w:author="Ryan Lemos" w:date="2019-10-13T11:46:00Z">
        <w:r w:rsidR="00511CE0" w:rsidDel="00D36233">
          <w:rPr>
            <w:noProof/>
          </w:rPr>
          <w:delText>21</w:delText>
        </w:r>
      </w:del>
      <w:r w:rsidR="00B06645">
        <w:rPr>
          <w:noProof/>
        </w:rPr>
        <w:fldChar w:fldCharType="end"/>
      </w:r>
      <w:bookmarkEnd w:id="4145"/>
      <w:r>
        <w:t xml:space="preserve"> - </w:t>
      </w:r>
      <w:r w:rsidRPr="00315B60">
        <w:t>Estória de</w:t>
      </w:r>
      <w:r>
        <w:t xml:space="preserve"> notificação dos alunos</w:t>
      </w:r>
      <w:bookmarkEnd w:id="4146"/>
    </w:p>
    <w:p w14:paraId="344D84AD" w14:textId="77777777" w:rsidR="008942AD" w:rsidRDefault="008942AD" w:rsidP="008942AD">
      <w:pPr>
        <w:pStyle w:val="estrias"/>
      </w:pPr>
      <w:r>
        <w:t>Como aluno eu gostaria de ser notificado sempre que possível sobre atividades, dúvidas respondidas e eventos.</w:t>
      </w:r>
    </w:p>
    <w:p w14:paraId="1CE7BDC3" w14:textId="77777777" w:rsidR="008942AD" w:rsidRDefault="008942AD" w:rsidP="008942AD">
      <w:pPr>
        <w:pStyle w:val="estrias"/>
      </w:pPr>
    </w:p>
    <w:p w14:paraId="7B71FA79" w14:textId="77777777" w:rsidR="00E01488" w:rsidRDefault="00E01488" w:rsidP="00E01488">
      <w:pPr>
        <w:pStyle w:val="Fontes"/>
        <w:rPr>
          <w:ins w:id="4149" w:author="Ryan Lemos" w:date="2019-10-13T12:55:00Z"/>
        </w:rPr>
      </w:pPr>
      <w:ins w:id="4150" w:author="Ryan Lemos" w:date="2019-10-13T12:55:00Z">
        <w:r>
          <w:t>Fonte: PRÓPRIA, 2019.</w:t>
        </w:r>
      </w:ins>
    </w:p>
    <w:p w14:paraId="7F310693" w14:textId="77777777" w:rsidR="008942AD" w:rsidRDefault="008942AD" w:rsidP="008942AD">
      <w:pPr>
        <w:ind w:firstLine="0"/>
        <w:jc w:val="center"/>
      </w:pPr>
    </w:p>
    <w:p w14:paraId="16D6395B" w14:textId="77777777" w:rsidR="008942AD" w:rsidRDefault="008942AD" w:rsidP="008942AD">
      <w:r>
        <w:t>Assim que o aluno clica sobre o ícone de notificações, a notificação referente a resposta da dúvida surge. Ele é informado a respeito de qual dúvida foi respondida e ao clicar sobre o texto, o aluno é direcionado para a visualização da dúvida. Assim ele pode ver a resposta dada pelo professor a sua dúvida.</w:t>
      </w:r>
    </w:p>
    <w:p w14:paraId="33631221" w14:textId="77777777" w:rsidR="008942AD" w:rsidRDefault="008942AD" w:rsidP="008942AD"/>
    <w:p w14:paraId="7C938B0C" w14:textId="7509E309" w:rsidR="00B965E2" w:rsidRDefault="00B965E2" w:rsidP="00B70A30">
      <w:pPr>
        <w:pStyle w:val="Legenda"/>
        <w:keepNext/>
      </w:pPr>
      <w:bookmarkStart w:id="4151" w:name="_Toc21974012"/>
      <w:bookmarkStart w:id="4152" w:name="_Toc22075231"/>
      <w:r>
        <w:lastRenderedPageBreak/>
        <w:t xml:space="preserve">Figura </w:t>
      </w:r>
      <w:r w:rsidR="00B06645">
        <w:fldChar w:fldCharType="begin"/>
      </w:r>
      <w:r w:rsidR="00B06645">
        <w:instrText xml:space="preserve"> SEQ Figura \* ARABIC </w:instrText>
      </w:r>
      <w:r w:rsidR="00B06645">
        <w:fldChar w:fldCharType="separate"/>
      </w:r>
      <w:ins w:id="4153" w:author="Ryan Lemos" w:date="2019-10-14T19:23:00Z">
        <w:r w:rsidR="0002745D">
          <w:rPr>
            <w:noProof/>
          </w:rPr>
          <w:t>79</w:t>
        </w:r>
      </w:ins>
      <w:del w:id="4154" w:author="Ryan Lemos" w:date="2019-10-07T11:05:00Z">
        <w:r w:rsidR="00D343FF" w:rsidDel="00EA672B">
          <w:rPr>
            <w:noProof/>
          </w:rPr>
          <w:delText>84</w:delText>
        </w:r>
      </w:del>
      <w:r w:rsidR="00B06645">
        <w:rPr>
          <w:noProof/>
        </w:rPr>
        <w:fldChar w:fldCharType="end"/>
      </w:r>
      <w:r>
        <w:t xml:space="preserve"> - Notificação de resposta a dúvida</w:t>
      </w:r>
      <w:bookmarkEnd w:id="4151"/>
      <w:bookmarkEnd w:id="4152"/>
    </w:p>
    <w:p w14:paraId="7ABB4D0F" w14:textId="79DF9ADF" w:rsidR="008942AD" w:rsidRDefault="008942AD" w:rsidP="008942AD">
      <w:pPr>
        <w:ind w:firstLine="0"/>
        <w:jc w:val="center"/>
        <w:rPr>
          <w:ins w:id="4155" w:author="Ryan Lemos" w:date="2019-10-13T12:49:00Z"/>
        </w:rPr>
      </w:pPr>
      <w:r>
        <w:rPr>
          <w:noProof/>
        </w:rPr>
        <w:drawing>
          <wp:inline distT="0" distB="0" distL="0" distR="0" wp14:anchorId="7E8826D1" wp14:editId="48460F32">
            <wp:extent cx="3408218" cy="1315578"/>
            <wp:effectExtent l="0" t="0" r="190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12904" cy="1355987"/>
                    </a:xfrm>
                    <a:prstGeom prst="rect">
                      <a:avLst/>
                    </a:prstGeom>
                  </pic:spPr>
                </pic:pic>
              </a:graphicData>
            </a:graphic>
          </wp:inline>
        </w:drawing>
      </w:r>
    </w:p>
    <w:p w14:paraId="786BD3FC" w14:textId="07D5B922" w:rsidR="007E37B0" w:rsidRDefault="009E79A9" w:rsidP="007E37B0">
      <w:pPr>
        <w:pStyle w:val="Fontes"/>
        <w:rPr>
          <w:ins w:id="4156" w:author="Ryan Lemos" w:date="2019-10-13T12:49:00Z"/>
        </w:rPr>
      </w:pPr>
      <w:ins w:id="4157" w:author="Ryan Lemos" w:date="2019-10-13T12:59:00Z">
        <w:r>
          <w:t>Fonte: PRÓPRIA, 2019. Utilizando o ambiente ILC v.1.</w:t>
        </w:r>
      </w:ins>
    </w:p>
    <w:p w14:paraId="12455307" w14:textId="77777777" w:rsidR="007E37B0" w:rsidRDefault="007E37B0" w:rsidP="008942AD">
      <w:pPr>
        <w:ind w:firstLine="0"/>
        <w:jc w:val="center"/>
      </w:pPr>
    </w:p>
    <w:p w14:paraId="271F0917" w14:textId="253B7FD2" w:rsidR="00FB122B" w:rsidRDefault="00FB122B" w:rsidP="00FB122B">
      <w:r>
        <w:t>A estória definida pel</w:t>
      </w:r>
      <w:del w:id="4158" w:author="Ryan Lemos" w:date="2019-10-09T21:06:00Z">
        <w:r w:rsidDel="00A57060">
          <w:delText xml:space="preserve">a </w:delText>
        </w:r>
        <w:r w:rsidRPr="00B21C4F" w:rsidDel="00A57060">
          <w:rPr>
            <w:highlight w:val="yellow"/>
          </w:rPr>
          <w:delText>figura X</w:delText>
        </w:r>
      </w:del>
      <w:ins w:id="4159" w:author="Ryan Lemos" w:date="2019-10-09T21:06:00Z">
        <w:r w:rsidR="00A57060">
          <w:t xml:space="preserve">o </w:t>
        </w:r>
        <w:r w:rsidR="00A57060">
          <w:fldChar w:fldCharType="begin"/>
        </w:r>
        <w:r w:rsidR="00A57060">
          <w:instrText xml:space="preserve"> REF _Ref21547614 \h </w:instrText>
        </w:r>
      </w:ins>
      <w:r w:rsidR="00A57060">
        <w:fldChar w:fldCharType="separate"/>
      </w:r>
      <w:ins w:id="4160" w:author="Ryan Lemos" w:date="2019-10-14T19:23:00Z">
        <w:r w:rsidR="0002745D">
          <w:t xml:space="preserve">Quadro </w:t>
        </w:r>
        <w:r w:rsidR="0002745D">
          <w:rPr>
            <w:noProof/>
          </w:rPr>
          <w:t>23</w:t>
        </w:r>
      </w:ins>
      <w:ins w:id="4161" w:author="Ryan Lemos" w:date="2019-10-09T21:06:00Z">
        <w:r w:rsidR="00A57060">
          <w:fldChar w:fldCharType="end"/>
        </w:r>
      </w:ins>
      <w:r>
        <w:t xml:space="preserve"> se trata da limitação na visualização dos materiais, já que os alunos não podem acessar materiais mais avançados de anos superiores ao ano cursado</w:t>
      </w:r>
      <w:r w:rsidR="00CD1ADB">
        <w:t>.</w:t>
      </w:r>
    </w:p>
    <w:p w14:paraId="62E57F93" w14:textId="62CBF5B5" w:rsidR="00AA372A" w:rsidRDefault="00AA372A" w:rsidP="00AA372A">
      <w:pPr>
        <w:ind w:firstLine="0"/>
        <w:jc w:val="center"/>
      </w:pPr>
    </w:p>
    <w:p w14:paraId="459E05AF" w14:textId="11CDFBCD" w:rsidR="00AA372A" w:rsidRDefault="00AA372A" w:rsidP="00B70A30">
      <w:pPr>
        <w:pStyle w:val="Legenda"/>
      </w:pPr>
      <w:bookmarkStart w:id="4162" w:name="_Ref21547614"/>
      <w:bookmarkStart w:id="4163" w:name="_Toc21974304"/>
      <w:r>
        <w:t xml:space="preserve">Quadro </w:t>
      </w:r>
      <w:r w:rsidR="00B06645">
        <w:fldChar w:fldCharType="begin"/>
      </w:r>
      <w:r w:rsidR="00B06645">
        <w:instrText xml:space="preserve"> SEQ Quadro \* ARABIC </w:instrText>
      </w:r>
      <w:r w:rsidR="00B06645">
        <w:fldChar w:fldCharType="separate"/>
      </w:r>
      <w:ins w:id="4164" w:author="Ryan Lemos" w:date="2019-10-14T19:23:00Z">
        <w:r w:rsidR="0002745D">
          <w:rPr>
            <w:noProof/>
          </w:rPr>
          <w:t>23</w:t>
        </w:r>
      </w:ins>
      <w:del w:id="4165" w:author="Ryan Lemos" w:date="2019-10-13T11:46:00Z">
        <w:r w:rsidR="00511CE0" w:rsidDel="00D36233">
          <w:rPr>
            <w:noProof/>
          </w:rPr>
          <w:delText>22</w:delText>
        </w:r>
      </w:del>
      <w:r w:rsidR="00B06645">
        <w:rPr>
          <w:noProof/>
        </w:rPr>
        <w:fldChar w:fldCharType="end"/>
      </w:r>
      <w:bookmarkEnd w:id="4162"/>
      <w:r>
        <w:t xml:space="preserve"> - </w:t>
      </w:r>
      <w:r w:rsidRPr="00491E62">
        <w:t>Estória de</w:t>
      </w:r>
      <w:r>
        <w:t xml:space="preserve"> visualização de materiais pelos alunos</w:t>
      </w:r>
      <w:bookmarkEnd w:id="4163"/>
    </w:p>
    <w:p w14:paraId="3E480145" w14:textId="008EFE9E" w:rsidR="004B1CC8" w:rsidDel="00E01488" w:rsidRDefault="004B1CC8" w:rsidP="00596E44">
      <w:pPr>
        <w:pStyle w:val="estrias"/>
        <w:rPr>
          <w:del w:id="4166" w:author="Ryan Lemos" w:date="2019-10-13T12:55:00Z"/>
        </w:rPr>
      </w:pPr>
      <w:r>
        <w:t>Como aluno desejo ser capaz de visualizar somente os materiais referentes a níveis inferiores ou iguais ao meu.</w:t>
      </w:r>
    </w:p>
    <w:p w14:paraId="3248487A" w14:textId="08CA98CB" w:rsidR="00FB122B" w:rsidRDefault="00FB122B">
      <w:pPr>
        <w:pStyle w:val="estrias"/>
        <w:pPrChange w:id="4167" w:author="Ryan Lemos" w:date="2019-10-13T12:55:00Z">
          <w:pPr>
            <w:ind w:firstLine="0"/>
          </w:pPr>
        </w:pPrChange>
      </w:pPr>
    </w:p>
    <w:p w14:paraId="5EA2EDF0" w14:textId="77777777" w:rsidR="00E01488" w:rsidRDefault="00E01488" w:rsidP="00E01488">
      <w:pPr>
        <w:pStyle w:val="Fontes"/>
        <w:rPr>
          <w:ins w:id="4168" w:author="Ryan Lemos" w:date="2019-10-13T12:55:00Z"/>
        </w:rPr>
      </w:pPr>
      <w:ins w:id="4169" w:author="Ryan Lemos" w:date="2019-10-13T12:55:00Z">
        <w:r>
          <w:t>Fonte: PRÓPRIA, 2019.</w:t>
        </w:r>
      </w:ins>
    </w:p>
    <w:p w14:paraId="1A113CF9" w14:textId="77777777" w:rsidR="00CD1ADB" w:rsidRDefault="00CD1ADB" w:rsidP="00FB122B">
      <w:pPr>
        <w:ind w:firstLine="0"/>
        <w:jc w:val="center"/>
      </w:pPr>
    </w:p>
    <w:p w14:paraId="225CEF54" w14:textId="5CF15570" w:rsidR="00CD1ADB" w:rsidRDefault="00CD1ADB" w:rsidP="00596E44">
      <w:r>
        <w:t>A</w:t>
      </w:r>
      <w:ins w:id="4170" w:author="Ryan Lemos" w:date="2019-10-09T21:16:00Z">
        <w:r w:rsidR="005A7551">
          <w:t xml:space="preserve"> </w:t>
        </w:r>
        <w:r w:rsidR="005A7551">
          <w:fldChar w:fldCharType="begin"/>
        </w:r>
        <w:r w:rsidR="005A7551">
          <w:instrText xml:space="preserve"> REF _Ref21548213 \h </w:instrText>
        </w:r>
      </w:ins>
      <w:r w:rsidR="005A7551">
        <w:fldChar w:fldCharType="separate"/>
      </w:r>
      <w:ins w:id="4171" w:author="Ryan Lemos" w:date="2019-10-14T19:23:00Z">
        <w:r w:rsidR="0002745D">
          <w:t xml:space="preserve">Figura </w:t>
        </w:r>
        <w:r w:rsidR="0002745D">
          <w:rPr>
            <w:noProof/>
          </w:rPr>
          <w:t>80</w:t>
        </w:r>
      </w:ins>
      <w:ins w:id="4172" w:author="Ryan Lemos" w:date="2019-10-09T21:16:00Z">
        <w:r w:rsidR="005A7551">
          <w:fldChar w:fldCharType="end"/>
        </w:r>
      </w:ins>
      <w:r>
        <w:t xml:space="preserve"> </w:t>
      </w:r>
      <w:del w:id="4173" w:author="Ryan Lemos" w:date="2019-10-09T21:16:00Z">
        <w:r w:rsidDel="005A7551">
          <w:delText xml:space="preserve">figura X </w:delText>
        </w:r>
      </w:del>
      <w:r>
        <w:t>demonstra como a estória foi implementada, uma vez que o aluno faz parte do segundo ano, então a listagem dos materiais é filtrada para materiais até o ano que o aluno está cursando. Há também a possibilidade de os materiais serem disponíveis a todos, o que pode ser visto pela primeira camada</w:t>
      </w:r>
      <w:r w:rsidR="00201977">
        <w:t>,</w:t>
      </w:r>
      <w:r>
        <w:t xml:space="preserve"> chamada “</w:t>
      </w:r>
      <w:r w:rsidRPr="00596E44">
        <w:rPr>
          <w:i/>
        </w:rPr>
        <w:t>For All Years</w:t>
      </w:r>
      <w:r>
        <w:t xml:space="preserve">”. </w:t>
      </w:r>
    </w:p>
    <w:p w14:paraId="62563F4F" w14:textId="77777777" w:rsidR="00CD1ADB" w:rsidRDefault="00CD1ADB" w:rsidP="00FB122B">
      <w:pPr>
        <w:ind w:firstLine="0"/>
        <w:jc w:val="center"/>
      </w:pPr>
    </w:p>
    <w:p w14:paraId="78BB38BC" w14:textId="0D0CB016" w:rsidR="00B965E2" w:rsidRDefault="00B965E2" w:rsidP="00B70A30">
      <w:pPr>
        <w:pStyle w:val="Legenda"/>
        <w:keepNext/>
      </w:pPr>
      <w:bookmarkStart w:id="4174" w:name="_Ref21548213"/>
      <w:bookmarkStart w:id="4175" w:name="_Toc21974013"/>
      <w:bookmarkStart w:id="4176" w:name="_Toc22075232"/>
      <w:r>
        <w:t xml:space="preserve">Figura </w:t>
      </w:r>
      <w:r w:rsidR="00B06645">
        <w:fldChar w:fldCharType="begin"/>
      </w:r>
      <w:r w:rsidR="00B06645">
        <w:instrText xml:space="preserve"> SEQ Figura \* ARABIC </w:instrText>
      </w:r>
      <w:r w:rsidR="00B06645">
        <w:fldChar w:fldCharType="separate"/>
      </w:r>
      <w:ins w:id="4177" w:author="Ryan Lemos" w:date="2019-10-14T19:23:00Z">
        <w:r w:rsidR="0002745D">
          <w:rPr>
            <w:noProof/>
          </w:rPr>
          <w:t>80</w:t>
        </w:r>
      </w:ins>
      <w:del w:id="4178" w:author="Ryan Lemos" w:date="2019-10-07T11:05:00Z">
        <w:r w:rsidR="00D343FF" w:rsidDel="00EA672B">
          <w:rPr>
            <w:noProof/>
          </w:rPr>
          <w:delText>85</w:delText>
        </w:r>
      </w:del>
      <w:r w:rsidR="00B06645">
        <w:rPr>
          <w:noProof/>
        </w:rPr>
        <w:fldChar w:fldCharType="end"/>
      </w:r>
      <w:bookmarkEnd w:id="4174"/>
      <w:r>
        <w:t xml:space="preserve"> - Tela de listagem de materiais para o aluno</w:t>
      </w:r>
      <w:bookmarkEnd w:id="4175"/>
      <w:bookmarkEnd w:id="4176"/>
    </w:p>
    <w:p w14:paraId="21C792B7" w14:textId="77777777" w:rsidR="00A922DB" w:rsidRDefault="00A922DB" w:rsidP="00FB122B">
      <w:pPr>
        <w:ind w:firstLine="0"/>
        <w:jc w:val="center"/>
      </w:pPr>
      <w:r>
        <w:rPr>
          <w:noProof/>
        </w:rPr>
        <w:drawing>
          <wp:inline distT="0" distB="0" distL="0" distR="0" wp14:anchorId="2DC7E354" wp14:editId="6868DE83">
            <wp:extent cx="5113020" cy="2404038"/>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50102" cy="2421473"/>
                    </a:xfrm>
                    <a:prstGeom prst="rect">
                      <a:avLst/>
                    </a:prstGeom>
                  </pic:spPr>
                </pic:pic>
              </a:graphicData>
            </a:graphic>
          </wp:inline>
        </w:drawing>
      </w:r>
    </w:p>
    <w:p w14:paraId="5BB06FB1" w14:textId="3CD9B535" w:rsidR="007E37B0" w:rsidRDefault="009E79A9" w:rsidP="007E37B0">
      <w:pPr>
        <w:pStyle w:val="Fontes"/>
        <w:rPr>
          <w:ins w:id="4179" w:author="Ryan Lemos" w:date="2019-10-13T12:49:00Z"/>
        </w:rPr>
      </w:pPr>
      <w:ins w:id="4180" w:author="Ryan Lemos" w:date="2019-10-13T12:59:00Z">
        <w:r>
          <w:t>Fonte: PRÓPRIA, 2019. Utilizando o ambiente ILC v.1.</w:t>
        </w:r>
      </w:ins>
    </w:p>
    <w:p w14:paraId="0054483B" w14:textId="77777777" w:rsidR="006814E6" w:rsidRDefault="006814E6" w:rsidP="00FB122B">
      <w:pPr>
        <w:ind w:firstLine="0"/>
        <w:jc w:val="center"/>
      </w:pPr>
    </w:p>
    <w:p w14:paraId="3C63B96E" w14:textId="09E60076" w:rsidR="006814E6" w:rsidRDefault="006814E6">
      <w:r>
        <w:t xml:space="preserve">Ainda como aluno é possível que ele acesse o material cadastrado pelo professor. </w:t>
      </w:r>
      <w:del w:id="4181" w:author="Ryan Lemos" w:date="2019-10-09T21:06:00Z">
        <w:r w:rsidDel="00A57060">
          <w:delText xml:space="preserve">A </w:delText>
        </w:r>
        <w:r w:rsidRPr="00596E44" w:rsidDel="00A57060">
          <w:rPr>
            <w:highlight w:val="yellow"/>
          </w:rPr>
          <w:delText>figura X</w:delText>
        </w:r>
      </w:del>
      <w:ins w:id="4182" w:author="Ryan Lemos" w:date="2019-10-09T21:06:00Z">
        <w:r w:rsidR="00A57060">
          <w:t xml:space="preserve">O </w:t>
        </w:r>
        <w:r w:rsidR="00A57060">
          <w:fldChar w:fldCharType="begin"/>
        </w:r>
        <w:r w:rsidR="00A57060">
          <w:instrText xml:space="preserve"> REF _Ref21547631 \h </w:instrText>
        </w:r>
      </w:ins>
      <w:r w:rsidR="00A57060">
        <w:fldChar w:fldCharType="separate"/>
      </w:r>
      <w:ins w:id="4183" w:author="Ryan Lemos" w:date="2019-10-14T19:23:00Z">
        <w:r w:rsidR="0002745D">
          <w:t xml:space="preserve">Quadro </w:t>
        </w:r>
        <w:r w:rsidR="0002745D">
          <w:rPr>
            <w:noProof/>
          </w:rPr>
          <w:t>24</w:t>
        </w:r>
      </w:ins>
      <w:ins w:id="4184" w:author="Ryan Lemos" w:date="2019-10-09T21:06:00Z">
        <w:r w:rsidR="00A57060">
          <w:fldChar w:fldCharType="end"/>
        </w:r>
      </w:ins>
      <w:r>
        <w:t xml:space="preserve"> representa a estória que descreve esse anseio do aluno.</w:t>
      </w:r>
    </w:p>
    <w:p w14:paraId="110B8282" w14:textId="77777777" w:rsidR="00AA372A" w:rsidRDefault="00AA372A" w:rsidP="00B70A30">
      <w:pPr>
        <w:ind w:firstLine="0"/>
        <w:jc w:val="center"/>
      </w:pPr>
    </w:p>
    <w:p w14:paraId="5B439256" w14:textId="220007D2" w:rsidR="00292289" w:rsidRDefault="00AA372A" w:rsidP="00B70A30">
      <w:pPr>
        <w:pStyle w:val="Legenda"/>
      </w:pPr>
      <w:bookmarkStart w:id="4185" w:name="_Ref21547631"/>
      <w:bookmarkStart w:id="4186" w:name="_Toc21974305"/>
      <w:r>
        <w:t xml:space="preserve">Quadro </w:t>
      </w:r>
      <w:r w:rsidR="00B06645">
        <w:fldChar w:fldCharType="begin"/>
      </w:r>
      <w:r w:rsidR="00B06645">
        <w:instrText xml:space="preserve"> SEQ Quadro \* ARABIC </w:instrText>
      </w:r>
      <w:r w:rsidR="00B06645">
        <w:fldChar w:fldCharType="separate"/>
      </w:r>
      <w:ins w:id="4187" w:author="Ryan Lemos" w:date="2019-10-14T19:23:00Z">
        <w:r w:rsidR="0002745D">
          <w:rPr>
            <w:noProof/>
          </w:rPr>
          <w:t>24</w:t>
        </w:r>
      </w:ins>
      <w:del w:id="4188" w:author="Ryan Lemos" w:date="2019-10-13T11:46:00Z">
        <w:r w:rsidR="00511CE0" w:rsidDel="00D36233">
          <w:rPr>
            <w:noProof/>
          </w:rPr>
          <w:delText>23</w:delText>
        </w:r>
      </w:del>
      <w:r w:rsidR="00B06645">
        <w:rPr>
          <w:noProof/>
        </w:rPr>
        <w:fldChar w:fldCharType="end"/>
      </w:r>
      <w:bookmarkEnd w:id="4185"/>
      <w:r w:rsidRPr="00BE0662">
        <w:t xml:space="preserve"> - Estória de </w:t>
      </w:r>
      <w:r>
        <w:t>visualização de conteúdo de um material</w:t>
      </w:r>
      <w:bookmarkEnd w:id="4186"/>
    </w:p>
    <w:p w14:paraId="133701B2" w14:textId="01ED1503" w:rsidR="004B1CC8" w:rsidRDefault="004B1CC8" w:rsidP="004B1CC8">
      <w:pPr>
        <w:pStyle w:val="estrias"/>
      </w:pPr>
      <w:r>
        <w:t>Como aluno desejo ser capaz de visualizar o conteúdo de um material.</w:t>
      </w:r>
    </w:p>
    <w:p w14:paraId="7F4BB5A7" w14:textId="77777777" w:rsidR="004B1CC8" w:rsidRDefault="004B1CC8" w:rsidP="00596E44">
      <w:pPr>
        <w:pStyle w:val="estrias"/>
      </w:pPr>
    </w:p>
    <w:p w14:paraId="2B8F054D" w14:textId="77777777" w:rsidR="00E01488" w:rsidRDefault="00E01488" w:rsidP="00E01488">
      <w:pPr>
        <w:pStyle w:val="Fontes"/>
        <w:rPr>
          <w:ins w:id="4189" w:author="Ryan Lemos" w:date="2019-10-13T12:55:00Z"/>
        </w:rPr>
      </w:pPr>
      <w:ins w:id="4190" w:author="Ryan Lemos" w:date="2019-10-13T12:55:00Z">
        <w:r>
          <w:t>Fonte: PRÓPRIA, 2019.</w:t>
        </w:r>
      </w:ins>
    </w:p>
    <w:p w14:paraId="6B07EAF5" w14:textId="77777777" w:rsidR="006814E6" w:rsidRDefault="006814E6" w:rsidP="005B582B">
      <w:pPr>
        <w:ind w:firstLine="0"/>
      </w:pPr>
    </w:p>
    <w:p w14:paraId="29CDBA08" w14:textId="13236F73" w:rsidR="006814E6" w:rsidRDefault="006814E6" w:rsidP="006814E6">
      <w:r>
        <w:t>A implementação dessa estória é composta de algumas etapas</w:t>
      </w:r>
      <w:r w:rsidR="00987BE5">
        <w:t>. Na listagem dos materiais surge um botão com ícone de olho</w:t>
      </w:r>
      <w:r w:rsidR="007567FB">
        <w:t>,</w:t>
      </w:r>
      <w:r w:rsidR="00987BE5">
        <w:t xml:space="preserve"> conforme </w:t>
      </w:r>
      <w:r w:rsidR="007567FB">
        <w:t xml:space="preserve">disposto </w:t>
      </w:r>
      <w:r w:rsidR="00987BE5">
        <w:t>na</w:t>
      </w:r>
      <w:r w:rsidR="00780414">
        <w:t xml:space="preserve"> </w:t>
      </w:r>
      <w:r w:rsidR="00780414">
        <w:fldChar w:fldCharType="begin"/>
      </w:r>
      <w:r w:rsidR="00780414">
        <w:instrText xml:space="preserve"> REF _Ref20052498 \h </w:instrText>
      </w:r>
      <w:r w:rsidR="00780414">
        <w:fldChar w:fldCharType="separate"/>
      </w:r>
      <w:ins w:id="4191" w:author="Ryan Lemos" w:date="2019-10-14T19:23:00Z">
        <w:r w:rsidR="0002745D">
          <w:t xml:space="preserve">Figura </w:t>
        </w:r>
        <w:r w:rsidR="0002745D">
          <w:rPr>
            <w:noProof/>
          </w:rPr>
          <w:t>81</w:t>
        </w:r>
      </w:ins>
      <w:del w:id="4192" w:author="Ryan Lemos" w:date="2019-10-07T11:05:00Z">
        <w:r w:rsidR="00054B21" w:rsidDel="00EA672B">
          <w:delText xml:space="preserve">Figura </w:delText>
        </w:r>
        <w:r w:rsidR="00054B21" w:rsidDel="00EA672B">
          <w:rPr>
            <w:noProof/>
          </w:rPr>
          <w:delText>86</w:delText>
        </w:r>
      </w:del>
      <w:r w:rsidR="00780414">
        <w:fldChar w:fldCharType="end"/>
      </w:r>
      <w:r w:rsidR="00987BE5">
        <w:t>. Porém ao clicar nesse botão, dependendo do tipo do material</w:t>
      </w:r>
      <w:r w:rsidR="007567FB">
        <w:t>,</w:t>
      </w:r>
      <w:r w:rsidR="00987BE5">
        <w:t xml:space="preserve"> a interação pode mudar. Em caso de </w:t>
      </w:r>
      <w:r w:rsidR="00987BE5" w:rsidRPr="005B582B">
        <w:rPr>
          <w:i/>
          <w:iCs/>
        </w:rPr>
        <w:t>link</w:t>
      </w:r>
      <w:r w:rsidR="007567FB">
        <w:rPr>
          <w:i/>
          <w:iCs/>
        </w:rPr>
        <w:t>,</w:t>
      </w:r>
      <w:r w:rsidR="00987BE5">
        <w:t xml:space="preserve"> o usuário será redirecionado a página referente ao </w:t>
      </w:r>
      <w:r w:rsidR="00987BE5" w:rsidRPr="005B582B">
        <w:rPr>
          <w:i/>
          <w:iCs/>
        </w:rPr>
        <w:t>link</w:t>
      </w:r>
      <w:r w:rsidR="00987BE5">
        <w:t xml:space="preserve"> indicado. </w:t>
      </w:r>
    </w:p>
    <w:p w14:paraId="20E344D4" w14:textId="77777777" w:rsidR="008942AD" w:rsidRDefault="008942AD" w:rsidP="006814E6"/>
    <w:p w14:paraId="46FC6F66" w14:textId="11FC8963" w:rsidR="00B965E2" w:rsidRDefault="00B965E2" w:rsidP="00B70A30">
      <w:pPr>
        <w:pStyle w:val="Legenda"/>
        <w:keepNext/>
      </w:pPr>
      <w:bookmarkStart w:id="4193" w:name="_Ref20052498"/>
      <w:bookmarkStart w:id="4194" w:name="_Toc21974014"/>
      <w:bookmarkStart w:id="4195" w:name="_Toc22075233"/>
      <w:r>
        <w:t xml:space="preserve">Figura </w:t>
      </w:r>
      <w:r w:rsidR="00B06645">
        <w:fldChar w:fldCharType="begin"/>
      </w:r>
      <w:r w:rsidR="00B06645">
        <w:instrText xml:space="preserve"> SEQ Figura \* ARABIC </w:instrText>
      </w:r>
      <w:r w:rsidR="00B06645">
        <w:fldChar w:fldCharType="separate"/>
      </w:r>
      <w:ins w:id="4196" w:author="Ryan Lemos" w:date="2019-10-14T19:23:00Z">
        <w:r w:rsidR="0002745D">
          <w:rPr>
            <w:noProof/>
          </w:rPr>
          <w:t>81</w:t>
        </w:r>
      </w:ins>
      <w:del w:id="4197" w:author="Ryan Lemos" w:date="2019-10-07T11:05:00Z">
        <w:r w:rsidR="00D343FF" w:rsidDel="00EA672B">
          <w:rPr>
            <w:noProof/>
          </w:rPr>
          <w:delText>86</w:delText>
        </w:r>
      </w:del>
      <w:r w:rsidR="00B06645">
        <w:rPr>
          <w:noProof/>
        </w:rPr>
        <w:fldChar w:fldCharType="end"/>
      </w:r>
      <w:bookmarkEnd w:id="4193"/>
      <w:r>
        <w:t xml:space="preserve"> - Tela de visualização de materiais de um determinado ano para o aluno</w:t>
      </w:r>
      <w:bookmarkEnd w:id="4194"/>
      <w:bookmarkEnd w:id="4195"/>
    </w:p>
    <w:p w14:paraId="546696A7" w14:textId="77777777" w:rsidR="00987BE5" w:rsidRDefault="00987BE5" w:rsidP="00987BE5">
      <w:pPr>
        <w:ind w:firstLine="0"/>
        <w:jc w:val="center"/>
      </w:pPr>
      <w:r>
        <w:rPr>
          <w:noProof/>
        </w:rPr>
        <w:drawing>
          <wp:inline distT="0" distB="0" distL="0" distR="0" wp14:anchorId="43CCE073" wp14:editId="25CB8774">
            <wp:extent cx="4450080" cy="2270419"/>
            <wp:effectExtent l="0" t="0" r="762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72511" cy="2281863"/>
                    </a:xfrm>
                    <a:prstGeom prst="rect">
                      <a:avLst/>
                    </a:prstGeom>
                  </pic:spPr>
                </pic:pic>
              </a:graphicData>
            </a:graphic>
          </wp:inline>
        </w:drawing>
      </w:r>
    </w:p>
    <w:p w14:paraId="1AB9D0F7" w14:textId="236319F7" w:rsidR="007E37B0" w:rsidRDefault="009E79A9" w:rsidP="007E37B0">
      <w:pPr>
        <w:pStyle w:val="Fontes"/>
        <w:rPr>
          <w:ins w:id="4198" w:author="Ryan Lemos" w:date="2019-10-13T12:49:00Z"/>
        </w:rPr>
      </w:pPr>
      <w:ins w:id="4199" w:author="Ryan Lemos" w:date="2019-10-13T12:59:00Z">
        <w:r>
          <w:t>Fonte: PRÓPRIA, 2019. Utilizando o ambiente ILC v.1.</w:t>
        </w:r>
      </w:ins>
    </w:p>
    <w:p w14:paraId="7EAE6506" w14:textId="77777777" w:rsidR="00987BE5" w:rsidRDefault="00987BE5" w:rsidP="00987BE5">
      <w:pPr>
        <w:ind w:firstLine="0"/>
        <w:jc w:val="center"/>
      </w:pPr>
    </w:p>
    <w:p w14:paraId="036687A7" w14:textId="255C017C" w:rsidR="00987BE5" w:rsidRPr="00151354" w:rsidRDefault="00987BE5" w:rsidP="00596E44">
      <w:r>
        <w:t>Em caso de áudio, surgirá uma tela em que o aluno pode escutar o áudio</w:t>
      </w:r>
      <w:r w:rsidR="00780414">
        <w:t xml:space="preserve">. A </w:t>
      </w:r>
      <w:r w:rsidR="00780414">
        <w:fldChar w:fldCharType="begin"/>
      </w:r>
      <w:r w:rsidR="00780414">
        <w:instrText xml:space="preserve"> REF _Ref20052538 \h </w:instrText>
      </w:r>
      <w:r w:rsidR="00780414">
        <w:fldChar w:fldCharType="separate"/>
      </w:r>
      <w:ins w:id="4200" w:author="Ryan Lemos" w:date="2019-10-14T19:23:00Z">
        <w:r w:rsidR="0002745D">
          <w:t xml:space="preserve">Figura </w:t>
        </w:r>
        <w:r w:rsidR="0002745D">
          <w:rPr>
            <w:noProof/>
          </w:rPr>
          <w:t>82</w:t>
        </w:r>
      </w:ins>
      <w:del w:id="4201" w:author="Ryan Lemos" w:date="2019-10-07T11:05:00Z">
        <w:r w:rsidR="00054B21" w:rsidDel="00EA672B">
          <w:delText xml:space="preserve">Figura </w:delText>
        </w:r>
        <w:r w:rsidR="00054B21" w:rsidDel="00EA672B">
          <w:rPr>
            <w:noProof/>
          </w:rPr>
          <w:delText>87</w:delText>
        </w:r>
      </w:del>
      <w:r w:rsidR="00780414">
        <w:fldChar w:fldCharType="end"/>
      </w:r>
      <w:r w:rsidR="00780414">
        <w:t xml:space="preserve"> </w:t>
      </w:r>
      <w:r>
        <w:t>demonstra como é essa interface de visualização de materiais de áudio pelo aluno.</w:t>
      </w:r>
      <w:r w:rsidR="00151354">
        <w:t xml:space="preserve"> O Laravel conta com um sistema capaz de manipular o sistema de arquivos do servidor. Assim o cadastro de arquivos, bem como a sua recuperação é feita de maneira bem simples pelo </w:t>
      </w:r>
      <w:r w:rsidR="00151354" w:rsidRPr="00596E44">
        <w:rPr>
          <w:i/>
        </w:rPr>
        <w:t>front</w:t>
      </w:r>
      <w:r w:rsidR="007567FB">
        <w:rPr>
          <w:i/>
        </w:rPr>
        <w:t>-</w:t>
      </w:r>
      <w:r w:rsidR="00151354" w:rsidRPr="00596E44">
        <w:rPr>
          <w:i/>
        </w:rPr>
        <w:t>end</w:t>
      </w:r>
      <w:r w:rsidR="00151354">
        <w:t xml:space="preserve"> que somente deve identificar o caminho do arquivo no </w:t>
      </w:r>
      <w:r w:rsidR="00151354" w:rsidRPr="00596E44">
        <w:rPr>
          <w:i/>
        </w:rPr>
        <w:t>back</w:t>
      </w:r>
      <w:r w:rsidR="007567FB">
        <w:rPr>
          <w:i/>
        </w:rPr>
        <w:t>-</w:t>
      </w:r>
      <w:r w:rsidR="00151354" w:rsidRPr="00596E44">
        <w:rPr>
          <w:i/>
        </w:rPr>
        <w:t>end</w:t>
      </w:r>
      <w:r w:rsidR="00151354">
        <w:t>.</w:t>
      </w:r>
    </w:p>
    <w:p w14:paraId="0F6EB783" w14:textId="77777777" w:rsidR="006814E6" w:rsidRDefault="006814E6" w:rsidP="00FB122B">
      <w:pPr>
        <w:ind w:firstLine="0"/>
        <w:jc w:val="center"/>
      </w:pPr>
    </w:p>
    <w:p w14:paraId="0CB546CE" w14:textId="7C34F284" w:rsidR="00B965E2" w:rsidRDefault="00B965E2" w:rsidP="00B70A30">
      <w:pPr>
        <w:pStyle w:val="Legenda"/>
        <w:keepNext/>
      </w:pPr>
      <w:bookmarkStart w:id="4202" w:name="_Ref20052538"/>
      <w:bookmarkStart w:id="4203" w:name="_Toc21974015"/>
      <w:bookmarkStart w:id="4204" w:name="_Toc22075234"/>
      <w:r>
        <w:lastRenderedPageBreak/>
        <w:t xml:space="preserve">Figura </w:t>
      </w:r>
      <w:r w:rsidR="00B06645">
        <w:fldChar w:fldCharType="begin"/>
      </w:r>
      <w:r w:rsidR="00B06645">
        <w:instrText xml:space="preserve"> SEQ Figura \* ARABIC </w:instrText>
      </w:r>
      <w:r w:rsidR="00B06645">
        <w:fldChar w:fldCharType="separate"/>
      </w:r>
      <w:ins w:id="4205" w:author="Ryan Lemos" w:date="2019-10-14T19:23:00Z">
        <w:r w:rsidR="0002745D">
          <w:rPr>
            <w:noProof/>
          </w:rPr>
          <w:t>82</w:t>
        </w:r>
      </w:ins>
      <w:del w:id="4206" w:author="Ryan Lemos" w:date="2019-10-07T11:05:00Z">
        <w:r w:rsidR="00D343FF" w:rsidDel="00EA672B">
          <w:rPr>
            <w:noProof/>
          </w:rPr>
          <w:delText>87</w:delText>
        </w:r>
      </w:del>
      <w:r w:rsidR="00B06645">
        <w:rPr>
          <w:noProof/>
        </w:rPr>
        <w:fldChar w:fldCharType="end"/>
      </w:r>
      <w:bookmarkEnd w:id="4202"/>
      <w:r>
        <w:t xml:space="preserve"> - Tela para ouvir materiais de áudio</w:t>
      </w:r>
      <w:bookmarkEnd w:id="4203"/>
      <w:bookmarkEnd w:id="4204"/>
    </w:p>
    <w:p w14:paraId="2582C5A7" w14:textId="61D2D2D4" w:rsidR="006814E6" w:rsidRDefault="00987BE5" w:rsidP="00FB122B">
      <w:pPr>
        <w:ind w:firstLine="0"/>
        <w:jc w:val="center"/>
        <w:rPr>
          <w:ins w:id="4207" w:author="Ryan Lemos" w:date="2019-10-13T12:49:00Z"/>
        </w:rPr>
      </w:pPr>
      <w:r>
        <w:rPr>
          <w:noProof/>
        </w:rPr>
        <w:drawing>
          <wp:inline distT="0" distB="0" distL="0" distR="0" wp14:anchorId="0C18214B" wp14:editId="450AC434">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92241" cy="2254799"/>
                    </a:xfrm>
                    <a:prstGeom prst="rect">
                      <a:avLst/>
                    </a:prstGeom>
                  </pic:spPr>
                </pic:pic>
              </a:graphicData>
            </a:graphic>
          </wp:inline>
        </w:drawing>
      </w:r>
    </w:p>
    <w:p w14:paraId="6FEEF178" w14:textId="7D84DBDA" w:rsidR="007E37B0" w:rsidRDefault="009E79A9">
      <w:pPr>
        <w:pStyle w:val="Fontes"/>
        <w:pPrChange w:id="4208" w:author="Ryan Lemos" w:date="2019-10-13T12:49:00Z">
          <w:pPr>
            <w:ind w:firstLine="0"/>
            <w:jc w:val="center"/>
          </w:pPr>
        </w:pPrChange>
      </w:pPr>
      <w:ins w:id="4209" w:author="Ryan Lemos" w:date="2019-10-13T12:59:00Z">
        <w:r>
          <w:t>Fonte: PRÓPRIA, 2019. Utilizando o ambiente ILC v.1.</w:t>
        </w:r>
      </w:ins>
    </w:p>
    <w:p w14:paraId="2156491D" w14:textId="77777777" w:rsidR="00FB122B" w:rsidRPr="007E37B0" w:rsidRDefault="00FB122B" w:rsidP="005B582B">
      <w:pPr>
        <w:ind w:firstLine="0"/>
        <w:rPr>
          <w:rPrChange w:id="4210" w:author="Ryan Lemos" w:date="2019-10-13T12:49:00Z">
            <w:rPr>
              <w:lang w:val="en-US"/>
            </w:rPr>
          </w:rPrChange>
        </w:rPr>
      </w:pPr>
    </w:p>
    <w:p w14:paraId="063F9C54" w14:textId="77777777" w:rsidR="003C127D" w:rsidRDefault="003C127D" w:rsidP="00A23541">
      <w:pPr>
        <w:pStyle w:val="Ttulo2"/>
        <w:pPrChange w:id="4211" w:author="Ryan Lemos" w:date="2019-10-15T23:32:00Z">
          <w:pPr>
            <w:pStyle w:val="Ttulo2"/>
          </w:pPr>
        </w:pPrChange>
      </w:pPr>
      <w:bookmarkStart w:id="4212" w:name="_Ref21873185"/>
      <w:bookmarkStart w:id="4213" w:name="_Toc22075314"/>
      <w:r>
        <w:t>Release 2 – Banco de questões</w:t>
      </w:r>
      <w:bookmarkEnd w:id="4212"/>
      <w:bookmarkEnd w:id="4213"/>
    </w:p>
    <w:p w14:paraId="515CFE3C" w14:textId="77777777" w:rsidR="00B224BF" w:rsidRPr="006D241F" w:rsidRDefault="00B224BF" w:rsidP="00596E44"/>
    <w:p w14:paraId="2FED62C1" w14:textId="6FE55BBF" w:rsidR="00E33640" w:rsidRDefault="00B224BF" w:rsidP="00596E44">
      <w:r>
        <w:t xml:space="preserve">No </w:t>
      </w:r>
      <w:r w:rsidRPr="005B582B">
        <w:rPr>
          <w:i/>
          <w:iCs/>
        </w:rPr>
        <w:t>release</w:t>
      </w:r>
      <w:r>
        <w:t xml:space="preserve"> 2 foi-se proposto a implementação do banco de questões, juntamente com a gestão das atividades e a sua vinculação a um aluno/turma. Diversos aspectos foram discutidos com um dos professores da escola. Como</w:t>
      </w:r>
      <w:r w:rsidR="002C1B1C">
        <w:t>,</w:t>
      </w:r>
      <w:r>
        <w:t xml:space="preserve"> por exemplo</w:t>
      </w:r>
      <w:r w:rsidR="002C1B1C">
        <w:t>,</w:t>
      </w:r>
      <w:r>
        <w:t xml:space="preserve"> o funcionamento do sistema de pontuação da escola, prazos para entrega de atividades, tipos de questões utilizadas etc. A partir disso concebeu-se o que se acredita ser uma solução para as atividades capaz de incluir</w:t>
      </w:r>
      <w:r w:rsidR="002C1B1C">
        <w:t>,</w:t>
      </w:r>
      <w:r>
        <w:t xml:space="preserve"> não somente a escola estudada, mas também pode ser utilizada por outras escolas de idioma.</w:t>
      </w:r>
    </w:p>
    <w:p w14:paraId="4CFD9902" w14:textId="77777777" w:rsidR="00B965E2" w:rsidRDefault="00B965E2" w:rsidP="00596E44"/>
    <w:p w14:paraId="16F9B1C3" w14:textId="13BFE132" w:rsidR="003C127D" w:rsidRDefault="003C127D" w:rsidP="00A23541">
      <w:pPr>
        <w:pStyle w:val="Ttulo3"/>
        <w:pPrChange w:id="4214" w:author="Ryan Lemos" w:date="2019-10-15T23:28:00Z">
          <w:pPr>
            <w:pStyle w:val="Ttulo3"/>
          </w:pPr>
        </w:pPrChange>
      </w:pPr>
      <w:bookmarkStart w:id="4215" w:name="_Toc22075315"/>
      <w:r>
        <w:t>Sistema desenvolvido</w:t>
      </w:r>
      <w:bookmarkEnd w:id="4215"/>
    </w:p>
    <w:p w14:paraId="042544A2" w14:textId="77777777" w:rsidR="000E3B98" w:rsidRDefault="000E3B98" w:rsidP="000E3B98"/>
    <w:p w14:paraId="24C6B692" w14:textId="702EB0B0" w:rsidR="000E3B98" w:rsidRDefault="000E3B98" w:rsidP="000E3B98">
      <w:pPr>
        <w:rPr>
          <w:ins w:id="4216" w:author="Ryan Lemos" w:date="2019-10-14T19:23:00Z"/>
        </w:rPr>
      </w:pPr>
      <w:r>
        <w:t>Uma das funcionalidades especificadas no projeto e de maior importância para a aplicação foi o banco de questões. Atrelado ao banco, a geração de atividades de maneira automática a partir da escolha de filtros. Essa seção visa apresentar como foram desenvolvidas essas funcionalidades e quais estratégias foram usadas para facilitar um processo consideravelmente complexo</w:t>
      </w:r>
      <w:r w:rsidR="002C1B1C">
        <w:t>,</w:t>
      </w:r>
      <w:r>
        <w:t xml:space="preserve"> tendo em vista as diversas variáveis que compõem uma atividade, suas questões e sua execução. </w:t>
      </w:r>
      <w:del w:id="4217" w:author="Ryan Lemos" w:date="2019-10-07T09:07:00Z">
        <w:r w:rsidDel="00DC21E5">
          <w:delText xml:space="preserve"> </w:delText>
        </w:r>
      </w:del>
    </w:p>
    <w:p w14:paraId="4A3D4CD8" w14:textId="77777777" w:rsidR="0002745D" w:rsidRDefault="0002745D" w:rsidP="00A23541">
      <w:pPr>
        <w:pPrChange w:id="4218" w:author="Ryan Lemos" w:date="2019-10-15T23:28:00Z">
          <w:pPr/>
        </w:pPrChange>
      </w:pPr>
    </w:p>
    <w:p w14:paraId="3BD85FB9" w14:textId="7DF30C60" w:rsidR="000E3B98" w:rsidRPr="004C0224" w:rsidDel="001864F9" w:rsidRDefault="0002745D">
      <w:pPr>
        <w:pStyle w:val="Ttulo4"/>
        <w:rPr>
          <w:del w:id="4219" w:author="Ryan Lemos" w:date="2019-10-14T19:20:00Z"/>
        </w:rPr>
        <w:pPrChange w:id="4220" w:author="Ryan Lemos" w:date="2019-10-14T19:22:00Z">
          <w:pPr/>
        </w:pPrChange>
      </w:pPr>
      <w:bookmarkStart w:id="4221" w:name="_Toc22075316"/>
      <w:ins w:id="4222" w:author="Ryan Lemos" w:date="2019-10-14T19:22:00Z">
        <w:r>
          <w:t>Professor</w:t>
        </w:r>
      </w:ins>
      <w:bookmarkEnd w:id="4221"/>
    </w:p>
    <w:p w14:paraId="7B74F0CC" w14:textId="27ECF5EE" w:rsidR="003C127D" w:rsidDel="00DC21E5" w:rsidRDefault="003C127D">
      <w:pPr>
        <w:pStyle w:val="Ttulo4"/>
        <w:rPr>
          <w:del w:id="4223" w:author="Ryan Lemos" w:date="2019-10-07T09:06:00Z"/>
        </w:rPr>
      </w:pPr>
      <w:del w:id="4224" w:author="Ryan Lemos" w:date="2019-10-14T19:16:00Z">
        <w:r w:rsidDel="001864F9">
          <w:delText>Professor</w:delText>
        </w:r>
      </w:del>
      <w:bookmarkStart w:id="4225" w:name="_Toc21973476"/>
      <w:bookmarkStart w:id="4226" w:name="_Toc22075317"/>
      <w:bookmarkEnd w:id="4225"/>
      <w:bookmarkEnd w:id="4226"/>
    </w:p>
    <w:p w14:paraId="5046B99F" w14:textId="77777777" w:rsidR="003C127D" w:rsidDel="00DC21E5" w:rsidRDefault="003C127D">
      <w:pPr>
        <w:pStyle w:val="Ttulo4"/>
        <w:rPr>
          <w:del w:id="4227" w:author="Ryan Lemos" w:date="2019-10-07T09:06:00Z"/>
        </w:rPr>
        <w:pPrChange w:id="4228" w:author="Ryan Lemos" w:date="2019-10-14T19:22:00Z">
          <w:pPr/>
        </w:pPrChange>
      </w:pPr>
      <w:bookmarkStart w:id="4229" w:name="_Toc21338792"/>
      <w:bookmarkStart w:id="4230" w:name="_Toc21505905"/>
      <w:bookmarkStart w:id="4231" w:name="_Toc21872659"/>
      <w:bookmarkStart w:id="4232" w:name="_Toc21972498"/>
      <w:bookmarkStart w:id="4233" w:name="_Toc21973074"/>
      <w:bookmarkStart w:id="4234" w:name="_Toc21973220"/>
      <w:bookmarkStart w:id="4235" w:name="_Toc21973292"/>
      <w:bookmarkStart w:id="4236" w:name="_Toc21973477"/>
      <w:bookmarkStart w:id="4237" w:name="_Toc22075318"/>
      <w:bookmarkEnd w:id="4229"/>
      <w:bookmarkEnd w:id="4230"/>
      <w:bookmarkEnd w:id="4231"/>
      <w:bookmarkEnd w:id="4232"/>
      <w:bookmarkEnd w:id="4233"/>
      <w:bookmarkEnd w:id="4234"/>
      <w:bookmarkEnd w:id="4235"/>
      <w:bookmarkEnd w:id="4236"/>
      <w:bookmarkEnd w:id="4237"/>
    </w:p>
    <w:p w14:paraId="444BD7D0" w14:textId="19384F9F" w:rsidR="002D05BB" w:rsidDel="00DC21E5" w:rsidRDefault="008D6124">
      <w:pPr>
        <w:pStyle w:val="Ttulo4"/>
        <w:rPr>
          <w:del w:id="4238" w:author="Ryan Lemos" w:date="2019-10-07T09:06:00Z"/>
        </w:rPr>
        <w:pPrChange w:id="4239" w:author="Ryan Lemos" w:date="2019-10-14T19:22:00Z">
          <w:pPr/>
        </w:pPrChange>
      </w:pPr>
      <w:del w:id="4240" w:author="Ryan Lemos" w:date="2019-10-07T09:06:00Z">
        <w:r w:rsidDel="00DC21E5">
          <w:delText xml:space="preserve">A primeira estória definida para o segundo </w:delText>
        </w:r>
        <w:r w:rsidRPr="005B582B" w:rsidDel="00DC21E5">
          <w:rPr>
            <w:i/>
          </w:rPr>
          <w:delText>release</w:delText>
        </w:r>
        <w:r w:rsidDel="00DC21E5">
          <w:delText xml:space="preserve"> </w:delText>
        </w:r>
        <w:r w:rsidR="002D05BB" w:rsidDel="00DC21E5">
          <w:delText>se trata de uma característica que uma questão pode ter</w:delText>
        </w:r>
        <w:r w:rsidR="003C35EC" w:rsidDel="00DC21E5">
          <w:delText>,</w:delText>
        </w:r>
        <w:r w:rsidR="002D05BB" w:rsidDel="00DC21E5">
          <w:delText xml:space="preserve"> que diz respeito ao seu assunto, que aquela questão se refere. Essa estória pode ser identificada pela </w:delText>
        </w:r>
        <w:r w:rsidR="002D05BB" w:rsidRPr="00596E44" w:rsidDel="00DC21E5">
          <w:rPr>
            <w:highlight w:val="yellow"/>
          </w:rPr>
          <w:delText>figura X</w:delText>
        </w:r>
        <w:r w:rsidR="002D05BB" w:rsidDel="00DC21E5">
          <w:delText xml:space="preserve">. </w:delText>
        </w:r>
        <w:bookmarkStart w:id="4241" w:name="_Toc21338793"/>
        <w:bookmarkStart w:id="4242" w:name="_Toc21505906"/>
        <w:bookmarkStart w:id="4243" w:name="_Toc21872660"/>
        <w:bookmarkStart w:id="4244" w:name="_Toc21972499"/>
        <w:bookmarkStart w:id="4245" w:name="_Toc21973075"/>
        <w:bookmarkStart w:id="4246" w:name="_Toc21973221"/>
        <w:bookmarkStart w:id="4247" w:name="_Toc21973293"/>
        <w:bookmarkStart w:id="4248" w:name="_Toc21973478"/>
        <w:bookmarkStart w:id="4249" w:name="_Toc22075319"/>
        <w:bookmarkEnd w:id="4241"/>
        <w:bookmarkEnd w:id="4242"/>
        <w:bookmarkEnd w:id="4243"/>
        <w:bookmarkEnd w:id="4244"/>
        <w:bookmarkEnd w:id="4245"/>
        <w:bookmarkEnd w:id="4246"/>
        <w:bookmarkEnd w:id="4247"/>
        <w:bookmarkEnd w:id="4248"/>
        <w:bookmarkEnd w:id="4249"/>
      </w:del>
    </w:p>
    <w:p w14:paraId="4BC630D3" w14:textId="205341E2" w:rsidR="008723DF" w:rsidDel="00DC21E5" w:rsidRDefault="008723DF">
      <w:pPr>
        <w:pStyle w:val="Ttulo4"/>
        <w:rPr>
          <w:del w:id="4250" w:author="Ryan Lemos" w:date="2019-10-07T09:06:00Z"/>
        </w:rPr>
        <w:pPrChange w:id="4251" w:author="Ryan Lemos" w:date="2019-10-14T19:22:00Z">
          <w:pPr>
            <w:ind w:firstLine="0"/>
            <w:jc w:val="center"/>
          </w:pPr>
        </w:pPrChange>
      </w:pPr>
      <w:bookmarkStart w:id="4252" w:name="_Toc21338794"/>
      <w:bookmarkStart w:id="4253" w:name="_Toc21505907"/>
      <w:bookmarkStart w:id="4254" w:name="_Toc21872661"/>
      <w:bookmarkStart w:id="4255" w:name="_Toc21972500"/>
      <w:bookmarkStart w:id="4256" w:name="_Toc21973076"/>
      <w:bookmarkStart w:id="4257" w:name="_Toc21973222"/>
      <w:bookmarkStart w:id="4258" w:name="_Toc21973294"/>
      <w:bookmarkStart w:id="4259" w:name="_Toc21973479"/>
      <w:bookmarkStart w:id="4260" w:name="_Toc22075320"/>
      <w:bookmarkEnd w:id="4252"/>
      <w:bookmarkEnd w:id="4253"/>
      <w:bookmarkEnd w:id="4254"/>
      <w:bookmarkEnd w:id="4255"/>
      <w:bookmarkEnd w:id="4256"/>
      <w:bookmarkEnd w:id="4257"/>
      <w:bookmarkEnd w:id="4258"/>
      <w:bookmarkEnd w:id="4259"/>
      <w:bookmarkEnd w:id="4260"/>
    </w:p>
    <w:p w14:paraId="181E3A0E" w14:textId="6CBE6B5A" w:rsidR="00AA372A" w:rsidDel="00DC21E5" w:rsidRDefault="00515A53">
      <w:pPr>
        <w:pStyle w:val="Ttulo4"/>
        <w:rPr>
          <w:del w:id="4261" w:author="Ryan Lemos" w:date="2019-10-07T09:06:00Z"/>
        </w:rPr>
        <w:pPrChange w:id="4262" w:author="Ryan Lemos" w:date="2019-10-14T19:22:00Z">
          <w:pPr>
            <w:pStyle w:val="Legenda"/>
          </w:pPr>
        </w:pPrChange>
      </w:pPr>
      <w:del w:id="4263" w:author="Ryan Lemos" w:date="2019-10-07T09:06:00Z">
        <w:r w:rsidDel="00DC21E5">
          <w:delText xml:space="preserve">Quadro </w:delText>
        </w:r>
        <w:r w:rsidR="00681596" w:rsidDel="00DC21E5">
          <w:rPr>
            <w:iCs w:val="0"/>
          </w:rPr>
          <w:fldChar w:fldCharType="begin"/>
        </w:r>
        <w:r w:rsidR="00681596" w:rsidDel="00DC21E5">
          <w:delInstrText xml:space="preserve"> SEQ Quadro \* ARABIC </w:delInstrText>
        </w:r>
        <w:r w:rsidR="00681596" w:rsidDel="00DC21E5">
          <w:rPr>
            <w:iCs w:val="0"/>
          </w:rPr>
          <w:fldChar w:fldCharType="separate"/>
        </w:r>
        <w:r w:rsidR="00054B21" w:rsidDel="00DC21E5">
          <w:rPr>
            <w:noProof/>
          </w:rPr>
          <w:delText>24</w:delText>
        </w:r>
        <w:r w:rsidR="00681596" w:rsidDel="00DC21E5">
          <w:rPr>
            <w:iCs w:val="0"/>
            <w:noProof/>
          </w:rPr>
          <w:fldChar w:fldCharType="end"/>
        </w:r>
        <w:r w:rsidDel="00DC21E5">
          <w:delText xml:space="preserve"> </w:delText>
        </w:r>
        <w:r w:rsidRPr="009A5E3B" w:rsidDel="00DC21E5">
          <w:delText xml:space="preserve">- Estória </w:delText>
        </w:r>
        <w:r w:rsidDel="00DC21E5">
          <w:rPr>
            <w:noProof/>
          </w:rPr>
          <w:delText>de gestão de assuntos de questões</w:delText>
        </w:r>
        <w:bookmarkStart w:id="4264" w:name="_Toc21338795"/>
        <w:bookmarkStart w:id="4265" w:name="_Toc21505908"/>
        <w:bookmarkStart w:id="4266" w:name="_Toc21872662"/>
        <w:bookmarkStart w:id="4267" w:name="_Toc21972501"/>
        <w:bookmarkStart w:id="4268" w:name="_Toc21973077"/>
        <w:bookmarkStart w:id="4269" w:name="_Toc21973223"/>
        <w:bookmarkStart w:id="4270" w:name="_Toc21973295"/>
        <w:bookmarkStart w:id="4271" w:name="_Toc21973480"/>
        <w:bookmarkStart w:id="4272" w:name="_Toc22075321"/>
        <w:bookmarkEnd w:id="4264"/>
        <w:bookmarkEnd w:id="4265"/>
        <w:bookmarkEnd w:id="4266"/>
        <w:bookmarkEnd w:id="4267"/>
        <w:bookmarkEnd w:id="4268"/>
        <w:bookmarkEnd w:id="4269"/>
        <w:bookmarkEnd w:id="4270"/>
        <w:bookmarkEnd w:id="4271"/>
        <w:bookmarkEnd w:id="4272"/>
      </w:del>
    </w:p>
    <w:p w14:paraId="2CA3123E" w14:textId="333F4B22" w:rsidR="00B224BF" w:rsidDel="00DC21E5" w:rsidRDefault="008723DF">
      <w:pPr>
        <w:pStyle w:val="Ttulo4"/>
        <w:rPr>
          <w:del w:id="4273" w:author="Ryan Lemos" w:date="2019-10-07T09:06:00Z"/>
        </w:rPr>
        <w:pPrChange w:id="4274" w:author="Ryan Lemos" w:date="2019-10-14T19:22:00Z">
          <w:pPr>
            <w:pStyle w:val="estrias"/>
          </w:pPr>
        </w:pPrChange>
      </w:pPr>
      <w:del w:id="4275" w:author="Ryan Lemos" w:date="2019-10-07T09:06:00Z">
        <w:r w:rsidDel="00DC21E5">
          <w:delText>Como professor desejo ser capaz de gerir os assuntos das questões.</w:delText>
        </w:r>
        <w:bookmarkStart w:id="4276" w:name="_Toc21338796"/>
        <w:bookmarkStart w:id="4277" w:name="_Toc21505909"/>
        <w:bookmarkStart w:id="4278" w:name="_Toc21872663"/>
        <w:bookmarkStart w:id="4279" w:name="_Toc21972502"/>
        <w:bookmarkStart w:id="4280" w:name="_Toc21973078"/>
        <w:bookmarkStart w:id="4281" w:name="_Toc21973224"/>
        <w:bookmarkStart w:id="4282" w:name="_Toc21973296"/>
        <w:bookmarkStart w:id="4283" w:name="_Toc21973481"/>
        <w:bookmarkStart w:id="4284" w:name="_Toc22075322"/>
        <w:bookmarkEnd w:id="4276"/>
        <w:bookmarkEnd w:id="4277"/>
        <w:bookmarkEnd w:id="4278"/>
        <w:bookmarkEnd w:id="4279"/>
        <w:bookmarkEnd w:id="4280"/>
        <w:bookmarkEnd w:id="4281"/>
        <w:bookmarkEnd w:id="4282"/>
        <w:bookmarkEnd w:id="4283"/>
        <w:bookmarkEnd w:id="4284"/>
      </w:del>
    </w:p>
    <w:p w14:paraId="1983BEF1" w14:textId="1E322428" w:rsidR="008723DF" w:rsidDel="00DC21E5" w:rsidRDefault="008723DF">
      <w:pPr>
        <w:pStyle w:val="Ttulo4"/>
        <w:rPr>
          <w:del w:id="4285" w:author="Ryan Lemos" w:date="2019-10-07T09:06:00Z"/>
        </w:rPr>
        <w:pPrChange w:id="4286" w:author="Ryan Lemos" w:date="2019-10-14T19:22:00Z">
          <w:pPr>
            <w:pStyle w:val="estrias"/>
          </w:pPr>
        </w:pPrChange>
      </w:pPr>
      <w:bookmarkStart w:id="4287" w:name="_Toc21338797"/>
      <w:bookmarkStart w:id="4288" w:name="_Toc21505910"/>
      <w:bookmarkStart w:id="4289" w:name="_Toc21872664"/>
      <w:bookmarkStart w:id="4290" w:name="_Toc21972503"/>
      <w:bookmarkStart w:id="4291" w:name="_Toc21973079"/>
      <w:bookmarkStart w:id="4292" w:name="_Toc21973225"/>
      <w:bookmarkStart w:id="4293" w:name="_Toc21973297"/>
      <w:bookmarkStart w:id="4294" w:name="_Toc21973482"/>
      <w:bookmarkStart w:id="4295" w:name="_Toc22075323"/>
      <w:bookmarkEnd w:id="4287"/>
      <w:bookmarkEnd w:id="4288"/>
      <w:bookmarkEnd w:id="4289"/>
      <w:bookmarkEnd w:id="4290"/>
      <w:bookmarkEnd w:id="4291"/>
      <w:bookmarkEnd w:id="4292"/>
      <w:bookmarkEnd w:id="4293"/>
      <w:bookmarkEnd w:id="4294"/>
      <w:bookmarkEnd w:id="4295"/>
    </w:p>
    <w:p w14:paraId="60928393" w14:textId="4E41605F" w:rsidR="008723DF" w:rsidRPr="00596E44" w:rsidDel="00DC21E5" w:rsidRDefault="008723DF">
      <w:pPr>
        <w:pStyle w:val="Ttulo4"/>
        <w:rPr>
          <w:del w:id="4296" w:author="Ryan Lemos" w:date="2019-10-07T09:06:00Z"/>
          <w:b/>
          <w:bCs/>
        </w:rPr>
        <w:pPrChange w:id="4297" w:author="Ryan Lemos" w:date="2019-10-14T19:22:00Z">
          <w:pPr>
            <w:pStyle w:val="estrias"/>
          </w:pPr>
        </w:pPrChange>
      </w:pPr>
      <w:del w:id="4298" w:author="Ryan Lemos" w:date="2019-10-07T09:06:00Z">
        <w:r w:rsidRPr="00596E44" w:rsidDel="00DC21E5">
          <w:rPr>
            <w:b/>
            <w:bCs/>
          </w:rPr>
          <w:delText>Restrição da estória:</w:delText>
        </w:r>
        <w:bookmarkStart w:id="4299" w:name="_Toc21338798"/>
        <w:bookmarkStart w:id="4300" w:name="_Toc21505911"/>
        <w:bookmarkStart w:id="4301" w:name="_Toc21872665"/>
        <w:bookmarkStart w:id="4302" w:name="_Toc21972504"/>
        <w:bookmarkStart w:id="4303" w:name="_Toc21973080"/>
        <w:bookmarkStart w:id="4304" w:name="_Toc21973226"/>
        <w:bookmarkStart w:id="4305" w:name="_Toc21973298"/>
        <w:bookmarkStart w:id="4306" w:name="_Toc21973483"/>
        <w:bookmarkStart w:id="4307" w:name="_Toc22075324"/>
        <w:bookmarkEnd w:id="4299"/>
        <w:bookmarkEnd w:id="4300"/>
        <w:bookmarkEnd w:id="4301"/>
        <w:bookmarkEnd w:id="4302"/>
        <w:bookmarkEnd w:id="4303"/>
        <w:bookmarkEnd w:id="4304"/>
        <w:bookmarkEnd w:id="4305"/>
        <w:bookmarkEnd w:id="4306"/>
        <w:bookmarkEnd w:id="4307"/>
      </w:del>
    </w:p>
    <w:p w14:paraId="42D7411B" w14:textId="58C001A5" w:rsidR="008723DF" w:rsidDel="00DC21E5" w:rsidRDefault="008723DF">
      <w:pPr>
        <w:pStyle w:val="Ttulo4"/>
        <w:rPr>
          <w:del w:id="4308" w:author="Ryan Lemos" w:date="2019-10-07T09:06:00Z"/>
        </w:rPr>
        <w:pPrChange w:id="4309" w:author="Ryan Lemos" w:date="2019-10-14T19:22:00Z">
          <w:pPr>
            <w:pStyle w:val="estrias"/>
            <w:numPr>
              <w:numId w:val="21"/>
            </w:numPr>
            <w:ind w:left="3196" w:hanging="360"/>
          </w:pPr>
        </w:pPrChange>
      </w:pPr>
      <w:del w:id="4310" w:author="Ryan Lemos" w:date="2019-10-07T09:06:00Z">
        <w:r w:rsidDel="00DC21E5">
          <w:delText>O professor não deve ser capaz de excluir um assunto, caso esse assunto esteja atrelado a uma questão.</w:delText>
        </w:r>
        <w:bookmarkStart w:id="4311" w:name="_Toc21338799"/>
        <w:bookmarkStart w:id="4312" w:name="_Toc21505912"/>
        <w:bookmarkStart w:id="4313" w:name="_Toc21872666"/>
        <w:bookmarkStart w:id="4314" w:name="_Toc21972505"/>
        <w:bookmarkStart w:id="4315" w:name="_Toc21973081"/>
        <w:bookmarkStart w:id="4316" w:name="_Toc21973227"/>
        <w:bookmarkStart w:id="4317" w:name="_Toc21973299"/>
        <w:bookmarkStart w:id="4318" w:name="_Toc21973484"/>
        <w:bookmarkStart w:id="4319" w:name="_Toc22075325"/>
        <w:bookmarkEnd w:id="4311"/>
        <w:bookmarkEnd w:id="4312"/>
        <w:bookmarkEnd w:id="4313"/>
        <w:bookmarkEnd w:id="4314"/>
        <w:bookmarkEnd w:id="4315"/>
        <w:bookmarkEnd w:id="4316"/>
        <w:bookmarkEnd w:id="4317"/>
        <w:bookmarkEnd w:id="4318"/>
        <w:bookmarkEnd w:id="4319"/>
      </w:del>
    </w:p>
    <w:p w14:paraId="06FF9989" w14:textId="590C0B27" w:rsidR="002D05BB" w:rsidDel="00DC21E5" w:rsidRDefault="002D05BB">
      <w:pPr>
        <w:pStyle w:val="Ttulo4"/>
        <w:rPr>
          <w:del w:id="4320" w:author="Ryan Lemos" w:date="2019-10-07T09:06:00Z"/>
        </w:rPr>
        <w:pPrChange w:id="4321" w:author="Ryan Lemos" w:date="2019-10-14T19:22:00Z">
          <w:pPr>
            <w:ind w:firstLine="0"/>
            <w:jc w:val="center"/>
          </w:pPr>
        </w:pPrChange>
      </w:pPr>
      <w:bookmarkStart w:id="4322" w:name="_Toc21338800"/>
      <w:bookmarkStart w:id="4323" w:name="_Toc21505913"/>
      <w:bookmarkStart w:id="4324" w:name="_Toc21872667"/>
      <w:bookmarkStart w:id="4325" w:name="_Toc21972506"/>
      <w:bookmarkStart w:id="4326" w:name="_Toc21973082"/>
      <w:bookmarkStart w:id="4327" w:name="_Toc21973228"/>
      <w:bookmarkStart w:id="4328" w:name="_Toc21973300"/>
      <w:bookmarkStart w:id="4329" w:name="_Toc21973485"/>
      <w:bookmarkStart w:id="4330" w:name="_Toc22075326"/>
      <w:bookmarkEnd w:id="4322"/>
      <w:bookmarkEnd w:id="4323"/>
      <w:bookmarkEnd w:id="4324"/>
      <w:bookmarkEnd w:id="4325"/>
      <w:bookmarkEnd w:id="4326"/>
      <w:bookmarkEnd w:id="4327"/>
      <w:bookmarkEnd w:id="4328"/>
      <w:bookmarkEnd w:id="4329"/>
      <w:bookmarkEnd w:id="4330"/>
    </w:p>
    <w:p w14:paraId="16B1DB6A" w14:textId="3E14CCCE" w:rsidR="00B224BF" w:rsidDel="00DC21E5" w:rsidRDefault="00B224BF">
      <w:pPr>
        <w:pStyle w:val="Ttulo4"/>
        <w:rPr>
          <w:del w:id="4331" w:author="Ryan Lemos" w:date="2019-10-07T09:06:00Z"/>
        </w:rPr>
        <w:pPrChange w:id="4332" w:author="Ryan Lemos" w:date="2019-10-14T19:22:00Z">
          <w:pPr>
            <w:ind w:firstLine="0"/>
            <w:jc w:val="center"/>
          </w:pPr>
        </w:pPrChange>
      </w:pPr>
      <w:bookmarkStart w:id="4333" w:name="_Toc21338801"/>
      <w:bookmarkStart w:id="4334" w:name="_Toc21505914"/>
      <w:bookmarkStart w:id="4335" w:name="_Toc21872668"/>
      <w:bookmarkStart w:id="4336" w:name="_Toc21972507"/>
      <w:bookmarkStart w:id="4337" w:name="_Toc21973083"/>
      <w:bookmarkStart w:id="4338" w:name="_Toc21973229"/>
      <w:bookmarkStart w:id="4339" w:name="_Toc21973301"/>
      <w:bookmarkStart w:id="4340" w:name="_Toc21973486"/>
      <w:bookmarkStart w:id="4341" w:name="_Toc22075327"/>
      <w:bookmarkEnd w:id="4333"/>
      <w:bookmarkEnd w:id="4334"/>
      <w:bookmarkEnd w:id="4335"/>
      <w:bookmarkEnd w:id="4336"/>
      <w:bookmarkEnd w:id="4337"/>
      <w:bookmarkEnd w:id="4338"/>
      <w:bookmarkEnd w:id="4339"/>
      <w:bookmarkEnd w:id="4340"/>
      <w:bookmarkEnd w:id="4341"/>
    </w:p>
    <w:p w14:paraId="372C330C" w14:textId="6339509D" w:rsidR="007169BE" w:rsidDel="00DC21E5" w:rsidRDefault="00C0541F">
      <w:pPr>
        <w:pStyle w:val="Ttulo4"/>
        <w:rPr>
          <w:del w:id="4342" w:author="Ryan Lemos" w:date="2019-10-07T09:06:00Z"/>
        </w:rPr>
        <w:pPrChange w:id="4343" w:author="Ryan Lemos" w:date="2019-10-14T19:22:00Z">
          <w:pPr/>
        </w:pPrChange>
      </w:pPr>
      <w:del w:id="4344" w:author="Ryan Lemos" w:date="2019-10-07T09:06:00Z">
        <w:r w:rsidDel="00DC21E5">
          <w:delText xml:space="preserve">Como descrito na </w:delText>
        </w:r>
        <w:r w:rsidRPr="00596E44" w:rsidDel="00DC21E5">
          <w:rPr>
            <w:highlight w:val="yellow"/>
          </w:rPr>
          <w:delText>figura X</w:delText>
        </w:r>
        <w:r w:rsidDel="00DC21E5">
          <w:delText xml:space="preserve"> essa estória apresenta algumas restrições. Uma delas serve para barrar o professor em caso de tentativa de exclusão de um assunto que já pertença a uma questão. Isso serve para evitar inconsistências. </w:delText>
        </w:r>
        <w:r w:rsidR="003C35EC" w:rsidDel="00DC21E5">
          <w:delText>O</w:delText>
        </w:r>
        <w:r w:rsidDel="00DC21E5">
          <w:delText xml:space="preserve"> sistema est</w:delText>
        </w:r>
        <w:r w:rsidR="003C35EC" w:rsidDel="00DC21E5">
          <w:delText>á</w:delText>
        </w:r>
        <w:r w:rsidDel="00DC21E5">
          <w:delText xml:space="preserve"> utilizando um recurso do </w:delText>
        </w:r>
        <w:r w:rsidRPr="005B582B" w:rsidDel="00DC21E5">
          <w:rPr>
            <w:i/>
          </w:rPr>
          <w:delText>framework</w:delText>
        </w:r>
        <w:r w:rsidDel="00DC21E5">
          <w:delText xml:space="preserve"> Laravel, chamado </w:delText>
        </w:r>
        <w:r w:rsidRPr="00596E44" w:rsidDel="00DC21E5">
          <w:rPr>
            <w:i/>
          </w:rPr>
          <w:delText>soft</w:delText>
        </w:r>
        <w:r w:rsidDel="00DC21E5">
          <w:delText xml:space="preserve"> </w:delText>
        </w:r>
        <w:r w:rsidRPr="00596E44" w:rsidDel="00DC21E5">
          <w:rPr>
            <w:i/>
          </w:rPr>
          <w:delText>deletes</w:delText>
        </w:r>
        <w:r w:rsidDel="00DC21E5">
          <w:delText>, que evita a exclusão definitiva de um registro</w:delText>
        </w:r>
        <w:r w:rsidR="003C35EC" w:rsidDel="00DC21E5">
          <w:delText>, sendo que e</w:delText>
        </w:r>
        <w:r w:rsidDel="00DC21E5">
          <w:delText>sse recurso funciona adicionando uma coluna na tabela denominada ‘</w:delText>
        </w:r>
        <w:r w:rsidRPr="00596E44" w:rsidDel="00DC21E5">
          <w:rPr>
            <w:i/>
          </w:rPr>
          <w:delText>deleted_at</w:delText>
        </w:r>
        <w:r w:rsidDel="00DC21E5">
          <w:rPr>
            <w:i/>
          </w:rPr>
          <w:delText xml:space="preserve">’, </w:delText>
        </w:r>
        <w:r w:rsidDel="00DC21E5">
          <w:delText>que indica a data em que o registro foi excluído. Assim</w:delText>
        </w:r>
        <w:r w:rsidR="003C35EC" w:rsidDel="00DC21E5">
          <w:delText>,</w:delText>
        </w:r>
        <w:r w:rsidDel="00DC21E5">
          <w:delText xml:space="preserve"> nas buscas pelo registro</w:delText>
        </w:r>
        <w:r w:rsidR="003C35EC" w:rsidDel="00DC21E5">
          <w:delText>,</w:delText>
        </w:r>
        <w:r w:rsidDel="00DC21E5">
          <w:delText xml:space="preserve"> o Laravel ignora os registros que apresent</w:delText>
        </w:r>
        <w:r w:rsidR="003C35EC" w:rsidDel="00DC21E5">
          <w:delText>a</w:delText>
        </w:r>
        <w:r w:rsidDel="00DC21E5">
          <w:delText xml:space="preserve">m essa coluna com um valor diferente de nulo. Porém esse recurso no sistema está sendo utilizado de maneira a evitar a exclusão definitiva de registros importantes. Assim decidiu-se pelo bloqueio do botão </w:delText>
        </w:r>
        <w:r w:rsidR="007169BE" w:rsidDel="00DC21E5">
          <w:delText>de exclusão, conforme visto na</w:delText>
        </w:r>
        <w:r w:rsidR="00780414" w:rsidDel="00DC21E5">
          <w:delText xml:space="preserve"> </w:delText>
        </w:r>
        <w:r w:rsidR="00780414" w:rsidDel="00DC21E5">
          <w:rPr>
            <w:iCs w:val="0"/>
          </w:rPr>
          <w:fldChar w:fldCharType="begin"/>
        </w:r>
        <w:r w:rsidR="00780414" w:rsidDel="00DC21E5">
          <w:delInstrText xml:space="preserve"> REF _Ref20052567 \h </w:delInstrText>
        </w:r>
        <w:r w:rsidR="00780414" w:rsidDel="00DC21E5">
          <w:rPr>
            <w:iCs w:val="0"/>
          </w:rPr>
        </w:r>
        <w:r w:rsidR="00780414" w:rsidDel="00DC21E5">
          <w:rPr>
            <w:iCs w:val="0"/>
          </w:rPr>
          <w:fldChar w:fldCharType="separate"/>
        </w:r>
        <w:r w:rsidR="00054B21" w:rsidDel="00DC21E5">
          <w:delText xml:space="preserve">Figura </w:delText>
        </w:r>
        <w:r w:rsidR="00054B21" w:rsidDel="00DC21E5">
          <w:rPr>
            <w:noProof/>
          </w:rPr>
          <w:delText>88</w:delText>
        </w:r>
        <w:r w:rsidR="00780414" w:rsidDel="00DC21E5">
          <w:rPr>
            <w:iCs w:val="0"/>
          </w:rPr>
          <w:fldChar w:fldCharType="end"/>
        </w:r>
        <w:r w:rsidR="007169BE" w:rsidDel="00DC21E5">
          <w:delText>, para evitar que questões cadastradas possam trazer consigo assuntos que já foram excluídos.</w:delText>
        </w:r>
        <w:bookmarkStart w:id="4345" w:name="_Toc21338802"/>
        <w:bookmarkStart w:id="4346" w:name="_Toc21505915"/>
        <w:bookmarkStart w:id="4347" w:name="_Toc21872669"/>
        <w:bookmarkStart w:id="4348" w:name="_Toc21972508"/>
        <w:bookmarkStart w:id="4349" w:name="_Toc21973084"/>
        <w:bookmarkStart w:id="4350" w:name="_Toc21973230"/>
        <w:bookmarkStart w:id="4351" w:name="_Toc21973302"/>
        <w:bookmarkStart w:id="4352" w:name="_Toc21973487"/>
        <w:bookmarkStart w:id="4353" w:name="_Toc22075328"/>
        <w:bookmarkEnd w:id="4345"/>
        <w:bookmarkEnd w:id="4346"/>
        <w:bookmarkEnd w:id="4347"/>
        <w:bookmarkEnd w:id="4348"/>
        <w:bookmarkEnd w:id="4349"/>
        <w:bookmarkEnd w:id="4350"/>
        <w:bookmarkEnd w:id="4351"/>
        <w:bookmarkEnd w:id="4352"/>
        <w:bookmarkEnd w:id="4353"/>
      </w:del>
    </w:p>
    <w:p w14:paraId="61689EE8" w14:textId="499A862C" w:rsidR="00B965E2" w:rsidDel="00DC21E5" w:rsidRDefault="000638D6">
      <w:pPr>
        <w:pStyle w:val="Ttulo4"/>
        <w:rPr>
          <w:del w:id="4354" w:author="Ryan Lemos" w:date="2019-10-07T09:06:00Z"/>
        </w:rPr>
        <w:pPrChange w:id="4355" w:author="Ryan Lemos" w:date="2019-10-14T19:22:00Z">
          <w:pPr>
            <w:ind w:firstLine="0"/>
            <w:jc w:val="center"/>
          </w:pPr>
        </w:pPrChange>
      </w:pPr>
      <w:del w:id="4356" w:author="Ryan Lemos" w:date="2019-10-07T09:06:00Z">
        <w:r w:rsidRPr="000638D6" w:rsidDel="00DC21E5">
          <w:rPr>
            <w:noProof/>
          </w:rPr>
          <w:delText xml:space="preserve"> </w:delText>
        </w:r>
        <w:bookmarkStart w:id="4357" w:name="_Toc21338803"/>
        <w:bookmarkStart w:id="4358" w:name="_Toc21505916"/>
        <w:bookmarkStart w:id="4359" w:name="_Toc21872670"/>
        <w:bookmarkStart w:id="4360" w:name="_Toc21972509"/>
        <w:bookmarkStart w:id="4361" w:name="_Toc21973085"/>
        <w:bookmarkStart w:id="4362" w:name="_Toc21973231"/>
        <w:bookmarkStart w:id="4363" w:name="_Toc21973303"/>
        <w:bookmarkStart w:id="4364" w:name="_Toc21973488"/>
        <w:bookmarkStart w:id="4365" w:name="_Toc22075329"/>
        <w:bookmarkEnd w:id="4357"/>
        <w:bookmarkEnd w:id="4358"/>
        <w:bookmarkEnd w:id="4359"/>
        <w:bookmarkEnd w:id="4360"/>
        <w:bookmarkEnd w:id="4361"/>
        <w:bookmarkEnd w:id="4362"/>
        <w:bookmarkEnd w:id="4363"/>
        <w:bookmarkEnd w:id="4364"/>
        <w:bookmarkEnd w:id="4365"/>
      </w:del>
    </w:p>
    <w:p w14:paraId="05A50D1E" w14:textId="17F3BCEA" w:rsidR="00B965E2" w:rsidDel="00DC21E5" w:rsidRDefault="00B965E2">
      <w:pPr>
        <w:pStyle w:val="Ttulo4"/>
        <w:rPr>
          <w:del w:id="4366" w:author="Ryan Lemos" w:date="2019-10-07T09:06:00Z"/>
        </w:rPr>
        <w:pPrChange w:id="4367" w:author="Ryan Lemos" w:date="2019-10-14T19:22:00Z">
          <w:pPr>
            <w:pStyle w:val="Legenda"/>
            <w:keepNext/>
          </w:pPr>
        </w:pPrChange>
      </w:pPr>
      <w:bookmarkStart w:id="4368" w:name="_Ref20052567"/>
      <w:del w:id="4369" w:author="Ryan Lemos" w:date="2019-10-07T09:06:00Z">
        <w:r w:rsidDel="00DC21E5">
          <w:delText xml:space="preserve">Figura </w:delText>
        </w:r>
        <w:r w:rsidR="00681596" w:rsidDel="00DC21E5">
          <w:rPr>
            <w:iCs w:val="0"/>
          </w:rPr>
          <w:fldChar w:fldCharType="begin"/>
        </w:r>
        <w:r w:rsidR="00681596" w:rsidDel="00DC21E5">
          <w:delInstrText xml:space="preserve"> SEQ Figura \* ARABIC </w:delInstrText>
        </w:r>
        <w:r w:rsidR="00681596" w:rsidDel="00DC21E5">
          <w:rPr>
            <w:iCs w:val="0"/>
          </w:rPr>
          <w:fldChar w:fldCharType="separate"/>
        </w:r>
        <w:r w:rsidR="00D343FF" w:rsidDel="00DC21E5">
          <w:rPr>
            <w:noProof/>
          </w:rPr>
          <w:delText>88</w:delText>
        </w:r>
        <w:r w:rsidR="00681596" w:rsidDel="00DC21E5">
          <w:rPr>
            <w:iCs w:val="0"/>
            <w:noProof/>
          </w:rPr>
          <w:fldChar w:fldCharType="end"/>
        </w:r>
        <w:bookmarkEnd w:id="4368"/>
        <w:r w:rsidDel="00DC21E5">
          <w:delText xml:space="preserve"> - Tela de listagem dos assuntos</w:delText>
        </w:r>
        <w:bookmarkStart w:id="4370" w:name="_Toc21338804"/>
        <w:bookmarkStart w:id="4371" w:name="_Toc21505917"/>
        <w:bookmarkStart w:id="4372" w:name="_Toc21872671"/>
        <w:bookmarkStart w:id="4373" w:name="_Toc21972510"/>
        <w:bookmarkStart w:id="4374" w:name="_Toc21973086"/>
        <w:bookmarkStart w:id="4375" w:name="_Toc21973232"/>
        <w:bookmarkStart w:id="4376" w:name="_Toc21973304"/>
        <w:bookmarkStart w:id="4377" w:name="_Toc21973489"/>
        <w:bookmarkStart w:id="4378" w:name="_Toc22075330"/>
        <w:bookmarkEnd w:id="4370"/>
        <w:bookmarkEnd w:id="4371"/>
        <w:bookmarkEnd w:id="4372"/>
        <w:bookmarkEnd w:id="4373"/>
        <w:bookmarkEnd w:id="4374"/>
        <w:bookmarkEnd w:id="4375"/>
        <w:bookmarkEnd w:id="4376"/>
        <w:bookmarkEnd w:id="4377"/>
        <w:bookmarkEnd w:id="4378"/>
      </w:del>
    </w:p>
    <w:p w14:paraId="35AF330B" w14:textId="3F27F91A" w:rsidR="007169BE" w:rsidDel="001864F9" w:rsidRDefault="000638D6">
      <w:pPr>
        <w:pStyle w:val="Ttulo4"/>
        <w:rPr>
          <w:del w:id="4379" w:author="Ryan Lemos" w:date="2019-10-14T19:16:00Z"/>
        </w:rPr>
      </w:pPr>
      <w:bookmarkStart w:id="4380" w:name="_Ref21873331"/>
      <w:del w:id="4381" w:author="Ryan Lemos" w:date="2019-10-07T09:06:00Z">
        <w:r w:rsidDel="00DC21E5">
          <w:rPr>
            <w:iCs w:val="0"/>
            <w:noProof/>
          </w:rPr>
          <w:drawing>
            <wp:inline distT="0" distB="0" distL="0" distR="0" wp14:anchorId="46A5254E" wp14:editId="5079E12C">
              <wp:extent cx="5814060" cy="4065548"/>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27837" cy="4075182"/>
                      </a:xfrm>
                      <a:prstGeom prst="rect">
                        <a:avLst/>
                      </a:prstGeom>
                    </pic:spPr>
                  </pic:pic>
                </a:graphicData>
              </a:graphic>
            </wp:inline>
          </w:drawing>
        </w:r>
      </w:del>
      <w:bookmarkStart w:id="4382" w:name="_Toc21973087"/>
      <w:bookmarkStart w:id="4383" w:name="_Toc21973233"/>
      <w:bookmarkStart w:id="4384" w:name="_Toc21973305"/>
      <w:bookmarkStart w:id="4385" w:name="_Toc21973490"/>
      <w:bookmarkStart w:id="4386" w:name="_Toc22075331"/>
      <w:bookmarkEnd w:id="4380"/>
      <w:bookmarkEnd w:id="4382"/>
      <w:bookmarkEnd w:id="4383"/>
      <w:bookmarkEnd w:id="4384"/>
      <w:bookmarkEnd w:id="4385"/>
      <w:bookmarkEnd w:id="4386"/>
    </w:p>
    <w:p w14:paraId="380F57E2" w14:textId="77777777" w:rsidR="001864F9" w:rsidRPr="001864F9" w:rsidRDefault="001864F9">
      <w:pPr>
        <w:pStyle w:val="Ttulo4"/>
        <w:rPr>
          <w:rPrChange w:id="4387" w:author="Ryan Lemos" w:date="2019-10-14T19:16:00Z">
            <w:rPr/>
          </w:rPrChange>
        </w:rPr>
        <w:pPrChange w:id="4388" w:author="Ryan Lemos" w:date="2019-10-14T19:22:00Z">
          <w:pPr>
            <w:ind w:firstLine="0"/>
          </w:pPr>
        </w:pPrChange>
      </w:pPr>
      <w:bookmarkStart w:id="4389" w:name="_Toc22075332"/>
      <w:bookmarkEnd w:id="4389"/>
    </w:p>
    <w:p w14:paraId="1EBCC1C4" w14:textId="77777777" w:rsidR="0002745D" w:rsidRDefault="0002745D" w:rsidP="00A23541">
      <w:pPr>
        <w:rPr>
          <w:ins w:id="4390" w:author="Ryan Lemos" w:date="2019-10-14T19:23:00Z"/>
        </w:rPr>
        <w:pPrChange w:id="4391" w:author="Ryan Lemos" w:date="2019-10-15T23:29:00Z">
          <w:pPr/>
        </w:pPrChange>
      </w:pPr>
    </w:p>
    <w:p w14:paraId="5E796E46" w14:textId="57E40C19" w:rsidR="0049723A" w:rsidRDefault="00DC21E5" w:rsidP="0049723A">
      <w:ins w:id="4392" w:author="Ryan Lemos" w:date="2019-10-07T09:07:00Z">
        <w:r>
          <w:lastRenderedPageBreak/>
          <w:t xml:space="preserve">A primeira estória definida para o segundo </w:t>
        </w:r>
        <w:r w:rsidRPr="005B582B">
          <w:rPr>
            <w:i/>
            <w:iCs/>
          </w:rPr>
          <w:t>release</w:t>
        </w:r>
      </w:ins>
      <w:del w:id="4393" w:author="Ryan Lemos" w:date="2019-10-07T09:07:00Z">
        <w:r w:rsidR="00894804" w:rsidDel="00DC21E5">
          <w:delText>A estória seguinte</w:delText>
        </w:r>
      </w:del>
      <w:r w:rsidR="00894804">
        <w:t xml:space="preserve"> se trata da criação de uma questão</w:t>
      </w:r>
      <w:r w:rsidR="00D54A70">
        <w:t>. Apesar de parecer um processo simples, tem uma série de vertentes que devem ser tratadas conforme visto na estória d</w:t>
      </w:r>
      <w:del w:id="4394" w:author="Ryan Lemos" w:date="2019-10-09T21:07:00Z">
        <w:r w:rsidR="00D54A70" w:rsidDel="00A57060">
          <w:delText xml:space="preserve">a </w:delText>
        </w:r>
        <w:r w:rsidR="00D54A70" w:rsidRPr="00596E44" w:rsidDel="00A57060">
          <w:rPr>
            <w:highlight w:val="yellow"/>
          </w:rPr>
          <w:delText>figura x</w:delText>
        </w:r>
      </w:del>
      <w:ins w:id="4395" w:author="Ryan Lemos" w:date="2019-10-09T21:07:00Z">
        <w:r w:rsidR="00A57060">
          <w:t xml:space="preserve">o </w:t>
        </w:r>
        <w:r w:rsidR="00A57060">
          <w:fldChar w:fldCharType="begin"/>
        </w:r>
        <w:r w:rsidR="00A57060">
          <w:instrText xml:space="preserve"> REF _Ref21547647 \h </w:instrText>
        </w:r>
      </w:ins>
      <w:r w:rsidR="00A57060">
        <w:fldChar w:fldCharType="separate"/>
      </w:r>
      <w:ins w:id="4396" w:author="Ryan Lemos" w:date="2019-10-14T19:23:00Z">
        <w:r w:rsidR="0002745D">
          <w:t xml:space="preserve">Quadro </w:t>
        </w:r>
        <w:r w:rsidR="0002745D">
          <w:rPr>
            <w:noProof/>
          </w:rPr>
          <w:t>25</w:t>
        </w:r>
      </w:ins>
      <w:ins w:id="4397" w:author="Ryan Lemos" w:date="2019-10-09T21:07:00Z">
        <w:r w:rsidR="00A57060">
          <w:fldChar w:fldCharType="end"/>
        </w:r>
      </w:ins>
      <w:r w:rsidR="00D54A70">
        <w:t xml:space="preserve">. </w:t>
      </w:r>
    </w:p>
    <w:p w14:paraId="011325EE" w14:textId="3AD9D173" w:rsidR="00FE4DD4" w:rsidRDefault="00FE4DD4" w:rsidP="00FE4DD4">
      <w:pPr>
        <w:ind w:firstLine="0"/>
        <w:jc w:val="center"/>
      </w:pPr>
    </w:p>
    <w:p w14:paraId="514505EA" w14:textId="30D4F9E0" w:rsidR="00FE4DD4" w:rsidRDefault="00FE4DD4" w:rsidP="00B70A30">
      <w:pPr>
        <w:pStyle w:val="Legenda"/>
      </w:pPr>
      <w:bookmarkStart w:id="4398" w:name="_Ref21547647"/>
      <w:bookmarkStart w:id="4399" w:name="_Toc21974306"/>
      <w:r>
        <w:t xml:space="preserve">Quadro </w:t>
      </w:r>
      <w:r w:rsidR="00B06645">
        <w:fldChar w:fldCharType="begin"/>
      </w:r>
      <w:r w:rsidR="00B06645">
        <w:instrText xml:space="preserve"> SEQ Quadro \* ARABIC </w:instrText>
      </w:r>
      <w:r w:rsidR="00B06645">
        <w:fldChar w:fldCharType="separate"/>
      </w:r>
      <w:ins w:id="4400" w:author="Ryan Lemos" w:date="2019-10-14T19:23:00Z">
        <w:r w:rsidR="0002745D">
          <w:rPr>
            <w:noProof/>
          </w:rPr>
          <w:t>25</w:t>
        </w:r>
      </w:ins>
      <w:del w:id="4401" w:author="Ryan Lemos" w:date="2019-10-07T11:05:00Z">
        <w:r w:rsidR="00054B21" w:rsidDel="00EA672B">
          <w:rPr>
            <w:noProof/>
          </w:rPr>
          <w:delText>25</w:delText>
        </w:r>
      </w:del>
      <w:r w:rsidR="00B06645">
        <w:rPr>
          <w:noProof/>
        </w:rPr>
        <w:fldChar w:fldCharType="end"/>
      </w:r>
      <w:bookmarkEnd w:id="4398"/>
      <w:r w:rsidRPr="00FF15EE">
        <w:t xml:space="preserve"> - Estória de </w:t>
      </w:r>
      <w:r>
        <w:t>criação de questões</w:t>
      </w:r>
      <w:bookmarkEnd w:id="4399"/>
    </w:p>
    <w:p w14:paraId="3D34DE30" w14:textId="77777777" w:rsidR="00EB7BBD" w:rsidRDefault="00EB7BBD" w:rsidP="00EB7BBD">
      <w:pPr>
        <w:pStyle w:val="estrias"/>
      </w:pPr>
      <w:r>
        <w:t>Como professor desejo ser capaz de criar minhas próprias questões.</w:t>
      </w:r>
    </w:p>
    <w:p w14:paraId="60501C9A" w14:textId="77777777" w:rsidR="00EB7BBD" w:rsidRDefault="00EB7BBD" w:rsidP="00596E44">
      <w:pPr>
        <w:pStyle w:val="estrias"/>
      </w:pPr>
    </w:p>
    <w:p w14:paraId="54E9BDC5" w14:textId="538518C0" w:rsidR="00EB7BBD" w:rsidRPr="00596E44" w:rsidRDefault="00EB7BBD" w:rsidP="00596E44">
      <w:pPr>
        <w:pStyle w:val="estrias"/>
        <w:rPr>
          <w:b/>
          <w:bCs/>
        </w:rPr>
      </w:pPr>
      <w:r w:rsidRPr="00596E44">
        <w:rPr>
          <w:b/>
          <w:bCs/>
        </w:rPr>
        <w:t>Restrições da estória:</w:t>
      </w:r>
    </w:p>
    <w:p w14:paraId="34136DEB" w14:textId="4E2CBC2E" w:rsidR="00EB7BBD" w:rsidRDefault="00EB7BBD" w:rsidP="00596E44">
      <w:pPr>
        <w:pStyle w:val="estrias"/>
        <w:numPr>
          <w:ilvl w:val="0"/>
          <w:numId w:val="20"/>
        </w:numPr>
      </w:pPr>
      <w:r>
        <w:t>O professor deve escolher se deseja ou não disponibilizar as questões para outros professores.</w:t>
      </w:r>
    </w:p>
    <w:p w14:paraId="253C1CFC" w14:textId="3DF2CA5B" w:rsidR="00EB7BBD" w:rsidRDefault="00EB7BBD" w:rsidP="00596E44">
      <w:pPr>
        <w:pStyle w:val="estrias"/>
        <w:numPr>
          <w:ilvl w:val="0"/>
          <w:numId w:val="20"/>
        </w:numPr>
      </w:pPr>
      <w:r>
        <w:t>O professor deve escolher o tipo, nível e dificuldade da questão.</w:t>
      </w:r>
    </w:p>
    <w:p w14:paraId="2649D7C9" w14:textId="28FF6EDB" w:rsidR="00EB7BBD" w:rsidRDefault="00EB7BBD" w:rsidP="00596E44">
      <w:pPr>
        <w:pStyle w:val="estrias"/>
        <w:numPr>
          <w:ilvl w:val="0"/>
          <w:numId w:val="20"/>
        </w:numPr>
      </w:pPr>
      <w:r>
        <w:t>Uma questão pode ser discursiva</w:t>
      </w:r>
      <w:r w:rsidR="003C35EC">
        <w:t xml:space="preserve"> (aberta)</w:t>
      </w:r>
      <w:r>
        <w:t xml:space="preserve"> ou de marcar</w:t>
      </w:r>
      <w:r w:rsidR="003C35EC">
        <w:t xml:space="preserve"> (fechada)</w:t>
      </w:r>
      <w:r>
        <w:t>.</w:t>
      </w:r>
    </w:p>
    <w:p w14:paraId="39E49652" w14:textId="484C76E5" w:rsidR="00EB7BBD" w:rsidRDefault="00EB7BBD" w:rsidP="00596E44">
      <w:pPr>
        <w:pStyle w:val="estrias"/>
        <w:numPr>
          <w:ilvl w:val="0"/>
          <w:numId w:val="20"/>
        </w:numPr>
      </w:pPr>
      <w:r>
        <w:t>O professor pode acrescentar a uma questão materiais de apoio como texto, áudio ou imagem.</w:t>
      </w:r>
    </w:p>
    <w:p w14:paraId="4F651D99" w14:textId="5945BA35" w:rsidR="00D54A70" w:rsidRDefault="00EB7BBD" w:rsidP="00596E44">
      <w:pPr>
        <w:pStyle w:val="estrias"/>
        <w:numPr>
          <w:ilvl w:val="0"/>
          <w:numId w:val="20"/>
        </w:numPr>
      </w:pPr>
      <w:r>
        <w:t>Cada questão pode ter um ou mais assuntos.</w:t>
      </w:r>
    </w:p>
    <w:p w14:paraId="28CB3124" w14:textId="77777777" w:rsidR="00E01488" w:rsidRDefault="00E01488">
      <w:pPr>
        <w:pStyle w:val="Fontes"/>
        <w:rPr>
          <w:ins w:id="4402" w:author="Ryan Lemos" w:date="2019-10-13T12:56:00Z"/>
        </w:rPr>
        <w:pPrChange w:id="4403" w:author="Ryan Lemos" w:date="2019-10-13T12:56:00Z">
          <w:pPr>
            <w:pStyle w:val="Fontes"/>
            <w:numPr>
              <w:numId w:val="20"/>
            </w:numPr>
            <w:ind w:left="3196" w:hanging="360"/>
          </w:pPr>
        </w:pPrChange>
      </w:pPr>
      <w:ins w:id="4404" w:author="Ryan Lemos" w:date="2019-10-13T12:56:00Z">
        <w:r>
          <w:t>Fonte: PRÓPRIA, 2019.</w:t>
        </w:r>
      </w:ins>
    </w:p>
    <w:p w14:paraId="752D65B3" w14:textId="77777777" w:rsidR="00705B26" w:rsidRDefault="00705B26" w:rsidP="00596E44">
      <w:pPr>
        <w:ind w:firstLine="0"/>
        <w:jc w:val="center"/>
      </w:pPr>
    </w:p>
    <w:p w14:paraId="69A36C2D" w14:textId="34426CDE" w:rsidR="00D54A70" w:rsidRDefault="003C35EC" w:rsidP="00D54A70">
      <w:r>
        <w:t>O professor deve identificar todos os atributos pertinentes à questão, d</w:t>
      </w:r>
      <w:r w:rsidR="00D54A70">
        <w:t>esde a indicação se é discursiva ou não, se o professor quer disponibilizá-la para outros professores utilizarem em suas atividades, o nível (ou ano do aluno), dificuldade e tipo da questão (que é dividido em questões de fala, escuta, leitura e escrita)</w:t>
      </w:r>
      <w:r>
        <w:t xml:space="preserve">, </w:t>
      </w:r>
      <w:r w:rsidR="00D54A70">
        <w:t>itens de apoio a resolução</w:t>
      </w:r>
      <w:r w:rsidR="00467D55">
        <w:t xml:space="preserve"> e o seu assunto</w:t>
      </w:r>
      <w:r w:rsidR="00D54A70">
        <w:t>.</w:t>
      </w:r>
    </w:p>
    <w:p w14:paraId="3D79E6C5" w14:textId="6D8008B2" w:rsidR="00D54A70" w:rsidRDefault="00D54A70" w:rsidP="00D54A70">
      <w:r>
        <w:t xml:space="preserve">Pelo fato de ser um processo </w:t>
      </w:r>
      <w:r w:rsidR="00467D55">
        <w:t>com um número grande</w:t>
      </w:r>
      <w:r w:rsidR="00893103">
        <w:t xml:space="preserve"> de entradas do usuário decidiu-se por dividir o processo de cadastro em etapas</w:t>
      </w:r>
      <w:r w:rsidR="003C35EC">
        <w:t>,</w:t>
      </w:r>
      <w:r w:rsidR="00893103">
        <w:t xml:space="preserve"> a fim de melhorar a interação com o usuário. Ao todo são somadas 4 etapas, sendo a primeira dedicada aos assuntos; a segunda dedicada aos dados da questão, como dificuldade, se é discursiva ou não; a terceira etapa se trata das alternativas da questão, caso a questão seja de marcar, habilita-se essa etapa; </w:t>
      </w:r>
      <w:r w:rsidR="003C35EC">
        <w:t xml:space="preserve">e </w:t>
      </w:r>
      <w:r w:rsidR="00893103">
        <w:t>por último se tem a etapa dos itens de apoio.</w:t>
      </w:r>
    </w:p>
    <w:p w14:paraId="0896E70A" w14:textId="336F9F7A" w:rsidR="00893103" w:rsidRDefault="00893103" w:rsidP="00D54A70">
      <w:r>
        <w:t xml:space="preserve">A </w:t>
      </w:r>
      <w:r w:rsidR="00780414">
        <w:fldChar w:fldCharType="begin"/>
      </w:r>
      <w:r w:rsidR="00780414">
        <w:instrText xml:space="preserve"> REF _Ref20052591 \h </w:instrText>
      </w:r>
      <w:r w:rsidR="00780414">
        <w:fldChar w:fldCharType="separate"/>
      </w:r>
      <w:ins w:id="4405" w:author="Ryan Lemos" w:date="2019-10-14T19:23:00Z">
        <w:r w:rsidR="0002745D">
          <w:t xml:space="preserve">Figura </w:t>
        </w:r>
        <w:r w:rsidR="0002745D">
          <w:rPr>
            <w:noProof/>
          </w:rPr>
          <w:t>83</w:t>
        </w:r>
      </w:ins>
      <w:del w:id="4406" w:author="Ryan Lemos" w:date="2019-10-07T11:05:00Z">
        <w:r w:rsidR="00054B21" w:rsidDel="00EA672B">
          <w:delText xml:space="preserve">Figura </w:delText>
        </w:r>
        <w:r w:rsidR="00054B21" w:rsidDel="00EA672B">
          <w:rPr>
            <w:noProof/>
          </w:rPr>
          <w:delText>89</w:delText>
        </w:r>
      </w:del>
      <w:r w:rsidR="00780414">
        <w:fldChar w:fldCharType="end"/>
      </w:r>
      <w:r w:rsidR="00780414">
        <w:t xml:space="preserve"> </w:t>
      </w:r>
      <w:r>
        <w:t>se refere a primeira etapa que se dá pela escolha dos assuntos.</w:t>
      </w:r>
      <w:r w:rsidR="00B77D37">
        <w:t xml:space="preserve"> Foi utilizad</w:t>
      </w:r>
      <w:r w:rsidR="003C35EC">
        <w:t>a</w:t>
      </w:r>
      <w:r w:rsidR="00B77D37">
        <w:t xml:space="preserve"> uma estrutura semelhante a estrutura de </w:t>
      </w:r>
      <w:r w:rsidR="00B77D37" w:rsidRPr="00596E44">
        <w:rPr>
          <w:i/>
        </w:rPr>
        <w:t>tags</w:t>
      </w:r>
      <w:r w:rsidR="00B77D37">
        <w:t>, por meio de um recurso nativo do MaterializeCSS. Com esse recurso é possível ao usuário digitar o nome de um assunto e caso esse assunto esteja previamente cadastrado na base de dados</w:t>
      </w:r>
      <w:r w:rsidR="003C35EC">
        <w:t>,</w:t>
      </w:r>
      <w:r w:rsidR="00B77D37">
        <w:t xml:space="preserve"> ele aparecerá na lista de assuntos disponíveis, bastando clica</w:t>
      </w:r>
      <w:r w:rsidR="00EA685B">
        <w:t>r</w:t>
      </w:r>
      <w:r w:rsidR="00B77D37">
        <w:t xml:space="preserve"> sobre o assunto</w:t>
      </w:r>
      <w:r w:rsidR="00EA685B">
        <w:t>. Caso o assunto escolhido não esteja presente na base de dados</w:t>
      </w:r>
      <w:r w:rsidR="003C35EC">
        <w:t>,</w:t>
      </w:r>
      <w:r w:rsidR="00EA685B">
        <w:t xml:space="preserve"> o professor pode inseri-lo</w:t>
      </w:r>
      <w:r w:rsidR="003C35EC">
        <w:t>,</w:t>
      </w:r>
      <w:r w:rsidR="00EA685B">
        <w:t xml:space="preserve"> digitando-o e pressionando a tecla </w:t>
      </w:r>
      <w:r w:rsidR="00EA685B" w:rsidRPr="00596E44">
        <w:rPr>
          <w:i/>
        </w:rPr>
        <w:t>enter</w:t>
      </w:r>
      <w:r w:rsidR="00EA685B">
        <w:t xml:space="preserve"> para adicioná-lo a atividade</w:t>
      </w:r>
      <w:r w:rsidR="003C35EC">
        <w:t>,</w:t>
      </w:r>
      <w:r w:rsidR="00EA685B">
        <w:t xml:space="preserve"> e</w:t>
      </w:r>
      <w:r w:rsidR="003C35EC">
        <w:t>,</w:t>
      </w:r>
      <w:r w:rsidR="00EA685B">
        <w:t xml:space="preserve"> por conseguinte</w:t>
      </w:r>
      <w:r w:rsidR="003C35EC">
        <w:t>,</w:t>
      </w:r>
      <w:r w:rsidR="00EA685B">
        <w:t xml:space="preserve"> inclui-lo na base de dados. </w:t>
      </w:r>
    </w:p>
    <w:p w14:paraId="202A2B73" w14:textId="77777777" w:rsidR="00B224BF" w:rsidRDefault="00B224BF" w:rsidP="00D54A70"/>
    <w:p w14:paraId="047C17E5" w14:textId="212BE8B6" w:rsidR="00B965E2" w:rsidRDefault="00B965E2" w:rsidP="00B70A30">
      <w:pPr>
        <w:pStyle w:val="Legenda"/>
        <w:keepNext/>
      </w:pPr>
      <w:bookmarkStart w:id="4407" w:name="_Ref20052591"/>
      <w:bookmarkStart w:id="4408" w:name="_Toc21974016"/>
      <w:bookmarkStart w:id="4409" w:name="_Toc22075235"/>
      <w:r>
        <w:t xml:space="preserve">Figura </w:t>
      </w:r>
      <w:r w:rsidR="00B06645">
        <w:fldChar w:fldCharType="begin"/>
      </w:r>
      <w:r w:rsidR="00B06645">
        <w:instrText xml:space="preserve"> SEQ Figura \* ARABIC </w:instrText>
      </w:r>
      <w:r w:rsidR="00B06645">
        <w:fldChar w:fldCharType="separate"/>
      </w:r>
      <w:ins w:id="4410" w:author="Ryan Lemos" w:date="2019-10-14T19:23:00Z">
        <w:r w:rsidR="0002745D">
          <w:rPr>
            <w:noProof/>
          </w:rPr>
          <w:t>83</w:t>
        </w:r>
      </w:ins>
      <w:del w:id="4411" w:author="Ryan Lemos" w:date="2019-10-07T11:05:00Z">
        <w:r w:rsidR="00D343FF" w:rsidDel="00EA672B">
          <w:rPr>
            <w:noProof/>
          </w:rPr>
          <w:delText>89</w:delText>
        </w:r>
      </w:del>
      <w:r w:rsidR="00B06645">
        <w:rPr>
          <w:noProof/>
        </w:rPr>
        <w:fldChar w:fldCharType="end"/>
      </w:r>
      <w:bookmarkEnd w:id="4407"/>
      <w:r>
        <w:t xml:space="preserve"> - Tela da primeira etapa de cadastro de uma questão</w:t>
      </w:r>
      <w:bookmarkEnd w:id="4408"/>
      <w:bookmarkEnd w:id="4409"/>
    </w:p>
    <w:p w14:paraId="0CD192D4" w14:textId="7FBFD5C3" w:rsidR="004C0224" w:rsidRDefault="00C6685B">
      <w:pPr>
        <w:ind w:firstLine="0"/>
        <w:jc w:val="center"/>
      </w:pPr>
      <w:r>
        <w:rPr>
          <w:noProof/>
        </w:rPr>
        <w:drawing>
          <wp:inline distT="0" distB="0" distL="0" distR="0" wp14:anchorId="0C66F5A4" wp14:editId="22C949D2">
            <wp:extent cx="5760085" cy="252222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085" cy="2522220"/>
                    </a:xfrm>
                    <a:prstGeom prst="rect">
                      <a:avLst/>
                    </a:prstGeom>
                  </pic:spPr>
                </pic:pic>
              </a:graphicData>
            </a:graphic>
          </wp:inline>
        </w:drawing>
      </w:r>
    </w:p>
    <w:p w14:paraId="578EC711" w14:textId="7DFA6ECD" w:rsidR="007E37B0" w:rsidRDefault="009E79A9" w:rsidP="007E37B0">
      <w:pPr>
        <w:pStyle w:val="Fontes"/>
        <w:rPr>
          <w:ins w:id="4412" w:author="Ryan Lemos" w:date="2019-10-13T12:49:00Z"/>
        </w:rPr>
      </w:pPr>
      <w:ins w:id="4413" w:author="Ryan Lemos" w:date="2019-10-13T12:59:00Z">
        <w:r>
          <w:t>Fonte: PRÓPRIA, 2019. Utilizando o ambiente ILC v.1.</w:t>
        </w:r>
      </w:ins>
    </w:p>
    <w:p w14:paraId="5EFA7D65" w14:textId="77777777" w:rsidR="004C0224" w:rsidRDefault="004C0224" w:rsidP="004C0224"/>
    <w:p w14:paraId="6229E73D" w14:textId="25033C38" w:rsidR="004C0224" w:rsidRDefault="004C0224">
      <w:pPr>
        <w:rPr>
          <w:ins w:id="4414" w:author="Ryan Lemos" w:date="2019-10-13T12:18:00Z"/>
        </w:rPr>
      </w:pPr>
      <w:r>
        <w:t xml:space="preserve">Já a </w:t>
      </w:r>
      <w:r w:rsidR="00780414">
        <w:fldChar w:fldCharType="begin"/>
      </w:r>
      <w:r w:rsidR="00780414">
        <w:instrText xml:space="preserve"> REF _Ref20052605 \h </w:instrText>
      </w:r>
      <w:r w:rsidR="00780414">
        <w:fldChar w:fldCharType="separate"/>
      </w:r>
      <w:ins w:id="4415" w:author="Ryan Lemos" w:date="2019-10-14T19:23:00Z">
        <w:r w:rsidR="0002745D">
          <w:t xml:space="preserve">Figura </w:t>
        </w:r>
        <w:r w:rsidR="0002745D">
          <w:rPr>
            <w:noProof/>
          </w:rPr>
          <w:t>84</w:t>
        </w:r>
      </w:ins>
      <w:del w:id="4416" w:author="Ryan Lemos" w:date="2019-10-07T11:05:00Z">
        <w:r w:rsidR="00054B21" w:rsidDel="00EA672B">
          <w:delText xml:space="preserve">Figura </w:delText>
        </w:r>
        <w:r w:rsidR="00054B21" w:rsidDel="00EA672B">
          <w:rPr>
            <w:noProof/>
          </w:rPr>
          <w:delText>90</w:delText>
        </w:r>
      </w:del>
      <w:r w:rsidR="00780414">
        <w:fldChar w:fldCharType="end"/>
      </w:r>
      <w:r w:rsidR="00780414">
        <w:t xml:space="preserve"> </w:t>
      </w:r>
      <w:r>
        <w:t>se refere ao segundo passo, que contém todos os dados da questão, como a questão em si, seu tipo, dificuldade, nível, tempo para resolução do aluno pelo ambiente, se é uma questão discursiva ou não e se o professor quer disponibilizá-la para outros professores. Cada etapa contém um quadro azul</w:t>
      </w:r>
      <w:r w:rsidR="00F62986">
        <w:t>,</w:t>
      </w:r>
      <w:r>
        <w:t xml:space="preserve"> contendo as instruções de preenchimento daquela etapa em específico.</w:t>
      </w:r>
      <w:r w:rsidR="00C00F6E">
        <w:t xml:space="preserve"> Para criar o elemento de edição de texto</w:t>
      </w:r>
      <w:r w:rsidR="00F62986">
        <w:t>,</w:t>
      </w:r>
      <w:r w:rsidR="00C00F6E">
        <w:t xml:space="preserve"> presente no campo questão</w:t>
      </w:r>
      <w:r w:rsidR="00F62986">
        <w:t>,</w:t>
      </w:r>
      <w:r w:rsidR="00C00F6E">
        <w:t xml:space="preserve"> foi </w:t>
      </w:r>
      <w:r w:rsidR="00F62986">
        <w:t xml:space="preserve">usado </w:t>
      </w:r>
      <w:r w:rsidR="00C00F6E">
        <w:t xml:space="preserve">um </w:t>
      </w:r>
      <w:r w:rsidR="00C00F6E" w:rsidRPr="005B582B">
        <w:rPr>
          <w:i/>
          <w:iCs/>
        </w:rPr>
        <w:t>plug</w:t>
      </w:r>
      <w:r w:rsidR="00F62986" w:rsidRPr="005B582B">
        <w:rPr>
          <w:i/>
          <w:iCs/>
        </w:rPr>
        <w:t>-</w:t>
      </w:r>
      <w:r w:rsidR="00C00F6E" w:rsidRPr="005B582B">
        <w:rPr>
          <w:i/>
          <w:iCs/>
        </w:rPr>
        <w:t>in</w:t>
      </w:r>
      <w:r w:rsidR="00C00F6E">
        <w:t xml:space="preserve"> JavaScript chamado CKEditor,</w:t>
      </w:r>
      <w:ins w:id="4417" w:author="Ryan Lemos" w:date="2019-10-09T20:54:00Z">
        <w:r w:rsidR="001A66C9">
          <w:t xml:space="preserve"> conforme seção</w:t>
        </w:r>
      </w:ins>
      <w:ins w:id="4418" w:author="Ryan Lemos" w:date="2019-10-13T15:36:00Z">
        <w:r w:rsidR="00A768C5">
          <w:t xml:space="preserve"> </w:t>
        </w:r>
        <w:r w:rsidR="00A768C5">
          <w:fldChar w:fldCharType="begin"/>
        </w:r>
        <w:r w:rsidR="00A768C5">
          <w:instrText xml:space="preserve"> REF _Ref21873418 \r \h </w:instrText>
        </w:r>
      </w:ins>
      <w:r w:rsidR="00A768C5">
        <w:fldChar w:fldCharType="separate"/>
      </w:r>
      <w:ins w:id="4419" w:author="Ryan Lemos" w:date="2019-10-14T19:23:00Z">
        <w:r w:rsidR="0002745D">
          <w:t>2.2.4.7</w:t>
        </w:r>
      </w:ins>
      <w:ins w:id="4420" w:author="Ryan Lemos" w:date="2019-10-13T15:36:00Z">
        <w:r w:rsidR="00A768C5">
          <w:fldChar w:fldCharType="end"/>
        </w:r>
      </w:ins>
      <w:ins w:id="4421" w:author="Ryan Lemos" w:date="2019-10-09T20:54:00Z">
        <w:r w:rsidR="001A66C9">
          <w:t>.</w:t>
        </w:r>
      </w:ins>
      <w:del w:id="4422" w:author="Ryan Lemos" w:date="2019-10-09T20:54:00Z">
        <w:r w:rsidR="00C00F6E" w:rsidDel="001A66C9">
          <w:delText xml:space="preserve"> que detém uma série de ferramentas para edição de textos, como negrito, itálico, criação de </w:delText>
        </w:r>
        <w:r w:rsidR="00CF506D" w:rsidDel="001A66C9">
          <w:delText>listas etc.</w:delText>
        </w:r>
        <w:r w:rsidR="00C00F6E" w:rsidDel="001A66C9">
          <w:delText xml:space="preserve"> (</w:delText>
        </w:r>
        <w:commentRangeStart w:id="4423"/>
        <w:r w:rsidR="00C00F6E" w:rsidDel="001A66C9">
          <w:delText>CKEDITOR</w:delText>
        </w:r>
        <w:commentRangeEnd w:id="4423"/>
        <w:r w:rsidR="00027C62" w:rsidDel="001A66C9">
          <w:rPr>
            <w:rStyle w:val="Refdecomentrio"/>
          </w:rPr>
          <w:commentReference w:id="4423"/>
        </w:r>
        <w:r w:rsidR="00C00F6E" w:rsidDel="001A66C9">
          <w:delText>, 2019).</w:delText>
        </w:r>
      </w:del>
    </w:p>
    <w:p w14:paraId="58732A6B" w14:textId="77777777" w:rsidR="00BD1CB5" w:rsidRDefault="00BD1CB5"/>
    <w:p w14:paraId="6386A08D" w14:textId="64956BB0" w:rsidR="00B965E2" w:rsidRDefault="00B965E2" w:rsidP="00B70A30">
      <w:pPr>
        <w:pStyle w:val="Legenda"/>
        <w:keepNext/>
      </w:pPr>
      <w:bookmarkStart w:id="4424" w:name="_Ref20052605"/>
      <w:bookmarkStart w:id="4425" w:name="_Toc21974017"/>
      <w:bookmarkStart w:id="4426" w:name="_Toc22075236"/>
      <w:r>
        <w:lastRenderedPageBreak/>
        <w:t xml:space="preserve">Figura </w:t>
      </w:r>
      <w:r w:rsidR="00B06645">
        <w:fldChar w:fldCharType="begin"/>
      </w:r>
      <w:r w:rsidR="00B06645">
        <w:instrText xml:space="preserve"> SEQ Figura \* ARABIC </w:instrText>
      </w:r>
      <w:r w:rsidR="00B06645">
        <w:fldChar w:fldCharType="separate"/>
      </w:r>
      <w:ins w:id="4427" w:author="Ryan Lemos" w:date="2019-10-14T19:23:00Z">
        <w:r w:rsidR="0002745D">
          <w:rPr>
            <w:noProof/>
          </w:rPr>
          <w:t>84</w:t>
        </w:r>
      </w:ins>
      <w:del w:id="4428" w:author="Ryan Lemos" w:date="2019-10-07T11:05:00Z">
        <w:r w:rsidR="00D343FF" w:rsidDel="00EA672B">
          <w:rPr>
            <w:noProof/>
          </w:rPr>
          <w:delText>90</w:delText>
        </w:r>
      </w:del>
      <w:r w:rsidR="00B06645">
        <w:rPr>
          <w:noProof/>
        </w:rPr>
        <w:fldChar w:fldCharType="end"/>
      </w:r>
      <w:bookmarkEnd w:id="4424"/>
      <w:r>
        <w:t xml:space="preserve"> - </w:t>
      </w:r>
      <w:r w:rsidRPr="003E60B6">
        <w:t xml:space="preserve">Tela da </w:t>
      </w:r>
      <w:r>
        <w:t>segunda</w:t>
      </w:r>
      <w:r w:rsidRPr="003E60B6">
        <w:t xml:space="preserve"> etapa de cadastro de uma questão</w:t>
      </w:r>
      <w:bookmarkEnd w:id="4425"/>
      <w:bookmarkEnd w:id="4426"/>
    </w:p>
    <w:p w14:paraId="7C98EA45" w14:textId="33F78B03" w:rsidR="004C0224" w:rsidRDefault="00C6685B">
      <w:pPr>
        <w:ind w:firstLine="0"/>
        <w:jc w:val="center"/>
      </w:pPr>
      <w:r>
        <w:rPr>
          <w:noProof/>
        </w:rPr>
        <w:drawing>
          <wp:inline distT="0" distB="0" distL="0" distR="0" wp14:anchorId="26C4D66D" wp14:editId="2F1DDD5A">
            <wp:extent cx="5760085" cy="427545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085" cy="4275455"/>
                    </a:xfrm>
                    <a:prstGeom prst="rect">
                      <a:avLst/>
                    </a:prstGeom>
                  </pic:spPr>
                </pic:pic>
              </a:graphicData>
            </a:graphic>
          </wp:inline>
        </w:drawing>
      </w:r>
    </w:p>
    <w:p w14:paraId="1B77AFD2" w14:textId="1B4623B3" w:rsidR="007E37B0" w:rsidRDefault="009E79A9" w:rsidP="007E37B0">
      <w:pPr>
        <w:pStyle w:val="Fontes"/>
        <w:rPr>
          <w:ins w:id="4429" w:author="Ryan Lemos" w:date="2019-10-13T12:49:00Z"/>
        </w:rPr>
      </w:pPr>
      <w:ins w:id="4430" w:author="Ryan Lemos" w:date="2019-10-13T12:59:00Z">
        <w:r>
          <w:t>Fonte: PRÓPRIA, 2019. Utilizando o ambiente ILC v.1.</w:t>
        </w:r>
      </w:ins>
    </w:p>
    <w:p w14:paraId="1160547A" w14:textId="77777777" w:rsidR="004C0224" w:rsidRDefault="004C0224" w:rsidP="004C0224"/>
    <w:p w14:paraId="37958617" w14:textId="6FE9B3F8" w:rsidR="004C0224" w:rsidRDefault="004C0224" w:rsidP="00596E44">
      <w:r>
        <w:t>Caso a questão seja de marcar</w:t>
      </w:r>
      <w:r w:rsidR="00AB3C4D">
        <w:t>,</w:t>
      </w:r>
      <w:r>
        <w:t xml:space="preserve"> a terceira etapa fica disponível, conforme visto na</w:t>
      </w:r>
      <w:r w:rsidR="00780414">
        <w:t xml:space="preserve"> </w:t>
      </w:r>
      <w:r w:rsidR="00780414">
        <w:fldChar w:fldCharType="begin"/>
      </w:r>
      <w:r w:rsidR="00780414">
        <w:instrText xml:space="preserve"> REF _Ref20052631 \h </w:instrText>
      </w:r>
      <w:r w:rsidR="00780414">
        <w:fldChar w:fldCharType="separate"/>
      </w:r>
      <w:ins w:id="4431" w:author="Ryan Lemos" w:date="2019-10-14T19:23:00Z">
        <w:r w:rsidR="0002745D">
          <w:t xml:space="preserve">Figura </w:t>
        </w:r>
        <w:r w:rsidR="0002745D">
          <w:rPr>
            <w:noProof/>
          </w:rPr>
          <w:t>85</w:t>
        </w:r>
      </w:ins>
      <w:del w:id="4432" w:author="Ryan Lemos" w:date="2019-10-07T11:05:00Z">
        <w:r w:rsidR="00054B21" w:rsidDel="00EA672B">
          <w:delText xml:space="preserve">Figura </w:delText>
        </w:r>
        <w:r w:rsidR="00054B21" w:rsidDel="00EA672B">
          <w:rPr>
            <w:noProof/>
          </w:rPr>
          <w:delText>91</w:delText>
        </w:r>
      </w:del>
      <w:r w:rsidR="00780414">
        <w:fldChar w:fldCharType="end"/>
      </w:r>
      <w:r>
        <w:t xml:space="preserve">. Nela o professor deve inserir as alternativas uma a uma. </w:t>
      </w:r>
      <w:r w:rsidR="00AB3C4D">
        <w:t xml:space="preserve">Isso é feito </w:t>
      </w:r>
      <w:r>
        <w:t>por meio do campo alternativa e posteriormente clicando no botão com o ícone de ‘+’. O professor deve ainda marcar qual daquelas alternativas é a alternativa correta</w:t>
      </w:r>
      <w:r w:rsidR="00BC4BB5">
        <w:t>. Somente uma alternativa será considerada a correta. Ainda é possível a remoção de alternativas por meio do botão com o ícone de ‘-‘.</w:t>
      </w:r>
    </w:p>
    <w:p w14:paraId="7E45FBEA" w14:textId="77777777" w:rsidR="004C0224" w:rsidRDefault="004C0224">
      <w:pPr>
        <w:ind w:firstLine="0"/>
        <w:jc w:val="center"/>
      </w:pPr>
    </w:p>
    <w:p w14:paraId="2923F6C8" w14:textId="520254B1" w:rsidR="00B965E2" w:rsidRDefault="00B965E2" w:rsidP="00B70A30">
      <w:pPr>
        <w:pStyle w:val="Legenda"/>
        <w:keepNext/>
      </w:pPr>
      <w:bookmarkStart w:id="4433" w:name="_Ref20052631"/>
      <w:bookmarkStart w:id="4434" w:name="_Toc21974018"/>
      <w:bookmarkStart w:id="4435" w:name="_Toc22075237"/>
      <w:r>
        <w:lastRenderedPageBreak/>
        <w:t xml:space="preserve">Figura </w:t>
      </w:r>
      <w:r w:rsidR="00B06645">
        <w:fldChar w:fldCharType="begin"/>
      </w:r>
      <w:r w:rsidR="00B06645">
        <w:instrText xml:space="preserve"> SEQ Figura \* ARABIC </w:instrText>
      </w:r>
      <w:r w:rsidR="00B06645">
        <w:fldChar w:fldCharType="separate"/>
      </w:r>
      <w:ins w:id="4436" w:author="Ryan Lemos" w:date="2019-10-14T19:23:00Z">
        <w:r w:rsidR="0002745D">
          <w:rPr>
            <w:noProof/>
          </w:rPr>
          <w:t>85</w:t>
        </w:r>
      </w:ins>
      <w:del w:id="4437" w:author="Ryan Lemos" w:date="2019-10-07T11:05:00Z">
        <w:r w:rsidR="00D343FF" w:rsidDel="00EA672B">
          <w:rPr>
            <w:noProof/>
          </w:rPr>
          <w:delText>91</w:delText>
        </w:r>
      </w:del>
      <w:r w:rsidR="00B06645">
        <w:rPr>
          <w:noProof/>
        </w:rPr>
        <w:fldChar w:fldCharType="end"/>
      </w:r>
      <w:bookmarkEnd w:id="4433"/>
      <w:r>
        <w:t xml:space="preserve"> - </w:t>
      </w:r>
      <w:r w:rsidRPr="00CA52D1">
        <w:t xml:space="preserve">Tela da </w:t>
      </w:r>
      <w:r>
        <w:t>terceira</w:t>
      </w:r>
      <w:r w:rsidRPr="00CA52D1">
        <w:t xml:space="preserve"> etapa de cadastro de uma questão</w:t>
      </w:r>
      <w:bookmarkEnd w:id="4434"/>
      <w:bookmarkEnd w:id="4435"/>
    </w:p>
    <w:p w14:paraId="5DDE3EDC" w14:textId="77777777" w:rsidR="004C0224" w:rsidRDefault="00B77D37">
      <w:pPr>
        <w:ind w:firstLine="0"/>
        <w:jc w:val="center"/>
      </w:pPr>
      <w:r>
        <w:rPr>
          <w:noProof/>
        </w:rPr>
        <w:drawing>
          <wp:inline distT="0" distB="0" distL="0" distR="0" wp14:anchorId="584AB209" wp14:editId="449CF409">
            <wp:extent cx="5760085" cy="273304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uestao step -3.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60085" cy="2733040"/>
                    </a:xfrm>
                    <a:prstGeom prst="rect">
                      <a:avLst/>
                    </a:prstGeom>
                  </pic:spPr>
                </pic:pic>
              </a:graphicData>
            </a:graphic>
          </wp:inline>
        </w:drawing>
      </w:r>
    </w:p>
    <w:p w14:paraId="7F672009" w14:textId="1C26CB5E" w:rsidR="007E37B0" w:rsidRDefault="009E79A9" w:rsidP="007E37B0">
      <w:pPr>
        <w:pStyle w:val="Fontes"/>
        <w:rPr>
          <w:ins w:id="4438" w:author="Ryan Lemos" w:date="2019-10-13T12:49:00Z"/>
        </w:rPr>
      </w:pPr>
      <w:ins w:id="4439" w:author="Ryan Lemos" w:date="2019-10-13T12:59:00Z">
        <w:r>
          <w:t>Fonte: PRÓPRIA, 2019. Utilizando o ambiente ILC v.1.</w:t>
        </w:r>
      </w:ins>
    </w:p>
    <w:p w14:paraId="321E6BB1" w14:textId="77777777" w:rsidR="00BC4BB5" w:rsidRDefault="00BC4BB5">
      <w:pPr>
        <w:ind w:firstLine="0"/>
        <w:jc w:val="center"/>
      </w:pPr>
    </w:p>
    <w:p w14:paraId="5416431C" w14:textId="5A16A543" w:rsidR="00BC4BB5" w:rsidRDefault="00BC4BB5" w:rsidP="00596E44">
      <w:r>
        <w:t>A última etapa, conforme visto na</w:t>
      </w:r>
      <w:r w:rsidR="00780414">
        <w:t xml:space="preserve"> </w:t>
      </w:r>
      <w:r w:rsidR="00780414">
        <w:fldChar w:fldCharType="begin"/>
      </w:r>
      <w:r w:rsidR="00780414">
        <w:instrText xml:space="preserve"> REF _Ref20052650 \h </w:instrText>
      </w:r>
      <w:r w:rsidR="00780414">
        <w:fldChar w:fldCharType="separate"/>
      </w:r>
      <w:ins w:id="4440" w:author="Ryan Lemos" w:date="2019-10-14T19:23:00Z">
        <w:r w:rsidR="0002745D">
          <w:t xml:space="preserve">Figura </w:t>
        </w:r>
        <w:r w:rsidR="0002745D">
          <w:rPr>
            <w:noProof/>
          </w:rPr>
          <w:t>86</w:t>
        </w:r>
      </w:ins>
      <w:del w:id="4441" w:author="Ryan Lemos" w:date="2019-10-07T11:05:00Z">
        <w:r w:rsidR="00054B21" w:rsidDel="00EA672B">
          <w:delText xml:space="preserve">Figura </w:delText>
        </w:r>
        <w:r w:rsidR="00054B21" w:rsidDel="00EA672B">
          <w:rPr>
            <w:noProof/>
          </w:rPr>
          <w:delText>92</w:delText>
        </w:r>
      </w:del>
      <w:r w:rsidR="00780414">
        <w:fldChar w:fldCharType="end"/>
      </w:r>
      <w:r>
        <w:t>, detém apenas material de apoio, como um texto de apoio a resolução da questão, um áudio, uma imagem ou ainda um texto para a leitura do navegador, por meio da tecnologia de leitura de textos e fala do navegador Google Chrome. A instrução dessa etapa informa que todos os campos são opcionais, exceto se a questão for do tipo ‘escuta’ pois deve-se ter um áudio ou leitura do navegador para que o aluno possa ouvir e responder a questão.</w:t>
      </w:r>
    </w:p>
    <w:p w14:paraId="751972E5" w14:textId="77777777" w:rsidR="00BC4BB5" w:rsidRDefault="00BC4BB5" w:rsidP="00596E44"/>
    <w:p w14:paraId="47C8DCDB" w14:textId="35897C41" w:rsidR="00B965E2" w:rsidRDefault="00B965E2" w:rsidP="00B70A30">
      <w:pPr>
        <w:pStyle w:val="Legenda"/>
        <w:keepNext/>
      </w:pPr>
      <w:bookmarkStart w:id="4442" w:name="_Ref20052650"/>
      <w:bookmarkStart w:id="4443" w:name="_Toc21974019"/>
      <w:bookmarkStart w:id="4444" w:name="_Toc22075238"/>
      <w:r>
        <w:lastRenderedPageBreak/>
        <w:t xml:space="preserve">Figura </w:t>
      </w:r>
      <w:r w:rsidR="00B06645">
        <w:fldChar w:fldCharType="begin"/>
      </w:r>
      <w:r w:rsidR="00B06645">
        <w:instrText xml:space="preserve"> SEQ Figura \* ARABIC </w:instrText>
      </w:r>
      <w:r w:rsidR="00B06645">
        <w:fldChar w:fldCharType="separate"/>
      </w:r>
      <w:ins w:id="4445" w:author="Ryan Lemos" w:date="2019-10-14T19:23:00Z">
        <w:r w:rsidR="0002745D">
          <w:rPr>
            <w:noProof/>
          </w:rPr>
          <w:t>86</w:t>
        </w:r>
      </w:ins>
      <w:del w:id="4446" w:author="Ryan Lemos" w:date="2019-10-07T11:05:00Z">
        <w:r w:rsidR="00D343FF" w:rsidDel="00EA672B">
          <w:rPr>
            <w:noProof/>
          </w:rPr>
          <w:delText>92</w:delText>
        </w:r>
      </w:del>
      <w:r w:rsidR="00B06645">
        <w:rPr>
          <w:noProof/>
        </w:rPr>
        <w:fldChar w:fldCharType="end"/>
      </w:r>
      <w:bookmarkEnd w:id="4442"/>
      <w:r>
        <w:t xml:space="preserve"> - </w:t>
      </w:r>
      <w:r w:rsidRPr="001F67F9">
        <w:t xml:space="preserve">Tela da </w:t>
      </w:r>
      <w:r>
        <w:t>última</w:t>
      </w:r>
      <w:r w:rsidRPr="001F67F9">
        <w:t xml:space="preserve"> etapa de cadastro de uma questão</w:t>
      </w:r>
      <w:bookmarkEnd w:id="4443"/>
      <w:bookmarkEnd w:id="4444"/>
    </w:p>
    <w:p w14:paraId="6C59A058" w14:textId="3F723D3B" w:rsidR="00893103" w:rsidRDefault="00C6685B">
      <w:pPr>
        <w:ind w:firstLine="0"/>
        <w:jc w:val="center"/>
      </w:pPr>
      <w:r>
        <w:rPr>
          <w:noProof/>
        </w:rPr>
        <w:drawing>
          <wp:inline distT="0" distB="0" distL="0" distR="0" wp14:anchorId="07146704" wp14:editId="1C1840DB">
            <wp:extent cx="5760085" cy="4030345"/>
            <wp:effectExtent l="0" t="0" r="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085" cy="4030345"/>
                    </a:xfrm>
                    <a:prstGeom prst="rect">
                      <a:avLst/>
                    </a:prstGeom>
                  </pic:spPr>
                </pic:pic>
              </a:graphicData>
            </a:graphic>
          </wp:inline>
        </w:drawing>
      </w:r>
    </w:p>
    <w:p w14:paraId="3244FB0C" w14:textId="04B36D3C" w:rsidR="007E37B0" w:rsidRDefault="009E79A9" w:rsidP="007E37B0">
      <w:pPr>
        <w:pStyle w:val="Fontes"/>
        <w:rPr>
          <w:ins w:id="4447" w:author="Ryan Lemos" w:date="2019-10-13T12:49:00Z"/>
        </w:rPr>
      </w:pPr>
      <w:ins w:id="4448" w:author="Ryan Lemos" w:date="2019-10-13T12:59:00Z">
        <w:r>
          <w:t>Fonte: PRÓPRIA, 2019. Utilizando o ambiente ILC v.1.</w:t>
        </w:r>
      </w:ins>
    </w:p>
    <w:p w14:paraId="45693233" w14:textId="77777777" w:rsidR="00B224BF" w:rsidRDefault="00B224BF">
      <w:pPr>
        <w:ind w:firstLine="0"/>
        <w:jc w:val="center"/>
      </w:pPr>
    </w:p>
    <w:p w14:paraId="6FB7AD75" w14:textId="420C07BC" w:rsidR="00BC4BB5" w:rsidRDefault="00BC4BB5" w:rsidP="00BC4BB5">
      <w:r>
        <w:t>Toda vez que o usuário avança uma etapa</w:t>
      </w:r>
      <w:r w:rsidR="00AB3C4D">
        <w:t>,</w:t>
      </w:r>
      <w:r>
        <w:t xml:space="preserve"> o ambiente salva os dados preenchidos das etapas anteriores</w:t>
      </w:r>
      <w:r w:rsidR="00AB3C4D">
        <w:t>,</w:t>
      </w:r>
      <w:r>
        <w:t xml:space="preserve"> de maneira a persistir os dados. Isso foi implementado pois como se trata de um cadastro por etapas, caso haja algum erro ou desconexão</w:t>
      </w:r>
      <w:r w:rsidR="00AB3C4D">
        <w:t>,</w:t>
      </w:r>
      <w:r>
        <w:t xml:space="preserve"> o professor não perde tudo aquilo que tinha preenchido anteriormente. Para fazer essa persistência, utilizou-se uma tecnologia chamada de </w:t>
      </w:r>
      <w:commentRangeStart w:id="4449"/>
      <w:r w:rsidRPr="00596E44">
        <w:rPr>
          <w:i/>
        </w:rPr>
        <w:t>Local</w:t>
      </w:r>
      <w:r>
        <w:t xml:space="preserve"> </w:t>
      </w:r>
      <w:r w:rsidRPr="00596E44">
        <w:rPr>
          <w:i/>
        </w:rPr>
        <w:t>Storage</w:t>
      </w:r>
      <w:r>
        <w:t xml:space="preserve">, </w:t>
      </w:r>
      <w:commentRangeEnd w:id="4449"/>
      <w:r w:rsidR="00AB3C4D">
        <w:rPr>
          <w:rStyle w:val="Refdecomentrio"/>
        </w:rPr>
        <w:commentReference w:id="4449"/>
      </w:r>
      <w:r>
        <w:t xml:space="preserve">que salva dados no navegador do usuário. O ambiente, porém, limpa esse armazenamento local toda vez que o usuário faz </w:t>
      </w:r>
      <w:r w:rsidRPr="00596E44">
        <w:rPr>
          <w:i/>
        </w:rPr>
        <w:t>logout</w:t>
      </w:r>
      <w:r>
        <w:t>.</w:t>
      </w:r>
      <w:r w:rsidR="0011235D">
        <w:t xml:space="preserve"> Esses dados salvos podem ser vistos pelas </w:t>
      </w:r>
      <w:r w:rsidR="00EE5F10">
        <w:t xml:space="preserve">ferramentas de desenvolvedor do navegador conforme </w:t>
      </w:r>
      <w:r w:rsidR="00AB3C4D">
        <w:t xml:space="preserve">disposto </w:t>
      </w:r>
      <w:r w:rsidR="00EE5F10">
        <w:t>na</w:t>
      </w:r>
      <w:r w:rsidR="00780414">
        <w:t xml:space="preserve"> </w:t>
      </w:r>
      <w:r w:rsidR="00780414">
        <w:fldChar w:fldCharType="begin"/>
      </w:r>
      <w:r w:rsidR="00780414">
        <w:instrText xml:space="preserve"> REF _Ref20052691 \h </w:instrText>
      </w:r>
      <w:r w:rsidR="00780414">
        <w:fldChar w:fldCharType="separate"/>
      </w:r>
      <w:ins w:id="4450" w:author="Ryan Lemos" w:date="2019-10-14T19:23:00Z">
        <w:r w:rsidR="0002745D">
          <w:t xml:space="preserve">Figura </w:t>
        </w:r>
        <w:r w:rsidR="0002745D">
          <w:rPr>
            <w:noProof/>
          </w:rPr>
          <w:t>87</w:t>
        </w:r>
      </w:ins>
      <w:del w:id="4451" w:author="Ryan Lemos" w:date="2019-10-07T11:05:00Z">
        <w:r w:rsidR="00054B21" w:rsidDel="00EA672B">
          <w:delText xml:space="preserve">Figura </w:delText>
        </w:r>
        <w:r w:rsidR="00054B21" w:rsidDel="00EA672B">
          <w:rPr>
            <w:noProof/>
          </w:rPr>
          <w:delText>93</w:delText>
        </w:r>
      </w:del>
      <w:r w:rsidR="00780414">
        <w:fldChar w:fldCharType="end"/>
      </w:r>
      <w:r w:rsidR="00EE5F10">
        <w:t xml:space="preserve">, em que foi utilizado o navegador Google Chrome. </w:t>
      </w:r>
    </w:p>
    <w:p w14:paraId="74866706" w14:textId="77777777" w:rsidR="00EE5F10" w:rsidRDefault="00EE5F10" w:rsidP="00BC4BB5"/>
    <w:p w14:paraId="6A769D36" w14:textId="26B3F2BC" w:rsidR="00B965E2" w:rsidRDefault="00B965E2" w:rsidP="00B70A30">
      <w:pPr>
        <w:pStyle w:val="Legenda"/>
        <w:keepNext/>
      </w:pPr>
      <w:bookmarkStart w:id="4452" w:name="_Ref20052691"/>
      <w:bookmarkStart w:id="4453" w:name="_Toc21974020"/>
      <w:bookmarkStart w:id="4454" w:name="_Toc22075239"/>
      <w:r>
        <w:t xml:space="preserve">Figura </w:t>
      </w:r>
      <w:r w:rsidR="00B06645">
        <w:fldChar w:fldCharType="begin"/>
      </w:r>
      <w:r w:rsidR="00B06645">
        <w:instrText xml:space="preserve"> SEQ Figura \* ARABIC </w:instrText>
      </w:r>
      <w:r w:rsidR="00B06645">
        <w:fldChar w:fldCharType="separate"/>
      </w:r>
      <w:ins w:id="4455" w:author="Ryan Lemos" w:date="2019-10-14T19:23:00Z">
        <w:r w:rsidR="0002745D">
          <w:rPr>
            <w:noProof/>
          </w:rPr>
          <w:t>87</w:t>
        </w:r>
      </w:ins>
      <w:del w:id="4456" w:author="Ryan Lemos" w:date="2019-10-07T11:05:00Z">
        <w:r w:rsidR="00D343FF" w:rsidDel="00EA672B">
          <w:rPr>
            <w:noProof/>
          </w:rPr>
          <w:delText>93</w:delText>
        </w:r>
      </w:del>
      <w:r w:rsidR="00B06645">
        <w:rPr>
          <w:noProof/>
        </w:rPr>
        <w:fldChar w:fldCharType="end"/>
      </w:r>
      <w:bookmarkEnd w:id="4452"/>
      <w:r>
        <w:t xml:space="preserve"> - Dados salvos no navegador</w:t>
      </w:r>
      <w:bookmarkEnd w:id="4453"/>
      <w:bookmarkEnd w:id="4454"/>
    </w:p>
    <w:p w14:paraId="632B4564" w14:textId="470D9017" w:rsidR="00BC4BB5" w:rsidRDefault="00C6685B" w:rsidP="00596E44">
      <w:pPr>
        <w:ind w:firstLine="0"/>
        <w:jc w:val="center"/>
      </w:pPr>
      <w:r>
        <w:rPr>
          <w:noProof/>
        </w:rPr>
        <w:drawing>
          <wp:inline distT="0" distB="0" distL="0" distR="0" wp14:anchorId="403040D9" wp14:editId="1D84AC15">
            <wp:extent cx="5760085" cy="105600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085" cy="1056005"/>
                    </a:xfrm>
                    <a:prstGeom prst="rect">
                      <a:avLst/>
                    </a:prstGeom>
                  </pic:spPr>
                </pic:pic>
              </a:graphicData>
            </a:graphic>
          </wp:inline>
        </w:drawing>
      </w:r>
    </w:p>
    <w:p w14:paraId="335DBEB6" w14:textId="671FCA2C" w:rsidR="004002CD" w:rsidRDefault="004002CD" w:rsidP="004002CD">
      <w:pPr>
        <w:pStyle w:val="Fontes"/>
        <w:rPr>
          <w:ins w:id="4457" w:author="Ryan Lemos" w:date="2019-10-14T11:06:00Z"/>
        </w:rPr>
      </w:pPr>
      <w:ins w:id="4458" w:author="Ryan Lemos" w:date="2019-10-14T11:06:00Z">
        <w:r>
          <w:t>Fonte: PRÓPRIA, 2019. Utilizando o Google Chrome v.</w:t>
        </w:r>
        <w:r w:rsidRPr="004002CD">
          <w:t>77.0.3865.90</w:t>
        </w:r>
        <w:r>
          <w:t>.</w:t>
        </w:r>
      </w:ins>
    </w:p>
    <w:p w14:paraId="0E12030B" w14:textId="77777777" w:rsidR="00EE5F10" w:rsidRDefault="00EE5F10" w:rsidP="00EE5F10"/>
    <w:p w14:paraId="640B7E2F" w14:textId="77777777" w:rsidR="00EE5F10" w:rsidRDefault="00EE5F10" w:rsidP="00EE5F10">
      <w:r>
        <w:t xml:space="preserve">Pode se notar que os dados estão visíveis, diferentemente dos dados das turmas, </w:t>
      </w:r>
      <w:r w:rsidRPr="005B582B">
        <w:rPr>
          <w:i/>
          <w:iCs/>
        </w:rPr>
        <w:t>menus</w:t>
      </w:r>
      <w:r>
        <w:t xml:space="preserve"> e permissões do usuário, já que esses permanecem criptografados. Isso se deu pelo fato de os dados da questão não serem dados sensíveis, por isso não há necessidade de passar por um processo de criptografia. </w:t>
      </w:r>
    </w:p>
    <w:p w14:paraId="27F4ABF7" w14:textId="53678967" w:rsidR="00074A94" w:rsidRDefault="00074A94">
      <w:r>
        <w:t>A próxima estória descrita pel</w:t>
      </w:r>
      <w:ins w:id="4459" w:author="Ryan Lemos" w:date="2019-10-09T21:07:00Z">
        <w:r w:rsidR="00A57060">
          <w:t>o</w:t>
        </w:r>
      </w:ins>
      <w:del w:id="4460" w:author="Ryan Lemos" w:date="2019-10-09T21:07:00Z">
        <w:r w:rsidDel="00A57060">
          <w:delText>a</w:delText>
        </w:r>
      </w:del>
      <w:ins w:id="4461" w:author="Ryan Lemos" w:date="2019-10-09T21:07:00Z">
        <w:r w:rsidR="00A57060">
          <w:t xml:space="preserve"> </w:t>
        </w:r>
        <w:r w:rsidR="00A57060">
          <w:fldChar w:fldCharType="begin"/>
        </w:r>
        <w:r w:rsidR="00A57060">
          <w:instrText xml:space="preserve"> REF _Ref21547673 \h </w:instrText>
        </w:r>
      </w:ins>
      <w:r w:rsidR="00A57060">
        <w:fldChar w:fldCharType="separate"/>
      </w:r>
      <w:ins w:id="4462" w:author="Ryan Lemos" w:date="2019-10-14T19:23:00Z">
        <w:r w:rsidR="0002745D">
          <w:t xml:space="preserve">Quadro </w:t>
        </w:r>
        <w:r w:rsidR="0002745D">
          <w:rPr>
            <w:noProof/>
          </w:rPr>
          <w:t>26</w:t>
        </w:r>
      </w:ins>
      <w:ins w:id="4463" w:author="Ryan Lemos" w:date="2019-10-09T21:07:00Z">
        <w:r w:rsidR="00A57060">
          <w:fldChar w:fldCharType="end"/>
        </w:r>
      </w:ins>
      <w:r>
        <w:t xml:space="preserve"> </w:t>
      </w:r>
      <w:del w:id="4464" w:author="Ryan Lemos" w:date="2019-10-09T21:07:00Z">
        <w:r w:rsidRPr="00596E44" w:rsidDel="00A57060">
          <w:rPr>
            <w:highlight w:val="yellow"/>
          </w:rPr>
          <w:delText>figura x</w:delText>
        </w:r>
        <w:r w:rsidDel="00A57060">
          <w:delText xml:space="preserve"> </w:delText>
        </w:r>
      </w:del>
      <w:r>
        <w:t>se trata da edição de uma questão criada por um professor.</w:t>
      </w:r>
    </w:p>
    <w:p w14:paraId="26B84864" w14:textId="1572A05E" w:rsidR="00EB7BBD" w:rsidRDefault="00EB7BBD" w:rsidP="00FE4DD4">
      <w:pPr>
        <w:ind w:firstLine="0"/>
        <w:jc w:val="center"/>
      </w:pPr>
    </w:p>
    <w:p w14:paraId="697EF4F0" w14:textId="49FB213A" w:rsidR="00FE4DD4" w:rsidRDefault="00FE4DD4" w:rsidP="00B70A30">
      <w:pPr>
        <w:pStyle w:val="Legenda"/>
      </w:pPr>
      <w:bookmarkStart w:id="4465" w:name="_Ref21547673"/>
      <w:bookmarkStart w:id="4466" w:name="_Toc21974307"/>
      <w:r>
        <w:t xml:space="preserve">Quadro </w:t>
      </w:r>
      <w:r w:rsidR="00B06645">
        <w:fldChar w:fldCharType="begin"/>
      </w:r>
      <w:r w:rsidR="00B06645">
        <w:instrText xml:space="preserve"> SEQ Quadro \* ARABIC </w:instrText>
      </w:r>
      <w:r w:rsidR="00B06645">
        <w:fldChar w:fldCharType="separate"/>
      </w:r>
      <w:ins w:id="4467" w:author="Ryan Lemos" w:date="2019-10-14T19:23:00Z">
        <w:r w:rsidR="0002745D">
          <w:rPr>
            <w:noProof/>
          </w:rPr>
          <w:t>26</w:t>
        </w:r>
      </w:ins>
      <w:del w:id="4468" w:author="Ryan Lemos" w:date="2019-10-07T11:05:00Z">
        <w:r w:rsidR="00054B21" w:rsidDel="00EA672B">
          <w:rPr>
            <w:noProof/>
          </w:rPr>
          <w:delText>26</w:delText>
        </w:r>
      </w:del>
      <w:r w:rsidR="00B06645">
        <w:rPr>
          <w:noProof/>
        </w:rPr>
        <w:fldChar w:fldCharType="end"/>
      </w:r>
      <w:bookmarkEnd w:id="4465"/>
      <w:r w:rsidRPr="008656DC">
        <w:t xml:space="preserve"> - Estória de </w:t>
      </w:r>
      <w:r>
        <w:t>edição de uma questão</w:t>
      </w:r>
      <w:bookmarkEnd w:id="4466"/>
    </w:p>
    <w:p w14:paraId="5EA16476" w14:textId="7D77F4D8" w:rsidR="00EB7BBD" w:rsidRDefault="00EB7BBD" w:rsidP="00EB7BBD">
      <w:pPr>
        <w:pStyle w:val="estrias"/>
      </w:pPr>
      <w:r>
        <w:t>Como professor desejo ser capaz de editar as questões que eu criei.</w:t>
      </w:r>
    </w:p>
    <w:p w14:paraId="7DF90524" w14:textId="77777777" w:rsidR="00EB7BBD" w:rsidRPr="00BC4BB5" w:rsidRDefault="00EB7BBD" w:rsidP="00596E44">
      <w:pPr>
        <w:pStyle w:val="estrias"/>
      </w:pPr>
    </w:p>
    <w:p w14:paraId="615A8EA8" w14:textId="77777777" w:rsidR="00E01488" w:rsidRDefault="00E01488" w:rsidP="00E01488">
      <w:pPr>
        <w:pStyle w:val="Fontes"/>
        <w:rPr>
          <w:ins w:id="4469" w:author="Ryan Lemos" w:date="2019-10-13T12:56:00Z"/>
        </w:rPr>
      </w:pPr>
      <w:ins w:id="4470" w:author="Ryan Lemos" w:date="2019-10-13T12:56:00Z">
        <w:r>
          <w:t>Fonte: PRÓPRIA, 2019.</w:t>
        </w:r>
      </w:ins>
    </w:p>
    <w:p w14:paraId="758D4B11" w14:textId="77777777" w:rsidR="00B224BF" w:rsidRDefault="00B224BF" w:rsidP="00B70A30">
      <w:pPr>
        <w:ind w:firstLine="0"/>
        <w:jc w:val="center"/>
      </w:pPr>
    </w:p>
    <w:p w14:paraId="4EE6A4D9" w14:textId="66CA2660" w:rsidR="00074A94" w:rsidRDefault="007A2067">
      <w:r>
        <w:t>Para esta interação,</w:t>
      </w:r>
      <w:r w:rsidR="00074A94">
        <w:t xml:space="preserve"> </w:t>
      </w:r>
      <w:r>
        <w:t>no entanto não foi dividida em etapas</w:t>
      </w:r>
      <w:r w:rsidR="00AB3C4D">
        <w:t>,</w:t>
      </w:r>
      <w:r>
        <w:t xml:space="preserve"> em divergência ao cadastro de uma questão. Aqui foi pensado que talvez o professor só queira editar um dado, e ter que passar por todas as etapas</w:t>
      </w:r>
      <w:r w:rsidR="00AB3C4D">
        <w:t>,</w:t>
      </w:r>
      <w:r>
        <w:t xml:space="preserve"> para editar somente um dado</w:t>
      </w:r>
      <w:r w:rsidR="00AB3C4D">
        <w:t>,</w:t>
      </w:r>
      <w:r>
        <w:t xml:space="preserve"> pode ficar maçante. Por isso se colocou todos os dados da questão em uma tela e o professor escolhe o que quer alterar</w:t>
      </w:r>
      <w:r w:rsidR="00AB3C4D">
        <w:t>,</w:t>
      </w:r>
      <w:r>
        <w:t xml:space="preserve"> conforme visto na</w:t>
      </w:r>
      <w:r w:rsidR="00780414">
        <w:t xml:space="preserve"> </w:t>
      </w:r>
      <w:r w:rsidR="00780414">
        <w:fldChar w:fldCharType="begin"/>
      </w:r>
      <w:r w:rsidR="00780414">
        <w:instrText xml:space="preserve"> REF _Ref20052716 \h </w:instrText>
      </w:r>
      <w:r w:rsidR="00780414">
        <w:fldChar w:fldCharType="separate"/>
      </w:r>
      <w:ins w:id="4471" w:author="Ryan Lemos" w:date="2019-10-14T19:23:00Z">
        <w:r w:rsidR="0002745D">
          <w:t xml:space="preserve">Figura </w:t>
        </w:r>
        <w:r w:rsidR="0002745D">
          <w:rPr>
            <w:noProof/>
          </w:rPr>
          <w:t>88</w:t>
        </w:r>
      </w:ins>
      <w:del w:id="4472" w:author="Ryan Lemos" w:date="2019-10-07T11:05:00Z">
        <w:r w:rsidR="00054B21" w:rsidDel="00EA672B">
          <w:delText xml:space="preserve">Figura </w:delText>
        </w:r>
        <w:r w:rsidR="00054B21" w:rsidDel="00EA672B">
          <w:rPr>
            <w:noProof/>
          </w:rPr>
          <w:delText>94</w:delText>
        </w:r>
      </w:del>
      <w:r w:rsidR="00780414">
        <w:fldChar w:fldCharType="end"/>
      </w:r>
      <w:r>
        <w:t>. Pelo fato de ser uma interação um pouco grande</w:t>
      </w:r>
      <w:r w:rsidR="00AB3C4D">
        <w:t>,</w:t>
      </w:r>
      <w:r>
        <w:t xml:space="preserve"> não </w:t>
      </w:r>
      <w:r w:rsidR="00AB3C4D">
        <w:t xml:space="preserve">é apresentado </w:t>
      </w:r>
      <w:r>
        <w:t xml:space="preserve">totalmente na figura, porém contempla todos os dados da questão. O único dado da questão que não pode ser </w:t>
      </w:r>
      <w:r w:rsidR="00265637">
        <w:t xml:space="preserve">modificado </w:t>
      </w:r>
      <w:r>
        <w:t>é o seu tipo.</w:t>
      </w:r>
    </w:p>
    <w:p w14:paraId="14704EF2" w14:textId="77777777" w:rsidR="00B965E2" w:rsidRDefault="00265637" w:rsidP="00596E44">
      <w:pPr>
        <w:ind w:firstLine="0"/>
        <w:jc w:val="center"/>
      </w:pPr>
      <w:r w:rsidRPr="00265637">
        <w:rPr>
          <w:noProof/>
        </w:rPr>
        <w:t xml:space="preserve"> </w:t>
      </w:r>
    </w:p>
    <w:p w14:paraId="339144ED" w14:textId="10B7E722" w:rsidR="00B965E2" w:rsidRDefault="00B965E2" w:rsidP="00B70A30">
      <w:pPr>
        <w:pStyle w:val="Legenda"/>
        <w:keepNext/>
      </w:pPr>
      <w:bookmarkStart w:id="4473" w:name="_Ref20052716"/>
      <w:bookmarkStart w:id="4474" w:name="_Toc21974021"/>
      <w:bookmarkStart w:id="4475" w:name="_Toc22075240"/>
      <w:r>
        <w:lastRenderedPageBreak/>
        <w:t xml:space="preserve">Figura </w:t>
      </w:r>
      <w:r w:rsidR="00B06645">
        <w:fldChar w:fldCharType="begin"/>
      </w:r>
      <w:r w:rsidR="00B06645">
        <w:instrText xml:space="preserve"> SEQ Figura \* ARABIC </w:instrText>
      </w:r>
      <w:r w:rsidR="00B06645">
        <w:fldChar w:fldCharType="separate"/>
      </w:r>
      <w:ins w:id="4476" w:author="Ryan Lemos" w:date="2019-10-14T19:23:00Z">
        <w:r w:rsidR="0002745D">
          <w:rPr>
            <w:noProof/>
          </w:rPr>
          <w:t>88</w:t>
        </w:r>
      </w:ins>
      <w:del w:id="4477" w:author="Ryan Lemos" w:date="2019-10-07T11:05:00Z">
        <w:r w:rsidR="00D343FF" w:rsidDel="00EA672B">
          <w:rPr>
            <w:noProof/>
          </w:rPr>
          <w:delText>94</w:delText>
        </w:r>
      </w:del>
      <w:r w:rsidR="00B06645">
        <w:rPr>
          <w:noProof/>
        </w:rPr>
        <w:fldChar w:fldCharType="end"/>
      </w:r>
      <w:bookmarkEnd w:id="4473"/>
      <w:r>
        <w:t xml:space="preserve"> - Tela de edição de uma questão</w:t>
      </w:r>
      <w:bookmarkEnd w:id="4474"/>
      <w:bookmarkEnd w:id="4475"/>
    </w:p>
    <w:p w14:paraId="014EFA18" w14:textId="1B5FC5EA" w:rsidR="00C60EA2" w:rsidRDefault="00265637" w:rsidP="00596E44">
      <w:pPr>
        <w:ind w:firstLine="0"/>
        <w:jc w:val="center"/>
        <w:rPr>
          <w:ins w:id="4478" w:author="Ryan Lemos" w:date="2019-10-13T12:50:00Z"/>
          <w:noProof/>
        </w:rPr>
      </w:pPr>
      <w:r>
        <w:rPr>
          <w:noProof/>
        </w:rPr>
        <w:drawing>
          <wp:inline distT="0" distB="0" distL="0" distR="0" wp14:anchorId="0DF07017" wp14:editId="11DCB483">
            <wp:extent cx="5760085" cy="339788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085" cy="3397885"/>
                    </a:xfrm>
                    <a:prstGeom prst="rect">
                      <a:avLst/>
                    </a:prstGeom>
                  </pic:spPr>
                </pic:pic>
              </a:graphicData>
            </a:graphic>
          </wp:inline>
        </w:drawing>
      </w:r>
    </w:p>
    <w:p w14:paraId="44387195" w14:textId="37164DA5" w:rsidR="007E37B0" w:rsidDel="007E37B0" w:rsidRDefault="009E79A9">
      <w:pPr>
        <w:pStyle w:val="Fontes"/>
        <w:rPr>
          <w:del w:id="4479" w:author="Ryan Lemos" w:date="2019-10-13T12:50:00Z"/>
        </w:rPr>
        <w:pPrChange w:id="4480" w:author="Ryan Lemos" w:date="2019-10-13T12:50:00Z">
          <w:pPr>
            <w:ind w:firstLine="0"/>
            <w:jc w:val="center"/>
          </w:pPr>
        </w:pPrChange>
      </w:pPr>
      <w:ins w:id="4481" w:author="Ryan Lemos" w:date="2019-10-13T12:59:00Z">
        <w:r>
          <w:t>Fonte: PRÓPRIA, 2019. Utilizando o ambiente ILC v.1.</w:t>
        </w:r>
      </w:ins>
    </w:p>
    <w:p w14:paraId="1A019C48" w14:textId="77777777" w:rsidR="00265637" w:rsidRDefault="00265637">
      <w:pPr>
        <w:pStyle w:val="Fontes"/>
        <w:pPrChange w:id="4482" w:author="Ryan Lemos" w:date="2019-10-13T12:50:00Z">
          <w:pPr>
            <w:ind w:firstLine="0"/>
            <w:jc w:val="center"/>
          </w:pPr>
        </w:pPrChange>
      </w:pPr>
    </w:p>
    <w:p w14:paraId="4DDD155A" w14:textId="77777777" w:rsidR="00725243" w:rsidRDefault="00725243">
      <w:pPr>
        <w:ind w:firstLine="0"/>
      </w:pPr>
    </w:p>
    <w:p w14:paraId="35890519" w14:textId="6895E6E0" w:rsidR="00725243" w:rsidRDefault="00725243" w:rsidP="005B582B">
      <w:r>
        <w:t>A próxima estória descrita pel</w:t>
      </w:r>
      <w:del w:id="4483" w:author="Ryan Lemos" w:date="2019-10-09T21:07:00Z">
        <w:r w:rsidDel="00A57060">
          <w:delText xml:space="preserve">a </w:delText>
        </w:r>
        <w:r w:rsidRPr="005B582B" w:rsidDel="00A57060">
          <w:delText>figura x</w:delText>
        </w:r>
      </w:del>
      <w:ins w:id="4484" w:author="Ryan Lemos" w:date="2019-10-09T21:07:00Z">
        <w:r w:rsidR="00A57060">
          <w:t xml:space="preserve">o </w:t>
        </w:r>
        <w:r w:rsidR="00A57060">
          <w:fldChar w:fldCharType="begin"/>
        </w:r>
        <w:r w:rsidR="00A57060">
          <w:instrText xml:space="preserve"> REF _Ref21547690 \h </w:instrText>
        </w:r>
      </w:ins>
      <w:r w:rsidR="00A57060">
        <w:fldChar w:fldCharType="separate"/>
      </w:r>
      <w:ins w:id="4485" w:author="Ryan Lemos" w:date="2019-10-14T19:23:00Z">
        <w:r w:rsidR="0002745D">
          <w:t xml:space="preserve">Quadro </w:t>
        </w:r>
        <w:r w:rsidR="0002745D">
          <w:rPr>
            <w:noProof/>
          </w:rPr>
          <w:t>27</w:t>
        </w:r>
      </w:ins>
      <w:ins w:id="4486" w:author="Ryan Lemos" w:date="2019-10-09T21:07:00Z">
        <w:r w:rsidR="00A57060">
          <w:fldChar w:fldCharType="end"/>
        </w:r>
      </w:ins>
      <w:r>
        <w:t xml:space="preserve"> se trata da criação de atividades por meio do ambiente. Uma vez inserida uma série de questões no banco de questões, cabe ao professor gerar suas atividades de maneira automatizada.</w:t>
      </w:r>
      <w:r w:rsidR="000C0CCF">
        <w:t xml:space="preserve"> Há algumas restrições como a aleatoriedade na escolha das questões, a filtragem de questões, dentre as outras descritas na estória.</w:t>
      </w:r>
    </w:p>
    <w:p w14:paraId="36BFA56A" w14:textId="5A4D63DA" w:rsidR="000D79BC" w:rsidRDefault="000D79BC" w:rsidP="00FE4DD4">
      <w:pPr>
        <w:ind w:firstLine="0"/>
        <w:jc w:val="center"/>
      </w:pPr>
    </w:p>
    <w:p w14:paraId="65FC7870" w14:textId="3F40DF09" w:rsidR="00FE4DD4" w:rsidRDefault="00FE4DD4" w:rsidP="00B70A30">
      <w:pPr>
        <w:pStyle w:val="Legenda"/>
      </w:pPr>
      <w:bookmarkStart w:id="4487" w:name="_Ref21547690"/>
      <w:bookmarkStart w:id="4488" w:name="_Toc21974308"/>
      <w:r>
        <w:t xml:space="preserve">Quadro </w:t>
      </w:r>
      <w:r w:rsidR="00B06645">
        <w:fldChar w:fldCharType="begin"/>
      </w:r>
      <w:r w:rsidR="00B06645">
        <w:instrText xml:space="preserve"> SEQ Quadro \* ARABIC </w:instrText>
      </w:r>
      <w:r w:rsidR="00B06645">
        <w:fldChar w:fldCharType="separate"/>
      </w:r>
      <w:ins w:id="4489" w:author="Ryan Lemos" w:date="2019-10-14T19:23:00Z">
        <w:r w:rsidR="0002745D">
          <w:rPr>
            <w:noProof/>
          </w:rPr>
          <w:t>27</w:t>
        </w:r>
      </w:ins>
      <w:del w:id="4490" w:author="Ryan Lemos" w:date="2019-10-07T11:05:00Z">
        <w:r w:rsidR="00054B21" w:rsidDel="00EA672B">
          <w:rPr>
            <w:noProof/>
          </w:rPr>
          <w:delText>27</w:delText>
        </w:r>
      </w:del>
      <w:r w:rsidR="00B06645">
        <w:rPr>
          <w:noProof/>
        </w:rPr>
        <w:fldChar w:fldCharType="end"/>
      </w:r>
      <w:bookmarkEnd w:id="4487"/>
      <w:r w:rsidRPr="00A45B27">
        <w:t xml:space="preserve"> - Estória de </w:t>
      </w:r>
      <w:r>
        <w:t>criação de atividades</w:t>
      </w:r>
      <w:bookmarkEnd w:id="4488"/>
    </w:p>
    <w:p w14:paraId="7E7DB470" w14:textId="4D7F85BD" w:rsidR="00A66625" w:rsidRDefault="00A66625" w:rsidP="000D79BC">
      <w:pPr>
        <w:pStyle w:val="estrias"/>
      </w:pPr>
      <w:r>
        <w:t>Como professor quero criar minhas atividades a partir de questões que eu cadastrei previamente.</w:t>
      </w:r>
    </w:p>
    <w:p w14:paraId="303A76AF" w14:textId="77777777" w:rsidR="000D79BC" w:rsidRDefault="000D79BC" w:rsidP="00596E44">
      <w:pPr>
        <w:pStyle w:val="estrias"/>
      </w:pPr>
    </w:p>
    <w:p w14:paraId="0A5515D1" w14:textId="5149FC55" w:rsidR="00A66625" w:rsidRPr="00596E44" w:rsidRDefault="00A66625" w:rsidP="00596E44">
      <w:pPr>
        <w:pStyle w:val="estrias"/>
        <w:rPr>
          <w:b/>
          <w:bCs/>
        </w:rPr>
      </w:pPr>
      <w:r w:rsidRPr="00596E44">
        <w:rPr>
          <w:b/>
          <w:bCs/>
        </w:rPr>
        <w:t>Restrições da estória</w:t>
      </w:r>
    </w:p>
    <w:p w14:paraId="1E6219A7" w14:textId="78FC5C4C" w:rsidR="00A66625" w:rsidRDefault="008F079D" w:rsidP="00596E44">
      <w:pPr>
        <w:pStyle w:val="estrias"/>
        <w:numPr>
          <w:ilvl w:val="0"/>
          <w:numId w:val="19"/>
        </w:numPr>
      </w:pPr>
      <w:r>
        <w:t>O professor deve escolher os filtros para as questões.</w:t>
      </w:r>
    </w:p>
    <w:p w14:paraId="046DB571" w14:textId="6CF9DD66" w:rsidR="008F079D" w:rsidRDefault="008F079D" w:rsidP="00596E44">
      <w:pPr>
        <w:pStyle w:val="estrias"/>
        <w:numPr>
          <w:ilvl w:val="0"/>
          <w:numId w:val="19"/>
        </w:numPr>
      </w:pPr>
      <w:r>
        <w:t>A escolha das questões deve ser feita aleatoriamente.</w:t>
      </w:r>
    </w:p>
    <w:p w14:paraId="48AF7E53" w14:textId="0EE17825" w:rsidR="008F079D" w:rsidRDefault="008F079D" w:rsidP="00596E44">
      <w:pPr>
        <w:pStyle w:val="estrias"/>
        <w:numPr>
          <w:ilvl w:val="0"/>
          <w:numId w:val="19"/>
        </w:numPr>
      </w:pPr>
      <w:r>
        <w:t>O professor pode remover alguma questão</w:t>
      </w:r>
      <w:r w:rsidR="009D1767">
        <w:t>,</w:t>
      </w:r>
      <w:r>
        <w:t xml:space="preserve"> caso não a queira.</w:t>
      </w:r>
    </w:p>
    <w:p w14:paraId="437DBBA5" w14:textId="567E70B3" w:rsidR="008F079D" w:rsidRDefault="008F079D" w:rsidP="00596E44">
      <w:pPr>
        <w:pStyle w:val="estrias"/>
        <w:numPr>
          <w:ilvl w:val="0"/>
          <w:numId w:val="19"/>
        </w:numPr>
      </w:pPr>
      <w:r>
        <w:t>O professor deve receber a quantidade de questões disponíveis</w:t>
      </w:r>
      <w:r w:rsidR="009D1767">
        <w:t>,</w:t>
      </w:r>
      <w:r>
        <w:t xml:space="preserve"> a partir da combinação de filtros.</w:t>
      </w:r>
    </w:p>
    <w:p w14:paraId="52D6B6DD" w14:textId="67A4CEFA" w:rsidR="00725243" w:rsidDel="00E01488" w:rsidRDefault="008F079D" w:rsidP="00596E44">
      <w:pPr>
        <w:pStyle w:val="estrias"/>
        <w:numPr>
          <w:ilvl w:val="0"/>
          <w:numId w:val="19"/>
        </w:numPr>
        <w:rPr>
          <w:del w:id="4491" w:author="Ryan Lemos" w:date="2019-10-13T12:56:00Z"/>
        </w:rPr>
      </w:pPr>
      <w:r>
        <w:t>O professor deve ser capaz de visualizar quais foram as questões</w:t>
      </w:r>
      <w:r w:rsidR="000D79BC">
        <w:t xml:space="preserve"> restantes dos filtros.</w:t>
      </w:r>
    </w:p>
    <w:p w14:paraId="12321740" w14:textId="29ADD0EA" w:rsidR="000C0CCF" w:rsidRDefault="000C0CCF">
      <w:pPr>
        <w:pStyle w:val="estrias"/>
        <w:numPr>
          <w:ilvl w:val="0"/>
          <w:numId w:val="19"/>
        </w:numPr>
        <w:rPr>
          <w:ins w:id="4492" w:author="Ryan Lemos" w:date="2019-10-13T12:56:00Z"/>
        </w:rPr>
        <w:pPrChange w:id="4493" w:author="Ryan Lemos" w:date="2019-10-13T12:56:00Z">
          <w:pPr/>
        </w:pPrChange>
      </w:pPr>
    </w:p>
    <w:p w14:paraId="546AE7BA" w14:textId="77777777" w:rsidR="00E01488" w:rsidRDefault="00E01488" w:rsidP="00E01488">
      <w:pPr>
        <w:pStyle w:val="Fontes"/>
        <w:rPr>
          <w:ins w:id="4494" w:author="Ryan Lemos" w:date="2019-10-13T12:56:00Z"/>
        </w:rPr>
      </w:pPr>
      <w:ins w:id="4495" w:author="Ryan Lemos" w:date="2019-10-13T12:56:00Z">
        <w:r>
          <w:t>Fonte: PRÓPRIA, 2019.</w:t>
        </w:r>
      </w:ins>
    </w:p>
    <w:p w14:paraId="0C347B4D" w14:textId="77777777" w:rsidR="00E01488" w:rsidRDefault="00E01488" w:rsidP="000C0CCF"/>
    <w:p w14:paraId="26B2B95C" w14:textId="6DED2D4F" w:rsidR="000C0CCF" w:rsidDel="00E01488" w:rsidRDefault="000C0CCF">
      <w:pPr>
        <w:rPr>
          <w:del w:id="4496" w:author="Ryan Lemos" w:date="2019-10-13T12:56:00Z"/>
        </w:rPr>
      </w:pPr>
      <w:r>
        <w:t xml:space="preserve">Para a confecção desta interação </w:t>
      </w:r>
      <w:r w:rsidR="009D1767">
        <w:t>pensou-se</w:t>
      </w:r>
      <w:r>
        <w:t xml:space="preserve"> da seguinte maneira. Tem-se o nome da atividade, que seria a identificação para o professor. Uma seção contendo as questões que já estão vinculadas a atividade, uma seção contendo os botões de adicionar e remover questões e por último uma seção contendo os filtros aplicados na seleção das questões, juntamente com as questões filtradas. A </w:t>
      </w:r>
      <w:r w:rsidR="00780414">
        <w:fldChar w:fldCharType="begin"/>
      </w:r>
      <w:r w:rsidR="00780414">
        <w:instrText xml:space="preserve"> REF _Ref20052737 \h </w:instrText>
      </w:r>
      <w:r w:rsidR="00780414">
        <w:fldChar w:fldCharType="separate"/>
      </w:r>
      <w:ins w:id="4497" w:author="Ryan Lemos" w:date="2019-10-14T19:23:00Z">
        <w:r w:rsidR="0002745D">
          <w:t xml:space="preserve">Figura </w:t>
        </w:r>
        <w:r w:rsidR="0002745D">
          <w:rPr>
            <w:noProof/>
          </w:rPr>
          <w:t>89</w:t>
        </w:r>
      </w:ins>
      <w:del w:id="4498" w:author="Ryan Lemos" w:date="2019-10-07T11:05:00Z">
        <w:r w:rsidR="00054B21" w:rsidDel="00EA672B">
          <w:delText xml:space="preserve">Figura </w:delText>
        </w:r>
        <w:r w:rsidR="00054B21" w:rsidDel="00EA672B">
          <w:rPr>
            <w:noProof/>
          </w:rPr>
          <w:delText>95</w:delText>
        </w:r>
      </w:del>
      <w:r w:rsidR="00780414">
        <w:fldChar w:fldCharType="end"/>
      </w:r>
      <w:r w:rsidR="00780414">
        <w:t xml:space="preserve"> </w:t>
      </w:r>
      <w:r>
        <w:t>demonstra a seção contendo o nome da atividade</w:t>
      </w:r>
      <w:r w:rsidR="009D1767">
        <w:t>,</w:t>
      </w:r>
      <w:r>
        <w:t xml:space="preserve"> juntamente as questões adicionadas a atividade. Na seção que contém as questões adicionadas</w:t>
      </w:r>
      <w:r w:rsidR="009D1767">
        <w:t>,</w:t>
      </w:r>
      <w:r>
        <w:t xml:space="preserve"> é possível ao professor visualizar os dados da questão</w:t>
      </w:r>
      <w:r w:rsidR="009D1767">
        <w:t>,</w:t>
      </w:r>
      <w:r>
        <w:t xml:space="preserve"> por meio do botão com o símbolo de olho. Há ainda um campo de seleção</w:t>
      </w:r>
      <w:r w:rsidR="009D1767">
        <w:t>,</w:t>
      </w:r>
      <w:r>
        <w:t xml:space="preserve"> com o título escolher, que serve para o professor marcar as questões que quer remover da atividade.</w:t>
      </w:r>
    </w:p>
    <w:p w14:paraId="4BF17028" w14:textId="77777777" w:rsidR="00A05EF6" w:rsidRDefault="00A05EF6"/>
    <w:p w14:paraId="71FFC1C9" w14:textId="77777777" w:rsidR="00B965E2" w:rsidRDefault="00265637" w:rsidP="00725243">
      <w:pPr>
        <w:ind w:firstLine="0"/>
        <w:jc w:val="center"/>
      </w:pPr>
      <w:r w:rsidRPr="00265637">
        <w:rPr>
          <w:noProof/>
        </w:rPr>
        <w:t xml:space="preserve"> </w:t>
      </w:r>
    </w:p>
    <w:p w14:paraId="7BBA3DDE" w14:textId="17D61282" w:rsidR="00B965E2" w:rsidRDefault="00B965E2" w:rsidP="00B70A30">
      <w:pPr>
        <w:pStyle w:val="Legenda"/>
        <w:keepNext/>
      </w:pPr>
      <w:bookmarkStart w:id="4499" w:name="_Ref20052737"/>
      <w:bookmarkStart w:id="4500" w:name="_Toc21974022"/>
      <w:bookmarkStart w:id="4501" w:name="_Toc22075241"/>
      <w:r>
        <w:t xml:space="preserve">Figura </w:t>
      </w:r>
      <w:r w:rsidR="00B06645">
        <w:fldChar w:fldCharType="begin"/>
      </w:r>
      <w:r w:rsidR="00B06645">
        <w:instrText xml:space="preserve"> SEQ Figura \* ARABIC </w:instrText>
      </w:r>
      <w:r w:rsidR="00B06645">
        <w:fldChar w:fldCharType="separate"/>
      </w:r>
      <w:ins w:id="4502" w:author="Ryan Lemos" w:date="2019-10-14T19:23:00Z">
        <w:r w:rsidR="0002745D">
          <w:rPr>
            <w:noProof/>
          </w:rPr>
          <w:t>89</w:t>
        </w:r>
      </w:ins>
      <w:del w:id="4503" w:author="Ryan Lemos" w:date="2019-10-07T11:05:00Z">
        <w:r w:rsidR="00D343FF" w:rsidDel="00EA672B">
          <w:rPr>
            <w:noProof/>
          </w:rPr>
          <w:delText>95</w:delText>
        </w:r>
      </w:del>
      <w:r w:rsidR="00B06645">
        <w:rPr>
          <w:noProof/>
        </w:rPr>
        <w:fldChar w:fldCharType="end"/>
      </w:r>
      <w:bookmarkEnd w:id="4499"/>
      <w:r>
        <w:t xml:space="preserve"> - Tela de criação de uma atividade</w:t>
      </w:r>
      <w:bookmarkEnd w:id="4500"/>
      <w:bookmarkEnd w:id="4501"/>
    </w:p>
    <w:p w14:paraId="317DC05C" w14:textId="0CBE0CDA" w:rsidR="000C0CCF" w:rsidRDefault="00265637" w:rsidP="00725243">
      <w:pPr>
        <w:ind w:firstLine="0"/>
        <w:jc w:val="center"/>
      </w:pPr>
      <w:r>
        <w:rPr>
          <w:noProof/>
        </w:rPr>
        <w:drawing>
          <wp:inline distT="0" distB="0" distL="0" distR="0" wp14:anchorId="20FF5FC6" wp14:editId="623FDA91">
            <wp:extent cx="5173980" cy="3062978"/>
            <wp:effectExtent l="0" t="0" r="762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79827" cy="3066439"/>
                    </a:xfrm>
                    <a:prstGeom prst="rect">
                      <a:avLst/>
                    </a:prstGeom>
                  </pic:spPr>
                </pic:pic>
              </a:graphicData>
            </a:graphic>
          </wp:inline>
        </w:drawing>
      </w:r>
    </w:p>
    <w:p w14:paraId="480D430F" w14:textId="0510A571" w:rsidR="007E37B0" w:rsidRDefault="009E79A9" w:rsidP="007E37B0">
      <w:pPr>
        <w:pStyle w:val="Fontes"/>
        <w:rPr>
          <w:ins w:id="4504" w:author="Ryan Lemos" w:date="2019-10-13T12:50:00Z"/>
        </w:rPr>
      </w:pPr>
      <w:ins w:id="4505" w:author="Ryan Lemos" w:date="2019-10-13T12:59:00Z">
        <w:r>
          <w:t>Fonte: PRÓPRIA, 2019. Utilizando o ambiente ILC v.1.</w:t>
        </w:r>
      </w:ins>
    </w:p>
    <w:p w14:paraId="40495D44" w14:textId="77777777" w:rsidR="00C632A2" w:rsidRDefault="00C632A2" w:rsidP="00C632A2"/>
    <w:p w14:paraId="65B7DC39" w14:textId="3F4A6861" w:rsidR="00AC435E" w:rsidRDefault="00C632A2">
      <w:r>
        <w:t xml:space="preserve">Já a </w:t>
      </w:r>
      <w:r w:rsidR="00780414">
        <w:fldChar w:fldCharType="begin"/>
      </w:r>
      <w:r w:rsidR="00780414">
        <w:instrText xml:space="preserve"> REF _Ref20052757 \h </w:instrText>
      </w:r>
      <w:r w:rsidR="00780414">
        <w:fldChar w:fldCharType="separate"/>
      </w:r>
      <w:ins w:id="4506" w:author="Ryan Lemos" w:date="2019-10-14T19:23:00Z">
        <w:r w:rsidR="0002745D">
          <w:t xml:space="preserve">Figura </w:t>
        </w:r>
        <w:r w:rsidR="0002745D">
          <w:rPr>
            <w:noProof/>
          </w:rPr>
          <w:t>90</w:t>
        </w:r>
      </w:ins>
      <w:del w:id="4507" w:author="Ryan Lemos" w:date="2019-10-07T11:05:00Z">
        <w:r w:rsidR="00054B21" w:rsidDel="00EA672B">
          <w:delText xml:space="preserve">Figura </w:delText>
        </w:r>
        <w:r w:rsidR="00054B21" w:rsidDel="00EA672B">
          <w:rPr>
            <w:noProof/>
          </w:rPr>
          <w:delText>96</w:delText>
        </w:r>
      </w:del>
      <w:r w:rsidR="00780414">
        <w:fldChar w:fldCharType="end"/>
      </w:r>
      <w:r w:rsidR="00780414">
        <w:t xml:space="preserve"> </w:t>
      </w:r>
      <w:r>
        <w:t xml:space="preserve">representa a continuação dessa interação, em que é possível verificar os botões de ação de remoção e inclusão de questões e os filtros. Vale ressaltar que os botões de ação de inclusão e exclusão de questões só ficam ativos, se para a inclusão houver o número de questões disponíveis para a quantidade especificada, </w:t>
      </w:r>
      <w:r w:rsidR="009D1767">
        <w:t xml:space="preserve">e </w:t>
      </w:r>
      <w:r>
        <w:t xml:space="preserve">para </w:t>
      </w:r>
      <w:r w:rsidR="009D1767">
        <w:t xml:space="preserve">o caso de </w:t>
      </w:r>
      <w:r>
        <w:t>exclusão</w:t>
      </w:r>
      <w:r w:rsidR="009D1767">
        <w:t>,</w:t>
      </w:r>
      <w:r>
        <w:t xml:space="preserve"> tenha</w:t>
      </w:r>
      <w:r w:rsidR="009D1767">
        <w:t xml:space="preserve"> sido</w:t>
      </w:r>
      <w:r>
        <w:t xml:space="preserve"> marcad</w:t>
      </w:r>
      <w:r w:rsidR="009D1767">
        <w:t>a</w:t>
      </w:r>
      <w:r>
        <w:t xml:space="preserve"> uma das questões.</w:t>
      </w:r>
    </w:p>
    <w:p w14:paraId="08C6C8E7" w14:textId="77777777" w:rsidR="00B965E2" w:rsidRDefault="00265637" w:rsidP="00725243">
      <w:pPr>
        <w:ind w:firstLine="0"/>
        <w:jc w:val="center"/>
      </w:pPr>
      <w:r w:rsidRPr="00265637">
        <w:rPr>
          <w:noProof/>
        </w:rPr>
        <w:t xml:space="preserve"> </w:t>
      </w:r>
    </w:p>
    <w:p w14:paraId="4D15F532" w14:textId="55A2988C" w:rsidR="00B965E2" w:rsidRDefault="00B965E2" w:rsidP="00B70A30">
      <w:pPr>
        <w:pStyle w:val="Legenda"/>
        <w:keepNext/>
      </w:pPr>
      <w:bookmarkStart w:id="4508" w:name="_Ref20052757"/>
      <w:bookmarkStart w:id="4509" w:name="_Toc21974023"/>
      <w:bookmarkStart w:id="4510" w:name="_Toc22075242"/>
      <w:r>
        <w:lastRenderedPageBreak/>
        <w:t xml:space="preserve">Figura </w:t>
      </w:r>
      <w:r w:rsidR="00B06645">
        <w:fldChar w:fldCharType="begin"/>
      </w:r>
      <w:r w:rsidR="00B06645">
        <w:instrText xml:space="preserve"> SEQ Figura \* ARABIC </w:instrText>
      </w:r>
      <w:r w:rsidR="00B06645">
        <w:fldChar w:fldCharType="separate"/>
      </w:r>
      <w:ins w:id="4511" w:author="Ryan Lemos" w:date="2019-10-14T19:23:00Z">
        <w:r w:rsidR="0002745D">
          <w:rPr>
            <w:noProof/>
          </w:rPr>
          <w:t>90</w:t>
        </w:r>
      </w:ins>
      <w:del w:id="4512" w:author="Ryan Lemos" w:date="2019-10-07T11:05:00Z">
        <w:r w:rsidR="00D343FF" w:rsidDel="00EA672B">
          <w:rPr>
            <w:noProof/>
          </w:rPr>
          <w:delText>96</w:delText>
        </w:r>
      </w:del>
      <w:r w:rsidR="00B06645">
        <w:rPr>
          <w:noProof/>
        </w:rPr>
        <w:fldChar w:fldCharType="end"/>
      </w:r>
      <w:bookmarkEnd w:id="4508"/>
      <w:r>
        <w:t xml:space="preserve"> - </w:t>
      </w:r>
      <w:r w:rsidRPr="0096664E">
        <w:t>Tela de criação de uma atividade</w:t>
      </w:r>
      <w:r>
        <w:t xml:space="preserve"> parte 2</w:t>
      </w:r>
      <w:bookmarkEnd w:id="4509"/>
      <w:bookmarkEnd w:id="4510"/>
    </w:p>
    <w:p w14:paraId="598873B0" w14:textId="472F9DD5" w:rsidR="000C0CCF" w:rsidRDefault="00265637" w:rsidP="00725243">
      <w:pPr>
        <w:ind w:firstLine="0"/>
        <w:jc w:val="center"/>
      </w:pPr>
      <w:r>
        <w:rPr>
          <w:noProof/>
        </w:rPr>
        <w:drawing>
          <wp:inline distT="0" distB="0" distL="0" distR="0" wp14:anchorId="2679D622" wp14:editId="3AAA9B24">
            <wp:extent cx="5760085" cy="325945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085" cy="3259455"/>
                    </a:xfrm>
                    <a:prstGeom prst="rect">
                      <a:avLst/>
                    </a:prstGeom>
                  </pic:spPr>
                </pic:pic>
              </a:graphicData>
            </a:graphic>
          </wp:inline>
        </w:drawing>
      </w:r>
    </w:p>
    <w:p w14:paraId="3FD2784E" w14:textId="1A82765F" w:rsidR="007E37B0" w:rsidRDefault="009E79A9" w:rsidP="007E37B0">
      <w:pPr>
        <w:pStyle w:val="Fontes"/>
        <w:rPr>
          <w:ins w:id="4513" w:author="Ryan Lemos" w:date="2019-10-13T12:50:00Z"/>
        </w:rPr>
      </w:pPr>
      <w:ins w:id="4514" w:author="Ryan Lemos" w:date="2019-10-13T12:59:00Z">
        <w:r>
          <w:t>Fonte: PRÓPRIA, 2019. Utilizando o ambiente ILC v.1.</w:t>
        </w:r>
      </w:ins>
    </w:p>
    <w:p w14:paraId="62CAFFE0" w14:textId="77777777" w:rsidR="00C632A2" w:rsidRDefault="00C632A2" w:rsidP="00725243">
      <w:pPr>
        <w:ind w:firstLine="0"/>
        <w:jc w:val="center"/>
      </w:pPr>
    </w:p>
    <w:p w14:paraId="12F71D6F" w14:textId="638350DD" w:rsidR="00C632A2" w:rsidRDefault="00C632A2">
      <w:r>
        <w:t xml:space="preserve">Quanto aos filtros, eles funcionam de maneira interativa, </w:t>
      </w:r>
      <w:r w:rsidR="009D1767">
        <w:t xml:space="preserve">e </w:t>
      </w:r>
      <w:r>
        <w:t>toda vez que o usuário modifica um campo</w:t>
      </w:r>
      <w:r w:rsidR="009D1767">
        <w:t>,</w:t>
      </w:r>
      <w:r>
        <w:t xml:space="preserve"> atualiza-se o total de questões disponíveis</w:t>
      </w:r>
      <w:r w:rsidR="009D1767">
        <w:t>,</w:t>
      </w:r>
      <w:r>
        <w:t xml:space="preserve"> juntamente com as questões em si. Essas questões filtradas podem ser vistas por meio do botão com o ícone de olho</w:t>
      </w:r>
      <w:r w:rsidR="009D1767">
        <w:t>,</w:t>
      </w:r>
      <w:r>
        <w:t xml:space="preserve"> que apresenta a listagem</w:t>
      </w:r>
      <w:r w:rsidR="009D1767">
        <w:t>,</w:t>
      </w:r>
      <w:r>
        <w:t xml:space="preserve"> conforme visto na</w:t>
      </w:r>
      <w:r w:rsidR="00780414">
        <w:t xml:space="preserve"> </w:t>
      </w:r>
      <w:r w:rsidR="00780414">
        <w:fldChar w:fldCharType="begin"/>
      </w:r>
      <w:r w:rsidR="00780414">
        <w:instrText xml:space="preserve"> REF _Ref20052789 \h </w:instrText>
      </w:r>
      <w:r w:rsidR="00780414">
        <w:fldChar w:fldCharType="separate"/>
      </w:r>
      <w:ins w:id="4515" w:author="Ryan Lemos" w:date="2019-10-14T19:23:00Z">
        <w:r w:rsidR="0002745D">
          <w:t xml:space="preserve">Figura </w:t>
        </w:r>
        <w:r w:rsidR="0002745D">
          <w:rPr>
            <w:noProof/>
          </w:rPr>
          <w:t>91</w:t>
        </w:r>
      </w:ins>
      <w:del w:id="4516" w:author="Ryan Lemos" w:date="2019-10-07T11:05:00Z">
        <w:r w:rsidR="00054B21" w:rsidDel="00EA672B">
          <w:delText xml:space="preserve">Figura </w:delText>
        </w:r>
        <w:r w:rsidR="00054B21" w:rsidDel="00EA672B">
          <w:rPr>
            <w:noProof/>
          </w:rPr>
          <w:delText>97</w:delText>
        </w:r>
      </w:del>
      <w:r w:rsidR="00780414">
        <w:fldChar w:fldCharType="end"/>
      </w:r>
      <w:r>
        <w:t>.  Já em relação a seleção, ela acontece de maneira randômica</w:t>
      </w:r>
      <w:r w:rsidR="009D1767">
        <w:t>,</w:t>
      </w:r>
      <w:r>
        <w:t xml:space="preserve"> baseada nas questões filtradas e na quantidade de questões que se quer inserir. Ou seja, a partir da quantidade</w:t>
      </w:r>
      <w:r w:rsidR="009D1767">
        <w:t>,</w:t>
      </w:r>
      <w:r>
        <w:t xml:space="preserve"> escolhe-se </w:t>
      </w:r>
      <w:r w:rsidR="00800522">
        <w:t>aleatoriamente</w:t>
      </w:r>
      <w:r w:rsidR="009D1767">
        <w:t>,</w:t>
      </w:r>
      <w:r w:rsidR="00800522">
        <w:t xml:space="preserve"> dentre as disponíveis</w:t>
      </w:r>
      <w:r w:rsidR="009D1767">
        <w:t>,</w:t>
      </w:r>
      <w:r w:rsidR="00800522">
        <w:t xml:space="preserve"> até que se tenha todas as questões necessárias.</w:t>
      </w:r>
    </w:p>
    <w:p w14:paraId="3099ADC1" w14:textId="77777777" w:rsidR="00B965E2" w:rsidRDefault="00265637" w:rsidP="00596E44">
      <w:pPr>
        <w:ind w:firstLine="0"/>
        <w:jc w:val="center"/>
      </w:pPr>
      <w:r w:rsidRPr="00265637">
        <w:rPr>
          <w:noProof/>
        </w:rPr>
        <w:t xml:space="preserve"> </w:t>
      </w:r>
    </w:p>
    <w:p w14:paraId="12AB9C1C" w14:textId="7303BB10" w:rsidR="00B965E2" w:rsidRDefault="00B965E2" w:rsidP="00B70A30">
      <w:pPr>
        <w:pStyle w:val="Legenda"/>
        <w:keepNext/>
      </w:pPr>
      <w:bookmarkStart w:id="4517" w:name="_Ref20052789"/>
      <w:bookmarkStart w:id="4518" w:name="_Toc21974024"/>
      <w:bookmarkStart w:id="4519" w:name="_Toc22075243"/>
      <w:r>
        <w:lastRenderedPageBreak/>
        <w:t xml:space="preserve">Figura </w:t>
      </w:r>
      <w:r w:rsidR="00B06645">
        <w:fldChar w:fldCharType="begin"/>
      </w:r>
      <w:r w:rsidR="00B06645">
        <w:instrText xml:space="preserve"> SEQ Figura \* ARABIC </w:instrText>
      </w:r>
      <w:r w:rsidR="00B06645">
        <w:fldChar w:fldCharType="separate"/>
      </w:r>
      <w:ins w:id="4520" w:author="Ryan Lemos" w:date="2019-10-14T19:23:00Z">
        <w:r w:rsidR="0002745D">
          <w:rPr>
            <w:noProof/>
          </w:rPr>
          <w:t>91</w:t>
        </w:r>
      </w:ins>
      <w:del w:id="4521" w:author="Ryan Lemos" w:date="2019-10-07T11:05:00Z">
        <w:r w:rsidR="00D343FF" w:rsidDel="00EA672B">
          <w:rPr>
            <w:noProof/>
          </w:rPr>
          <w:delText>97</w:delText>
        </w:r>
      </w:del>
      <w:r w:rsidR="00B06645">
        <w:rPr>
          <w:noProof/>
        </w:rPr>
        <w:fldChar w:fldCharType="end"/>
      </w:r>
      <w:bookmarkEnd w:id="4517"/>
      <w:r>
        <w:t xml:space="preserve"> - Tela de visualização de questões</w:t>
      </w:r>
      <w:bookmarkEnd w:id="4518"/>
      <w:bookmarkEnd w:id="4519"/>
    </w:p>
    <w:p w14:paraId="2D30F50E" w14:textId="1203A33A" w:rsidR="00C632A2" w:rsidRDefault="00265637" w:rsidP="00596E44">
      <w:pPr>
        <w:ind w:firstLine="0"/>
        <w:jc w:val="center"/>
        <w:rPr>
          <w:noProof/>
        </w:rPr>
      </w:pPr>
      <w:r>
        <w:rPr>
          <w:noProof/>
        </w:rPr>
        <w:drawing>
          <wp:inline distT="0" distB="0" distL="0" distR="0" wp14:anchorId="7A80AB7A" wp14:editId="11BBBE87">
            <wp:extent cx="4930140" cy="2974607"/>
            <wp:effectExtent l="0" t="0" r="381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43006" cy="2982370"/>
                    </a:xfrm>
                    <a:prstGeom prst="rect">
                      <a:avLst/>
                    </a:prstGeom>
                  </pic:spPr>
                </pic:pic>
              </a:graphicData>
            </a:graphic>
          </wp:inline>
        </w:drawing>
      </w:r>
    </w:p>
    <w:p w14:paraId="085E2AB8" w14:textId="09655D6F" w:rsidR="007E37B0" w:rsidRDefault="009E79A9" w:rsidP="007E37B0">
      <w:pPr>
        <w:pStyle w:val="Fontes"/>
        <w:rPr>
          <w:ins w:id="4522" w:author="Ryan Lemos" w:date="2019-10-13T12:50:00Z"/>
        </w:rPr>
      </w:pPr>
      <w:ins w:id="4523" w:author="Ryan Lemos" w:date="2019-10-13T12:59:00Z">
        <w:r>
          <w:t>Fonte: PRÓPRIA, 2019. Utilizando o ambiente ILC v.1.</w:t>
        </w:r>
      </w:ins>
    </w:p>
    <w:p w14:paraId="58015E7E" w14:textId="77777777" w:rsidR="00265637" w:rsidRDefault="00265637" w:rsidP="00596E44">
      <w:pPr>
        <w:ind w:firstLine="0"/>
        <w:jc w:val="center"/>
        <w:rPr>
          <w:noProof/>
        </w:rPr>
      </w:pPr>
    </w:p>
    <w:p w14:paraId="003446DC" w14:textId="5BE43829" w:rsidR="00B965E2" w:rsidRDefault="00265637">
      <w:pPr>
        <w:rPr>
          <w:ins w:id="4524" w:author="Ryan Lemos" w:date="2019-10-13T12:50:00Z"/>
          <w:noProof/>
        </w:rPr>
      </w:pPr>
      <w:r>
        <w:rPr>
          <w:noProof/>
        </w:rPr>
        <w:t>Caso queira visualizar toda a questão é possível pelo mesmo símbolo de olho</w:t>
      </w:r>
      <w:r w:rsidR="009D1767">
        <w:rPr>
          <w:noProof/>
        </w:rPr>
        <w:t>,</w:t>
      </w:r>
      <w:r>
        <w:rPr>
          <w:noProof/>
        </w:rPr>
        <w:t xml:space="preserve"> que os dados da questão surgirão, conforme visto na</w:t>
      </w:r>
      <w:r w:rsidR="00780414">
        <w:rPr>
          <w:noProof/>
        </w:rPr>
        <w:t xml:space="preserve"> </w:t>
      </w:r>
      <w:r w:rsidR="00780414">
        <w:rPr>
          <w:noProof/>
        </w:rPr>
        <w:fldChar w:fldCharType="begin"/>
      </w:r>
      <w:r w:rsidR="00780414">
        <w:rPr>
          <w:noProof/>
        </w:rPr>
        <w:instrText xml:space="preserve"> REF _Ref20052832 \h </w:instrText>
      </w:r>
      <w:r w:rsidR="00780414">
        <w:rPr>
          <w:noProof/>
        </w:rPr>
      </w:r>
      <w:r w:rsidR="00780414">
        <w:rPr>
          <w:noProof/>
        </w:rPr>
        <w:fldChar w:fldCharType="separate"/>
      </w:r>
      <w:ins w:id="4525" w:author="Ryan Lemos" w:date="2019-10-14T19:23:00Z">
        <w:r w:rsidR="0002745D">
          <w:t xml:space="preserve">Figura </w:t>
        </w:r>
        <w:r w:rsidR="0002745D">
          <w:rPr>
            <w:noProof/>
          </w:rPr>
          <w:t>92</w:t>
        </w:r>
      </w:ins>
      <w:del w:id="4526" w:author="Ryan Lemos" w:date="2019-10-07T11:05:00Z">
        <w:r w:rsidR="00054B21" w:rsidDel="00EA672B">
          <w:delText xml:space="preserve">Figura </w:delText>
        </w:r>
        <w:r w:rsidR="00054B21" w:rsidDel="00EA672B">
          <w:rPr>
            <w:noProof/>
          </w:rPr>
          <w:delText>98</w:delText>
        </w:r>
      </w:del>
      <w:r w:rsidR="00780414">
        <w:rPr>
          <w:noProof/>
        </w:rPr>
        <w:fldChar w:fldCharType="end"/>
      </w:r>
      <w:r>
        <w:rPr>
          <w:noProof/>
        </w:rPr>
        <w:t>. Isso é para</w:t>
      </w:r>
      <w:r w:rsidR="009D1767">
        <w:rPr>
          <w:noProof/>
        </w:rPr>
        <w:t>,</w:t>
      </w:r>
      <w:r>
        <w:rPr>
          <w:noProof/>
        </w:rPr>
        <w:t xml:space="preserve"> em caso de o professor querer utilizar questões de outros professores, ele possa conhecer a questão</w:t>
      </w:r>
      <w:r w:rsidR="009D1767">
        <w:rPr>
          <w:noProof/>
        </w:rPr>
        <w:t xml:space="preserve">, sendo apresentado </w:t>
      </w:r>
      <w:r>
        <w:rPr>
          <w:noProof/>
        </w:rPr>
        <w:t>suas alternativas (se houver)</w:t>
      </w:r>
      <w:r w:rsidR="009D1767">
        <w:rPr>
          <w:noProof/>
        </w:rPr>
        <w:t>,</w:t>
      </w:r>
      <w:r>
        <w:rPr>
          <w:noProof/>
        </w:rPr>
        <w:t xml:space="preserve"> enunciado</w:t>
      </w:r>
      <w:r w:rsidR="008150A3">
        <w:rPr>
          <w:noProof/>
        </w:rPr>
        <w:t xml:space="preserve">, </w:t>
      </w:r>
      <w:r w:rsidR="009D1767">
        <w:rPr>
          <w:noProof/>
        </w:rPr>
        <w:t>á</w:t>
      </w:r>
      <w:r w:rsidR="008150A3">
        <w:rPr>
          <w:noProof/>
        </w:rPr>
        <w:t>udios vinculados a questão</w:t>
      </w:r>
      <w:r w:rsidR="009D1767">
        <w:rPr>
          <w:noProof/>
        </w:rPr>
        <w:t>, dentre outros atributos</w:t>
      </w:r>
      <w:r>
        <w:rPr>
          <w:noProof/>
        </w:rPr>
        <w:t>.</w:t>
      </w:r>
    </w:p>
    <w:p w14:paraId="62E6C2BD" w14:textId="77777777" w:rsidR="007E37B0" w:rsidRDefault="007E37B0">
      <w:pPr>
        <w:rPr>
          <w:noProof/>
        </w:rPr>
      </w:pPr>
    </w:p>
    <w:p w14:paraId="2C1D2725" w14:textId="7A93C57A" w:rsidR="00B965E2" w:rsidRDefault="00B965E2" w:rsidP="00B70A30">
      <w:pPr>
        <w:pStyle w:val="Legenda"/>
        <w:keepNext/>
      </w:pPr>
      <w:bookmarkStart w:id="4527" w:name="_Ref20052832"/>
      <w:bookmarkStart w:id="4528" w:name="_Toc21974025"/>
      <w:bookmarkStart w:id="4529" w:name="_Toc22075244"/>
      <w:r>
        <w:t xml:space="preserve">Figura </w:t>
      </w:r>
      <w:r w:rsidR="00B06645">
        <w:fldChar w:fldCharType="begin"/>
      </w:r>
      <w:r w:rsidR="00B06645">
        <w:instrText xml:space="preserve"> SEQ Figura \* ARABIC </w:instrText>
      </w:r>
      <w:r w:rsidR="00B06645">
        <w:fldChar w:fldCharType="separate"/>
      </w:r>
      <w:ins w:id="4530" w:author="Ryan Lemos" w:date="2019-10-14T19:23:00Z">
        <w:r w:rsidR="0002745D">
          <w:rPr>
            <w:noProof/>
          </w:rPr>
          <w:t>92</w:t>
        </w:r>
      </w:ins>
      <w:del w:id="4531" w:author="Ryan Lemos" w:date="2019-10-07T11:05:00Z">
        <w:r w:rsidR="00D343FF" w:rsidDel="00EA672B">
          <w:rPr>
            <w:noProof/>
          </w:rPr>
          <w:delText>98</w:delText>
        </w:r>
      </w:del>
      <w:r w:rsidR="00B06645">
        <w:rPr>
          <w:noProof/>
        </w:rPr>
        <w:fldChar w:fldCharType="end"/>
      </w:r>
      <w:bookmarkEnd w:id="4527"/>
      <w:r>
        <w:t xml:space="preserve"> - Tela de visualização de uma questão em específico</w:t>
      </w:r>
      <w:bookmarkEnd w:id="4528"/>
      <w:bookmarkEnd w:id="4529"/>
      <w:r>
        <w:t xml:space="preserve"> </w:t>
      </w:r>
    </w:p>
    <w:p w14:paraId="6BDDB959" w14:textId="504E4F39" w:rsidR="00265637" w:rsidRDefault="00265637">
      <w:pPr>
        <w:ind w:firstLine="0"/>
        <w:jc w:val="center"/>
      </w:pPr>
      <w:r>
        <w:rPr>
          <w:noProof/>
        </w:rPr>
        <w:drawing>
          <wp:inline distT="0" distB="0" distL="0" distR="0" wp14:anchorId="67422E52" wp14:editId="4713AFAF">
            <wp:extent cx="4800600" cy="2935082"/>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15547" cy="2944220"/>
                    </a:xfrm>
                    <a:prstGeom prst="rect">
                      <a:avLst/>
                    </a:prstGeom>
                  </pic:spPr>
                </pic:pic>
              </a:graphicData>
            </a:graphic>
          </wp:inline>
        </w:drawing>
      </w:r>
    </w:p>
    <w:p w14:paraId="49C9C598" w14:textId="7EB7334A" w:rsidR="007E37B0" w:rsidRDefault="009E79A9" w:rsidP="007E37B0">
      <w:pPr>
        <w:pStyle w:val="Fontes"/>
        <w:rPr>
          <w:ins w:id="4532" w:author="Ryan Lemos" w:date="2019-10-13T12:50:00Z"/>
        </w:rPr>
      </w:pPr>
      <w:ins w:id="4533" w:author="Ryan Lemos" w:date="2019-10-13T12:59:00Z">
        <w:r>
          <w:t>Fonte: PRÓPRIA, 2019. Utilizando o ambiente ILC v.1.</w:t>
        </w:r>
      </w:ins>
    </w:p>
    <w:p w14:paraId="4A35E9BC" w14:textId="649A3790" w:rsidR="00725243" w:rsidRDefault="00725243">
      <w:pPr>
        <w:ind w:firstLine="0"/>
      </w:pPr>
    </w:p>
    <w:p w14:paraId="0B527FEF" w14:textId="7ED8109F" w:rsidR="003B3A81" w:rsidRDefault="003B3A81" w:rsidP="00F5144D">
      <w:r>
        <w:lastRenderedPageBreak/>
        <w:t>Finalizada a criação de uma atividade o professor pode conferi-la em sua lista de atividades. A estória que define</w:t>
      </w:r>
      <w:r w:rsidR="00214F9A">
        <w:t xml:space="preserve"> essa funcionalidade é descrita pelo</w:t>
      </w:r>
      <w:del w:id="4534" w:author="Ryan Lemos" w:date="2019-10-09T21:08:00Z">
        <w:r w:rsidR="00214F9A" w:rsidDel="00A57060">
          <w:delText xml:space="preserve"> </w:delText>
        </w:r>
      </w:del>
      <w:ins w:id="4535" w:author="Ryan Lemos" w:date="2019-10-09T21:08:00Z">
        <w:r w:rsidR="00A57060">
          <w:t xml:space="preserve"> </w:t>
        </w:r>
        <w:r w:rsidR="00A57060">
          <w:fldChar w:fldCharType="begin"/>
        </w:r>
        <w:r w:rsidR="00A57060">
          <w:instrText xml:space="preserve"> REF _Ref21547709 \h </w:instrText>
        </w:r>
      </w:ins>
      <w:r w:rsidR="00A57060">
        <w:fldChar w:fldCharType="separate"/>
      </w:r>
      <w:ins w:id="4536" w:author="Ryan Lemos" w:date="2019-10-14T19:23:00Z">
        <w:r w:rsidR="0002745D">
          <w:t xml:space="preserve">Quadro </w:t>
        </w:r>
        <w:r w:rsidR="0002745D">
          <w:rPr>
            <w:noProof/>
          </w:rPr>
          <w:t>28</w:t>
        </w:r>
      </w:ins>
      <w:ins w:id="4537" w:author="Ryan Lemos" w:date="2019-10-09T21:08:00Z">
        <w:r w:rsidR="00A57060">
          <w:fldChar w:fldCharType="end"/>
        </w:r>
      </w:ins>
      <w:del w:id="4538" w:author="Ryan Lemos" w:date="2019-10-09T21:08:00Z">
        <w:r w:rsidR="00214F9A" w:rsidRPr="00B70A30" w:rsidDel="00A57060">
          <w:rPr>
            <w:highlight w:val="yellow"/>
          </w:rPr>
          <w:delText>quadro x</w:delText>
        </w:r>
      </w:del>
      <w:r w:rsidR="00214F9A">
        <w:t>. Como descrito pela estória, mais precisamente nas restrições, é possível ao professor</w:t>
      </w:r>
      <w:r w:rsidR="00436B0A">
        <w:t xml:space="preserve"> </w:t>
      </w:r>
      <w:r w:rsidR="00F5144D">
        <w:t>além de criar uma atividade, editá-la, duplicar, excluir e gerar um PDF com as questões da atividade juntamente com o seu gabarito.</w:t>
      </w:r>
    </w:p>
    <w:p w14:paraId="5E549506" w14:textId="77777777" w:rsidR="005F6C85" w:rsidRDefault="005F6C85" w:rsidP="00F5144D"/>
    <w:p w14:paraId="78B3930C" w14:textId="2E2A9232" w:rsidR="005F6C85" w:rsidRDefault="005F6C85" w:rsidP="00B70A30">
      <w:pPr>
        <w:pStyle w:val="Legenda"/>
      </w:pPr>
      <w:bookmarkStart w:id="4539" w:name="_Ref21547709"/>
      <w:bookmarkStart w:id="4540" w:name="_Toc21974309"/>
      <w:r>
        <w:t xml:space="preserve">Quadro </w:t>
      </w:r>
      <w:r w:rsidR="00B06645">
        <w:fldChar w:fldCharType="begin"/>
      </w:r>
      <w:r w:rsidR="00B06645">
        <w:instrText xml:space="preserve"> SEQ Quadro \* ARABIC </w:instrText>
      </w:r>
      <w:r w:rsidR="00B06645">
        <w:fldChar w:fldCharType="separate"/>
      </w:r>
      <w:ins w:id="4541" w:author="Ryan Lemos" w:date="2019-10-14T19:23:00Z">
        <w:r w:rsidR="0002745D">
          <w:rPr>
            <w:noProof/>
          </w:rPr>
          <w:t>28</w:t>
        </w:r>
      </w:ins>
      <w:del w:id="4542" w:author="Ryan Lemos" w:date="2019-10-07T11:05:00Z">
        <w:r w:rsidR="00054B21" w:rsidDel="00EA672B">
          <w:rPr>
            <w:noProof/>
          </w:rPr>
          <w:delText>28</w:delText>
        </w:r>
      </w:del>
      <w:r w:rsidR="00B06645">
        <w:rPr>
          <w:noProof/>
        </w:rPr>
        <w:fldChar w:fldCharType="end"/>
      </w:r>
      <w:bookmarkEnd w:id="4539"/>
      <w:r>
        <w:t xml:space="preserve"> - Estória de visualização das atividades criadas</w:t>
      </w:r>
      <w:bookmarkEnd w:id="4540"/>
    </w:p>
    <w:p w14:paraId="5D3669DE" w14:textId="729CF25B" w:rsidR="003B3A81" w:rsidRDefault="003B3A81" w:rsidP="003B3A81">
      <w:pPr>
        <w:pStyle w:val="estrias"/>
      </w:pPr>
      <w:r>
        <w:t>Como professor quero ser capaz de visualizar as atividades que criei e as ações que posso fazer com elas.</w:t>
      </w:r>
    </w:p>
    <w:p w14:paraId="0A0A8DF0" w14:textId="77777777" w:rsidR="003B3A81" w:rsidRDefault="003B3A81" w:rsidP="003B3A81">
      <w:pPr>
        <w:pStyle w:val="estrias"/>
      </w:pPr>
    </w:p>
    <w:p w14:paraId="5CD05DAC" w14:textId="51F3F3D9" w:rsidR="003B3A81" w:rsidRDefault="003B3A81" w:rsidP="003B3A81">
      <w:pPr>
        <w:pStyle w:val="estrias"/>
        <w:rPr>
          <w:b/>
          <w:bCs/>
        </w:rPr>
      </w:pPr>
      <w:r w:rsidRPr="00B70A30">
        <w:rPr>
          <w:b/>
          <w:bCs/>
        </w:rPr>
        <w:t>Restrições da estória:</w:t>
      </w:r>
    </w:p>
    <w:p w14:paraId="16DEA680" w14:textId="3AD0A8B7" w:rsidR="003B3A81" w:rsidRPr="00214F9A" w:rsidDel="00E01488" w:rsidRDefault="00214F9A" w:rsidP="00B70A30">
      <w:pPr>
        <w:pStyle w:val="estrias"/>
        <w:numPr>
          <w:ilvl w:val="0"/>
          <w:numId w:val="26"/>
        </w:numPr>
        <w:rPr>
          <w:del w:id="4543" w:author="Ryan Lemos" w:date="2019-10-13T12:56:00Z"/>
        </w:rPr>
      </w:pPr>
      <w:r w:rsidRPr="00B70A30">
        <w:t>As</w:t>
      </w:r>
      <w:r>
        <w:t xml:space="preserve"> ações devem ser de editar, duplicar, excluir e gerar PDF da atividade.</w:t>
      </w:r>
      <w:r w:rsidRPr="00B70A30">
        <w:t xml:space="preserve"> </w:t>
      </w:r>
    </w:p>
    <w:p w14:paraId="21750F1F" w14:textId="2D23CEE6" w:rsidR="005F6C85" w:rsidRDefault="005F6C85">
      <w:pPr>
        <w:pStyle w:val="estrias"/>
        <w:numPr>
          <w:ilvl w:val="0"/>
          <w:numId w:val="26"/>
        </w:numPr>
        <w:rPr>
          <w:ins w:id="4544" w:author="Ryan Lemos" w:date="2019-10-13T12:56:00Z"/>
        </w:rPr>
        <w:pPrChange w:id="4545" w:author="Ryan Lemos" w:date="2019-10-13T12:56:00Z">
          <w:pPr/>
        </w:pPrChange>
      </w:pPr>
    </w:p>
    <w:p w14:paraId="1068E331" w14:textId="77777777" w:rsidR="00E01488" w:rsidRDefault="00E01488" w:rsidP="00E01488">
      <w:pPr>
        <w:pStyle w:val="Fontes"/>
        <w:rPr>
          <w:ins w:id="4546" w:author="Ryan Lemos" w:date="2019-10-13T12:56:00Z"/>
        </w:rPr>
      </w:pPr>
      <w:ins w:id="4547" w:author="Ryan Lemos" w:date="2019-10-13T12:56:00Z">
        <w:r>
          <w:t>Fonte: PRÓPRIA, 2019.</w:t>
        </w:r>
      </w:ins>
    </w:p>
    <w:p w14:paraId="51C512A3" w14:textId="77777777" w:rsidR="00E01488" w:rsidRDefault="00E01488" w:rsidP="005F6C85"/>
    <w:p w14:paraId="5D2561B1" w14:textId="34B3B696" w:rsidR="005F6C85" w:rsidRDefault="005F6C85" w:rsidP="005F6C85">
      <w:r>
        <w:t>A interação resultante pode ser vista na</w:t>
      </w:r>
      <w:del w:id="4548" w:author="Ryan Lemos" w:date="2019-10-14T11:07:00Z">
        <w:r w:rsidDel="00EA29D8">
          <w:delText xml:space="preserve"> </w:delText>
        </w:r>
      </w:del>
      <w:ins w:id="4549" w:author="Ryan Lemos" w:date="2019-10-14T11:07:00Z">
        <w:r w:rsidR="00EA29D8">
          <w:t xml:space="preserve"> </w:t>
        </w:r>
      </w:ins>
      <w:ins w:id="4550" w:author="Ryan Lemos" w:date="2019-10-14T11:08:00Z">
        <w:r w:rsidR="00EA29D8">
          <w:fldChar w:fldCharType="begin"/>
        </w:r>
        <w:r w:rsidR="00EA29D8">
          <w:instrText xml:space="preserve"> REF _Ref21943711 \h </w:instrText>
        </w:r>
      </w:ins>
      <w:r w:rsidR="00EA29D8">
        <w:fldChar w:fldCharType="separate"/>
      </w:r>
      <w:ins w:id="4551" w:author="Ryan Lemos" w:date="2019-10-14T19:23:00Z">
        <w:r w:rsidR="0002745D">
          <w:t xml:space="preserve">Figura </w:t>
        </w:r>
        <w:r w:rsidR="0002745D">
          <w:rPr>
            <w:noProof/>
          </w:rPr>
          <w:t>93</w:t>
        </w:r>
      </w:ins>
      <w:ins w:id="4552" w:author="Ryan Lemos" w:date="2019-10-14T11:08:00Z">
        <w:r w:rsidR="00EA29D8">
          <w:fldChar w:fldCharType="end"/>
        </w:r>
      </w:ins>
      <w:del w:id="4553" w:author="Ryan Lemos" w:date="2019-10-14T11:07:00Z">
        <w:r w:rsidDel="00EA29D8">
          <w:fldChar w:fldCharType="begin"/>
        </w:r>
        <w:r w:rsidDel="00EA29D8">
          <w:delInstrText xml:space="preserve"> REF _Ref20053018 \h </w:delInstrText>
        </w:r>
        <w:r w:rsidDel="00EA29D8">
          <w:fldChar w:fldCharType="separate"/>
        </w:r>
      </w:del>
      <w:del w:id="4554" w:author="Ryan Lemos" w:date="2019-10-07T11:05:00Z">
        <w:r w:rsidR="00054B21" w:rsidDel="00EA672B">
          <w:delText xml:space="preserve">Figura </w:delText>
        </w:r>
        <w:r w:rsidR="00054B21" w:rsidDel="00EA672B">
          <w:rPr>
            <w:noProof/>
          </w:rPr>
          <w:delText>100</w:delText>
        </w:r>
      </w:del>
      <w:del w:id="4555" w:author="Ryan Lemos" w:date="2019-10-14T11:07:00Z">
        <w:r w:rsidDel="00EA29D8">
          <w:fldChar w:fldCharType="end"/>
        </w:r>
      </w:del>
      <w:r>
        <w:t xml:space="preserve">. </w:t>
      </w:r>
      <w:del w:id="4556" w:author="Ryan Lemos" w:date="2019-10-13T15:37:00Z">
        <w:r w:rsidR="005D1008" w:rsidDel="00A768C5">
          <w:delText>Os botões para as ações</w:delText>
        </w:r>
        <w:r w:rsidR="0088162B" w:rsidDel="00A768C5">
          <w:delText xml:space="preserve"> são como as definidas na </w:delText>
        </w:r>
        <w:r w:rsidR="0088162B" w:rsidRPr="00B70A30" w:rsidDel="00A768C5">
          <w:rPr>
            <w:highlight w:val="yellow"/>
          </w:rPr>
          <w:delText>seção x</w:delText>
        </w:r>
        <w:r w:rsidR="0088162B" w:rsidDel="00A768C5">
          <w:delText>.</w:delText>
        </w:r>
        <w:r w:rsidR="005D1008" w:rsidDel="00A768C5">
          <w:delText xml:space="preserve"> </w:delText>
        </w:r>
      </w:del>
      <w:r w:rsidR="0088162B">
        <w:t xml:space="preserve">A </w:t>
      </w:r>
      <w:ins w:id="4557" w:author="Ryan Lemos" w:date="2019-10-14T11:08:00Z">
        <w:r w:rsidR="00EA29D8">
          <w:fldChar w:fldCharType="begin"/>
        </w:r>
        <w:r w:rsidR="00EA29D8">
          <w:instrText xml:space="preserve"> REF _Ref21943711 \h </w:instrText>
        </w:r>
      </w:ins>
      <w:r w:rsidR="00EA29D8">
        <w:fldChar w:fldCharType="separate"/>
      </w:r>
      <w:ins w:id="4558" w:author="Ryan Lemos" w:date="2019-10-14T19:23:00Z">
        <w:r w:rsidR="0002745D">
          <w:t xml:space="preserve">Figura </w:t>
        </w:r>
        <w:r w:rsidR="0002745D">
          <w:rPr>
            <w:noProof/>
          </w:rPr>
          <w:t>93</w:t>
        </w:r>
      </w:ins>
      <w:ins w:id="4559" w:author="Ryan Lemos" w:date="2019-10-14T11:08:00Z">
        <w:r w:rsidR="00EA29D8">
          <w:fldChar w:fldCharType="end"/>
        </w:r>
        <w:r w:rsidR="00EA29D8">
          <w:t xml:space="preserve"> </w:t>
        </w:r>
      </w:ins>
      <w:del w:id="4560" w:author="Ryan Lemos" w:date="2019-10-14T11:08:00Z">
        <w:r w:rsidR="0088162B" w:rsidDel="00EA29D8">
          <w:fldChar w:fldCharType="begin"/>
        </w:r>
        <w:r w:rsidR="0088162B" w:rsidDel="00EA29D8">
          <w:delInstrText xml:space="preserve"> REF _Ref20053018 \h </w:delInstrText>
        </w:r>
        <w:r w:rsidR="0088162B" w:rsidDel="00EA29D8">
          <w:fldChar w:fldCharType="separate"/>
        </w:r>
      </w:del>
      <w:del w:id="4561" w:author="Ryan Lemos" w:date="2019-10-07T11:05:00Z">
        <w:r w:rsidR="00054B21" w:rsidDel="00EA672B">
          <w:delText xml:space="preserve">Figura </w:delText>
        </w:r>
        <w:r w:rsidR="00054B21" w:rsidDel="00EA672B">
          <w:rPr>
            <w:noProof/>
          </w:rPr>
          <w:delText>100</w:delText>
        </w:r>
      </w:del>
      <w:del w:id="4562" w:author="Ryan Lemos" w:date="2019-10-14T11:08:00Z">
        <w:r w:rsidR="0088162B" w:rsidDel="00EA29D8">
          <w:fldChar w:fldCharType="end"/>
        </w:r>
        <w:r w:rsidR="0088162B" w:rsidDel="00EA29D8">
          <w:delText xml:space="preserve"> </w:delText>
        </w:r>
      </w:del>
      <w:r w:rsidR="0088162B">
        <w:t>ainda tem uma peculiaridade, que se trata da atividade com nome de ‘Test Online’, nota-se que há os botões de edição e exclusão. O motivo é que essa atividade está associada a uma turma ou grupo de alunos</w:t>
      </w:r>
      <w:del w:id="4563" w:author="Ryan Lemos" w:date="2019-10-13T15:37:00Z">
        <w:r w:rsidR="0088162B" w:rsidDel="00A768C5">
          <w:delText xml:space="preserve">, conforme </w:delText>
        </w:r>
        <w:r w:rsidR="0088162B" w:rsidRPr="00B70A30" w:rsidDel="00A768C5">
          <w:rPr>
            <w:highlight w:val="yellow"/>
          </w:rPr>
          <w:delText>seção x</w:delText>
        </w:r>
      </w:del>
      <w:r w:rsidR="0068253A">
        <w:t>.</w:t>
      </w:r>
      <w:r w:rsidR="0088162B">
        <w:t xml:space="preserve"> </w:t>
      </w:r>
      <w:r w:rsidR="0068253A">
        <w:t>Assim o professor fica impossibilitado de editar, pois influenciaria em quem já resolveu e quem ainda não resolveu a atividade, gerando disparidade atividades entre alunos diferentes. Além de que essa edição, juntamente com a exclusão, pode levar em inconsistências na base, conforme seção</w:t>
      </w:r>
      <w:del w:id="4564" w:author="Ryan Lemos" w:date="2019-10-14T10:47:00Z">
        <w:r w:rsidR="0068253A" w:rsidDel="004E770C">
          <w:delText xml:space="preserve"> </w:delText>
        </w:r>
      </w:del>
      <w:ins w:id="4565" w:author="Ryan Lemos" w:date="2019-10-14T10:47:00Z">
        <w:r w:rsidR="004E770C">
          <w:t xml:space="preserve"> </w:t>
        </w:r>
      </w:ins>
      <w:ins w:id="4566" w:author="Ryan Lemos" w:date="2019-10-14T10:48:00Z">
        <w:r w:rsidR="004E770C">
          <w:fldChar w:fldCharType="begin"/>
        </w:r>
        <w:r w:rsidR="004E770C">
          <w:instrText xml:space="preserve"> REF _Ref21942504 \r \h </w:instrText>
        </w:r>
      </w:ins>
      <w:r w:rsidR="004E770C">
        <w:fldChar w:fldCharType="separate"/>
      </w:r>
      <w:ins w:id="4567" w:author="Ryan Lemos" w:date="2019-10-14T19:23:00Z">
        <w:r w:rsidR="0002745D">
          <w:t>2.2.5</w:t>
        </w:r>
      </w:ins>
      <w:ins w:id="4568" w:author="Ryan Lemos" w:date="2019-10-14T10:48:00Z">
        <w:r w:rsidR="004E770C">
          <w:fldChar w:fldCharType="end"/>
        </w:r>
      </w:ins>
      <w:commentRangeStart w:id="4569"/>
      <w:del w:id="4570" w:author="Ryan Lemos" w:date="2019-10-14T10:47:00Z">
        <w:r w:rsidR="0068253A" w:rsidDel="004E770C">
          <w:delText>X</w:delText>
        </w:r>
        <w:commentRangeEnd w:id="4569"/>
        <w:r w:rsidR="0068253A" w:rsidDel="004E770C">
          <w:rPr>
            <w:rStyle w:val="Refdecomentrio"/>
          </w:rPr>
          <w:commentReference w:id="4569"/>
        </w:r>
      </w:del>
      <w:r w:rsidR="0068253A">
        <w:t>. A partir dessa incapacidade de edição de uma atividade, pensando na possibilidade de o professor querer utilizar a atividade novamente, porém alterando algumas questões, surge a possibilidade então de duplicação da atividade</w:t>
      </w:r>
      <w:del w:id="4571" w:author="Ryan Lemos" w:date="2019-10-13T15:37:00Z">
        <w:r w:rsidR="0068253A" w:rsidDel="00A768C5">
          <w:delText xml:space="preserve"> conforme descrita na </w:delText>
        </w:r>
        <w:r w:rsidR="0068253A" w:rsidRPr="00B70A30" w:rsidDel="00A768C5">
          <w:rPr>
            <w:highlight w:val="yellow"/>
          </w:rPr>
          <w:delText>seção X</w:delText>
        </w:r>
      </w:del>
      <w:r w:rsidR="0068253A">
        <w:t>.</w:t>
      </w:r>
    </w:p>
    <w:p w14:paraId="28E6009F" w14:textId="77777777" w:rsidR="0068253A" w:rsidRDefault="0068253A" w:rsidP="00B70A30"/>
    <w:p w14:paraId="7EC63417" w14:textId="3FA80B86" w:rsidR="005F6C85" w:rsidRDefault="005F6C85" w:rsidP="00B70A30">
      <w:pPr>
        <w:pStyle w:val="Legenda"/>
        <w:keepNext/>
      </w:pPr>
      <w:bookmarkStart w:id="4572" w:name="_Ref21943711"/>
      <w:bookmarkStart w:id="4573" w:name="_Toc21974026"/>
      <w:bookmarkStart w:id="4574" w:name="_Toc22075245"/>
      <w:r>
        <w:t xml:space="preserve">Figura </w:t>
      </w:r>
      <w:r w:rsidR="00B06645">
        <w:fldChar w:fldCharType="begin"/>
      </w:r>
      <w:r w:rsidR="00B06645">
        <w:instrText xml:space="preserve"> SEQ Figura \* ARABIC </w:instrText>
      </w:r>
      <w:r w:rsidR="00B06645">
        <w:fldChar w:fldCharType="separate"/>
      </w:r>
      <w:ins w:id="4575" w:author="Ryan Lemos" w:date="2019-10-14T19:23:00Z">
        <w:r w:rsidR="0002745D">
          <w:rPr>
            <w:noProof/>
          </w:rPr>
          <w:t>93</w:t>
        </w:r>
      </w:ins>
      <w:del w:id="4576" w:author="Ryan Lemos" w:date="2019-10-07T11:05:00Z">
        <w:r w:rsidR="00D343FF" w:rsidDel="00EA672B">
          <w:rPr>
            <w:noProof/>
          </w:rPr>
          <w:delText>99</w:delText>
        </w:r>
      </w:del>
      <w:r w:rsidR="00B06645">
        <w:rPr>
          <w:noProof/>
        </w:rPr>
        <w:fldChar w:fldCharType="end"/>
      </w:r>
      <w:bookmarkEnd w:id="4572"/>
      <w:r>
        <w:t xml:space="preserve"> - Tela de listagem das atividades criadas</w:t>
      </w:r>
      <w:bookmarkEnd w:id="4573"/>
      <w:bookmarkEnd w:id="4574"/>
    </w:p>
    <w:p w14:paraId="4BF344F0" w14:textId="5CAE3880" w:rsidR="005F6C85" w:rsidRDefault="005F6C85" w:rsidP="005F6C85">
      <w:pPr>
        <w:ind w:firstLine="0"/>
        <w:jc w:val="center"/>
        <w:rPr>
          <w:ins w:id="4577" w:author="Ryan Lemos" w:date="2019-10-13T12:50:00Z"/>
        </w:rPr>
      </w:pPr>
      <w:r>
        <w:rPr>
          <w:noProof/>
        </w:rPr>
        <w:drawing>
          <wp:inline distT="0" distB="0" distL="0" distR="0" wp14:anchorId="3012E597" wp14:editId="37BB4428">
            <wp:extent cx="5760085" cy="221805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085" cy="2218055"/>
                    </a:xfrm>
                    <a:prstGeom prst="rect">
                      <a:avLst/>
                    </a:prstGeom>
                  </pic:spPr>
                </pic:pic>
              </a:graphicData>
            </a:graphic>
          </wp:inline>
        </w:drawing>
      </w:r>
    </w:p>
    <w:p w14:paraId="22BA7000" w14:textId="12587A60" w:rsidR="007E37B0" w:rsidRDefault="009E79A9">
      <w:pPr>
        <w:pStyle w:val="Fontes"/>
        <w:pPrChange w:id="4578" w:author="Ryan Lemos" w:date="2019-10-13T12:50:00Z">
          <w:pPr>
            <w:ind w:firstLine="0"/>
            <w:jc w:val="center"/>
          </w:pPr>
        </w:pPrChange>
      </w:pPr>
      <w:ins w:id="4579" w:author="Ryan Lemos" w:date="2019-10-13T12:59:00Z">
        <w:r>
          <w:lastRenderedPageBreak/>
          <w:t>Fonte: PRÓPRIA, 2019. Utilizando o ambiente ILC v.1.</w:t>
        </w:r>
      </w:ins>
    </w:p>
    <w:p w14:paraId="6AF0EAD6" w14:textId="77777777" w:rsidR="005F6C85" w:rsidRDefault="005F6C85" w:rsidP="00B70A30">
      <w:pPr>
        <w:ind w:firstLine="0"/>
        <w:jc w:val="center"/>
      </w:pPr>
    </w:p>
    <w:p w14:paraId="1154AE5C" w14:textId="4580F86E" w:rsidR="00A5757F" w:rsidRDefault="00A5757F" w:rsidP="005B582B">
      <w:r>
        <w:t>A estória presente n</w:t>
      </w:r>
      <w:del w:id="4580" w:author="Ryan Lemos" w:date="2019-10-09T21:08:00Z">
        <w:r w:rsidDel="00A57060">
          <w:delText xml:space="preserve">a </w:delText>
        </w:r>
        <w:r w:rsidRPr="00596E44" w:rsidDel="00A57060">
          <w:rPr>
            <w:highlight w:val="yellow"/>
          </w:rPr>
          <w:delText>figura x</w:delText>
        </w:r>
      </w:del>
      <w:ins w:id="4581" w:author="Ryan Lemos" w:date="2019-10-09T21:08:00Z">
        <w:r w:rsidR="00A57060">
          <w:t xml:space="preserve">o </w:t>
        </w:r>
        <w:r w:rsidR="00A57060">
          <w:fldChar w:fldCharType="begin"/>
        </w:r>
        <w:r w:rsidR="00A57060">
          <w:instrText xml:space="preserve"> REF _Ref21547727 \h </w:instrText>
        </w:r>
      </w:ins>
      <w:r w:rsidR="00A57060">
        <w:fldChar w:fldCharType="separate"/>
      </w:r>
      <w:ins w:id="4582" w:author="Ryan Lemos" w:date="2019-10-14T19:23:00Z">
        <w:r w:rsidR="0002745D">
          <w:t xml:space="preserve">Quadro </w:t>
        </w:r>
        <w:r w:rsidR="0002745D">
          <w:rPr>
            <w:noProof/>
          </w:rPr>
          <w:t>29</w:t>
        </w:r>
      </w:ins>
      <w:ins w:id="4583" w:author="Ryan Lemos" w:date="2019-10-09T21:08:00Z">
        <w:r w:rsidR="00A57060">
          <w:fldChar w:fldCharType="end"/>
        </w:r>
      </w:ins>
      <w:r>
        <w:t xml:space="preserve"> define como se dá a necessidade de edição de uma atividade por um professor. Ele deve ser capaz de manipular a atividade de maneira a inserir</w:t>
      </w:r>
      <w:r w:rsidR="004F41B7">
        <w:t>,</w:t>
      </w:r>
      <w:r>
        <w:t xml:space="preserve"> manualmente</w:t>
      </w:r>
      <w:r w:rsidR="004F41B7">
        <w:t>,</w:t>
      </w:r>
      <w:r>
        <w:t xml:space="preserve"> as questões que desejar, e não mais de maneira randômica.</w:t>
      </w:r>
    </w:p>
    <w:p w14:paraId="42DA01FD" w14:textId="52E5E49F" w:rsidR="00300D1E" w:rsidRDefault="00300D1E" w:rsidP="00FE4DD4">
      <w:pPr>
        <w:ind w:firstLine="0"/>
        <w:jc w:val="center"/>
      </w:pPr>
    </w:p>
    <w:p w14:paraId="58809502" w14:textId="2027615D" w:rsidR="00FE4DD4" w:rsidRDefault="00FE4DD4" w:rsidP="00B70A30">
      <w:pPr>
        <w:pStyle w:val="Legenda"/>
      </w:pPr>
      <w:bookmarkStart w:id="4584" w:name="_Ref21547727"/>
      <w:bookmarkStart w:id="4585" w:name="_Toc21974310"/>
      <w:r>
        <w:t xml:space="preserve">Quadro </w:t>
      </w:r>
      <w:r w:rsidR="00B06645">
        <w:fldChar w:fldCharType="begin"/>
      </w:r>
      <w:r w:rsidR="00B06645">
        <w:instrText xml:space="preserve"> SEQ Quadro \* ARABIC </w:instrText>
      </w:r>
      <w:r w:rsidR="00B06645">
        <w:fldChar w:fldCharType="separate"/>
      </w:r>
      <w:ins w:id="4586" w:author="Ryan Lemos" w:date="2019-10-14T19:23:00Z">
        <w:r w:rsidR="0002745D">
          <w:rPr>
            <w:noProof/>
          </w:rPr>
          <w:t>29</w:t>
        </w:r>
      </w:ins>
      <w:del w:id="4587" w:author="Ryan Lemos" w:date="2019-10-07T11:05:00Z">
        <w:r w:rsidR="00054B21" w:rsidDel="00EA672B">
          <w:rPr>
            <w:noProof/>
          </w:rPr>
          <w:delText>29</w:delText>
        </w:r>
      </w:del>
      <w:r w:rsidR="00B06645">
        <w:rPr>
          <w:noProof/>
        </w:rPr>
        <w:fldChar w:fldCharType="end"/>
      </w:r>
      <w:bookmarkEnd w:id="4584"/>
      <w:r w:rsidRPr="00E0778B">
        <w:t xml:space="preserve"> - Estória de </w:t>
      </w:r>
      <w:r>
        <w:t>edição de atividades</w:t>
      </w:r>
      <w:bookmarkEnd w:id="4585"/>
    </w:p>
    <w:p w14:paraId="58148411" w14:textId="12C79C88" w:rsidR="00300D1E" w:rsidRDefault="00300D1E" w:rsidP="00300D1E">
      <w:pPr>
        <w:pStyle w:val="estrias"/>
      </w:pPr>
      <w:r>
        <w:t>Como professor quero ser capaz de editar as atividades que eu criei.</w:t>
      </w:r>
    </w:p>
    <w:p w14:paraId="0ECCC42F" w14:textId="77777777" w:rsidR="00300D1E" w:rsidRDefault="00300D1E" w:rsidP="00596E44">
      <w:pPr>
        <w:pStyle w:val="estrias"/>
      </w:pPr>
    </w:p>
    <w:p w14:paraId="15749122" w14:textId="0D04BF3A" w:rsidR="00300D1E" w:rsidRPr="00596E44" w:rsidRDefault="00300D1E" w:rsidP="00596E44">
      <w:pPr>
        <w:pStyle w:val="estrias"/>
        <w:rPr>
          <w:b/>
          <w:bCs/>
        </w:rPr>
      </w:pPr>
      <w:r w:rsidRPr="00596E44">
        <w:rPr>
          <w:b/>
          <w:bCs/>
        </w:rPr>
        <w:t>Restrições da estória</w:t>
      </w:r>
    </w:p>
    <w:p w14:paraId="0A28C680" w14:textId="4069A911" w:rsidR="00300D1E" w:rsidRDefault="00300D1E" w:rsidP="00596E44">
      <w:pPr>
        <w:pStyle w:val="estrias"/>
        <w:numPr>
          <w:ilvl w:val="0"/>
          <w:numId w:val="18"/>
        </w:numPr>
      </w:pPr>
      <w:r>
        <w:t>A inserção de novas questões deixa de ser aleatória.</w:t>
      </w:r>
    </w:p>
    <w:p w14:paraId="3087C9E4" w14:textId="1E36CEF2" w:rsidR="00300D1E" w:rsidRDefault="00300D1E" w:rsidP="00596E44">
      <w:pPr>
        <w:pStyle w:val="estrias"/>
        <w:numPr>
          <w:ilvl w:val="0"/>
          <w:numId w:val="18"/>
        </w:numPr>
      </w:pPr>
      <w:r>
        <w:t>Ainda assim deve haver a possibilidade de filtros para as questões.</w:t>
      </w:r>
    </w:p>
    <w:p w14:paraId="37ADDA94" w14:textId="416C90D1" w:rsidR="003B3A81" w:rsidDel="00E01488" w:rsidRDefault="003B3A81">
      <w:pPr>
        <w:pStyle w:val="estrias"/>
        <w:numPr>
          <w:ilvl w:val="0"/>
          <w:numId w:val="18"/>
        </w:numPr>
        <w:rPr>
          <w:del w:id="4588" w:author="Ryan Lemos" w:date="2019-10-13T12:57:00Z"/>
        </w:rPr>
      </w:pPr>
      <w:r>
        <w:t>Se a atividade estiver associada a uma turma o professor não poderá editar a atividade.</w:t>
      </w:r>
    </w:p>
    <w:p w14:paraId="57988BA7" w14:textId="374E0390" w:rsidR="000E3B98" w:rsidRDefault="000E3B98">
      <w:pPr>
        <w:pStyle w:val="estrias"/>
        <w:numPr>
          <w:ilvl w:val="0"/>
          <w:numId w:val="18"/>
        </w:numPr>
        <w:rPr>
          <w:ins w:id="4589" w:author="Ryan Lemos" w:date="2019-10-13T12:57:00Z"/>
        </w:rPr>
        <w:pPrChange w:id="4590" w:author="Ryan Lemos" w:date="2019-10-13T12:57:00Z">
          <w:pPr>
            <w:ind w:firstLine="0"/>
          </w:pPr>
        </w:pPrChange>
      </w:pPr>
    </w:p>
    <w:p w14:paraId="52439327" w14:textId="77777777" w:rsidR="00E01488" w:rsidRDefault="00E01488" w:rsidP="00E01488">
      <w:pPr>
        <w:pStyle w:val="Fontes"/>
        <w:rPr>
          <w:ins w:id="4591" w:author="Ryan Lemos" w:date="2019-10-13T12:57:00Z"/>
        </w:rPr>
      </w:pPr>
      <w:ins w:id="4592" w:author="Ryan Lemos" w:date="2019-10-13T12:57:00Z">
        <w:r>
          <w:t>Fonte: PRÓPRIA, 2019.</w:t>
        </w:r>
      </w:ins>
    </w:p>
    <w:p w14:paraId="46EB7711" w14:textId="77777777" w:rsidR="00E01488" w:rsidRDefault="00E01488" w:rsidP="00596E44">
      <w:pPr>
        <w:ind w:firstLine="0"/>
      </w:pPr>
    </w:p>
    <w:p w14:paraId="32334824" w14:textId="1BC2E50C" w:rsidR="00A5757F" w:rsidRDefault="00A5757F" w:rsidP="00A5757F">
      <w:r>
        <w:t xml:space="preserve">O </w:t>
      </w:r>
      <w:r w:rsidRPr="005B582B">
        <w:rPr>
          <w:i/>
          <w:iCs/>
        </w:rPr>
        <w:t>design</w:t>
      </w:r>
      <w:r>
        <w:t xml:space="preserve"> é semelhante ao visto</w:t>
      </w:r>
      <w:r w:rsidR="00A2188C">
        <w:t xml:space="preserve"> na </w:t>
      </w:r>
      <w:r w:rsidR="00A2188C">
        <w:fldChar w:fldCharType="begin"/>
      </w:r>
      <w:r w:rsidR="00A2188C">
        <w:instrText xml:space="preserve"> REF _Ref20052737 \h </w:instrText>
      </w:r>
      <w:r w:rsidR="00A2188C">
        <w:fldChar w:fldCharType="separate"/>
      </w:r>
      <w:ins w:id="4593" w:author="Ryan Lemos" w:date="2019-10-14T19:23:00Z">
        <w:r w:rsidR="0002745D">
          <w:t xml:space="preserve">Figura </w:t>
        </w:r>
        <w:r w:rsidR="0002745D">
          <w:rPr>
            <w:noProof/>
          </w:rPr>
          <w:t>89</w:t>
        </w:r>
      </w:ins>
      <w:del w:id="4594" w:author="Ryan Lemos" w:date="2019-10-07T11:05:00Z">
        <w:r w:rsidR="00054B21" w:rsidDel="00EA672B">
          <w:delText xml:space="preserve">Figura </w:delText>
        </w:r>
        <w:r w:rsidR="00054B21" w:rsidDel="00EA672B">
          <w:rPr>
            <w:noProof/>
          </w:rPr>
          <w:delText>95</w:delText>
        </w:r>
      </w:del>
      <w:r w:rsidR="00A2188C">
        <w:fldChar w:fldCharType="end"/>
      </w:r>
      <w:r w:rsidR="00A2188C">
        <w:t xml:space="preserve"> e na </w:t>
      </w:r>
      <w:r w:rsidR="00A2188C">
        <w:fldChar w:fldCharType="begin"/>
      </w:r>
      <w:r w:rsidR="00A2188C">
        <w:instrText xml:space="preserve"> REF _Ref20052757 \h </w:instrText>
      </w:r>
      <w:r w:rsidR="00A2188C">
        <w:fldChar w:fldCharType="separate"/>
      </w:r>
      <w:ins w:id="4595" w:author="Ryan Lemos" w:date="2019-10-14T19:23:00Z">
        <w:r w:rsidR="0002745D">
          <w:t xml:space="preserve">Figura </w:t>
        </w:r>
        <w:r w:rsidR="0002745D">
          <w:rPr>
            <w:noProof/>
          </w:rPr>
          <w:t>90</w:t>
        </w:r>
      </w:ins>
      <w:del w:id="4596" w:author="Ryan Lemos" w:date="2019-10-07T11:05:00Z">
        <w:r w:rsidR="00054B21" w:rsidDel="00EA672B">
          <w:delText xml:space="preserve">Figura </w:delText>
        </w:r>
        <w:r w:rsidR="00054B21" w:rsidDel="00EA672B">
          <w:rPr>
            <w:noProof/>
          </w:rPr>
          <w:delText>96</w:delText>
        </w:r>
      </w:del>
      <w:r w:rsidR="00A2188C">
        <w:fldChar w:fldCharType="end"/>
      </w:r>
      <w:r>
        <w:t>. O que muda é que agora tem-se uma tabela contendo as questões filtradas e o professor escolhe</w:t>
      </w:r>
      <w:r w:rsidR="004F41B7">
        <w:t>,</w:t>
      </w:r>
      <w:r>
        <w:t xml:space="preserve"> manualmente</w:t>
      </w:r>
      <w:r w:rsidR="004F41B7">
        <w:t>,</w:t>
      </w:r>
      <w:r>
        <w:t xml:space="preserve"> quais questões ele quer inserir na atividade</w:t>
      </w:r>
      <w:r w:rsidR="004F41B7">
        <w:t>,</w:t>
      </w:r>
      <w:r>
        <w:t xml:space="preserve"> conforme explicitado na</w:t>
      </w:r>
      <w:r w:rsidR="00A2188C">
        <w:t xml:space="preserve"> </w:t>
      </w:r>
      <w:r w:rsidR="00A2188C">
        <w:fldChar w:fldCharType="begin"/>
      </w:r>
      <w:r w:rsidR="00A2188C">
        <w:instrText xml:space="preserve"> REF _Ref20053018 \h </w:instrText>
      </w:r>
      <w:r w:rsidR="00A2188C">
        <w:fldChar w:fldCharType="separate"/>
      </w:r>
      <w:ins w:id="4597" w:author="Ryan Lemos" w:date="2019-10-14T19:23:00Z">
        <w:r w:rsidR="0002745D">
          <w:t xml:space="preserve">Figura </w:t>
        </w:r>
        <w:r w:rsidR="0002745D">
          <w:rPr>
            <w:noProof/>
          </w:rPr>
          <w:t>94</w:t>
        </w:r>
      </w:ins>
      <w:del w:id="4598" w:author="Ryan Lemos" w:date="2019-10-07T11:05:00Z">
        <w:r w:rsidR="00054B21" w:rsidDel="00EA672B">
          <w:delText xml:space="preserve">Figura </w:delText>
        </w:r>
        <w:r w:rsidR="00054B21" w:rsidDel="00EA672B">
          <w:rPr>
            <w:noProof/>
          </w:rPr>
          <w:delText>100</w:delText>
        </w:r>
      </w:del>
      <w:r w:rsidR="00A2188C">
        <w:fldChar w:fldCharType="end"/>
      </w:r>
      <w:r>
        <w:t>.</w:t>
      </w:r>
      <w:r w:rsidR="002739C9">
        <w:t xml:space="preserve"> Os filtros continuam, porém agora o professor tem a capacidade de decidir</w:t>
      </w:r>
      <w:r w:rsidR="004F41B7">
        <w:t>,</w:t>
      </w:r>
      <w:r w:rsidR="002739C9">
        <w:t xml:space="preserve"> </w:t>
      </w:r>
      <w:r w:rsidR="007E0DFA">
        <w:t>manualmente</w:t>
      </w:r>
      <w:r w:rsidR="004F41B7">
        <w:t>,</w:t>
      </w:r>
      <w:r w:rsidR="007E0DFA">
        <w:t xml:space="preserve"> quais questões se quer manter na atividade. Isso evita o problema de aleatoriedade</w:t>
      </w:r>
      <w:r w:rsidR="004F41B7">
        <w:t>,</w:t>
      </w:r>
      <w:r w:rsidR="007E0DFA">
        <w:t xml:space="preserve"> no sentido em que se queira um conjunto específico de questões, porém há possibilidade dessas questões nunca serem sorteadas. Através da edição</w:t>
      </w:r>
      <w:r w:rsidR="004F41B7">
        <w:t>,</w:t>
      </w:r>
      <w:r w:rsidR="007E0DFA">
        <w:t xml:space="preserve"> o professor é capaz de escolher essas questões e as adicioná-las. </w:t>
      </w:r>
    </w:p>
    <w:p w14:paraId="74635562" w14:textId="77777777" w:rsidR="00AC435E" w:rsidRDefault="00AC435E" w:rsidP="00A5757F"/>
    <w:p w14:paraId="0BF74B49" w14:textId="547739F8" w:rsidR="00B965E2" w:rsidRDefault="00B965E2" w:rsidP="00B70A30">
      <w:pPr>
        <w:pStyle w:val="Legenda"/>
        <w:keepNext/>
      </w:pPr>
      <w:bookmarkStart w:id="4599" w:name="_Ref20053018"/>
      <w:bookmarkStart w:id="4600" w:name="_Toc21974027"/>
      <w:bookmarkStart w:id="4601" w:name="_Toc22075246"/>
      <w:r>
        <w:lastRenderedPageBreak/>
        <w:t xml:space="preserve">Figura </w:t>
      </w:r>
      <w:r w:rsidR="00B06645">
        <w:fldChar w:fldCharType="begin"/>
      </w:r>
      <w:r w:rsidR="00B06645">
        <w:instrText xml:space="preserve"> SEQ Figura \* ARABIC </w:instrText>
      </w:r>
      <w:r w:rsidR="00B06645">
        <w:fldChar w:fldCharType="separate"/>
      </w:r>
      <w:ins w:id="4602" w:author="Ryan Lemos" w:date="2019-10-14T19:23:00Z">
        <w:r w:rsidR="0002745D">
          <w:rPr>
            <w:noProof/>
          </w:rPr>
          <w:t>94</w:t>
        </w:r>
      </w:ins>
      <w:del w:id="4603" w:author="Ryan Lemos" w:date="2019-10-07T11:05:00Z">
        <w:r w:rsidR="00D343FF" w:rsidDel="00EA672B">
          <w:rPr>
            <w:noProof/>
          </w:rPr>
          <w:delText>100</w:delText>
        </w:r>
      </w:del>
      <w:r w:rsidR="00B06645">
        <w:rPr>
          <w:noProof/>
        </w:rPr>
        <w:fldChar w:fldCharType="end"/>
      </w:r>
      <w:bookmarkEnd w:id="4599"/>
      <w:r>
        <w:t xml:space="preserve"> - Tela de edição de uma atividade</w:t>
      </w:r>
      <w:bookmarkEnd w:id="4600"/>
      <w:bookmarkEnd w:id="4601"/>
    </w:p>
    <w:p w14:paraId="21CF754F" w14:textId="4D0D0D06" w:rsidR="002739C9" w:rsidRDefault="002739C9">
      <w:pPr>
        <w:ind w:firstLine="0"/>
      </w:pPr>
      <w:r>
        <w:rPr>
          <w:noProof/>
        </w:rPr>
        <w:drawing>
          <wp:inline distT="0" distB="0" distL="0" distR="0" wp14:anchorId="74E6633F" wp14:editId="457A57C1">
            <wp:extent cx="6004560" cy="2839109"/>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10581" cy="2841956"/>
                    </a:xfrm>
                    <a:prstGeom prst="rect">
                      <a:avLst/>
                    </a:prstGeom>
                  </pic:spPr>
                </pic:pic>
              </a:graphicData>
            </a:graphic>
          </wp:inline>
        </w:drawing>
      </w:r>
    </w:p>
    <w:p w14:paraId="1045A8FF" w14:textId="5EED68A7" w:rsidR="007E37B0" w:rsidRDefault="009E79A9" w:rsidP="007E37B0">
      <w:pPr>
        <w:pStyle w:val="Fontes"/>
        <w:rPr>
          <w:ins w:id="4604" w:author="Ryan Lemos" w:date="2019-10-13T12:50:00Z"/>
        </w:rPr>
      </w:pPr>
      <w:ins w:id="4605" w:author="Ryan Lemos" w:date="2019-10-13T12:59:00Z">
        <w:r>
          <w:t>Fonte: PRÓPRIA, 2019. Utilizando o ambiente ILC v.1.</w:t>
        </w:r>
      </w:ins>
    </w:p>
    <w:p w14:paraId="0AB8AA73" w14:textId="53D49C18" w:rsidR="003B3A81" w:rsidRDefault="003B3A81" w:rsidP="004D5E0A"/>
    <w:p w14:paraId="1E7520E2" w14:textId="3E55A22B" w:rsidR="004D5E0A" w:rsidRDefault="004D5E0A" w:rsidP="004D5E0A">
      <w:r>
        <w:t xml:space="preserve">A partir das restrições geradas pela estória do </w:t>
      </w:r>
      <w:ins w:id="4606" w:author="Ryan Lemos" w:date="2019-10-09T21:08:00Z">
        <w:r w:rsidR="00A57060">
          <w:fldChar w:fldCharType="begin"/>
        </w:r>
        <w:r w:rsidR="00A57060">
          <w:instrText xml:space="preserve"> REF _Ref21547727 \h </w:instrText>
        </w:r>
      </w:ins>
      <w:r w:rsidR="00A57060">
        <w:fldChar w:fldCharType="separate"/>
      </w:r>
      <w:ins w:id="4607" w:author="Ryan Lemos" w:date="2019-10-14T19:23:00Z">
        <w:r w:rsidR="0002745D">
          <w:t xml:space="preserve">Quadro </w:t>
        </w:r>
        <w:r w:rsidR="0002745D">
          <w:rPr>
            <w:noProof/>
          </w:rPr>
          <w:t>29</w:t>
        </w:r>
      </w:ins>
      <w:ins w:id="4608" w:author="Ryan Lemos" w:date="2019-10-09T21:08:00Z">
        <w:r w:rsidR="00A57060">
          <w:fldChar w:fldCharType="end"/>
        </w:r>
        <w:r w:rsidR="00A57060">
          <w:t xml:space="preserve"> </w:t>
        </w:r>
      </w:ins>
      <w:del w:id="4609" w:author="Ryan Lemos" w:date="2019-10-09T21:08:00Z">
        <w:r w:rsidRPr="00B70A30" w:rsidDel="00A57060">
          <w:rPr>
            <w:highlight w:val="yellow"/>
          </w:rPr>
          <w:delText>quadro x</w:delText>
        </w:r>
        <w:r w:rsidDel="00A57060">
          <w:delText xml:space="preserve"> </w:delText>
        </w:r>
      </w:del>
      <w:r>
        <w:t>surgiu uma nova necessidade, descrita pela estória do</w:t>
      </w:r>
      <w:del w:id="4610" w:author="Ryan Lemos" w:date="2019-10-09T21:08:00Z">
        <w:r w:rsidDel="00A57060">
          <w:delText xml:space="preserve"> </w:delText>
        </w:r>
      </w:del>
      <w:ins w:id="4611" w:author="Ryan Lemos" w:date="2019-10-09T21:08:00Z">
        <w:r w:rsidR="00A57060">
          <w:t xml:space="preserve"> </w:t>
        </w:r>
        <w:r w:rsidR="00A57060">
          <w:fldChar w:fldCharType="begin"/>
        </w:r>
        <w:r w:rsidR="00A57060">
          <w:instrText xml:space="preserve"> REF _Ref21547754 \h </w:instrText>
        </w:r>
      </w:ins>
      <w:r w:rsidR="00A57060">
        <w:fldChar w:fldCharType="separate"/>
      </w:r>
      <w:ins w:id="4612" w:author="Ryan Lemos" w:date="2019-10-14T19:23:00Z">
        <w:r w:rsidR="0002745D">
          <w:t xml:space="preserve">Quadro </w:t>
        </w:r>
        <w:r w:rsidR="0002745D">
          <w:rPr>
            <w:noProof/>
          </w:rPr>
          <w:t>30</w:t>
        </w:r>
      </w:ins>
      <w:ins w:id="4613" w:author="Ryan Lemos" w:date="2019-10-09T21:08:00Z">
        <w:r w:rsidR="00A57060">
          <w:fldChar w:fldCharType="end"/>
        </w:r>
      </w:ins>
      <w:del w:id="4614" w:author="Ryan Lemos" w:date="2019-10-09T21:08:00Z">
        <w:r w:rsidRPr="00B70A30" w:rsidDel="00A57060">
          <w:rPr>
            <w:highlight w:val="yellow"/>
          </w:rPr>
          <w:delText>quadro x</w:delText>
        </w:r>
      </w:del>
      <w:r>
        <w:t>. Se trata da capacidade de duplicar uma atividade, caso o professor necessite reutilizar uma ou mais questões de uma atividade numa nova atividade.</w:t>
      </w:r>
    </w:p>
    <w:p w14:paraId="1E5715A8" w14:textId="6D565F57" w:rsidR="004D5E0A" w:rsidRDefault="00F7481A" w:rsidP="005074A5">
      <w:pPr>
        <w:pStyle w:val="Legenda"/>
      </w:pPr>
      <w:bookmarkStart w:id="4615" w:name="_Ref21547754"/>
      <w:bookmarkStart w:id="4616" w:name="_Toc21974311"/>
      <w:r>
        <w:t xml:space="preserve">Quadro </w:t>
      </w:r>
      <w:r w:rsidR="00B06645">
        <w:fldChar w:fldCharType="begin"/>
      </w:r>
      <w:r w:rsidR="00B06645">
        <w:instrText xml:space="preserve"> SEQ Quadro \* ARABIC </w:instrText>
      </w:r>
      <w:r w:rsidR="00B06645">
        <w:fldChar w:fldCharType="separate"/>
      </w:r>
      <w:ins w:id="4617" w:author="Ryan Lemos" w:date="2019-10-14T19:23:00Z">
        <w:r w:rsidR="0002745D">
          <w:rPr>
            <w:noProof/>
          </w:rPr>
          <w:t>30</w:t>
        </w:r>
      </w:ins>
      <w:del w:id="4618" w:author="Ryan Lemos" w:date="2019-10-07T11:05:00Z">
        <w:r w:rsidR="00054B21" w:rsidDel="00EA672B">
          <w:rPr>
            <w:noProof/>
          </w:rPr>
          <w:delText>30</w:delText>
        </w:r>
      </w:del>
      <w:r w:rsidR="00B06645">
        <w:rPr>
          <w:noProof/>
        </w:rPr>
        <w:fldChar w:fldCharType="end"/>
      </w:r>
      <w:bookmarkEnd w:id="4615"/>
      <w:r>
        <w:t xml:space="preserve"> - Estória de duplicar atividades</w:t>
      </w:r>
      <w:bookmarkEnd w:id="4616"/>
    </w:p>
    <w:p w14:paraId="2C77E22B" w14:textId="5BA069BC" w:rsidR="00841D83" w:rsidDel="00E01488" w:rsidRDefault="00841D83" w:rsidP="00B70A30">
      <w:pPr>
        <w:pStyle w:val="estrias"/>
        <w:rPr>
          <w:del w:id="4619" w:author="Ryan Lemos" w:date="2019-10-13T12:57:00Z"/>
        </w:rPr>
      </w:pPr>
      <w:commentRangeStart w:id="4620"/>
      <w:commentRangeEnd w:id="4620"/>
      <w:r>
        <w:rPr>
          <w:rStyle w:val="Refdecomentrio"/>
        </w:rPr>
        <w:commentReference w:id="4620"/>
      </w:r>
      <w:r w:rsidR="003B3A81">
        <w:t>Como professor quero ser capaz de duplicar atividades.</w:t>
      </w:r>
    </w:p>
    <w:p w14:paraId="019230A7" w14:textId="0C562511" w:rsidR="004D5E0A" w:rsidRDefault="004D5E0A">
      <w:pPr>
        <w:pStyle w:val="estrias"/>
        <w:rPr>
          <w:ins w:id="4621" w:author="Ryan Lemos" w:date="2019-10-13T12:57:00Z"/>
        </w:rPr>
        <w:pPrChange w:id="4622" w:author="Ryan Lemos" w:date="2019-10-13T12:57:00Z">
          <w:pPr/>
        </w:pPrChange>
      </w:pPr>
    </w:p>
    <w:p w14:paraId="15B05758" w14:textId="77777777" w:rsidR="00E01488" w:rsidRDefault="00E01488" w:rsidP="00E01488">
      <w:pPr>
        <w:pStyle w:val="Fontes"/>
        <w:rPr>
          <w:ins w:id="4623" w:author="Ryan Lemos" w:date="2019-10-13T12:57:00Z"/>
        </w:rPr>
      </w:pPr>
      <w:ins w:id="4624" w:author="Ryan Lemos" w:date="2019-10-13T12:57:00Z">
        <w:r>
          <w:t>Fonte: PRÓPRIA, 2019.</w:t>
        </w:r>
      </w:ins>
    </w:p>
    <w:p w14:paraId="5FD8A7F5" w14:textId="77777777" w:rsidR="00E01488" w:rsidRDefault="00E01488" w:rsidP="004D5E0A"/>
    <w:p w14:paraId="2ED40FF9" w14:textId="3F2C7B5D" w:rsidR="00E33640" w:rsidRPr="0000255B" w:rsidRDefault="004D5E0A" w:rsidP="004D5E0A">
      <w:r>
        <w:t xml:space="preserve">Para que isso fosse possível se utilizou um método do </w:t>
      </w:r>
      <w:commentRangeStart w:id="4625"/>
      <w:r>
        <w:t>Eloquent</w:t>
      </w:r>
      <w:commentRangeEnd w:id="4625"/>
      <w:r>
        <w:rPr>
          <w:rStyle w:val="Refdecomentrio"/>
        </w:rPr>
        <w:commentReference w:id="4625"/>
      </w:r>
      <w:r>
        <w:t xml:space="preserve"> que se chama </w:t>
      </w:r>
      <w:r w:rsidRPr="00B70A30">
        <w:rPr>
          <w:i/>
          <w:iCs/>
        </w:rPr>
        <w:t>replicate</w:t>
      </w:r>
      <w:r w:rsidR="00191B4D">
        <w:t>, que retorna uma réplica do</w:t>
      </w:r>
      <w:r>
        <w:t xml:space="preserve"> </w:t>
      </w:r>
      <w:r w:rsidR="00191B4D">
        <w:t xml:space="preserve">objeto desejado que pode ser atribuído a outra variável, conforme visto na </w:t>
      </w:r>
      <w:r w:rsidR="00191B4D">
        <w:fldChar w:fldCharType="begin"/>
      </w:r>
      <w:r w:rsidR="00191B4D">
        <w:instrText xml:space="preserve"> REF _Ref20053073 \h </w:instrText>
      </w:r>
      <w:r w:rsidR="00191B4D">
        <w:fldChar w:fldCharType="separate"/>
      </w:r>
      <w:ins w:id="4626" w:author="Ryan Lemos" w:date="2019-10-14T19:23:00Z">
        <w:r w:rsidR="0002745D">
          <w:t xml:space="preserve">Figura </w:t>
        </w:r>
        <w:r w:rsidR="0002745D">
          <w:rPr>
            <w:noProof/>
          </w:rPr>
          <w:t>98</w:t>
        </w:r>
      </w:ins>
      <w:del w:id="4627" w:author="Ryan Lemos" w:date="2019-10-07T11:05:00Z">
        <w:r w:rsidR="00054B21" w:rsidDel="00EA672B">
          <w:delText xml:space="preserve">Figura </w:delText>
        </w:r>
        <w:r w:rsidR="00054B21" w:rsidDel="00EA672B">
          <w:rPr>
            <w:noProof/>
          </w:rPr>
          <w:delText>104</w:delText>
        </w:r>
      </w:del>
      <w:r w:rsidR="00191B4D">
        <w:fldChar w:fldCharType="end"/>
      </w:r>
      <w:r w:rsidR="00191B4D">
        <w:t xml:space="preserve"> na linha 114. Os relacionamentos gerados pelo registro anterior, no caso as questões atribuídas</w:t>
      </w:r>
      <w:r w:rsidR="0000255B">
        <w:t>,</w:t>
      </w:r>
      <w:r w:rsidR="00191B4D">
        <w:t xml:space="preserve"> </w:t>
      </w:r>
      <w:r w:rsidR="0000255B">
        <w:t>também são</w:t>
      </w:r>
      <w:r w:rsidR="00191B4D">
        <w:t xml:space="preserve"> </w:t>
      </w:r>
      <w:r w:rsidR="0000255B">
        <w:t>salvos como visto na linha 117 a linha 121. No ambiente para que o professor possa duplicar a atividade, basta clicar no botão de duplicar atividade</w:t>
      </w:r>
      <w:del w:id="4628" w:author="Ryan Lemos" w:date="2019-10-13T15:38:00Z">
        <w:r w:rsidR="0000255B" w:rsidDel="00A768C5">
          <w:delText xml:space="preserve"> conforme seção x</w:delText>
        </w:r>
      </w:del>
      <w:r w:rsidR="0000255B">
        <w:t xml:space="preserve">. Uma vez clicado, o </w:t>
      </w:r>
      <w:r w:rsidR="0000255B" w:rsidRPr="00B70A30">
        <w:rPr>
          <w:i/>
          <w:iCs/>
        </w:rPr>
        <w:t>front-end</w:t>
      </w:r>
      <w:r w:rsidR="0000255B">
        <w:t xml:space="preserve"> Angular envia uma requisição para o </w:t>
      </w:r>
      <w:r w:rsidR="0000255B" w:rsidRPr="00B70A30">
        <w:rPr>
          <w:i/>
          <w:iCs/>
        </w:rPr>
        <w:t>back-end</w:t>
      </w:r>
      <w:r w:rsidR="0000255B">
        <w:t xml:space="preserve"> Laravel, caindo exatamente na função da </w:t>
      </w:r>
      <w:r w:rsidR="0000255B">
        <w:fldChar w:fldCharType="begin"/>
      </w:r>
      <w:r w:rsidR="0000255B">
        <w:instrText xml:space="preserve"> REF _Ref20053073 \h </w:instrText>
      </w:r>
      <w:r w:rsidR="0000255B">
        <w:fldChar w:fldCharType="separate"/>
      </w:r>
      <w:ins w:id="4629" w:author="Ryan Lemos" w:date="2019-10-14T19:23:00Z">
        <w:r w:rsidR="0002745D">
          <w:t xml:space="preserve">Figura </w:t>
        </w:r>
        <w:r w:rsidR="0002745D">
          <w:rPr>
            <w:noProof/>
          </w:rPr>
          <w:t>98</w:t>
        </w:r>
      </w:ins>
      <w:del w:id="4630" w:author="Ryan Lemos" w:date="2019-10-07T11:05:00Z">
        <w:r w:rsidR="00054B21" w:rsidDel="00EA672B">
          <w:delText xml:space="preserve">Figura </w:delText>
        </w:r>
        <w:r w:rsidR="00054B21" w:rsidDel="00EA672B">
          <w:rPr>
            <w:noProof/>
          </w:rPr>
          <w:delText>104</w:delText>
        </w:r>
      </w:del>
      <w:r w:rsidR="0000255B">
        <w:fldChar w:fldCharType="end"/>
      </w:r>
      <w:r w:rsidR="0000255B">
        <w:t xml:space="preserve">. Depois de duplicado o registro o </w:t>
      </w:r>
      <w:r w:rsidR="0000255B" w:rsidRPr="00B70A30">
        <w:rPr>
          <w:i/>
          <w:iCs/>
        </w:rPr>
        <w:t>back-end</w:t>
      </w:r>
      <w:r w:rsidR="0000255B">
        <w:rPr>
          <w:i/>
          <w:iCs/>
        </w:rPr>
        <w:t xml:space="preserve"> </w:t>
      </w:r>
      <w:r w:rsidR="0000255B">
        <w:t xml:space="preserve">retorna um </w:t>
      </w:r>
      <w:commentRangeStart w:id="4631"/>
      <w:del w:id="4632" w:author="Ryan Lemos" w:date="2019-10-13T12:28:00Z">
        <w:r w:rsidR="0000255B" w:rsidDel="00E70F3A">
          <w:delText>ApiResource</w:delText>
        </w:r>
        <w:commentRangeEnd w:id="4631"/>
        <w:r w:rsidR="0000255B" w:rsidDel="00E70F3A">
          <w:delText xml:space="preserve"> </w:delText>
        </w:r>
      </w:del>
      <w:ins w:id="4633" w:author="Ryan Lemos" w:date="2019-10-13T12:28:00Z">
        <w:r w:rsidR="00E70F3A">
          <w:t xml:space="preserve">API </w:t>
        </w:r>
        <w:r w:rsidR="00E70F3A" w:rsidRPr="00E70F3A">
          <w:rPr>
            <w:i/>
            <w:iCs/>
            <w:rPrChange w:id="4634" w:author="Ryan Lemos" w:date="2019-10-13T12:28:00Z">
              <w:rPr/>
            </w:rPrChange>
          </w:rPr>
          <w:t>Resource</w:t>
        </w:r>
        <w:r w:rsidR="00E70F3A">
          <w:t xml:space="preserve"> </w:t>
        </w:r>
      </w:ins>
      <w:r w:rsidR="0000255B">
        <w:t xml:space="preserve">da atividade para o </w:t>
      </w:r>
      <w:r w:rsidR="0000255B" w:rsidRPr="00B70A30">
        <w:rPr>
          <w:i/>
          <w:iCs/>
        </w:rPr>
        <w:t>front-end</w:t>
      </w:r>
      <w:r w:rsidR="0000255B">
        <w:t xml:space="preserve"> Angular, que então redireciona o usuário para a edição da atividade duplicada, para devidas alterações.</w:t>
      </w:r>
      <w:r w:rsidR="0000255B">
        <w:rPr>
          <w:rStyle w:val="Refdecomentrio"/>
        </w:rPr>
        <w:commentReference w:id="4631"/>
      </w:r>
    </w:p>
    <w:p w14:paraId="1BEDA553" w14:textId="084AD1E2" w:rsidR="00191B4D" w:rsidRDefault="00191B4D" w:rsidP="00B70A30">
      <w:pPr>
        <w:pStyle w:val="Legenda"/>
        <w:keepNext/>
      </w:pPr>
      <w:bookmarkStart w:id="4635" w:name="_Toc21974028"/>
      <w:bookmarkStart w:id="4636" w:name="_Toc22075247"/>
      <w:r>
        <w:lastRenderedPageBreak/>
        <w:t xml:space="preserve">Figura </w:t>
      </w:r>
      <w:r w:rsidR="00B06645">
        <w:fldChar w:fldCharType="begin"/>
      </w:r>
      <w:r w:rsidR="00B06645">
        <w:instrText xml:space="preserve"> SEQ Figura \* ARABIC </w:instrText>
      </w:r>
      <w:r w:rsidR="00B06645">
        <w:fldChar w:fldCharType="separate"/>
      </w:r>
      <w:ins w:id="4637" w:author="Ryan Lemos" w:date="2019-10-14T19:23:00Z">
        <w:r w:rsidR="0002745D">
          <w:rPr>
            <w:noProof/>
          </w:rPr>
          <w:t>95</w:t>
        </w:r>
      </w:ins>
      <w:del w:id="4638" w:author="Ryan Lemos" w:date="2019-10-07T11:05:00Z">
        <w:r w:rsidR="00D343FF" w:rsidDel="00EA672B">
          <w:rPr>
            <w:noProof/>
          </w:rPr>
          <w:delText>101</w:delText>
        </w:r>
      </w:del>
      <w:r w:rsidR="00B06645">
        <w:rPr>
          <w:noProof/>
        </w:rPr>
        <w:fldChar w:fldCharType="end"/>
      </w:r>
      <w:r>
        <w:t xml:space="preserve"> - Função de duplicação de registro</w:t>
      </w:r>
      <w:bookmarkEnd w:id="4635"/>
      <w:bookmarkEnd w:id="4636"/>
    </w:p>
    <w:p w14:paraId="150F4AAF" w14:textId="451F09F3" w:rsidR="00191B4D" w:rsidRDefault="00191B4D">
      <w:pPr>
        <w:ind w:firstLine="0"/>
      </w:pPr>
      <w:r>
        <w:rPr>
          <w:noProof/>
        </w:rPr>
        <w:drawing>
          <wp:inline distT="0" distB="0" distL="0" distR="0" wp14:anchorId="52CD90AF" wp14:editId="635A05AA">
            <wp:extent cx="5760085" cy="2658110"/>
            <wp:effectExtent l="0" t="0" r="0" b="889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085" cy="2658110"/>
                    </a:xfrm>
                    <a:prstGeom prst="rect">
                      <a:avLst/>
                    </a:prstGeom>
                  </pic:spPr>
                </pic:pic>
              </a:graphicData>
            </a:graphic>
          </wp:inline>
        </w:drawing>
      </w:r>
    </w:p>
    <w:p w14:paraId="6D534C63" w14:textId="32366AD6" w:rsidR="00FA420F" w:rsidRPr="00181560" w:rsidRDefault="009E79A9" w:rsidP="00FA420F">
      <w:pPr>
        <w:pStyle w:val="Fontes"/>
        <w:rPr>
          <w:ins w:id="4639" w:author="Ryan Lemos" w:date="2019-10-13T12:52:00Z"/>
        </w:rPr>
      </w:pPr>
      <w:ins w:id="4640" w:author="Ryan Lemos" w:date="2019-10-13T13:01:00Z">
        <w:r>
          <w:t>Fonte: PRÓPRIA, 2019. Utilizando o VSCODE v.1.39.1</w:t>
        </w:r>
      </w:ins>
    </w:p>
    <w:p w14:paraId="22C03EDC" w14:textId="5CF34BC6" w:rsidR="004D5E0A" w:rsidRDefault="004D5E0A" w:rsidP="00FC505B"/>
    <w:p w14:paraId="7CAEE5FF" w14:textId="06D5F0DA" w:rsidR="00FC505B" w:rsidRDefault="00FC505B" w:rsidP="00FC505B">
      <w:r>
        <w:t>Um outro recurso disponível no ambiente, ao professor se dá pela geração de documentos no formato PDF</w:t>
      </w:r>
      <w:r w:rsidR="0058721F">
        <w:t xml:space="preserve"> das atividades criadas no ambiente. A estória que define essa necessidade pode ser vista pelo</w:t>
      </w:r>
      <w:del w:id="4641" w:author="Ryan Lemos" w:date="2019-10-09T21:09:00Z">
        <w:r w:rsidR="0058721F" w:rsidDel="00A57060">
          <w:delText xml:space="preserve"> </w:delText>
        </w:r>
      </w:del>
      <w:ins w:id="4642" w:author="Ryan Lemos" w:date="2019-10-09T21:09:00Z">
        <w:r w:rsidR="00A57060">
          <w:t xml:space="preserve"> </w:t>
        </w:r>
        <w:r w:rsidR="00A57060">
          <w:fldChar w:fldCharType="begin"/>
        </w:r>
        <w:r w:rsidR="00A57060">
          <w:instrText xml:space="preserve"> REF _Ref21547768 \h </w:instrText>
        </w:r>
      </w:ins>
      <w:r w:rsidR="00A57060">
        <w:fldChar w:fldCharType="separate"/>
      </w:r>
      <w:ins w:id="4643" w:author="Ryan Lemos" w:date="2019-10-14T19:23:00Z">
        <w:r w:rsidR="0002745D">
          <w:t xml:space="preserve">Quadro </w:t>
        </w:r>
        <w:r w:rsidR="0002745D">
          <w:rPr>
            <w:noProof/>
          </w:rPr>
          <w:t>31</w:t>
        </w:r>
      </w:ins>
      <w:ins w:id="4644" w:author="Ryan Lemos" w:date="2019-10-09T21:09:00Z">
        <w:r w:rsidR="00A57060">
          <w:fldChar w:fldCharType="end"/>
        </w:r>
      </w:ins>
      <w:del w:id="4645" w:author="Ryan Lemos" w:date="2019-10-09T21:09:00Z">
        <w:r w:rsidR="0058721F" w:rsidDel="00A57060">
          <w:delText>quadro x</w:delText>
        </w:r>
      </w:del>
      <w:r w:rsidR="0058721F">
        <w:t xml:space="preserve">. </w:t>
      </w:r>
    </w:p>
    <w:p w14:paraId="7AD35439" w14:textId="77777777" w:rsidR="00F7481A" w:rsidRDefault="00F7481A" w:rsidP="00FC505B"/>
    <w:p w14:paraId="21E85821" w14:textId="0CB48775" w:rsidR="0058721F" w:rsidRDefault="00DE4F35" w:rsidP="00B70A30">
      <w:pPr>
        <w:pStyle w:val="Legenda"/>
      </w:pPr>
      <w:bookmarkStart w:id="4646" w:name="_Ref21547768"/>
      <w:bookmarkStart w:id="4647" w:name="_Toc21974312"/>
      <w:r>
        <w:t xml:space="preserve">Quadro </w:t>
      </w:r>
      <w:r w:rsidR="00B06645">
        <w:fldChar w:fldCharType="begin"/>
      </w:r>
      <w:r w:rsidR="00B06645">
        <w:instrText xml:space="preserve"> SEQ Quadro \* ARABIC </w:instrText>
      </w:r>
      <w:r w:rsidR="00B06645">
        <w:fldChar w:fldCharType="separate"/>
      </w:r>
      <w:ins w:id="4648" w:author="Ryan Lemos" w:date="2019-10-14T19:23:00Z">
        <w:r w:rsidR="0002745D">
          <w:rPr>
            <w:noProof/>
          </w:rPr>
          <w:t>31</w:t>
        </w:r>
      </w:ins>
      <w:del w:id="4649" w:author="Ryan Lemos" w:date="2019-10-07T11:05:00Z">
        <w:r w:rsidR="00054B21" w:rsidDel="00EA672B">
          <w:rPr>
            <w:noProof/>
          </w:rPr>
          <w:delText>31</w:delText>
        </w:r>
      </w:del>
      <w:r w:rsidR="00B06645">
        <w:rPr>
          <w:noProof/>
        </w:rPr>
        <w:fldChar w:fldCharType="end"/>
      </w:r>
      <w:bookmarkEnd w:id="4646"/>
      <w:r>
        <w:t xml:space="preserve"> - Estória de geração de PDF da atividade</w:t>
      </w:r>
      <w:bookmarkEnd w:id="4647"/>
    </w:p>
    <w:p w14:paraId="23E779B1" w14:textId="31484CB1" w:rsidR="003B3A81" w:rsidRDefault="003B3A81">
      <w:pPr>
        <w:pStyle w:val="estrias"/>
      </w:pPr>
      <w:r>
        <w:t>Como professor quero ser capaz de gerar um PDF da minha atividade</w:t>
      </w:r>
      <w:r w:rsidR="0058721F">
        <w:t>.</w:t>
      </w:r>
    </w:p>
    <w:p w14:paraId="3DB301AF" w14:textId="77777777" w:rsidR="00DE4F35" w:rsidRDefault="00DE4F35">
      <w:pPr>
        <w:pStyle w:val="estrias"/>
      </w:pPr>
    </w:p>
    <w:p w14:paraId="19D7DBCF" w14:textId="096173DD" w:rsidR="0058721F" w:rsidRDefault="0058721F">
      <w:pPr>
        <w:pStyle w:val="estrias"/>
        <w:rPr>
          <w:b/>
          <w:bCs/>
        </w:rPr>
      </w:pPr>
      <w:r w:rsidRPr="00B70A30">
        <w:rPr>
          <w:b/>
          <w:bCs/>
        </w:rPr>
        <w:t>Restrições da estória:</w:t>
      </w:r>
    </w:p>
    <w:p w14:paraId="7AA6AD96" w14:textId="1754792F" w:rsidR="0058721F" w:rsidRPr="00B70A30" w:rsidRDefault="0058721F" w:rsidP="00DE4F35">
      <w:pPr>
        <w:pStyle w:val="estrias"/>
        <w:numPr>
          <w:ilvl w:val="0"/>
          <w:numId w:val="27"/>
        </w:numPr>
        <w:rPr>
          <w:b/>
          <w:bCs/>
        </w:rPr>
      </w:pPr>
      <w:r>
        <w:t>A atividade deve conter o gabarito das questões de marcar.</w:t>
      </w:r>
    </w:p>
    <w:p w14:paraId="1EB9B50D" w14:textId="250EEFD5" w:rsidR="00DE4F35" w:rsidRPr="00B70A30" w:rsidDel="00E01488" w:rsidRDefault="00DE4F35" w:rsidP="00B70A30">
      <w:pPr>
        <w:pStyle w:val="estrias"/>
        <w:numPr>
          <w:ilvl w:val="0"/>
          <w:numId w:val="27"/>
        </w:numPr>
        <w:rPr>
          <w:del w:id="4650" w:author="Ryan Lemos" w:date="2019-10-13T12:57:00Z"/>
          <w:b/>
          <w:bCs/>
        </w:rPr>
      </w:pPr>
      <w:r>
        <w:t>A atividade deve conter um cabeçalho em branco para preenchimento em sala.</w:t>
      </w:r>
    </w:p>
    <w:p w14:paraId="004E6790" w14:textId="29138FAE" w:rsidR="00DE4F35" w:rsidRDefault="00DE4F35">
      <w:pPr>
        <w:pStyle w:val="estrias"/>
        <w:numPr>
          <w:ilvl w:val="0"/>
          <w:numId w:val="27"/>
        </w:numPr>
        <w:rPr>
          <w:ins w:id="4651" w:author="Ryan Lemos" w:date="2019-10-13T12:57:00Z"/>
        </w:rPr>
        <w:pPrChange w:id="4652" w:author="Ryan Lemos" w:date="2019-10-13T12:57:00Z">
          <w:pPr/>
        </w:pPrChange>
      </w:pPr>
    </w:p>
    <w:p w14:paraId="1ECE213D" w14:textId="77777777" w:rsidR="00E01488" w:rsidRDefault="00E01488" w:rsidP="00E01488">
      <w:pPr>
        <w:pStyle w:val="Fontes"/>
        <w:rPr>
          <w:ins w:id="4653" w:author="Ryan Lemos" w:date="2019-10-13T12:57:00Z"/>
        </w:rPr>
      </w:pPr>
      <w:ins w:id="4654" w:author="Ryan Lemos" w:date="2019-10-13T12:57:00Z">
        <w:r>
          <w:t>Fonte: PRÓPRIA, 2019.</w:t>
        </w:r>
      </w:ins>
    </w:p>
    <w:p w14:paraId="6E7BCF57" w14:textId="77777777" w:rsidR="00E01488" w:rsidRDefault="00E01488" w:rsidP="00885747"/>
    <w:p w14:paraId="679B3561" w14:textId="41AB722C" w:rsidR="001D34DC" w:rsidRDefault="00DE4F35" w:rsidP="001D34DC">
      <w:pPr>
        <w:rPr>
          <w:ins w:id="4655" w:author="Ryan Lemos" w:date="2019-10-14T19:21:00Z"/>
        </w:rPr>
      </w:pPr>
      <w:r>
        <w:t xml:space="preserve">Através desses anseios foi então concebido a possibilidade de impressão de atividades no ambiente, para tal utilizou-se </w:t>
      </w:r>
      <w:r w:rsidR="007427E3">
        <w:t>o</w:t>
      </w:r>
      <w:r>
        <w:t xml:space="preserve"> pacote PHP</w:t>
      </w:r>
      <w:r w:rsidR="007427E3">
        <w:t xml:space="preserve"> </w:t>
      </w:r>
      <w:commentRangeStart w:id="4656"/>
      <w:r w:rsidR="007427E3">
        <w:t>DOMPDF</w:t>
      </w:r>
      <w:commentRangeEnd w:id="4656"/>
      <w:r w:rsidR="007427E3">
        <w:rPr>
          <w:rStyle w:val="Refdecomentrio"/>
        </w:rPr>
        <w:commentReference w:id="4656"/>
      </w:r>
      <w:r w:rsidR="007427E3">
        <w:t xml:space="preserve">. A geração de documentos PDF na aplicação é feita por meio desse pacote, o documento é gerado pelo </w:t>
      </w:r>
      <w:r w:rsidR="007427E3" w:rsidRPr="00B70A30">
        <w:rPr>
          <w:i/>
          <w:iCs/>
        </w:rPr>
        <w:t>back-end</w:t>
      </w:r>
      <w:r w:rsidR="007427E3">
        <w:t xml:space="preserve"> que envia como resposta o arquivo ao </w:t>
      </w:r>
      <w:r w:rsidR="007427E3" w:rsidRPr="00B70A30">
        <w:rPr>
          <w:i/>
          <w:iCs/>
        </w:rPr>
        <w:t>front-end</w:t>
      </w:r>
      <w:r w:rsidR="007427E3">
        <w:t xml:space="preserve"> que então possibilita ao usuário o </w:t>
      </w:r>
      <w:r w:rsidR="007427E3" w:rsidRPr="00B70A30">
        <w:rPr>
          <w:i/>
          <w:iCs/>
        </w:rPr>
        <w:t>download</w:t>
      </w:r>
      <w:r w:rsidR="007427E3">
        <w:t xml:space="preserve"> do documento. O processo de gerar um documento no DOMPDF é descrito na </w:t>
      </w:r>
      <w:commentRangeStart w:id="4657"/>
      <w:r w:rsidR="007427E3">
        <w:t>seção</w:t>
      </w:r>
      <w:ins w:id="4658" w:author="Ryan Lemos" w:date="2019-10-14T19:05:00Z">
        <w:r w:rsidR="006228CE">
          <w:t xml:space="preserve"> </w:t>
        </w:r>
        <w:r w:rsidR="006228CE">
          <w:fldChar w:fldCharType="begin"/>
        </w:r>
        <w:r w:rsidR="006228CE">
          <w:instrText xml:space="preserve"> REF _Ref21972368 \r \h </w:instrText>
        </w:r>
      </w:ins>
      <w:r w:rsidR="001864F9">
        <w:instrText xml:space="preserve"> \* MERGEFORMAT </w:instrText>
      </w:r>
      <w:r w:rsidR="006228CE">
        <w:fldChar w:fldCharType="separate"/>
      </w:r>
      <w:ins w:id="4659" w:author="Ryan Lemos" w:date="2019-10-14T19:23:00Z">
        <w:r w:rsidR="0002745D">
          <w:t>2.2.4.8</w:t>
        </w:r>
      </w:ins>
      <w:ins w:id="4660" w:author="Ryan Lemos" w:date="2019-10-14T19:05:00Z">
        <w:r w:rsidR="006228CE">
          <w:fldChar w:fldCharType="end"/>
        </w:r>
      </w:ins>
      <w:del w:id="4661" w:author="Ryan Lemos" w:date="2019-10-14T19:05:00Z">
        <w:r w:rsidR="007427E3" w:rsidDel="006228CE">
          <w:delText xml:space="preserve"> </w:delText>
        </w:r>
      </w:del>
      <w:ins w:id="4662" w:author="Ryan Lemos" w:date="2019-10-14T19:05:00Z">
        <w:r w:rsidR="006228CE">
          <w:t xml:space="preserve"> </w:t>
        </w:r>
      </w:ins>
      <w:del w:id="4663" w:author="Ryan Lemos" w:date="2019-10-14T19:05:00Z">
        <w:r w:rsidR="007427E3" w:rsidDel="006228CE">
          <w:delText>X</w:delText>
        </w:r>
      </w:del>
      <w:r w:rsidR="007427E3">
        <w:t>.</w:t>
      </w:r>
      <w:commentRangeEnd w:id="4657"/>
      <w:r w:rsidR="007427E3">
        <w:rPr>
          <w:rStyle w:val="Refdecomentrio"/>
        </w:rPr>
        <w:commentReference w:id="4657"/>
      </w:r>
      <w:r w:rsidR="007427E3">
        <w:t xml:space="preserve"> A </w:t>
      </w:r>
      <w:ins w:id="4664" w:author="Ryan Lemos" w:date="2019-10-14T19:11:00Z">
        <w:r w:rsidR="001864F9">
          <w:fldChar w:fldCharType="begin"/>
        </w:r>
        <w:r w:rsidR="001864F9">
          <w:instrText xml:space="preserve"> REF _Ref21972689 \h </w:instrText>
        </w:r>
      </w:ins>
      <w:r w:rsidR="001864F9">
        <w:fldChar w:fldCharType="separate"/>
      </w:r>
      <w:ins w:id="4665" w:author="Ryan Lemos" w:date="2019-10-14T19:23:00Z">
        <w:r w:rsidR="0002745D">
          <w:t xml:space="preserve">Figura </w:t>
        </w:r>
        <w:r w:rsidR="0002745D">
          <w:rPr>
            <w:noProof/>
          </w:rPr>
          <w:t>96</w:t>
        </w:r>
      </w:ins>
      <w:ins w:id="4666" w:author="Ryan Lemos" w:date="2019-10-14T19:11:00Z">
        <w:r w:rsidR="001864F9">
          <w:fldChar w:fldCharType="end"/>
        </w:r>
        <w:r w:rsidR="001864F9">
          <w:t xml:space="preserve">A se trata de algumas questões da atividade gerada, já a </w:t>
        </w:r>
      </w:ins>
      <w:ins w:id="4667" w:author="Ryan Lemos" w:date="2019-10-14T19:12:00Z">
        <w:r w:rsidR="001864F9">
          <w:fldChar w:fldCharType="begin"/>
        </w:r>
        <w:r w:rsidR="001864F9">
          <w:instrText xml:space="preserve"> REF _Ref21972689 \h </w:instrText>
        </w:r>
      </w:ins>
      <w:ins w:id="4668" w:author="Ryan Lemos" w:date="2019-10-14T19:12:00Z">
        <w:r w:rsidR="001864F9">
          <w:fldChar w:fldCharType="separate"/>
        </w:r>
      </w:ins>
      <w:ins w:id="4669" w:author="Ryan Lemos" w:date="2019-10-14T19:23:00Z">
        <w:r w:rsidR="0002745D">
          <w:t xml:space="preserve">Figura </w:t>
        </w:r>
        <w:r w:rsidR="0002745D">
          <w:rPr>
            <w:noProof/>
          </w:rPr>
          <w:t>96</w:t>
        </w:r>
      </w:ins>
      <w:ins w:id="4670" w:author="Ryan Lemos" w:date="2019-10-14T19:12:00Z">
        <w:r w:rsidR="001864F9">
          <w:fldChar w:fldCharType="end"/>
        </w:r>
        <w:r w:rsidR="001864F9">
          <w:t xml:space="preserve">B se refere ao gabarito da atividade da </w:t>
        </w:r>
        <w:r w:rsidR="001864F9">
          <w:fldChar w:fldCharType="begin"/>
        </w:r>
        <w:r w:rsidR="001864F9">
          <w:instrText xml:space="preserve"> REF _Ref21972689 \h </w:instrText>
        </w:r>
      </w:ins>
      <w:ins w:id="4671" w:author="Ryan Lemos" w:date="2019-10-14T19:12:00Z">
        <w:r w:rsidR="001864F9">
          <w:fldChar w:fldCharType="separate"/>
        </w:r>
      </w:ins>
      <w:ins w:id="4672" w:author="Ryan Lemos" w:date="2019-10-14T19:23:00Z">
        <w:r w:rsidR="0002745D">
          <w:t xml:space="preserve">Figura </w:t>
        </w:r>
        <w:r w:rsidR="0002745D">
          <w:rPr>
            <w:noProof/>
          </w:rPr>
          <w:t>96</w:t>
        </w:r>
      </w:ins>
      <w:ins w:id="4673" w:author="Ryan Lemos" w:date="2019-10-14T19:12:00Z">
        <w:r w:rsidR="001864F9">
          <w:fldChar w:fldCharType="end"/>
        </w:r>
      </w:ins>
      <w:ins w:id="4674" w:author="Ryan Lemos" w:date="2019-10-14T19:21:00Z">
        <w:r w:rsidR="001D34DC">
          <w:t>A</w:t>
        </w:r>
      </w:ins>
      <w:ins w:id="4675" w:author="Ryan Lemos" w:date="2019-10-14T19:12:00Z">
        <w:r w:rsidR="001864F9">
          <w:t>.</w:t>
        </w:r>
      </w:ins>
    </w:p>
    <w:p w14:paraId="7B47B557" w14:textId="6C17C987" w:rsidR="003B3A81" w:rsidDel="001864F9" w:rsidRDefault="001D34DC">
      <w:pPr>
        <w:rPr>
          <w:del w:id="4676" w:author="Ryan Lemos" w:date="2019-10-14T19:10:00Z"/>
        </w:rPr>
      </w:pPr>
      <w:ins w:id="4677" w:author="Ryan Lemos" w:date="2019-10-14T19:21:00Z">
        <w:r w:rsidDel="001D34DC">
          <w:t xml:space="preserve"> </w:t>
        </w:r>
      </w:ins>
      <w:del w:id="4678" w:author="Ryan Lemos" w:date="2019-10-14T19:21:00Z">
        <w:r w:rsidR="00B70A30" w:rsidDel="001D34DC">
          <w:fldChar w:fldCharType="begin"/>
        </w:r>
        <w:r w:rsidR="00B70A30" w:rsidDel="001D34DC">
          <w:delInstrText xml:space="preserve"> REF _Ref20561698 \h </w:delInstrText>
        </w:r>
        <w:r w:rsidR="001864F9" w:rsidDel="001D34DC">
          <w:delInstrText xml:space="preserve"> \* MERGEFORMAT </w:delInstrText>
        </w:r>
        <w:r w:rsidR="00B70A30" w:rsidDel="001D34DC">
          <w:fldChar w:fldCharType="separate"/>
        </w:r>
      </w:del>
      <w:del w:id="4679" w:author="Ryan Lemos" w:date="2019-10-07T11:05:00Z">
        <w:r w:rsidR="00054B21" w:rsidDel="00EA672B">
          <w:delText xml:space="preserve">Figura </w:delText>
        </w:r>
        <w:r w:rsidR="00054B21" w:rsidDel="00EA672B">
          <w:rPr>
            <w:noProof/>
          </w:rPr>
          <w:delText>102</w:delText>
        </w:r>
      </w:del>
      <w:del w:id="4680" w:author="Ryan Lemos" w:date="2019-10-14T19:21:00Z">
        <w:r w:rsidR="00B70A30" w:rsidDel="001D34DC">
          <w:fldChar w:fldCharType="end"/>
        </w:r>
      </w:del>
    </w:p>
    <w:p w14:paraId="071F14B4" w14:textId="2313D79D" w:rsidR="007427E3" w:rsidRDefault="007427E3">
      <w:pPr>
        <w:pPrChange w:id="4681" w:author="Ryan Lemos" w:date="2019-10-14T19:21:00Z">
          <w:pPr>
            <w:ind w:firstLine="0"/>
            <w:jc w:val="left"/>
          </w:pPr>
        </w:pPrChange>
      </w:pPr>
    </w:p>
    <w:p w14:paraId="05964590" w14:textId="4522FD08" w:rsidR="006228CE" w:rsidRDefault="006228CE">
      <w:pPr>
        <w:pStyle w:val="Legenda"/>
        <w:keepNext/>
        <w:rPr>
          <w:ins w:id="4682" w:author="Ryan Lemos" w:date="2019-10-14T19:05:00Z"/>
        </w:rPr>
        <w:pPrChange w:id="4683" w:author="Ryan Lemos" w:date="2019-10-14T19:05:00Z">
          <w:pPr>
            <w:pStyle w:val="Legenda"/>
          </w:pPr>
        </w:pPrChange>
      </w:pPr>
      <w:bookmarkStart w:id="4684" w:name="_Ref21972689"/>
      <w:bookmarkStart w:id="4685" w:name="_Toc21974029"/>
      <w:bookmarkStart w:id="4686" w:name="_Ref20561698"/>
      <w:bookmarkStart w:id="4687" w:name="_Toc22075248"/>
      <w:ins w:id="4688" w:author="Ryan Lemos" w:date="2019-10-14T19:05:00Z">
        <w:r>
          <w:lastRenderedPageBreak/>
          <w:t xml:space="preserve">Figura </w:t>
        </w:r>
        <w:r>
          <w:fldChar w:fldCharType="begin"/>
        </w:r>
        <w:r>
          <w:instrText xml:space="preserve"> SEQ Figura \* ARABIC </w:instrText>
        </w:r>
      </w:ins>
      <w:r>
        <w:fldChar w:fldCharType="separate"/>
      </w:r>
      <w:ins w:id="4689" w:author="Ryan Lemos" w:date="2019-10-14T19:23:00Z">
        <w:r w:rsidR="0002745D">
          <w:rPr>
            <w:noProof/>
          </w:rPr>
          <w:t>96</w:t>
        </w:r>
      </w:ins>
      <w:ins w:id="4690" w:author="Ryan Lemos" w:date="2019-10-14T19:05:00Z">
        <w:r>
          <w:fldChar w:fldCharType="end"/>
        </w:r>
        <w:bookmarkEnd w:id="4684"/>
        <w:r>
          <w:t xml:space="preserve"> - </w:t>
        </w:r>
        <w:r w:rsidRPr="002F4C1E">
          <w:t>Exemplo de atividade gerada pelo ambiente</w:t>
        </w:r>
        <w:bookmarkEnd w:id="4685"/>
        <w:bookmarkEnd w:id="4687"/>
      </w:ins>
    </w:p>
    <w:p w14:paraId="4E13506C" w14:textId="43506B24" w:rsidR="00B70A30" w:rsidDel="006228CE" w:rsidRDefault="006228CE" w:rsidP="00B70A30">
      <w:pPr>
        <w:pStyle w:val="Legenda"/>
        <w:keepNext/>
        <w:rPr>
          <w:del w:id="4691" w:author="Ryan Lemos" w:date="2019-10-14T19:04:00Z"/>
        </w:rPr>
      </w:pPr>
      <w:ins w:id="4692" w:author="Ryan Lemos" w:date="2019-10-14T19:05:00Z">
        <w:r>
          <w:rPr>
            <w:b w:val="0"/>
            <w:iCs w:val="0"/>
            <w:noProof/>
          </w:rPr>
          <w:drawing>
            <wp:inline distT="0" distB="0" distL="0" distR="0" wp14:anchorId="7F2B130D" wp14:editId="280EA387">
              <wp:extent cx="5173980" cy="3068682"/>
              <wp:effectExtent l="0" t="0" r="7620" b="0"/>
              <wp:docPr id="98" name="Imagem 98"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 B.png"/>
                      <pic:cNvPicPr/>
                    </pic:nvPicPr>
                    <pic:blipFill>
                      <a:blip r:embed="rId126">
                        <a:extLst>
                          <a:ext uri="{28A0092B-C50C-407E-A947-70E740481C1C}">
                            <a14:useLocalDpi xmlns:a14="http://schemas.microsoft.com/office/drawing/2010/main" val="0"/>
                          </a:ext>
                        </a:extLst>
                      </a:blip>
                      <a:stretch>
                        <a:fillRect/>
                      </a:stretch>
                    </pic:blipFill>
                    <pic:spPr>
                      <a:xfrm>
                        <a:off x="0" y="0"/>
                        <a:ext cx="5181546" cy="3073170"/>
                      </a:xfrm>
                      <a:prstGeom prst="rect">
                        <a:avLst/>
                      </a:prstGeom>
                    </pic:spPr>
                  </pic:pic>
                </a:graphicData>
              </a:graphic>
            </wp:inline>
          </w:drawing>
        </w:r>
      </w:ins>
      <w:del w:id="4693" w:author="Ryan Lemos" w:date="2019-10-14T19:04:00Z">
        <w:r w:rsidR="00B70A30" w:rsidDel="006228CE">
          <w:delText xml:space="preserve">Figura </w:delText>
        </w:r>
        <w:r w:rsidR="00B06645" w:rsidDel="006228CE">
          <w:rPr>
            <w:b w:val="0"/>
            <w:iCs w:val="0"/>
          </w:rPr>
          <w:fldChar w:fldCharType="begin"/>
        </w:r>
        <w:r w:rsidR="00B06645" w:rsidDel="006228CE">
          <w:delInstrText xml:space="preserve"> SEQ Figura \* ARABIC </w:delInstrText>
        </w:r>
        <w:r w:rsidR="00B06645" w:rsidDel="006228CE">
          <w:rPr>
            <w:b w:val="0"/>
            <w:iCs w:val="0"/>
          </w:rPr>
          <w:fldChar w:fldCharType="separate"/>
        </w:r>
      </w:del>
      <w:del w:id="4694" w:author="Ryan Lemos" w:date="2019-10-07T11:05:00Z">
        <w:r w:rsidR="00D343FF" w:rsidDel="00EA672B">
          <w:rPr>
            <w:noProof/>
          </w:rPr>
          <w:delText>102</w:delText>
        </w:r>
      </w:del>
      <w:del w:id="4695" w:author="Ryan Lemos" w:date="2019-10-14T19:04:00Z">
        <w:r w:rsidR="00B06645" w:rsidDel="006228CE">
          <w:rPr>
            <w:b w:val="0"/>
            <w:iCs w:val="0"/>
            <w:noProof/>
          </w:rPr>
          <w:fldChar w:fldCharType="end"/>
        </w:r>
        <w:bookmarkEnd w:id="4686"/>
        <w:r w:rsidR="00B70A30" w:rsidDel="006228CE">
          <w:delText xml:space="preserve"> - Exemplo de atividade gerada pelo ambiente</w:delText>
        </w:r>
      </w:del>
    </w:p>
    <w:p w14:paraId="6906617A" w14:textId="1D1743C0" w:rsidR="00B70A30" w:rsidRPr="00B70A30" w:rsidRDefault="00B70A30" w:rsidP="00B70A30">
      <w:pPr>
        <w:ind w:firstLine="0"/>
        <w:jc w:val="center"/>
      </w:pPr>
      <w:commentRangeStart w:id="4696"/>
      <w:del w:id="4697" w:author="Ryan Lemos" w:date="2019-10-14T19:04:00Z">
        <w:r w:rsidDel="006228CE">
          <w:rPr>
            <w:noProof/>
          </w:rPr>
          <w:drawing>
            <wp:inline distT="0" distB="0" distL="0" distR="0" wp14:anchorId="73C90E32" wp14:editId="208ECCDB">
              <wp:extent cx="5760085" cy="3416300"/>
              <wp:effectExtent l="0" t="0" r="0" b="0"/>
              <wp:docPr id="77" name="Imagem 7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em título.png"/>
                      <pic:cNvPicPr/>
                    </pic:nvPicPr>
                    <pic:blipFill>
                      <a:blip r:embed="rId127">
                        <a:extLst>
                          <a:ext uri="{28A0092B-C50C-407E-A947-70E740481C1C}">
                            <a14:useLocalDpi xmlns:a14="http://schemas.microsoft.com/office/drawing/2010/main" val="0"/>
                          </a:ext>
                        </a:extLst>
                      </a:blip>
                      <a:stretch>
                        <a:fillRect/>
                      </a:stretch>
                    </pic:blipFill>
                    <pic:spPr>
                      <a:xfrm>
                        <a:off x="0" y="0"/>
                        <a:ext cx="5760085" cy="3416300"/>
                      </a:xfrm>
                      <a:prstGeom prst="rect">
                        <a:avLst/>
                      </a:prstGeom>
                    </pic:spPr>
                  </pic:pic>
                </a:graphicData>
              </a:graphic>
            </wp:inline>
          </w:drawing>
        </w:r>
      </w:del>
      <w:commentRangeEnd w:id="4696"/>
      <w:r w:rsidR="00B32D53">
        <w:rPr>
          <w:rStyle w:val="Refdecomentrio"/>
        </w:rPr>
        <w:commentReference w:id="4696"/>
      </w:r>
    </w:p>
    <w:p w14:paraId="3FB8E609" w14:textId="77777777" w:rsidR="004002CD" w:rsidRDefault="004002CD" w:rsidP="004002CD">
      <w:pPr>
        <w:pStyle w:val="Fontes"/>
        <w:rPr>
          <w:ins w:id="4698" w:author="Ryan Lemos" w:date="2019-10-14T11:05:00Z"/>
        </w:rPr>
      </w:pPr>
      <w:ins w:id="4699" w:author="Ryan Lemos" w:date="2019-10-14T11:05:00Z">
        <w:r>
          <w:t>Fonte: PRÓPRIA, 2019. Utilizando o Adobe Acrobrat Reader DC v.19.012.</w:t>
        </w:r>
      </w:ins>
    </w:p>
    <w:p w14:paraId="1E60AD1C" w14:textId="77777777" w:rsidR="00B73552" w:rsidRDefault="00B73552" w:rsidP="00885747">
      <w:pPr>
        <w:rPr>
          <w:ins w:id="4700" w:author="Ryan Lemos" w:date="2019-10-09T21:09:00Z"/>
        </w:rPr>
      </w:pPr>
    </w:p>
    <w:p w14:paraId="187586BF" w14:textId="0BCF6D0A" w:rsidR="00AC435E" w:rsidRDefault="00885747" w:rsidP="00885747">
      <w:r>
        <w:t>Com a criação de atividades,</w:t>
      </w:r>
      <w:r w:rsidR="00AC435E">
        <w:t xml:space="preserve"> </w:t>
      </w:r>
      <w:r>
        <w:t>surge por parte do</w:t>
      </w:r>
      <w:r w:rsidR="00AC435E">
        <w:t xml:space="preserve"> pro</w:t>
      </w:r>
      <w:r w:rsidR="001F718F">
        <w:t>f</w:t>
      </w:r>
      <w:r w:rsidR="00AC435E">
        <w:t xml:space="preserve">essor </w:t>
      </w:r>
      <w:r>
        <w:t xml:space="preserve">a necessidade </w:t>
      </w:r>
      <w:r w:rsidR="00D43835">
        <w:t>gerenciar as atividades de uma turma</w:t>
      </w:r>
      <w:r w:rsidR="00AC435E">
        <w:t>.</w:t>
      </w:r>
      <w:r w:rsidR="00D43835">
        <w:t xml:space="preserve"> </w:t>
      </w:r>
      <w:del w:id="4701" w:author="Ryan Lemos" w:date="2019-10-09T21:09:00Z">
        <w:r w:rsidR="00D43835" w:rsidDel="00B73552">
          <w:delText xml:space="preserve">Assim surge uma série de estórias, </w:delText>
        </w:r>
        <w:r w:rsidR="00D43835" w:rsidRPr="005B582B" w:rsidDel="00B73552">
          <w:rPr>
            <w:highlight w:val="yellow"/>
          </w:rPr>
          <w:delText>estória x até y</w:delText>
        </w:r>
        <w:r w:rsidR="00D43835" w:rsidDel="00B73552">
          <w:delText xml:space="preserve">, que descrevem o processo de gerenciamento das atividades de uma turma. </w:delText>
        </w:r>
      </w:del>
      <w:r w:rsidR="00D43835">
        <w:t xml:space="preserve">A </w:t>
      </w:r>
      <w:del w:id="4702" w:author="Ryan Lemos" w:date="2019-10-09T21:10:00Z">
        <w:r w:rsidR="00D43835" w:rsidRPr="005B582B" w:rsidDel="00B73552">
          <w:rPr>
            <w:highlight w:val="yellow"/>
          </w:rPr>
          <w:delText>estória x</w:delText>
        </w:r>
      </w:del>
      <w:ins w:id="4703" w:author="Ryan Lemos" w:date="2019-10-09T21:10:00Z">
        <w:r w:rsidR="00B73552">
          <w:t xml:space="preserve">estória do </w:t>
        </w:r>
        <w:r w:rsidR="00B73552">
          <w:fldChar w:fldCharType="begin"/>
        </w:r>
        <w:r w:rsidR="00B73552">
          <w:instrText xml:space="preserve"> REF _Ref21547843 \h </w:instrText>
        </w:r>
      </w:ins>
      <w:r w:rsidR="00B73552">
        <w:fldChar w:fldCharType="separate"/>
      </w:r>
      <w:ins w:id="4704" w:author="Ryan Lemos" w:date="2019-10-14T19:23:00Z">
        <w:r w:rsidR="0002745D">
          <w:t xml:space="preserve">Quadro </w:t>
        </w:r>
        <w:r w:rsidR="0002745D">
          <w:rPr>
            <w:noProof/>
          </w:rPr>
          <w:t>32</w:t>
        </w:r>
      </w:ins>
      <w:ins w:id="4705" w:author="Ryan Lemos" w:date="2019-10-09T21:10:00Z">
        <w:r w:rsidR="00B73552">
          <w:fldChar w:fldCharType="end"/>
        </w:r>
      </w:ins>
      <w:r w:rsidR="00D43835">
        <w:t xml:space="preserve"> representa o anseio do professor por visualizar as atividades que foram atribuídas aos alunos. </w:t>
      </w:r>
    </w:p>
    <w:p w14:paraId="023A54E3" w14:textId="77777777" w:rsidR="00FE4DD4" w:rsidRDefault="00FE4DD4" w:rsidP="00885747"/>
    <w:p w14:paraId="4C24977F" w14:textId="586F955B" w:rsidR="00642301" w:rsidRDefault="00FE4DD4" w:rsidP="00B70A30">
      <w:pPr>
        <w:pStyle w:val="Legenda"/>
      </w:pPr>
      <w:bookmarkStart w:id="4706" w:name="_Ref21547843"/>
      <w:bookmarkStart w:id="4707" w:name="_Toc21974313"/>
      <w:r>
        <w:t xml:space="preserve">Quadro </w:t>
      </w:r>
      <w:r w:rsidR="00B06645">
        <w:fldChar w:fldCharType="begin"/>
      </w:r>
      <w:r w:rsidR="00B06645">
        <w:instrText xml:space="preserve"> SEQ Quadro \* ARABIC </w:instrText>
      </w:r>
      <w:r w:rsidR="00B06645">
        <w:fldChar w:fldCharType="separate"/>
      </w:r>
      <w:ins w:id="4708" w:author="Ryan Lemos" w:date="2019-10-14T19:23:00Z">
        <w:r w:rsidR="0002745D">
          <w:rPr>
            <w:noProof/>
          </w:rPr>
          <w:t>32</w:t>
        </w:r>
      </w:ins>
      <w:del w:id="4709" w:author="Ryan Lemos" w:date="2019-10-07T11:05:00Z">
        <w:r w:rsidR="00054B21" w:rsidDel="00EA672B">
          <w:rPr>
            <w:noProof/>
          </w:rPr>
          <w:delText>32</w:delText>
        </w:r>
      </w:del>
      <w:r w:rsidR="00B06645">
        <w:rPr>
          <w:noProof/>
        </w:rPr>
        <w:fldChar w:fldCharType="end"/>
      </w:r>
      <w:bookmarkEnd w:id="4706"/>
      <w:r w:rsidRPr="00CA69A4">
        <w:t xml:space="preserve"> - Estória de </w:t>
      </w:r>
      <w:r>
        <w:t>visualização de atividades associadas</w:t>
      </w:r>
      <w:bookmarkEnd w:id="4707"/>
    </w:p>
    <w:p w14:paraId="7AF79CDE" w14:textId="41237A83" w:rsidR="00642301" w:rsidRPr="005B582B" w:rsidDel="00E01488" w:rsidRDefault="00642301">
      <w:pPr>
        <w:pStyle w:val="estrias"/>
        <w:rPr>
          <w:del w:id="4710" w:author="Ryan Lemos" w:date="2019-10-13T12:57:00Z"/>
          <w:b/>
          <w:bCs/>
        </w:rPr>
      </w:pPr>
      <w:r>
        <w:t xml:space="preserve">Como professor quero ser capaz de </w:t>
      </w:r>
      <w:r w:rsidR="00D43835">
        <w:t>visualizar as atividades que enviei aos alunos.</w:t>
      </w:r>
    </w:p>
    <w:p w14:paraId="25881E53" w14:textId="257C3287" w:rsidR="00642301" w:rsidRDefault="00642301">
      <w:pPr>
        <w:pStyle w:val="estrias"/>
        <w:rPr>
          <w:ins w:id="4711" w:author="Ryan Lemos" w:date="2019-10-13T12:57:00Z"/>
        </w:rPr>
        <w:pPrChange w:id="4712" w:author="Ryan Lemos" w:date="2019-10-13T12:57:00Z">
          <w:pPr/>
        </w:pPrChange>
      </w:pPr>
    </w:p>
    <w:p w14:paraId="4B8A01EE" w14:textId="77777777" w:rsidR="00E01488" w:rsidRDefault="00E01488" w:rsidP="00E01488">
      <w:pPr>
        <w:pStyle w:val="Fontes"/>
        <w:rPr>
          <w:ins w:id="4713" w:author="Ryan Lemos" w:date="2019-10-13T12:57:00Z"/>
        </w:rPr>
      </w:pPr>
      <w:ins w:id="4714" w:author="Ryan Lemos" w:date="2019-10-13T12:57:00Z">
        <w:r>
          <w:t>Fonte: PRÓPRIA, 2019.</w:t>
        </w:r>
      </w:ins>
    </w:p>
    <w:p w14:paraId="28AB37D7" w14:textId="77777777" w:rsidR="00E01488" w:rsidRDefault="00E01488" w:rsidP="00885747"/>
    <w:p w14:paraId="0E37A876" w14:textId="68A683E5" w:rsidR="00AC435E" w:rsidRDefault="00AC435E" w:rsidP="005B582B">
      <w:r>
        <w:t>O professor pode associar a atividade por meio de uma nova aba na página ao qual se gere as turmas. Ao clicar na aba atividades</w:t>
      </w:r>
      <w:r w:rsidR="004F41B7">
        <w:t>,</w:t>
      </w:r>
      <w:r>
        <w:t xml:space="preserve"> surgem as atividades já associadas a turma, e algumas opções de ações possíveis. A </w:t>
      </w:r>
      <w:r w:rsidR="001A76D7">
        <w:fldChar w:fldCharType="begin"/>
      </w:r>
      <w:r w:rsidR="001A76D7">
        <w:instrText xml:space="preserve"> REF _Ref20053051 \h </w:instrText>
      </w:r>
      <w:r w:rsidR="001A76D7">
        <w:fldChar w:fldCharType="separate"/>
      </w:r>
      <w:ins w:id="4715" w:author="Ryan Lemos" w:date="2019-10-14T19:23:00Z">
        <w:r w:rsidR="0002745D">
          <w:t xml:space="preserve">Figura </w:t>
        </w:r>
        <w:r w:rsidR="0002745D">
          <w:rPr>
            <w:noProof/>
          </w:rPr>
          <w:t>97</w:t>
        </w:r>
      </w:ins>
      <w:del w:id="4716" w:author="Ryan Lemos" w:date="2019-10-07T11:05:00Z">
        <w:r w:rsidR="00054B21" w:rsidDel="00EA672B">
          <w:delText xml:space="preserve">Figura </w:delText>
        </w:r>
        <w:r w:rsidR="00054B21" w:rsidDel="00EA672B">
          <w:rPr>
            <w:noProof/>
          </w:rPr>
          <w:delText>103</w:delText>
        </w:r>
      </w:del>
      <w:r w:rsidR="001A76D7">
        <w:fldChar w:fldCharType="end"/>
      </w:r>
      <w:r w:rsidR="001A76D7">
        <w:t xml:space="preserve"> </w:t>
      </w:r>
      <w:r>
        <w:t>representa a listagem das atividades associadas a uma turma.</w:t>
      </w:r>
    </w:p>
    <w:p w14:paraId="4C8692AD" w14:textId="77777777" w:rsidR="00B965E2" w:rsidRDefault="00B965E2" w:rsidP="005B582B"/>
    <w:p w14:paraId="591FB405" w14:textId="7F63652D" w:rsidR="00B965E2" w:rsidRDefault="00B965E2" w:rsidP="00B70A30">
      <w:pPr>
        <w:pStyle w:val="Legenda"/>
        <w:keepNext/>
      </w:pPr>
      <w:bookmarkStart w:id="4717" w:name="_Ref20053051"/>
      <w:bookmarkStart w:id="4718" w:name="_Toc21974030"/>
      <w:bookmarkStart w:id="4719" w:name="_Toc22075249"/>
      <w:r>
        <w:lastRenderedPageBreak/>
        <w:t xml:space="preserve">Figura </w:t>
      </w:r>
      <w:r w:rsidR="00B06645">
        <w:fldChar w:fldCharType="begin"/>
      </w:r>
      <w:r w:rsidR="00B06645">
        <w:instrText xml:space="preserve"> SEQ Figura \* ARABIC </w:instrText>
      </w:r>
      <w:r w:rsidR="00B06645">
        <w:fldChar w:fldCharType="separate"/>
      </w:r>
      <w:ins w:id="4720" w:author="Ryan Lemos" w:date="2019-10-14T19:23:00Z">
        <w:r w:rsidR="0002745D">
          <w:rPr>
            <w:noProof/>
          </w:rPr>
          <w:t>97</w:t>
        </w:r>
      </w:ins>
      <w:del w:id="4721" w:author="Ryan Lemos" w:date="2019-10-07T11:05:00Z">
        <w:r w:rsidR="00D343FF" w:rsidDel="00EA672B">
          <w:rPr>
            <w:noProof/>
          </w:rPr>
          <w:delText>103</w:delText>
        </w:r>
      </w:del>
      <w:r w:rsidR="00B06645">
        <w:rPr>
          <w:noProof/>
        </w:rPr>
        <w:fldChar w:fldCharType="end"/>
      </w:r>
      <w:bookmarkEnd w:id="4717"/>
      <w:r>
        <w:t xml:space="preserve"> - Tela de listagem de atividades associadas a uma turma</w:t>
      </w:r>
      <w:bookmarkEnd w:id="4718"/>
      <w:bookmarkEnd w:id="4719"/>
    </w:p>
    <w:p w14:paraId="0846610E" w14:textId="71A19B9A" w:rsidR="00AC435E" w:rsidRDefault="00AC435E" w:rsidP="00596E44">
      <w:pPr>
        <w:ind w:firstLine="0"/>
        <w:jc w:val="center"/>
      </w:pPr>
      <w:r>
        <w:rPr>
          <w:noProof/>
        </w:rPr>
        <w:drawing>
          <wp:inline distT="0" distB="0" distL="0" distR="0" wp14:anchorId="0185684D" wp14:editId="75FEF5A3">
            <wp:extent cx="4838794" cy="2500746"/>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57183" cy="2510249"/>
                    </a:xfrm>
                    <a:prstGeom prst="rect">
                      <a:avLst/>
                    </a:prstGeom>
                  </pic:spPr>
                </pic:pic>
              </a:graphicData>
            </a:graphic>
          </wp:inline>
        </w:drawing>
      </w:r>
    </w:p>
    <w:p w14:paraId="5B710106" w14:textId="0704B576" w:rsidR="007E37B0" w:rsidRDefault="009E79A9" w:rsidP="007E37B0">
      <w:pPr>
        <w:pStyle w:val="Fontes"/>
        <w:rPr>
          <w:ins w:id="4722" w:author="Ryan Lemos" w:date="2019-10-13T12:50:00Z"/>
        </w:rPr>
      </w:pPr>
      <w:ins w:id="4723" w:author="Ryan Lemos" w:date="2019-10-13T12:59:00Z">
        <w:r>
          <w:t>Fonte: PRÓPRIA, 2019. Utilizando o ambiente ILC v.1.</w:t>
        </w:r>
      </w:ins>
    </w:p>
    <w:p w14:paraId="6AA248BE" w14:textId="77777777" w:rsidR="00FB7263" w:rsidRDefault="00FB7263" w:rsidP="00B70A30">
      <w:pPr>
        <w:pStyle w:val="Legenda"/>
      </w:pPr>
    </w:p>
    <w:p w14:paraId="3A9E6767" w14:textId="4B3DF9C3" w:rsidR="00FB7263" w:rsidRDefault="00FB7263" w:rsidP="00FB7263">
      <w:r>
        <w:t>As atividades criadas anteriormente</w:t>
      </w:r>
      <w:del w:id="4724" w:author="Ryan Lemos" w:date="2019-10-13T15:38:00Z">
        <w:r w:rsidDel="00A768C5">
          <w:delText>, conforme seção x</w:delText>
        </w:r>
      </w:del>
      <w:r>
        <w:t>, podem ser atribuídas a um ou mais alunos de uma turma. A estória que descreve esse processo de associação pode ser vista no</w:t>
      </w:r>
      <w:del w:id="4725" w:author="Ryan Lemos" w:date="2019-10-09T21:10:00Z">
        <w:r w:rsidDel="00B73552">
          <w:delText xml:space="preserve"> </w:delText>
        </w:r>
      </w:del>
      <w:ins w:id="4726" w:author="Ryan Lemos" w:date="2019-10-09T21:10:00Z">
        <w:r w:rsidR="00B73552">
          <w:t xml:space="preserve"> </w:t>
        </w:r>
        <w:r w:rsidR="00B73552">
          <w:fldChar w:fldCharType="begin"/>
        </w:r>
        <w:r w:rsidR="00B73552">
          <w:instrText xml:space="preserve"> REF _Ref21547862 \h </w:instrText>
        </w:r>
      </w:ins>
      <w:r w:rsidR="00B73552">
        <w:fldChar w:fldCharType="separate"/>
      </w:r>
      <w:ins w:id="4727" w:author="Ryan Lemos" w:date="2019-10-14T19:23:00Z">
        <w:r w:rsidR="0002745D">
          <w:t xml:space="preserve">Quadro </w:t>
        </w:r>
        <w:r w:rsidR="0002745D">
          <w:rPr>
            <w:noProof/>
          </w:rPr>
          <w:t>33</w:t>
        </w:r>
      </w:ins>
      <w:ins w:id="4728" w:author="Ryan Lemos" w:date="2019-10-09T21:10:00Z">
        <w:r w:rsidR="00B73552">
          <w:fldChar w:fldCharType="end"/>
        </w:r>
      </w:ins>
      <w:del w:id="4729" w:author="Ryan Lemos" w:date="2019-10-09T21:10:00Z">
        <w:r w:rsidDel="00B73552">
          <w:delText>quadro x</w:delText>
        </w:r>
      </w:del>
      <w:r>
        <w:t xml:space="preserve">. Nessa estória há algumas restrições referentes a prazos para resolução da atividade que podem ser definidos pelo professor se achar necessário. E a segunda restrição diz respeito a associação dos alunos, em atividades avaliativas (aquelas que contam para o desempenho do aluno) todos da turma devem receber. </w:t>
      </w:r>
      <w:r w:rsidR="00724525">
        <w:t>Enquanto</w:t>
      </w:r>
      <w:r>
        <w:t xml:space="preserve"> as não avaliativas o professor escolhe quais alunos devem receber.</w:t>
      </w:r>
    </w:p>
    <w:p w14:paraId="30D960DA" w14:textId="77777777" w:rsidR="00FB7263" w:rsidRPr="00FB7263" w:rsidRDefault="00FB7263" w:rsidP="005074A5"/>
    <w:p w14:paraId="5ADE3DFD" w14:textId="38422B0C" w:rsidR="001B007E" w:rsidRDefault="00FE4DD4" w:rsidP="00B70A30">
      <w:pPr>
        <w:pStyle w:val="Legenda"/>
      </w:pPr>
      <w:bookmarkStart w:id="4730" w:name="_Ref21547862"/>
      <w:bookmarkStart w:id="4731" w:name="_Toc21974314"/>
      <w:r>
        <w:t xml:space="preserve">Quadro </w:t>
      </w:r>
      <w:r w:rsidR="00B06645">
        <w:fldChar w:fldCharType="begin"/>
      </w:r>
      <w:r w:rsidR="00B06645">
        <w:instrText xml:space="preserve"> SEQ Quadro \* ARABIC </w:instrText>
      </w:r>
      <w:r w:rsidR="00B06645">
        <w:fldChar w:fldCharType="separate"/>
      </w:r>
      <w:ins w:id="4732" w:author="Ryan Lemos" w:date="2019-10-14T19:23:00Z">
        <w:r w:rsidR="0002745D">
          <w:rPr>
            <w:noProof/>
          </w:rPr>
          <w:t>33</w:t>
        </w:r>
      </w:ins>
      <w:del w:id="4733" w:author="Ryan Lemos" w:date="2019-10-07T11:05:00Z">
        <w:r w:rsidR="00054B21" w:rsidDel="00EA672B">
          <w:rPr>
            <w:noProof/>
          </w:rPr>
          <w:delText>33</w:delText>
        </w:r>
      </w:del>
      <w:r w:rsidR="00B06645">
        <w:rPr>
          <w:noProof/>
        </w:rPr>
        <w:fldChar w:fldCharType="end"/>
      </w:r>
      <w:bookmarkEnd w:id="4730"/>
      <w:r w:rsidRPr="00D7662E">
        <w:t xml:space="preserve"> - Estória de </w:t>
      </w:r>
      <w:r>
        <w:t>associação de atividades a alunos</w:t>
      </w:r>
      <w:bookmarkEnd w:id="4731"/>
    </w:p>
    <w:p w14:paraId="2AE084BF" w14:textId="4CDF66A6" w:rsidR="001B007E" w:rsidRDefault="001B007E" w:rsidP="001B007E">
      <w:pPr>
        <w:pStyle w:val="estrias"/>
      </w:pPr>
      <w:r>
        <w:t>Como professor quero ser capaz de atribuir atividades aos meus alunos, definindo ou não prazos de entrega, se será feita em sala ou não.</w:t>
      </w:r>
    </w:p>
    <w:p w14:paraId="3171B9D5" w14:textId="45288873" w:rsidR="00A1166E" w:rsidRPr="005074A5" w:rsidRDefault="00A1166E" w:rsidP="001B007E">
      <w:pPr>
        <w:pStyle w:val="estrias"/>
        <w:rPr>
          <w:b/>
          <w:bCs/>
        </w:rPr>
      </w:pPr>
      <w:r w:rsidRPr="005074A5">
        <w:rPr>
          <w:b/>
          <w:bCs/>
        </w:rPr>
        <w:t>Restrições da estória:</w:t>
      </w:r>
    </w:p>
    <w:p w14:paraId="3F076BA2" w14:textId="75E7DF7D" w:rsidR="00A1166E" w:rsidRDefault="00A1166E" w:rsidP="00A1166E">
      <w:pPr>
        <w:pStyle w:val="estrias"/>
        <w:numPr>
          <w:ilvl w:val="0"/>
          <w:numId w:val="31"/>
        </w:numPr>
      </w:pPr>
      <w:r>
        <w:t>A opção de prazo somente será habilitada se a atividade for avaliativa e resolvida pelo ambiente.</w:t>
      </w:r>
    </w:p>
    <w:p w14:paraId="5B75B8D7" w14:textId="4E5F4923" w:rsidR="00A1166E" w:rsidDel="00E01488" w:rsidRDefault="00A1166E" w:rsidP="005074A5">
      <w:pPr>
        <w:pStyle w:val="estrias"/>
        <w:numPr>
          <w:ilvl w:val="0"/>
          <w:numId w:val="31"/>
        </w:numPr>
        <w:rPr>
          <w:del w:id="4734" w:author="Ryan Lemos" w:date="2019-10-13T12:57:00Z"/>
        </w:rPr>
      </w:pPr>
      <w:r>
        <w:t>A</w:t>
      </w:r>
      <w:r w:rsidR="00FB7263">
        <w:t xml:space="preserve"> opção de escolha dos alunos que irão receber a atividade somente será possível se a atividade for executada pelo ambiente e não seja avaliativa, caso contrário todos da turma devem receber.</w:t>
      </w:r>
    </w:p>
    <w:p w14:paraId="0CF74B03" w14:textId="77777777" w:rsidR="00061602" w:rsidRDefault="00061602">
      <w:pPr>
        <w:pStyle w:val="estrias"/>
        <w:numPr>
          <w:ilvl w:val="0"/>
          <w:numId w:val="31"/>
        </w:numPr>
        <w:pPrChange w:id="4735" w:author="Ryan Lemos" w:date="2019-10-13T12:57:00Z">
          <w:pPr>
            <w:ind w:firstLine="0"/>
            <w:jc w:val="center"/>
          </w:pPr>
        </w:pPrChange>
      </w:pPr>
    </w:p>
    <w:p w14:paraId="0878E49A" w14:textId="77777777" w:rsidR="00E01488" w:rsidRDefault="00E01488" w:rsidP="00E01488">
      <w:pPr>
        <w:pStyle w:val="Fontes"/>
        <w:rPr>
          <w:ins w:id="4736" w:author="Ryan Lemos" w:date="2019-10-13T12:57:00Z"/>
        </w:rPr>
      </w:pPr>
      <w:ins w:id="4737" w:author="Ryan Lemos" w:date="2019-10-13T12:57:00Z">
        <w:r>
          <w:t>Fonte: PRÓPRIA, 2019.</w:t>
        </w:r>
      </w:ins>
    </w:p>
    <w:p w14:paraId="0F0613AE" w14:textId="77777777" w:rsidR="00226055" w:rsidRDefault="00226055">
      <w:pPr>
        <w:ind w:firstLine="0"/>
      </w:pPr>
    </w:p>
    <w:p w14:paraId="772DB986" w14:textId="37B1694C" w:rsidR="00AC435E" w:rsidRDefault="00FB7263" w:rsidP="00596E44">
      <w:r>
        <w:t xml:space="preserve">A </w:t>
      </w:r>
      <w:r w:rsidR="001A76D7">
        <w:fldChar w:fldCharType="begin"/>
      </w:r>
      <w:r w:rsidR="001A76D7">
        <w:instrText xml:space="preserve"> REF _Ref20053073 \h </w:instrText>
      </w:r>
      <w:r w:rsidR="001A76D7">
        <w:fldChar w:fldCharType="separate"/>
      </w:r>
      <w:ins w:id="4738" w:author="Ryan Lemos" w:date="2019-10-14T19:23:00Z">
        <w:r w:rsidR="0002745D">
          <w:t xml:space="preserve">Figura </w:t>
        </w:r>
        <w:r w:rsidR="0002745D">
          <w:rPr>
            <w:noProof/>
          </w:rPr>
          <w:t>98</w:t>
        </w:r>
      </w:ins>
      <w:del w:id="4739" w:author="Ryan Lemos" w:date="2019-10-07T11:05:00Z">
        <w:r w:rsidR="00054B21" w:rsidDel="00EA672B">
          <w:delText xml:space="preserve">Figura </w:delText>
        </w:r>
        <w:r w:rsidR="00054B21" w:rsidDel="00EA672B">
          <w:rPr>
            <w:noProof/>
          </w:rPr>
          <w:delText>104</w:delText>
        </w:r>
      </w:del>
      <w:r w:rsidR="001A76D7">
        <w:fldChar w:fldCharType="end"/>
      </w:r>
      <w:r>
        <w:t xml:space="preserve"> diz respeito a interação gerada a partir dessa estória</w:t>
      </w:r>
      <w:r w:rsidR="00AC435E">
        <w:t xml:space="preserve">. </w:t>
      </w:r>
      <w:r w:rsidR="00EA5D98">
        <w:t xml:space="preserve">Através dessa tela </w:t>
      </w:r>
      <w:r w:rsidR="00AC435E">
        <w:t xml:space="preserve">o professor pode definir qual atividade ele quer aplicar (dentre as cadastradas), se quer que a </w:t>
      </w:r>
      <w:r w:rsidR="00AC435E">
        <w:lastRenderedPageBreak/>
        <w:t>atividade seja resolvida em sala ou pelo ambiente, e ainda se é avaliativa ou não.</w:t>
      </w:r>
      <w:r w:rsidR="00226055">
        <w:t xml:space="preserve"> Se o professor decidir pela resolução no ambiente</w:t>
      </w:r>
      <w:r w:rsidR="004F46AF">
        <w:t xml:space="preserve"> e a atividade não for avaliativa,</w:t>
      </w:r>
      <w:r w:rsidR="00226055">
        <w:t xml:space="preserve"> surge a opção de escolha de quais alunos o professor quer que receba aquela atividade. </w:t>
      </w:r>
      <w:r w:rsidR="00AC435E">
        <w:t xml:space="preserve">Caso o professor decida por </w:t>
      </w:r>
      <w:r w:rsidR="00226055">
        <w:t>uma atividade avaliativa</w:t>
      </w:r>
      <w:r w:rsidR="002407A7">
        <w:t xml:space="preserve">, </w:t>
      </w:r>
      <w:r w:rsidR="00226055">
        <w:t>no ambiente surge um novo campo que diz respeito a um prazo para a resolução da atividade (</w:t>
      </w:r>
      <w:r>
        <w:t xml:space="preserve">sendo um </w:t>
      </w:r>
      <w:r w:rsidR="00226055">
        <w:t xml:space="preserve">campo </w:t>
      </w:r>
      <w:r>
        <w:t xml:space="preserve">de preenchimento </w:t>
      </w:r>
      <w:r w:rsidR="00226055">
        <w:t xml:space="preserve">opcional). </w:t>
      </w:r>
    </w:p>
    <w:p w14:paraId="528688A9" w14:textId="77777777" w:rsidR="00D43835" w:rsidRDefault="00D43835" w:rsidP="00596E44"/>
    <w:p w14:paraId="63945898" w14:textId="6B12011D" w:rsidR="00921163" w:rsidRDefault="00921163" w:rsidP="00B70A30">
      <w:pPr>
        <w:pStyle w:val="Legenda"/>
        <w:keepNext/>
      </w:pPr>
      <w:bookmarkStart w:id="4740" w:name="_Ref20053073"/>
      <w:bookmarkStart w:id="4741" w:name="_Toc21974031"/>
      <w:bookmarkStart w:id="4742" w:name="_Toc22075250"/>
      <w:r>
        <w:t xml:space="preserve">Figura </w:t>
      </w:r>
      <w:r w:rsidR="00B06645">
        <w:fldChar w:fldCharType="begin"/>
      </w:r>
      <w:r w:rsidR="00B06645">
        <w:instrText xml:space="preserve"> SEQ Figura \* ARABIC </w:instrText>
      </w:r>
      <w:r w:rsidR="00B06645">
        <w:fldChar w:fldCharType="separate"/>
      </w:r>
      <w:ins w:id="4743" w:author="Ryan Lemos" w:date="2019-10-14T19:23:00Z">
        <w:r w:rsidR="0002745D">
          <w:rPr>
            <w:noProof/>
          </w:rPr>
          <w:t>98</w:t>
        </w:r>
      </w:ins>
      <w:del w:id="4744" w:author="Ryan Lemos" w:date="2019-10-07T11:05:00Z">
        <w:r w:rsidR="00D343FF" w:rsidDel="00EA672B">
          <w:rPr>
            <w:noProof/>
          </w:rPr>
          <w:delText>104</w:delText>
        </w:r>
      </w:del>
      <w:r w:rsidR="00B06645">
        <w:rPr>
          <w:noProof/>
        </w:rPr>
        <w:fldChar w:fldCharType="end"/>
      </w:r>
      <w:bookmarkEnd w:id="4740"/>
      <w:r>
        <w:t xml:space="preserve"> - </w:t>
      </w:r>
      <w:r w:rsidRPr="00B97D13">
        <w:t>Tela de associação de atividade a uma turma</w:t>
      </w:r>
      <w:bookmarkEnd w:id="4741"/>
      <w:bookmarkEnd w:id="4742"/>
    </w:p>
    <w:p w14:paraId="1C3E544C" w14:textId="77777777" w:rsidR="00921163" w:rsidRDefault="008A32A5" w:rsidP="00B70A30">
      <w:pPr>
        <w:keepNext/>
        <w:ind w:firstLine="0"/>
        <w:jc w:val="center"/>
      </w:pPr>
      <w:r>
        <w:rPr>
          <w:noProof/>
          <w:sz w:val="20"/>
        </w:rPr>
        <w:drawing>
          <wp:inline distT="0" distB="0" distL="0" distR="0" wp14:anchorId="07EF5C79" wp14:editId="2F25069B">
            <wp:extent cx="5760085" cy="272796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085" cy="2727960"/>
                    </a:xfrm>
                    <a:prstGeom prst="rect">
                      <a:avLst/>
                    </a:prstGeom>
                  </pic:spPr>
                </pic:pic>
              </a:graphicData>
            </a:graphic>
          </wp:inline>
        </w:drawing>
      </w:r>
    </w:p>
    <w:p w14:paraId="19411A79" w14:textId="436D5F07" w:rsidR="007E37B0" w:rsidRDefault="00021305" w:rsidP="007E37B0">
      <w:pPr>
        <w:pStyle w:val="Fontes"/>
        <w:rPr>
          <w:ins w:id="4745" w:author="Ryan Lemos" w:date="2019-10-13T12:50:00Z"/>
        </w:rPr>
      </w:pPr>
      <w:commentRangeStart w:id="4746"/>
      <w:commentRangeEnd w:id="4746"/>
      <w:r>
        <w:rPr>
          <w:rStyle w:val="Refdecomentrio"/>
        </w:rPr>
        <w:commentReference w:id="4746"/>
      </w:r>
      <w:ins w:id="4747" w:author="Ryan Lemos" w:date="2019-10-13T12:50:00Z">
        <w:r w:rsidR="007E37B0" w:rsidRPr="007E37B0">
          <w:t xml:space="preserve"> </w:t>
        </w:r>
      </w:ins>
      <w:ins w:id="4748" w:author="Ryan Lemos" w:date="2019-10-13T12:59:00Z">
        <w:r w:rsidR="009E79A9">
          <w:t>Fonte: PRÓPRIA, 2019. Utilizando o ambiente ILC v.1.</w:t>
        </w:r>
      </w:ins>
    </w:p>
    <w:p w14:paraId="2D408565" w14:textId="4EC9E376" w:rsidR="00F7481A" w:rsidRDefault="00F7481A" w:rsidP="005074A5">
      <w:pPr>
        <w:ind w:firstLine="0"/>
        <w:jc w:val="center"/>
      </w:pPr>
    </w:p>
    <w:p w14:paraId="56CC6465" w14:textId="008F0A74" w:rsidR="00FE4DD4" w:rsidRDefault="00F7481A" w:rsidP="001B007E">
      <w:r>
        <w:t xml:space="preserve">O professor pode acompanhar os resultados obtidos pelos alunos na resolução de atividades pelo ambiente. A estória do </w:t>
      </w:r>
      <w:ins w:id="4749" w:author="Ryan Lemos" w:date="2019-10-09T21:11:00Z">
        <w:r w:rsidR="00B73552">
          <w:fldChar w:fldCharType="begin"/>
        </w:r>
        <w:r w:rsidR="00B73552">
          <w:instrText xml:space="preserve"> REF _Ref21547903 \h </w:instrText>
        </w:r>
      </w:ins>
      <w:r w:rsidR="00B73552">
        <w:fldChar w:fldCharType="separate"/>
      </w:r>
      <w:ins w:id="4750" w:author="Ryan Lemos" w:date="2019-10-14T19:23:00Z">
        <w:r w:rsidR="0002745D">
          <w:t xml:space="preserve">Quadro </w:t>
        </w:r>
        <w:r w:rsidR="0002745D">
          <w:rPr>
            <w:noProof/>
          </w:rPr>
          <w:t>34</w:t>
        </w:r>
      </w:ins>
      <w:ins w:id="4751" w:author="Ryan Lemos" w:date="2019-10-09T21:11:00Z">
        <w:r w:rsidR="00B73552">
          <w:fldChar w:fldCharType="end"/>
        </w:r>
        <w:r w:rsidR="00B73552">
          <w:t xml:space="preserve"> </w:t>
        </w:r>
      </w:ins>
      <w:del w:id="4752" w:author="Ryan Lemos" w:date="2019-10-09T21:11:00Z">
        <w:r w:rsidDel="00B73552">
          <w:delText xml:space="preserve">quadro x </w:delText>
        </w:r>
      </w:del>
      <w:r>
        <w:t>define isso, incluindo como restrição a possibilidade de deixar que o aluno repita uma atividade, reiniciando assim o seu resultado.</w:t>
      </w:r>
    </w:p>
    <w:p w14:paraId="6C87A220" w14:textId="77777777" w:rsidR="00F7481A" w:rsidRDefault="00F7481A" w:rsidP="001B007E"/>
    <w:p w14:paraId="72807F97" w14:textId="7D47BA34" w:rsidR="00061602" w:rsidRDefault="00FE4DD4" w:rsidP="00B70A30">
      <w:pPr>
        <w:pStyle w:val="Legenda"/>
      </w:pPr>
      <w:bookmarkStart w:id="4753" w:name="_Ref21547903"/>
      <w:bookmarkStart w:id="4754" w:name="_Toc21974315"/>
      <w:r>
        <w:t xml:space="preserve">Quadro </w:t>
      </w:r>
      <w:r w:rsidR="00B06645">
        <w:fldChar w:fldCharType="begin"/>
      </w:r>
      <w:r w:rsidR="00B06645">
        <w:instrText xml:space="preserve"> SEQ Quadro \* ARABIC </w:instrText>
      </w:r>
      <w:r w:rsidR="00B06645">
        <w:fldChar w:fldCharType="separate"/>
      </w:r>
      <w:ins w:id="4755" w:author="Ryan Lemos" w:date="2019-10-14T19:23:00Z">
        <w:r w:rsidR="0002745D">
          <w:rPr>
            <w:noProof/>
          </w:rPr>
          <w:t>34</w:t>
        </w:r>
      </w:ins>
      <w:del w:id="4756" w:author="Ryan Lemos" w:date="2019-10-07T11:05:00Z">
        <w:r w:rsidR="00054B21" w:rsidDel="00EA672B">
          <w:rPr>
            <w:noProof/>
          </w:rPr>
          <w:delText>34</w:delText>
        </w:r>
      </w:del>
      <w:r w:rsidR="00B06645">
        <w:rPr>
          <w:noProof/>
        </w:rPr>
        <w:fldChar w:fldCharType="end"/>
      </w:r>
      <w:bookmarkEnd w:id="4753"/>
      <w:r w:rsidRPr="00135095">
        <w:t xml:space="preserve"> - Estória de </w:t>
      </w:r>
      <w:r>
        <w:t>visualização de resultados de uma atividade</w:t>
      </w:r>
      <w:bookmarkEnd w:id="4754"/>
    </w:p>
    <w:p w14:paraId="177BBB35" w14:textId="261457B9" w:rsidR="00061602" w:rsidRDefault="00061602" w:rsidP="005B582B">
      <w:pPr>
        <w:pStyle w:val="estrias"/>
      </w:pPr>
      <w:r>
        <w:t>Como professor necessito ser capaz de visualizar o resultado dos meus alunos em uma atividade enviada a eles.</w:t>
      </w:r>
    </w:p>
    <w:p w14:paraId="75761132" w14:textId="77777777" w:rsidR="00F7481A" w:rsidRDefault="00F7481A" w:rsidP="005B582B">
      <w:pPr>
        <w:pStyle w:val="estrias"/>
      </w:pPr>
    </w:p>
    <w:p w14:paraId="4C1B8A67" w14:textId="0641D1A5" w:rsidR="00F7481A" w:rsidRDefault="00F7481A" w:rsidP="005B582B">
      <w:pPr>
        <w:pStyle w:val="estrias"/>
        <w:rPr>
          <w:b/>
          <w:bCs/>
        </w:rPr>
      </w:pPr>
      <w:r w:rsidRPr="005074A5">
        <w:rPr>
          <w:b/>
          <w:bCs/>
        </w:rPr>
        <w:t>Restrições da estória</w:t>
      </w:r>
      <w:r>
        <w:rPr>
          <w:b/>
          <w:bCs/>
        </w:rPr>
        <w:t>:</w:t>
      </w:r>
    </w:p>
    <w:p w14:paraId="4C202643" w14:textId="5165DD59" w:rsidR="00F7481A" w:rsidRPr="005074A5" w:rsidDel="00E01488" w:rsidRDefault="00F7481A" w:rsidP="005074A5">
      <w:pPr>
        <w:pStyle w:val="estrias"/>
        <w:numPr>
          <w:ilvl w:val="0"/>
          <w:numId w:val="28"/>
        </w:numPr>
        <w:rPr>
          <w:del w:id="4757" w:author="Ryan Lemos" w:date="2019-10-13T12:57:00Z"/>
          <w:b/>
          <w:bCs/>
        </w:rPr>
      </w:pPr>
      <w:r>
        <w:t>O professor deve ser capaz de possibilitar ao aluno que repita a atividade reiniciando seu resultado.</w:t>
      </w:r>
    </w:p>
    <w:p w14:paraId="4AECA013" w14:textId="0DC03432" w:rsidR="00AC435E" w:rsidRDefault="00AC435E">
      <w:pPr>
        <w:pStyle w:val="estrias"/>
        <w:numPr>
          <w:ilvl w:val="0"/>
          <w:numId w:val="28"/>
        </w:numPr>
        <w:rPr>
          <w:ins w:id="4758" w:author="Ryan Lemos" w:date="2019-10-13T12:57:00Z"/>
        </w:rPr>
        <w:pPrChange w:id="4759" w:author="Ryan Lemos" w:date="2019-10-13T12:57:00Z">
          <w:pPr/>
        </w:pPrChange>
      </w:pPr>
    </w:p>
    <w:p w14:paraId="6F364470" w14:textId="77777777" w:rsidR="00E01488" w:rsidRDefault="00E01488" w:rsidP="00E01488">
      <w:pPr>
        <w:pStyle w:val="Fontes"/>
        <w:rPr>
          <w:ins w:id="4760" w:author="Ryan Lemos" w:date="2019-10-13T12:57:00Z"/>
        </w:rPr>
      </w:pPr>
      <w:ins w:id="4761" w:author="Ryan Lemos" w:date="2019-10-13T12:57:00Z">
        <w:r>
          <w:t>Fonte: PRÓPRIA, 2019.</w:t>
        </w:r>
      </w:ins>
    </w:p>
    <w:p w14:paraId="219F16B1" w14:textId="77777777" w:rsidR="00E01488" w:rsidRDefault="00E01488"/>
    <w:p w14:paraId="2AF04C29" w14:textId="16D0A444" w:rsidR="004F46AF" w:rsidRDefault="00F7481A">
      <w:r>
        <w:t xml:space="preserve">A </w:t>
      </w:r>
      <w:r>
        <w:fldChar w:fldCharType="begin"/>
      </w:r>
      <w:r>
        <w:instrText xml:space="preserve"> REF _Ref20563578 \h </w:instrText>
      </w:r>
      <w:r>
        <w:fldChar w:fldCharType="separate"/>
      </w:r>
      <w:ins w:id="4762" w:author="Ryan Lemos" w:date="2019-10-14T19:23:00Z">
        <w:r w:rsidR="0002745D">
          <w:t xml:space="preserve">Figura </w:t>
        </w:r>
        <w:r w:rsidR="0002745D">
          <w:rPr>
            <w:noProof/>
          </w:rPr>
          <w:t>99</w:t>
        </w:r>
      </w:ins>
      <w:del w:id="4763" w:author="Ryan Lemos" w:date="2019-10-07T11:05:00Z">
        <w:r w:rsidR="00054B21" w:rsidDel="00EA672B">
          <w:delText xml:space="preserve">Figura </w:delText>
        </w:r>
        <w:r w:rsidR="00054B21" w:rsidDel="00EA672B">
          <w:rPr>
            <w:noProof/>
          </w:rPr>
          <w:delText>105</w:delText>
        </w:r>
      </w:del>
      <w:r>
        <w:fldChar w:fldCharType="end"/>
      </w:r>
      <w:r>
        <w:t xml:space="preserve"> representa a interação gerada pela estória do quadro x. O botão de repetição de atividade conforme requerido pela estória pode ser visto. Ele foi pensado </w:t>
      </w:r>
      <w:r w:rsidR="00DE58F2">
        <w:t xml:space="preserve">pois </w:t>
      </w:r>
      <w:r w:rsidR="00DE58F2">
        <w:lastRenderedPageBreak/>
        <w:t xml:space="preserve">acreditou-se que o aluno possa ter alguma dificuldade no momento de resolução da atividade, por motivos técnicos ou não. Então o professor tem a capacidade de deixá-lo repetir a atividade, reiniciando o resultado do aluno. </w:t>
      </w:r>
    </w:p>
    <w:p w14:paraId="67C0BA00" w14:textId="77777777" w:rsidR="00921163" w:rsidRDefault="008F460B" w:rsidP="00596E44">
      <w:pPr>
        <w:ind w:firstLine="0"/>
        <w:jc w:val="center"/>
      </w:pPr>
      <w:r w:rsidRPr="008F460B">
        <w:rPr>
          <w:noProof/>
        </w:rPr>
        <w:t xml:space="preserve"> </w:t>
      </w:r>
    </w:p>
    <w:p w14:paraId="67AC6FF5" w14:textId="61D4E5B0" w:rsidR="00921163" w:rsidRDefault="00921163" w:rsidP="00B70A30">
      <w:pPr>
        <w:pStyle w:val="Legenda"/>
        <w:keepNext/>
      </w:pPr>
      <w:bookmarkStart w:id="4764" w:name="_Ref20563578"/>
      <w:bookmarkStart w:id="4765" w:name="_Toc21974032"/>
      <w:bookmarkStart w:id="4766" w:name="_Toc22075251"/>
      <w:r>
        <w:t xml:space="preserve">Figura </w:t>
      </w:r>
      <w:r w:rsidR="00B06645">
        <w:fldChar w:fldCharType="begin"/>
      </w:r>
      <w:r w:rsidR="00B06645">
        <w:instrText xml:space="preserve"> SEQ Figura \* ARABIC </w:instrText>
      </w:r>
      <w:r w:rsidR="00B06645">
        <w:fldChar w:fldCharType="separate"/>
      </w:r>
      <w:ins w:id="4767" w:author="Ryan Lemos" w:date="2019-10-14T19:23:00Z">
        <w:r w:rsidR="0002745D">
          <w:rPr>
            <w:noProof/>
          </w:rPr>
          <w:t>99</w:t>
        </w:r>
      </w:ins>
      <w:del w:id="4768" w:author="Ryan Lemos" w:date="2019-10-07T11:05:00Z">
        <w:r w:rsidR="00D343FF" w:rsidDel="00EA672B">
          <w:rPr>
            <w:noProof/>
          </w:rPr>
          <w:delText>105</w:delText>
        </w:r>
      </w:del>
      <w:r w:rsidR="00B06645">
        <w:rPr>
          <w:noProof/>
        </w:rPr>
        <w:fldChar w:fldCharType="end"/>
      </w:r>
      <w:bookmarkEnd w:id="4764"/>
      <w:r>
        <w:t xml:space="preserve"> - Tela de resultados de uma atividade</w:t>
      </w:r>
      <w:bookmarkEnd w:id="4765"/>
      <w:bookmarkEnd w:id="4766"/>
    </w:p>
    <w:p w14:paraId="5FA696D6" w14:textId="0B94DB1D" w:rsidR="00226055" w:rsidRDefault="008F460B" w:rsidP="00596E44">
      <w:pPr>
        <w:ind w:firstLine="0"/>
        <w:jc w:val="center"/>
      </w:pPr>
      <w:r>
        <w:rPr>
          <w:noProof/>
        </w:rPr>
        <w:drawing>
          <wp:inline distT="0" distB="0" distL="0" distR="0" wp14:anchorId="68447779" wp14:editId="5776784C">
            <wp:extent cx="4709160" cy="2814802"/>
            <wp:effectExtent l="0" t="0" r="0" b="508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19211" cy="2820810"/>
                    </a:xfrm>
                    <a:prstGeom prst="rect">
                      <a:avLst/>
                    </a:prstGeom>
                  </pic:spPr>
                </pic:pic>
              </a:graphicData>
            </a:graphic>
          </wp:inline>
        </w:drawing>
      </w:r>
    </w:p>
    <w:p w14:paraId="56C1F684" w14:textId="7F7C1378" w:rsidR="007E37B0" w:rsidRDefault="009E79A9" w:rsidP="007E37B0">
      <w:pPr>
        <w:pStyle w:val="Fontes"/>
        <w:rPr>
          <w:ins w:id="4769" w:author="Ryan Lemos" w:date="2019-10-13T12:50:00Z"/>
        </w:rPr>
      </w:pPr>
      <w:ins w:id="4770" w:author="Ryan Lemos" w:date="2019-10-13T12:59:00Z">
        <w:r>
          <w:t>Fonte: PRÓPRIA, 2019. Utilizando o ambiente ILC v.1.</w:t>
        </w:r>
      </w:ins>
    </w:p>
    <w:p w14:paraId="68A69B15" w14:textId="77777777" w:rsidR="00DE58F2" w:rsidRDefault="00DE58F2" w:rsidP="00596E44">
      <w:pPr>
        <w:ind w:firstLine="0"/>
        <w:jc w:val="center"/>
      </w:pPr>
    </w:p>
    <w:p w14:paraId="4937E884" w14:textId="517CE18B" w:rsidR="00DE58F2" w:rsidRDefault="00DE58F2">
      <w:r>
        <w:t>Por padrão, o ambiente pontua todas as atividades em 100 (ou 100%). Divide-se então esse valor pela quantidade de questões para identificar o valor de cada questão e pontuar o aluno conforme os acertos. Porém, o professor é livre para alterar o valor de uma atividade, juntamente com o valor das suas questões. A estória que descreve esse processo é explicitada no</w:t>
      </w:r>
      <w:del w:id="4771" w:author="Ryan Lemos" w:date="2019-10-09T21:11:00Z">
        <w:r w:rsidDel="00B73552">
          <w:delText xml:space="preserve"> </w:delText>
        </w:r>
      </w:del>
      <w:ins w:id="4772" w:author="Ryan Lemos" w:date="2019-10-09T21:11:00Z">
        <w:r w:rsidR="00B73552">
          <w:t xml:space="preserve"> </w:t>
        </w:r>
        <w:r w:rsidR="00B73552">
          <w:fldChar w:fldCharType="begin"/>
        </w:r>
        <w:r w:rsidR="00B73552">
          <w:instrText xml:space="preserve"> REF _Ref21547890 \h </w:instrText>
        </w:r>
      </w:ins>
      <w:r w:rsidR="00B73552">
        <w:fldChar w:fldCharType="separate"/>
      </w:r>
      <w:ins w:id="4773" w:author="Ryan Lemos" w:date="2019-10-14T19:23:00Z">
        <w:r w:rsidR="0002745D">
          <w:t xml:space="preserve">Quadro </w:t>
        </w:r>
        <w:r w:rsidR="0002745D">
          <w:rPr>
            <w:noProof/>
          </w:rPr>
          <w:t>35</w:t>
        </w:r>
      </w:ins>
      <w:ins w:id="4774" w:author="Ryan Lemos" w:date="2019-10-09T21:11:00Z">
        <w:r w:rsidR="00B73552">
          <w:fldChar w:fldCharType="end"/>
        </w:r>
      </w:ins>
      <w:del w:id="4775" w:author="Ryan Lemos" w:date="2019-10-09T21:11:00Z">
        <w:r w:rsidDel="00B73552">
          <w:delText>quadro x</w:delText>
        </w:r>
      </w:del>
      <w:r>
        <w:t>.</w:t>
      </w:r>
    </w:p>
    <w:p w14:paraId="42DE6F9D" w14:textId="7A3448E2" w:rsidR="00061602" w:rsidRDefault="00061602" w:rsidP="005074A5"/>
    <w:p w14:paraId="42DD1045" w14:textId="4FF67047" w:rsidR="00FE4DD4" w:rsidRDefault="00FE4DD4" w:rsidP="00B70A30">
      <w:pPr>
        <w:pStyle w:val="Legenda"/>
      </w:pPr>
      <w:bookmarkStart w:id="4776" w:name="_Ref21547890"/>
      <w:bookmarkStart w:id="4777" w:name="_Toc21974316"/>
      <w:r>
        <w:t xml:space="preserve">Quadro </w:t>
      </w:r>
      <w:r w:rsidR="00B06645">
        <w:fldChar w:fldCharType="begin"/>
      </w:r>
      <w:r w:rsidR="00B06645">
        <w:instrText xml:space="preserve"> SEQ Quadro \* ARABIC </w:instrText>
      </w:r>
      <w:r w:rsidR="00B06645">
        <w:fldChar w:fldCharType="separate"/>
      </w:r>
      <w:ins w:id="4778" w:author="Ryan Lemos" w:date="2019-10-14T19:23:00Z">
        <w:r w:rsidR="0002745D">
          <w:rPr>
            <w:noProof/>
          </w:rPr>
          <w:t>35</w:t>
        </w:r>
      </w:ins>
      <w:del w:id="4779" w:author="Ryan Lemos" w:date="2019-10-07T11:05:00Z">
        <w:r w:rsidR="00054B21" w:rsidDel="00EA672B">
          <w:rPr>
            <w:noProof/>
          </w:rPr>
          <w:delText>35</w:delText>
        </w:r>
      </w:del>
      <w:r w:rsidR="00B06645">
        <w:rPr>
          <w:noProof/>
        </w:rPr>
        <w:fldChar w:fldCharType="end"/>
      </w:r>
      <w:bookmarkEnd w:id="4776"/>
      <w:r w:rsidRPr="00C507CD">
        <w:t xml:space="preserve"> - Estória de </w:t>
      </w:r>
      <w:r>
        <w:t>alteração de pontuação de uma atividade</w:t>
      </w:r>
      <w:bookmarkEnd w:id="4777"/>
    </w:p>
    <w:p w14:paraId="432898F3" w14:textId="79B037D1" w:rsidR="00061602" w:rsidRDefault="002635CF" w:rsidP="00061602">
      <w:pPr>
        <w:pStyle w:val="estrias"/>
      </w:pPr>
      <w:r>
        <w:t>Como professor necessito ser apto</w:t>
      </w:r>
      <w:r w:rsidR="00061602" w:rsidRPr="00061602">
        <w:t xml:space="preserve"> </w:t>
      </w:r>
      <w:r>
        <w:t>a</w:t>
      </w:r>
      <w:r w:rsidR="00061602" w:rsidRPr="00061602">
        <w:t xml:space="preserve"> alterar a pontuação d</w:t>
      </w:r>
      <w:r w:rsidR="001B007E">
        <w:t>e uma</w:t>
      </w:r>
      <w:r w:rsidR="00061602" w:rsidRPr="00061602">
        <w:t xml:space="preserve"> atividade.</w:t>
      </w:r>
    </w:p>
    <w:p w14:paraId="347F9BBE" w14:textId="77777777" w:rsidR="00061602" w:rsidRPr="00061602" w:rsidRDefault="00061602" w:rsidP="005B582B">
      <w:pPr>
        <w:pStyle w:val="estrias"/>
      </w:pPr>
    </w:p>
    <w:p w14:paraId="69566BE0" w14:textId="7B7EE558" w:rsidR="00061602" w:rsidRPr="005B582B" w:rsidRDefault="00061602" w:rsidP="00061602">
      <w:pPr>
        <w:pStyle w:val="estrias"/>
        <w:rPr>
          <w:b/>
          <w:bCs/>
        </w:rPr>
      </w:pPr>
      <w:r w:rsidRPr="005B582B">
        <w:rPr>
          <w:b/>
          <w:bCs/>
        </w:rPr>
        <w:t>Restrições da estória:</w:t>
      </w:r>
    </w:p>
    <w:p w14:paraId="4E316B23" w14:textId="785A4974" w:rsidR="00061602" w:rsidRDefault="00061602">
      <w:pPr>
        <w:pStyle w:val="estrias"/>
        <w:numPr>
          <w:ilvl w:val="0"/>
          <w:numId w:val="24"/>
        </w:numPr>
      </w:pPr>
      <w:r>
        <w:t>Só será possível alterar a pontuação de uma atividade caso nenhum aluno a tenha iniciado.</w:t>
      </w:r>
    </w:p>
    <w:p w14:paraId="3AC0E326" w14:textId="69B398DE" w:rsidR="00DE58F2" w:rsidRDefault="00DE58F2">
      <w:pPr>
        <w:pStyle w:val="estrias"/>
        <w:numPr>
          <w:ilvl w:val="0"/>
          <w:numId w:val="24"/>
        </w:numPr>
      </w:pPr>
      <w:r>
        <w:t>Deve ser capaz de alterar a pontuação de cada questão individualmente.</w:t>
      </w:r>
    </w:p>
    <w:p w14:paraId="29FC5A03" w14:textId="4E9E2243" w:rsidR="00DE58F2" w:rsidRPr="00061602" w:rsidDel="00E01488" w:rsidRDefault="00DE58F2">
      <w:pPr>
        <w:pStyle w:val="estrias"/>
        <w:numPr>
          <w:ilvl w:val="0"/>
          <w:numId w:val="24"/>
        </w:numPr>
        <w:rPr>
          <w:del w:id="4780" w:author="Ryan Lemos" w:date="2019-10-13T12:57:00Z"/>
        </w:rPr>
      </w:pPr>
      <w:r>
        <w:t>Deve ser capaz de definir uma pontuação e distribuir essa pontuação a todas as questões por igual.</w:t>
      </w:r>
    </w:p>
    <w:p w14:paraId="69906F46" w14:textId="47B3AFEF" w:rsidR="00061602" w:rsidRDefault="00061602">
      <w:pPr>
        <w:pStyle w:val="estrias"/>
        <w:numPr>
          <w:ilvl w:val="0"/>
          <w:numId w:val="24"/>
        </w:numPr>
        <w:rPr>
          <w:ins w:id="4781" w:author="Ryan Lemos" w:date="2019-10-13T12:57:00Z"/>
        </w:rPr>
        <w:pPrChange w:id="4782" w:author="Ryan Lemos" w:date="2019-10-13T12:57:00Z">
          <w:pPr/>
        </w:pPrChange>
      </w:pPr>
    </w:p>
    <w:p w14:paraId="390CE34E" w14:textId="77777777" w:rsidR="00E01488" w:rsidRDefault="00E01488" w:rsidP="00E01488">
      <w:pPr>
        <w:pStyle w:val="Fontes"/>
        <w:rPr>
          <w:ins w:id="4783" w:author="Ryan Lemos" w:date="2019-10-13T12:57:00Z"/>
        </w:rPr>
      </w:pPr>
      <w:ins w:id="4784" w:author="Ryan Lemos" w:date="2019-10-13T12:57:00Z">
        <w:r>
          <w:t>Fonte: PRÓPRIA, 2019.</w:t>
        </w:r>
      </w:ins>
    </w:p>
    <w:p w14:paraId="5371350C" w14:textId="77777777" w:rsidR="00E01488" w:rsidRDefault="00E01488" w:rsidP="00596E44"/>
    <w:p w14:paraId="27D7542C" w14:textId="472C5A76" w:rsidR="006D241F" w:rsidDel="007E37B0" w:rsidRDefault="00DE58F2" w:rsidP="00596E44">
      <w:pPr>
        <w:rPr>
          <w:del w:id="4785" w:author="Ryan Lemos" w:date="2019-10-13T12:51:00Z"/>
        </w:rPr>
      </w:pPr>
      <w:r>
        <w:t>A implementação dessa estória pode ser vista na</w:t>
      </w:r>
      <w:r w:rsidR="006D241F">
        <w:t xml:space="preserve"> </w:t>
      </w:r>
      <w:r w:rsidR="001A76D7">
        <w:fldChar w:fldCharType="begin"/>
      </w:r>
      <w:r w:rsidR="001A76D7">
        <w:instrText xml:space="preserve"> REF _Ref20053157 \h </w:instrText>
      </w:r>
      <w:r w:rsidR="001A76D7">
        <w:fldChar w:fldCharType="separate"/>
      </w:r>
      <w:ins w:id="4786" w:author="Ryan Lemos" w:date="2019-10-14T19:23:00Z">
        <w:r w:rsidR="0002745D">
          <w:t xml:space="preserve">Figura </w:t>
        </w:r>
        <w:r w:rsidR="0002745D">
          <w:rPr>
            <w:noProof/>
          </w:rPr>
          <w:t>100</w:t>
        </w:r>
      </w:ins>
      <w:del w:id="4787" w:author="Ryan Lemos" w:date="2019-10-07T11:05:00Z">
        <w:r w:rsidR="00054B21" w:rsidDel="00EA672B">
          <w:delText xml:space="preserve">Figura </w:delText>
        </w:r>
        <w:r w:rsidR="00054B21" w:rsidDel="00EA672B">
          <w:rPr>
            <w:noProof/>
          </w:rPr>
          <w:delText>106</w:delText>
        </w:r>
      </w:del>
      <w:r w:rsidR="001A76D7">
        <w:fldChar w:fldCharType="end"/>
      </w:r>
      <w:r w:rsidR="006D241F">
        <w:t>.</w:t>
      </w:r>
      <w:r>
        <w:t xml:space="preserve"> Nessa tela o professor tem a lista de todas as questões da atividade, juntamente com o valor atual de cada questão</w:t>
      </w:r>
      <w:r w:rsidR="006D241F">
        <w:t>.</w:t>
      </w:r>
      <w:r w:rsidR="0010790E">
        <w:t xml:space="preserve"> O botão de salvar somente é liberado se a soma total das pontuações atribuídas for igual a pontuação da atividade.</w:t>
      </w:r>
    </w:p>
    <w:p w14:paraId="0AC4D6BB" w14:textId="77777777" w:rsidR="006D241F" w:rsidRDefault="006D241F">
      <w:pPr>
        <w:pPrChange w:id="4788" w:author="Ryan Lemos" w:date="2019-10-13T12:51:00Z">
          <w:pPr>
            <w:ind w:firstLine="0"/>
          </w:pPr>
        </w:pPrChange>
      </w:pPr>
    </w:p>
    <w:p w14:paraId="53D9C330" w14:textId="77777777" w:rsidR="00921163" w:rsidRDefault="008F460B" w:rsidP="00A23065">
      <w:pPr>
        <w:ind w:firstLine="0"/>
        <w:jc w:val="center"/>
      </w:pPr>
      <w:r w:rsidRPr="008F460B">
        <w:rPr>
          <w:noProof/>
        </w:rPr>
        <w:t xml:space="preserve"> </w:t>
      </w:r>
    </w:p>
    <w:p w14:paraId="6421DB02" w14:textId="6E75DD75" w:rsidR="00921163" w:rsidRDefault="00921163" w:rsidP="00B70A30">
      <w:pPr>
        <w:pStyle w:val="Legenda"/>
        <w:keepNext/>
      </w:pPr>
      <w:bookmarkStart w:id="4789" w:name="_Ref20053157"/>
      <w:bookmarkStart w:id="4790" w:name="_Toc21974033"/>
      <w:bookmarkStart w:id="4791" w:name="_Toc22075252"/>
      <w:r>
        <w:t xml:space="preserve">Figura </w:t>
      </w:r>
      <w:r w:rsidR="00B06645">
        <w:fldChar w:fldCharType="begin"/>
      </w:r>
      <w:r w:rsidR="00B06645">
        <w:instrText xml:space="preserve"> SEQ Figura \* ARABIC </w:instrText>
      </w:r>
      <w:r w:rsidR="00B06645">
        <w:fldChar w:fldCharType="separate"/>
      </w:r>
      <w:ins w:id="4792" w:author="Ryan Lemos" w:date="2019-10-14T19:23:00Z">
        <w:r w:rsidR="0002745D">
          <w:rPr>
            <w:noProof/>
          </w:rPr>
          <w:t>100</w:t>
        </w:r>
      </w:ins>
      <w:del w:id="4793" w:author="Ryan Lemos" w:date="2019-10-07T11:05:00Z">
        <w:r w:rsidR="00D343FF" w:rsidDel="00EA672B">
          <w:rPr>
            <w:noProof/>
          </w:rPr>
          <w:delText>106</w:delText>
        </w:r>
      </w:del>
      <w:r w:rsidR="00B06645">
        <w:rPr>
          <w:noProof/>
        </w:rPr>
        <w:fldChar w:fldCharType="end"/>
      </w:r>
      <w:bookmarkEnd w:id="4789"/>
      <w:r>
        <w:t xml:space="preserve"> - Tela de modificação de pontuação de uma atividade</w:t>
      </w:r>
      <w:bookmarkEnd w:id="4790"/>
      <w:bookmarkEnd w:id="4791"/>
    </w:p>
    <w:p w14:paraId="3C6E86FF" w14:textId="6E187ADB" w:rsidR="00226055" w:rsidRDefault="008F460B" w:rsidP="00A23065">
      <w:pPr>
        <w:ind w:firstLine="0"/>
        <w:jc w:val="center"/>
      </w:pPr>
      <w:r>
        <w:rPr>
          <w:noProof/>
        </w:rPr>
        <w:drawing>
          <wp:inline distT="0" distB="0" distL="0" distR="0" wp14:anchorId="4C17F25F" wp14:editId="272EEE64">
            <wp:extent cx="5760085" cy="3442970"/>
            <wp:effectExtent l="0" t="0" r="0" b="508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085" cy="3442970"/>
                    </a:xfrm>
                    <a:prstGeom prst="rect">
                      <a:avLst/>
                    </a:prstGeom>
                  </pic:spPr>
                </pic:pic>
              </a:graphicData>
            </a:graphic>
          </wp:inline>
        </w:drawing>
      </w:r>
    </w:p>
    <w:p w14:paraId="03FF101D" w14:textId="1FCBF032" w:rsidR="007E37B0" w:rsidRDefault="009E79A9" w:rsidP="007E37B0">
      <w:pPr>
        <w:pStyle w:val="Fontes"/>
        <w:rPr>
          <w:ins w:id="4794" w:author="Ryan Lemos" w:date="2019-10-13T12:51:00Z"/>
        </w:rPr>
      </w:pPr>
      <w:ins w:id="4795" w:author="Ryan Lemos" w:date="2019-10-13T12:59:00Z">
        <w:r>
          <w:t>Fonte: PRÓPRIA, 2019. Utilizando o ambiente ILC v.1.</w:t>
        </w:r>
      </w:ins>
    </w:p>
    <w:p w14:paraId="3C2E0737" w14:textId="77777777" w:rsidR="00B341FA" w:rsidRDefault="00B341FA" w:rsidP="00A23065">
      <w:pPr>
        <w:ind w:firstLine="0"/>
        <w:jc w:val="center"/>
      </w:pPr>
    </w:p>
    <w:p w14:paraId="3C3DB2B3" w14:textId="286D3250" w:rsidR="00B341FA" w:rsidRDefault="00B341FA" w:rsidP="00B341FA">
      <w:r>
        <w:t>Caso o professor mude o valor da atividade, ele pode redistribuir o valor das questões por igual, através do botão mesma pontuação, ao clicar nesse botão o ambiente executa uma função TypeScript</w:t>
      </w:r>
      <w:r w:rsidR="009B7A0F">
        <w:t>, conforme</w:t>
      </w:r>
      <w:r>
        <w:t xml:space="preserve"> </w:t>
      </w:r>
      <w:r w:rsidR="009B7A0F">
        <w:fldChar w:fldCharType="begin"/>
      </w:r>
      <w:r w:rsidR="009B7A0F">
        <w:instrText xml:space="preserve"> REF _Ref20565189 \h </w:instrText>
      </w:r>
      <w:r w:rsidR="009B7A0F">
        <w:fldChar w:fldCharType="separate"/>
      </w:r>
      <w:ins w:id="4796" w:author="Ryan Lemos" w:date="2019-10-14T19:23:00Z">
        <w:r w:rsidR="0002745D">
          <w:t xml:space="preserve">Figura </w:t>
        </w:r>
        <w:r w:rsidR="0002745D">
          <w:rPr>
            <w:noProof/>
          </w:rPr>
          <w:t>101</w:t>
        </w:r>
      </w:ins>
      <w:del w:id="4797" w:author="Ryan Lemos" w:date="2019-10-07T11:05:00Z">
        <w:r w:rsidR="00054B21" w:rsidDel="00EA672B">
          <w:delText xml:space="preserve">Figura </w:delText>
        </w:r>
        <w:r w:rsidR="00054B21" w:rsidDel="00EA672B">
          <w:rPr>
            <w:noProof/>
          </w:rPr>
          <w:delText>107</w:delText>
        </w:r>
      </w:del>
      <w:r w:rsidR="009B7A0F">
        <w:fldChar w:fldCharType="end"/>
      </w:r>
      <w:r>
        <w:t>. Essa função divide o valor total da atividade pela quantidade de questões (linha 224), arredonda esse valor em uma casa (linha 225). Feito isso, percorre-se todos os valores do formulário do Angular relacionados a pontuação das questões (linha 231)</w:t>
      </w:r>
      <w:r w:rsidR="009B7A0F">
        <w:t xml:space="preserve"> por meio da função de </w:t>
      </w:r>
      <w:r w:rsidR="009B7A0F" w:rsidRPr="005074A5">
        <w:rPr>
          <w:i/>
          <w:iCs/>
        </w:rPr>
        <w:t>arrays</w:t>
      </w:r>
      <w:r w:rsidR="009B7A0F">
        <w:t xml:space="preserve"> do Javascript chamada </w:t>
      </w:r>
      <w:r w:rsidR="009B7A0F" w:rsidRPr="005074A5">
        <w:rPr>
          <w:i/>
          <w:iCs/>
        </w:rPr>
        <w:t>forEach</w:t>
      </w:r>
      <w:r w:rsidR="009B7A0F">
        <w:t>.</w:t>
      </w:r>
      <w:r>
        <w:t xml:space="preserve"> </w:t>
      </w:r>
      <w:r w:rsidR="009B7A0F">
        <w:t>A</w:t>
      </w:r>
      <w:r>
        <w:t xml:space="preserve"> cada iteração do loop</w:t>
      </w:r>
      <w:r w:rsidR="009B7A0F">
        <w:t xml:space="preserve"> calcula-se o valor total atribuído as questões e o valor restante. Caso seja a última questão, em vez de receber o valor arredondado (gerado na linha 225), recebe-se o valor restante. Isso evita a possibilidade de que o valor total somado de todas as questões, uma vez que se arredonda, não atingir o valor da atividade.</w:t>
      </w:r>
    </w:p>
    <w:p w14:paraId="413C572B" w14:textId="77777777" w:rsidR="009B7A0F" w:rsidRDefault="009B7A0F" w:rsidP="005074A5"/>
    <w:p w14:paraId="073BBFFF" w14:textId="5EFD1D69" w:rsidR="009B7A0F" w:rsidRDefault="009B7A0F" w:rsidP="005074A5">
      <w:pPr>
        <w:pStyle w:val="Legenda"/>
        <w:keepNext/>
      </w:pPr>
      <w:bookmarkStart w:id="4798" w:name="_Ref20565189"/>
      <w:bookmarkStart w:id="4799" w:name="_Toc21974034"/>
      <w:bookmarkStart w:id="4800" w:name="_Toc22075253"/>
      <w:r>
        <w:lastRenderedPageBreak/>
        <w:t xml:space="preserve">Figura </w:t>
      </w:r>
      <w:r w:rsidR="00B06645">
        <w:fldChar w:fldCharType="begin"/>
      </w:r>
      <w:r w:rsidR="00B06645">
        <w:instrText xml:space="preserve"> SEQ Figura \* ARABIC </w:instrText>
      </w:r>
      <w:r w:rsidR="00B06645">
        <w:fldChar w:fldCharType="separate"/>
      </w:r>
      <w:ins w:id="4801" w:author="Ryan Lemos" w:date="2019-10-14T19:23:00Z">
        <w:r w:rsidR="0002745D">
          <w:rPr>
            <w:noProof/>
          </w:rPr>
          <w:t>101</w:t>
        </w:r>
      </w:ins>
      <w:del w:id="4802" w:author="Ryan Lemos" w:date="2019-10-07T11:05:00Z">
        <w:r w:rsidR="00D343FF" w:rsidDel="00EA672B">
          <w:rPr>
            <w:noProof/>
          </w:rPr>
          <w:delText>107</w:delText>
        </w:r>
      </w:del>
      <w:r w:rsidR="00B06645">
        <w:rPr>
          <w:noProof/>
        </w:rPr>
        <w:fldChar w:fldCharType="end"/>
      </w:r>
      <w:bookmarkEnd w:id="4798"/>
      <w:r>
        <w:t xml:space="preserve"> - Função Typescript que gera o valor das questões</w:t>
      </w:r>
      <w:bookmarkEnd w:id="4799"/>
      <w:bookmarkEnd w:id="4800"/>
    </w:p>
    <w:p w14:paraId="19CB6FA0" w14:textId="0BA38A0E" w:rsidR="001B007E" w:rsidRDefault="00B341FA" w:rsidP="001B007E">
      <w:pPr>
        <w:ind w:firstLine="0"/>
        <w:jc w:val="center"/>
        <w:rPr>
          <w:ins w:id="4803" w:author="Ryan Lemos" w:date="2019-10-13T12:41:00Z"/>
        </w:rPr>
      </w:pPr>
      <w:r>
        <w:rPr>
          <w:noProof/>
        </w:rPr>
        <w:drawing>
          <wp:inline distT="0" distB="0" distL="0" distR="0" wp14:anchorId="2364E63A" wp14:editId="3789043B">
            <wp:extent cx="5760085" cy="2363470"/>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085" cy="2363470"/>
                    </a:xfrm>
                    <a:prstGeom prst="rect">
                      <a:avLst/>
                    </a:prstGeom>
                  </pic:spPr>
                </pic:pic>
              </a:graphicData>
            </a:graphic>
          </wp:inline>
        </w:drawing>
      </w:r>
    </w:p>
    <w:p w14:paraId="1BF3E3A0" w14:textId="7AE44E4F" w:rsidR="00031AD6" w:rsidRDefault="009E79A9">
      <w:pPr>
        <w:pStyle w:val="Fontes"/>
        <w:pPrChange w:id="4804" w:author="Ryan Lemos" w:date="2019-10-13T12:41:00Z">
          <w:pPr>
            <w:ind w:firstLine="0"/>
            <w:jc w:val="center"/>
          </w:pPr>
        </w:pPrChange>
      </w:pPr>
      <w:ins w:id="4805" w:author="Ryan Lemos" w:date="2019-10-13T13:01:00Z">
        <w:r>
          <w:t>Fonte: PRÓPRIA, 2019. Utilizando o VSCODE v.1.39.1</w:t>
        </w:r>
      </w:ins>
    </w:p>
    <w:p w14:paraId="539461D3" w14:textId="77777777" w:rsidR="00F02953" w:rsidRDefault="00F02953" w:rsidP="001B007E">
      <w:pPr>
        <w:ind w:firstLine="0"/>
        <w:jc w:val="center"/>
      </w:pPr>
    </w:p>
    <w:p w14:paraId="28D6AE1E" w14:textId="69932F31" w:rsidR="000320F6" w:rsidRDefault="000320F6" w:rsidP="005B582B">
      <w:r>
        <w:t>O ambiente permite que as questões resolvidas pelo aluno pelo ambiente sejam corrigidas pelo professor. Porém o professor pode aplicar uma atividade gerada no ambiente em sala. Quando isso acontece o professor deve lançar manualmente a nota de cada aluno. A estória que define isso é vista no</w:t>
      </w:r>
      <w:ins w:id="4806" w:author="Ryan Lemos" w:date="2019-10-09T21:11:00Z">
        <w:r w:rsidR="00B73552">
          <w:t xml:space="preserve"> </w:t>
        </w:r>
        <w:r w:rsidR="00B73552">
          <w:fldChar w:fldCharType="begin"/>
        </w:r>
        <w:r w:rsidR="00B73552">
          <w:instrText xml:space="preserve"> REF _Ref21547924 \h </w:instrText>
        </w:r>
      </w:ins>
      <w:r w:rsidR="00B73552">
        <w:fldChar w:fldCharType="separate"/>
      </w:r>
      <w:ins w:id="4807" w:author="Ryan Lemos" w:date="2019-10-14T19:23:00Z">
        <w:r w:rsidR="0002745D">
          <w:t xml:space="preserve">Quadro </w:t>
        </w:r>
        <w:r w:rsidR="0002745D">
          <w:rPr>
            <w:noProof/>
          </w:rPr>
          <w:t>36</w:t>
        </w:r>
      </w:ins>
      <w:ins w:id="4808" w:author="Ryan Lemos" w:date="2019-10-09T21:11:00Z">
        <w:r w:rsidR="00B73552">
          <w:fldChar w:fldCharType="end"/>
        </w:r>
      </w:ins>
      <w:del w:id="4809" w:author="Ryan Lemos" w:date="2019-10-09T21:11:00Z">
        <w:r w:rsidDel="00B73552">
          <w:delText xml:space="preserve"> quadro x</w:delText>
        </w:r>
      </w:del>
      <w:r>
        <w:t>.</w:t>
      </w:r>
    </w:p>
    <w:p w14:paraId="2B5E6BF3" w14:textId="1CB00C5B" w:rsidR="000320F6" w:rsidRDefault="000320F6" w:rsidP="005B582B">
      <w:r>
        <w:t xml:space="preserve"> </w:t>
      </w:r>
    </w:p>
    <w:p w14:paraId="728214B5" w14:textId="1516D923" w:rsidR="00061602" w:rsidRDefault="00FE4DD4" w:rsidP="00B70A30">
      <w:pPr>
        <w:pStyle w:val="Legenda"/>
      </w:pPr>
      <w:bookmarkStart w:id="4810" w:name="_Ref21547924"/>
      <w:bookmarkStart w:id="4811" w:name="_Toc21974317"/>
      <w:r>
        <w:t xml:space="preserve">Quadro </w:t>
      </w:r>
      <w:r w:rsidR="00B06645">
        <w:fldChar w:fldCharType="begin"/>
      </w:r>
      <w:r w:rsidR="00B06645">
        <w:instrText xml:space="preserve"> SEQ Quadro \* ARABIC </w:instrText>
      </w:r>
      <w:r w:rsidR="00B06645">
        <w:fldChar w:fldCharType="separate"/>
      </w:r>
      <w:ins w:id="4812" w:author="Ryan Lemos" w:date="2019-10-14T19:23:00Z">
        <w:r w:rsidR="0002745D">
          <w:rPr>
            <w:noProof/>
          </w:rPr>
          <w:t>36</w:t>
        </w:r>
      </w:ins>
      <w:del w:id="4813" w:author="Ryan Lemos" w:date="2019-10-07T11:05:00Z">
        <w:r w:rsidR="00054B21" w:rsidDel="00EA672B">
          <w:rPr>
            <w:noProof/>
          </w:rPr>
          <w:delText>36</w:delText>
        </w:r>
      </w:del>
      <w:r w:rsidR="00B06645">
        <w:rPr>
          <w:noProof/>
        </w:rPr>
        <w:fldChar w:fldCharType="end"/>
      </w:r>
      <w:bookmarkEnd w:id="4810"/>
      <w:r w:rsidRPr="002F7A73">
        <w:t xml:space="preserve"> - Estória de </w:t>
      </w:r>
      <w:r>
        <w:t>alteração de resultado</w:t>
      </w:r>
      <w:bookmarkEnd w:id="4811"/>
    </w:p>
    <w:p w14:paraId="2A61B679" w14:textId="0048E6F0" w:rsidR="00061602" w:rsidRDefault="00061602" w:rsidP="005B582B">
      <w:pPr>
        <w:pStyle w:val="estrias"/>
      </w:pPr>
      <w:r>
        <w:t xml:space="preserve">Como professor desejo </w:t>
      </w:r>
      <w:r w:rsidRPr="00C33B5F">
        <w:t>se</w:t>
      </w:r>
      <w:r>
        <w:t xml:space="preserve">r </w:t>
      </w:r>
      <w:r w:rsidRPr="00C33B5F">
        <w:t>capaz de alterar o resultado dos alunos</w:t>
      </w:r>
      <w:del w:id="4814" w:author="Ryan Lemos" w:date="2019-10-09T21:11:00Z">
        <w:r w:rsidRPr="00C33B5F" w:rsidDel="00B73552">
          <w:delText xml:space="preserve"> </w:delText>
        </w:r>
      </w:del>
      <w:r w:rsidR="00B0502B">
        <w:t>.</w:t>
      </w:r>
    </w:p>
    <w:p w14:paraId="758FC806" w14:textId="77777777" w:rsidR="00B0502B" w:rsidRDefault="00B0502B" w:rsidP="005B582B">
      <w:pPr>
        <w:pStyle w:val="estrias"/>
      </w:pPr>
    </w:p>
    <w:p w14:paraId="25B78C1D" w14:textId="27F982B2" w:rsidR="00B0502B" w:rsidRDefault="00B0502B" w:rsidP="005B582B">
      <w:pPr>
        <w:pStyle w:val="estrias"/>
        <w:rPr>
          <w:b/>
          <w:bCs/>
        </w:rPr>
      </w:pPr>
      <w:r w:rsidRPr="005074A5">
        <w:rPr>
          <w:b/>
          <w:bCs/>
        </w:rPr>
        <w:t>Restrições da estória:</w:t>
      </w:r>
    </w:p>
    <w:p w14:paraId="2A17AB86" w14:textId="59D5D2F2" w:rsidR="00B0502B" w:rsidRPr="00B0502B" w:rsidDel="00E01488" w:rsidRDefault="00B0502B" w:rsidP="005074A5">
      <w:pPr>
        <w:pStyle w:val="estrias"/>
        <w:numPr>
          <w:ilvl w:val="0"/>
          <w:numId w:val="30"/>
        </w:numPr>
        <w:rPr>
          <w:del w:id="4815" w:author="Ryan Lemos" w:date="2019-10-13T12:58:00Z"/>
        </w:rPr>
      </w:pPr>
      <w:r w:rsidRPr="005074A5">
        <w:t>Somen</w:t>
      </w:r>
      <w:r>
        <w:t>te possível em questões realizadas em sala.</w:t>
      </w:r>
    </w:p>
    <w:p w14:paraId="773DADEA" w14:textId="7B370431" w:rsidR="00A23065" w:rsidRDefault="00A23065">
      <w:pPr>
        <w:pStyle w:val="estrias"/>
        <w:numPr>
          <w:ilvl w:val="0"/>
          <w:numId w:val="30"/>
        </w:numPr>
        <w:rPr>
          <w:ins w:id="4816" w:author="Ryan Lemos" w:date="2019-10-13T12:57:00Z"/>
        </w:rPr>
        <w:pPrChange w:id="4817" w:author="Ryan Lemos" w:date="2019-10-13T12:58:00Z">
          <w:pPr/>
        </w:pPrChange>
      </w:pPr>
    </w:p>
    <w:p w14:paraId="4D178603" w14:textId="77777777" w:rsidR="00E01488" w:rsidRDefault="00E01488" w:rsidP="00E01488">
      <w:pPr>
        <w:pStyle w:val="Fontes"/>
        <w:rPr>
          <w:ins w:id="4818" w:author="Ryan Lemos" w:date="2019-10-13T12:57:00Z"/>
        </w:rPr>
      </w:pPr>
      <w:ins w:id="4819" w:author="Ryan Lemos" w:date="2019-10-13T12:57:00Z">
        <w:r>
          <w:t>Fonte: PRÓPRIA, 2019.</w:t>
        </w:r>
      </w:ins>
    </w:p>
    <w:p w14:paraId="08A8C197" w14:textId="77777777" w:rsidR="00E01488" w:rsidRDefault="00E01488" w:rsidP="00A23065"/>
    <w:p w14:paraId="572BC2E6" w14:textId="3D3C650B" w:rsidR="00A23065" w:rsidRDefault="000320F6">
      <w:r>
        <w:t>A</w:t>
      </w:r>
      <w:r w:rsidR="001A76D7">
        <w:t xml:space="preserve"> </w:t>
      </w:r>
      <w:r w:rsidR="001A76D7">
        <w:fldChar w:fldCharType="begin"/>
      </w:r>
      <w:r w:rsidR="001A76D7">
        <w:instrText xml:space="preserve"> REF _Ref20053204 \h </w:instrText>
      </w:r>
      <w:r w:rsidR="001A76D7">
        <w:fldChar w:fldCharType="separate"/>
      </w:r>
      <w:ins w:id="4820" w:author="Ryan Lemos" w:date="2019-10-14T19:23:00Z">
        <w:r w:rsidR="0002745D">
          <w:t xml:space="preserve">Figura </w:t>
        </w:r>
        <w:r w:rsidR="0002745D">
          <w:rPr>
            <w:noProof/>
          </w:rPr>
          <w:t>102</w:t>
        </w:r>
      </w:ins>
      <w:del w:id="4821" w:author="Ryan Lemos" w:date="2019-10-07T11:05:00Z">
        <w:r w:rsidR="00054B21" w:rsidDel="00EA672B">
          <w:delText xml:space="preserve">Figura </w:delText>
        </w:r>
        <w:r w:rsidR="00054B21" w:rsidDel="00EA672B">
          <w:rPr>
            <w:noProof/>
          </w:rPr>
          <w:delText>108</w:delText>
        </w:r>
      </w:del>
      <w:r w:rsidR="001A76D7">
        <w:fldChar w:fldCharType="end"/>
      </w:r>
      <w:r>
        <w:t xml:space="preserve"> demonstra a implementação dessa estória</w:t>
      </w:r>
      <w:r w:rsidR="00884C11">
        <w:t>. Nessa tela o professor tem a lista de todos os alunos da turma e pode enviar a pontuação de um ou mais alunos, bastando preencher o campo de resultado a frente do nome do aluno desejado</w:t>
      </w:r>
      <w:r w:rsidR="00A23065">
        <w:t>.</w:t>
      </w:r>
    </w:p>
    <w:p w14:paraId="29B49347" w14:textId="77777777" w:rsidR="00921163" w:rsidRDefault="008F460B" w:rsidP="00A23065">
      <w:pPr>
        <w:ind w:firstLine="0"/>
        <w:jc w:val="center"/>
      </w:pPr>
      <w:r w:rsidRPr="008F460B">
        <w:rPr>
          <w:noProof/>
        </w:rPr>
        <w:t xml:space="preserve"> </w:t>
      </w:r>
    </w:p>
    <w:p w14:paraId="0F82E6F5" w14:textId="3F5394ED" w:rsidR="00921163" w:rsidRDefault="00921163" w:rsidP="00B70A30">
      <w:pPr>
        <w:pStyle w:val="Legenda"/>
        <w:keepNext/>
      </w:pPr>
      <w:bookmarkStart w:id="4822" w:name="_Ref20053204"/>
      <w:bookmarkStart w:id="4823" w:name="_Toc21974035"/>
      <w:bookmarkStart w:id="4824" w:name="_Toc22075254"/>
      <w:r>
        <w:lastRenderedPageBreak/>
        <w:t xml:space="preserve">Figura </w:t>
      </w:r>
      <w:r w:rsidR="00B06645">
        <w:fldChar w:fldCharType="begin"/>
      </w:r>
      <w:r w:rsidR="00B06645">
        <w:instrText xml:space="preserve"> SEQ Figura \* ARABIC </w:instrText>
      </w:r>
      <w:r w:rsidR="00B06645">
        <w:fldChar w:fldCharType="separate"/>
      </w:r>
      <w:ins w:id="4825" w:author="Ryan Lemos" w:date="2019-10-14T19:23:00Z">
        <w:r w:rsidR="0002745D">
          <w:rPr>
            <w:noProof/>
          </w:rPr>
          <w:t>102</w:t>
        </w:r>
      </w:ins>
      <w:del w:id="4826" w:author="Ryan Lemos" w:date="2019-10-07T11:05:00Z">
        <w:r w:rsidR="00D343FF" w:rsidDel="00EA672B">
          <w:rPr>
            <w:noProof/>
          </w:rPr>
          <w:delText>108</w:delText>
        </w:r>
      </w:del>
      <w:r w:rsidR="00B06645">
        <w:rPr>
          <w:noProof/>
        </w:rPr>
        <w:fldChar w:fldCharType="end"/>
      </w:r>
      <w:bookmarkEnd w:id="4822"/>
      <w:r>
        <w:t xml:space="preserve"> - Tela de alteração de resultados de uma atividade</w:t>
      </w:r>
      <w:bookmarkEnd w:id="4823"/>
      <w:bookmarkEnd w:id="4824"/>
    </w:p>
    <w:p w14:paraId="133F279B" w14:textId="05AFA985" w:rsidR="00053BDA" w:rsidRDefault="008F460B" w:rsidP="005074A5">
      <w:pPr>
        <w:ind w:firstLine="0"/>
        <w:jc w:val="center"/>
      </w:pPr>
      <w:r>
        <w:rPr>
          <w:noProof/>
        </w:rPr>
        <w:drawing>
          <wp:inline distT="0" distB="0" distL="0" distR="0" wp14:anchorId="204F3C5B" wp14:editId="14D963FE">
            <wp:extent cx="5105400" cy="307641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13301" cy="3081171"/>
                    </a:xfrm>
                    <a:prstGeom prst="rect">
                      <a:avLst/>
                    </a:prstGeom>
                  </pic:spPr>
                </pic:pic>
              </a:graphicData>
            </a:graphic>
          </wp:inline>
        </w:drawing>
      </w:r>
    </w:p>
    <w:p w14:paraId="6B19CBAD" w14:textId="0AD88076" w:rsidR="007E37B0" w:rsidRDefault="009E79A9" w:rsidP="007E37B0">
      <w:pPr>
        <w:pStyle w:val="Fontes"/>
        <w:rPr>
          <w:ins w:id="4827" w:author="Ryan Lemos" w:date="2019-10-13T12:51:00Z"/>
        </w:rPr>
      </w:pPr>
      <w:ins w:id="4828" w:author="Ryan Lemos" w:date="2019-10-13T12:59:00Z">
        <w:r>
          <w:t>Fonte: PRÓPRIA, 2019. Utilizando o ambiente ILC v.1.</w:t>
        </w:r>
      </w:ins>
    </w:p>
    <w:p w14:paraId="473C95EF" w14:textId="50711494" w:rsidR="00053BDA" w:rsidRDefault="00053BDA" w:rsidP="00053BDA"/>
    <w:p w14:paraId="1D2F3F78" w14:textId="78C6269D" w:rsidR="00053BDA" w:rsidRDefault="00053BDA" w:rsidP="00053BDA">
      <w:r>
        <w:t>No ambiente é possível ao professor gerar um documento PDF de uma atividade de duas maneiras. A primeira</w:t>
      </w:r>
      <w:del w:id="4829" w:author="Ryan Lemos" w:date="2019-10-13T15:38:00Z">
        <w:r w:rsidDel="00A768C5">
          <w:delText xml:space="preserve"> conforme visto na seção x</w:delText>
        </w:r>
      </w:del>
      <w:r>
        <w:t>, com cabeçalho em branco, as questões organizadas conforme salvas no banco e com um gabarito das questões. E a segunda de maneira personalizada para cada aluno, contendo cabeçalho com nome do aluno, questões e alternativas distribuídas de maneira aleatória para cada aluno e um gabarito específico para cada aluno. A diferença entre as duas é que a segunda deve ser feita através do gerenciamento das turmas, em uma atividade associada a uma turma. A estória que define isso é vista no</w:t>
      </w:r>
      <w:del w:id="4830" w:author="Ryan Lemos" w:date="2019-10-09T21:11:00Z">
        <w:r w:rsidDel="00B73552">
          <w:delText xml:space="preserve"> </w:delText>
        </w:r>
      </w:del>
      <w:ins w:id="4831" w:author="Ryan Lemos" w:date="2019-10-09T21:12:00Z">
        <w:r w:rsidR="00B73552">
          <w:t xml:space="preserve"> </w:t>
        </w:r>
        <w:r w:rsidR="00B73552">
          <w:fldChar w:fldCharType="begin"/>
        </w:r>
        <w:r w:rsidR="00B73552">
          <w:instrText xml:space="preserve"> REF _Ref21547941 \h </w:instrText>
        </w:r>
      </w:ins>
      <w:r w:rsidR="00B73552">
        <w:fldChar w:fldCharType="separate"/>
      </w:r>
      <w:ins w:id="4832" w:author="Ryan Lemos" w:date="2019-10-14T19:23:00Z">
        <w:r w:rsidR="0002745D">
          <w:t xml:space="preserve">Quadro </w:t>
        </w:r>
        <w:r w:rsidR="0002745D">
          <w:rPr>
            <w:noProof/>
          </w:rPr>
          <w:t>37</w:t>
        </w:r>
      </w:ins>
      <w:ins w:id="4833" w:author="Ryan Lemos" w:date="2019-10-09T21:12:00Z">
        <w:r w:rsidR="00B73552">
          <w:fldChar w:fldCharType="end"/>
        </w:r>
      </w:ins>
      <w:del w:id="4834" w:author="Ryan Lemos" w:date="2019-10-09T21:11:00Z">
        <w:r w:rsidDel="00B73552">
          <w:delText>quadro x</w:delText>
        </w:r>
      </w:del>
      <w:r>
        <w:t>.</w:t>
      </w:r>
    </w:p>
    <w:p w14:paraId="7599F242" w14:textId="7AE801F0" w:rsidR="00053BDA" w:rsidRDefault="00053BDA" w:rsidP="005074A5"/>
    <w:p w14:paraId="399096D3" w14:textId="79CF4F8E" w:rsidR="00061602" w:rsidRDefault="00FE4DD4" w:rsidP="00B70A30">
      <w:pPr>
        <w:pStyle w:val="Legenda"/>
      </w:pPr>
      <w:bookmarkStart w:id="4835" w:name="_Ref21547941"/>
      <w:bookmarkStart w:id="4836" w:name="_Toc21974318"/>
      <w:r>
        <w:t xml:space="preserve">Quadro </w:t>
      </w:r>
      <w:r w:rsidR="00B06645">
        <w:fldChar w:fldCharType="begin"/>
      </w:r>
      <w:r w:rsidR="00B06645">
        <w:instrText xml:space="preserve"> SEQ Quadro \* ARABIC </w:instrText>
      </w:r>
      <w:r w:rsidR="00B06645">
        <w:fldChar w:fldCharType="separate"/>
      </w:r>
      <w:ins w:id="4837" w:author="Ryan Lemos" w:date="2019-10-14T19:23:00Z">
        <w:r w:rsidR="0002745D">
          <w:rPr>
            <w:noProof/>
          </w:rPr>
          <w:t>37</w:t>
        </w:r>
      </w:ins>
      <w:del w:id="4838" w:author="Ryan Lemos" w:date="2019-10-07T11:05:00Z">
        <w:r w:rsidR="00054B21" w:rsidDel="00EA672B">
          <w:rPr>
            <w:noProof/>
          </w:rPr>
          <w:delText>37</w:delText>
        </w:r>
      </w:del>
      <w:r w:rsidR="00B06645">
        <w:rPr>
          <w:noProof/>
        </w:rPr>
        <w:fldChar w:fldCharType="end"/>
      </w:r>
      <w:bookmarkEnd w:id="4835"/>
      <w:r w:rsidRPr="00FA2724">
        <w:t xml:space="preserve"> - Estória de </w:t>
      </w:r>
      <w:r>
        <w:t>impressão personalizada</w:t>
      </w:r>
      <w:bookmarkEnd w:id="4836"/>
    </w:p>
    <w:p w14:paraId="70D11A09" w14:textId="239945E1" w:rsidR="00053BDA" w:rsidRDefault="002635CF" w:rsidP="005B582B">
      <w:pPr>
        <w:pStyle w:val="estrias"/>
      </w:pPr>
      <w:r>
        <w:t>Como professor desejo ser</w:t>
      </w:r>
      <w:r w:rsidR="00061602">
        <w:t xml:space="preserve"> capaz de </w:t>
      </w:r>
      <w:r w:rsidR="00053BDA">
        <w:t>gerar um documento PDF de uma</w:t>
      </w:r>
      <w:r w:rsidR="00061602">
        <w:t xml:space="preserve"> </w:t>
      </w:r>
      <w:r w:rsidR="00053BDA">
        <w:t>atividade associada a uma turma.</w:t>
      </w:r>
    </w:p>
    <w:p w14:paraId="6960D98B" w14:textId="77777777" w:rsidR="00053BDA" w:rsidRDefault="00053BDA" w:rsidP="005B582B">
      <w:pPr>
        <w:pStyle w:val="estrias"/>
      </w:pPr>
      <w:r>
        <w:t>Restrições da estória:</w:t>
      </w:r>
    </w:p>
    <w:p w14:paraId="06FF530D" w14:textId="5DBF7221" w:rsidR="00053BDA" w:rsidRDefault="00053BDA" w:rsidP="00053BDA">
      <w:pPr>
        <w:pStyle w:val="estrias"/>
        <w:numPr>
          <w:ilvl w:val="0"/>
          <w:numId w:val="30"/>
        </w:numPr>
      </w:pPr>
      <w:r>
        <w:t>O cabeçalho deve conter os dados do aluno.</w:t>
      </w:r>
    </w:p>
    <w:p w14:paraId="148A3AA0" w14:textId="51CE3EE0" w:rsidR="00053BDA" w:rsidRDefault="00053BDA">
      <w:pPr>
        <w:pStyle w:val="estrias"/>
        <w:numPr>
          <w:ilvl w:val="0"/>
          <w:numId w:val="30"/>
        </w:numPr>
      </w:pPr>
      <w:r>
        <w:t>A ordem das questões e alternativas devem ser geradas de maneira aleatória para cada aluno.</w:t>
      </w:r>
    </w:p>
    <w:p w14:paraId="5F1984D4" w14:textId="4A1A84C1" w:rsidR="00061602" w:rsidDel="00E01488" w:rsidRDefault="00053BDA" w:rsidP="00053BDA">
      <w:pPr>
        <w:pStyle w:val="estrias"/>
        <w:numPr>
          <w:ilvl w:val="0"/>
          <w:numId w:val="30"/>
        </w:numPr>
        <w:rPr>
          <w:del w:id="4839" w:author="Ryan Lemos" w:date="2019-10-13T12:58:00Z"/>
        </w:rPr>
      </w:pPr>
      <w:r>
        <w:t>O gabarito deve ser específico para cada aluno.</w:t>
      </w:r>
    </w:p>
    <w:p w14:paraId="491673DA" w14:textId="0EBA5454" w:rsidR="001F718F" w:rsidRDefault="001F718F">
      <w:pPr>
        <w:pStyle w:val="estrias"/>
        <w:numPr>
          <w:ilvl w:val="0"/>
          <w:numId w:val="30"/>
        </w:numPr>
        <w:rPr>
          <w:ins w:id="4840" w:author="Ryan Lemos" w:date="2019-10-13T12:58:00Z"/>
        </w:rPr>
        <w:pPrChange w:id="4841" w:author="Ryan Lemos" w:date="2019-10-13T12:58:00Z">
          <w:pPr>
            <w:ind w:firstLine="0"/>
            <w:jc w:val="center"/>
          </w:pPr>
        </w:pPrChange>
      </w:pPr>
    </w:p>
    <w:p w14:paraId="03AA56DE" w14:textId="77777777" w:rsidR="00E01488" w:rsidRDefault="00E01488" w:rsidP="00E01488">
      <w:pPr>
        <w:pStyle w:val="Fontes"/>
        <w:rPr>
          <w:ins w:id="4842" w:author="Ryan Lemos" w:date="2019-10-13T12:58:00Z"/>
        </w:rPr>
      </w:pPr>
      <w:ins w:id="4843" w:author="Ryan Lemos" w:date="2019-10-13T12:58:00Z">
        <w:r>
          <w:t>Fonte: PRÓPRIA, 2019.</w:t>
        </w:r>
      </w:ins>
    </w:p>
    <w:p w14:paraId="1D41E2E6" w14:textId="77777777" w:rsidR="00E01488" w:rsidRDefault="00E01488" w:rsidP="00A23065">
      <w:pPr>
        <w:ind w:firstLine="0"/>
        <w:jc w:val="center"/>
      </w:pPr>
    </w:p>
    <w:p w14:paraId="0796CAC3" w14:textId="37895FD0" w:rsidR="006228CE" w:rsidRDefault="00A23065">
      <w:pPr>
        <w:rPr>
          <w:ins w:id="4844" w:author="Ryan Lemos" w:date="2019-10-14T19:08:00Z"/>
        </w:rPr>
        <w:pPrChange w:id="4845" w:author="Ryan Lemos" w:date="2019-10-14T19:15:00Z">
          <w:pPr>
            <w:pStyle w:val="Legenda"/>
            <w:keepNext/>
          </w:pPr>
        </w:pPrChange>
      </w:pPr>
      <w:r>
        <w:lastRenderedPageBreak/>
        <w:t xml:space="preserve">Essa </w:t>
      </w:r>
      <w:r w:rsidR="007D44E2">
        <w:t xml:space="preserve">interação </w:t>
      </w:r>
      <w:r>
        <w:t>gera um arquivo em formato PDF</w:t>
      </w:r>
      <w:r w:rsidR="002C3568">
        <w:t>,</w:t>
      </w:r>
      <w:r>
        <w:t xml:space="preserve"> </w:t>
      </w:r>
      <w:r w:rsidR="002C3A9E">
        <w:t xml:space="preserve">contendo os dados de cada aluno. </w:t>
      </w:r>
      <w:r w:rsidR="00112BFA">
        <w:t>O documento é gerado</w:t>
      </w:r>
      <w:r w:rsidR="002C3A9E">
        <w:t xml:space="preserve"> com as questões ordenadas de maneira aleatória para cada aluno, juntamente com as alternativas (em caso de questões que não sejam discursivas) também de maneira aleatória.</w:t>
      </w:r>
      <w:r w:rsidR="00112BFA">
        <w:t xml:space="preserve"> </w:t>
      </w:r>
      <w:r w:rsidR="002C3A9E">
        <w:t>Assim uma mesma atividade pode ser concebida de n maneiras. Além de gerar as questões</w:t>
      </w:r>
      <w:r w:rsidR="002C3568">
        <w:t>,</w:t>
      </w:r>
      <w:r w:rsidR="002C3A9E">
        <w:t xml:space="preserve"> para cada aluno, essa impressão gera uma página contendo o gabarito personalizado</w:t>
      </w:r>
      <w:r w:rsidR="002C3568">
        <w:t>,</w:t>
      </w:r>
      <w:r w:rsidR="002C3A9E">
        <w:t xml:space="preserve"> para cada aluno, baseado na ordem aos quais as questões e suas alternativas foram sorteadas.</w:t>
      </w:r>
    </w:p>
    <w:p w14:paraId="030C63A5" w14:textId="0360CE05" w:rsidR="002C3A9E" w:rsidRDefault="00214DC8">
      <w:r>
        <w:t xml:space="preserve"> A</w:t>
      </w:r>
      <w:ins w:id="4846" w:author="Ryan Lemos" w:date="2019-10-14T19:09:00Z">
        <w:r w:rsidR="006228CE">
          <w:t xml:space="preserve"> </w:t>
        </w:r>
        <w:r w:rsidR="006228CE">
          <w:fldChar w:fldCharType="begin"/>
        </w:r>
        <w:r w:rsidR="006228CE">
          <w:instrText xml:space="preserve"> REF _Ref21972579 \h </w:instrText>
        </w:r>
      </w:ins>
      <w:r w:rsidR="006228CE">
        <w:fldChar w:fldCharType="separate"/>
      </w:r>
      <w:ins w:id="4847" w:author="Ryan Lemos" w:date="2019-10-14T19:23:00Z">
        <w:r w:rsidR="0002745D">
          <w:t xml:space="preserve">Figura </w:t>
        </w:r>
        <w:r w:rsidR="0002745D">
          <w:rPr>
            <w:noProof/>
          </w:rPr>
          <w:t>103</w:t>
        </w:r>
      </w:ins>
      <w:ins w:id="4848" w:author="Ryan Lemos" w:date="2019-10-14T19:09:00Z">
        <w:r w:rsidR="006228CE">
          <w:fldChar w:fldCharType="end"/>
        </w:r>
      </w:ins>
      <w:del w:id="4849" w:author="Ryan Lemos" w:date="2019-10-14T19:08:00Z">
        <w:r w:rsidDel="006228CE">
          <w:delText xml:space="preserve"> </w:delText>
        </w:r>
        <w:r w:rsidDel="006228CE">
          <w:fldChar w:fldCharType="begin"/>
        </w:r>
        <w:r w:rsidDel="006228CE">
          <w:delInstrText xml:space="preserve"> REF _Ref20568700 \h </w:delInstrText>
        </w:r>
      </w:del>
      <w:r w:rsidR="006228CE">
        <w:instrText xml:space="preserve"> \* MERGEFORMAT </w:instrText>
      </w:r>
      <w:del w:id="4850" w:author="Ryan Lemos" w:date="2019-10-14T19:08:00Z">
        <w:r w:rsidDel="006228CE">
          <w:fldChar w:fldCharType="separate"/>
        </w:r>
      </w:del>
      <w:del w:id="4851" w:author="Ryan Lemos" w:date="2019-10-07T11:05:00Z">
        <w:r w:rsidR="00054B21" w:rsidDel="00EA672B">
          <w:delText xml:space="preserve">Figura </w:delText>
        </w:r>
        <w:r w:rsidR="00054B21" w:rsidDel="00EA672B">
          <w:rPr>
            <w:noProof/>
          </w:rPr>
          <w:delText>109</w:delText>
        </w:r>
      </w:del>
      <w:del w:id="4852" w:author="Ryan Lemos" w:date="2019-10-14T19:08:00Z">
        <w:r w:rsidDel="006228CE">
          <w:fldChar w:fldCharType="end"/>
        </w:r>
      </w:del>
      <w:r>
        <w:t xml:space="preserve"> </w:t>
      </w:r>
      <w:r w:rsidR="006451BF">
        <w:t xml:space="preserve">representa trechos do documento PDF de uma atividade pelo ambiente, serve de comparação. </w:t>
      </w:r>
      <w:ins w:id="4853" w:author="Ryan Lemos" w:date="2019-10-14T19:13:00Z">
        <w:r w:rsidR="001864F9">
          <w:fldChar w:fldCharType="begin"/>
        </w:r>
        <w:r w:rsidR="001864F9">
          <w:instrText xml:space="preserve"> REF _Ref21972579 \h </w:instrText>
        </w:r>
      </w:ins>
      <w:ins w:id="4854" w:author="Ryan Lemos" w:date="2019-10-14T19:13:00Z">
        <w:r w:rsidR="001864F9">
          <w:fldChar w:fldCharType="separate"/>
        </w:r>
      </w:ins>
      <w:ins w:id="4855" w:author="Ryan Lemos" w:date="2019-10-14T19:23:00Z">
        <w:r w:rsidR="0002745D">
          <w:t xml:space="preserve">Figura </w:t>
        </w:r>
        <w:r w:rsidR="0002745D">
          <w:rPr>
            <w:noProof/>
          </w:rPr>
          <w:t>103</w:t>
        </w:r>
      </w:ins>
      <w:ins w:id="4856" w:author="Ryan Lemos" w:date="2019-10-14T19:13:00Z">
        <w:r w:rsidR="001864F9">
          <w:fldChar w:fldCharType="end"/>
        </w:r>
        <w:r w:rsidR="001864F9">
          <w:t>A</w:t>
        </w:r>
      </w:ins>
      <w:del w:id="4857" w:author="Ryan Lemos" w:date="2019-10-14T19:13:00Z">
        <w:r w:rsidR="006451BF" w:rsidDel="001864F9">
          <w:delText>Do lado esquerdo no canto superior,</w:delText>
        </w:r>
      </w:del>
      <w:r w:rsidR="006451BF">
        <w:t xml:space="preserve"> </w:t>
      </w:r>
      <w:ins w:id="4858" w:author="Ryan Lemos" w:date="2019-10-14T19:13:00Z">
        <w:r w:rsidR="001864F9">
          <w:t>demonstra</w:t>
        </w:r>
      </w:ins>
      <w:del w:id="4859" w:author="Ryan Lemos" w:date="2019-10-14T19:13:00Z">
        <w:r w:rsidR="006451BF" w:rsidDel="001864F9">
          <w:delText>tem-se</w:delText>
        </w:r>
      </w:del>
      <w:r w:rsidR="006451BF">
        <w:t xml:space="preserve"> algumas questões da atividade gerada para o aluno Ryan, enquanto </w:t>
      </w:r>
      <w:del w:id="4860" w:author="Ryan Lemos" w:date="2019-10-14T19:13:00Z">
        <w:r w:rsidR="006451BF" w:rsidDel="001864F9">
          <w:delText>o lado esquerdo</w:delText>
        </w:r>
      </w:del>
      <w:ins w:id="4861" w:author="Ryan Lemos" w:date="2019-10-14T19:13:00Z">
        <w:r w:rsidR="001864F9">
          <w:t xml:space="preserve">a </w:t>
        </w:r>
        <w:r w:rsidR="001864F9">
          <w:fldChar w:fldCharType="begin"/>
        </w:r>
        <w:r w:rsidR="001864F9">
          <w:instrText xml:space="preserve"> REF _Ref21972579 \h </w:instrText>
        </w:r>
      </w:ins>
      <w:ins w:id="4862" w:author="Ryan Lemos" w:date="2019-10-14T19:13:00Z">
        <w:r w:rsidR="001864F9">
          <w:fldChar w:fldCharType="separate"/>
        </w:r>
      </w:ins>
      <w:ins w:id="4863" w:author="Ryan Lemos" w:date="2019-10-14T19:23:00Z">
        <w:r w:rsidR="0002745D">
          <w:t xml:space="preserve">Figura </w:t>
        </w:r>
        <w:r w:rsidR="0002745D">
          <w:rPr>
            <w:noProof/>
          </w:rPr>
          <w:t>103</w:t>
        </w:r>
      </w:ins>
      <w:ins w:id="4864" w:author="Ryan Lemos" w:date="2019-10-14T19:13:00Z">
        <w:r w:rsidR="001864F9">
          <w:fldChar w:fldCharType="end"/>
        </w:r>
        <w:r w:rsidR="001864F9">
          <w:t>C</w:t>
        </w:r>
      </w:ins>
      <w:r w:rsidR="006451BF">
        <w:t xml:space="preserve"> </w:t>
      </w:r>
      <w:del w:id="4865" w:author="Ryan Lemos" w:date="2019-10-14T19:13:00Z">
        <w:r w:rsidR="006451BF" w:rsidDel="001864F9">
          <w:delText xml:space="preserve">no canto inferior </w:delText>
        </w:r>
      </w:del>
      <w:r w:rsidR="006451BF">
        <w:t xml:space="preserve">diz respeito ao gabarito da atividade do </w:t>
      </w:r>
      <w:del w:id="4866" w:author="Ryan Lemos" w:date="2019-10-14T19:13:00Z">
        <w:r w:rsidR="006451BF" w:rsidDel="001864F9">
          <w:delText>aluno Ryan</w:delText>
        </w:r>
      </w:del>
      <w:ins w:id="4867" w:author="Ryan Lemos" w:date="2019-10-14T19:13:00Z">
        <w:r w:rsidR="001864F9">
          <w:t>mesmo aluno</w:t>
        </w:r>
      </w:ins>
      <w:r w:rsidR="006451BF">
        <w:t xml:space="preserve">. </w:t>
      </w:r>
      <w:ins w:id="4868" w:author="Ryan Lemos" w:date="2019-10-14T19:13:00Z">
        <w:r w:rsidR="001864F9">
          <w:t xml:space="preserve">Já </w:t>
        </w:r>
      </w:ins>
      <w:ins w:id="4869" w:author="Ryan Lemos" w:date="2019-10-14T19:14:00Z">
        <w:r w:rsidR="001864F9">
          <w:t xml:space="preserve">a </w:t>
        </w:r>
        <w:r w:rsidR="001864F9">
          <w:fldChar w:fldCharType="begin"/>
        </w:r>
        <w:r w:rsidR="001864F9">
          <w:instrText xml:space="preserve"> REF _Ref21972579 \h </w:instrText>
        </w:r>
      </w:ins>
      <w:ins w:id="4870" w:author="Ryan Lemos" w:date="2019-10-14T19:14:00Z">
        <w:r w:rsidR="001864F9">
          <w:fldChar w:fldCharType="separate"/>
        </w:r>
      </w:ins>
      <w:ins w:id="4871" w:author="Ryan Lemos" w:date="2019-10-14T19:23:00Z">
        <w:r w:rsidR="0002745D">
          <w:t xml:space="preserve">Figura </w:t>
        </w:r>
        <w:r w:rsidR="0002745D">
          <w:rPr>
            <w:noProof/>
          </w:rPr>
          <w:t>103</w:t>
        </w:r>
      </w:ins>
      <w:ins w:id="4872" w:author="Ryan Lemos" w:date="2019-10-14T19:14:00Z">
        <w:r w:rsidR="001864F9">
          <w:fldChar w:fldCharType="end"/>
        </w:r>
        <w:r w:rsidR="001864F9">
          <w:t xml:space="preserve">B </w:t>
        </w:r>
      </w:ins>
      <w:del w:id="4873" w:author="Ryan Lemos" w:date="2019-10-14T19:14:00Z">
        <w:r w:rsidR="006451BF" w:rsidDel="001864F9">
          <w:delText>No lado direto, canto superior diz respeito a</w:delText>
        </w:r>
      </w:del>
      <w:ins w:id="4874" w:author="Ryan Lemos" w:date="2019-10-14T19:14:00Z">
        <w:r w:rsidR="001864F9">
          <w:t>seria a mesma atividade porém para</w:t>
        </w:r>
      </w:ins>
      <w:del w:id="4875" w:author="Ryan Lemos" w:date="2019-10-14T19:14:00Z">
        <w:r w:rsidR="006451BF" w:rsidDel="001864F9">
          <w:delText xml:space="preserve"> algumas da atividade gerada para</w:delText>
        </w:r>
      </w:del>
      <w:r w:rsidR="006451BF">
        <w:t xml:space="preserve"> a aluna Brenda, enquanto</w:t>
      </w:r>
      <w:ins w:id="4876" w:author="Ryan Lemos" w:date="2019-10-14T19:14:00Z">
        <w:r w:rsidR="001864F9">
          <w:t xml:space="preserve"> a </w:t>
        </w:r>
        <w:r w:rsidR="001864F9">
          <w:fldChar w:fldCharType="begin"/>
        </w:r>
        <w:r w:rsidR="001864F9">
          <w:instrText xml:space="preserve"> REF _Ref21972579 \h </w:instrText>
        </w:r>
      </w:ins>
      <w:ins w:id="4877" w:author="Ryan Lemos" w:date="2019-10-14T19:14:00Z">
        <w:r w:rsidR="001864F9">
          <w:fldChar w:fldCharType="separate"/>
        </w:r>
      </w:ins>
      <w:ins w:id="4878" w:author="Ryan Lemos" w:date="2019-10-14T19:23:00Z">
        <w:r w:rsidR="0002745D">
          <w:t xml:space="preserve">Figura </w:t>
        </w:r>
        <w:r w:rsidR="0002745D">
          <w:rPr>
            <w:noProof/>
          </w:rPr>
          <w:t>103</w:t>
        </w:r>
      </w:ins>
      <w:ins w:id="4879" w:author="Ryan Lemos" w:date="2019-10-14T19:14:00Z">
        <w:r w:rsidR="001864F9">
          <w:fldChar w:fldCharType="end"/>
        </w:r>
      </w:ins>
      <w:ins w:id="4880" w:author="Ryan Lemos" w:date="2019-10-14T19:15:00Z">
        <w:r w:rsidR="001864F9">
          <w:t>D</w:t>
        </w:r>
      </w:ins>
      <w:r w:rsidR="006451BF">
        <w:t xml:space="preserve"> </w:t>
      </w:r>
      <w:del w:id="4881" w:author="Ryan Lemos" w:date="2019-10-14T19:14:00Z">
        <w:r w:rsidR="006451BF" w:rsidDel="001864F9">
          <w:delText>abaixo seu gabarito</w:delText>
        </w:r>
      </w:del>
      <w:ins w:id="4882" w:author="Ryan Lemos" w:date="2019-10-14T19:14:00Z">
        <w:r w:rsidR="001864F9">
          <w:t xml:space="preserve">o gabarito </w:t>
        </w:r>
      </w:ins>
      <w:ins w:id="4883" w:author="Ryan Lemos" w:date="2019-10-14T19:15:00Z">
        <w:r w:rsidR="001864F9">
          <w:t>da atividade da aluna</w:t>
        </w:r>
      </w:ins>
      <w:r w:rsidR="006451BF">
        <w:t xml:space="preserve">. Nota-se que a questão um de ambos se coincide na mesma questão. Porém como a ordem das alternativas também são sorteadas, acaba que a resposta para o aluno Ryan se encontra na alternativa E, enquanto a resposta da aluna Brenda é vista na alternativa A. </w:t>
      </w:r>
    </w:p>
    <w:p w14:paraId="2D507ACE" w14:textId="77777777" w:rsidR="00214DC8" w:rsidRDefault="00214DC8"/>
    <w:p w14:paraId="77D332FE" w14:textId="529DF131" w:rsidR="006228CE" w:rsidRDefault="006228CE">
      <w:pPr>
        <w:pStyle w:val="Legenda"/>
        <w:keepNext/>
        <w:rPr>
          <w:ins w:id="4884" w:author="Ryan Lemos" w:date="2019-10-14T19:03:00Z"/>
        </w:rPr>
        <w:pPrChange w:id="4885" w:author="Ryan Lemos" w:date="2019-10-14T19:03:00Z">
          <w:pPr>
            <w:pStyle w:val="Legenda"/>
          </w:pPr>
        </w:pPrChange>
      </w:pPr>
      <w:bookmarkStart w:id="4886" w:name="_Ref21972579"/>
      <w:bookmarkStart w:id="4887" w:name="_Toc21974036"/>
      <w:bookmarkStart w:id="4888" w:name="_Ref20568700"/>
      <w:bookmarkStart w:id="4889" w:name="_Toc22075255"/>
      <w:ins w:id="4890" w:author="Ryan Lemos" w:date="2019-10-14T19:03:00Z">
        <w:r>
          <w:lastRenderedPageBreak/>
          <w:t xml:space="preserve">Figura </w:t>
        </w:r>
        <w:r>
          <w:fldChar w:fldCharType="begin"/>
        </w:r>
        <w:r>
          <w:instrText xml:space="preserve"> SEQ Figura \* ARABIC </w:instrText>
        </w:r>
      </w:ins>
      <w:r>
        <w:fldChar w:fldCharType="separate"/>
      </w:r>
      <w:ins w:id="4891" w:author="Ryan Lemos" w:date="2019-10-14T19:23:00Z">
        <w:r w:rsidR="0002745D">
          <w:rPr>
            <w:noProof/>
          </w:rPr>
          <w:t>103</w:t>
        </w:r>
      </w:ins>
      <w:ins w:id="4892" w:author="Ryan Lemos" w:date="2019-10-14T19:03:00Z">
        <w:r>
          <w:fldChar w:fldCharType="end"/>
        </w:r>
        <w:bookmarkEnd w:id="4886"/>
        <w:r>
          <w:t xml:space="preserve"> - </w:t>
        </w:r>
        <w:r w:rsidRPr="00C52AC8">
          <w:t>Comparação entre atividades geradas para dois alunos</w:t>
        </w:r>
        <w:bookmarkEnd w:id="4887"/>
        <w:bookmarkEnd w:id="4889"/>
      </w:ins>
    </w:p>
    <w:p w14:paraId="51940EFB" w14:textId="1EC9DF3F" w:rsidR="006228CE" w:rsidRPr="006228CE" w:rsidDel="006228CE" w:rsidRDefault="006228CE">
      <w:pPr>
        <w:ind w:firstLine="0"/>
        <w:jc w:val="center"/>
        <w:rPr>
          <w:del w:id="4893" w:author="Ryan Lemos" w:date="2019-10-14T19:03:00Z"/>
          <w:rPrChange w:id="4894" w:author="Ryan Lemos" w:date="2019-10-14T19:02:00Z">
            <w:rPr>
              <w:del w:id="4895" w:author="Ryan Lemos" w:date="2019-10-14T19:03:00Z"/>
            </w:rPr>
          </w:rPrChange>
        </w:rPr>
        <w:pPrChange w:id="4896" w:author="Ryan Lemos" w:date="2019-10-14T19:02:00Z">
          <w:pPr>
            <w:pStyle w:val="Legenda"/>
            <w:keepNext/>
          </w:pPr>
        </w:pPrChange>
      </w:pPr>
      <w:ins w:id="4897" w:author="Ryan Lemos" w:date="2019-10-14T19:02:00Z">
        <w:r>
          <w:rPr>
            <w:noProof/>
          </w:rPr>
          <w:drawing>
            <wp:inline distT="0" distB="0" distL="0" distR="0" wp14:anchorId="418626C3" wp14:editId="4F2F6157">
              <wp:extent cx="4905024" cy="4975860"/>
              <wp:effectExtent l="0" t="0" r="0" b="0"/>
              <wp:docPr id="85" name="Imagem 85"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m título.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948070" cy="5019528"/>
                      </a:xfrm>
                      <a:prstGeom prst="rect">
                        <a:avLst/>
                      </a:prstGeom>
                    </pic:spPr>
                  </pic:pic>
                </a:graphicData>
              </a:graphic>
            </wp:inline>
          </w:drawing>
        </w:r>
      </w:ins>
      <w:del w:id="4898" w:author="Ryan Lemos" w:date="2019-10-14T19:02:00Z">
        <w:r w:rsidR="00214DC8" w:rsidDel="006228CE">
          <w:delText xml:space="preserve">Figura </w:delText>
        </w:r>
        <w:r w:rsidR="00B06645" w:rsidDel="006228CE">
          <w:fldChar w:fldCharType="begin"/>
        </w:r>
        <w:r w:rsidR="00B06645" w:rsidDel="006228CE">
          <w:delInstrText xml:space="preserve"> SEQ Figura \* ARABIC </w:delInstrText>
        </w:r>
        <w:r w:rsidR="00B06645" w:rsidDel="006228CE">
          <w:fldChar w:fldCharType="separate"/>
        </w:r>
      </w:del>
      <w:del w:id="4899" w:author="Ryan Lemos" w:date="2019-10-07T11:05:00Z">
        <w:r w:rsidR="00D343FF" w:rsidDel="00EA672B">
          <w:rPr>
            <w:noProof/>
          </w:rPr>
          <w:delText>109</w:delText>
        </w:r>
      </w:del>
      <w:del w:id="4900" w:author="Ryan Lemos" w:date="2019-10-14T19:02:00Z">
        <w:r w:rsidR="00B06645" w:rsidDel="006228CE">
          <w:rPr>
            <w:noProof/>
          </w:rPr>
          <w:fldChar w:fldCharType="end"/>
        </w:r>
        <w:bookmarkEnd w:id="4888"/>
        <w:r w:rsidR="00214DC8" w:rsidDel="006228CE">
          <w:delText xml:space="preserve"> - Comparação entre atividades geradas para dois alunos</w:delText>
        </w:r>
      </w:del>
    </w:p>
    <w:p w14:paraId="1F146D50" w14:textId="1259A68A" w:rsidR="00214DC8" w:rsidRDefault="00214DC8">
      <w:pPr>
        <w:ind w:firstLine="0"/>
        <w:jc w:val="center"/>
      </w:pPr>
      <w:commentRangeStart w:id="4901"/>
      <w:del w:id="4902" w:author="Ryan Lemos" w:date="2019-10-14T19:02:00Z">
        <w:r w:rsidDel="006228CE">
          <w:rPr>
            <w:noProof/>
          </w:rPr>
          <w:drawing>
            <wp:inline distT="0" distB="0" distL="0" distR="0" wp14:anchorId="49CBB171" wp14:editId="1456B348">
              <wp:extent cx="4762500" cy="4831278"/>
              <wp:effectExtent l="0" t="0" r="0" b="7620"/>
              <wp:docPr id="127" name="Imagem 12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em título.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773404" cy="4842339"/>
                      </a:xfrm>
                      <a:prstGeom prst="rect">
                        <a:avLst/>
                      </a:prstGeom>
                    </pic:spPr>
                  </pic:pic>
                </a:graphicData>
              </a:graphic>
            </wp:inline>
          </w:drawing>
        </w:r>
      </w:del>
      <w:commentRangeEnd w:id="4901"/>
      <w:r w:rsidR="00B32D53">
        <w:rPr>
          <w:rStyle w:val="Refdecomentrio"/>
        </w:rPr>
        <w:commentReference w:id="4901"/>
      </w:r>
    </w:p>
    <w:p w14:paraId="6B0CB697" w14:textId="0048928D" w:rsidR="00964F27" w:rsidRDefault="004002CD">
      <w:pPr>
        <w:pStyle w:val="Fontes"/>
        <w:rPr>
          <w:ins w:id="4903" w:author="Ryan Lemos" w:date="2019-10-14T11:03:00Z"/>
        </w:rPr>
        <w:pPrChange w:id="4904" w:author="Ryan Lemos" w:date="2019-10-14T11:05:00Z">
          <w:pPr>
            <w:ind w:firstLine="0"/>
            <w:jc w:val="center"/>
          </w:pPr>
        </w:pPrChange>
      </w:pPr>
      <w:ins w:id="4905" w:author="Ryan Lemos" w:date="2019-10-14T11:03:00Z">
        <w:r>
          <w:t>Fonte: PR</w:t>
        </w:r>
      </w:ins>
      <w:ins w:id="4906" w:author="Ryan Lemos" w:date="2019-10-14T11:04:00Z">
        <w:r>
          <w:t xml:space="preserve">ÓPRIA, 2019. Utilizando o Adobe Acrobrat Reader DC </w:t>
        </w:r>
      </w:ins>
      <w:ins w:id="4907" w:author="Ryan Lemos" w:date="2019-10-14T11:05:00Z">
        <w:r>
          <w:t>v.19.012.</w:t>
        </w:r>
      </w:ins>
    </w:p>
    <w:p w14:paraId="3BEFA402" w14:textId="77777777" w:rsidR="004002CD" w:rsidRDefault="004002CD" w:rsidP="001B007E">
      <w:pPr>
        <w:ind w:firstLine="0"/>
        <w:jc w:val="center"/>
      </w:pPr>
    </w:p>
    <w:p w14:paraId="0E262F61" w14:textId="43CC2E76" w:rsidR="00964F27" w:rsidRDefault="00964F27" w:rsidP="005074A5">
      <w:r>
        <w:t>Em atividades não avaliativas, o professor pode decidir a quais alunos enviar dentro do ambiente. Com isso o professor pode ser capaz de incluir novos alunos a uma atividade posteriormente ao momento da associação, se achar necessário. A estória do</w:t>
      </w:r>
      <w:ins w:id="4908" w:author="Ryan Lemos" w:date="2019-10-09T21:12:00Z">
        <w:r w:rsidR="00B73552">
          <w:t xml:space="preserve"> </w:t>
        </w:r>
        <w:r w:rsidR="00B73552">
          <w:fldChar w:fldCharType="begin"/>
        </w:r>
        <w:r w:rsidR="00B73552">
          <w:instrText xml:space="preserve"> REF _Ref21547957 \h </w:instrText>
        </w:r>
      </w:ins>
      <w:r w:rsidR="00B73552">
        <w:fldChar w:fldCharType="separate"/>
      </w:r>
      <w:ins w:id="4909" w:author="Ryan Lemos" w:date="2019-10-14T19:23:00Z">
        <w:r w:rsidR="0002745D">
          <w:t xml:space="preserve">Quadro </w:t>
        </w:r>
        <w:r w:rsidR="0002745D">
          <w:rPr>
            <w:noProof/>
          </w:rPr>
          <w:t>38</w:t>
        </w:r>
      </w:ins>
      <w:ins w:id="4910" w:author="Ryan Lemos" w:date="2019-10-09T21:12:00Z">
        <w:r w:rsidR="00B73552">
          <w:fldChar w:fldCharType="end"/>
        </w:r>
      </w:ins>
      <w:r>
        <w:t xml:space="preserve"> </w:t>
      </w:r>
      <w:del w:id="4911" w:author="Ryan Lemos" w:date="2019-10-09T21:12:00Z">
        <w:r w:rsidDel="00B73552">
          <w:delText xml:space="preserve">quadro x </w:delText>
        </w:r>
      </w:del>
      <w:r>
        <w:t>descreve essa necessidade do professor.</w:t>
      </w:r>
    </w:p>
    <w:p w14:paraId="0D5C0FFB" w14:textId="1FDDC2D6" w:rsidR="00FE4DD4" w:rsidRDefault="00FE4DD4" w:rsidP="005074A5">
      <w:pPr>
        <w:ind w:firstLine="0"/>
      </w:pPr>
    </w:p>
    <w:p w14:paraId="19885D7E" w14:textId="2134861F" w:rsidR="00FE4DD4" w:rsidRDefault="00FE4DD4" w:rsidP="00B70A30">
      <w:pPr>
        <w:pStyle w:val="Legenda"/>
      </w:pPr>
      <w:bookmarkStart w:id="4912" w:name="_Ref21547957"/>
      <w:bookmarkStart w:id="4913" w:name="_Toc21974319"/>
      <w:r>
        <w:t xml:space="preserve">Quadro </w:t>
      </w:r>
      <w:r w:rsidR="00B06645">
        <w:fldChar w:fldCharType="begin"/>
      </w:r>
      <w:r w:rsidR="00B06645">
        <w:instrText xml:space="preserve"> SEQ Quadro \* ARABIC </w:instrText>
      </w:r>
      <w:r w:rsidR="00B06645">
        <w:fldChar w:fldCharType="separate"/>
      </w:r>
      <w:ins w:id="4914" w:author="Ryan Lemos" w:date="2019-10-14T19:23:00Z">
        <w:r w:rsidR="0002745D">
          <w:rPr>
            <w:noProof/>
          </w:rPr>
          <w:t>38</w:t>
        </w:r>
      </w:ins>
      <w:del w:id="4915" w:author="Ryan Lemos" w:date="2019-10-07T11:05:00Z">
        <w:r w:rsidR="00054B21" w:rsidDel="00EA672B">
          <w:rPr>
            <w:noProof/>
          </w:rPr>
          <w:delText>38</w:delText>
        </w:r>
      </w:del>
      <w:r w:rsidR="00B06645">
        <w:rPr>
          <w:noProof/>
        </w:rPr>
        <w:fldChar w:fldCharType="end"/>
      </w:r>
      <w:bookmarkEnd w:id="4912"/>
      <w:r>
        <w:t xml:space="preserve"> - Associação de outros alunos a uma atividade já associada</w:t>
      </w:r>
      <w:bookmarkEnd w:id="4913"/>
    </w:p>
    <w:p w14:paraId="47BADCFA" w14:textId="18AC474E" w:rsidR="00061602" w:rsidRDefault="002635CF" w:rsidP="00B70A30">
      <w:pPr>
        <w:pStyle w:val="estrias"/>
      </w:pPr>
      <w:r>
        <w:t>Como professor desejo</w:t>
      </w:r>
      <w:r w:rsidR="00061602">
        <w:t xml:space="preserve"> incluir alunos em uma atividade já associada a outros alunos (caso seja uma atividade não avaliativa).</w:t>
      </w:r>
    </w:p>
    <w:p w14:paraId="09FCEACB" w14:textId="77777777" w:rsidR="00E01488" w:rsidRDefault="00E01488" w:rsidP="00E01488">
      <w:pPr>
        <w:pStyle w:val="Fontes"/>
        <w:rPr>
          <w:ins w:id="4916" w:author="Ryan Lemos" w:date="2019-10-13T12:58:00Z"/>
        </w:rPr>
      </w:pPr>
      <w:ins w:id="4917" w:author="Ryan Lemos" w:date="2019-10-13T12:58:00Z">
        <w:r>
          <w:t>Fonte: PRÓPRIA, 2019.</w:t>
        </w:r>
      </w:ins>
    </w:p>
    <w:p w14:paraId="42F2E9C2" w14:textId="77777777" w:rsidR="00964F27" w:rsidRDefault="00964F27" w:rsidP="001B007E">
      <w:pPr>
        <w:ind w:firstLine="0"/>
        <w:jc w:val="center"/>
      </w:pPr>
    </w:p>
    <w:p w14:paraId="7002CAB0" w14:textId="16AD5CDC" w:rsidR="008A7FB4" w:rsidRDefault="00964F27" w:rsidP="00964F27">
      <w:r>
        <w:t xml:space="preserve">A </w:t>
      </w:r>
      <w:r>
        <w:fldChar w:fldCharType="begin"/>
      </w:r>
      <w:r>
        <w:instrText xml:space="preserve"> REF _Ref20569299 \h </w:instrText>
      </w:r>
      <w:r>
        <w:fldChar w:fldCharType="separate"/>
      </w:r>
      <w:ins w:id="4918" w:author="Ryan Lemos" w:date="2019-10-14T19:23:00Z">
        <w:r w:rsidR="0002745D">
          <w:t xml:space="preserve">Figura </w:t>
        </w:r>
        <w:r w:rsidR="0002745D">
          <w:rPr>
            <w:noProof/>
          </w:rPr>
          <w:t>104</w:t>
        </w:r>
      </w:ins>
      <w:del w:id="4919" w:author="Ryan Lemos" w:date="2019-10-07T11:05:00Z">
        <w:r w:rsidR="00054B21" w:rsidDel="00EA672B">
          <w:delText xml:space="preserve">Figura </w:delText>
        </w:r>
        <w:r w:rsidR="00054B21" w:rsidDel="00EA672B">
          <w:rPr>
            <w:noProof/>
          </w:rPr>
          <w:delText>110</w:delText>
        </w:r>
      </w:del>
      <w:r>
        <w:fldChar w:fldCharType="end"/>
      </w:r>
      <w:r>
        <w:t xml:space="preserve"> representa essa interação. Buscou-se n</w:t>
      </w:r>
      <w:r w:rsidR="00173121">
        <w:t>a</w:t>
      </w:r>
      <w:r>
        <w:t xml:space="preserve"> implementação</w:t>
      </w:r>
      <w:r w:rsidR="00173121">
        <w:t>,</w:t>
      </w:r>
      <w:r>
        <w:t xml:space="preserve"> gerar uma interface simples de utilização, já que </w:t>
      </w:r>
      <w:r w:rsidR="00173121">
        <w:t xml:space="preserve">a estória em si é simples. Então basta ao professor marcar </w:t>
      </w:r>
      <w:r w:rsidR="00173121">
        <w:lastRenderedPageBreak/>
        <w:t xml:space="preserve">quais alunos que irão receber a atividade, e clicar no botão de salvar, feito isso os alunos selecionados receberão uma notificação de uma nova atividade. </w:t>
      </w:r>
    </w:p>
    <w:p w14:paraId="4BFD5F06" w14:textId="77777777" w:rsidR="00964F27" w:rsidRDefault="00964F27" w:rsidP="00964F27"/>
    <w:p w14:paraId="2D7F2254" w14:textId="79ED1B74" w:rsidR="00964F27" w:rsidRDefault="00964F27" w:rsidP="005074A5">
      <w:pPr>
        <w:pStyle w:val="Legenda"/>
        <w:keepNext/>
      </w:pPr>
      <w:bookmarkStart w:id="4920" w:name="_Ref20569299"/>
      <w:bookmarkStart w:id="4921" w:name="_Toc21974037"/>
      <w:bookmarkStart w:id="4922" w:name="_Toc22075256"/>
      <w:r>
        <w:t xml:space="preserve">Figura </w:t>
      </w:r>
      <w:r w:rsidR="00B06645">
        <w:fldChar w:fldCharType="begin"/>
      </w:r>
      <w:r w:rsidR="00B06645">
        <w:instrText xml:space="preserve"> SEQ Figura \* ARABIC </w:instrText>
      </w:r>
      <w:r w:rsidR="00B06645">
        <w:fldChar w:fldCharType="separate"/>
      </w:r>
      <w:ins w:id="4923" w:author="Ryan Lemos" w:date="2019-10-14T19:23:00Z">
        <w:r w:rsidR="0002745D">
          <w:rPr>
            <w:noProof/>
          </w:rPr>
          <w:t>104</w:t>
        </w:r>
      </w:ins>
      <w:del w:id="4924" w:author="Ryan Lemos" w:date="2019-10-07T11:05:00Z">
        <w:r w:rsidR="00D343FF" w:rsidDel="00EA672B">
          <w:rPr>
            <w:noProof/>
          </w:rPr>
          <w:delText>110</w:delText>
        </w:r>
      </w:del>
      <w:r w:rsidR="00B06645">
        <w:rPr>
          <w:noProof/>
        </w:rPr>
        <w:fldChar w:fldCharType="end"/>
      </w:r>
      <w:bookmarkEnd w:id="4920"/>
      <w:r>
        <w:t xml:space="preserve"> - Tela de inclusão de novos alunos a uma atividade</w:t>
      </w:r>
      <w:bookmarkEnd w:id="4921"/>
      <w:bookmarkEnd w:id="4922"/>
    </w:p>
    <w:p w14:paraId="05E86E17" w14:textId="143FFCA5" w:rsidR="00964F27" w:rsidRDefault="00964F27" w:rsidP="00964F27">
      <w:pPr>
        <w:ind w:firstLine="0"/>
        <w:jc w:val="center"/>
      </w:pPr>
      <w:r>
        <w:rPr>
          <w:noProof/>
        </w:rPr>
        <w:drawing>
          <wp:inline distT="0" distB="0" distL="0" distR="0" wp14:anchorId="5F77DF09" wp14:editId="65BFAB66">
            <wp:extent cx="5760085" cy="3566795"/>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085" cy="3566795"/>
                    </a:xfrm>
                    <a:prstGeom prst="rect">
                      <a:avLst/>
                    </a:prstGeom>
                  </pic:spPr>
                </pic:pic>
              </a:graphicData>
            </a:graphic>
          </wp:inline>
        </w:drawing>
      </w:r>
    </w:p>
    <w:p w14:paraId="57A78CF4" w14:textId="1C6F171A" w:rsidR="007E37B0" w:rsidRDefault="009E79A9" w:rsidP="007E37B0">
      <w:pPr>
        <w:pStyle w:val="Fontes"/>
        <w:rPr>
          <w:ins w:id="4925" w:author="Ryan Lemos" w:date="2019-10-13T12:51:00Z"/>
        </w:rPr>
      </w:pPr>
      <w:ins w:id="4926" w:author="Ryan Lemos" w:date="2019-10-13T12:59:00Z">
        <w:r>
          <w:t>Fonte: PRÓPRIA, 2019. Utilizando o ambiente ILC v.1.</w:t>
        </w:r>
      </w:ins>
    </w:p>
    <w:p w14:paraId="75CBF5AB" w14:textId="77777777" w:rsidR="00173121" w:rsidRDefault="00173121" w:rsidP="005074A5">
      <w:pPr>
        <w:ind w:firstLine="0"/>
        <w:jc w:val="center"/>
      </w:pPr>
    </w:p>
    <w:p w14:paraId="3B784C8D" w14:textId="1D20256E" w:rsidR="008A7FB4" w:rsidRDefault="008A7FB4" w:rsidP="00A23065">
      <w:r>
        <w:t>Ao professor surge a necessidade de corrigir as atividades</w:t>
      </w:r>
      <w:r w:rsidR="007B4111">
        <w:t>, conforme</w:t>
      </w:r>
      <w:r>
        <w:t xml:space="preserve"> os alunos forem respondendo</w:t>
      </w:r>
      <w:r w:rsidR="007B4111">
        <w:t>, f</w:t>
      </w:r>
      <w:r>
        <w:t xml:space="preserve">ornecendo a eles </w:t>
      </w:r>
      <w:r w:rsidRPr="005B582B">
        <w:rPr>
          <w:i/>
          <w:iCs/>
        </w:rPr>
        <w:t>feedback</w:t>
      </w:r>
      <w:r w:rsidR="007B4111">
        <w:rPr>
          <w:i/>
          <w:iCs/>
        </w:rPr>
        <w:t>,</w:t>
      </w:r>
      <w:r>
        <w:t xml:space="preserve"> tanto em forma de pontuação quanto auxílio textual</w:t>
      </w:r>
      <w:r w:rsidR="007B4111">
        <w:t>,</w:t>
      </w:r>
      <w:r>
        <w:t xml:space="preserve"> por meio de observações acerca das respostas dos alunos.</w:t>
      </w:r>
      <w:r w:rsidR="00A23065">
        <w:t xml:space="preserve"> </w:t>
      </w:r>
      <w:r>
        <w:t xml:space="preserve">A estória </w:t>
      </w:r>
      <w:ins w:id="4927" w:author="Ryan Lemos" w:date="2019-10-09T21:12:00Z">
        <w:r w:rsidR="00B73552">
          <w:t xml:space="preserve">do </w:t>
        </w:r>
        <w:r w:rsidR="00B73552">
          <w:fldChar w:fldCharType="begin"/>
        </w:r>
        <w:r w:rsidR="00B73552">
          <w:instrText xml:space="preserve"> REF _Ref21547971 \h </w:instrText>
        </w:r>
      </w:ins>
      <w:r w:rsidR="00B73552">
        <w:fldChar w:fldCharType="separate"/>
      </w:r>
      <w:ins w:id="4928" w:author="Ryan Lemos" w:date="2019-10-14T19:23:00Z">
        <w:r w:rsidR="0002745D">
          <w:t xml:space="preserve">Quadro </w:t>
        </w:r>
        <w:r w:rsidR="0002745D">
          <w:rPr>
            <w:noProof/>
          </w:rPr>
          <w:t>39</w:t>
        </w:r>
      </w:ins>
      <w:ins w:id="4929" w:author="Ryan Lemos" w:date="2019-10-09T21:12:00Z">
        <w:r w:rsidR="00B73552">
          <w:fldChar w:fldCharType="end"/>
        </w:r>
      </w:ins>
      <w:del w:id="4930" w:author="Ryan Lemos" w:date="2019-10-09T21:12:00Z">
        <w:r w:rsidDel="00B73552">
          <w:delText>x</w:delText>
        </w:r>
      </w:del>
      <w:r>
        <w:t xml:space="preserve"> demonstra esse anseio por parte do professor</w:t>
      </w:r>
      <w:r w:rsidR="00A23065">
        <w:t xml:space="preserve">. </w:t>
      </w:r>
    </w:p>
    <w:p w14:paraId="02F1DF61" w14:textId="43BF1E1D" w:rsidR="00FE4DD4" w:rsidRDefault="00FE4DD4" w:rsidP="00FE4DD4">
      <w:pPr>
        <w:ind w:firstLine="0"/>
        <w:jc w:val="center"/>
      </w:pPr>
    </w:p>
    <w:p w14:paraId="15F3178E" w14:textId="0BD8FA96" w:rsidR="00FE4DD4" w:rsidRDefault="00FE4DD4" w:rsidP="00B70A30">
      <w:pPr>
        <w:pStyle w:val="Legenda"/>
      </w:pPr>
      <w:bookmarkStart w:id="4931" w:name="_Ref21547971"/>
      <w:bookmarkStart w:id="4932" w:name="_Toc21974320"/>
      <w:r>
        <w:t xml:space="preserve">Quadro </w:t>
      </w:r>
      <w:r w:rsidR="00B06645">
        <w:fldChar w:fldCharType="begin"/>
      </w:r>
      <w:r w:rsidR="00B06645">
        <w:instrText xml:space="preserve"> SEQ Quadro \* ARABIC </w:instrText>
      </w:r>
      <w:r w:rsidR="00B06645">
        <w:fldChar w:fldCharType="separate"/>
      </w:r>
      <w:ins w:id="4933" w:author="Ryan Lemos" w:date="2019-10-14T19:23:00Z">
        <w:r w:rsidR="0002745D">
          <w:rPr>
            <w:noProof/>
          </w:rPr>
          <w:t>39</w:t>
        </w:r>
      </w:ins>
      <w:del w:id="4934" w:author="Ryan Lemos" w:date="2019-10-07T11:05:00Z">
        <w:r w:rsidR="00054B21" w:rsidDel="00EA672B">
          <w:rPr>
            <w:noProof/>
          </w:rPr>
          <w:delText>39</w:delText>
        </w:r>
      </w:del>
      <w:r w:rsidR="00B06645">
        <w:rPr>
          <w:noProof/>
        </w:rPr>
        <w:fldChar w:fldCharType="end"/>
      </w:r>
      <w:bookmarkEnd w:id="4931"/>
      <w:r w:rsidRPr="00DB5F02">
        <w:t xml:space="preserve"> - Estória de </w:t>
      </w:r>
      <w:r>
        <w:t>correção de atividades</w:t>
      </w:r>
      <w:bookmarkEnd w:id="4932"/>
    </w:p>
    <w:p w14:paraId="2D29909E" w14:textId="12E35501" w:rsidR="008A7FB4" w:rsidRDefault="008A7FB4" w:rsidP="008A7FB4">
      <w:pPr>
        <w:pStyle w:val="estrias"/>
      </w:pPr>
      <w:r w:rsidRPr="005B582B">
        <w:t>Como p</w:t>
      </w:r>
      <w:r>
        <w:t>rofessor desejo ser capaz de corrigir as atividades respondidas pelos alunos.</w:t>
      </w:r>
    </w:p>
    <w:p w14:paraId="7BC895FA" w14:textId="77777777" w:rsidR="008A7FB4" w:rsidRDefault="008A7FB4" w:rsidP="005B582B">
      <w:pPr>
        <w:pStyle w:val="estrias"/>
      </w:pPr>
    </w:p>
    <w:p w14:paraId="55388B01" w14:textId="78AA6D14" w:rsidR="008A7FB4" w:rsidRDefault="008A7FB4" w:rsidP="008A7FB4">
      <w:pPr>
        <w:pStyle w:val="estrias"/>
        <w:rPr>
          <w:b/>
          <w:bCs/>
        </w:rPr>
      </w:pPr>
      <w:r w:rsidRPr="005B582B">
        <w:rPr>
          <w:b/>
          <w:bCs/>
        </w:rPr>
        <w:t>Restrições da estória:</w:t>
      </w:r>
    </w:p>
    <w:p w14:paraId="3D279399" w14:textId="1019EF23" w:rsidR="008A7FB4" w:rsidRPr="005B582B" w:rsidRDefault="00FB6641" w:rsidP="008A7FB4">
      <w:pPr>
        <w:pStyle w:val="estrias"/>
        <w:numPr>
          <w:ilvl w:val="0"/>
          <w:numId w:val="24"/>
        </w:numPr>
        <w:rPr>
          <w:b/>
          <w:bCs/>
        </w:rPr>
      </w:pPr>
      <w:r>
        <w:t>Na listagem das atividades recebidas o professor ser capaz distinguir quais eu já corrigi e quais ainda faltam para corrigir.</w:t>
      </w:r>
    </w:p>
    <w:p w14:paraId="72346FE3" w14:textId="32D0BFD8" w:rsidR="00FB6641" w:rsidRPr="005B582B" w:rsidDel="00E01488" w:rsidRDefault="00FB6641" w:rsidP="005B582B">
      <w:pPr>
        <w:pStyle w:val="estrias"/>
        <w:numPr>
          <w:ilvl w:val="0"/>
          <w:numId w:val="24"/>
        </w:numPr>
        <w:rPr>
          <w:del w:id="4935" w:author="Ryan Lemos" w:date="2019-10-13T12:58:00Z"/>
          <w:b/>
          <w:bCs/>
        </w:rPr>
      </w:pPr>
      <w:r>
        <w:t>Na correção, o professor deve ser capaz de opinar acerca de cada uma das respostas de um aluno.</w:t>
      </w:r>
    </w:p>
    <w:p w14:paraId="385E454B" w14:textId="237CF295" w:rsidR="008A7FB4" w:rsidRDefault="008A7FB4">
      <w:pPr>
        <w:pStyle w:val="estrias"/>
        <w:numPr>
          <w:ilvl w:val="0"/>
          <w:numId w:val="24"/>
        </w:numPr>
        <w:rPr>
          <w:ins w:id="4936" w:author="Ryan Lemos" w:date="2019-10-13T12:58:00Z"/>
        </w:rPr>
        <w:pPrChange w:id="4937" w:author="Ryan Lemos" w:date="2019-10-13T12:58:00Z">
          <w:pPr/>
        </w:pPrChange>
      </w:pPr>
    </w:p>
    <w:p w14:paraId="55B101B3" w14:textId="77777777" w:rsidR="00E01488" w:rsidRDefault="00E01488" w:rsidP="00E01488">
      <w:pPr>
        <w:pStyle w:val="Fontes"/>
        <w:rPr>
          <w:ins w:id="4938" w:author="Ryan Lemos" w:date="2019-10-13T12:58:00Z"/>
        </w:rPr>
      </w:pPr>
      <w:ins w:id="4939" w:author="Ryan Lemos" w:date="2019-10-13T12:58:00Z">
        <w:r>
          <w:t>Fonte: PRÓPRIA, 2019.</w:t>
        </w:r>
      </w:ins>
    </w:p>
    <w:p w14:paraId="0B72FF18" w14:textId="77777777" w:rsidR="00E01488" w:rsidRDefault="00E01488" w:rsidP="008A7FB4"/>
    <w:p w14:paraId="72A6854E" w14:textId="5606E826" w:rsidR="00A23065" w:rsidRDefault="00A23065">
      <w:r>
        <w:t>A implementação dessa estória é demonstrada pela</w:t>
      </w:r>
      <w:r w:rsidR="0023197E">
        <w:t xml:space="preserve"> </w:t>
      </w:r>
      <w:r w:rsidR="0023197E">
        <w:fldChar w:fldCharType="begin"/>
      </w:r>
      <w:r w:rsidR="0023197E">
        <w:instrText xml:space="preserve"> REF _Ref20053266 \h </w:instrText>
      </w:r>
      <w:r w:rsidR="0023197E">
        <w:fldChar w:fldCharType="separate"/>
      </w:r>
      <w:ins w:id="4940" w:author="Ryan Lemos" w:date="2019-10-14T19:23:00Z">
        <w:r w:rsidR="0002745D">
          <w:t xml:space="preserve">Figura </w:t>
        </w:r>
        <w:r w:rsidR="0002745D">
          <w:rPr>
            <w:noProof/>
          </w:rPr>
          <w:t>105</w:t>
        </w:r>
      </w:ins>
      <w:del w:id="4941" w:author="Ryan Lemos" w:date="2019-10-07T11:05:00Z">
        <w:r w:rsidR="00054B21" w:rsidDel="00EA672B">
          <w:delText xml:space="preserve">Figura </w:delText>
        </w:r>
        <w:r w:rsidR="00054B21" w:rsidDel="00EA672B">
          <w:rPr>
            <w:noProof/>
          </w:rPr>
          <w:delText>111</w:delText>
        </w:r>
      </w:del>
      <w:r w:rsidR="0023197E">
        <w:fldChar w:fldCharType="end"/>
      </w:r>
      <w:r w:rsidR="0023197E">
        <w:t xml:space="preserve"> e a </w:t>
      </w:r>
      <w:r w:rsidR="0023197E">
        <w:fldChar w:fldCharType="begin"/>
      </w:r>
      <w:r w:rsidR="0023197E">
        <w:instrText xml:space="preserve"> REF _Ref20053275 \h </w:instrText>
      </w:r>
      <w:r w:rsidR="0023197E">
        <w:fldChar w:fldCharType="separate"/>
      </w:r>
      <w:ins w:id="4942" w:author="Ryan Lemos" w:date="2019-10-14T19:23:00Z">
        <w:r w:rsidR="0002745D">
          <w:t xml:space="preserve">Figura </w:t>
        </w:r>
        <w:r w:rsidR="0002745D">
          <w:rPr>
            <w:noProof/>
          </w:rPr>
          <w:t>106</w:t>
        </w:r>
      </w:ins>
      <w:del w:id="4943" w:author="Ryan Lemos" w:date="2019-10-07T11:05:00Z">
        <w:r w:rsidR="00054B21" w:rsidDel="00EA672B">
          <w:delText xml:space="preserve">Figura </w:delText>
        </w:r>
        <w:r w:rsidR="00054B21" w:rsidDel="00EA672B">
          <w:rPr>
            <w:noProof/>
          </w:rPr>
          <w:delText>112</w:delText>
        </w:r>
      </w:del>
      <w:r w:rsidR="0023197E">
        <w:fldChar w:fldCharType="end"/>
      </w:r>
      <w:r>
        <w:t xml:space="preserve">. A </w:t>
      </w:r>
      <w:r w:rsidR="0023197E">
        <w:fldChar w:fldCharType="begin"/>
      </w:r>
      <w:r w:rsidR="0023197E">
        <w:instrText xml:space="preserve"> REF _Ref20053266 \h </w:instrText>
      </w:r>
      <w:r w:rsidR="0023197E">
        <w:fldChar w:fldCharType="separate"/>
      </w:r>
      <w:ins w:id="4944" w:author="Ryan Lemos" w:date="2019-10-14T19:23:00Z">
        <w:r w:rsidR="0002745D">
          <w:t xml:space="preserve">Figura </w:t>
        </w:r>
        <w:r w:rsidR="0002745D">
          <w:rPr>
            <w:noProof/>
          </w:rPr>
          <w:t>105</w:t>
        </w:r>
      </w:ins>
      <w:del w:id="4945" w:author="Ryan Lemos" w:date="2019-10-07T11:05:00Z">
        <w:r w:rsidR="00054B21" w:rsidDel="00EA672B">
          <w:delText xml:space="preserve">Figura </w:delText>
        </w:r>
        <w:r w:rsidR="00054B21" w:rsidDel="00EA672B">
          <w:rPr>
            <w:noProof/>
          </w:rPr>
          <w:delText>111</w:delText>
        </w:r>
      </w:del>
      <w:r w:rsidR="0023197E">
        <w:fldChar w:fldCharType="end"/>
      </w:r>
      <w:r w:rsidR="0023197E">
        <w:t xml:space="preserve"> </w:t>
      </w:r>
      <w:r>
        <w:t>se trata das atividades recebidas pelo professor</w:t>
      </w:r>
      <w:r w:rsidR="002C3A9E">
        <w:t xml:space="preserve">, </w:t>
      </w:r>
      <w:r w:rsidR="007B4111">
        <w:t>em que consta</w:t>
      </w:r>
      <w:r w:rsidR="002C3A9E">
        <w:t xml:space="preserve"> uma lista de atividades recebidas para correção. Para corrigir</w:t>
      </w:r>
      <w:r w:rsidR="007B4111">
        <w:t>,</w:t>
      </w:r>
      <w:r w:rsidR="002C3A9E">
        <w:t xml:space="preserve"> o professor deve clicar no botão azul</w:t>
      </w:r>
      <w:r w:rsidR="007B4111">
        <w:t>,</w:t>
      </w:r>
      <w:r w:rsidR="002C3A9E">
        <w:t xml:space="preserve"> com símbolo de lápis.</w:t>
      </w:r>
    </w:p>
    <w:p w14:paraId="7954FA58" w14:textId="77777777" w:rsidR="00A23065" w:rsidRDefault="00A23065" w:rsidP="00226055">
      <w:pPr>
        <w:ind w:firstLine="0"/>
      </w:pPr>
    </w:p>
    <w:p w14:paraId="59F0932A" w14:textId="402A029F" w:rsidR="00921163" w:rsidRDefault="00921163" w:rsidP="00B70A30">
      <w:pPr>
        <w:pStyle w:val="Legenda"/>
        <w:keepNext/>
      </w:pPr>
      <w:bookmarkStart w:id="4946" w:name="_Ref20053266"/>
      <w:bookmarkStart w:id="4947" w:name="_Toc21974038"/>
      <w:bookmarkStart w:id="4948" w:name="_Toc22075257"/>
      <w:r>
        <w:t xml:space="preserve">Figura </w:t>
      </w:r>
      <w:r w:rsidR="00B06645">
        <w:fldChar w:fldCharType="begin"/>
      </w:r>
      <w:r w:rsidR="00B06645">
        <w:instrText xml:space="preserve"> SEQ Figura \* ARABIC </w:instrText>
      </w:r>
      <w:r w:rsidR="00B06645">
        <w:fldChar w:fldCharType="separate"/>
      </w:r>
      <w:ins w:id="4949" w:author="Ryan Lemos" w:date="2019-10-14T19:23:00Z">
        <w:r w:rsidR="0002745D">
          <w:rPr>
            <w:noProof/>
          </w:rPr>
          <w:t>105</w:t>
        </w:r>
      </w:ins>
      <w:del w:id="4950" w:author="Ryan Lemos" w:date="2019-10-07T11:05:00Z">
        <w:r w:rsidR="00D343FF" w:rsidDel="00EA672B">
          <w:rPr>
            <w:noProof/>
          </w:rPr>
          <w:delText>111</w:delText>
        </w:r>
      </w:del>
      <w:r w:rsidR="00B06645">
        <w:rPr>
          <w:noProof/>
        </w:rPr>
        <w:fldChar w:fldCharType="end"/>
      </w:r>
      <w:bookmarkEnd w:id="4946"/>
      <w:r>
        <w:t xml:space="preserve"> - Tela de listagem de atividades recebidas</w:t>
      </w:r>
      <w:bookmarkEnd w:id="4947"/>
      <w:bookmarkEnd w:id="4948"/>
    </w:p>
    <w:p w14:paraId="4C14E94B" w14:textId="08D3310C" w:rsidR="00226055" w:rsidRDefault="00DF726D" w:rsidP="005B582B">
      <w:pPr>
        <w:ind w:firstLine="0"/>
        <w:jc w:val="center"/>
      </w:pPr>
      <w:r>
        <w:rPr>
          <w:noProof/>
        </w:rPr>
        <w:drawing>
          <wp:inline distT="0" distB="0" distL="0" distR="0" wp14:anchorId="26B603B2" wp14:editId="6319857B">
            <wp:extent cx="5113020" cy="286060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124463" cy="2867010"/>
                    </a:xfrm>
                    <a:prstGeom prst="rect">
                      <a:avLst/>
                    </a:prstGeom>
                  </pic:spPr>
                </pic:pic>
              </a:graphicData>
            </a:graphic>
          </wp:inline>
        </w:drawing>
      </w:r>
    </w:p>
    <w:p w14:paraId="51D75610" w14:textId="477B429F" w:rsidR="007E37B0" w:rsidRDefault="009E79A9" w:rsidP="007E37B0">
      <w:pPr>
        <w:pStyle w:val="Fontes"/>
        <w:rPr>
          <w:ins w:id="4951" w:author="Ryan Lemos" w:date="2019-10-13T12:51:00Z"/>
        </w:rPr>
      </w:pPr>
      <w:ins w:id="4952" w:author="Ryan Lemos" w:date="2019-10-13T12:59:00Z">
        <w:r>
          <w:t>Fonte: PRÓPRIA, 2019. Utilizando o ambiente ILC v.1.</w:t>
        </w:r>
      </w:ins>
    </w:p>
    <w:p w14:paraId="5946CEAB" w14:textId="77777777" w:rsidR="003A1F2B" w:rsidRDefault="003A1F2B" w:rsidP="00226055">
      <w:pPr>
        <w:ind w:firstLine="0"/>
      </w:pPr>
    </w:p>
    <w:p w14:paraId="0C734998" w14:textId="42CFBC73" w:rsidR="002C3A9E" w:rsidRDefault="002C3A9E" w:rsidP="00596E44">
      <w:r>
        <w:t>Ao clicar nesse botão surge uma tela</w:t>
      </w:r>
      <w:r w:rsidR="007B4111">
        <w:t>,</w:t>
      </w:r>
      <w:r>
        <w:t xml:space="preserve"> conforme apresentada na</w:t>
      </w:r>
      <w:r w:rsidR="0023197E">
        <w:t xml:space="preserve"> </w:t>
      </w:r>
      <w:r w:rsidR="0023197E">
        <w:fldChar w:fldCharType="begin"/>
      </w:r>
      <w:r w:rsidR="0023197E">
        <w:instrText xml:space="preserve"> REF _Ref20053275 \h </w:instrText>
      </w:r>
      <w:r w:rsidR="0023197E">
        <w:fldChar w:fldCharType="separate"/>
      </w:r>
      <w:ins w:id="4953" w:author="Ryan Lemos" w:date="2019-10-14T19:23:00Z">
        <w:r w:rsidR="0002745D">
          <w:t xml:space="preserve">Figura </w:t>
        </w:r>
        <w:r w:rsidR="0002745D">
          <w:rPr>
            <w:noProof/>
          </w:rPr>
          <w:t>106</w:t>
        </w:r>
      </w:ins>
      <w:del w:id="4954" w:author="Ryan Lemos" w:date="2019-10-07T11:05:00Z">
        <w:r w:rsidR="00054B21" w:rsidDel="00EA672B">
          <w:delText xml:space="preserve">Figura </w:delText>
        </w:r>
        <w:r w:rsidR="00054B21" w:rsidDel="00EA672B">
          <w:rPr>
            <w:noProof/>
          </w:rPr>
          <w:delText>112</w:delText>
        </w:r>
      </w:del>
      <w:r w:rsidR="0023197E">
        <w:fldChar w:fldCharType="end"/>
      </w:r>
      <w:r w:rsidR="007B4111">
        <w:t>,</w:t>
      </w:r>
      <w:r>
        <w:t xml:space="preserve"> que detém a lista de questões da atividade.</w:t>
      </w:r>
      <w:r w:rsidR="0019114F">
        <w:t xml:space="preserve"> Para cada questão </w:t>
      </w:r>
      <w:r w:rsidR="007B4111">
        <w:t>são</w:t>
      </w:r>
      <w:r w:rsidR="0019114F">
        <w:t xml:space="preserve"> descrito</w:t>
      </w:r>
      <w:r w:rsidR="007B4111">
        <w:t>s</w:t>
      </w:r>
      <w:r w:rsidR="0019114F">
        <w:t xml:space="preserve"> todos os seus dados chave, como texto de apoio, o texto da questão em si, o valor da questão, em caso de questões com alternativas, qual a alternativa correta, e a resposta do aluno.</w:t>
      </w:r>
      <w:r>
        <w:t xml:space="preserve"> </w:t>
      </w:r>
      <w:r w:rsidR="0019114F">
        <w:t>Também fica</w:t>
      </w:r>
      <w:r w:rsidR="007B4111">
        <w:t>m</w:t>
      </w:r>
      <w:r>
        <w:t xml:space="preserve"> disponíve</w:t>
      </w:r>
      <w:r w:rsidR="007B4111">
        <w:t>is</w:t>
      </w:r>
      <w:r>
        <w:t xml:space="preserve"> duas opções ao professor, dar nota</w:t>
      </w:r>
      <w:r w:rsidR="0019114F">
        <w:t xml:space="preserve"> (que é obrigatório preencher) e colocar uma observação</w:t>
      </w:r>
      <w:r w:rsidR="007B4111">
        <w:t>,</w:t>
      </w:r>
      <w:r w:rsidR="0019114F">
        <w:t xml:space="preserve"> acerca da resposta do aluno.</w:t>
      </w:r>
      <w:r>
        <w:t xml:space="preserve"> As questões de marcar o professor não precisa dar nota, somente</w:t>
      </w:r>
      <w:r w:rsidR="0019114F">
        <w:t xml:space="preserve"> se quiser a observação. Nelas</w:t>
      </w:r>
      <w:r w:rsidR="007B4111">
        <w:t>,</w:t>
      </w:r>
      <w:r w:rsidR="0019114F">
        <w:t xml:space="preserve"> a nota do aluno já aparece</w:t>
      </w:r>
      <w:r w:rsidR="007B4111">
        <w:t>,</w:t>
      </w:r>
      <w:r w:rsidR="0019114F">
        <w:t xml:space="preserve"> juntamente com a questão em si, conforme visto na</w:t>
      </w:r>
      <w:r w:rsidR="0023197E">
        <w:t xml:space="preserve"> </w:t>
      </w:r>
      <w:r w:rsidR="0023197E">
        <w:fldChar w:fldCharType="begin"/>
      </w:r>
      <w:r w:rsidR="0023197E">
        <w:instrText xml:space="preserve"> REF _Ref20053275 \h </w:instrText>
      </w:r>
      <w:r w:rsidR="0023197E">
        <w:fldChar w:fldCharType="separate"/>
      </w:r>
      <w:ins w:id="4955" w:author="Ryan Lemos" w:date="2019-10-14T19:23:00Z">
        <w:r w:rsidR="0002745D">
          <w:t xml:space="preserve">Figura </w:t>
        </w:r>
        <w:r w:rsidR="0002745D">
          <w:rPr>
            <w:noProof/>
          </w:rPr>
          <w:t>106</w:t>
        </w:r>
      </w:ins>
      <w:del w:id="4956" w:author="Ryan Lemos" w:date="2019-10-07T11:05:00Z">
        <w:r w:rsidR="00054B21" w:rsidDel="00EA672B">
          <w:delText xml:space="preserve">Figura </w:delText>
        </w:r>
        <w:r w:rsidR="00054B21" w:rsidDel="00EA672B">
          <w:rPr>
            <w:noProof/>
          </w:rPr>
          <w:delText>112</w:delText>
        </w:r>
      </w:del>
      <w:r w:rsidR="0023197E">
        <w:fldChar w:fldCharType="end"/>
      </w:r>
      <w:r w:rsidR="0019114F">
        <w:t xml:space="preserve">. Em caso de questões do tipo fala, surge </w:t>
      </w:r>
      <w:r w:rsidR="007B4111">
        <w:t xml:space="preserve">para o </w:t>
      </w:r>
      <w:r w:rsidR="0019114F">
        <w:t xml:space="preserve">professor também a possibilidade de escuta do áudio do aluno, que é gravado ao responder </w:t>
      </w:r>
      <w:r w:rsidR="004F46AF">
        <w:t>à</w:t>
      </w:r>
      <w:r w:rsidR="0019114F">
        <w:t xml:space="preserve"> questão.</w:t>
      </w:r>
    </w:p>
    <w:p w14:paraId="731038B2" w14:textId="77777777" w:rsidR="00B30211" w:rsidRDefault="00B30211" w:rsidP="00596E44"/>
    <w:p w14:paraId="6AEB790C" w14:textId="201F41E0" w:rsidR="00921163" w:rsidRDefault="00921163" w:rsidP="00B70A30">
      <w:pPr>
        <w:pStyle w:val="Legenda"/>
        <w:keepNext/>
      </w:pPr>
      <w:bookmarkStart w:id="4957" w:name="_Ref20053275"/>
      <w:bookmarkStart w:id="4958" w:name="_Toc21974039"/>
      <w:bookmarkStart w:id="4959" w:name="_Toc22075258"/>
      <w:r>
        <w:lastRenderedPageBreak/>
        <w:t xml:space="preserve">Figura </w:t>
      </w:r>
      <w:r w:rsidR="00B06645">
        <w:fldChar w:fldCharType="begin"/>
      </w:r>
      <w:r w:rsidR="00B06645">
        <w:instrText xml:space="preserve"> SEQ Figura \* ARABIC </w:instrText>
      </w:r>
      <w:r w:rsidR="00B06645">
        <w:fldChar w:fldCharType="separate"/>
      </w:r>
      <w:ins w:id="4960" w:author="Ryan Lemos" w:date="2019-10-14T19:23:00Z">
        <w:r w:rsidR="0002745D">
          <w:rPr>
            <w:noProof/>
          </w:rPr>
          <w:t>106</w:t>
        </w:r>
      </w:ins>
      <w:del w:id="4961" w:author="Ryan Lemos" w:date="2019-10-07T11:05:00Z">
        <w:r w:rsidR="00D343FF" w:rsidDel="00EA672B">
          <w:rPr>
            <w:noProof/>
          </w:rPr>
          <w:delText>112</w:delText>
        </w:r>
      </w:del>
      <w:r w:rsidR="00B06645">
        <w:rPr>
          <w:noProof/>
        </w:rPr>
        <w:fldChar w:fldCharType="end"/>
      </w:r>
      <w:bookmarkEnd w:id="4957"/>
      <w:r>
        <w:t xml:space="preserve"> - Tela de correção de uma atividade</w:t>
      </w:r>
      <w:bookmarkEnd w:id="4958"/>
      <w:bookmarkEnd w:id="4959"/>
    </w:p>
    <w:p w14:paraId="3DDB0D08" w14:textId="6DB56651" w:rsidR="00226055" w:rsidRDefault="00E419B2" w:rsidP="00B70A30">
      <w:pPr>
        <w:ind w:firstLine="0"/>
        <w:jc w:val="center"/>
      </w:pPr>
      <w:r>
        <w:rPr>
          <w:noProof/>
        </w:rPr>
        <w:drawing>
          <wp:inline distT="0" distB="0" distL="0" distR="0" wp14:anchorId="35162E96" wp14:editId="23CE5E90">
            <wp:extent cx="5760085" cy="2680335"/>
            <wp:effectExtent l="0" t="0" r="0" b="571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085" cy="2680335"/>
                    </a:xfrm>
                    <a:prstGeom prst="rect">
                      <a:avLst/>
                    </a:prstGeom>
                  </pic:spPr>
                </pic:pic>
              </a:graphicData>
            </a:graphic>
          </wp:inline>
        </w:drawing>
      </w:r>
    </w:p>
    <w:p w14:paraId="4D0D9375" w14:textId="3D3C32AB" w:rsidR="007E37B0" w:rsidRDefault="009E79A9" w:rsidP="007E37B0">
      <w:pPr>
        <w:pStyle w:val="Fontes"/>
        <w:rPr>
          <w:ins w:id="4962" w:author="Ryan Lemos" w:date="2019-10-13T12:51:00Z"/>
        </w:rPr>
      </w:pPr>
      <w:ins w:id="4963" w:author="Ryan Lemos" w:date="2019-10-13T12:59:00Z">
        <w:r>
          <w:t>Fonte: PRÓPRIA, 2019. Utilizando o ambiente ILC v.1.</w:t>
        </w:r>
      </w:ins>
    </w:p>
    <w:p w14:paraId="178FCA52" w14:textId="77777777" w:rsidR="004F46AF" w:rsidRPr="004C0224" w:rsidRDefault="004F46AF" w:rsidP="00596E44">
      <w:pPr>
        <w:ind w:firstLine="0"/>
      </w:pPr>
    </w:p>
    <w:p w14:paraId="02515A2C" w14:textId="77777777" w:rsidR="003C127D" w:rsidRDefault="003C127D">
      <w:pPr>
        <w:pStyle w:val="Ttulo4"/>
      </w:pPr>
      <w:bookmarkStart w:id="4964" w:name="_Toc22075333"/>
      <w:r>
        <w:t>Aluno</w:t>
      </w:r>
      <w:bookmarkEnd w:id="4964"/>
    </w:p>
    <w:p w14:paraId="05FD0E2C" w14:textId="77777777" w:rsidR="004F46AF" w:rsidRDefault="004F46AF" w:rsidP="004F46AF"/>
    <w:p w14:paraId="58156CB3" w14:textId="4D6664FE" w:rsidR="004F46AF" w:rsidRDefault="004F46AF" w:rsidP="004F46AF">
      <w:r>
        <w:t xml:space="preserve">Ao aluno foi acrescido a possibilidade de receber atividades, </w:t>
      </w:r>
      <w:r w:rsidR="00FE4DD4">
        <w:t>r</w:t>
      </w:r>
      <w:r w:rsidR="007B4111">
        <w:t>espond</w:t>
      </w:r>
      <w:r w:rsidR="00FE4DD4">
        <w:t>ê</w:t>
      </w:r>
      <w:r>
        <w:t>-las e verificar seu resultado, bem como anotações advindas do professor</w:t>
      </w:r>
      <w:r w:rsidR="007B4111">
        <w:t>,</w:t>
      </w:r>
      <w:r>
        <w:t xml:space="preserve"> acerca de cada questão respondida. </w:t>
      </w:r>
    </w:p>
    <w:p w14:paraId="48F80122" w14:textId="22B893D6" w:rsidR="00DC28CE" w:rsidRDefault="008057E8" w:rsidP="00021305">
      <w:r>
        <w:t>A primeira estória se trata da lista das atividades de um aluno, e é representada pel</w:t>
      </w:r>
      <w:del w:id="4965" w:author="Ryan Lemos" w:date="2019-10-09T21:12:00Z">
        <w:r w:rsidDel="00B73552">
          <w:delText xml:space="preserve">a </w:delText>
        </w:r>
        <w:r w:rsidRPr="00596E44" w:rsidDel="00B73552">
          <w:rPr>
            <w:highlight w:val="yellow"/>
          </w:rPr>
          <w:delText>figura x</w:delText>
        </w:r>
      </w:del>
      <w:ins w:id="4966" w:author="Ryan Lemos" w:date="2019-10-09T21:12:00Z">
        <w:r w:rsidR="00B73552">
          <w:t xml:space="preserve">o </w:t>
        </w:r>
        <w:r w:rsidR="00B73552">
          <w:fldChar w:fldCharType="begin"/>
        </w:r>
        <w:r w:rsidR="00B73552">
          <w:instrText xml:space="preserve"> REF _Ref21547990 \h </w:instrText>
        </w:r>
      </w:ins>
      <w:r w:rsidR="00B73552">
        <w:fldChar w:fldCharType="separate"/>
      </w:r>
      <w:ins w:id="4967" w:author="Ryan Lemos" w:date="2019-10-14T19:23:00Z">
        <w:r w:rsidR="0002745D">
          <w:t xml:space="preserve">Quadro </w:t>
        </w:r>
        <w:r w:rsidR="0002745D">
          <w:rPr>
            <w:noProof/>
          </w:rPr>
          <w:t>40</w:t>
        </w:r>
      </w:ins>
      <w:ins w:id="4968" w:author="Ryan Lemos" w:date="2019-10-09T21:12:00Z">
        <w:r w:rsidR="00B73552">
          <w:fldChar w:fldCharType="end"/>
        </w:r>
      </w:ins>
      <w:r>
        <w:t>. Essa estória apresenta algumas restrições, como por exemplo a identificação de atividades através da ação</w:t>
      </w:r>
      <w:r w:rsidR="00DC28CE">
        <w:t xml:space="preserve"> que nelas pode</w:t>
      </w:r>
      <w:r w:rsidR="009801FC">
        <w:t>m</w:t>
      </w:r>
      <w:r w:rsidR="00DC28CE">
        <w:t xml:space="preserve"> ser realizada</w:t>
      </w:r>
      <w:r w:rsidR="009801FC">
        <w:t>s</w:t>
      </w:r>
      <w:r w:rsidR="00DC28CE">
        <w:t xml:space="preserve">. </w:t>
      </w:r>
    </w:p>
    <w:p w14:paraId="236D4A65" w14:textId="77777777" w:rsidR="00FE4DD4" w:rsidRDefault="00FE4DD4" w:rsidP="00B70A30">
      <w:pPr>
        <w:ind w:firstLine="0"/>
        <w:jc w:val="center"/>
      </w:pPr>
    </w:p>
    <w:p w14:paraId="12B239E9" w14:textId="0539382B" w:rsidR="00300D1E" w:rsidRDefault="00FE4DD4" w:rsidP="00B70A30">
      <w:pPr>
        <w:pStyle w:val="Legenda"/>
      </w:pPr>
      <w:bookmarkStart w:id="4969" w:name="_Ref21547990"/>
      <w:bookmarkStart w:id="4970" w:name="_Toc21974321"/>
      <w:r>
        <w:t xml:space="preserve">Quadro </w:t>
      </w:r>
      <w:r w:rsidR="00B06645">
        <w:fldChar w:fldCharType="begin"/>
      </w:r>
      <w:r w:rsidR="00B06645">
        <w:instrText xml:space="preserve"> SEQ Quadro \* ARABIC </w:instrText>
      </w:r>
      <w:r w:rsidR="00B06645">
        <w:fldChar w:fldCharType="separate"/>
      </w:r>
      <w:ins w:id="4971" w:author="Ryan Lemos" w:date="2019-10-14T19:23:00Z">
        <w:r w:rsidR="0002745D">
          <w:rPr>
            <w:noProof/>
          </w:rPr>
          <w:t>40</w:t>
        </w:r>
      </w:ins>
      <w:del w:id="4972" w:author="Ryan Lemos" w:date="2019-10-07T11:05:00Z">
        <w:r w:rsidR="00054B21" w:rsidDel="00EA672B">
          <w:rPr>
            <w:noProof/>
          </w:rPr>
          <w:delText>40</w:delText>
        </w:r>
      </w:del>
      <w:r w:rsidR="00B06645">
        <w:rPr>
          <w:noProof/>
        </w:rPr>
        <w:fldChar w:fldCharType="end"/>
      </w:r>
      <w:bookmarkEnd w:id="4969"/>
      <w:r w:rsidRPr="00332C38">
        <w:t xml:space="preserve"> - Estória de </w:t>
      </w:r>
      <w:r>
        <w:t>visualização de atividades recebidas para um aluno</w:t>
      </w:r>
      <w:bookmarkEnd w:id="4970"/>
    </w:p>
    <w:p w14:paraId="6AA30B05" w14:textId="77777777" w:rsidR="00300D1E" w:rsidRDefault="00300D1E" w:rsidP="00596E44">
      <w:pPr>
        <w:pStyle w:val="estrias"/>
      </w:pPr>
      <w:r>
        <w:t xml:space="preserve">Como aluno eu quero ser capaz de visualizar as atividades enviadas a mim pelos professores. </w:t>
      </w:r>
    </w:p>
    <w:p w14:paraId="0BEAB4AF" w14:textId="77777777" w:rsidR="00300D1E" w:rsidRDefault="00300D1E" w:rsidP="00596E44">
      <w:pPr>
        <w:pStyle w:val="estrias"/>
      </w:pPr>
    </w:p>
    <w:p w14:paraId="46224656" w14:textId="77777777" w:rsidR="00300D1E" w:rsidRPr="00596E44" w:rsidRDefault="00300D1E" w:rsidP="00596E44">
      <w:pPr>
        <w:pStyle w:val="estrias"/>
        <w:rPr>
          <w:b/>
          <w:bCs/>
        </w:rPr>
      </w:pPr>
      <w:r w:rsidRPr="00596E44">
        <w:rPr>
          <w:b/>
          <w:bCs/>
        </w:rPr>
        <w:t>Restrições da estória:</w:t>
      </w:r>
    </w:p>
    <w:p w14:paraId="2BF123E4" w14:textId="77777777" w:rsidR="00300D1E" w:rsidRDefault="00300D1E" w:rsidP="00596E44">
      <w:pPr>
        <w:pStyle w:val="estrias"/>
        <w:numPr>
          <w:ilvl w:val="0"/>
          <w:numId w:val="17"/>
        </w:numPr>
      </w:pPr>
      <w:r>
        <w:t>Atividades já respondidas devem conter um botão que identifique que é possível visualizar a atividade.</w:t>
      </w:r>
    </w:p>
    <w:p w14:paraId="5CFAA2B7" w14:textId="77777777" w:rsidR="00300D1E" w:rsidRDefault="00300D1E" w:rsidP="00596E44">
      <w:pPr>
        <w:pStyle w:val="estrias"/>
        <w:numPr>
          <w:ilvl w:val="0"/>
          <w:numId w:val="17"/>
        </w:numPr>
      </w:pPr>
      <w:r>
        <w:t>Atividades ainda não respondidas devem apresentar um botão que identifique que é possível as responder.</w:t>
      </w:r>
    </w:p>
    <w:p w14:paraId="157843AB" w14:textId="2AE018D8" w:rsidR="00300D1E" w:rsidDel="00E01488" w:rsidRDefault="00300D1E" w:rsidP="00596E44">
      <w:pPr>
        <w:pStyle w:val="estrias"/>
        <w:numPr>
          <w:ilvl w:val="0"/>
          <w:numId w:val="17"/>
        </w:numPr>
        <w:rPr>
          <w:del w:id="4973" w:author="Ryan Lemos" w:date="2019-10-13T12:58:00Z"/>
        </w:rPr>
      </w:pPr>
      <w:r>
        <w:t>Devo ser capaz de categorizar as atividades por nível</w:t>
      </w:r>
      <w:r w:rsidR="009801FC">
        <w:t>,</w:t>
      </w:r>
      <w:r>
        <w:t xml:space="preserve"> se foi corrigida ou não.</w:t>
      </w:r>
    </w:p>
    <w:p w14:paraId="167D28CC" w14:textId="68E366B6" w:rsidR="00A05EF6" w:rsidRDefault="00A05EF6">
      <w:pPr>
        <w:pStyle w:val="estrias"/>
        <w:numPr>
          <w:ilvl w:val="0"/>
          <w:numId w:val="17"/>
        </w:numPr>
        <w:rPr>
          <w:ins w:id="4974" w:author="Ryan Lemos" w:date="2019-10-13T12:58:00Z"/>
        </w:rPr>
        <w:pPrChange w:id="4975" w:author="Ryan Lemos" w:date="2019-10-13T12:58:00Z">
          <w:pPr/>
        </w:pPrChange>
      </w:pPr>
    </w:p>
    <w:p w14:paraId="47096137" w14:textId="77777777" w:rsidR="00E01488" w:rsidRDefault="00E01488" w:rsidP="00E01488">
      <w:pPr>
        <w:pStyle w:val="Fontes"/>
        <w:rPr>
          <w:ins w:id="4976" w:author="Ryan Lemos" w:date="2019-10-13T12:58:00Z"/>
        </w:rPr>
      </w:pPr>
      <w:ins w:id="4977" w:author="Ryan Lemos" w:date="2019-10-13T12:58:00Z">
        <w:r>
          <w:t>Fonte: PRÓPRIA, 2019.</w:t>
        </w:r>
      </w:ins>
    </w:p>
    <w:p w14:paraId="76E840C3" w14:textId="77777777" w:rsidR="00E01488" w:rsidRDefault="00E01488" w:rsidP="00021305"/>
    <w:p w14:paraId="7ABDC7F8" w14:textId="08A2F77B" w:rsidR="00ED291E" w:rsidRDefault="00ED291E" w:rsidP="00021305">
      <w:r>
        <w:t xml:space="preserve">A interação responsável por </w:t>
      </w:r>
      <w:r w:rsidR="00021305">
        <w:t>compreender</w:t>
      </w:r>
      <w:r>
        <w:t xml:space="preserve"> essa estória se dá pela</w:t>
      </w:r>
      <w:r w:rsidR="0023197E">
        <w:t xml:space="preserve"> </w:t>
      </w:r>
      <w:r w:rsidR="0023197E">
        <w:fldChar w:fldCharType="begin"/>
      </w:r>
      <w:r w:rsidR="0023197E">
        <w:instrText xml:space="preserve"> REF _Ref20053355 \h </w:instrText>
      </w:r>
      <w:r w:rsidR="0023197E">
        <w:fldChar w:fldCharType="separate"/>
      </w:r>
      <w:ins w:id="4978" w:author="Ryan Lemos" w:date="2019-10-14T19:23:00Z">
        <w:r w:rsidR="0002745D">
          <w:t xml:space="preserve">Figura </w:t>
        </w:r>
        <w:r w:rsidR="0002745D">
          <w:rPr>
            <w:noProof/>
          </w:rPr>
          <w:t>107</w:t>
        </w:r>
      </w:ins>
      <w:del w:id="4979" w:author="Ryan Lemos" w:date="2019-10-07T11:05:00Z">
        <w:r w:rsidR="00054B21" w:rsidDel="00EA672B">
          <w:delText xml:space="preserve">Figura </w:delText>
        </w:r>
        <w:r w:rsidR="00054B21" w:rsidDel="00EA672B">
          <w:rPr>
            <w:noProof/>
          </w:rPr>
          <w:delText>113</w:delText>
        </w:r>
      </w:del>
      <w:r w:rsidR="0023197E">
        <w:fldChar w:fldCharType="end"/>
      </w:r>
      <w:r>
        <w:t xml:space="preserve">. </w:t>
      </w:r>
      <w:r w:rsidR="00021305">
        <w:t>Como especificado pela estória, atividades já respondidas podem ser reconhecidas por sua ação de botão</w:t>
      </w:r>
      <w:r w:rsidR="009801FC">
        <w:t>,</w:t>
      </w:r>
      <w:r w:rsidR="00021305">
        <w:t xml:space="preserve"> com símbolo de olho na cor amarela. Já as atividades a serem respondidas são identificadas através de um botão de lápis na cor azul.</w:t>
      </w:r>
    </w:p>
    <w:p w14:paraId="5DAD785E" w14:textId="77777777" w:rsidR="008057E8" w:rsidRDefault="008057E8" w:rsidP="004F46AF"/>
    <w:p w14:paraId="39DE62A5" w14:textId="1E0139F3" w:rsidR="00921163" w:rsidRDefault="00921163" w:rsidP="00B70A30">
      <w:pPr>
        <w:pStyle w:val="Legenda"/>
        <w:keepNext/>
      </w:pPr>
      <w:bookmarkStart w:id="4980" w:name="_Ref20053355"/>
      <w:bookmarkStart w:id="4981" w:name="_Toc21974040"/>
      <w:bookmarkStart w:id="4982" w:name="_Toc22075259"/>
      <w:r>
        <w:t xml:space="preserve">Figura </w:t>
      </w:r>
      <w:r w:rsidR="00B06645">
        <w:fldChar w:fldCharType="begin"/>
      </w:r>
      <w:r w:rsidR="00B06645">
        <w:instrText xml:space="preserve"> SEQ Figura \* ARABIC </w:instrText>
      </w:r>
      <w:r w:rsidR="00B06645">
        <w:fldChar w:fldCharType="separate"/>
      </w:r>
      <w:ins w:id="4983" w:author="Ryan Lemos" w:date="2019-10-14T19:23:00Z">
        <w:r w:rsidR="0002745D">
          <w:rPr>
            <w:noProof/>
          </w:rPr>
          <w:t>107</w:t>
        </w:r>
      </w:ins>
      <w:del w:id="4984" w:author="Ryan Lemos" w:date="2019-10-07T11:05:00Z">
        <w:r w:rsidR="00D343FF" w:rsidDel="00EA672B">
          <w:rPr>
            <w:noProof/>
          </w:rPr>
          <w:delText>113</w:delText>
        </w:r>
      </w:del>
      <w:r w:rsidR="00B06645">
        <w:rPr>
          <w:noProof/>
        </w:rPr>
        <w:fldChar w:fldCharType="end"/>
      </w:r>
      <w:bookmarkEnd w:id="4980"/>
      <w:r>
        <w:t xml:space="preserve"> - Tela de listagem de atividades recebidas por um aluno</w:t>
      </w:r>
      <w:bookmarkEnd w:id="4981"/>
      <w:bookmarkEnd w:id="4982"/>
    </w:p>
    <w:p w14:paraId="62EF90FA" w14:textId="66EA56D4" w:rsidR="008057E8" w:rsidRDefault="008057E8" w:rsidP="00B70A30">
      <w:pPr>
        <w:ind w:firstLine="0"/>
        <w:jc w:val="center"/>
      </w:pPr>
      <w:r>
        <w:rPr>
          <w:noProof/>
        </w:rPr>
        <w:drawing>
          <wp:inline distT="0" distB="0" distL="0" distR="0" wp14:anchorId="32A72B4D" wp14:editId="5234EFA1">
            <wp:extent cx="5760085" cy="2740025"/>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085" cy="2740025"/>
                    </a:xfrm>
                    <a:prstGeom prst="rect">
                      <a:avLst/>
                    </a:prstGeom>
                  </pic:spPr>
                </pic:pic>
              </a:graphicData>
            </a:graphic>
          </wp:inline>
        </w:drawing>
      </w:r>
    </w:p>
    <w:p w14:paraId="1CDEBBB5" w14:textId="1A6674D7" w:rsidR="007E37B0" w:rsidRDefault="009E79A9" w:rsidP="007E37B0">
      <w:pPr>
        <w:pStyle w:val="Fontes"/>
        <w:rPr>
          <w:ins w:id="4985" w:author="Ryan Lemos" w:date="2019-10-13T12:51:00Z"/>
        </w:rPr>
      </w:pPr>
      <w:ins w:id="4986" w:author="Ryan Lemos" w:date="2019-10-13T12:59:00Z">
        <w:r>
          <w:t>Fonte: PRÓPRIA, 2019. Utilizando o ambiente ILC v.1.</w:t>
        </w:r>
      </w:ins>
    </w:p>
    <w:p w14:paraId="4712028B" w14:textId="3ED6FF2E" w:rsidR="00021305" w:rsidRDefault="00021305" w:rsidP="008057E8">
      <w:pPr>
        <w:ind w:firstLine="0"/>
      </w:pPr>
    </w:p>
    <w:p w14:paraId="59084D05" w14:textId="1A20FBA6" w:rsidR="00021305" w:rsidRDefault="00021305" w:rsidP="00021305">
      <w:r>
        <w:t xml:space="preserve">Quanto à possibilidade de o aluno responder as atividades pelo ambiente, </w:t>
      </w:r>
      <w:r w:rsidR="00693EDB">
        <w:t>surge a estória demonstrada pel</w:t>
      </w:r>
      <w:del w:id="4987" w:author="Ryan Lemos" w:date="2019-10-09T21:13:00Z">
        <w:r w:rsidR="00693EDB" w:rsidDel="00B73552">
          <w:delText xml:space="preserve">a </w:delText>
        </w:r>
        <w:r w:rsidR="00693EDB" w:rsidRPr="00596E44" w:rsidDel="00B73552">
          <w:rPr>
            <w:highlight w:val="yellow"/>
          </w:rPr>
          <w:delText>figura x</w:delText>
        </w:r>
      </w:del>
      <w:ins w:id="4988" w:author="Ryan Lemos" w:date="2019-10-09T21:13:00Z">
        <w:r w:rsidR="00B73552">
          <w:t xml:space="preserve">o </w:t>
        </w:r>
        <w:r w:rsidR="00B73552">
          <w:fldChar w:fldCharType="begin"/>
        </w:r>
        <w:r w:rsidR="00B73552">
          <w:instrText xml:space="preserve"> REF _Ref21548007 \h </w:instrText>
        </w:r>
      </w:ins>
      <w:r w:rsidR="00B73552">
        <w:fldChar w:fldCharType="separate"/>
      </w:r>
      <w:ins w:id="4989" w:author="Ryan Lemos" w:date="2019-10-14T19:23:00Z">
        <w:r w:rsidR="0002745D">
          <w:t xml:space="preserve">Quadro </w:t>
        </w:r>
        <w:r w:rsidR="0002745D">
          <w:rPr>
            <w:noProof/>
          </w:rPr>
          <w:t>41</w:t>
        </w:r>
      </w:ins>
      <w:ins w:id="4990" w:author="Ryan Lemos" w:date="2019-10-09T21:13:00Z">
        <w:r w:rsidR="00B73552">
          <w:fldChar w:fldCharType="end"/>
        </w:r>
      </w:ins>
      <w:r w:rsidR="00693EDB">
        <w:t>. Nela, surgem algumas restrições relacionadas à segurança</w:t>
      </w:r>
      <w:r w:rsidR="009801FC">
        <w:t>,</w:t>
      </w:r>
      <w:r w:rsidR="00693EDB">
        <w:t xml:space="preserve"> para evitar que alunos possam trocar de aba</w:t>
      </w:r>
      <w:r w:rsidR="009801FC">
        <w:t>,</w:t>
      </w:r>
      <w:r w:rsidR="00693EDB">
        <w:t xml:space="preserve"> para pesquisar as respostas pela internet. Além disso</w:t>
      </w:r>
      <w:r w:rsidR="009801FC">
        <w:t>,</w:t>
      </w:r>
      <w:r w:rsidR="00693EDB">
        <w:t xml:space="preserve"> há questões que contém recursos de áudio, como áudios propriamente ditos, e textos de leitura do navegador</w:t>
      </w:r>
      <w:r w:rsidR="009801FC">
        <w:t>,</w:t>
      </w:r>
      <w:r w:rsidR="00326003">
        <w:t xml:space="preserve"> conforme explicitado na seção 3.2.2.1. Ainda, a última restrição representa a possibilidade d</w:t>
      </w:r>
      <w:r w:rsidR="001F718F">
        <w:t>e o</w:t>
      </w:r>
      <w:r w:rsidR="00326003">
        <w:t xml:space="preserve"> aluno gravar sua fala</w:t>
      </w:r>
      <w:r w:rsidR="009801FC">
        <w:t>,</w:t>
      </w:r>
      <w:r w:rsidR="00326003">
        <w:t xml:space="preserve"> em questões de fala</w:t>
      </w:r>
      <w:r w:rsidR="009801FC">
        <w:t>,</w:t>
      </w:r>
      <w:r w:rsidR="00326003">
        <w:t xml:space="preserve"> para que o professor possa avaliar a pronúncia do aluno. </w:t>
      </w:r>
    </w:p>
    <w:p w14:paraId="77E2875B" w14:textId="69A93FFE" w:rsidR="009801FC" w:rsidRDefault="009801FC" w:rsidP="00FE4DD4">
      <w:pPr>
        <w:ind w:firstLine="0"/>
        <w:jc w:val="center"/>
      </w:pPr>
    </w:p>
    <w:p w14:paraId="1D08E970" w14:textId="0DF151FA" w:rsidR="00FE4DD4" w:rsidRDefault="00FE4DD4" w:rsidP="00B70A30">
      <w:pPr>
        <w:pStyle w:val="Legenda"/>
      </w:pPr>
      <w:bookmarkStart w:id="4991" w:name="_Ref21548007"/>
      <w:bookmarkStart w:id="4992" w:name="_Toc21974322"/>
      <w:r>
        <w:t xml:space="preserve">Quadro </w:t>
      </w:r>
      <w:r w:rsidR="00B06645">
        <w:fldChar w:fldCharType="begin"/>
      </w:r>
      <w:r w:rsidR="00B06645">
        <w:instrText xml:space="preserve"> SEQ Quadro \* ARABIC </w:instrText>
      </w:r>
      <w:r w:rsidR="00B06645">
        <w:fldChar w:fldCharType="separate"/>
      </w:r>
      <w:ins w:id="4993" w:author="Ryan Lemos" w:date="2019-10-14T19:23:00Z">
        <w:r w:rsidR="0002745D">
          <w:rPr>
            <w:noProof/>
          </w:rPr>
          <w:t>41</w:t>
        </w:r>
      </w:ins>
      <w:del w:id="4994" w:author="Ryan Lemos" w:date="2019-10-07T11:05:00Z">
        <w:r w:rsidR="00054B21" w:rsidDel="00EA672B">
          <w:rPr>
            <w:noProof/>
          </w:rPr>
          <w:delText>41</w:delText>
        </w:r>
      </w:del>
      <w:r w:rsidR="00B06645">
        <w:rPr>
          <w:noProof/>
        </w:rPr>
        <w:fldChar w:fldCharType="end"/>
      </w:r>
      <w:bookmarkEnd w:id="4991"/>
      <w:r w:rsidRPr="00EF0EC7">
        <w:t xml:space="preserve"> - Estória de </w:t>
      </w:r>
      <w:r>
        <w:t>resolução de atividades</w:t>
      </w:r>
      <w:bookmarkEnd w:id="4992"/>
    </w:p>
    <w:p w14:paraId="07AC4985" w14:textId="1B3D25B9" w:rsidR="00300D1E" w:rsidRDefault="00300D1E" w:rsidP="00596E44">
      <w:pPr>
        <w:pStyle w:val="estrias"/>
        <w:pBdr>
          <w:bottom w:val="single" w:sz="4" w:space="9" w:color="auto"/>
        </w:pBdr>
      </w:pPr>
      <w:r>
        <w:t>Como aluno quero ser capaz de responder as atividades enviadas pelos professores pelo ambiente.</w:t>
      </w:r>
    </w:p>
    <w:p w14:paraId="13DCF18B" w14:textId="77777777" w:rsidR="00300D1E" w:rsidRDefault="00300D1E" w:rsidP="00596E44">
      <w:pPr>
        <w:pStyle w:val="estrias"/>
        <w:pBdr>
          <w:bottom w:val="single" w:sz="4" w:space="9" w:color="auto"/>
        </w:pBdr>
      </w:pPr>
    </w:p>
    <w:p w14:paraId="7745C786" w14:textId="0CAFD06D" w:rsidR="00300D1E" w:rsidRPr="00596E44" w:rsidRDefault="00300D1E" w:rsidP="00596E44">
      <w:pPr>
        <w:pStyle w:val="estrias"/>
        <w:pBdr>
          <w:bottom w:val="single" w:sz="4" w:space="9" w:color="auto"/>
        </w:pBdr>
        <w:rPr>
          <w:b/>
          <w:bCs/>
        </w:rPr>
      </w:pPr>
      <w:r w:rsidRPr="00596E44">
        <w:rPr>
          <w:b/>
          <w:bCs/>
        </w:rPr>
        <w:t>Restrições da estória</w:t>
      </w:r>
    </w:p>
    <w:p w14:paraId="0A947160" w14:textId="77777777" w:rsidR="00300D1E" w:rsidRDefault="00300D1E" w:rsidP="00596E44">
      <w:pPr>
        <w:pStyle w:val="estrias"/>
        <w:numPr>
          <w:ilvl w:val="0"/>
          <w:numId w:val="16"/>
        </w:numPr>
      </w:pPr>
      <w:r>
        <w:lastRenderedPageBreak/>
        <w:t>O aluno deve ser capaz de identificar o tempo que lhe resta para a resolução de uma questão.</w:t>
      </w:r>
    </w:p>
    <w:p w14:paraId="7BCE15A3" w14:textId="77777777" w:rsidR="00300D1E" w:rsidRDefault="00300D1E" w:rsidP="00596E44">
      <w:pPr>
        <w:pStyle w:val="estrias"/>
        <w:numPr>
          <w:ilvl w:val="0"/>
          <w:numId w:val="16"/>
        </w:numPr>
      </w:pPr>
      <w:r>
        <w:t>O aluno também deve ser capaz de saber em qual questão está e quantas são.</w:t>
      </w:r>
    </w:p>
    <w:p w14:paraId="2C20FD09" w14:textId="7049E8E2" w:rsidR="00300D1E" w:rsidRDefault="00300D1E" w:rsidP="00596E44">
      <w:pPr>
        <w:pStyle w:val="estrias"/>
        <w:numPr>
          <w:ilvl w:val="0"/>
          <w:numId w:val="16"/>
        </w:numPr>
      </w:pPr>
      <w:r>
        <w:t xml:space="preserve">O aluno não pode sair da página, isso se dá em função de segurança para </w:t>
      </w:r>
      <w:r w:rsidR="009801FC">
        <w:t>evitar “</w:t>
      </w:r>
      <w:r>
        <w:t>cola</w:t>
      </w:r>
      <w:r w:rsidR="009801FC">
        <w:t>r”</w:t>
      </w:r>
      <w:r>
        <w:t>.</w:t>
      </w:r>
    </w:p>
    <w:p w14:paraId="08980EA0" w14:textId="77777777" w:rsidR="00300D1E" w:rsidRDefault="00300D1E" w:rsidP="00596E44">
      <w:pPr>
        <w:pStyle w:val="estrias"/>
        <w:numPr>
          <w:ilvl w:val="0"/>
          <w:numId w:val="16"/>
        </w:numPr>
      </w:pPr>
      <w:r>
        <w:t>O aluno não deve ser capaz de colar textos no campo de resposta em questões discursivas.</w:t>
      </w:r>
    </w:p>
    <w:p w14:paraId="4C75C71F" w14:textId="77777777" w:rsidR="00300D1E" w:rsidRDefault="00300D1E" w:rsidP="00596E44">
      <w:pPr>
        <w:pStyle w:val="estrias"/>
        <w:numPr>
          <w:ilvl w:val="0"/>
          <w:numId w:val="16"/>
        </w:numPr>
      </w:pPr>
      <w:r>
        <w:t>O aluno deve estar ciente que ao sair da página de resolução, seu exercício será cancelado.</w:t>
      </w:r>
    </w:p>
    <w:p w14:paraId="5D64D68A" w14:textId="048BB6A2" w:rsidR="00300D1E" w:rsidRDefault="00300D1E" w:rsidP="00596E44">
      <w:pPr>
        <w:pStyle w:val="estrias"/>
        <w:numPr>
          <w:ilvl w:val="0"/>
          <w:numId w:val="16"/>
        </w:numPr>
      </w:pPr>
      <w:r>
        <w:t>O aluno deve conseguir ouvir o áudio ou texto de leitura do navegador</w:t>
      </w:r>
      <w:r w:rsidR="009801FC">
        <w:t>,</w:t>
      </w:r>
      <w:r>
        <w:t xml:space="preserve"> caso a questão os contenha.</w:t>
      </w:r>
    </w:p>
    <w:p w14:paraId="010732EE" w14:textId="3D3F3777" w:rsidR="00326003" w:rsidDel="009E79A9" w:rsidRDefault="00300D1E" w:rsidP="00596E44">
      <w:pPr>
        <w:pStyle w:val="estrias"/>
        <w:numPr>
          <w:ilvl w:val="0"/>
          <w:numId w:val="16"/>
        </w:numPr>
        <w:rPr>
          <w:del w:id="4995" w:author="Ryan Lemos" w:date="2019-10-13T12:58:00Z"/>
        </w:rPr>
      </w:pPr>
      <w:r>
        <w:t xml:space="preserve">Em questões de fala, deve ser possível ao aluno gravar a fala para que o professor possa </w:t>
      </w:r>
      <w:del w:id="4996" w:author="Ryan Lemos" w:date="2019-10-13T12:58:00Z">
        <w:r w:rsidR="009801FC" w:rsidDel="009E79A9">
          <w:pgNum/>
        </w:r>
      </w:del>
      <w:ins w:id="4997" w:author="Ryan Lemos" w:date="2019-10-13T12:58:00Z">
        <w:r w:rsidR="009E79A9">
          <w:t>a</w:t>
        </w:r>
      </w:ins>
      <w:r w:rsidR="009801FC">
        <w:t>vali</w:t>
      </w:r>
      <w:ins w:id="4998" w:author="Ryan Lemos" w:date="2019-10-13T12:58:00Z">
        <w:r w:rsidR="009E79A9">
          <w:t>á</w:t>
        </w:r>
      </w:ins>
      <w:del w:id="4999" w:author="Ryan Lemos" w:date="2019-10-13T12:58:00Z">
        <w:r w:rsidR="009801FC" w:rsidDel="009E79A9">
          <w:delText>a</w:delText>
        </w:r>
      </w:del>
      <w:r>
        <w:t>-la.</w:t>
      </w:r>
    </w:p>
    <w:p w14:paraId="0A718D07" w14:textId="3D3FA9B2" w:rsidR="00693EDB" w:rsidRDefault="00693EDB">
      <w:pPr>
        <w:pStyle w:val="estrias"/>
        <w:numPr>
          <w:ilvl w:val="0"/>
          <w:numId w:val="16"/>
        </w:numPr>
        <w:rPr>
          <w:ins w:id="5000" w:author="Ryan Lemos" w:date="2019-10-13T12:58:00Z"/>
        </w:rPr>
        <w:pPrChange w:id="5001" w:author="Ryan Lemos" w:date="2019-10-13T12:58:00Z">
          <w:pPr>
            <w:ind w:firstLine="0"/>
            <w:jc w:val="center"/>
          </w:pPr>
        </w:pPrChange>
      </w:pPr>
    </w:p>
    <w:p w14:paraId="036E4D8F" w14:textId="77777777" w:rsidR="009E79A9" w:rsidRDefault="009E79A9" w:rsidP="009E79A9">
      <w:pPr>
        <w:pStyle w:val="Fontes"/>
        <w:rPr>
          <w:ins w:id="5002" w:author="Ryan Lemos" w:date="2019-10-13T12:58:00Z"/>
        </w:rPr>
      </w:pPr>
      <w:ins w:id="5003" w:author="Ryan Lemos" w:date="2019-10-13T12:58:00Z">
        <w:r>
          <w:t>Fonte: PRÓPRIA, 2019.</w:t>
        </w:r>
      </w:ins>
    </w:p>
    <w:p w14:paraId="4E5DE6DB" w14:textId="77777777" w:rsidR="009E79A9" w:rsidRDefault="009E79A9">
      <w:pPr>
        <w:ind w:firstLine="0"/>
        <w:jc w:val="center"/>
      </w:pPr>
    </w:p>
    <w:p w14:paraId="4294E2A2" w14:textId="7BD71C01" w:rsidR="001F718F" w:rsidRDefault="00227575" w:rsidP="001F718F">
      <w:r>
        <w:t xml:space="preserve">A </w:t>
      </w:r>
      <w:r w:rsidR="0023197E">
        <w:fldChar w:fldCharType="begin"/>
      </w:r>
      <w:r w:rsidR="0023197E">
        <w:instrText xml:space="preserve"> REF _Ref20053371 \h </w:instrText>
      </w:r>
      <w:r w:rsidR="0023197E">
        <w:fldChar w:fldCharType="separate"/>
      </w:r>
      <w:ins w:id="5004" w:author="Ryan Lemos" w:date="2019-10-14T19:23:00Z">
        <w:r w:rsidR="0002745D">
          <w:t xml:space="preserve">Figura </w:t>
        </w:r>
        <w:r w:rsidR="0002745D">
          <w:rPr>
            <w:noProof/>
          </w:rPr>
          <w:t>108</w:t>
        </w:r>
      </w:ins>
      <w:del w:id="5005" w:author="Ryan Lemos" w:date="2019-10-07T11:05:00Z">
        <w:r w:rsidR="00054B21" w:rsidDel="00EA672B">
          <w:delText xml:space="preserve">Figura </w:delText>
        </w:r>
        <w:r w:rsidR="00054B21" w:rsidDel="00EA672B">
          <w:rPr>
            <w:noProof/>
          </w:rPr>
          <w:delText>114</w:delText>
        </w:r>
      </w:del>
      <w:r w:rsidR="0023197E">
        <w:fldChar w:fldCharType="end"/>
      </w:r>
      <w:r w:rsidR="0023197E">
        <w:t xml:space="preserve"> </w:t>
      </w:r>
      <w:r>
        <w:t>demonstra a mensagem de instruções que aparece na primeira vez em que o aluno resolve uma atividade. Nessa mensagem o aluno fica ciente que se sair da página de execução da atividade, por exemplo para buscar respostas em outra página, o progresso dele será perdido por tentativa de cola.</w:t>
      </w:r>
    </w:p>
    <w:p w14:paraId="4F66B460" w14:textId="77777777" w:rsidR="001F718F" w:rsidRPr="00021305" w:rsidRDefault="001F718F" w:rsidP="00596E44"/>
    <w:p w14:paraId="3D563AF0" w14:textId="425C25B6" w:rsidR="00921163" w:rsidRDefault="00921163" w:rsidP="00B70A30">
      <w:pPr>
        <w:pStyle w:val="Legenda"/>
        <w:keepNext/>
      </w:pPr>
      <w:bookmarkStart w:id="5006" w:name="_Ref20053371"/>
      <w:bookmarkStart w:id="5007" w:name="_Toc21974041"/>
      <w:bookmarkStart w:id="5008" w:name="_Toc22075260"/>
      <w:r>
        <w:t xml:space="preserve">Figura </w:t>
      </w:r>
      <w:r w:rsidR="00B06645">
        <w:fldChar w:fldCharType="begin"/>
      </w:r>
      <w:r w:rsidR="00B06645">
        <w:instrText xml:space="preserve"> SEQ Figura \* ARABIC </w:instrText>
      </w:r>
      <w:r w:rsidR="00B06645">
        <w:fldChar w:fldCharType="separate"/>
      </w:r>
      <w:ins w:id="5009" w:author="Ryan Lemos" w:date="2019-10-14T19:23:00Z">
        <w:r w:rsidR="0002745D">
          <w:rPr>
            <w:noProof/>
          </w:rPr>
          <w:t>108</w:t>
        </w:r>
      </w:ins>
      <w:del w:id="5010" w:author="Ryan Lemos" w:date="2019-10-07T11:05:00Z">
        <w:r w:rsidR="00D343FF" w:rsidDel="00EA672B">
          <w:rPr>
            <w:noProof/>
          </w:rPr>
          <w:delText>114</w:delText>
        </w:r>
      </w:del>
      <w:r w:rsidR="00B06645">
        <w:rPr>
          <w:noProof/>
        </w:rPr>
        <w:fldChar w:fldCharType="end"/>
      </w:r>
      <w:bookmarkEnd w:id="5006"/>
      <w:r>
        <w:t xml:space="preserve"> - Tela de primeiro acesso a uma atividade</w:t>
      </w:r>
      <w:bookmarkEnd w:id="5007"/>
      <w:bookmarkEnd w:id="5008"/>
    </w:p>
    <w:p w14:paraId="1B99B711" w14:textId="4E8EFAFE" w:rsidR="00226055" w:rsidRDefault="00693EDB">
      <w:pPr>
        <w:ind w:firstLine="0"/>
        <w:jc w:val="center"/>
      </w:pPr>
      <w:r>
        <w:rPr>
          <w:noProof/>
        </w:rPr>
        <w:drawing>
          <wp:inline distT="0" distB="0" distL="0" distR="0" wp14:anchorId="6225B67D" wp14:editId="354F7522">
            <wp:extent cx="4336473" cy="287791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361146" cy="2894289"/>
                    </a:xfrm>
                    <a:prstGeom prst="rect">
                      <a:avLst/>
                    </a:prstGeom>
                  </pic:spPr>
                </pic:pic>
              </a:graphicData>
            </a:graphic>
          </wp:inline>
        </w:drawing>
      </w:r>
    </w:p>
    <w:p w14:paraId="27D3DE2E" w14:textId="36199A43" w:rsidR="007E37B0" w:rsidRDefault="009E79A9" w:rsidP="007E37B0">
      <w:pPr>
        <w:pStyle w:val="Fontes"/>
        <w:rPr>
          <w:ins w:id="5011" w:author="Ryan Lemos" w:date="2019-10-13T12:51:00Z"/>
        </w:rPr>
      </w:pPr>
      <w:ins w:id="5012" w:author="Ryan Lemos" w:date="2019-10-13T12:59:00Z">
        <w:r>
          <w:t>Fonte: PRÓPRIA, 2019. Utilizando o ambiente ILC v.1.</w:t>
        </w:r>
      </w:ins>
    </w:p>
    <w:p w14:paraId="48AFB14B" w14:textId="77777777" w:rsidR="00227575" w:rsidRDefault="00227575" w:rsidP="00227575"/>
    <w:p w14:paraId="5E3FBF68" w14:textId="0167B2C0" w:rsidR="00227575" w:rsidRDefault="00227575" w:rsidP="00596E44">
      <w:r>
        <w:lastRenderedPageBreak/>
        <w:t>O módulo de resolução de atividades foi o que necessitou de todas as características do Angular. Nele o aluno responde a todas as questões da atividade</w:t>
      </w:r>
      <w:r w:rsidR="009801FC">
        <w:t>,</w:t>
      </w:r>
      <w:r>
        <w:t xml:space="preserve"> sem que haja recarregamento da página</w:t>
      </w:r>
      <w:r w:rsidR="009801FC">
        <w:t>,</w:t>
      </w:r>
      <w:r>
        <w:t xml:space="preserve"> a cada questão respondida.</w:t>
      </w:r>
      <w:r w:rsidR="00A05EF6">
        <w:t xml:space="preserve"> Com isso conseguiu-se criar uma atividade englobando os diversos aspectos, como gravação de fala</w:t>
      </w:r>
      <w:r w:rsidR="0023197E">
        <w:t xml:space="preserve"> (</w:t>
      </w:r>
      <w:r w:rsidR="0023197E">
        <w:fldChar w:fldCharType="begin"/>
      </w:r>
      <w:r w:rsidR="0023197E">
        <w:instrText xml:space="preserve"> REF _Ref20053387 \h </w:instrText>
      </w:r>
      <w:r w:rsidR="0023197E">
        <w:fldChar w:fldCharType="separate"/>
      </w:r>
      <w:ins w:id="5013" w:author="Ryan Lemos" w:date="2019-10-14T19:23:00Z">
        <w:r w:rsidR="0002745D">
          <w:t xml:space="preserve">Figura </w:t>
        </w:r>
        <w:r w:rsidR="0002745D">
          <w:rPr>
            <w:noProof/>
          </w:rPr>
          <w:t>109</w:t>
        </w:r>
      </w:ins>
      <w:del w:id="5014" w:author="Ryan Lemos" w:date="2019-10-07T11:05:00Z">
        <w:r w:rsidR="00054B21" w:rsidDel="00EA672B">
          <w:delText xml:space="preserve">Figura </w:delText>
        </w:r>
        <w:r w:rsidR="00054B21" w:rsidDel="00EA672B">
          <w:rPr>
            <w:noProof/>
          </w:rPr>
          <w:delText>115</w:delText>
        </w:r>
      </w:del>
      <w:r w:rsidR="0023197E">
        <w:fldChar w:fldCharType="end"/>
      </w:r>
      <w:r w:rsidR="0023197E">
        <w:t>)</w:t>
      </w:r>
      <w:r w:rsidR="00A05EF6">
        <w:t xml:space="preserve">, utilizando o gravador de voz do navegador. </w:t>
      </w:r>
      <w:r>
        <w:t>Além disso</w:t>
      </w:r>
      <w:r w:rsidR="00A05EF6">
        <w:t>,</w:t>
      </w:r>
      <w:r>
        <w:t xml:space="preserve"> cada vez que o aluno entra na atividade</w:t>
      </w:r>
      <w:r w:rsidR="009801FC">
        <w:t>,</w:t>
      </w:r>
      <w:r>
        <w:t xml:space="preserve"> a ordem das questões </w:t>
      </w:r>
      <w:r w:rsidR="00A05EF6">
        <w:t>é</w:t>
      </w:r>
      <w:r>
        <w:t xml:space="preserve"> sorteada, tão quanto as alternativas.</w:t>
      </w:r>
      <w:r w:rsidR="00A05EF6">
        <w:t xml:space="preserve"> Assim, tem-se uma atividade diferente para cada aluno, no quesito questões e alternativas.</w:t>
      </w:r>
      <w:r>
        <w:t xml:space="preserve"> </w:t>
      </w:r>
    </w:p>
    <w:p w14:paraId="7310BE65" w14:textId="6E806426" w:rsidR="008057E8" w:rsidRDefault="008057E8" w:rsidP="004F46AF">
      <w:pPr>
        <w:ind w:firstLine="0"/>
      </w:pPr>
    </w:p>
    <w:p w14:paraId="3C35A685" w14:textId="490E9265" w:rsidR="00921163" w:rsidRDefault="00921163" w:rsidP="00B70A30">
      <w:pPr>
        <w:pStyle w:val="Legenda"/>
        <w:keepNext/>
      </w:pPr>
      <w:bookmarkStart w:id="5015" w:name="_Ref20053387"/>
      <w:bookmarkStart w:id="5016" w:name="_Toc21974042"/>
      <w:bookmarkStart w:id="5017" w:name="_Toc22075261"/>
      <w:r>
        <w:t xml:space="preserve">Figura </w:t>
      </w:r>
      <w:r w:rsidR="00B06645">
        <w:fldChar w:fldCharType="begin"/>
      </w:r>
      <w:r w:rsidR="00B06645">
        <w:instrText xml:space="preserve"> SEQ Figura \* ARABIC </w:instrText>
      </w:r>
      <w:r w:rsidR="00B06645">
        <w:fldChar w:fldCharType="separate"/>
      </w:r>
      <w:ins w:id="5018" w:author="Ryan Lemos" w:date="2019-10-14T19:23:00Z">
        <w:r w:rsidR="0002745D">
          <w:rPr>
            <w:noProof/>
          </w:rPr>
          <w:t>109</w:t>
        </w:r>
      </w:ins>
      <w:del w:id="5019" w:author="Ryan Lemos" w:date="2019-10-07T11:05:00Z">
        <w:r w:rsidR="00D343FF" w:rsidDel="00EA672B">
          <w:rPr>
            <w:noProof/>
          </w:rPr>
          <w:delText>115</w:delText>
        </w:r>
      </w:del>
      <w:r w:rsidR="00B06645">
        <w:rPr>
          <w:noProof/>
        </w:rPr>
        <w:fldChar w:fldCharType="end"/>
      </w:r>
      <w:bookmarkEnd w:id="5015"/>
      <w:r>
        <w:t xml:space="preserve"> - Tela de resolução do tipo fala</w:t>
      </w:r>
      <w:bookmarkEnd w:id="5016"/>
      <w:bookmarkEnd w:id="5017"/>
    </w:p>
    <w:p w14:paraId="2503EB68" w14:textId="3FD919B6" w:rsidR="00B3767E" w:rsidRDefault="00B3767E" w:rsidP="00596E44">
      <w:pPr>
        <w:ind w:firstLine="0"/>
        <w:jc w:val="center"/>
      </w:pPr>
      <w:r>
        <w:rPr>
          <w:noProof/>
        </w:rPr>
        <w:drawing>
          <wp:inline distT="0" distB="0" distL="0" distR="0" wp14:anchorId="4C48A0E3" wp14:editId="1F00149B">
            <wp:extent cx="6134100" cy="1462914"/>
            <wp:effectExtent l="0" t="0" r="0" b="444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279713" cy="1497641"/>
                    </a:xfrm>
                    <a:prstGeom prst="rect">
                      <a:avLst/>
                    </a:prstGeom>
                  </pic:spPr>
                </pic:pic>
              </a:graphicData>
            </a:graphic>
          </wp:inline>
        </w:drawing>
      </w:r>
    </w:p>
    <w:p w14:paraId="05FF52DF" w14:textId="35A7DA2B" w:rsidR="007E37B0" w:rsidRDefault="009E79A9" w:rsidP="007E37B0">
      <w:pPr>
        <w:pStyle w:val="Fontes"/>
        <w:rPr>
          <w:ins w:id="5020" w:author="Ryan Lemos" w:date="2019-10-13T12:51:00Z"/>
        </w:rPr>
      </w:pPr>
      <w:ins w:id="5021" w:author="Ryan Lemos" w:date="2019-10-13T12:59:00Z">
        <w:r>
          <w:t>Fonte: PRÓPRIA, 2019. Utilizando o ambiente ILC v.1.</w:t>
        </w:r>
      </w:ins>
    </w:p>
    <w:p w14:paraId="06BC3A34" w14:textId="7E11A39F" w:rsidR="00A05EF6" w:rsidRDefault="00A05EF6" w:rsidP="004F46AF">
      <w:pPr>
        <w:ind w:firstLine="0"/>
      </w:pPr>
    </w:p>
    <w:p w14:paraId="05BEF696" w14:textId="148101E3" w:rsidR="00A05EF6" w:rsidRDefault="00A05EF6" w:rsidP="00596E44">
      <w:r>
        <w:t>Os recursos adicionais podem ser vistos tanto ao fundo da</w:t>
      </w:r>
      <w:r w:rsidR="0023197E">
        <w:t xml:space="preserve"> </w:t>
      </w:r>
      <w:r w:rsidR="0023197E">
        <w:fldChar w:fldCharType="begin"/>
      </w:r>
      <w:r w:rsidR="0023197E">
        <w:instrText xml:space="preserve"> REF _Ref20053371 \h </w:instrText>
      </w:r>
      <w:r w:rsidR="0023197E">
        <w:fldChar w:fldCharType="separate"/>
      </w:r>
      <w:ins w:id="5022" w:author="Ryan Lemos" w:date="2019-10-14T19:23:00Z">
        <w:r w:rsidR="0002745D">
          <w:t xml:space="preserve">Figura </w:t>
        </w:r>
        <w:r w:rsidR="0002745D">
          <w:rPr>
            <w:noProof/>
          </w:rPr>
          <w:t>108</w:t>
        </w:r>
      </w:ins>
      <w:del w:id="5023" w:author="Ryan Lemos" w:date="2019-10-07T11:05:00Z">
        <w:r w:rsidR="00054B21" w:rsidDel="00EA672B">
          <w:delText xml:space="preserve">Figura </w:delText>
        </w:r>
        <w:r w:rsidR="00054B21" w:rsidDel="00EA672B">
          <w:rPr>
            <w:noProof/>
          </w:rPr>
          <w:delText>114</w:delText>
        </w:r>
      </w:del>
      <w:r w:rsidR="0023197E">
        <w:fldChar w:fldCharType="end"/>
      </w:r>
      <w:r>
        <w:t>, no caso uma imagem, e na</w:t>
      </w:r>
      <w:r w:rsidR="0023197E">
        <w:t xml:space="preserve"> </w:t>
      </w:r>
      <w:r w:rsidR="0023197E">
        <w:fldChar w:fldCharType="begin"/>
      </w:r>
      <w:r w:rsidR="0023197E">
        <w:instrText xml:space="preserve"> REF _Ref20053454 \h </w:instrText>
      </w:r>
      <w:r w:rsidR="0023197E">
        <w:fldChar w:fldCharType="separate"/>
      </w:r>
      <w:ins w:id="5024" w:author="Ryan Lemos" w:date="2019-10-14T19:23:00Z">
        <w:r w:rsidR="0002745D">
          <w:t xml:space="preserve">Figura </w:t>
        </w:r>
        <w:r w:rsidR="0002745D">
          <w:rPr>
            <w:noProof/>
          </w:rPr>
          <w:t>110</w:t>
        </w:r>
      </w:ins>
      <w:del w:id="5025" w:author="Ryan Lemos" w:date="2019-10-07T11:05:00Z">
        <w:r w:rsidR="00054B21" w:rsidDel="00EA672B">
          <w:delText xml:space="preserve">Figura </w:delText>
        </w:r>
        <w:r w:rsidR="00054B21" w:rsidDel="00EA672B">
          <w:rPr>
            <w:noProof/>
          </w:rPr>
          <w:delText>116</w:delText>
        </w:r>
      </w:del>
      <w:r w:rsidR="0023197E">
        <w:fldChar w:fldCharType="end"/>
      </w:r>
      <w:r w:rsidR="009801FC">
        <w:t>,</w:t>
      </w:r>
      <w:r>
        <w:t xml:space="preserve"> que detém um botão que é possível ao aluno tocar um áudio</w:t>
      </w:r>
      <w:r w:rsidR="009801FC">
        <w:t>,</w:t>
      </w:r>
      <w:r>
        <w:t xml:space="preserve"> previamente enviado pelo professor. Todos esses recursos são opcionais e servem somente para auxiliar o aluno no momento de resolução de uma questão.</w:t>
      </w:r>
    </w:p>
    <w:p w14:paraId="5F471238" w14:textId="77777777" w:rsidR="00227575" w:rsidRDefault="00227575">
      <w:pPr>
        <w:ind w:firstLine="0"/>
      </w:pPr>
    </w:p>
    <w:p w14:paraId="5AD7F050" w14:textId="0A29A09E" w:rsidR="00921163" w:rsidRDefault="00921163" w:rsidP="00B70A30">
      <w:pPr>
        <w:pStyle w:val="Legenda"/>
        <w:keepNext/>
      </w:pPr>
      <w:bookmarkStart w:id="5026" w:name="_Ref20053454"/>
      <w:bookmarkStart w:id="5027" w:name="_Toc21974043"/>
      <w:bookmarkStart w:id="5028" w:name="_Toc22075262"/>
      <w:r>
        <w:t xml:space="preserve">Figura </w:t>
      </w:r>
      <w:r w:rsidR="00B06645">
        <w:fldChar w:fldCharType="begin"/>
      </w:r>
      <w:r w:rsidR="00B06645">
        <w:instrText xml:space="preserve"> SEQ Figura \* ARABIC </w:instrText>
      </w:r>
      <w:r w:rsidR="00B06645">
        <w:fldChar w:fldCharType="separate"/>
      </w:r>
      <w:ins w:id="5029" w:author="Ryan Lemos" w:date="2019-10-14T19:23:00Z">
        <w:r w:rsidR="0002745D">
          <w:rPr>
            <w:noProof/>
          </w:rPr>
          <w:t>110</w:t>
        </w:r>
      </w:ins>
      <w:del w:id="5030" w:author="Ryan Lemos" w:date="2019-10-07T11:05:00Z">
        <w:r w:rsidR="00D343FF" w:rsidDel="00EA672B">
          <w:rPr>
            <w:noProof/>
          </w:rPr>
          <w:delText>116</w:delText>
        </w:r>
      </w:del>
      <w:r w:rsidR="00B06645">
        <w:rPr>
          <w:noProof/>
        </w:rPr>
        <w:fldChar w:fldCharType="end"/>
      </w:r>
      <w:bookmarkEnd w:id="5026"/>
      <w:r>
        <w:t xml:space="preserve"> - Tela de questão com recurso de áudio</w:t>
      </w:r>
      <w:bookmarkEnd w:id="5027"/>
      <w:bookmarkEnd w:id="5028"/>
    </w:p>
    <w:p w14:paraId="2853FBCD" w14:textId="444D706B" w:rsidR="00326003" w:rsidRDefault="00326003" w:rsidP="0034071A">
      <w:pPr>
        <w:ind w:firstLine="0"/>
        <w:jc w:val="center"/>
      </w:pPr>
      <w:r>
        <w:rPr>
          <w:noProof/>
        </w:rPr>
        <w:drawing>
          <wp:inline distT="0" distB="0" distL="0" distR="0" wp14:anchorId="0B4FB8C2" wp14:editId="145B4021">
            <wp:extent cx="5952465" cy="2004060"/>
            <wp:effectExtent l="0" t="0" r="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010285" cy="2023527"/>
                    </a:xfrm>
                    <a:prstGeom prst="rect">
                      <a:avLst/>
                    </a:prstGeom>
                  </pic:spPr>
                </pic:pic>
              </a:graphicData>
            </a:graphic>
          </wp:inline>
        </w:drawing>
      </w:r>
    </w:p>
    <w:p w14:paraId="2F1AE56B" w14:textId="548ACF99" w:rsidR="007E37B0" w:rsidRDefault="009E79A9" w:rsidP="007E37B0">
      <w:pPr>
        <w:pStyle w:val="Fontes"/>
        <w:rPr>
          <w:ins w:id="5031" w:author="Ryan Lemos" w:date="2019-10-13T12:51:00Z"/>
        </w:rPr>
      </w:pPr>
      <w:ins w:id="5032" w:author="Ryan Lemos" w:date="2019-10-13T12:59:00Z">
        <w:r>
          <w:t>Fonte: PRÓPRIA, 2019. Utilizando o ambiente ILC v.1.</w:t>
        </w:r>
      </w:ins>
    </w:p>
    <w:p w14:paraId="69DE9541" w14:textId="1B10DD65" w:rsidR="0034071A" w:rsidRDefault="0034071A" w:rsidP="0034071A"/>
    <w:p w14:paraId="710A2C0D" w14:textId="0E14F7EA" w:rsidR="0034071A" w:rsidRDefault="0034071A" w:rsidP="0034071A">
      <w:pPr>
        <w:rPr>
          <w:ins w:id="5033" w:author="Ryan Lemos" w:date="2019-10-09T21:13:00Z"/>
        </w:rPr>
      </w:pPr>
      <w:r>
        <w:lastRenderedPageBreak/>
        <w:t xml:space="preserve">A última interação possível ao aluno é quando a atividade já está respondida, </w:t>
      </w:r>
      <w:r w:rsidR="0001061E">
        <w:t xml:space="preserve">possibilitando </w:t>
      </w:r>
      <w:r>
        <w:t>somente visualizar seus resultados. A estória d</w:t>
      </w:r>
      <w:del w:id="5034" w:author="Ryan Lemos" w:date="2019-10-09T21:13:00Z">
        <w:r w:rsidDel="00B73552">
          <w:delText xml:space="preserve">a </w:delText>
        </w:r>
        <w:r w:rsidRPr="00596E44" w:rsidDel="00B73552">
          <w:rPr>
            <w:highlight w:val="yellow"/>
          </w:rPr>
          <w:delText>figura x</w:delText>
        </w:r>
      </w:del>
      <w:ins w:id="5035" w:author="Ryan Lemos" w:date="2019-10-09T21:13:00Z">
        <w:r w:rsidR="00B73552">
          <w:t xml:space="preserve">o </w:t>
        </w:r>
        <w:r w:rsidR="00B73552">
          <w:fldChar w:fldCharType="begin"/>
        </w:r>
        <w:r w:rsidR="00B73552">
          <w:instrText xml:space="preserve"> REF _Ref21548023 \h </w:instrText>
        </w:r>
      </w:ins>
      <w:r w:rsidR="00B73552">
        <w:fldChar w:fldCharType="separate"/>
      </w:r>
      <w:ins w:id="5036" w:author="Ryan Lemos" w:date="2019-10-14T19:23:00Z">
        <w:r w:rsidR="0002745D">
          <w:t xml:space="preserve">Quadro </w:t>
        </w:r>
        <w:r w:rsidR="0002745D">
          <w:rPr>
            <w:noProof/>
          </w:rPr>
          <w:t>42</w:t>
        </w:r>
      </w:ins>
      <w:ins w:id="5037" w:author="Ryan Lemos" w:date="2019-10-09T21:13:00Z">
        <w:r w:rsidR="00B73552">
          <w:fldChar w:fldCharType="end"/>
        </w:r>
      </w:ins>
      <w:r>
        <w:t xml:space="preserve"> representa esse requisito.</w:t>
      </w:r>
    </w:p>
    <w:p w14:paraId="013D8A95" w14:textId="77777777" w:rsidR="00B73552" w:rsidRDefault="00B73552" w:rsidP="0034071A"/>
    <w:p w14:paraId="404037C0" w14:textId="30EF3E2C" w:rsidR="00300D1E" w:rsidRDefault="00FE4DD4" w:rsidP="00B70A30">
      <w:pPr>
        <w:pStyle w:val="Legenda"/>
      </w:pPr>
      <w:bookmarkStart w:id="5038" w:name="_Ref21548023"/>
      <w:bookmarkStart w:id="5039" w:name="_Toc21974323"/>
      <w:r>
        <w:t xml:space="preserve">Quadro </w:t>
      </w:r>
      <w:r w:rsidR="00B06645">
        <w:fldChar w:fldCharType="begin"/>
      </w:r>
      <w:r w:rsidR="00B06645">
        <w:instrText xml:space="preserve"> SEQ Quadro \* ARABIC </w:instrText>
      </w:r>
      <w:r w:rsidR="00B06645">
        <w:fldChar w:fldCharType="separate"/>
      </w:r>
      <w:ins w:id="5040" w:author="Ryan Lemos" w:date="2019-10-14T19:23:00Z">
        <w:r w:rsidR="0002745D">
          <w:rPr>
            <w:noProof/>
          </w:rPr>
          <w:t>42</w:t>
        </w:r>
      </w:ins>
      <w:del w:id="5041" w:author="Ryan Lemos" w:date="2019-10-07T11:05:00Z">
        <w:r w:rsidR="00054B21" w:rsidDel="00EA672B">
          <w:rPr>
            <w:noProof/>
          </w:rPr>
          <w:delText>42</w:delText>
        </w:r>
      </w:del>
      <w:r w:rsidR="00B06645">
        <w:rPr>
          <w:noProof/>
        </w:rPr>
        <w:fldChar w:fldCharType="end"/>
      </w:r>
      <w:bookmarkEnd w:id="5038"/>
      <w:r w:rsidRPr="00F35E2D">
        <w:t xml:space="preserve"> - Estória de </w:t>
      </w:r>
      <w:r>
        <w:t>visualização de resultado de uma atividade</w:t>
      </w:r>
      <w:r w:rsidR="00454122">
        <w:t xml:space="preserve"> para um aluno</w:t>
      </w:r>
      <w:bookmarkEnd w:id="5039"/>
    </w:p>
    <w:p w14:paraId="31A496CB" w14:textId="5CE17DD3" w:rsidR="00300D1E" w:rsidRDefault="00300D1E" w:rsidP="00596E44">
      <w:pPr>
        <w:pStyle w:val="estrias"/>
      </w:pPr>
      <w:r>
        <w:t>Como aluno quero ser capaz de verificar meus resultados nas atividades, de maneira a compreender todas as questões da atividade e ainda observações deixadas pelo professor.</w:t>
      </w:r>
    </w:p>
    <w:p w14:paraId="2A1D6E6C" w14:textId="0E2A113E" w:rsidR="0034071A" w:rsidRDefault="009E79A9">
      <w:pPr>
        <w:pStyle w:val="Fontes"/>
        <w:pPrChange w:id="5042" w:author="Ryan Lemos" w:date="2019-10-13T12:59:00Z">
          <w:pPr>
            <w:ind w:firstLine="0"/>
          </w:pPr>
        </w:pPrChange>
      </w:pPr>
      <w:ins w:id="5043" w:author="Ryan Lemos" w:date="2019-10-13T12:59:00Z">
        <w:r>
          <w:t>Fonte: PRÓPRIA, 2019.</w:t>
        </w:r>
      </w:ins>
    </w:p>
    <w:p w14:paraId="036216F1" w14:textId="77777777" w:rsidR="00072DA1" w:rsidRDefault="00072DA1" w:rsidP="0034071A">
      <w:pPr>
        <w:jc w:val="center"/>
      </w:pPr>
    </w:p>
    <w:p w14:paraId="1A10C0E7" w14:textId="12A0F40F" w:rsidR="00072DA1" w:rsidRDefault="00072DA1" w:rsidP="00596E44">
      <w:r>
        <w:t xml:space="preserve">A </w:t>
      </w:r>
      <w:r w:rsidR="0023197E">
        <w:fldChar w:fldCharType="begin"/>
      </w:r>
      <w:r w:rsidR="0023197E">
        <w:instrText xml:space="preserve"> REF _Ref20053469 \h </w:instrText>
      </w:r>
      <w:r w:rsidR="0023197E">
        <w:fldChar w:fldCharType="separate"/>
      </w:r>
      <w:ins w:id="5044" w:author="Ryan Lemos" w:date="2019-10-14T19:23:00Z">
        <w:r w:rsidR="0002745D">
          <w:t xml:space="preserve">Figura </w:t>
        </w:r>
        <w:r w:rsidR="0002745D">
          <w:rPr>
            <w:noProof/>
          </w:rPr>
          <w:t>111</w:t>
        </w:r>
      </w:ins>
      <w:del w:id="5045" w:author="Ryan Lemos" w:date="2019-10-07T11:05:00Z">
        <w:r w:rsidR="00054B21" w:rsidDel="00EA672B">
          <w:delText xml:space="preserve">Figura </w:delText>
        </w:r>
        <w:r w:rsidR="00054B21" w:rsidDel="00EA672B">
          <w:rPr>
            <w:noProof/>
          </w:rPr>
          <w:delText>117</w:delText>
        </w:r>
      </w:del>
      <w:r w:rsidR="0023197E">
        <w:fldChar w:fldCharType="end"/>
      </w:r>
      <w:r w:rsidR="0023197E">
        <w:t xml:space="preserve"> </w:t>
      </w:r>
      <w:r>
        <w:t>representa a interação do aluno informada na estória d</w:t>
      </w:r>
      <w:del w:id="5046" w:author="Ryan Lemos" w:date="2019-10-09T21:16:00Z">
        <w:r w:rsidDel="005A7551">
          <w:delText xml:space="preserve">a </w:delText>
        </w:r>
        <w:r w:rsidRPr="00596E44" w:rsidDel="005A7551">
          <w:rPr>
            <w:highlight w:val="yellow"/>
          </w:rPr>
          <w:delText>figura x</w:delText>
        </w:r>
      </w:del>
      <w:ins w:id="5047" w:author="Ryan Lemos" w:date="2019-10-09T21:16:00Z">
        <w:r w:rsidR="005A7551">
          <w:t xml:space="preserve">o </w:t>
        </w:r>
      </w:ins>
      <w:ins w:id="5048" w:author="Ryan Lemos" w:date="2019-10-09T21:17:00Z">
        <w:r w:rsidR="005A7551">
          <w:fldChar w:fldCharType="begin"/>
        </w:r>
        <w:r w:rsidR="005A7551">
          <w:instrText xml:space="preserve"> REF _Ref21548023 \h </w:instrText>
        </w:r>
      </w:ins>
      <w:r w:rsidR="005A7551">
        <w:fldChar w:fldCharType="separate"/>
      </w:r>
      <w:ins w:id="5049" w:author="Ryan Lemos" w:date="2019-10-14T19:23:00Z">
        <w:r w:rsidR="0002745D">
          <w:t xml:space="preserve">Quadro </w:t>
        </w:r>
        <w:r w:rsidR="0002745D">
          <w:rPr>
            <w:noProof/>
          </w:rPr>
          <w:t>42</w:t>
        </w:r>
      </w:ins>
      <w:ins w:id="5050" w:author="Ryan Lemos" w:date="2019-10-09T21:17:00Z">
        <w:r w:rsidR="005A7551">
          <w:fldChar w:fldCharType="end"/>
        </w:r>
      </w:ins>
      <w:r>
        <w:t>. Nessa interação o aluno tem um relatório acerca da atividade respondida, contendo a nota de cada questão respondida, suas respostas e observações deixadas pelo professor acerca das respostas do aluno.</w:t>
      </w:r>
    </w:p>
    <w:p w14:paraId="6D028BE1" w14:textId="043ABA9D" w:rsidR="00693EDB" w:rsidRPr="00021305" w:rsidRDefault="00693EDB" w:rsidP="00596E44">
      <w:pPr>
        <w:ind w:firstLine="0"/>
      </w:pPr>
    </w:p>
    <w:p w14:paraId="77A14BCE" w14:textId="21605762" w:rsidR="00921163" w:rsidRDefault="00921163" w:rsidP="00B70A30">
      <w:pPr>
        <w:pStyle w:val="Legenda"/>
        <w:keepNext/>
      </w:pPr>
      <w:bookmarkStart w:id="5051" w:name="_Ref20053469"/>
      <w:bookmarkStart w:id="5052" w:name="_Toc21974044"/>
      <w:bookmarkStart w:id="5053" w:name="_Toc22075263"/>
      <w:r>
        <w:t xml:space="preserve">Figura </w:t>
      </w:r>
      <w:r w:rsidR="00B06645">
        <w:fldChar w:fldCharType="begin"/>
      </w:r>
      <w:r w:rsidR="00B06645">
        <w:instrText xml:space="preserve"> SEQ Figura \* ARABIC </w:instrText>
      </w:r>
      <w:r w:rsidR="00B06645">
        <w:fldChar w:fldCharType="separate"/>
      </w:r>
      <w:ins w:id="5054" w:author="Ryan Lemos" w:date="2019-10-14T19:23:00Z">
        <w:r w:rsidR="0002745D">
          <w:rPr>
            <w:noProof/>
          </w:rPr>
          <w:t>111</w:t>
        </w:r>
      </w:ins>
      <w:del w:id="5055" w:author="Ryan Lemos" w:date="2019-10-07T11:05:00Z">
        <w:r w:rsidR="00D343FF" w:rsidDel="00EA672B">
          <w:rPr>
            <w:noProof/>
          </w:rPr>
          <w:delText>117</w:delText>
        </w:r>
      </w:del>
      <w:r w:rsidR="00B06645">
        <w:rPr>
          <w:noProof/>
        </w:rPr>
        <w:fldChar w:fldCharType="end"/>
      </w:r>
      <w:bookmarkEnd w:id="5051"/>
      <w:r>
        <w:t xml:space="preserve"> - Tela de resultado da atividade para um aluno</w:t>
      </w:r>
      <w:bookmarkEnd w:id="5052"/>
      <w:bookmarkEnd w:id="5053"/>
    </w:p>
    <w:p w14:paraId="77E002FF" w14:textId="67653F01" w:rsidR="003C127D" w:rsidRPr="008051B4" w:rsidRDefault="0034071A" w:rsidP="00596E44">
      <w:pPr>
        <w:ind w:firstLine="0"/>
        <w:jc w:val="center"/>
      </w:pPr>
      <w:r>
        <w:rPr>
          <w:noProof/>
        </w:rPr>
        <w:drawing>
          <wp:inline distT="0" distB="0" distL="0" distR="0" wp14:anchorId="283A0C8E" wp14:editId="3B148293">
            <wp:extent cx="4092271" cy="2438400"/>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07253" cy="2447327"/>
                    </a:xfrm>
                    <a:prstGeom prst="rect">
                      <a:avLst/>
                    </a:prstGeom>
                  </pic:spPr>
                </pic:pic>
              </a:graphicData>
            </a:graphic>
          </wp:inline>
        </w:drawing>
      </w:r>
    </w:p>
    <w:p w14:paraId="35DFFA63" w14:textId="4168DF5F" w:rsidR="007E37B0" w:rsidRDefault="009E79A9" w:rsidP="007E37B0">
      <w:pPr>
        <w:pStyle w:val="Fontes"/>
        <w:rPr>
          <w:ins w:id="5056" w:author="Ryan Lemos" w:date="2019-10-13T12:51:00Z"/>
        </w:rPr>
      </w:pPr>
      <w:ins w:id="5057" w:author="Ryan Lemos" w:date="2019-10-13T12:59:00Z">
        <w:r>
          <w:t>Fonte: PRÓPRIA, 2019. Utilizando o ambiente ILC v.1.</w:t>
        </w:r>
      </w:ins>
    </w:p>
    <w:p w14:paraId="67DFF27C" w14:textId="77777777" w:rsidR="003C127D" w:rsidRPr="00E33640" w:rsidRDefault="003C127D" w:rsidP="00596E44"/>
    <w:p w14:paraId="15667703" w14:textId="162008B1" w:rsidR="003C127D" w:rsidRDefault="003C127D" w:rsidP="00A23541">
      <w:pPr>
        <w:pStyle w:val="Ttulo2"/>
        <w:pPrChange w:id="5058" w:author="Ryan Lemos" w:date="2019-10-15T23:32:00Z">
          <w:pPr>
            <w:pStyle w:val="Ttulo2"/>
          </w:pPr>
        </w:pPrChange>
      </w:pPr>
      <w:bookmarkStart w:id="5059" w:name="_Toc22075334"/>
      <w:r>
        <w:t>Release 3 – Complementos</w:t>
      </w:r>
      <w:bookmarkEnd w:id="5059"/>
    </w:p>
    <w:p w14:paraId="49F4182A" w14:textId="77777777" w:rsidR="00C57C44" w:rsidRDefault="00C57C44" w:rsidP="00C57C44"/>
    <w:p w14:paraId="65FA3674" w14:textId="283611F6" w:rsidR="00C57C44" w:rsidRDefault="00C57C44" w:rsidP="00C57C44">
      <w:r>
        <w:t xml:space="preserve">O terceiro </w:t>
      </w:r>
      <w:r w:rsidRPr="005B582B">
        <w:rPr>
          <w:i/>
          <w:iCs/>
        </w:rPr>
        <w:t>release</w:t>
      </w:r>
      <w:r>
        <w:t xml:space="preserve"> foi composto da implementação da visualização do desempenho tanto por parte do aluno quanto do professor, que é baseado nas atividades respondidas pelo aluno. Além disso, nesse </w:t>
      </w:r>
      <w:r w:rsidRPr="005B582B">
        <w:rPr>
          <w:i/>
          <w:iCs/>
        </w:rPr>
        <w:t>release</w:t>
      </w:r>
      <w:r>
        <w:t xml:space="preserve"> foi implementado uma série de </w:t>
      </w:r>
      <w:r w:rsidRPr="00596E44">
        <w:rPr>
          <w:i/>
          <w:iCs/>
        </w:rPr>
        <w:t>refactorings</w:t>
      </w:r>
      <w:r>
        <w:t xml:space="preserve">, como visto na </w:t>
      </w:r>
      <w:r w:rsidRPr="00B06645">
        <w:rPr>
          <w:rPrChange w:id="5060" w:author="Ryan Lemos" w:date="2019-10-14T18:56:00Z">
            <w:rPr>
              <w:highlight w:val="red"/>
            </w:rPr>
          </w:rPrChange>
        </w:rPr>
        <w:t>seção</w:t>
      </w:r>
      <w:del w:id="5061" w:author="Ryan Lemos" w:date="2019-10-13T15:38:00Z">
        <w:r w:rsidRPr="00B06645" w:rsidDel="00A768C5">
          <w:rPr>
            <w:rPrChange w:id="5062" w:author="Ryan Lemos" w:date="2019-10-14T18:56:00Z">
              <w:rPr>
                <w:highlight w:val="red"/>
              </w:rPr>
            </w:rPrChange>
          </w:rPr>
          <w:delText xml:space="preserve"> </w:delText>
        </w:r>
      </w:del>
      <w:ins w:id="5063" w:author="Ryan Lemos" w:date="2019-10-13T15:38:00Z">
        <w:r w:rsidR="00A768C5" w:rsidRPr="00B06645">
          <w:rPr>
            <w:rPrChange w:id="5064" w:author="Ryan Lemos" w:date="2019-10-14T18:56:00Z">
              <w:rPr>
                <w:highlight w:val="red"/>
              </w:rPr>
            </w:rPrChange>
          </w:rPr>
          <w:t xml:space="preserve"> </w:t>
        </w:r>
        <w:r w:rsidR="00A768C5" w:rsidRPr="00B06645">
          <w:rPr>
            <w:rPrChange w:id="5065" w:author="Ryan Lemos" w:date="2019-10-14T18:56:00Z">
              <w:rPr>
                <w:highlight w:val="red"/>
              </w:rPr>
            </w:rPrChange>
          </w:rPr>
          <w:fldChar w:fldCharType="begin"/>
        </w:r>
        <w:r w:rsidR="00A768C5" w:rsidRPr="00B06645">
          <w:rPr>
            <w:rPrChange w:id="5066" w:author="Ryan Lemos" w:date="2019-10-14T18:56:00Z">
              <w:rPr>
                <w:highlight w:val="red"/>
              </w:rPr>
            </w:rPrChange>
          </w:rPr>
          <w:instrText xml:space="preserve"> REF _Ref527668666 \r \h </w:instrText>
        </w:r>
      </w:ins>
      <w:r w:rsidR="00B06645">
        <w:instrText xml:space="preserve"> \* MERGEFORMAT </w:instrText>
      </w:r>
      <w:r w:rsidR="00A768C5" w:rsidRPr="00B06645">
        <w:rPr>
          <w:rPrChange w:id="5067" w:author="Ryan Lemos" w:date="2019-10-14T18:56:00Z">
            <w:rPr/>
          </w:rPrChange>
        </w:rPr>
      </w:r>
      <w:r w:rsidR="00A768C5" w:rsidRPr="00B06645">
        <w:rPr>
          <w:rPrChange w:id="5068" w:author="Ryan Lemos" w:date="2019-10-14T18:56:00Z">
            <w:rPr>
              <w:highlight w:val="red"/>
            </w:rPr>
          </w:rPrChange>
        </w:rPr>
        <w:fldChar w:fldCharType="separate"/>
      </w:r>
      <w:ins w:id="5069" w:author="Ryan Lemos" w:date="2019-10-14T19:23:00Z">
        <w:r w:rsidR="0002745D">
          <w:t>2.2.3.3</w:t>
        </w:r>
      </w:ins>
      <w:ins w:id="5070" w:author="Ryan Lemos" w:date="2019-10-13T15:38:00Z">
        <w:r w:rsidR="00A768C5" w:rsidRPr="00B06645">
          <w:rPr>
            <w:rPrChange w:id="5071" w:author="Ryan Lemos" w:date="2019-10-14T18:56:00Z">
              <w:rPr>
                <w:highlight w:val="red"/>
              </w:rPr>
            </w:rPrChange>
          </w:rPr>
          <w:fldChar w:fldCharType="end"/>
        </w:r>
      </w:ins>
      <w:del w:id="5072" w:author="Ryan Lemos" w:date="2019-10-13T15:38:00Z">
        <w:r w:rsidRPr="00B06645" w:rsidDel="00A768C5">
          <w:rPr>
            <w:rPrChange w:id="5073" w:author="Ryan Lemos" w:date="2019-10-14T18:56:00Z">
              <w:rPr>
                <w:highlight w:val="red"/>
              </w:rPr>
            </w:rPrChange>
          </w:rPr>
          <w:delText>x</w:delText>
        </w:r>
      </w:del>
      <w:r w:rsidR="0001061E" w:rsidRPr="00B06645">
        <w:t>,</w:t>
      </w:r>
      <w:r w:rsidR="0001061E">
        <w:t xml:space="preserve"> que</w:t>
      </w:r>
      <w:r>
        <w:t xml:space="preserve"> se </w:t>
      </w:r>
      <w:r w:rsidR="009B5E45">
        <w:t>trata</w:t>
      </w:r>
      <w:r>
        <w:t xml:space="preserve"> de melhorias que não modificam as funcionalidades</w:t>
      </w:r>
      <w:r w:rsidR="0001061E">
        <w:t>,</w:t>
      </w:r>
      <w:r>
        <w:t xml:space="preserve"> apenas </w:t>
      </w:r>
      <w:r>
        <w:lastRenderedPageBreak/>
        <w:t>melhoram a qualidade do código</w:t>
      </w:r>
      <w:r w:rsidR="009B5E45">
        <w:t xml:space="preserve">. Essas melhorias vão desde melhorias visuais como: adoção um padrão de </w:t>
      </w:r>
      <w:r w:rsidR="009B5E45" w:rsidRPr="005B582B">
        <w:rPr>
          <w:i/>
          <w:iCs/>
        </w:rPr>
        <w:t>design</w:t>
      </w:r>
      <w:r w:rsidR="009B5E45">
        <w:t xml:space="preserve"> minimalista, inclusão de mensagens de aviso em todos os botões da aplicação, notificações para atividades, melhoria na barra lateral</w:t>
      </w:r>
      <w:r w:rsidR="0001061E">
        <w:t>, dentre outros, c</w:t>
      </w:r>
      <w:r w:rsidR="009B5E45">
        <w:t>omo também melhorias no código, como uma melhor organização do código, uma divisão de tarefas entre cliente e servidor mais balanceada, tipagem de variáveis</w:t>
      </w:r>
      <w:r w:rsidR="0001061E">
        <w:t>,</w:t>
      </w:r>
      <w:r w:rsidR="009B5E45">
        <w:t xml:space="preserve"> etc. Todas as mudanças visuais podem ser vistas nas figuras dessa monografia que demonstram alguma interação com o ambiente proposto.</w:t>
      </w:r>
    </w:p>
    <w:p w14:paraId="48FF1FCF" w14:textId="77777777" w:rsidR="00C57C44" w:rsidRPr="00134BC2" w:rsidRDefault="00C57C44" w:rsidP="00596E44"/>
    <w:p w14:paraId="0518675D" w14:textId="00683B5B" w:rsidR="003C127D" w:rsidRDefault="003C127D" w:rsidP="003C127D">
      <w:pPr>
        <w:pStyle w:val="Ttulo3"/>
      </w:pPr>
      <w:bookmarkStart w:id="5074" w:name="_Ref21873575"/>
      <w:bookmarkStart w:id="5075" w:name="_Toc22075335"/>
      <w:r>
        <w:t>Sistema desenvolvido</w:t>
      </w:r>
      <w:bookmarkEnd w:id="5074"/>
      <w:bookmarkEnd w:id="5075"/>
    </w:p>
    <w:p w14:paraId="3AA80399" w14:textId="77777777" w:rsidR="009B5E45" w:rsidRDefault="009B5E45" w:rsidP="009B5E45"/>
    <w:p w14:paraId="5B30C9EA" w14:textId="088C9E6C" w:rsidR="009B5E45" w:rsidRDefault="009B5E45">
      <w:r>
        <w:t xml:space="preserve">Como ressaltado, o desenvolvimento deste </w:t>
      </w:r>
      <w:r w:rsidRPr="005B582B">
        <w:rPr>
          <w:i/>
          <w:iCs/>
        </w:rPr>
        <w:t>release</w:t>
      </w:r>
      <w:r>
        <w:t xml:space="preserve"> compreendeu no relatório de desempenho, tanto para o professor quanto para o aluno. Ao professor é possível que verifique o desempenho do aluno assim que ele entra na sua tela de gestão da turma. Já para o aluno</w:t>
      </w:r>
      <w:r w:rsidR="0001061E">
        <w:t>,</w:t>
      </w:r>
      <w:r>
        <w:t xml:space="preserve"> ao entrar no ambiente</w:t>
      </w:r>
      <w:r w:rsidR="0001061E">
        <w:t>,</w:t>
      </w:r>
      <w:r>
        <w:t xml:space="preserve"> ele pode consultar seu desempenho através de gráficos. </w:t>
      </w:r>
      <w:r w:rsidR="00765C73">
        <w:t xml:space="preserve">O desenvolvimento dessas funcionalidades </w:t>
      </w:r>
      <w:r w:rsidR="0001061E">
        <w:t xml:space="preserve">é </w:t>
      </w:r>
      <w:r>
        <w:t>descrito com maior atenção nas subseções seguintes.</w:t>
      </w:r>
    </w:p>
    <w:p w14:paraId="39B9B606" w14:textId="5A9EE52A" w:rsidR="009B5E45" w:rsidRPr="00134BC2" w:rsidRDefault="009B5E45" w:rsidP="00596E44">
      <w:r>
        <w:t xml:space="preserve"> </w:t>
      </w:r>
    </w:p>
    <w:p w14:paraId="1442038D" w14:textId="09911744" w:rsidR="003C127D" w:rsidRDefault="003C127D" w:rsidP="003C127D">
      <w:pPr>
        <w:pStyle w:val="Ttulo4"/>
      </w:pPr>
      <w:bookmarkStart w:id="5076" w:name="_Ref22071839"/>
      <w:bookmarkStart w:id="5077" w:name="_Toc22075336"/>
      <w:r>
        <w:t>Professor</w:t>
      </w:r>
      <w:bookmarkEnd w:id="5076"/>
      <w:bookmarkEnd w:id="5077"/>
    </w:p>
    <w:p w14:paraId="1E362F4C" w14:textId="3E692FAB" w:rsidR="00394EB9" w:rsidRDefault="00394EB9" w:rsidP="00394EB9"/>
    <w:p w14:paraId="645696A0" w14:textId="2A98BC2C" w:rsidR="006269C7" w:rsidRDefault="006269C7" w:rsidP="00394EB9">
      <w:r>
        <w:t>Conforme discutido na seção</w:t>
      </w:r>
      <w:del w:id="5078" w:author="Ryan Lemos" w:date="2019-10-13T15:39:00Z">
        <w:r w:rsidDel="00A768C5">
          <w:delText xml:space="preserve"> </w:delText>
        </w:r>
      </w:del>
      <w:ins w:id="5079" w:author="Ryan Lemos" w:date="2019-10-13T15:39:00Z">
        <w:r w:rsidR="00A768C5">
          <w:t xml:space="preserve"> </w:t>
        </w:r>
        <w:r w:rsidR="00A768C5">
          <w:fldChar w:fldCharType="begin"/>
        </w:r>
        <w:r w:rsidR="00A768C5">
          <w:instrText xml:space="preserve"> REF _Ref21873575 \r \h </w:instrText>
        </w:r>
      </w:ins>
      <w:r w:rsidR="00A768C5">
        <w:fldChar w:fldCharType="separate"/>
      </w:r>
      <w:ins w:id="5080" w:author="Ryan Lemos" w:date="2019-10-14T19:23:00Z">
        <w:r w:rsidR="0002745D">
          <w:t>3.8.1</w:t>
        </w:r>
      </w:ins>
      <w:ins w:id="5081" w:author="Ryan Lemos" w:date="2019-10-13T15:39:00Z">
        <w:r w:rsidR="00A768C5">
          <w:fldChar w:fldCharType="end"/>
        </w:r>
      </w:ins>
      <w:del w:id="5082" w:author="Ryan Lemos" w:date="2019-10-13T15:39:00Z">
        <w:r w:rsidR="0001061E" w:rsidDel="00A768C5">
          <w:delText>xxx</w:delText>
        </w:r>
      </w:del>
      <w:r w:rsidR="0001061E">
        <w:t xml:space="preserve">, </w:t>
      </w:r>
      <w:r w:rsidR="00403EF2">
        <w:t xml:space="preserve">nesse </w:t>
      </w:r>
      <w:r w:rsidR="00403EF2" w:rsidRPr="005B582B">
        <w:rPr>
          <w:i/>
          <w:iCs/>
        </w:rPr>
        <w:t>release</w:t>
      </w:r>
      <w:r w:rsidR="00403EF2">
        <w:t xml:space="preserve"> foi desenvolvido um relatório acerca dos desempenhos dos alunos de uma turma</w:t>
      </w:r>
      <w:r w:rsidR="0001061E">
        <w:t>, a</w:t>
      </w:r>
      <w:r w:rsidR="00403EF2">
        <w:t>uxiliando ao professor</w:t>
      </w:r>
      <w:r w:rsidR="00C12F24">
        <w:t xml:space="preserve"> na identificação e apoio aos alunos que</w:t>
      </w:r>
      <w:r w:rsidR="00403EF2">
        <w:t xml:space="preserve"> apresentaram baixo desempenho. A estória que representa essa interação pode ser vista n</w:t>
      </w:r>
      <w:del w:id="5083" w:author="Ryan Lemos" w:date="2019-10-09T21:13:00Z">
        <w:r w:rsidR="00403EF2" w:rsidDel="00B73552">
          <w:delText xml:space="preserve">a </w:delText>
        </w:r>
        <w:r w:rsidR="00403EF2" w:rsidRPr="00596E44" w:rsidDel="00B73552">
          <w:rPr>
            <w:highlight w:val="yellow"/>
          </w:rPr>
          <w:delText>figura x</w:delText>
        </w:r>
      </w:del>
      <w:ins w:id="5084" w:author="Ryan Lemos" w:date="2019-10-09T21:13:00Z">
        <w:r w:rsidR="00B73552">
          <w:t xml:space="preserve">o </w:t>
        </w:r>
        <w:r w:rsidR="00B73552">
          <w:fldChar w:fldCharType="begin"/>
        </w:r>
        <w:r w:rsidR="00B73552">
          <w:instrText xml:space="preserve"> REF _Ref21548045 \h </w:instrText>
        </w:r>
      </w:ins>
      <w:r w:rsidR="00B73552">
        <w:fldChar w:fldCharType="separate"/>
      </w:r>
      <w:ins w:id="5085" w:author="Ryan Lemos" w:date="2019-10-14T19:23:00Z">
        <w:r w:rsidR="0002745D">
          <w:t xml:space="preserve">Quadro </w:t>
        </w:r>
        <w:r w:rsidR="0002745D">
          <w:rPr>
            <w:noProof/>
          </w:rPr>
          <w:t>43</w:t>
        </w:r>
      </w:ins>
      <w:ins w:id="5086" w:author="Ryan Lemos" w:date="2019-10-09T21:13:00Z">
        <w:r w:rsidR="00B73552">
          <w:fldChar w:fldCharType="end"/>
        </w:r>
      </w:ins>
      <w:r w:rsidR="00403EF2">
        <w:t>.</w:t>
      </w:r>
    </w:p>
    <w:p w14:paraId="61CFC4F5" w14:textId="77777777" w:rsidR="00454122" w:rsidRPr="00B70A30" w:rsidRDefault="00454122" w:rsidP="00454122">
      <w:pPr>
        <w:pStyle w:val="Legenda"/>
        <w:rPr>
          <w:b w:val="0"/>
          <w:bCs/>
        </w:rPr>
      </w:pPr>
    </w:p>
    <w:p w14:paraId="101ABF94" w14:textId="0E9626C7" w:rsidR="00403EF2" w:rsidRDefault="00454122" w:rsidP="00B70A30">
      <w:pPr>
        <w:pStyle w:val="Legenda"/>
      </w:pPr>
      <w:bookmarkStart w:id="5087" w:name="_Ref21548045"/>
      <w:bookmarkStart w:id="5088" w:name="_Toc21974324"/>
      <w:r>
        <w:t xml:space="preserve">Quadro </w:t>
      </w:r>
      <w:r w:rsidR="00B06645">
        <w:fldChar w:fldCharType="begin"/>
      </w:r>
      <w:r w:rsidR="00B06645">
        <w:instrText xml:space="preserve"> SEQ Quadro \* ARABIC </w:instrText>
      </w:r>
      <w:r w:rsidR="00B06645">
        <w:fldChar w:fldCharType="separate"/>
      </w:r>
      <w:ins w:id="5089" w:author="Ryan Lemos" w:date="2019-10-14T19:23:00Z">
        <w:r w:rsidR="0002745D">
          <w:rPr>
            <w:noProof/>
          </w:rPr>
          <w:t>43</w:t>
        </w:r>
      </w:ins>
      <w:del w:id="5090" w:author="Ryan Lemos" w:date="2019-10-07T11:05:00Z">
        <w:r w:rsidR="00054B21" w:rsidDel="00EA672B">
          <w:rPr>
            <w:noProof/>
          </w:rPr>
          <w:delText>43</w:delText>
        </w:r>
      </w:del>
      <w:r w:rsidR="00B06645">
        <w:rPr>
          <w:noProof/>
        </w:rPr>
        <w:fldChar w:fldCharType="end"/>
      </w:r>
      <w:bookmarkEnd w:id="5087"/>
      <w:r w:rsidRPr="0068662A">
        <w:t xml:space="preserve"> - Estória de </w:t>
      </w:r>
      <w:r>
        <w:t>visualização de desempenho de uma turma</w:t>
      </w:r>
      <w:bookmarkEnd w:id="5088"/>
    </w:p>
    <w:p w14:paraId="0BD9D14A" w14:textId="2162C7EF" w:rsidR="00403EF2" w:rsidRDefault="00584E31" w:rsidP="00596E44">
      <w:pPr>
        <w:pStyle w:val="estrias"/>
      </w:pPr>
      <w:r w:rsidRPr="00584E31">
        <w:t>Como professor quero ser capaz de visualizar o desempenho dos meus alunos.</w:t>
      </w:r>
    </w:p>
    <w:p w14:paraId="7EE42500" w14:textId="77777777" w:rsidR="009E79A9" w:rsidRDefault="009E79A9" w:rsidP="009E79A9">
      <w:pPr>
        <w:pStyle w:val="Fontes"/>
        <w:rPr>
          <w:ins w:id="5091" w:author="Ryan Lemos" w:date="2019-10-13T12:59:00Z"/>
        </w:rPr>
      </w:pPr>
      <w:ins w:id="5092" w:author="Ryan Lemos" w:date="2019-10-13T12:59:00Z">
        <w:r>
          <w:t>Fonte: PRÓPRIA, 2019.</w:t>
        </w:r>
      </w:ins>
    </w:p>
    <w:p w14:paraId="1650B295" w14:textId="10F957C1" w:rsidR="00403EF2" w:rsidRDefault="00403EF2" w:rsidP="00394EB9"/>
    <w:p w14:paraId="402B7325" w14:textId="6E8944EB" w:rsidR="00394EB9" w:rsidRDefault="00394EB9" w:rsidP="00394EB9">
      <w:r>
        <w:t>Para o professor foi introduzido a aba desempenho</w:t>
      </w:r>
      <w:r w:rsidR="0001061E">
        <w:t>,</w:t>
      </w:r>
      <w:r>
        <w:t xml:space="preserve"> dentro </w:t>
      </w:r>
      <w:r w:rsidR="004959D0">
        <w:t xml:space="preserve">da visualização de uma turma. Nela </w:t>
      </w:r>
      <w:r w:rsidR="0001061E">
        <w:t xml:space="preserve">está contido </w:t>
      </w:r>
      <w:r w:rsidR="004959D0">
        <w:t>um resumo detalhado acerca do desempenho do aluno</w:t>
      </w:r>
      <w:r w:rsidR="0001061E">
        <w:t>,</w:t>
      </w:r>
      <w:r w:rsidR="004959D0">
        <w:t xml:space="preserve"> conforme as atividades respondidas. </w:t>
      </w:r>
      <w:r w:rsidR="0001061E">
        <w:t>O</w:t>
      </w:r>
      <w:r w:rsidR="004959D0">
        <w:t xml:space="preserve"> professor </w:t>
      </w:r>
      <w:r w:rsidR="0001061E">
        <w:t xml:space="preserve">é </w:t>
      </w:r>
      <w:r w:rsidR="004959D0">
        <w:t>capaz de avaliar o desempenho do aluno em sua classe e até comparar com o desempenho que o aluno teve em outras turmas anteriores a turma atual. Ainda ao professor é possível visualizar a média geral da turma e avaliar se cada aluno está dentro ou não da média.</w:t>
      </w:r>
    </w:p>
    <w:p w14:paraId="679562D8" w14:textId="77777777" w:rsidR="004959D0" w:rsidRDefault="004959D0" w:rsidP="00394EB9"/>
    <w:p w14:paraId="0A35BEAF" w14:textId="50E22425" w:rsidR="00921163" w:rsidRDefault="00921163" w:rsidP="00B70A30">
      <w:pPr>
        <w:pStyle w:val="Legenda"/>
        <w:keepNext/>
      </w:pPr>
      <w:bookmarkStart w:id="5093" w:name="_Toc21974045"/>
      <w:bookmarkStart w:id="5094" w:name="_Toc22075264"/>
      <w:r>
        <w:t xml:space="preserve">Figura </w:t>
      </w:r>
      <w:r w:rsidR="00B06645">
        <w:fldChar w:fldCharType="begin"/>
      </w:r>
      <w:r w:rsidR="00B06645">
        <w:instrText xml:space="preserve"> SEQ Figura \* ARABIC </w:instrText>
      </w:r>
      <w:r w:rsidR="00B06645">
        <w:fldChar w:fldCharType="separate"/>
      </w:r>
      <w:ins w:id="5095" w:author="Ryan Lemos" w:date="2019-10-14T19:23:00Z">
        <w:r w:rsidR="0002745D">
          <w:rPr>
            <w:noProof/>
          </w:rPr>
          <w:t>112</w:t>
        </w:r>
      </w:ins>
      <w:del w:id="5096" w:author="Ryan Lemos" w:date="2019-10-07T11:05:00Z">
        <w:r w:rsidR="00D343FF" w:rsidDel="00EA672B">
          <w:rPr>
            <w:noProof/>
          </w:rPr>
          <w:delText>118</w:delText>
        </w:r>
      </w:del>
      <w:r w:rsidR="00B06645">
        <w:rPr>
          <w:noProof/>
        </w:rPr>
        <w:fldChar w:fldCharType="end"/>
      </w:r>
      <w:r>
        <w:t xml:space="preserve"> - Tela de desempenho da turma</w:t>
      </w:r>
      <w:bookmarkEnd w:id="5093"/>
      <w:bookmarkEnd w:id="5094"/>
    </w:p>
    <w:p w14:paraId="2E3D7EB8" w14:textId="6D05334E" w:rsidR="004959D0" w:rsidRDefault="004959D0" w:rsidP="005B582B">
      <w:pPr>
        <w:ind w:hanging="142"/>
        <w:jc w:val="center"/>
      </w:pPr>
      <w:r>
        <w:rPr>
          <w:noProof/>
        </w:rPr>
        <w:drawing>
          <wp:inline distT="0" distB="0" distL="0" distR="0" wp14:anchorId="7B8E1691" wp14:editId="2CAE0EA9">
            <wp:extent cx="4381500" cy="1867366"/>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97335" cy="1874115"/>
                    </a:xfrm>
                    <a:prstGeom prst="rect">
                      <a:avLst/>
                    </a:prstGeom>
                  </pic:spPr>
                </pic:pic>
              </a:graphicData>
            </a:graphic>
          </wp:inline>
        </w:drawing>
      </w:r>
    </w:p>
    <w:p w14:paraId="6C956A80" w14:textId="57A006F6" w:rsidR="007E37B0" w:rsidRDefault="009E79A9" w:rsidP="007E37B0">
      <w:pPr>
        <w:pStyle w:val="Fontes"/>
        <w:rPr>
          <w:ins w:id="5097" w:author="Ryan Lemos" w:date="2019-10-13T12:51:00Z"/>
        </w:rPr>
      </w:pPr>
      <w:ins w:id="5098" w:author="Ryan Lemos" w:date="2019-10-13T12:59:00Z">
        <w:r>
          <w:t>Fonte: PRÓPRIA, 2019. Utilizando o ambiente ILC v.1.</w:t>
        </w:r>
      </w:ins>
    </w:p>
    <w:p w14:paraId="52136D2B" w14:textId="77777777" w:rsidR="00394EB9" w:rsidRPr="00596E44" w:rsidRDefault="00394EB9" w:rsidP="00596E44"/>
    <w:p w14:paraId="33707155" w14:textId="78CD9216" w:rsidR="009A2E13" w:rsidRDefault="003C127D" w:rsidP="00BE3639">
      <w:pPr>
        <w:pStyle w:val="Ttulo4"/>
      </w:pPr>
      <w:bookmarkStart w:id="5099" w:name="_Ref22071741"/>
      <w:bookmarkStart w:id="5100" w:name="_Toc22075337"/>
      <w:r>
        <w:t>Aluno</w:t>
      </w:r>
      <w:bookmarkEnd w:id="5099"/>
      <w:bookmarkEnd w:id="5100"/>
    </w:p>
    <w:p w14:paraId="016A5287" w14:textId="77777777" w:rsidR="00353AF5" w:rsidRPr="00753186" w:rsidRDefault="00353AF5" w:rsidP="005B582B"/>
    <w:p w14:paraId="29CADA4E" w14:textId="765C4C43" w:rsidR="00353AF5" w:rsidRDefault="00353AF5" w:rsidP="00353AF5">
      <w:r>
        <w:t xml:space="preserve">Quanto ao aluno introduziu-se na página </w:t>
      </w:r>
      <w:r w:rsidRPr="005B582B">
        <w:rPr>
          <w:i/>
          <w:iCs/>
        </w:rPr>
        <w:t>home</w:t>
      </w:r>
      <w:r>
        <w:t xml:space="preserve">, um gráfico dinâmico que contém as médias no decorrer dos níveis e as médias por tipo de questão respondida. Com isso o aluno consegue enxergar visualmente seu desempenho e como tem evoluído no decorrer dos níveis. A </w:t>
      </w:r>
      <w:r w:rsidRPr="00B73552">
        <w:rPr>
          <w:rPrChange w:id="5101" w:author="Ryan Lemos" w:date="2019-10-09T21:14:00Z">
            <w:rPr>
              <w:highlight w:val="yellow"/>
            </w:rPr>
          </w:rPrChange>
        </w:rPr>
        <w:t>estória</w:t>
      </w:r>
      <w:del w:id="5102" w:author="Ryan Lemos" w:date="2019-10-09T21:14:00Z">
        <w:r w:rsidRPr="005B582B" w:rsidDel="00B73552">
          <w:rPr>
            <w:highlight w:val="yellow"/>
          </w:rPr>
          <w:delText xml:space="preserve"> x</w:delText>
        </w:r>
      </w:del>
      <w:r>
        <w:t xml:space="preserve"> que define essa interação</w:t>
      </w:r>
      <w:r w:rsidR="00A844C7">
        <w:t xml:space="preserve"> está retratada n</w:t>
      </w:r>
      <w:del w:id="5103" w:author="Ryan Lemos" w:date="2019-10-09T21:14:00Z">
        <w:r w:rsidR="00A844C7" w:rsidDel="00B73552">
          <w:delText xml:space="preserve">a </w:delText>
        </w:r>
        <w:r w:rsidR="00A844C7" w:rsidRPr="005B582B" w:rsidDel="00B73552">
          <w:rPr>
            <w:highlight w:val="yellow"/>
          </w:rPr>
          <w:delText>Figura xx.</w:delText>
        </w:r>
      </w:del>
      <w:ins w:id="5104" w:author="Ryan Lemos" w:date="2019-10-09T21:14:00Z">
        <w:r w:rsidR="00B73552">
          <w:t xml:space="preserve">o </w:t>
        </w:r>
        <w:r w:rsidR="00B73552">
          <w:fldChar w:fldCharType="begin"/>
        </w:r>
        <w:r w:rsidR="00B73552">
          <w:instrText xml:space="preserve"> REF _Ref21548073 \h </w:instrText>
        </w:r>
      </w:ins>
      <w:r w:rsidR="00B73552">
        <w:fldChar w:fldCharType="separate"/>
      </w:r>
      <w:ins w:id="5105" w:author="Ryan Lemos" w:date="2019-10-14T19:23:00Z">
        <w:r w:rsidR="0002745D">
          <w:t xml:space="preserve">Quadro </w:t>
        </w:r>
        <w:r w:rsidR="0002745D">
          <w:rPr>
            <w:noProof/>
          </w:rPr>
          <w:t>44</w:t>
        </w:r>
      </w:ins>
      <w:ins w:id="5106" w:author="Ryan Lemos" w:date="2019-10-09T21:14:00Z">
        <w:r w:rsidR="00B73552">
          <w:fldChar w:fldCharType="end"/>
        </w:r>
        <w:r w:rsidR="00B73552">
          <w:t>.</w:t>
        </w:r>
      </w:ins>
    </w:p>
    <w:p w14:paraId="7D37E33A" w14:textId="77777777" w:rsidR="00454122" w:rsidRPr="00B70A30" w:rsidRDefault="00454122" w:rsidP="00454122">
      <w:pPr>
        <w:pStyle w:val="Legenda"/>
        <w:rPr>
          <w:b w:val="0"/>
          <w:bCs/>
        </w:rPr>
      </w:pPr>
    </w:p>
    <w:p w14:paraId="66930498" w14:textId="3C77C420" w:rsidR="00353AF5" w:rsidRDefault="00454122" w:rsidP="00B70A30">
      <w:pPr>
        <w:pStyle w:val="Legenda"/>
      </w:pPr>
      <w:bookmarkStart w:id="5107" w:name="_Ref21548073"/>
      <w:bookmarkStart w:id="5108" w:name="_Toc21974325"/>
      <w:r>
        <w:t xml:space="preserve">Quadro </w:t>
      </w:r>
      <w:r w:rsidR="00B06645">
        <w:fldChar w:fldCharType="begin"/>
      </w:r>
      <w:r w:rsidR="00B06645">
        <w:instrText xml:space="preserve"> SEQ Quadro \* ARABIC </w:instrText>
      </w:r>
      <w:r w:rsidR="00B06645">
        <w:fldChar w:fldCharType="separate"/>
      </w:r>
      <w:ins w:id="5109" w:author="Ryan Lemos" w:date="2019-10-14T19:23:00Z">
        <w:r w:rsidR="0002745D">
          <w:rPr>
            <w:noProof/>
          </w:rPr>
          <w:t>44</w:t>
        </w:r>
      </w:ins>
      <w:del w:id="5110" w:author="Ryan Lemos" w:date="2019-10-07T11:05:00Z">
        <w:r w:rsidR="00054B21" w:rsidDel="00EA672B">
          <w:rPr>
            <w:noProof/>
          </w:rPr>
          <w:delText>44</w:delText>
        </w:r>
      </w:del>
      <w:r w:rsidR="00B06645">
        <w:rPr>
          <w:noProof/>
        </w:rPr>
        <w:fldChar w:fldCharType="end"/>
      </w:r>
      <w:bookmarkEnd w:id="5107"/>
      <w:r>
        <w:t xml:space="preserve"> - </w:t>
      </w:r>
      <w:r w:rsidRPr="00491E62">
        <w:t>Estória de</w:t>
      </w:r>
      <w:r>
        <w:t xml:space="preserve"> visualização de desempenho para um aluno</w:t>
      </w:r>
      <w:bookmarkEnd w:id="5108"/>
    </w:p>
    <w:p w14:paraId="1C914B2C" w14:textId="465C6970" w:rsidR="00353AF5" w:rsidRDefault="00353AF5" w:rsidP="00353AF5">
      <w:pPr>
        <w:pStyle w:val="estrias"/>
      </w:pPr>
      <w:r w:rsidRPr="00584E31">
        <w:t xml:space="preserve">Como </w:t>
      </w:r>
      <w:r>
        <w:t>aluno</w:t>
      </w:r>
      <w:r w:rsidRPr="00584E31">
        <w:t xml:space="preserve"> quero ser capaz de visualizar </w:t>
      </w:r>
      <w:r>
        <w:t>meu</w:t>
      </w:r>
      <w:r w:rsidRPr="00584E31">
        <w:t xml:space="preserve"> desempenho</w:t>
      </w:r>
      <w:r>
        <w:t xml:space="preserve"> conforme progrido de níveis</w:t>
      </w:r>
      <w:r w:rsidRPr="00584E31">
        <w:t>.</w:t>
      </w:r>
    </w:p>
    <w:p w14:paraId="116C7B05" w14:textId="77777777" w:rsidR="009E79A9" w:rsidRDefault="009E79A9" w:rsidP="009E79A9">
      <w:pPr>
        <w:pStyle w:val="Fontes"/>
        <w:rPr>
          <w:ins w:id="5111" w:author="Ryan Lemos" w:date="2019-10-13T12:59:00Z"/>
        </w:rPr>
      </w:pPr>
      <w:ins w:id="5112" w:author="Ryan Lemos" w:date="2019-10-13T12:59:00Z">
        <w:r>
          <w:t>Fonte: PRÓPRIA, 2019.</w:t>
        </w:r>
      </w:ins>
    </w:p>
    <w:p w14:paraId="3D846E89" w14:textId="66259B0E" w:rsidR="00353AF5" w:rsidRDefault="00353AF5" w:rsidP="00353AF5"/>
    <w:p w14:paraId="73DAC2E2" w14:textId="44F05A5E" w:rsidR="00353AF5" w:rsidRDefault="00611F3F" w:rsidP="00353AF5">
      <w:r>
        <w:t xml:space="preserve">O </w:t>
      </w:r>
      <w:r w:rsidR="0023197E">
        <w:fldChar w:fldCharType="begin"/>
      </w:r>
      <w:r w:rsidR="0023197E">
        <w:instrText xml:space="preserve"> REF _Ref20053527 \h </w:instrText>
      </w:r>
      <w:r w:rsidR="0023197E">
        <w:fldChar w:fldCharType="separate"/>
      </w:r>
      <w:r w:rsidR="0002745D">
        <w:t xml:space="preserve">Gráfico </w:t>
      </w:r>
      <w:r w:rsidR="0002745D">
        <w:rPr>
          <w:noProof/>
        </w:rPr>
        <w:t>1</w:t>
      </w:r>
      <w:r w:rsidR="0023197E">
        <w:fldChar w:fldCharType="end"/>
      </w:r>
      <w:r w:rsidR="0023197E">
        <w:t xml:space="preserve"> </w:t>
      </w:r>
      <w:r w:rsidR="00353AF5">
        <w:t>representa o primeiro gráfico que condiz ao desempenho do aluno</w:t>
      </w:r>
      <w:r w:rsidR="00A844C7">
        <w:t>,</w:t>
      </w:r>
      <w:r w:rsidR="00353AF5">
        <w:t xml:space="preserve"> conforme os níveis. Pode ser que o aluno não tenha concluído todos os níveis. Portanto quando não existir esse dado</w:t>
      </w:r>
      <w:r>
        <w:t>,</w:t>
      </w:r>
      <w:r w:rsidR="00353AF5">
        <w:t xml:space="preserve"> o gráfico simplesmente será ignorado.</w:t>
      </w:r>
    </w:p>
    <w:p w14:paraId="6B035F38" w14:textId="77777777" w:rsidR="00FD5D46" w:rsidRDefault="00FD5D46" w:rsidP="00353AF5"/>
    <w:p w14:paraId="3010F360" w14:textId="047E6858" w:rsidR="00921163" w:rsidRDefault="00921163" w:rsidP="00B70A30">
      <w:pPr>
        <w:pStyle w:val="Legenda"/>
        <w:keepNext/>
      </w:pPr>
      <w:bookmarkStart w:id="5113" w:name="_Ref20053527"/>
      <w:bookmarkStart w:id="5114" w:name="_Toc22074793"/>
      <w:r>
        <w:lastRenderedPageBreak/>
        <w:t xml:space="preserve">Gráfico </w:t>
      </w:r>
      <w:r w:rsidR="00B06645">
        <w:fldChar w:fldCharType="begin"/>
      </w:r>
      <w:r w:rsidR="00B06645">
        <w:instrText xml:space="preserve"> SEQ Gráfico \* ARABIC </w:instrText>
      </w:r>
      <w:r w:rsidR="00B06645">
        <w:fldChar w:fldCharType="separate"/>
      </w:r>
      <w:ins w:id="5115" w:author="Ryan Lemos" w:date="2019-10-15T21:25:00Z">
        <w:r w:rsidR="005B13FD">
          <w:rPr>
            <w:noProof/>
          </w:rPr>
          <w:t>2</w:t>
        </w:r>
      </w:ins>
      <w:del w:id="5116" w:author="Ryan Lemos" w:date="2019-10-15T21:25:00Z">
        <w:r w:rsidR="0002745D" w:rsidDel="005B13FD">
          <w:rPr>
            <w:noProof/>
          </w:rPr>
          <w:delText>1</w:delText>
        </w:r>
      </w:del>
      <w:r w:rsidR="00B06645">
        <w:rPr>
          <w:noProof/>
        </w:rPr>
        <w:fldChar w:fldCharType="end"/>
      </w:r>
      <w:bookmarkEnd w:id="5113"/>
      <w:r w:rsidR="0023197E">
        <w:t xml:space="preserve"> </w:t>
      </w:r>
      <w:r>
        <w:t>- Visualização do d</w:t>
      </w:r>
      <w:r w:rsidRPr="00411AA1">
        <w:t xml:space="preserve">esempenho dos </w:t>
      </w:r>
      <w:r>
        <w:t>alunos pelos anos</w:t>
      </w:r>
      <w:bookmarkEnd w:id="5114"/>
    </w:p>
    <w:p w14:paraId="4515562B" w14:textId="77777777" w:rsidR="00FD5D46" w:rsidRDefault="00FD5D46" w:rsidP="00FD5D46">
      <w:pPr>
        <w:ind w:firstLine="0"/>
        <w:jc w:val="center"/>
      </w:pPr>
      <w:r>
        <w:rPr>
          <w:noProof/>
        </w:rPr>
        <w:drawing>
          <wp:inline distT="0" distB="0" distL="0" distR="0" wp14:anchorId="3B43EC60" wp14:editId="2D218D4A">
            <wp:extent cx="4153820" cy="2606040"/>
            <wp:effectExtent l="0" t="0" r="0" b="38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82636" cy="2624119"/>
                    </a:xfrm>
                    <a:prstGeom prst="rect">
                      <a:avLst/>
                    </a:prstGeom>
                  </pic:spPr>
                </pic:pic>
              </a:graphicData>
            </a:graphic>
          </wp:inline>
        </w:drawing>
      </w:r>
    </w:p>
    <w:p w14:paraId="3B2395BB" w14:textId="6BACFB4B" w:rsidR="007E37B0" w:rsidRDefault="009E79A9" w:rsidP="007E37B0">
      <w:pPr>
        <w:pStyle w:val="Fontes"/>
        <w:rPr>
          <w:ins w:id="5117" w:author="Ryan Lemos" w:date="2019-10-13T12:51:00Z"/>
        </w:rPr>
      </w:pPr>
      <w:ins w:id="5118" w:author="Ryan Lemos" w:date="2019-10-13T12:59:00Z">
        <w:r>
          <w:t>Fonte: PRÓPRIA, 2019. Utilizando o ambiente ILC v.1.</w:t>
        </w:r>
      </w:ins>
    </w:p>
    <w:p w14:paraId="00E40A7E" w14:textId="77777777" w:rsidR="00FD5D46" w:rsidRDefault="00FD5D46" w:rsidP="005B582B">
      <w:pPr>
        <w:ind w:firstLine="0"/>
        <w:jc w:val="center"/>
      </w:pPr>
    </w:p>
    <w:p w14:paraId="368BBC55" w14:textId="0B00C9E2" w:rsidR="001511E1" w:rsidRPr="008B44C6" w:rsidRDefault="001511E1" w:rsidP="00353AF5">
      <w:r>
        <w:t xml:space="preserve">Já </w:t>
      </w:r>
      <w:r w:rsidR="00611F3F">
        <w:t>o</w:t>
      </w:r>
      <w:r w:rsidR="0023197E">
        <w:t xml:space="preserve"> </w:t>
      </w:r>
      <w:r w:rsidR="0023197E">
        <w:fldChar w:fldCharType="begin"/>
      </w:r>
      <w:r w:rsidR="0023197E">
        <w:instrText xml:space="preserve"> REF _Ref20053546 \h </w:instrText>
      </w:r>
      <w:r w:rsidR="0023197E">
        <w:fldChar w:fldCharType="separate"/>
      </w:r>
      <w:r w:rsidR="0002745D">
        <w:t xml:space="preserve">Gráfico </w:t>
      </w:r>
      <w:r w:rsidR="0002745D">
        <w:rPr>
          <w:noProof/>
        </w:rPr>
        <w:t>2</w:t>
      </w:r>
      <w:r w:rsidR="0023197E">
        <w:fldChar w:fldCharType="end"/>
      </w:r>
      <w:r w:rsidR="00611F3F">
        <w:t xml:space="preserve"> </w:t>
      </w:r>
      <w:r w:rsidR="006F204A">
        <w:t>mostra o desempenho do aluno por tipo de questões respondidas. Com isso o aluno consegue visualizar em que ponto está se destacando, como por exemplo fala ou escrita, e o que precisa melhorar.</w:t>
      </w:r>
      <w:r>
        <w:t xml:space="preserve"> </w:t>
      </w:r>
      <w:r w:rsidR="00FD5D46">
        <w:t xml:space="preserve">Para trocar entre os gráficos há um </w:t>
      </w:r>
      <w:r w:rsidR="008B44C6">
        <w:t xml:space="preserve">elemento do MaterializeCSS chamado </w:t>
      </w:r>
      <w:r w:rsidR="008B44C6" w:rsidRPr="005B582B">
        <w:rPr>
          <w:i/>
          <w:iCs/>
        </w:rPr>
        <w:t>switch</w:t>
      </w:r>
      <w:r w:rsidR="00611F3F">
        <w:rPr>
          <w:i/>
          <w:iCs/>
        </w:rPr>
        <w:t>,</w:t>
      </w:r>
      <w:r w:rsidR="008B44C6">
        <w:rPr>
          <w:i/>
          <w:iCs/>
        </w:rPr>
        <w:t xml:space="preserve"> </w:t>
      </w:r>
      <w:r w:rsidR="008B44C6">
        <w:t xml:space="preserve">que seria como um interruptor. Para o lado esquerdo visualiza-se o </w:t>
      </w:r>
      <w:commentRangeStart w:id="5119"/>
      <w:r w:rsidR="008B44C6">
        <w:t>gráfico por níve</w:t>
      </w:r>
      <w:r w:rsidR="003B2AF5">
        <w:t>is</w:t>
      </w:r>
      <w:r w:rsidR="008B44C6">
        <w:t xml:space="preserve">, ao ser levado para a direita visualiza-se o gráfico por </w:t>
      </w:r>
      <w:r w:rsidR="003B2AF5">
        <w:t>tipos de questões</w:t>
      </w:r>
      <w:r w:rsidR="008B44C6">
        <w:t>.</w:t>
      </w:r>
      <w:commentRangeEnd w:id="5119"/>
      <w:r w:rsidR="00611F3F">
        <w:rPr>
          <w:rStyle w:val="Refdecomentrio"/>
        </w:rPr>
        <w:commentReference w:id="5119"/>
      </w:r>
    </w:p>
    <w:p w14:paraId="0115E590" w14:textId="77777777" w:rsidR="00FD5D46" w:rsidRDefault="00FD5D46" w:rsidP="00353AF5"/>
    <w:p w14:paraId="5E33F522" w14:textId="39FE1875" w:rsidR="00921163" w:rsidRDefault="00921163" w:rsidP="00B70A30">
      <w:pPr>
        <w:pStyle w:val="Legenda"/>
        <w:keepNext/>
      </w:pPr>
      <w:bookmarkStart w:id="5120" w:name="_Ref20053546"/>
      <w:bookmarkStart w:id="5121" w:name="_Toc22074794"/>
      <w:r>
        <w:t xml:space="preserve">Gráfico </w:t>
      </w:r>
      <w:r w:rsidR="00B06645">
        <w:fldChar w:fldCharType="begin"/>
      </w:r>
      <w:r w:rsidR="00B06645">
        <w:instrText xml:space="preserve"> SEQ Gráfico \* ARABIC </w:instrText>
      </w:r>
      <w:r w:rsidR="00B06645">
        <w:fldChar w:fldCharType="separate"/>
      </w:r>
      <w:ins w:id="5122" w:author="Ryan Lemos" w:date="2019-10-15T21:25:00Z">
        <w:r w:rsidR="005B13FD">
          <w:rPr>
            <w:noProof/>
          </w:rPr>
          <w:t>3</w:t>
        </w:r>
      </w:ins>
      <w:del w:id="5123" w:author="Ryan Lemos" w:date="2019-10-15T21:25:00Z">
        <w:r w:rsidR="0002745D" w:rsidDel="005B13FD">
          <w:rPr>
            <w:noProof/>
          </w:rPr>
          <w:delText>2</w:delText>
        </w:r>
      </w:del>
      <w:r w:rsidR="00B06645">
        <w:rPr>
          <w:noProof/>
        </w:rPr>
        <w:fldChar w:fldCharType="end"/>
      </w:r>
      <w:bookmarkEnd w:id="5120"/>
      <w:r>
        <w:t xml:space="preserve"> - </w:t>
      </w:r>
      <w:r w:rsidRPr="009E4A47">
        <w:t>Visualização do desempenho dos alunos p</w:t>
      </w:r>
      <w:r>
        <w:t>or tipo de questão</w:t>
      </w:r>
      <w:bookmarkEnd w:id="5121"/>
    </w:p>
    <w:p w14:paraId="31930348" w14:textId="11E7526E" w:rsidR="00FD5D46" w:rsidRPr="00753186" w:rsidRDefault="00FD5D46" w:rsidP="005B582B">
      <w:pPr>
        <w:ind w:firstLine="0"/>
        <w:jc w:val="center"/>
      </w:pPr>
      <w:r>
        <w:rPr>
          <w:noProof/>
        </w:rPr>
        <w:drawing>
          <wp:inline distT="0" distB="0" distL="0" distR="0" wp14:anchorId="7251FFE1" wp14:editId="7B1520FD">
            <wp:extent cx="4370733" cy="2834640"/>
            <wp:effectExtent l="0" t="0" r="0" b="381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77711" cy="2839166"/>
                    </a:xfrm>
                    <a:prstGeom prst="rect">
                      <a:avLst/>
                    </a:prstGeom>
                  </pic:spPr>
                </pic:pic>
              </a:graphicData>
            </a:graphic>
          </wp:inline>
        </w:drawing>
      </w:r>
    </w:p>
    <w:p w14:paraId="5F33E9B1" w14:textId="2B49CD35" w:rsidR="007E37B0" w:rsidRDefault="009E79A9" w:rsidP="007E37B0">
      <w:pPr>
        <w:pStyle w:val="Fontes"/>
        <w:rPr>
          <w:ins w:id="5124" w:author="Ryan Lemos" w:date="2019-10-13T12:52:00Z"/>
        </w:rPr>
      </w:pPr>
      <w:ins w:id="5125" w:author="Ryan Lemos" w:date="2019-10-13T12:59:00Z">
        <w:r>
          <w:t>Fonte: PRÓPRIA, 2019. Utilizando o ambiente ILC v.1.</w:t>
        </w:r>
      </w:ins>
    </w:p>
    <w:p w14:paraId="0368D2A2" w14:textId="5396D362" w:rsidR="00BE3639" w:rsidRPr="00134BC2" w:rsidRDefault="00BE3639"/>
    <w:p w14:paraId="392F0DE8" w14:textId="36FD37EE" w:rsidR="00883B09" w:rsidRDefault="00883B09" w:rsidP="00A23541">
      <w:pPr>
        <w:pStyle w:val="Ttulo2"/>
        <w:pPrChange w:id="5126" w:author="Ryan Lemos" w:date="2019-10-15T23:32:00Z">
          <w:pPr>
            <w:pStyle w:val="Ttulo2"/>
          </w:pPr>
        </w:pPrChange>
      </w:pPr>
      <w:bookmarkStart w:id="5127" w:name="_Ref22061008"/>
      <w:bookmarkStart w:id="5128" w:name="_Ref22069296"/>
      <w:bookmarkStart w:id="5129" w:name="_Toc22075338"/>
      <w:r>
        <w:lastRenderedPageBreak/>
        <w:t xml:space="preserve">Aplicação da metodologia XP no </w:t>
      </w:r>
      <w:commentRangeStart w:id="5130"/>
      <w:r>
        <w:t>desenvolvimento</w:t>
      </w:r>
      <w:commentRangeEnd w:id="5130"/>
      <w:r w:rsidR="005244B7">
        <w:rPr>
          <w:rStyle w:val="Refdecomentrio"/>
          <w:rFonts w:eastAsia="Calibri"/>
          <w:caps w:val="0"/>
        </w:rPr>
        <w:commentReference w:id="5130"/>
      </w:r>
      <w:bookmarkEnd w:id="5127"/>
      <w:bookmarkEnd w:id="5128"/>
      <w:bookmarkEnd w:id="5129"/>
    </w:p>
    <w:p w14:paraId="530BA3E1" w14:textId="77777777" w:rsidR="00C84EFD" w:rsidRDefault="00C84EFD" w:rsidP="005074A5">
      <w:pPr>
        <w:ind w:firstLine="0"/>
      </w:pPr>
    </w:p>
    <w:p w14:paraId="191FE15E" w14:textId="13368FC6" w:rsidR="00C84EFD" w:rsidRDefault="007D7000">
      <w:r>
        <w:t>A metodologia XP trouxe um ganho de tempo no desenvolvimento da aplicação. Inicialmente na etapa de projeto, imaginou-se que a aplicação seria concebida em 6 meses. O tempo restante seria utilizado para correções e melhorias. O cronograma foi respeitado, e o desenvolvimento finalizado ao final do sexto mês. Porém, vale destacar que o segundo release demandou mais tempo do que o esperado, pois o módulo de banco de questões se demonstrou complexo e ajuda externa na concepção foi necessária. O professor Leonardo</w:t>
      </w:r>
      <w:r w:rsidR="00C84EFD">
        <w:t xml:space="preserve"> </w:t>
      </w:r>
      <w:r w:rsidR="00CC1F23">
        <w:t>Neves Correa</w:t>
      </w:r>
      <w:r w:rsidR="00C84EFD">
        <w:t xml:space="preserve"> do </w:t>
      </w:r>
      <w:r w:rsidR="00CC1F23">
        <w:t>Departamento de Comunicação e Letras</w:t>
      </w:r>
      <w:r w:rsidR="00C84EFD">
        <w:t xml:space="preserve"> da UNIMONTES viu o ambiente de perto, e auxiliou na concepção do módulo de banco de questões. Como professor de línguas a sua visão a respeito do tema foi essencial para a modelagem e concepção desse módulo. Com esse atraso, concluiu-se o terceiro release em menos tempo, já que o terceiro release seria constituído de alguns acréscimos e correções.</w:t>
      </w:r>
      <w:r w:rsidR="00B40550">
        <w:t xml:space="preserve"> A tabela x demonstra o cronograma de desenvolvimento da aplicação.</w:t>
      </w:r>
    </w:p>
    <w:p w14:paraId="76801727" w14:textId="77777777" w:rsidR="00EC6FD7" w:rsidRDefault="00EC6FD7"/>
    <w:p w14:paraId="4ACA0A61" w14:textId="4A2947A0" w:rsidR="00C84EFD" w:rsidRDefault="00EC6FD7" w:rsidP="005074A5">
      <w:pPr>
        <w:pStyle w:val="Legenda"/>
      </w:pPr>
      <w:r>
        <w:t xml:space="preserve">Tabela </w:t>
      </w:r>
      <w:r w:rsidR="00B06645">
        <w:fldChar w:fldCharType="begin"/>
      </w:r>
      <w:r w:rsidR="00B06645">
        <w:instrText xml:space="preserve"> SEQ Tabela \* ARABIC </w:instrText>
      </w:r>
      <w:r w:rsidR="00B06645">
        <w:fldChar w:fldCharType="separate"/>
      </w:r>
      <w:r w:rsidR="0002745D">
        <w:rPr>
          <w:noProof/>
        </w:rPr>
        <w:t>1</w:t>
      </w:r>
      <w:r w:rsidR="00B06645">
        <w:rPr>
          <w:noProof/>
        </w:rPr>
        <w:fldChar w:fldCharType="end"/>
      </w:r>
      <w:r>
        <w:t xml:space="preserve"> - Cronograma de desenvolvimento</w:t>
      </w:r>
    </w:p>
    <w:tbl>
      <w:tblPr>
        <w:tblStyle w:val="Tabelacomgrade"/>
        <w:tblW w:w="5000" w:type="pct"/>
        <w:jc w:val="center"/>
        <w:tblLayout w:type="fixed"/>
        <w:tblLook w:val="04A0" w:firstRow="1" w:lastRow="0" w:firstColumn="1" w:lastColumn="0" w:noHBand="0" w:noVBand="1"/>
      </w:tblPr>
      <w:tblGrid>
        <w:gridCol w:w="1619"/>
        <w:gridCol w:w="1540"/>
        <w:gridCol w:w="806"/>
        <w:gridCol w:w="852"/>
        <w:gridCol w:w="850"/>
        <w:gridCol w:w="993"/>
        <w:gridCol w:w="1134"/>
        <w:gridCol w:w="1267"/>
      </w:tblGrid>
      <w:tr w:rsidR="00B40550" w:rsidRPr="00E376AE" w14:paraId="6980C847" w14:textId="77777777" w:rsidTr="00B40550">
        <w:trPr>
          <w:trHeight w:val="248"/>
          <w:jc w:val="center"/>
        </w:trPr>
        <w:tc>
          <w:tcPr>
            <w:tcW w:w="1743" w:type="pct"/>
            <w:gridSpan w:val="2"/>
            <w:vAlign w:val="center"/>
          </w:tcPr>
          <w:p w14:paraId="3161FAD8" w14:textId="39DBEE45" w:rsidR="00B40550" w:rsidRPr="00E376AE" w:rsidRDefault="00B40550" w:rsidP="00C84EFD">
            <w:pPr>
              <w:spacing w:line="240" w:lineRule="auto"/>
              <w:ind w:firstLine="0"/>
              <w:jc w:val="center"/>
              <w:rPr>
                <w:rFonts w:eastAsia="Times New Roman"/>
                <w:color w:val="000000"/>
                <w:sz w:val="20"/>
                <w:szCs w:val="20"/>
                <w:lang w:eastAsia="pt-BR"/>
              </w:rPr>
            </w:pPr>
            <w:r>
              <w:rPr>
                <w:rFonts w:eastAsia="Times New Roman"/>
                <w:color w:val="000000"/>
                <w:sz w:val="20"/>
                <w:szCs w:val="20"/>
                <w:lang w:eastAsia="pt-BR"/>
              </w:rPr>
              <w:t>ATIVIDADES</w:t>
            </w:r>
          </w:p>
        </w:tc>
        <w:tc>
          <w:tcPr>
            <w:tcW w:w="445" w:type="pct"/>
            <w:noWrap/>
            <w:vAlign w:val="center"/>
            <w:hideMark/>
          </w:tcPr>
          <w:p w14:paraId="16E0F1B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JAN/</w:t>
            </w:r>
          </w:p>
          <w:p w14:paraId="4EA674CA"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470" w:type="pct"/>
            <w:noWrap/>
            <w:vAlign w:val="center"/>
          </w:tcPr>
          <w:p w14:paraId="62DB4BC3"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FEV/</w:t>
            </w:r>
          </w:p>
          <w:p w14:paraId="11F664A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469" w:type="pct"/>
            <w:noWrap/>
            <w:vAlign w:val="center"/>
          </w:tcPr>
          <w:p w14:paraId="347F912A"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MAR/</w:t>
            </w:r>
          </w:p>
          <w:p w14:paraId="1CF0CAD5"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548" w:type="pct"/>
            <w:noWrap/>
            <w:vAlign w:val="center"/>
          </w:tcPr>
          <w:p w14:paraId="5CA2074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ABR/</w:t>
            </w:r>
          </w:p>
          <w:p w14:paraId="4EFED81C"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626" w:type="pct"/>
            <w:noWrap/>
            <w:vAlign w:val="center"/>
          </w:tcPr>
          <w:p w14:paraId="21B57A6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MAIO</w:t>
            </w:r>
          </w:p>
          <w:p w14:paraId="4A264951"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699" w:type="pct"/>
            <w:noWrap/>
            <w:vAlign w:val="center"/>
          </w:tcPr>
          <w:p w14:paraId="39D7783A"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JUN/</w:t>
            </w:r>
          </w:p>
          <w:p w14:paraId="1A2C0DB5"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r>
      <w:tr w:rsidR="00B40550" w:rsidRPr="00E376AE" w14:paraId="44145D51" w14:textId="77777777" w:rsidTr="006C7E48">
        <w:trPr>
          <w:trHeight w:val="671"/>
          <w:jc w:val="center"/>
        </w:trPr>
        <w:tc>
          <w:tcPr>
            <w:tcW w:w="893" w:type="pct"/>
            <w:tcBorders>
              <w:bottom w:val="single" w:sz="4" w:space="0" w:color="auto"/>
            </w:tcBorders>
            <w:shd w:val="clear" w:color="auto" w:fill="FF5B5B"/>
            <w:vAlign w:val="center"/>
          </w:tcPr>
          <w:p w14:paraId="0C90482D" w14:textId="77777777" w:rsidR="00B40550" w:rsidRPr="00E376AE" w:rsidRDefault="00B40550" w:rsidP="00C84EFD">
            <w:pPr>
              <w:spacing w:line="240" w:lineRule="auto"/>
              <w:ind w:firstLine="0"/>
              <w:jc w:val="center"/>
              <w:rPr>
                <w:rFonts w:eastAsia="Times New Roman"/>
                <w:sz w:val="20"/>
                <w:szCs w:val="20"/>
                <w:lang w:eastAsia="pt-BR"/>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162DADE8" w14:textId="77777777" w:rsidR="00B40550" w:rsidRPr="00E376AE" w:rsidRDefault="00B40550" w:rsidP="005074A5">
            <w:pPr>
              <w:spacing w:line="240" w:lineRule="auto"/>
              <w:ind w:firstLine="0"/>
              <w:rPr>
                <w:rFonts w:eastAsia="Times New Roman"/>
                <w:sz w:val="20"/>
                <w:szCs w:val="20"/>
                <w:lang w:eastAsia="pt-BR"/>
              </w:rPr>
            </w:pPr>
            <w:r>
              <w:rPr>
                <w:rFonts w:eastAsia="Times New Roman"/>
                <w:sz w:val="20"/>
                <w:szCs w:val="20"/>
                <w:lang w:eastAsia="pt-BR"/>
              </w:rPr>
              <w:t xml:space="preserve">Desenvolvimento e entrega do </w:t>
            </w:r>
            <w:r w:rsidRPr="00063021">
              <w:rPr>
                <w:rFonts w:eastAsia="Times New Roman"/>
                <w:sz w:val="20"/>
                <w:szCs w:val="20"/>
                <w:lang w:eastAsia="pt-BR"/>
              </w:rPr>
              <w:t>Release de Cadastros</w:t>
            </w:r>
            <w:r>
              <w:rPr>
                <w:rFonts w:eastAsia="Times New Roman"/>
                <w:sz w:val="20"/>
                <w:szCs w:val="20"/>
                <w:lang w:eastAsia="pt-BR"/>
              </w:rPr>
              <w:t xml:space="preserve"> Gerais</w:t>
            </w:r>
          </w:p>
        </w:tc>
        <w:tc>
          <w:tcPr>
            <w:tcW w:w="445" w:type="pct"/>
            <w:shd w:val="clear" w:color="auto" w:fill="FF5B5B"/>
            <w:noWrap/>
            <w:hideMark/>
          </w:tcPr>
          <w:p w14:paraId="717562AA"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shd w:val="clear" w:color="auto" w:fill="FF5B5B"/>
            <w:noWrap/>
            <w:hideMark/>
          </w:tcPr>
          <w:p w14:paraId="3F56F53D"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noWrap/>
            <w:hideMark/>
          </w:tcPr>
          <w:p w14:paraId="060B0B2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noWrap/>
            <w:hideMark/>
          </w:tcPr>
          <w:p w14:paraId="70B71FB8"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noWrap/>
            <w:hideMark/>
          </w:tcPr>
          <w:p w14:paraId="3C48C62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noWrap/>
            <w:hideMark/>
          </w:tcPr>
          <w:p w14:paraId="4EE6F786"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6DEFE15" w14:textId="77777777" w:rsidTr="006C7E48">
        <w:trPr>
          <w:trHeight w:val="671"/>
          <w:jc w:val="center"/>
        </w:trPr>
        <w:tc>
          <w:tcPr>
            <w:tcW w:w="893" w:type="pct"/>
            <w:tcBorders>
              <w:bottom w:val="nil"/>
            </w:tcBorders>
            <w:shd w:val="clear" w:color="auto" w:fill="5497D4"/>
            <w:vAlign w:val="center"/>
          </w:tcPr>
          <w:p w14:paraId="5C4CD194" w14:textId="77777777" w:rsidR="00B40550" w:rsidRPr="00E376AE" w:rsidRDefault="00B40550" w:rsidP="00C84EFD">
            <w:pPr>
              <w:spacing w:line="240" w:lineRule="auto"/>
              <w:ind w:firstLine="0"/>
              <w:jc w:val="center"/>
              <w:rPr>
                <w:rFonts w:eastAsia="Times New Roman"/>
                <w:sz w:val="20"/>
                <w:szCs w:val="20"/>
                <w:lang w:eastAsia="pt-BR"/>
              </w:rPr>
            </w:pPr>
            <w:r w:rsidRPr="00972889">
              <w:rPr>
                <w:rFonts w:eastAsia="Times New Roman"/>
                <w:color w:val="F2F2F2" w:themeColor="background1" w:themeShade="F2"/>
                <w:sz w:val="20"/>
                <w:szCs w:val="20"/>
                <w:lang w:eastAsia="pt-BR"/>
              </w:rPr>
              <w:t>REALIZADA</w:t>
            </w:r>
          </w:p>
        </w:tc>
        <w:tc>
          <w:tcPr>
            <w:tcW w:w="850" w:type="pct"/>
            <w:vMerge/>
            <w:vAlign w:val="center"/>
          </w:tcPr>
          <w:p w14:paraId="0A10FCDA" w14:textId="77777777" w:rsidR="00B40550" w:rsidRDefault="00B40550" w:rsidP="005074A5">
            <w:pPr>
              <w:spacing w:line="240" w:lineRule="auto"/>
              <w:ind w:firstLine="0"/>
              <w:rPr>
                <w:rFonts w:eastAsia="Times New Roman"/>
                <w:sz w:val="20"/>
                <w:szCs w:val="20"/>
                <w:lang w:eastAsia="pt-BR"/>
              </w:rPr>
            </w:pPr>
          </w:p>
        </w:tc>
        <w:tc>
          <w:tcPr>
            <w:tcW w:w="445" w:type="pct"/>
            <w:shd w:val="clear" w:color="auto" w:fill="5497D4"/>
            <w:noWrap/>
          </w:tcPr>
          <w:p w14:paraId="48C0E1C1"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shd w:val="clear" w:color="auto" w:fill="5497D4"/>
            <w:noWrap/>
          </w:tcPr>
          <w:p w14:paraId="2AA1898C"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noWrap/>
          </w:tcPr>
          <w:p w14:paraId="122690EF"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noWrap/>
          </w:tcPr>
          <w:p w14:paraId="6C92E8D4"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noWrap/>
          </w:tcPr>
          <w:p w14:paraId="5AFAFC35"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noWrap/>
          </w:tcPr>
          <w:p w14:paraId="69AA6C5F"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r w:rsidR="00B40550" w:rsidRPr="00E376AE" w14:paraId="685CDD9B" w14:textId="77777777" w:rsidTr="006C7E48">
        <w:trPr>
          <w:trHeight w:val="506"/>
          <w:jc w:val="center"/>
        </w:trPr>
        <w:tc>
          <w:tcPr>
            <w:tcW w:w="893" w:type="pct"/>
            <w:tcBorders>
              <w:top w:val="nil"/>
            </w:tcBorders>
            <w:shd w:val="clear" w:color="auto" w:fill="FF5B5B"/>
            <w:vAlign w:val="center"/>
          </w:tcPr>
          <w:p w14:paraId="63C66FA7" w14:textId="77777777" w:rsidR="00B40550" w:rsidRPr="00E376AE" w:rsidRDefault="00B40550" w:rsidP="00C84EFD">
            <w:pPr>
              <w:spacing w:line="240" w:lineRule="auto"/>
              <w:ind w:firstLine="0"/>
              <w:jc w:val="center"/>
              <w:rPr>
                <w:rFonts w:eastAsia="Times New Roman"/>
                <w:sz w:val="20"/>
                <w:szCs w:val="20"/>
                <w:lang w:eastAsia="pt-BR"/>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4EB6359B" w14:textId="77777777" w:rsidR="00B40550" w:rsidRPr="00E376AE" w:rsidRDefault="00B40550" w:rsidP="005074A5">
            <w:pPr>
              <w:spacing w:line="240" w:lineRule="auto"/>
              <w:ind w:firstLine="0"/>
              <w:rPr>
                <w:rFonts w:eastAsia="Times New Roman"/>
                <w:sz w:val="20"/>
                <w:szCs w:val="20"/>
                <w:lang w:eastAsia="pt-BR"/>
              </w:rPr>
            </w:pPr>
            <w:r>
              <w:rPr>
                <w:rFonts w:eastAsia="Times New Roman"/>
                <w:sz w:val="20"/>
                <w:szCs w:val="20"/>
                <w:lang w:eastAsia="pt-BR"/>
              </w:rPr>
              <w:t>Desenvolvimento e entrega do</w:t>
            </w:r>
            <w:r w:rsidRPr="00E376AE">
              <w:rPr>
                <w:rFonts w:eastAsia="Times New Roman"/>
                <w:sz w:val="20"/>
                <w:szCs w:val="20"/>
                <w:lang w:eastAsia="pt-BR"/>
              </w:rPr>
              <w:t xml:space="preserve"> Release d</w:t>
            </w:r>
            <w:r>
              <w:rPr>
                <w:rFonts w:eastAsia="Times New Roman"/>
                <w:sz w:val="20"/>
                <w:szCs w:val="20"/>
                <w:lang w:eastAsia="pt-BR"/>
              </w:rPr>
              <w:t>o</w:t>
            </w:r>
            <w:r w:rsidRPr="00E376AE">
              <w:rPr>
                <w:rFonts w:eastAsia="Times New Roman"/>
                <w:sz w:val="20"/>
                <w:szCs w:val="20"/>
                <w:lang w:eastAsia="pt-BR"/>
              </w:rPr>
              <w:t xml:space="preserve"> </w:t>
            </w:r>
            <w:r>
              <w:rPr>
                <w:rFonts w:eastAsia="Times New Roman"/>
                <w:sz w:val="20"/>
                <w:szCs w:val="20"/>
                <w:lang w:eastAsia="pt-BR"/>
              </w:rPr>
              <w:t>banco de questões e atividades</w:t>
            </w:r>
          </w:p>
        </w:tc>
        <w:tc>
          <w:tcPr>
            <w:tcW w:w="445" w:type="pct"/>
            <w:shd w:val="clear" w:color="auto" w:fill="FFFFFF" w:themeFill="background1"/>
            <w:noWrap/>
            <w:hideMark/>
          </w:tcPr>
          <w:p w14:paraId="3F335047"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noWrap/>
            <w:hideMark/>
          </w:tcPr>
          <w:p w14:paraId="2E9B8CE2"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shd w:val="clear" w:color="auto" w:fill="FF5B5B"/>
            <w:noWrap/>
            <w:hideMark/>
          </w:tcPr>
          <w:p w14:paraId="207892D2"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shd w:val="clear" w:color="auto" w:fill="FF5B5B"/>
            <w:noWrap/>
            <w:hideMark/>
          </w:tcPr>
          <w:p w14:paraId="4CA5382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noWrap/>
            <w:hideMark/>
          </w:tcPr>
          <w:p w14:paraId="79686DBC"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noWrap/>
            <w:hideMark/>
          </w:tcPr>
          <w:p w14:paraId="3646B44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B8875D6" w14:textId="77777777" w:rsidTr="006C7E48">
        <w:trPr>
          <w:trHeight w:val="506"/>
          <w:jc w:val="center"/>
        </w:trPr>
        <w:tc>
          <w:tcPr>
            <w:tcW w:w="893" w:type="pct"/>
            <w:shd w:val="clear" w:color="auto" w:fill="5497D4"/>
            <w:vAlign w:val="center"/>
          </w:tcPr>
          <w:p w14:paraId="4DAE6756" w14:textId="77777777" w:rsidR="00B40550" w:rsidRDefault="00B40550" w:rsidP="00C84EFD">
            <w:pPr>
              <w:spacing w:line="240" w:lineRule="auto"/>
              <w:ind w:firstLine="0"/>
              <w:jc w:val="center"/>
              <w:rPr>
                <w:rFonts w:eastAsia="Times New Roman"/>
                <w:sz w:val="20"/>
                <w:szCs w:val="20"/>
                <w:lang w:eastAsia="pt-BR"/>
              </w:rPr>
            </w:pPr>
            <w:r w:rsidRPr="00972889">
              <w:rPr>
                <w:rFonts w:eastAsia="Times New Roman"/>
                <w:color w:val="F2F2F2" w:themeColor="background1" w:themeShade="F2"/>
                <w:sz w:val="20"/>
                <w:szCs w:val="20"/>
                <w:lang w:eastAsia="pt-BR"/>
              </w:rPr>
              <w:t>REALIZADA</w:t>
            </w:r>
          </w:p>
        </w:tc>
        <w:tc>
          <w:tcPr>
            <w:tcW w:w="850" w:type="pct"/>
            <w:vMerge/>
            <w:vAlign w:val="center"/>
          </w:tcPr>
          <w:p w14:paraId="36BF3AE4" w14:textId="77777777" w:rsidR="00B40550" w:rsidRPr="00E376AE" w:rsidRDefault="00B40550" w:rsidP="005074A5">
            <w:pPr>
              <w:spacing w:line="240" w:lineRule="auto"/>
              <w:ind w:firstLine="0"/>
              <w:rPr>
                <w:rFonts w:eastAsia="Times New Roman"/>
                <w:sz w:val="20"/>
                <w:szCs w:val="20"/>
                <w:lang w:eastAsia="pt-BR"/>
              </w:rPr>
            </w:pPr>
          </w:p>
        </w:tc>
        <w:tc>
          <w:tcPr>
            <w:tcW w:w="445" w:type="pct"/>
            <w:shd w:val="clear" w:color="auto" w:fill="FFFFFF" w:themeFill="background1"/>
            <w:noWrap/>
          </w:tcPr>
          <w:p w14:paraId="6142FED7"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noWrap/>
          </w:tcPr>
          <w:p w14:paraId="623758EB"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shd w:val="clear" w:color="auto" w:fill="5497D4"/>
            <w:noWrap/>
          </w:tcPr>
          <w:p w14:paraId="005B0EE9"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shd w:val="clear" w:color="auto" w:fill="5497D4"/>
            <w:noWrap/>
          </w:tcPr>
          <w:p w14:paraId="4057A47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shd w:val="clear" w:color="auto" w:fill="5497D4"/>
            <w:noWrap/>
          </w:tcPr>
          <w:p w14:paraId="7D4D15F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noWrap/>
          </w:tcPr>
          <w:p w14:paraId="11507774"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r w:rsidR="00B40550" w:rsidRPr="00E376AE" w14:paraId="7F6BFAEC" w14:textId="77777777" w:rsidTr="006C7E48">
        <w:trPr>
          <w:trHeight w:val="671"/>
          <w:jc w:val="center"/>
        </w:trPr>
        <w:tc>
          <w:tcPr>
            <w:tcW w:w="893" w:type="pct"/>
            <w:shd w:val="clear" w:color="auto" w:fill="FF5B5B"/>
            <w:vAlign w:val="center"/>
          </w:tcPr>
          <w:p w14:paraId="3D1D860F" w14:textId="77777777" w:rsidR="00B40550" w:rsidRPr="009B6AA0" w:rsidRDefault="00B40550" w:rsidP="00C84EFD">
            <w:pPr>
              <w:spacing w:line="240" w:lineRule="auto"/>
              <w:ind w:firstLine="0"/>
              <w:jc w:val="center"/>
              <w:rPr>
                <w:sz w:val="20"/>
                <w:szCs w:val="20"/>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30ACC172" w14:textId="77777777" w:rsidR="00B40550" w:rsidRPr="00E376AE" w:rsidRDefault="00B40550" w:rsidP="005074A5">
            <w:pPr>
              <w:spacing w:line="240" w:lineRule="auto"/>
              <w:ind w:firstLine="0"/>
              <w:rPr>
                <w:rFonts w:eastAsia="Times New Roman"/>
                <w:sz w:val="20"/>
                <w:szCs w:val="20"/>
                <w:lang w:eastAsia="pt-BR"/>
              </w:rPr>
            </w:pPr>
            <w:r>
              <w:rPr>
                <w:sz w:val="20"/>
                <w:szCs w:val="20"/>
              </w:rPr>
              <w:t xml:space="preserve">Desenvolvimento e entrega do </w:t>
            </w:r>
            <w:r w:rsidRPr="009B6AA0">
              <w:rPr>
                <w:sz w:val="20"/>
                <w:szCs w:val="20"/>
              </w:rPr>
              <w:t xml:space="preserve">Release </w:t>
            </w:r>
            <w:r>
              <w:rPr>
                <w:sz w:val="20"/>
                <w:szCs w:val="20"/>
              </w:rPr>
              <w:t>de complementos</w:t>
            </w:r>
          </w:p>
        </w:tc>
        <w:tc>
          <w:tcPr>
            <w:tcW w:w="445" w:type="pct"/>
            <w:shd w:val="clear" w:color="auto" w:fill="FFFFFF" w:themeFill="background1"/>
            <w:noWrap/>
            <w:hideMark/>
          </w:tcPr>
          <w:p w14:paraId="6E85FDA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shd w:val="clear" w:color="auto" w:fill="FFFFFF" w:themeFill="background1"/>
            <w:noWrap/>
            <w:hideMark/>
          </w:tcPr>
          <w:p w14:paraId="25606481"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shd w:val="clear" w:color="auto" w:fill="FFFFFF" w:themeFill="background1"/>
            <w:noWrap/>
            <w:hideMark/>
          </w:tcPr>
          <w:p w14:paraId="7DFC804D"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shd w:val="clear" w:color="auto" w:fill="FFFFFF" w:themeFill="background1"/>
            <w:noWrap/>
            <w:hideMark/>
          </w:tcPr>
          <w:p w14:paraId="5AD30933"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shd w:val="clear" w:color="auto" w:fill="FF5B5B"/>
            <w:noWrap/>
            <w:hideMark/>
          </w:tcPr>
          <w:p w14:paraId="6D14D3D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shd w:val="clear" w:color="auto" w:fill="FF5B5B"/>
            <w:noWrap/>
            <w:hideMark/>
          </w:tcPr>
          <w:p w14:paraId="5310225E"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69115C6" w14:textId="77777777" w:rsidTr="006C7E48">
        <w:trPr>
          <w:trHeight w:val="671"/>
          <w:jc w:val="center"/>
        </w:trPr>
        <w:tc>
          <w:tcPr>
            <w:tcW w:w="893" w:type="pct"/>
            <w:shd w:val="clear" w:color="auto" w:fill="5497D4"/>
            <w:vAlign w:val="center"/>
          </w:tcPr>
          <w:p w14:paraId="6C862D04" w14:textId="77777777" w:rsidR="00B40550" w:rsidRPr="009B6AA0" w:rsidRDefault="00B40550" w:rsidP="00C84EFD">
            <w:pPr>
              <w:spacing w:line="240" w:lineRule="auto"/>
              <w:ind w:firstLine="0"/>
              <w:jc w:val="center"/>
              <w:rPr>
                <w:sz w:val="20"/>
                <w:szCs w:val="20"/>
              </w:rPr>
            </w:pPr>
            <w:r w:rsidRPr="00972889">
              <w:rPr>
                <w:rFonts w:eastAsia="Times New Roman"/>
                <w:color w:val="F2F2F2" w:themeColor="background1" w:themeShade="F2"/>
                <w:sz w:val="20"/>
                <w:szCs w:val="20"/>
                <w:lang w:eastAsia="pt-BR"/>
              </w:rPr>
              <w:t>REALIZADA</w:t>
            </w:r>
          </w:p>
        </w:tc>
        <w:tc>
          <w:tcPr>
            <w:tcW w:w="850" w:type="pct"/>
            <w:vMerge/>
            <w:vAlign w:val="center"/>
          </w:tcPr>
          <w:p w14:paraId="7279D7FA" w14:textId="77777777" w:rsidR="00B40550" w:rsidRDefault="00B40550" w:rsidP="00C84EFD">
            <w:pPr>
              <w:spacing w:line="240" w:lineRule="auto"/>
              <w:ind w:firstLine="0"/>
              <w:jc w:val="center"/>
              <w:rPr>
                <w:sz w:val="20"/>
                <w:szCs w:val="20"/>
              </w:rPr>
            </w:pPr>
          </w:p>
        </w:tc>
        <w:tc>
          <w:tcPr>
            <w:tcW w:w="445" w:type="pct"/>
            <w:shd w:val="clear" w:color="auto" w:fill="FFFFFF" w:themeFill="background1"/>
            <w:noWrap/>
          </w:tcPr>
          <w:p w14:paraId="475F96D1"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shd w:val="clear" w:color="auto" w:fill="FFFFFF" w:themeFill="background1"/>
            <w:noWrap/>
          </w:tcPr>
          <w:p w14:paraId="3929B9A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shd w:val="clear" w:color="auto" w:fill="FFFFFF" w:themeFill="background1"/>
            <w:noWrap/>
          </w:tcPr>
          <w:p w14:paraId="10C3FA7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shd w:val="clear" w:color="auto" w:fill="FFFFFF" w:themeFill="background1"/>
            <w:noWrap/>
          </w:tcPr>
          <w:p w14:paraId="496C3C9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shd w:val="clear" w:color="auto" w:fill="FFFFFF" w:themeFill="background1"/>
            <w:noWrap/>
          </w:tcPr>
          <w:p w14:paraId="585D176A"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shd w:val="clear" w:color="auto" w:fill="5B9BD5" w:themeFill="accent5"/>
            <w:noWrap/>
          </w:tcPr>
          <w:p w14:paraId="06581DF2"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bl>
    <w:p w14:paraId="10501E86" w14:textId="77777777" w:rsidR="009E79A9" w:rsidRDefault="009E79A9" w:rsidP="009E79A9">
      <w:pPr>
        <w:pStyle w:val="Fontes"/>
        <w:rPr>
          <w:ins w:id="5131" w:author="Ryan Lemos" w:date="2019-10-13T13:00:00Z"/>
        </w:rPr>
      </w:pPr>
      <w:ins w:id="5132" w:author="Ryan Lemos" w:date="2019-10-13T13:00:00Z">
        <w:r>
          <w:t>Fonte: PRÓPRIA, 2019.</w:t>
        </w:r>
      </w:ins>
    </w:p>
    <w:p w14:paraId="25B65BA2" w14:textId="77777777" w:rsidR="00C84EFD" w:rsidRPr="005074A5" w:rsidRDefault="00C84EFD" w:rsidP="005074A5"/>
    <w:p w14:paraId="6DAF2CBF" w14:textId="7F1E97D4" w:rsidR="00C84EFD" w:rsidRDefault="00B40550" w:rsidP="00B40550">
      <w:r>
        <w:t xml:space="preserve">Outro ganho com a utilização da metodologia foi em quesito de qualidade de código, os </w:t>
      </w:r>
      <w:r w:rsidRPr="005074A5">
        <w:rPr>
          <w:i/>
          <w:iCs/>
        </w:rPr>
        <w:t>refactorings</w:t>
      </w:r>
      <w:r>
        <w:t xml:space="preserve"> e os testes auxiliam de maneira a que o código sempre se encontre em sua melhor maneira. Isso foi importante principalmente na utilização do </w:t>
      </w:r>
      <w:r w:rsidRPr="005074A5">
        <w:rPr>
          <w:i/>
          <w:iCs/>
        </w:rPr>
        <w:t>framework</w:t>
      </w:r>
      <w:r>
        <w:t xml:space="preserve"> Angular, já que não havia conhecimento prévio de implementação e utilização. Com os </w:t>
      </w:r>
      <w:r w:rsidRPr="005074A5">
        <w:rPr>
          <w:i/>
          <w:iCs/>
        </w:rPr>
        <w:t>refactorings</w:t>
      </w:r>
      <w:r>
        <w:t xml:space="preserve"> a partir do momento em que alguma solução, de código mais limpo e otimizado, era descoberta o código anterior era substituído e melhorado.  </w:t>
      </w:r>
    </w:p>
    <w:p w14:paraId="53B395BA" w14:textId="1889F645" w:rsidR="00B40550" w:rsidRDefault="00B40550" w:rsidP="00B40550">
      <w:r>
        <w:lastRenderedPageBreak/>
        <w:t>Um problema encontrado na aplicação, foi em relação ao pilar do cliente presente. Pois é algo dificilmente alcançável</w:t>
      </w:r>
      <w:r w:rsidR="00515F3D">
        <w:t>, horários que não se conciliam, distância, dificuldade de comunicação, mesmo utilizando metáforas outro pilar do XP. É preciso ao cliente disponibilidade e vontade de contribuir no desenvolvimento.</w:t>
      </w:r>
    </w:p>
    <w:p w14:paraId="7FB9866F" w14:textId="1AC6C645" w:rsidR="00515F3D" w:rsidRPr="00515F3D" w:rsidRDefault="00515F3D" w:rsidP="00B40550">
      <w:r>
        <w:t xml:space="preserve">Os testes são outro ponto importante, o TDD auxiliou especialmente na concepção da API de </w:t>
      </w:r>
      <w:r w:rsidRPr="005074A5">
        <w:rPr>
          <w:i/>
          <w:iCs/>
        </w:rPr>
        <w:t>back-end</w:t>
      </w:r>
      <w:r>
        <w:t xml:space="preserve">. Através dos testes era possível verificar o retorno da API, validar salvamentos na base de dados e validações. A seção </w:t>
      </w:r>
      <w:ins w:id="5133" w:author="Ryan Lemos" w:date="2019-10-13T15:39:00Z">
        <w:r w:rsidR="00A768C5">
          <w:fldChar w:fldCharType="begin"/>
        </w:r>
        <w:r w:rsidR="00A768C5">
          <w:instrText xml:space="preserve"> REF _Ref21873589 \r \h </w:instrText>
        </w:r>
      </w:ins>
      <w:r w:rsidR="00A768C5">
        <w:fldChar w:fldCharType="separate"/>
      </w:r>
      <w:ins w:id="5134" w:author="Ryan Lemos" w:date="2019-10-14T19:23:00Z">
        <w:r w:rsidR="0002745D">
          <w:t>3.9.1</w:t>
        </w:r>
      </w:ins>
      <w:ins w:id="5135" w:author="Ryan Lemos" w:date="2019-10-13T15:39:00Z">
        <w:r w:rsidR="00A768C5">
          <w:fldChar w:fldCharType="end"/>
        </w:r>
        <w:r w:rsidR="00A768C5">
          <w:t xml:space="preserve"> </w:t>
        </w:r>
      </w:ins>
      <w:del w:id="5136" w:author="Ryan Lemos" w:date="2019-10-13T15:39:00Z">
        <w:r w:rsidDel="00A768C5">
          <w:delText xml:space="preserve">X </w:delText>
        </w:r>
      </w:del>
      <w:r>
        <w:t xml:space="preserve">trata de alguns testes realizados na aplicação e demonstra como foi utilizada a biblioteca de testes do PHP. </w:t>
      </w:r>
    </w:p>
    <w:p w14:paraId="29AA7FA3" w14:textId="77777777" w:rsidR="00515F3D" w:rsidRPr="005074A5" w:rsidRDefault="00515F3D" w:rsidP="005074A5"/>
    <w:p w14:paraId="4211DBC7" w14:textId="1AFB993B" w:rsidR="009A2E13" w:rsidRDefault="009A2E13" w:rsidP="005074A5">
      <w:pPr>
        <w:pStyle w:val="Ttulo3"/>
      </w:pPr>
      <w:bookmarkStart w:id="5137" w:name="_Ref21873589"/>
      <w:bookmarkStart w:id="5138" w:name="_Toc22075339"/>
      <w:commentRangeStart w:id="5139"/>
      <w:r>
        <w:t>Testes</w:t>
      </w:r>
      <w:commentRangeEnd w:id="5139"/>
      <w:r w:rsidR="005244B7">
        <w:rPr>
          <w:rStyle w:val="Refdecomentrio"/>
          <w:rFonts w:eastAsia="Calibri"/>
          <w:b w:val="0"/>
        </w:rPr>
        <w:commentReference w:id="5139"/>
      </w:r>
      <w:bookmarkEnd w:id="5137"/>
      <w:bookmarkEnd w:id="5138"/>
    </w:p>
    <w:p w14:paraId="57C29D3B" w14:textId="53943362" w:rsidR="007D7000" w:rsidRDefault="007D7000" w:rsidP="009A2E13"/>
    <w:p w14:paraId="77841E39" w14:textId="5E4CFD64" w:rsidR="00515F3D" w:rsidRPr="004C0224" w:rsidRDefault="00515F3D" w:rsidP="009A2E13">
      <w:r>
        <w:t>Conforme visto na seção</w:t>
      </w:r>
      <w:del w:id="5140" w:author="Ryan Lemos" w:date="2019-10-13T15:39:00Z">
        <w:r w:rsidDel="00A768C5">
          <w:delText xml:space="preserve"> </w:delText>
        </w:r>
      </w:del>
      <w:ins w:id="5141" w:author="Ryan Lemos" w:date="2019-10-13T15:39:00Z">
        <w:r w:rsidR="00A768C5">
          <w:t xml:space="preserve"> </w:t>
        </w:r>
        <w:r w:rsidR="00A768C5">
          <w:fldChar w:fldCharType="begin"/>
        </w:r>
        <w:r w:rsidR="00A768C5">
          <w:instrText xml:space="preserve"> REF _Ref527668666 \r \h </w:instrText>
        </w:r>
      </w:ins>
      <w:r w:rsidR="00A768C5">
        <w:fldChar w:fldCharType="separate"/>
      </w:r>
      <w:ins w:id="5142" w:author="Ryan Lemos" w:date="2019-10-14T19:23:00Z">
        <w:r w:rsidR="0002745D">
          <w:t>2.2.3.3</w:t>
        </w:r>
      </w:ins>
      <w:ins w:id="5143" w:author="Ryan Lemos" w:date="2019-10-13T15:39:00Z">
        <w:r w:rsidR="00A768C5">
          <w:fldChar w:fldCharType="end"/>
        </w:r>
      </w:ins>
      <w:del w:id="5144" w:author="Ryan Lemos" w:date="2019-10-13T15:39:00Z">
        <w:r w:rsidDel="00A768C5">
          <w:delText>X</w:delText>
        </w:r>
      </w:del>
      <w:r>
        <w:t xml:space="preserve">, o XP utiliza-se do que se conhece como TDD. O </w:t>
      </w:r>
      <w:commentRangeStart w:id="5145"/>
      <w:r>
        <w:t>TDD</w:t>
      </w:r>
      <w:commentRangeEnd w:id="5145"/>
      <w:r>
        <w:rPr>
          <w:rStyle w:val="Refdecomentrio"/>
        </w:rPr>
        <w:commentReference w:id="5145"/>
      </w:r>
      <w:r>
        <w:t xml:space="preserve"> prega que os testes sejam concebidos antes mesmo de que a funcionalidade seja criada. E que o teste em si seja extremamente simples. A cada passagem pelo teste, o teste em si é melhorado de maneira a conceber a necessidade da estória e validações necessárias.</w:t>
      </w:r>
    </w:p>
    <w:p w14:paraId="3FE2FAA6" w14:textId="6151393F" w:rsidR="009A2E13" w:rsidRDefault="009A2E13" w:rsidP="009A2E13">
      <w:r>
        <w:t>A biblioteca de testes utilizada</w:t>
      </w:r>
      <w:r w:rsidR="00515F3D">
        <w:t xml:space="preserve"> no desenvolvimento</w:t>
      </w:r>
      <w:r>
        <w:t xml:space="preserve"> foi o </w:t>
      </w:r>
      <w:commentRangeStart w:id="5146"/>
      <w:r>
        <w:t xml:space="preserve">PHPUnit, </w:t>
      </w:r>
      <w:commentRangeEnd w:id="5146"/>
      <w:r w:rsidR="00A26001">
        <w:rPr>
          <w:rStyle w:val="Refdecomentrio"/>
        </w:rPr>
        <w:commentReference w:id="5146"/>
      </w:r>
      <w:r>
        <w:t>que já vem integrado com o Laravel. O Laravel apoia as funções nativas do PHPUnit e acrescenta algumas funcionalidades que auxiliam nos momentos de teste</w:t>
      </w:r>
      <w:r w:rsidR="00A26001">
        <w:t>s</w:t>
      </w:r>
      <w:r>
        <w:t>. Nesta subseção são abordados alguns</w:t>
      </w:r>
      <w:r w:rsidR="00C57C44">
        <w:t xml:space="preserve"> exemplos de</w:t>
      </w:r>
      <w:r>
        <w:t xml:space="preserve"> testes utilizados no </w:t>
      </w:r>
      <w:r w:rsidR="00C57C44">
        <w:t>desenvolvimento desta aplicação</w:t>
      </w:r>
      <w:r>
        <w:t>.</w:t>
      </w:r>
      <w:r w:rsidR="00C57C44">
        <w:t xml:space="preserve"> Vale ressaltar que os testes podem ser bem parecidos para cada classe de teste, tendo em vista que </w:t>
      </w:r>
      <w:r w:rsidR="00A26001">
        <w:t xml:space="preserve">é </w:t>
      </w:r>
      <w:r w:rsidR="00C57C44">
        <w:t>testad</w:t>
      </w:r>
      <w:r w:rsidR="00A26001">
        <w:t>a</w:t>
      </w:r>
      <w:r w:rsidR="00C57C44">
        <w:t xml:space="preserve"> a capacidade de resposta da </w:t>
      </w:r>
      <w:r w:rsidR="00A26001">
        <w:t>API</w:t>
      </w:r>
      <w:r w:rsidR="00C57C44">
        <w:t>. Então os exemplos aqui demonstrados podem ser facilmente reconhecidos em outras classes de testes da aplicação.</w:t>
      </w:r>
    </w:p>
    <w:p w14:paraId="606C9740" w14:textId="6B35147D" w:rsidR="00515F3D" w:rsidRDefault="009A2E13" w:rsidP="009A2E13">
      <w:r>
        <w:t xml:space="preserve">O primeiro exemplo de teste se trata do trecho de código </w:t>
      </w:r>
      <w:del w:id="5147" w:author="Ryan Lemos" w:date="2019-10-13T15:42:00Z">
        <w:r w:rsidR="00515F3D" w:rsidDel="00A768C5">
          <w:delText xml:space="preserve">x </w:delText>
        </w:r>
      </w:del>
      <w:ins w:id="5148" w:author="Ryan Lemos" w:date="2019-10-13T15:42:00Z">
        <w:r w:rsidR="00A768C5">
          <w:t xml:space="preserve">da </w:t>
        </w:r>
        <w:r w:rsidR="00A768C5">
          <w:fldChar w:fldCharType="begin"/>
        </w:r>
        <w:r w:rsidR="00A768C5">
          <w:instrText xml:space="preserve"> REF _Ref21873756 \h </w:instrText>
        </w:r>
      </w:ins>
      <w:r w:rsidR="00A768C5">
        <w:fldChar w:fldCharType="separate"/>
      </w:r>
      <w:ins w:id="5149" w:author="Ryan Lemos" w:date="2019-10-14T19:23:00Z">
        <w:r w:rsidR="0002745D">
          <w:t xml:space="preserve">Figura </w:t>
        </w:r>
        <w:r w:rsidR="0002745D">
          <w:rPr>
            <w:noProof/>
          </w:rPr>
          <w:t>113</w:t>
        </w:r>
      </w:ins>
      <w:ins w:id="5150" w:author="Ryan Lemos" w:date="2019-10-13T15:42:00Z">
        <w:r w:rsidR="00A768C5">
          <w:fldChar w:fldCharType="end"/>
        </w:r>
        <w:r w:rsidR="00A768C5">
          <w:t xml:space="preserve"> </w:t>
        </w:r>
      </w:ins>
      <w:r>
        <w:t xml:space="preserve">que compreende na classe de Teste de usuário, demonstrando a função de teste de inserção. </w:t>
      </w:r>
      <w:r w:rsidR="00515F3D">
        <w:t>Houve a</w:t>
      </w:r>
      <w:r>
        <w:t xml:space="preserve"> utilização d</w:t>
      </w:r>
      <w:del w:id="5151" w:author="Ryan Lemos" w:date="2019-10-14T18:58:00Z">
        <w:r w:rsidDel="00E80B38">
          <w:delText xml:space="preserve">e dois </w:delText>
        </w:r>
        <w:commentRangeStart w:id="5152"/>
        <w:r w:rsidDel="00E80B38">
          <w:delText>Traits</w:delText>
        </w:r>
        <w:commentRangeEnd w:id="5152"/>
        <w:r w:rsidR="00515F3D" w:rsidDel="00E80B38">
          <w:delText xml:space="preserve"> do PHP</w:delText>
        </w:r>
        <w:r w:rsidR="007D7000" w:rsidDel="00E80B38">
          <w:rPr>
            <w:rStyle w:val="Refdecomentrio"/>
          </w:rPr>
          <w:commentReference w:id="5152"/>
        </w:r>
        <w:r w:rsidDel="00E80B38">
          <w:delText xml:space="preserve">, </w:delText>
        </w:r>
      </w:del>
      <w:r>
        <w:t>o ‘</w:t>
      </w:r>
      <w:r w:rsidRPr="008250E0">
        <w:rPr>
          <w:i/>
        </w:rPr>
        <w:t>WithoutMiddleware</w:t>
      </w:r>
      <w:r>
        <w:rPr>
          <w:i/>
        </w:rPr>
        <w:t>’ e ‘DatabaseMigrations’</w:t>
      </w:r>
      <w:r>
        <w:t xml:space="preserve">. O primeiro serve para não utilizar </w:t>
      </w:r>
      <w:r w:rsidRPr="008250E0">
        <w:rPr>
          <w:i/>
        </w:rPr>
        <w:t>middlewares</w:t>
      </w:r>
      <w:r>
        <w:t xml:space="preserve"> que podem impedir o acesso a determinados conteúdos</w:t>
      </w:r>
      <w:r w:rsidR="00A26001">
        <w:t>,</w:t>
      </w:r>
      <w:r>
        <w:t xml:space="preserve"> para determinados tipos de usuários. O segundo acrescenta as migrações, que cria toda a base de dados no ambiente de teste</w:t>
      </w:r>
      <w:r w:rsidR="00515F3D">
        <w:t>, e a cada passagem pelos testes a base é criada para o teste e apagada no final do teste.</w:t>
      </w:r>
    </w:p>
    <w:p w14:paraId="01B68900" w14:textId="4D52E7B0" w:rsidR="009A2E13" w:rsidRPr="005A6F0E" w:rsidRDefault="009A2E13" w:rsidP="009A2E13">
      <w:r>
        <w:t xml:space="preserve">Há ainda uma função chamada ‘setUp’, que seria uma configuração inicial dos testes, </w:t>
      </w:r>
      <w:r w:rsidR="00515F3D">
        <w:t>sendo</w:t>
      </w:r>
      <w:r>
        <w:t xml:space="preserve"> possível configurar o que for necessário para todos os testes. Para isso usou-se o comando artisan ‘db:seed’ que serve para </w:t>
      </w:r>
      <w:ins w:id="5153" w:author="Ryan Lemos" w:date="2019-10-13T12:30:00Z">
        <w:r w:rsidR="00F4093A">
          <w:t xml:space="preserve">incluir registros na </w:t>
        </w:r>
      </w:ins>
      <w:del w:id="5154" w:author="Ryan Lemos" w:date="2019-10-13T12:30:00Z">
        <w:r w:rsidDel="00F4093A">
          <w:delText>‘</w:delText>
        </w:r>
      </w:del>
      <w:commentRangeStart w:id="5155"/>
      <w:del w:id="5156" w:author="Ryan Lemos" w:date="2019-10-13T12:29:00Z">
        <w:r w:rsidDel="00F4093A">
          <w:delText xml:space="preserve">alimentar’ </w:delText>
        </w:r>
      </w:del>
      <w:commentRangeEnd w:id="5155"/>
      <w:r w:rsidR="002E394F">
        <w:rPr>
          <w:rStyle w:val="Refdecomentrio"/>
        </w:rPr>
        <w:commentReference w:id="5155"/>
      </w:r>
      <w:del w:id="5157" w:author="Ryan Lemos" w:date="2019-10-13T12:30:00Z">
        <w:r w:rsidDel="00F4093A">
          <w:delText xml:space="preserve">a </w:delText>
        </w:r>
      </w:del>
      <w:r>
        <w:t>base de dados</w:t>
      </w:r>
      <w:del w:id="5158" w:author="Ryan Lemos" w:date="2019-10-13T12:30:00Z">
        <w:r w:rsidDel="00F4093A">
          <w:delText xml:space="preserve"> com registros</w:delText>
        </w:r>
      </w:del>
      <w:r>
        <w:t>. O restante da função serve para autenticar um usuário</w:t>
      </w:r>
      <w:r w:rsidR="00A26001">
        <w:t>,</w:t>
      </w:r>
      <w:r>
        <w:t xml:space="preserve"> que será utilizado em outro trecho da classe de testes de usuário.</w:t>
      </w:r>
    </w:p>
    <w:p w14:paraId="52B27E8B" w14:textId="323EF0B0" w:rsidR="009A2E13" w:rsidRDefault="009A2E13" w:rsidP="009A2E13">
      <w:pPr>
        <w:rPr>
          <w:ins w:id="5159" w:author="Ryan Lemos" w:date="2019-10-09T20:51:00Z"/>
        </w:rPr>
      </w:pPr>
    </w:p>
    <w:p w14:paraId="33A46056" w14:textId="0197B322" w:rsidR="001A66C9" w:rsidRPr="00A118AA" w:rsidRDefault="001A66C9">
      <w:pPr>
        <w:pStyle w:val="Legenda"/>
        <w:pPrChange w:id="5160" w:author="Ryan Lemos" w:date="2019-10-09T20:52:00Z">
          <w:pPr/>
        </w:pPrChange>
      </w:pPr>
      <w:bookmarkStart w:id="5161" w:name="_Ref21873756"/>
      <w:bookmarkStart w:id="5162" w:name="_Toc21974046"/>
      <w:bookmarkStart w:id="5163" w:name="_Toc22075265"/>
      <w:ins w:id="5164" w:author="Ryan Lemos" w:date="2019-10-09T20:52:00Z">
        <w:r>
          <w:lastRenderedPageBreak/>
          <w:t xml:space="preserve">Figura </w:t>
        </w:r>
        <w:r>
          <w:fldChar w:fldCharType="begin"/>
        </w:r>
        <w:r>
          <w:instrText xml:space="preserve"> SEQ Figura \* ARABIC </w:instrText>
        </w:r>
      </w:ins>
      <w:r>
        <w:fldChar w:fldCharType="separate"/>
      </w:r>
      <w:ins w:id="5165" w:author="Ryan Lemos" w:date="2019-10-14T19:23:00Z">
        <w:r w:rsidR="0002745D">
          <w:rPr>
            <w:noProof/>
          </w:rPr>
          <w:t>113</w:t>
        </w:r>
      </w:ins>
      <w:ins w:id="5166" w:author="Ryan Lemos" w:date="2019-10-09T20:52:00Z">
        <w:r>
          <w:fldChar w:fldCharType="end"/>
        </w:r>
        <w:bookmarkEnd w:id="5161"/>
        <w:r>
          <w:t xml:space="preserve"> – Trecho da classe de teste do usuário</w:t>
        </w:r>
      </w:ins>
      <w:bookmarkEnd w:id="5162"/>
      <w:bookmarkEnd w:id="5163"/>
    </w:p>
    <w:p w14:paraId="47A11435" w14:textId="77777777" w:rsidR="00394EB9"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CC7832"/>
          <w:sz w:val="20"/>
          <w:szCs w:val="20"/>
          <w:shd w:val="clear" w:color="auto" w:fill="232525"/>
          <w:lang w:val="en-US" w:eastAsia="pt-BR"/>
        </w:rPr>
      </w:pPr>
      <w:r w:rsidRPr="008250E0">
        <w:rPr>
          <w:rFonts w:ascii="Courier New" w:eastAsia="Times New Roman" w:hAnsi="Courier New" w:cs="Courier New"/>
          <w:b/>
          <w:bCs/>
          <w:color w:val="CC7832"/>
          <w:sz w:val="20"/>
          <w:szCs w:val="20"/>
          <w:shd w:val="clear" w:color="auto" w:fill="232525"/>
          <w:lang w:val="en-US" w:eastAsia="pt-BR"/>
        </w:rPr>
        <w:t xml:space="preserve">class </w:t>
      </w:r>
      <w:r w:rsidRPr="008250E0">
        <w:rPr>
          <w:rFonts w:ascii="Courier New" w:eastAsia="Times New Roman" w:hAnsi="Courier New" w:cs="Courier New"/>
          <w:color w:val="A9B7C6"/>
          <w:sz w:val="20"/>
          <w:szCs w:val="20"/>
          <w:shd w:val="clear" w:color="auto" w:fill="232525"/>
          <w:lang w:val="en-US" w:eastAsia="pt-BR"/>
        </w:rPr>
        <w:t xml:space="preserve">UserTest </w:t>
      </w:r>
      <w:r w:rsidRPr="008250E0">
        <w:rPr>
          <w:rFonts w:ascii="Courier New" w:eastAsia="Times New Roman" w:hAnsi="Courier New" w:cs="Courier New"/>
          <w:b/>
          <w:bCs/>
          <w:color w:val="CC7832"/>
          <w:sz w:val="20"/>
          <w:szCs w:val="20"/>
          <w:shd w:val="clear" w:color="auto" w:fill="232525"/>
          <w:lang w:val="en-US" w:eastAsia="pt-BR"/>
        </w:rPr>
        <w:t xml:space="preserve">extends </w:t>
      </w:r>
      <w:r w:rsidRPr="008250E0">
        <w:rPr>
          <w:rFonts w:ascii="Courier New" w:eastAsia="Times New Roman" w:hAnsi="Courier New" w:cs="Courier New"/>
          <w:color w:val="A9B7C6"/>
          <w:sz w:val="20"/>
          <w:szCs w:val="20"/>
          <w:shd w:val="clear" w:color="auto" w:fill="232525"/>
          <w:lang w:val="en-US" w:eastAsia="pt-BR"/>
        </w:rPr>
        <w:t>TestCase</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r w:rsidRPr="008250E0">
        <w:rPr>
          <w:rFonts w:ascii="Courier New" w:eastAsia="Times New Roman" w:hAnsi="Courier New" w:cs="Courier New"/>
          <w:color w:val="A9B7C6"/>
          <w:sz w:val="20"/>
          <w:szCs w:val="20"/>
          <w:shd w:val="clear" w:color="auto" w:fill="232525"/>
          <w:lang w:val="en-US" w:eastAsia="pt-BR"/>
        </w:rPr>
        <w:t>WithoutMiddleware</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r w:rsidRPr="008250E0">
        <w:rPr>
          <w:rFonts w:ascii="Courier New" w:eastAsia="Times New Roman" w:hAnsi="Courier New" w:cs="Courier New"/>
          <w:color w:val="A9B7C6"/>
          <w:sz w:val="20"/>
          <w:szCs w:val="20"/>
          <w:shd w:val="clear" w:color="auto" w:fill="232525"/>
          <w:lang w:val="en-US" w:eastAsia="pt-BR"/>
        </w:rPr>
        <w:t>DatabaseMigrations</w:t>
      </w:r>
      <w:r w:rsidRPr="008250E0">
        <w:rPr>
          <w:rFonts w:ascii="Courier New" w:eastAsia="Times New Roman" w:hAnsi="Courier New" w:cs="Courier New"/>
          <w:color w:val="CC7832"/>
          <w:sz w:val="20"/>
          <w:szCs w:val="20"/>
          <w:shd w:val="clear" w:color="auto" w:fill="232525"/>
          <w:lang w:val="en-US" w:eastAsia="pt-BR"/>
        </w:rPr>
        <w:t>;</w:t>
      </w:r>
    </w:p>
    <w:p w14:paraId="24AD8785" w14:textId="58942D77" w:rsidR="009A2E13" w:rsidRPr="008250E0"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A9B7C6"/>
          <w:sz w:val="20"/>
          <w:szCs w:val="20"/>
          <w:lang w:val="en-US" w:eastAsia="pt-BR"/>
        </w:rPr>
      </w:pP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private </w:t>
      </w:r>
      <w:r w:rsidRPr="008250E0">
        <w:rPr>
          <w:rFonts w:ascii="Courier New" w:eastAsia="Times New Roman" w:hAnsi="Courier New" w:cs="Courier New"/>
          <w:color w:val="9876AA"/>
          <w:sz w:val="20"/>
          <w:szCs w:val="20"/>
          <w:shd w:val="clear" w:color="auto" w:fill="232525"/>
          <w:lang w:val="en-US" w:eastAsia="pt-BR"/>
        </w:rPr>
        <w:t>$header</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r w:rsidRPr="008250E0">
        <w:rPr>
          <w:rFonts w:ascii="Courier New" w:eastAsia="Times New Roman" w:hAnsi="Courier New" w:cs="Courier New"/>
          <w:color w:val="FFC66D"/>
          <w:sz w:val="20"/>
          <w:szCs w:val="20"/>
          <w:shd w:val="clear" w:color="auto" w:fill="232525"/>
          <w:lang w:val="en-US" w:eastAsia="pt-BR"/>
        </w:rPr>
        <w:t>setUp</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parent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i/>
          <w:iCs/>
          <w:color w:val="FFC66D"/>
          <w:sz w:val="20"/>
          <w:szCs w:val="20"/>
          <w:shd w:val="clear" w:color="auto" w:fill="232525"/>
          <w:lang w:val="en-US" w:eastAsia="pt-BR"/>
        </w:rPr>
        <w:t>setUp</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artisan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'db:seed'</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$login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'POST'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'auth.login_for_tests'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'teresinhag'</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9876AA"/>
          <w:sz w:val="20"/>
          <w:szCs w:val="20"/>
          <w:shd w:val="clear" w:color="auto" w:fill="232525"/>
          <w:lang w:val="en-US" w:eastAsia="pt-BR"/>
        </w:rPr>
        <w:t xml:space="preserve">header </w:t>
      </w:r>
      <w:r w:rsidRPr="008250E0">
        <w:rPr>
          <w:rFonts w:ascii="Courier New" w:eastAsia="Times New Roman" w:hAnsi="Courier New" w:cs="Courier New"/>
          <w:color w:val="A9B7C6"/>
          <w:sz w:val="20"/>
          <w:szCs w:val="20"/>
          <w:shd w:val="clear" w:color="auto" w:fill="232525"/>
          <w:lang w:val="en-US" w:eastAsia="pt-BR"/>
        </w:rPr>
        <w:t>= [</w:t>
      </w:r>
      <w:r w:rsidRPr="008250E0">
        <w:rPr>
          <w:rFonts w:ascii="Courier New" w:eastAsia="Times New Roman" w:hAnsi="Courier New" w:cs="Courier New"/>
          <w:color w:val="6A8759"/>
          <w:sz w:val="20"/>
          <w:szCs w:val="20"/>
          <w:shd w:val="clear" w:color="auto" w:fill="232525"/>
          <w:lang w:val="en-US" w:eastAsia="pt-BR"/>
        </w:rPr>
        <w:t>'Authorization'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 xml:space="preserve">"Bearer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9876AA"/>
          <w:sz w:val="20"/>
          <w:szCs w:val="20"/>
          <w:shd w:val="clear" w:color="auto" w:fill="232525"/>
          <w:lang w:val="en-US" w:eastAsia="pt-BR"/>
        </w:rPr>
        <w:t>$login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'token'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r w:rsidRPr="008250E0">
        <w:rPr>
          <w:rFonts w:ascii="Courier New" w:eastAsia="Times New Roman" w:hAnsi="Courier New" w:cs="Courier New"/>
          <w:color w:val="FFC66D"/>
          <w:sz w:val="20"/>
          <w:szCs w:val="20"/>
          <w:shd w:val="clear" w:color="auto" w:fill="232525"/>
          <w:lang w:val="en-US" w:eastAsia="pt-BR"/>
        </w:rPr>
        <w:t>testStore</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808080"/>
          <w:sz w:val="20"/>
          <w:szCs w:val="20"/>
          <w:shd w:val="clear" w:color="auto" w:fill="232525"/>
          <w:lang w:val="en-US" w:eastAsia="pt-BR"/>
        </w:rPr>
        <w:t xml:space="preserve"> </w:t>
      </w:r>
      <w:r w:rsidRPr="008250E0">
        <w:rPr>
          <w:rFonts w:ascii="Courier New" w:eastAsia="Times New Roman" w:hAnsi="Courier New" w:cs="Courier New"/>
          <w:color w:val="808080"/>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$response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postJson</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'user.store'</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'role_id'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 xml:space="preserve">'Content-type' </w:t>
      </w:r>
      <w:r w:rsidRPr="008250E0">
        <w:rPr>
          <w:rFonts w:ascii="Courier New" w:eastAsia="Times New Roman" w:hAnsi="Courier New" w:cs="Courier New"/>
          <w:color w:val="A9B7C6"/>
          <w:sz w:val="20"/>
          <w:szCs w:val="20"/>
          <w:shd w:val="clear" w:color="auto" w:fill="232525"/>
          <w:lang w:val="en-US" w:eastAsia="pt-BR"/>
        </w:rPr>
        <w:t xml:space="preserve">=&gt; </w:t>
      </w:r>
      <w:r w:rsidRPr="008250E0">
        <w:rPr>
          <w:rFonts w:ascii="Courier New" w:eastAsia="Times New Roman" w:hAnsi="Courier New" w:cs="Courier New"/>
          <w:color w:val="6A8759"/>
          <w:sz w:val="20"/>
          <w:szCs w:val="20"/>
          <w:shd w:val="clear" w:color="auto" w:fill="232525"/>
          <w:lang w:val="en-US" w:eastAsia="pt-BR"/>
        </w:rPr>
        <w:t>'application/json'</w:t>
      </w:r>
      <w:r w:rsidRPr="008250E0">
        <w:rPr>
          <w:rFonts w:ascii="Courier New" w:eastAsia="Times New Roman" w:hAnsi="Courier New" w:cs="Courier New"/>
          <w:color w:val="6A8759"/>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$response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assertStatus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897BB"/>
          <w:sz w:val="20"/>
          <w:szCs w:val="20"/>
          <w:shd w:val="clear" w:color="auto" w:fill="232525"/>
          <w:lang w:val="en-US" w:eastAsia="pt-BR"/>
        </w:rPr>
        <w:t>200</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-&gt;</w:t>
      </w:r>
      <w:r w:rsidRPr="008250E0">
        <w:rPr>
          <w:rFonts w:ascii="Courier New" w:eastAsia="Times New Roman" w:hAnsi="Courier New" w:cs="Courier New"/>
          <w:color w:val="FFC66D"/>
          <w:sz w:val="20"/>
          <w:szCs w:val="20"/>
          <w:shd w:val="clear" w:color="auto" w:fill="232525"/>
          <w:lang w:val="en-US" w:eastAsia="pt-BR"/>
        </w:rPr>
        <w:t>assertJson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'success'</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assertDatabaseHas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'users'</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assertDatabaseHas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'role_user'</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'role_id'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p>
    <w:p w14:paraId="3034CED0" w14:textId="6B5100DD" w:rsidR="009A2E13" w:rsidRPr="00031AD6" w:rsidRDefault="009E79A9">
      <w:pPr>
        <w:pStyle w:val="Fontes"/>
        <w:rPr>
          <w:ins w:id="5167" w:author="Ryan Lemos" w:date="2019-10-13T12:42:00Z"/>
          <w:rPrChange w:id="5168" w:author="Ryan Lemos" w:date="2019-10-13T12:42:00Z">
            <w:rPr>
              <w:ins w:id="5169" w:author="Ryan Lemos" w:date="2019-10-13T12:42:00Z"/>
              <w:lang w:val="en-US"/>
            </w:rPr>
          </w:rPrChange>
        </w:rPr>
        <w:pPrChange w:id="5170" w:author="Ryan Lemos" w:date="2019-10-13T12:42:00Z">
          <w:pPr/>
        </w:pPrChange>
      </w:pPr>
      <w:ins w:id="5171" w:author="Ryan Lemos" w:date="2019-10-13T13:01:00Z">
        <w:r>
          <w:t>Fonte: PRÓPRIA, 2019. Utilizando o VSCODE v.1.39.1</w:t>
        </w:r>
      </w:ins>
    </w:p>
    <w:p w14:paraId="2382FC4D" w14:textId="77777777" w:rsidR="00031AD6" w:rsidRPr="00031AD6" w:rsidRDefault="00031AD6" w:rsidP="009A2E13">
      <w:pPr>
        <w:rPr>
          <w:rPrChange w:id="5172" w:author="Ryan Lemos" w:date="2019-10-13T12:42:00Z">
            <w:rPr>
              <w:lang w:val="en-US"/>
            </w:rPr>
          </w:rPrChange>
        </w:rPr>
      </w:pPr>
    </w:p>
    <w:p w14:paraId="74EEBEB3" w14:textId="5D8417AB" w:rsidR="009A2E13" w:rsidRDefault="009A2E13" w:rsidP="009A2E13">
      <w:r>
        <w:t>Para a função ‘testStore’</w:t>
      </w:r>
      <w:r w:rsidR="00A26001">
        <w:t>,</w:t>
      </w:r>
      <w:r>
        <w:t xml:space="preserve"> que verifica a inserção de um novo usuário na base de dados, tem-se a primeira linha que recebe a resposta de uma requisição para a rota de inserção de usuários, passando os dados do usuário por meio de um </w:t>
      </w:r>
      <w:r w:rsidRPr="008250E0">
        <w:rPr>
          <w:i/>
        </w:rPr>
        <w:t>array</w:t>
      </w:r>
      <w:r>
        <w:t>. Após receber essa resposta começam as asserções, que são validações feitas a</w:t>
      </w:r>
      <w:r w:rsidR="009B5E45">
        <w:t xml:space="preserve"> </w:t>
      </w:r>
      <w:r>
        <w:t>fim de testar um determinado comportamento esperado. Nesse caso</w:t>
      </w:r>
      <w:r w:rsidR="00A26001">
        <w:t xml:space="preserve">, </w:t>
      </w:r>
      <w:r>
        <w:t>esper</w:t>
      </w:r>
      <w:r w:rsidR="00A26001">
        <w:t>ava-se</w:t>
      </w:r>
      <w:r>
        <w:t xml:space="preserve"> que o </w:t>
      </w:r>
      <w:r w:rsidRPr="005B582B">
        <w:rPr>
          <w:i/>
          <w:iCs/>
        </w:rPr>
        <w:t>status</w:t>
      </w:r>
      <w:r>
        <w:t xml:space="preserve"> da requisição HTTP </w:t>
      </w:r>
      <w:r w:rsidR="00A26001">
        <w:t xml:space="preserve">fosse </w:t>
      </w:r>
      <w:r>
        <w:t>200, que significa que a requisição foi feita com sucesso. Espera</w:t>
      </w:r>
      <w:r w:rsidR="00A26001">
        <w:t>va</w:t>
      </w:r>
      <w:r>
        <w:t xml:space="preserve">-se ainda receber um </w:t>
      </w:r>
      <w:r w:rsidR="00265C22">
        <w:t xml:space="preserve">objeto </w:t>
      </w:r>
      <w:r>
        <w:t>JSON, contendo a palavra ‘</w:t>
      </w:r>
      <w:r w:rsidRPr="008250E0">
        <w:rPr>
          <w:i/>
        </w:rPr>
        <w:t>success</w:t>
      </w:r>
      <w:r>
        <w:t>’, indicando que tudo ocorreu bem. Ainda há mais duas asserções que verificam se os dados foram salvos na base de dados.</w:t>
      </w:r>
      <w:r w:rsidR="00265C22">
        <w:t xml:space="preserve"> A primeira diz respeito a se o dado foi salvo na </w:t>
      </w:r>
      <w:r w:rsidR="00265C22">
        <w:lastRenderedPageBreak/>
        <w:t xml:space="preserve">tabela de usuários e se o perfil do usuário foi incluído na tabela pivô de usuários e perfis (role_user). </w:t>
      </w:r>
    </w:p>
    <w:p w14:paraId="0616E1A0" w14:textId="590E464D" w:rsidR="009A2E13" w:rsidDel="001A66C9" w:rsidRDefault="009A2E13" w:rsidP="009A2E13">
      <w:pPr>
        <w:rPr>
          <w:del w:id="5173" w:author="Ryan Lemos" w:date="2019-10-09T20:52:00Z"/>
        </w:rPr>
      </w:pPr>
      <w:del w:id="5174" w:author="Ryan Lemos" w:date="2019-10-09T20:52:00Z">
        <w:r w:rsidDel="001A66C9">
          <w:delText xml:space="preserve">O teste do trecho de código </w:delText>
        </w:r>
        <w:r w:rsidR="00A26001" w:rsidDel="001A66C9">
          <w:delText xml:space="preserve">da </w:delText>
        </w:r>
        <w:r w:rsidR="00A26001" w:rsidRPr="005B582B" w:rsidDel="001A66C9">
          <w:rPr>
            <w:highlight w:val="yellow"/>
          </w:rPr>
          <w:delText>Figura xxx</w:delText>
        </w:r>
        <w:r w:rsidR="00A26001" w:rsidDel="001A66C9">
          <w:delText xml:space="preserve"> </w:delText>
        </w:r>
        <w:r w:rsidDel="001A66C9">
          <w:delText xml:space="preserve">é responsável por verificar se é possível enviar uma notificação ao professor, </w:delText>
        </w:r>
        <w:r w:rsidR="00A26001" w:rsidDel="001A66C9">
          <w:delText xml:space="preserve">e </w:delText>
        </w:r>
        <w:r w:rsidDel="001A66C9">
          <w:delText>salvar na base, ao enviar uma dúvida. As asserções seguem o mesmo exemplo do teste de inserção dos usuários.</w:delText>
        </w:r>
      </w:del>
    </w:p>
    <w:p w14:paraId="36DA6FB2" w14:textId="13ABEFC9" w:rsidR="009A2E13" w:rsidDel="001A66C9" w:rsidRDefault="009A2E13" w:rsidP="009A2E13">
      <w:pPr>
        <w:rPr>
          <w:del w:id="5175" w:author="Ryan Lemos" w:date="2019-10-09T20:52:00Z"/>
        </w:rPr>
      </w:pPr>
    </w:p>
    <w:p w14:paraId="6B165501" w14:textId="4E55CD1C" w:rsidR="00040E23" w:rsidDel="001A66C9" w:rsidRDefault="009A2E13" w:rsidP="009A2E13">
      <w:pPr>
        <w:pStyle w:val="Pr-formataoHTML"/>
        <w:shd w:val="clear" w:color="auto" w:fill="2B2B2B"/>
        <w:rPr>
          <w:del w:id="5176" w:author="Ryan Lemos" w:date="2019-10-09T20:52:00Z"/>
          <w:color w:val="A9B7C6"/>
          <w:shd w:val="clear" w:color="auto" w:fill="232525"/>
          <w:lang w:val="en-US"/>
        </w:rPr>
      </w:pPr>
      <w:del w:id="5177" w:author="Ryan Lemos" w:date="2019-10-09T20:52:00Z">
        <w:r w:rsidRPr="008250E0" w:rsidDel="001A66C9">
          <w:rPr>
            <w:b/>
            <w:bCs/>
            <w:color w:val="CC7832"/>
            <w:shd w:val="clear" w:color="auto" w:fill="232525"/>
            <w:lang w:val="en-US"/>
          </w:rPr>
          <w:delText xml:space="preserve">public function </w:delText>
        </w:r>
        <w:r w:rsidRPr="008250E0" w:rsidDel="001A66C9">
          <w:rPr>
            <w:color w:val="FFC66D"/>
            <w:shd w:val="clear" w:color="auto" w:fill="232525"/>
            <w:lang w:val="en-US"/>
          </w:rPr>
          <w:delText>testIfSendNotificationOnCreate</w:delText>
        </w:r>
        <w:r w:rsidRPr="008250E0" w:rsidDel="001A66C9">
          <w:rPr>
            <w:color w:val="A9B7C6"/>
            <w:shd w:val="clear" w:color="auto" w:fill="232525"/>
            <w:lang w:val="en-US"/>
          </w:rPr>
          <w:delText>()</w:delText>
        </w:r>
      </w:del>
    </w:p>
    <w:p w14:paraId="74FBDED2" w14:textId="3D2FE3AD" w:rsidR="009A2E13" w:rsidRPr="008250E0" w:rsidDel="001A66C9" w:rsidRDefault="009A2E13" w:rsidP="009A2E13">
      <w:pPr>
        <w:pStyle w:val="Pr-formataoHTML"/>
        <w:shd w:val="clear" w:color="auto" w:fill="2B2B2B"/>
        <w:rPr>
          <w:del w:id="5178" w:author="Ryan Lemos" w:date="2019-10-09T20:52:00Z"/>
          <w:color w:val="A9B7C6"/>
          <w:lang w:val="en-US"/>
        </w:rPr>
      </w:pPr>
      <w:del w:id="5179" w:author="Ryan Lemos" w:date="2019-10-09T20:52:00Z">
        <w:r w:rsidRPr="008250E0" w:rsidDel="001A66C9">
          <w:rPr>
            <w:color w:val="A9B7C6"/>
            <w:shd w:val="clear" w:color="auto" w:fill="232525"/>
            <w:lang w:val="en-US"/>
          </w:rPr>
          <w:delText>{</w:delText>
        </w:r>
        <w:r w:rsidRPr="008250E0" w:rsidDel="001A66C9">
          <w:rPr>
            <w:color w:val="A9B7C6"/>
            <w:shd w:val="clear" w:color="auto" w:fill="232525"/>
            <w:lang w:val="en-US"/>
          </w:rPr>
          <w:br/>
        </w:r>
        <w:r w:rsidRPr="008250E0" w:rsidDel="001A66C9">
          <w:rPr>
            <w:color w:val="A9B7C6"/>
            <w:shd w:val="clear" w:color="auto" w:fill="232525"/>
            <w:lang w:val="en-US"/>
          </w:rPr>
          <w:br/>
          <w:delText xml:space="preserve">    </w:delText>
        </w:r>
        <w:r w:rsidRPr="008250E0" w:rsidDel="001A66C9">
          <w:rPr>
            <w:color w:val="9876AA"/>
            <w:shd w:val="clear" w:color="auto" w:fill="232525"/>
            <w:lang w:val="en-US"/>
          </w:rPr>
          <w:delText xml:space="preserve">$response </w:delText>
        </w:r>
        <w:r w:rsidRPr="008250E0" w:rsidDel="001A66C9">
          <w:rPr>
            <w:color w:val="A9B7C6"/>
            <w:shd w:val="clear" w:color="auto" w:fill="232525"/>
            <w:lang w:val="en-US"/>
          </w:rPr>
          <w:delText xml:space="preserve">= </w:delText>
        </w:r>
        <w:r w:rsidRPr="008250E0" w:rsidDel="001A66C9">
          <w:rPr>
            <w:color w:val="9876AA"/>
            <w:shd w:val="clear" w:color="auto" w:fill="232525"/>
            <w:lang w:val="en-US"/>
          </w:rPr>
          <w:delText>$this</w:delText>
        </w:r>
        <w:r w:rsidRPr="008250E0" w:rsidDel="001A66C9">
          <w:rPr>
            <w:color w:val="A9B7C6"/>
            <w:shd w:val="clear" w:color="auto" w:fill="232525"/>
            <w:lang w:val="en-US"/>
          </w:rPr>
          <w:delText>-&gt;</w:delText>
        </w:r>
        <w:r w:rsidRPr="008250E0" w:rsidDel="001A66C9">
          <w:rPr>
            <w:color w:val="FFC66D"/>
            <w:shd w:val="clear" w:color="auto" w:fill="232525"/>
            <w:lang w:val="en-US"/>
          </w:rPr>
          <w:delText>enviaDuvida</w:delText>
        </w:r>
        <w:r w:rsidRPr="008250E0" w:rsidDel="001A66C9">
          <w:rPr>
            <w:color w:val="A9B7C6"/>
            <w:shd w:val="clear" w:color="auto" w:fill="232525"/>
            <w:lang w:val="en-US"/>
          </w:rPr>
          <w:delText>()</w:delText>
        </w:r>
        <w:r w:rsidRPr="008250E0" w:rsidDel="001A66C9">
          <w:rPr>
            <w:color w:val="CC7832"/>
            <w:shd w:val="clear" w:color="auto" w:fill="232525"/>
            <w:lang w:val="en-US"/>
          </w:rPr>
          <w:delText>;</w:delText>
        </w:r>
        <w:r w:rsidRPr="008250E0" w:rsidDel="001A66C9">
          <w:rPr>
            <w:color w:val="CC7832"/>
            <w:shd w:val="clear" w:color="auto" w:fill="232525"/>
            <w:lang w:val="en-US"/>
          </w:rPr>
          <w:br/>
        </w:r>
        <w:r w:rsidRPr="008250E0" w:rsidDel="001A66C9">
          <w:rPr>
            <w:color w:val="CC7832"/>
            <w:shd w:val="clear" w:color="auto" w:fill="232525"/>
            <w:lang w:val="en-US"/>
          </w:rPr>
          <w:br/>
        </w:r>
        <w:r w:rsidRPr="008250E0" w:rsidDel="001A66C9">
          <w:rPr>
            <w:color w:val="CC7832"/>
            <w:shd w:val="clear" w:color="auto" w:fill="232525"/>
            <w:lang w:val="en-US"/>
          </w:rPr>
          <w:br/>
          <w:delText xml:space="preserve">    </w:delText>
        </w:r>
        <w:r w:rsidRPr="008250E0" w:rsidDel="001A66C9">
          <w:rPr>
            <w:color w:val="9876AA"/>
            <w:shd w:val="clear" w:color="auto" w:fill="232525"/>
            <w:lang w:val="en-US"/>
          </w:rPr>
          <w:delText>$response</w:delText>
        </w:r>
        <w:r w:rsidRPr="008250E0" w:rsidDel="001A66C9">
          <w:rPr>
            <w:color w:val="A9B7C6"/>
            <w:shd w:val="clear" w:color="auto" w:fill="232525"/>
            <w:lang w:val="en-US"/>
          </w:rPr>
          <w:delText>-&gt;</w:delText>
        </w:r>
        <w:r w:rsidRPr="008250E0" w:rsidDel="001A66C9">
          <w:rPr>
            <w:color w:val="FFC66D"/>
            <w:shd w:val="clear" w:color="auto" w:fill="232525"/>
            <w:lang w:val="en-US"/>
          </w:rPr>
          <w:delText>assertStatus</w:delText>
        </w:r>
        <w:r w:rsidRPr="008250E0" w:rsidDel="001A66C9">
          <w:rPr>
            <w:color w:val="A9B7C6"/>
            <w:shd w:val="clear" w:color="auto" w:fill="232525"/>
            <w:lang w:val="en-US"/>
          </w:rPr>
          <w:delText>(</w:delText>
        </w:r>
        <w:r w:rsidRPr="008250E0" w:rsidDel="001A66C9">
          <w:rPr>
            <w:color w:val="6897BB"/>
            <w:shd w:val="clear" w:color="auto" w:fill="232525"/>
            <w:lang w:val="en-US"/>
          </w:rPr>
          <w:delText>200</w:delText>
        </w:r>
        <w:r w:rsidRPr="008250E0" w:rsidDel="001A66C9">
          <w:rPr>
            <w:color w:val="A9B7C6"/>
            <w:shd w:val="clear" w:color="auto" w:fill="232525"/>
            <w:lang w:val="en-US"/>
          </w:rPr>
          <w:delText>)</w:delText>
        </w:r>
        <w:r w:rsidRPr="008250E0" w:rsidDel="001A66C9">
          <w:rPr>
            <w:color w:val="CC7832"/>
            <w:shd w:val="clear" w:color="auto" w:fill="232525"/>
            <w:lang w:val="en-US"/>
          </w:rPr>
          <w:delText>;</w:delText>
        </w:r>
        <w:r w:rsidRPr="008250E0" w:rsidDel="001A66C9">
          <w:rPr>
            <w:color w:val="CC7832"/>
            <w:shd w:val="clear" w:color="auto" w:fill="232525"/>
            <w:lang w:val="en-US"/>
          </w:rPr>
          <w:br/>
          <w:delText xml:space="preserve">    </w:delText>
        </w:r>
        <w:r w:rsidRPr="008250E0" w:rsidDel="001A66C9">
          <w:rPr>
            <w:color w:val="9876AA"/>
            <w:shd w:val="clear" w:color="auto" w:fill="232525"/>
            <w:lang w:val="en-US"/>
          </w:rPr>
          <w:delText>$response</w:delText>
        </w:r>
        <w:r w:rsidRPr="008250E0" w:rsidDel="001A66C9">
          <w:rPr>
            <w:color w:val="A9B7C6"/>
            <w:shd w:val="clear" w:color="auto" w:fill="232525"/>
            <w:lang w:val="en-US"/>
          </w:rPr>
          <w:delText>-&gt;</w:delText>
        </w:r>
        <w:r w:rsidRPr="008250E0" w:rsidDel="001A66C9">
          <w:rPr>
            <w:color w:val="FFC66D"/>
            <w:shd w:val="clear" w:color="auto" w:fill="232525"/>
            <w:lang w:val="en-US"/>
          </w:rPr>
          <w:delText>assertJson</w:delText>
        </w:r>
        <w:r w:rsidRPr="008250E0" w:rsidDel="001A66C9">
          <w:rPr>
            <w:color w:val="A9B7C6"/>
            <w:shd w:val="clear" w:color="auto" w:fill="232525"/>
            <w:lang w:val="en-US"/>
          </w:rPr>
          <w:delText>([</w:delText>
        </w:r>
        <w:r w:rsidRPr="008250E0" w:rsidDel="001A66C9">
          <w:rPr>
            <w:color w:val="6A8759"/>
            <w:shd w:val="clear" w:color="auto" w:fill="232525"/>
            <w:lang w:val="en-US"/>
          </w:rPr>
          <w:delText>'success'</w:delText>
        </w:r>
        <w:r w:rsidRPr="008250E0" w:rsidDel="001A66C9">
          <w:rPr>
            <w:color w:val="A9B7C6"/>
            <w:shd w:val="clear" w:color="auto" w:fill="232525"/>
            <w:lang w:val="en-US"/>
          </w:rPr>
          <w:delText>])</w:delText>
        </w:r>
        <w:r w:rsidRPr="008250E0" w:rsidDel="001A66C9">
          <w:rPr>
            <w:color w:val="CC7832"/>
            <w:shd w:val="clear" w:color="auto" w:fill="232525"/>
            <w:lang w:val="en-US"/>
          </w:rPr>
          <w:delText>;</w:delText>
        </w:r>
        <w:r w:rsidRPr="008250E0" w:rsidDel="001A66C9">
          <w:rPr>
            <w:color w:val="CC7832"/>
            <w:shd w:val="clear" w:color="auto" w:fill="232525"/>
            <w:lang w:val="en-US"/>
          </w:rPr>
          <w:br/>
          <w:delText xml:space="preserve">    </w:delText>
        </w:r>
        <w:r w:rsidRPr="008250E0" w:rsidDel="001A66C9">
          <w:rPr>
            <w:color w:val="9876AA"/>
            <w:shd w:val="clear" w:color="auto" w:fill="232525"/>
            <w:lang w:val="en-US"/>
          </w:rPr>
          <w:delText>$this</w:delText>
        </w:r>
        <w:r w:rsidRPr="008250E0" w:rsidDel="001A66C9">
          <w:rPr>
            <w:color w:val="A9B7C6"/>
            <w:shd w:val="clear" w:color="auto" w:fill="232525"/>
            <w:lang w:val="en-US"/>
          </w:rPr>
          <w:delText>-&gt;</w:delText>
        </w:r>
        <w:r w:rsidRPr="008250E0" w:rsidDel="001A66C9">
          <w:rPr>
            <w:color w:val="FFC66D"/>
            <w:shd w:val="clear" w:color="auto" w:fill="232525"/>
            <w:lang w:val="en-US"/>
          </w:rPr>
          <w:delText>assertDatabaseHas</w:delText>
        </w:r>
        <w:r w:rsidRPr="008250E0" w:rsidDel="001A66C9">
          <w:rPr>
            <w:color w:val="A9B7C6"/>
            <w:shd w:val="clear" w:color="auto" w:fill="232525"/>
            <w:lang w:val="en-US"/>
          </w:rPr>
          <w:delText>(</w:delText>
        </w:r>
        <w:r w:rsidRPr="008250E0" w:rsidDel="001A66C9">
          <w:rPr>
            <w:color w:val="6A8759"/>
            <w:shd w:val="clear" w:color="auto" w:fill="232525"/>
            <w:lang w:val="en-US"/>
          </w:rPr>
          <w:delText>'notifications'</w:delText>
        </w:r>
        <w:r w:rsidRPr="008250E0" w:rsidDel="001A66C9">
          <w:rPr>
            <w:color w:val="CC7832"/>
            <w:shd w:val="clear" w:color="auto" w:fill="232525"/>
            <w:lang w:val="en-US"/>
          </w:rPr>
          <w:delText xml:space="preserve">, </w:delText>
        </w:r>
        <w:r w:rsidRPr="008250E0" w:rsidDel="001A66C9">
          <w:rPr>
            <w:color w:val="A9B7C6"/>
            <w:shd w:val="clear" w:color="auto" w:fill="232525"/>
            <w:lang w:val="en-US"/>
          </w:rPr>
          <w:delText>[</w:delText>
        </w:r>
        <w:r w:rsidRPr="008250E0" w:rsidDel="001A66C9">
          <w:rPr>
            <w:color w:val="6A8759"/>
            <w:shd w:val="clear" w:color="auto" w:fill="232525"/>
            <w:lang w:val="en-US"/>
          </w:rPr>
          <w:delText xml:space="preserve">'notifiable_id' </w:delText>
        </w:r>
        <w:r w:rsidRPr="008250E0" w:rsidDel="001A66C9">
          <w:rPr>
            <w:color w:val="A9B7C6"/>
            <w:shd w:val="clear" w:color="auto" w:fill="232525"/>
            <w:lang w:val="en-US"/>
          </w:rPr>
          <w:delText xml:space="preserve">=&gt; </w:delText>
        </w:r>
        <w:r w:rsidRPr="008250E0" w:rsidDel="001A66C9">
          <w:rPr>
            <w:color w:val="6897BB"/>
            <w:shd w:val="clear" w:color="auto" w:fill="232525"/>
            <w:lang w:val="en-US"/>
          </w:rPr>
          <w:delText>2</w:delText>
        </w:r>
        <w:r w:rsidRPr="008250E0" w:rsidDel="001A66C9">
          <w:rPr>
            <w:color w:val="A9B7C6"/>
            <w:shd w:val="clear" w:color="auto" w:fill="232525"/>
            <w:lang w:val="en-US"/>
          </w:rPr>
          <w:delText>])</w:delText>
        </w:r>
        <w:r w:rsidRPr="008250E0" w:rsidDel="001A66C9">
          <w:rPr>
            <w:color w:val="CC7832"/>
            <w:shd w:val="clear" w:color="auto" w:fill="232525"/>
            <w:lang w:val="en-US"/>
          </w:rPr>
          <w:delText>;</w:delText>
        </w:r>
        <w:r w:rsidRPr="008250E0" w:rsidDel="001A66C9">
          <w:rPr>
            <w:color w:val="CC7832"/>
            <w:shd w:val="clear" w:color="auto" w:fill="232525"/>
            <w:lang w:val="en-US"/>
          </w:rPr>
          <w:br/>
        </w:r>
        <w:r w:rsidRPr="008250E0" w:rsidDel="001A66C9">
          <w:rPr>
            <w:color w:val="A9B7C6"/>
            <w:shd w:val="clear" w:color="auto" w:fill="232525"/>
            <w:lang w:val="en-US"/>
          </w:rPr>
          <w:delText>}</w:delText>
        </w:r>
      </w:del>
    </w:p>
    <w:p w14:paraId="7DA01259" w14:textId="7D07CCA4" w:rsidR="009A2E13" w:rsidRPr="008250E0" w:rsidDel="001A66C9" w:rsidRDefault="009A2E13" w:rsidP="009A2E13">
      <w:pPr>
        <w:rPr>
          <w:del w:id="5180" w:author="Ryan Lemos" w:date="2019-10-09T20:52:00Z"/>
          <w:lang w:val="en-US"/>
        </w:rPr>
      </w:pPr>
      <w:del w:id="5181" w:author="Ryan Lemos" w:date="2019-10-09T20:52:00Z">
        <w:r w:rsidRPr="008250E0" w:rsidDel="001A66C9">
          <w:rPr>
            <w:lang w:val="en-US"/>
          </w:rPr>
          <w:delText xml:space="preserve"> </w:delText>
        </w:r>
      </w:del>
    </w:p>
    <w:p w14:paraId="00ECEE7A" w14:textId="15AF904C" w:rsidR="009A2E13" w:rsidRDefault="009A2E13" w:rsidP="009A2E13">
      <w:pPr>
        <w:rPr>
          <w:ins w:id="5182" w:author="Ryan Lemos" w:date="2019-10-09T20:53:00Z"/>
        </w:rPr>
      </w:pPr>
      <w:r>
        <w:t>O teste</w:t>
      </w:r>
      <w:r w:rsidR="00265C22">
        <w:t xml:space="preserve"> do trecho </w:t>
      </w:r>
      <w:del w:id="5183" w:author="Ryan Lemos" w:date="2019-10-13T15:41:00Z">
        <w:r w:rsidR="00265C22" w:rsidDel="00A768C5">
          <w:delText>x</w:delText>
        </w:r>
        <w:r w:rsidDel="00A768C5">
          <w:delText xml:space="preserve"> </w:delText>
        </w:r>
      </w:del>
      <w:ins w:id="5184" w:author="Ryan Lemos" w:date="2019-10-13T15:41:00Z">
        <w:r w:rsidR="00A768C5">
          <w:t xml:space="preserve">de código da </w:t>
        </w:r>
        <w:r w:rsidR="00A768C5">
          <w:fldChar w:fldCharType="begin"/>
        </w:r>
        <w:r w:rsidR="00A768C5">
          <w:instrText xml:space="preserve"> REF _Ref21873733 \h </w:instrText>
        </w:r>
      </w:ins>
      <w:r w:rsidR="00A768C5">
        <w:fldChar w:fldCharType="separate"/>
      </w:r>
      <w:ins w:id="5185" w:author="Ryan Lemos" w:date="2019-10-14T19:23:00Z">
        <w:r w:rsidR="0002745D">
          <w:t xml:space="preserve">Figura </w:t>
        </w:r>
        <w:r w:rsidR="0002745D">
          <w:rPr>
            <w:noProof/>
          </w:rPr>
          <w:t>114</w:t>
        </w:r>
      </w:ins>
      <w:ins w:id="5186" w:author="Ryan Lemos" w:date="2019-10-13T15:41:00Z">
        <w:r w:rsidR="00A768C5">
          <w:fldChar w:fldCharType="end"/>
        </w:r>
        <w:r w:rsidR="00A768C5">
          <w:t xml:space="preserve"> </w:t>
        </w:r>
      </w:ins>
      <w:r>
        <w:t>se trata da atualização de um evento criado por um professor</w:t>
      </w:r>
      <w:r w:rsidR="00265C22">
        <w:t xml:space="preserve">. Primeiramente há duas funções responsáveis por criar as dependências desse teste. A primeira cria uma turma e associa o professor a essa turma. A segunda cria </w:t>
      </w:r>
      <w:r w:rsidR="00610173">
        <w:t>um evento, associando-o a turma criada na função anterior. Então é feito uma requisição a API por meio da função do PHPUNIT chamada json. Passa-se o método a ser utilizado, nesse caso o verbo PUT conforme descrito na seção</w:t>
      </w:r>
      <w:del w:id="5187" w:author="Ryan Lemos" w:date="2019-10-13T15:40:00Z">
        <w:r w:rsidR="00610173" w:rsidDel="00A768C5">
          <w:delText xml:space="preserve"> </w:delText>
        </w:r>
      </w:del>
      <w:ins w:id="5188" w:author="Ryan Lemos" w:date="2019-10-13T15:40:00Z">
        <w:r w:rsidR="00A768C5">
          <w:t xml:space="preserve"> </w:t>
        </w:r>
        <w:r w:rsidR="00A768C5">
          <w:fldChar w:fldCharType="begin"/>
        </w:r>
        <w:r w:rsidR="00A768C5">
          <w:instrText xml:space="preserve"> REF _Ref21873642 \r \h </w:instrText>
        </w:r>
      </w:ins>
      <w:r w:rsidR="00A768C5">
        <w:fldChar w:fldCharType="separate"/>
      </w:r>
      <w:ins w:id="5189" w:author="Ryan Lemos" w:date="2019-10-14T19:23:00Z">
        <w:r w:rsidR="0002745D">
          <w:t>2.2.4.10</w:t>
        </w:r>
      </w:ins>
      <w:ins w:id="5190" w:author="Ryan Lemos" w:date="2019-10-13T15:40:00Z">
        <w:r w:rsidR="00A768C5">
          <w:fldChar w:fldCharType="end"/>
        </w:r>
      </w:ins>
      <w:del w:id="5191" w:author="Ryan Lemos" w:date="2019-10-13T15:40:00Z">
        <w:r w:rsidR="00610173" w:rsidDel="00A768C5">
          <w:delText>x</w:delText>
        </w:r>
      </w:del>
      <w:r w:rsidR="00610173">
        <w:t>, enviando os dados a serem atualizados. Por último entram as asserções que verificam o retorno da API, se o dado foi incluído na base e se o dado anterior foi excluído.</w:t>
      </w:r>
    </w:p>
    <w:p w14:paraId="6663EF42" w14:textId="77777777" w:rsidR="001A66C9" w:rsidRDefault="001A66C9" w:rsidP="009A2E13"/>
    <w:p w14:paraId="1C856177" w14:textId="129931A7" w:rsidR="009A2E13" w:rsidRPr="00A118AA" w:rsidRDefault="001A66C9">
      <w:pPr>
        <w:pStyle w:val="Legenda"/>
        <w:pPrChange w:id="5192" w:author="Ryan Lemos" w:date="2019-10-09T20:53:00Z">
          <w:pPr/>
        </w:pPrChange>
      </w:pPr>
      <w:bookmarkStart w:id="5193" w:name="_Ref21873733"/>
      <w:bookmarkStart w:id="5194" w:name="_Toc21974047"/>
      <w:bookmarkStart w:id="5195" w:name="_Toc22075266"/>
      <w:ins w:id="5196" w:author="Ryan Lemos" w:date="2019-10-09T20:53:00Z">
        <w:r>
          <w:t xml:space="preserve">Figura </w:t>
        </w:r>
        <w:r>
          <w:fldChar w:fldCharType="begin"/>
        </w:r>
        <w:r>
          <w:instrText xml:space="preserve"> SEQ Figura \* ARABIC </w:instrText>
        </w:r>
      </w:ins>
      <w:r>
        <w:fldChar w:fldCharType="separate"/>
      </w:r>
      <w:ins w:id="5197" w:author="Ryan Lemos" w:date="2019-10-14T19:23:00Z">
        <w:r w:rsidR="0002745D">
          <w:rPr>
            <w:noProof/>
          </w:rPr>
          <w:t>114</w:t>
        </w:r>
      </w:ins>
      <w:ins w:id="5198" w:author="Ryan Lemos" w:date="2019-10-09T20:53:00Z">
        <w:r>
          <w:fldChar w:fldCharType="end"/>
        </w:r>
        <w:bookmarkEnd w:id="5193"/>
        <w:r>
          <w:t xml:space="preserve"> - Teste de atualização de um evento</w:t>
        </w:r>
      </w:ins>
      <w:bookmarkEnd w:id="5194"/>
      <w:bookmarkEnd w:id="5195"/>
    </w:p>
    <w:p w14:paraId="6D716019" w14:textId="77777777" w:rsidR="00040E23" w:rsidRDefault="009A2E13" w:rsidP="009A2E13">
      <w:pPr>
        <w:pStyle w:val="Pr-formataoHTML"/>
        <w:shd w:val="clear" w:color="auto" w:fill="2B2B2B"/>
        <w:rPr>
          <w:color w:val="A9B7C6"/>
          <w:shd w:val="clear" w:color="auto" w:fill="232525"/>
          <w:lang w:val="en-US"/>
        </w:rPr>
      </w:pPr>
      <w:r w:rsidRPr="00636A97">
        <w:rPr>
          <w:color w:val="A9B7C6"/>
          <w:shd w:val="clear" w:color="auto" w:fill="232525"/>
          <w:lang w:val="en-US"/>
          <w:rPrChange w:id="5199" w:author="Ryan Lemos" w:date="2019-10-15T23:35:00Z">
            <w:rPr>
              <w:color w:val="A9B7C6"/>
              <w:shd w:val="clear" w:color="auto" w:fill="232525"/>
              <w:lang w:val="en-US"/>
            </w:rPr>
          </w:rPrChange>
        </w:rPr>
        <w:br/>
      </w:r>
      <w:r w:rsidRPr="008250E0">
        <w:rPr>
          <w:b/>
          <w:bCs/>
          <w:color w:val="CC7832"/>
          <w:shd w:val="clear" w:color="auto" w:fill="232525"/>
          <w:lang w:val="en-US"/>
        </w:rPr>
        <w:t xml:space="preserve">public function </w:t>
      </w:r>
      <w:r w:rsidRPr="008250E0">
        <w:rPr>
          <w:color w:val="FFC66D"/>
          <w:shd w:val="clear" w:color="auto" w:fill="232525"/>
          <w:lang w:val="en-US"/>
        </w:rPr>
        <w:t>testUpdate</w:t>
      </w:r>
      <w:r w:rsidRPr="008250E0">
        <w:rPr>
          <w:color w:val="A9B7C6"/>
          <w:shd w:val="clear" w:color="auto" w:fill="232525"/>
          <w:lang w:val="en-US"/>
        </w:rPr>
        <w:t>()</w:t>
      </w:r>
    </w:p>
    <w:p w14:paraId="43F8CCFA" w14:textId="4DE536BA" w:rsidR="009A2E13" w:rsidRPr="008250E0" w:rsidRDefault="009A2E13" w:rsidP="009A2E13">
      <w:pPr>
        <w:pStyle w:val="Pr-formataoHTML"/>
        <w:shd w:val="clear" w:color="auto" w:fill="2B2B2B"/>
        <w:rPr>
          <w:color w:val="A9B7C6"/>
          <w:lang w:val="en-US"/>
        </w:rPr>
      </w:pPr>
      <w:r w:rsidRPr="008250E0">
        <w:rPr>
          <w:color w:val="A9B7C6"/>
          <w:shd w:val="clear" w:color="auto" w:fill="232525"/>
          <w:lang w:val="en-US"/>
        </w:rPr>
        <w:t>{</w:t>
      </w:r>
      <w:r w:rsidRPr="008250E0">
        <w:rPr>
          <w:color w:val="A9B7C6"/>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createGroup</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createEventTeacher</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 xml:space="preserve">$data2 </w:t>
      </w:r>
      <w:r w:rsidRPr="008250E0">
        <w:rPr>
          <w:color w:val="A9B7C6"/>
          <w:shd w:val="clear" w:color="auto" w:fill="232525"/>
          <w:lang w:val="en-US"/>
        </w:rPr>
        <w:t>= [</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 edição'</w:t>
      </w:r>
      <w:r w:rsidRPr="008250E0">
        <w:rPr>
          <w:color w:val="CC7832"/>
          <w:shd w:val="clear" w:color="auto" w:fill="232525"/>
          <w:lang w:val="en-US"/>
        </w:rPr>
        <w:t xml:space="preserve">, </w:t>
      </w:r>
      <w:r w:rsidRPr="008250E0">
        <w:rPr>
          <w:color w:val="6A8759"/>
          <w:shd w:val="clear" w:color="auto" w:fill="232525"/>
          <w:lang w:val="en-US"/>
        </w:rPr>
        <w:t>'date'</w:t>
      </w:r>
      <w:r w:rsidRPr="008250E0">
        <w:rPr>
          <w:color w:val="A9B7C6"/>
          <w:shd w:val="clear" w:color="auto" w:fill="232525"/>
          <w:lang w:val="en-US"/>
        </w:rPr>
        <w:t>=&gt;</w:t>
      </w:r>
      <w:r w:rsidRPr="008250E0">
        <w:rPr>
          <w:color w:val="6A8759"/>
          <w:shd w:val="clear" w:color="auto" w:fill="232525"/>
          <w:lang w:val="en-US"/>
        </w:rPr>
        <w:t>'2019-02-03 18:32:24'</w:t>
      </w:r>
      <w:r w:rsidRPr="008250E0">
        <w:rPr>
          <w:color w:val="CC7832"/>
          <w:shd w:val="clear" w:color="auto" w:fill="232525"/>
          <w:lang w:val="en-US"/>
        </w:rPr>
        <w:t xml:space="preserve">, </w:t>
      </w:r>
      <w:r w:rsidRPr="008250E0">
        <w:rPr>
          <w:color w:val="6A8759"/>
          <w:shd w:val="clear" w:color="auto" w:fill="232525"/>
          <w:lang w:val="en-US"/>
        </w:rPr>
        <w:t>'color'</w:t>
      </w:r>
      <w:r w:rsidRPr="008250E0">
        <w:rPr>
          <w:color w:val="A9B7C6"/>
          <w:shd w:val="clear" w:color="auto" w:fill="232525"/>
          <w:lang w:val="en-US"/>
        </w:rPr>
        <w:t>=&gt;</w:t>
      </w:r>
      <w:r w:rsidRPr="008250E0">
        <w:rPr>
          <w:color w:val="6A8759"/>
          <w:shd w:val="clear" w:color="auto" w:fill="232525"/>
          <w:lang w:val="en-US"/>
        </w:rPr>
        <w:t>'#e66465'</w:t>
      </w:r>
      <w:r w:rsidRPr="008250E0">
        <w:rPr>
          <w:color w:val="CC7832"/>
          <w:shd w:val="clear" w:color="auto" w:fill="232525"/>
          <w:lang w:val="en-US"/>
        </w:rPr>
        <w:t xml:space="preserve">, </w:t>
      </w:r>
      <w:r w:rsidRPr="008250E0">
        <w:rPr>
          <w:color w:val="6A8759"/>
          <w:shd w:val="clear" w:color="auto" w:fill="232525"/>
          <w:lang w:val="en-US"/>
        </w:rPr>
        <w:t>'public'</w:t>
      </w:r>
      <w:r w:rsidRPr="008250E0">
        <w:rPr>
          <w:color w:val="A9B7C6"/>
          <w:shd w:val="clear" w:color="auto" w:fill="232525"/>
          <w:lang w:val="en-US"/>
        </w:rPr>
        <w:t>=&gt;</w:t>
      </w:r>
      <w:r w:rsidRPr="008250E0">
        <w:rPr>
          <w:color w:val="6897BB"/>
          <w:shd w:val="clear" w:color="auto" w:fill="232525"/>
          <w:lang w:val="en-US"/>
        </w:rPr>
        <w:t>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json</w:t>
      </w:r>
      <w:r w:rsidRPr="008250E0">
        <w:rPr>
          <w:color w:val="A9B7C6"/>
          <w:shd w:val="clear" w:color="auto" w:fill="232525"/>
          <w:lang w:val="en-US"/>
        </w:rPr>
        <w:t>(</w:t>
      </w:r>
      <w:r w:rsidRPr="008250E0">
        <w:rPr>
          <w:color w:val="6A8759"/>
          <w:shd w:val="clear" w:color="auto" w:fill="232525"/>
          <w:lang w:val="en-US"/>
        </w:rPr>
        <w:t>'PUT'</w:t>
      </w:r>
      <w:r w:rsidRPr="008250E0">
        <w:rPr>
          <w:color w:val="CC7832"/>
          <w:shd w:val="clear" w:color="auto" w:fill="232525"/>
          <w:lang w:val="en-US"/>
        </w:rPr>
        <w:t xml:space="preserve">, </w:t>
      </w:r>
      <w:r w:rsidRPr="008250E0">
        <w:rPr>
          <w:color w:val="A9B7C6"/>
          <w:shd w:val="clear" w:color="auto" w:fill="232525"/>
          <w:lang w:val="en-US"/>
        </w:rPr>
        <w:t>route(</w:t>
      </w:r>
      <w:r w:rsidRPr="008250E0">
        <w:rPr>
          <w:color w:val="6A8759"/>
          <w:shd w:val="clear" w:color="auto" w:fill="232525"/>
          <w:lang w:val="en-US"/>
        </w:rPr>
        <w:t>'event.update'</w:t>
      </w:r>
      <w:r w:rsidRPr="008250E0">
        <w:rPr>
          <w:color w:val="CC7832"/>
          <w:shd w:val="clear" w:color="auto" w:fill="232525"/>
          <w:lang w:val="en-US"/>
        </w:rPr>
        <w:t xml:space="preserve">, </w:t>
      </w:r>
      <w:r w:rsidRPr="008250E0">
        <w:rPr>
          <w:color w:val="6897BB"/>
          <w:shd w:val="clear" w:color="auto" w:fill="232525"/>
          <w:lang w:val="en-US"/>
        </w:rPr>
        <w:t>1</w:t>
      </w:r>
      <w:r w:rsidRPr="008250E0">
        <w:rPr>
          <w:color w:val="A9B7C6"/>
          <w:shd w:val="clear" w:color="auto" w:fill="232525"/>
          <w:lang w:val="en-US"/>
        </w:rPr>
        <w:t>)</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CC7832"/>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9876AA"/>
          <w:shd w:val="clear" w:color="auto" w:fill="232525"/>
          <w:lang w:val="en-US"/>
        </w:rPr>
        <w:t>header_teacher</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r w:rsidRPr="008250E0">
        <w:rPr>
          <w:color w:val="FFC66D"/>
          <w:shd w:val="clear" w:color="auto" w:fill="232525"/>
          <w:lang w:val="en-US"/>
        </w:rPr>
        <w:t>assertStatus</w:t>
      </w:r>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r w:rsidRPr="008250E0">
        <w:rPr>
          <w:color w:val="FFC66D"/>
          <w:shd w:val="clear" w:color="auto" w:fill="232525"/>
          <w:lang w:val="en-US"/>
        </w:rPr>
        <w:t>assertJson</w:t>
      </w:r>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assertDatabaseHas</w:t>
      </w:r>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assertDatabaseMissing</w:t>
      </w:r>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A9B7C6"/>
          <w:shd w:val="clear" w:color="auto" w:fill="232525"/>
          <w:lang w:val="en-US"/>
        </w:rPr>
        <w:t>}</w:t>
      </w:r>
    </w:p>
    <w:p w14:paraId="439F62C9" w14:textId="0D9B9B49" w:rsidR="009A2E13" w:rsidRPr="00031AD6" w:rsidRDefault="009E79A9">
      <w:pPr>
        <w:pStyle w:val="Fontes"/>
        <w:rPr>
          <w:ins w:id="5200" w:author="Ryan Lemos" w:date="2019-10-13T12:42:00Z"/>
          <w:rPrChange w:id="5201" w:author="Ryan Lemos" w:date="2019-10-13T12:42:00Z">
            <w:rPr>
              <w:ins w:id="5202" w:author="Ryan Lemos" w:date="2019-10-13T12:42:00Z"/>
              <w:lang w:val="en-US"/>
            </w:rPr>
          </w:rPrChange>
        </w:rPr>
        <w:pPrChange w:id="5203" w:author="Ryan Lemos" w:date="2019-10-13T12:42:00Z">
          <w:pPr>
            <w:pStyle w:val="Ttulo2"/>
            <w:numPr>
              <w:ilvl w:val="0"/>
              <w:numId w:val="0"/>
            </w:numPr>
            <w:ind w:left="0" w:firstLine="0"/>
          </w:pPr>
        </w:pPrChange>
      </w:pPr>
      <w:ins w:id="5204" w:author="Ryan Lemos" w:date="2019-10-13T13:01:00Z">
        <w:r>
          <w:t>Fonte: PRÓPRIA, 2019. Utilizando o VSCODE v.1.39.1</w:t>
        </w:r>
      </w:ins>
    </w:p>
    <w:p w14:paraId="27B7245C" w14:textId="77777777" w:rsidR="00031AD6" w:rsidRPr="00031AD6" w:rsidRDefault="00031AD6">
      <w:pPr>
        <w:rPr>
          <w:rPrChange w:id="5205" w:author="Ryan Lemos" w:date="2019-10-13T12:42:00Z">
            <w:rPr>
              <w:lang w:val="en-US"/>
            </w:rPr>
          </w:rPrChange>
        </w:rPr>
        <w:pPrChange w:id="5206" w:author="Ryan Lemos" w:date="2019-10-13T12:42:00Z">
          <w:pPr>
            <w:pStyle w:val="Ttulo2"/>
            <w:numPr>
              <w:ilvl w:val="0"/>
              <w:numId w:val="0"/>
            </w:numPr>
            <w:ind w:left="0" w:firstLine="0"/>
          </w:pPr>
        </w:pPrChange>
      </w:pPr>
    </w:p>
    <w:p w14:paraId="7960D4F7" w14:textId="4A2B0E30" w:rsidR="001D5294" w:rsidRPr="001D5294" w:rsidRDefault="001D5294" w:rsidP="001D5294">
      <w:r w:rsidRPr="005074A5">
        <w:t>O trecho de código</w:t>
      </w:r>
      <w:r>
        <w:t xml:space="preserve"> </w:t>
      </w:r>
      <w:ins w:id="5207" w:author="Ryan Lemos" w:date="2019-10-13T15:41:00Z">
        <w:r w:rsidR="00A768C5">
          <w:t xml:space="preserve">da </w:t>
        </w:r>
        <w:r w:rsidR="00A768C5">
          <w:fldChar w:fldCharType="begin"/>
        </w:r>
        <w:r w:rsidR="00A768C5">
          <w:instrText xml:space="preserve"> REF _Ref21873715 \h </w:instrText>
        </w:r>
      </w:ins>
      <w:r w:rsidR="00A768C5">
        <w:fldChar w:fldCharType="separate"/>
      </w:r>
      <w:ins w:id="5208" w:author="Ryan Lemos" w:date="2019-10-14T19:23:00Z">
        <w:r w:rsidR="0002745D" w:rsidRPr="0002745D">
          <w:t xml:space="preserve">Figura </w:t>
        </w:r>
        <w:r w:rsidR="0002745D" w:rsidRPr="0002745D">
          <w:rPr>
            <w:noProof/>
            <w:rPrChange w:id="5209" w:author="Ryan Lemos" w:date="2019-10-14T19:24:00Z">
              <w:rPr>
                <w:noProof/>
                <w:lang w:val="en-US"/>
              </w:rPr>
            </w:rPrChange>
          </w:rPr>
          <w:t>115</w:t>
        </w:r>
      </w:ins>
      <w:ins w:id="5210" w:author="Ryan Lemos" w:date="2019-10-13T15:41:00Z">
        <w:r w:rsidR="00A768C5">
          <w:fldChar w:fldCharType="end"/>
        </w:r>
      </w:ins>
      <w:del w:id="5211" w:author="Ryan Lemos" w:date="2019-10-13T15:41:00Z">
        <w:r w:rsidDel="00A768C5">
          <w:delText>x</w:delText>
        </w:r>
      </w:del>
      <w:r>
        <w:t xml:space="preserve">, que foi retirado da classe de teste de autenticação, demonstra as funções de teste utilizadas para autenticação de usuários no ambiente. A função </w:t>
      </w:r>
      <w:r w:rsidRPr="005074A5">
        <w:rPr>
          <w:i/>
          <w:iCs/>
        </w:rPr>
        <w:t>testIfCanLogin</w:t>
      </w:r>
      <w:r>
        <w:t xml:space="preserve"> testa se ao enviar os dados de acesso o usuário consegue obter o </w:t>
      </w:r>
      <w:r w:rsidRPr="005074A5">
        <w:rPr>
          <w:i/>
          <w:iCs/>
        </w:rPr>
        <w:t>token</w:t>
      </w:r>
      <w:r>
        <w:t xml:space="preserve"> de autenticação utilizado na comunicação entre a API e o </w:t>
      </w:r>
      <w:r w:rsidRPr="005074A5">
        <w:rPr>
          <w:i/>
          <w:iCs/>
        </w:rPr>
        <w:t>front-end</w:t>
      </w:r>
      <w:r>
        <w:t xml:space="preserve">. Através desse </w:t>
      </w:r>
      <w:r w:rsidRPr="005074A5">
        <w:rPr>
          <w:i/>
          <w:iCs/>
        </w:rPr>
        <w:t>token</w:t>
      </w:r>
      <w:r>
        <w:t xml:space="preserve"> a API consegue reconhecer o usuário autenticado, mesmo o dado não persistindo no </w:t>
      </w:r>
      <w:r w:rsidRPr="005074A5">
        <w:rPr>
          <w:i/>
          <w:iCs/>
        </w:rPr>
        <w:t>back-end</w:t>
      </w:r>
      <w:r>
        <w:t xml:space="preserve"> como ocorre nas seções. </w:t>
      </w:r>
    </w:p>
    <w:p w14:paraId="6ACD6847" w14:textId="507C6972" w:rsidR="001D5294" w:rsidRPr="00D36233" w:rsidRDefault="001A66C9">
      <w:pPr>
        <w:pStyle w:val="Legenda"/>
        <w:rPr>
          <w:lang w:val="en-US"/>
          <w:rPrChange w:id="5212" w:author="Ryan Lemos" w:date="2019-10-13T11:43:00Z">
            <w:rPr/>
          </w:rPrChange>
        </w:rPr>
        <w:pPrChange w:id="5213" w:author="Ryan Lemos" w:date="2019-10-09T20:53:00Z">
          <w:pPr/>
        </w:pPrChange>
      </w:pPr>
      <w:bookmarkStart w:id="5214" w:name="_Ref21873715"/>
      <w:bookmarkStart w:id="5215" w:name="_Toc21974048"/>
      <w:bookmarkStart w:id="5216" w:name="_Toc22075267"/>
      <w:ins w:id="5217" w:author="Ryan Lemos" w:date="2019-10-09T20:53:00Z">
        <w:r w:rsidRPr="00D36233">
          <w:rPr>
            <w:lang w:val="en-US"/>
            <w:rPrChange w:id="5218" w:author="Ryan Lemos" w:date="2019-10-13T11:43:00Z">
              <w:rPr>
                <w:b/>
                <w:iCs/>
              </w:rPr>
            </w:rPrChange>
          </w:rPr>
          <w:t xml:space="preserve">Figura </w:t>
        </w:r>
        <w:r>
          <w:fldChar w:fldCharType="begin"/>
        </w:r>
        <w:r w:rsidRPr="00D36233">
          <w:rPr>
            <w:lang w:val="en-US"/>
            <w:rPrChange w:id="5219" w:author="Ryan Lemos" w:date="2019-10-13T11:43:00Z">
              <w:rPr>
                <w:b/>
                <w:iCs/>
              </w:rPr>
            </w:rPrChange>
          </w:rPr>
          <w:instrText xml:space="preserve"> SEQ Figura \* ARABIC </w:instrText>
        </w:r>
      </w:ins>
      <w:r>
        <w:fldChar w:fldCharType="separate"/>
      </w:r>
      <w:ins w:id="5220" w:author="Ryan Lemos" w:date="2019-10-14T19:23:00Z">
        <w:r w:rsidR="0002745D">
          <w:rPr>
            <w:noProof/>
            <w:lang w:val="en-US"/>
          </w:rPr>
          <w:t>115</w:t>
        </w:r>
      </w:ins>
      <w:ins w:id="5221" w:author="Ryan Lemos" w:date="2019-10-09T20:53:00Z">
        <w:r>
          <w:fldChar w:fldCharType="end"/>
        </w:r>
        <w:bookmarkEnd w:id="5214"/>
        <w:r w:rsidRPr="00D36233">
          <w:rPr>
            <w:lang w:val="en-US"/>
            <w:rPrChange w:id="5222" w:author="Ryan Lemos" w:date="2019-10-13T11:43:00Z">
              <w:rPr>
                <w:b/>
                <w:iCs/>
              </w:rPr>
            </w:rPrChange>
          </w:rPr>
          <w:t xml:space="preserve"> - Teste de login</w:t>
        </w:r>
      </w:ins>
      <w:bookmarkEnd w:id="5215"/>
      <w:bookmarkEnd w:id="5216"/>
    </w:p>
    <w:p w14:paraId="6B36C0B7"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D36233">
        <w:rPr>
          <w:rFonts w:ascii="Consolas" w:eastAsia="Times New Roman" w:hAnsi="Consolas"/>
          <w:color w:val="D4D4D4"/>
          <w:sz w:val="21"/>
          <w:szCs w:val="21"/>
          <w:lang w:val="en-US" w:eastAsia="pt-BR"/>
          <w:rPrChange w:id="5223" w:author="Ryan Lemos" w:date="2019-10-13T11:43:00Z">
            <w:rPr>
              <w:rFonts w:ascii="Consolas" w:eastAsia="Times New Roman" w:hAnsi="Consolas"/>
              <w:color w:val="D4D4D4"/>
              <w:sz w:val="21"/>
              <w:szCs w:val="21"/>
              <w:lang w:eastAsia="pt-BR"/>
            </w:rPr>
          </w:rPrChange>
        </w:rPr>
        <w:t>    </w:t>
      </w:r>
      <w:r w:rsidRPr="005074A5">
        <w:rPr>
          <w:rFonts w:ascii="Consolas" w:eastAsia="Times New Roman" w:hAnsi="Consolas"/>
          <w:color w:val="569CD6"/>
          <w:sz w:val="21"/>
          <w:szCs w:val="21"/>
          <w:lang w:val="en-US" w:eastAsia="pt-BR"/>
        </w:rPr>
        <w:t>public</w:t>
      </w:r>
      <w:r w:rsidRPr="005074A5">
        <w:rPr>
          <w:rFonts w:ascii="Consolas" w:eastAsia="Times New Roman" w:hAnsi="Consolas"/>
          <w:color w:val="D4D4D4"/>
          <w:sz w:val="21"/>
          <w:szCs w:val="21"/>
          <w:lang w:val="en-US" w:eastAsia="pt-BR"/>
        </w:rPr>
        <w:t> </w:t>
      </w:r>
      <w:r w:rsidRPr="005074A5">
        <w:rPr>
          <w:rFonts w:ascii="Consolas" w:eastAsia="Times New Roman" w:hAnsi="Consolas"/>
          <w:color w:val="569CD6"/>
          <w:sz w:val="21"/>
          <w:szCs w:val="21"/>
          <w:lang w:val="en-US" w:eastAsia="pt-BR"/>
        </w:rPr>
        <w:t>function</w:t>
      </w:r>
      <w:r w:rsidRPr="005074A5">
        <w:rPr>
          <w:rFonts w:ascii="Consolas" w:eastAsia="Times New Roman" w:hAnsi="Consolas"/>
          <w:color w:val="D4D4D4"/>
          <w:sz w:val="21"/>
          <w:szCs w:val="21"/>
          <w:lang w:val="en-US" w:eastAsia="pt-BR"/>
        </w:rPr>
        <w:t> </w:t>
      </w:r>
      <w:r w:rsidRPr="005074A5">
        <w:rPr>
          <w:rFonts w:ascii="Consolas" w:eastAsia="Times New Roman" w:hAnsi="Consolas"/>
          <w:color w:val="DCDCAA"/>
          <w:sz w:val="21"/>
          <w:szCs w:val="21"/>
          <w:lang w:val="en-US" w:eastAsia="pt-BR"/>
        </w:rPr>
        <w:t>testIfCanLogin</w:t>
      </w:r>
      <w:r w:rsidRPr="005074A5">
        <w:rPr>
          <w:rFonts w:ascii="Consolas" w:eastAsia="Times New Roman" w:hAnsi="Consolas"/>
          <w:color w:val="D4D4D4"/>
          <w:sz w:val="21"/>
          <w:szCs w:val="21"/>
          <w:lang w:val="en-US" w:eastAsia="pt-BR"/>
        </w:rPr>
        <w:t>()</w:t>
      </w:r>
    </w:p>
    <w:p w14:paraId="2E8C2C29"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5074A5">
        <w:rPr>
          <w:rFonts w:ascii="Consolas" w:eastAsia="Times New Roman" w:hAnsi="Consolas"/>
          <w:color w:val="D4D4D4"/>
          <w:sz w:val="21"/>
          <w:szCs w:val="21"/>
          <w:lang w:val="en-US" w:eastAsia="pt-BR"/>
        </w:rPr>
        <w:t>    {</w:t>
      </w:r>
    </w:p>
    <w:p w14:paraId="5286E827"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5074A5">
        <w:rPr>
          <w:rFonts w:ascii="Consolas" w:eastAsia="Times New Roman" w:hAnsi="Consolas"/>
          <w:color w:val="D4D4D4"/>
          <w:sz w:val="21"/>
          <w:szCs w:val="21"/>
          <w:lang w:val="en-US" w:eastAsia="pt-BR"/>
        </w:rPr>
        <w:t>        </w:t>
      </w:r>
      <w:r w:rsidRPr="005074A5">
        <w:rPr>
          <w:rFonts w:ascii="Consolas" w:eastAsia="Times New Roman" w:hAnsi="Consolas"/>
          <w:color w:val="9CDCFE"/>
          <w:sz w:val="21"/>
          <w:szCs w:val="21"/>
          <w:lang w:val="en-US" w:eastAsia="pt-BR"/>
        </w:rPr>
        <w:t>$response</w:t>
      </w:r>
      <w:r w:rsidRPr="005074A5">
        <w:rPr>
          <w:rFonts w:ascii="Consolas" w:eastAsia="Times New Roman" w:hAnsi="Consolas"/>
          <w:color w:val="D4D4D4"/>
          <w:sz w:val="21"/>
          <w:szCs w:val="21"/>
          <w:lang w:val="en-US" w:eastAsia="pt-BR"/>
        </w:rPr>
        <w:t> = </w:t>
      </w:r>
      <w:r w:rsidRPr="005074A5">
        <w:rPr>
          <w:rFonts w:ascii="Consolas" w:eastAsia="Times New Roman" w:hAnsi="Consolas"/>
          <w:color w:val="569CD6"/>
          <w:sz w:val="21"/>
          <w:szCs w:val="21"/>
          <w:lang w:val="en-US" w:eastAsia="pt-BR"/>
        </w:rPr>
        <w:t>$this</w:t>
      </w:r>
      <w:r w:rsidRPr="005074A5">
        <w:rPr>
          <w:rFonts w:ascii="Consolas" w:eastAsia="Times New Roman" w:hAnsi="Consolas"/>
          <w:color w:val="D4D4D4"/>
          <w:sz w:val="21"/>
          <w:szCs w:val="21"/>
          <w:lang w:val="en-US" w:eastAsia="pt-BR"/>
        </w:rPr>
        <w:t>-&gt;</w:t>
      </w:r>
      <w:r w:rsidRPr="005074A5">
        <w:rPr>
          <w:rFonts w:ascii="Consolas" w:eastAsia="Times New Roman" w:hAnsi="Consolas"/>
          <w:color w:val="DCDCAA"/>
          <w:sz w:val="21"/>
          <w:szCs w:val="21"/>
          <w:lang w:val="en-US" w:eastAsia="pt-BR"/>
        </w:rPr>
        <w:t>postJson</w:t>
      </w:r>
      <w:r w:rsidRPr="005074A5">
        <w:rPr>
          <w:rFonts w:ascii="Consolas" w:eastAsia="Times New Roman" w:hAnsi="Consolas"/>
          <w:color w:val="D4D4D4"/>
          <w:sz w:val="21"/>
          <w:szCs w:val="21"/>
          <w:lang w:val="en-US" w:eastAsia="pt-BR"/>
        </w:rPr>
        <w:t>(</w:t>
      </w:r>
      <w:r w:rsidRPr="005074A5">
        <w:rPr>
          <w:rFonts w:ascii="Consolas" w:eastAsia="Times New Roman" w:hAnsi="Consolas"/>
          <w:color w:val="DCDCAA"/>
          <w:sz w:val="21"/>
          <w:szCs w:val="21"/>
          <w:lang w:val="en-US" w:eastAsia="pt-BR"/>
        </w:rPr>
        <w:t>route</w:t>
      </w:r>
      <w:r w:rsidRPr="005074A5">
        <w:rPr>
          <w:rFonts w:ascii="Consolas" w:eastAsia="Times New Roman" w:hAnsi="Consolas"/>
          <w:color w:val="D4D4D4"/>
          <w:sz w:val="21"/>
          <w:szCs w:val="21"/>
          <w:lang w:val="en-US" w:eastAsia="pt-BR"/>
        </w:rPr>
        <w:t>(</w:t>
      </w:r>
      <w:r w:rsidRPr="005074A5">
        <w:rPr>
          <w:rFonts w:ascii="Consolas" w:eastAsia="Times New Roman" w:hAnsi="Consolas"/>
          <w:color w:val="CE9178"/>
          <w:sz w:val="21"/>
          <w:szCs w:val="21"/>
          <w:lang w:val="en-US" w:eastAsia="pt-BR"/>
        </w:rPr>
        <w:t>'auth.login'</w:t>
      </w:r>
      <w:r w:rsidRPr="005074A5">
        <w:rPr>
          <w:rFonts w:ascii="Consolas" w:eastAsia="Times New Roman" w:hAnsi="Consolas"/>
          <w:color w:val="D4D4D4"/>
          <w:sz w:val="21"/>
          <w:szCs w:val="21"/>
          <w:lang w:val="en-US" w:eastAsia="pt-BR"/>
        </w:rPr>
        <w:t>), [</w:t>
      </w:r>
      <w:r w:rsidRPr="005074A5">
        <w:rPr>
          <w:rFonts w:ascii="Consolas" w:eastAsia="Times New Roman" w:hAnsi="Consolas"/>
          <w:color w:val="CE9178"/>
          <w:sz w:val="21"/>
          <w:szCs w:val="21"/>
          <w:lang w:val="en-US" w:eastAsia="pt-BR"/>
        </w:rPr>
        <w:t>'username'</w:t>
      </w:r>
      <w:r w:rsidRPr="005074A5">
        <w:rPr>
          <w:rFonts w:ascii="Consolas" w:eastAsia="Times New Roman" w:hAnsi="Consolas"/>
          <w:color w:val="D4D4D4"/>
          <w:sz w:val="21"/>
          <w:szCs w:val="21"/>
          <w:lang w:val="en-US" w:eastAsia="pt-BR"/>
        </w:rPr>
        <w:t> =&gt;</w:t>
      </w:r>
      <w:r w:rsidRPr="005074A5">
        <w:rPr>
          <w:rFonts w:ascii="Consolas" w:eastAsia="Times New Roman" w:hAnsi="Consolas"/>
          <w:color w:val="CE9178"/>
          <w:sz w:val="21"/>
          <w:szCs w:val="21"/>
          <w:lang w:val="en-US" w:eastAsia="pt-BR"/>
        </w:rPr>
        <w:t>'ryanlemos'</w:t>
      </w:r>
      <w:r w:rsidRPr="005074A5">
        <w:rPr>
          <w:rFonts w:ascii="Consolas" w:eastAsia="Times New Roman" w:hAnsi="Consolas"/>
          <w:color w:val="D4D4D4"/>
          <w:sz w:val="21"/>
          <w:szCs w:val="21"/>
          <w:lang w:val="en-US" w:eastAsia="pt-BR"/>
        </w:rPr>
        <w:t>, </w:t>
      </w:r>
      <w:r w:rsidRPr="005074A5">
        <w:rPr>
          <w:rFonts w:ascii="Consolas" w:eastAsia="Times New Roman" w:hAnsi="Consolas"/>
          <w:color w:val="CE9178"/>
          <w:sz w:val="21"/>
          <w:szCs w:val="21"/>
          <w:lang w:val="en-US" w:eastAsia="pt-BR"/>
        </w:rPr>
        <w:t>'password'</w:t>
      </w:r>
      <w:r w:rsidRPr="005074A5">
        <w:rPr>
          <w:rFonts w:ascii="Consolas" w:eastAsia="Times New Roman" w:hAnsi="Consolas"/>
          <w:color w:val="D4D4D4"/>
          <w:sz w:val="21"/>
          <w:szCs w:val="21"/>
          <w:lang w:val="en-US" w:eastAsia="pt-BR"/>
        </w:rPr>
        <w:t> =&gt; </w:t>
      </w:r>
      <w:r w:rsidRPr="005074A5">
        <w:rPr>
          <w:rFonts w:ascii="Consolas" w:eastAsia="Times New Roman" w:hAnsi="Consolas"/>
          <w:color w:val="CE9178"/>
          <w:sz w:val="21"/>
          <w:szCs w:val="21"/>
          <w:lang w:val="en-US" w:eastAsia="pt-BR"/>
        </w:rPr>
        <w:t>'secret'</w:t>
      </w:r>
      <w:r w:rsidRPr="005074A5">
        <w:rPr>
          <w:rFonts w:ascii="Consolas" w:eastAsia="Times New Roman" w:hAnsi="Consolas"/>
          <w:color w:val="D4D4D4"/>
          <w:sz w:val="21"/>
          <w:szCs w:val="21"/>
          <w:lang w:val="en-US" w:eastAsia="pt-BR"/>
        </w:rPr>
        <w:t>]);</w:t>
      </w:r>
    </w:p>
    <w:p w14:paraId="1C84F00B" w14:textId="77777777" w:rsidR="001D5294" w:rsidRPr="00EC6FD7"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5074A5">
        <w:rPr>
          <w:rFonts w:ascii="Consolas" w:eastAsia="Times New Roman" w:hAnsi="Consolas"/>
          <w:color w:val="D4D4D4"/>
          <w:sz w:val="21"/>
          <w:szCs w:val="21"/>
          <w:lang w:val="en-US" w:eastAsia="pt-BR"/>
        </w:rPr>
        <w:t>        </w:t>
      </w:r>
      <w:r w:rsidRPr="00EC6FD7">
        <w:rPr>
          <w:rFonts w:ascii="Consolas" w:eastAsia="Times New Roman" w:hAnsi="Consolas"/>
          <w:color w:val="9CDCFE"/>
          <w:sz w:val="21"/>
          <w:szCs w:val="21"/>
          <w:lang w:eastAsia="pt-BR"/>
        </w:rPr>
        <w:t>$response</w:t>
      </w:r>
      <w:r w:rsidRPr="00EC6FD7">
        <w:rPr>
          <w:rFonts w:ascii="Consolas" w:eastAsia="Times New Roman" w:hAnsi="Consolas"/>
          <w:color w:val="D4D4D4"/>
          <w:sz w:val="21"/>
          <w:szCs w:val="21"/>
          <w:lang w:eastAsia="pt-BR"/>
        </w:rPr>
        <w:t>-&gt;</w:t>
      </w:r>
      <w:r w:rsidRPr="00EC6FD7">
        <w:rPr>
          <w:rFonts w:ascii="Consolas" w:eastAsia="Times New Roman" w:hAnsi="Consolas"/>
          <w:color w:val="DCDCAA"/>
          <w:sz w:val="21"/>
          <w:szCs w:val="21"/>
          <w:lang w:eastAsia="pt-BR"/>
        </w:rPr>
        <w:t>assertStatus</w:t>
      </w:r>
      <w:r w:rsidRPr="00EC6FD7">
        <w:rPr>
          <w:rFonts w:ascii="Consolas" w:eastAsia="Times New Roman" w:hAnsi="Consolas"/>
          <w:color w:val="D4D4D4"/>
          <w:sz w:val="21"/>
          <w:szCs w:val="21"/>
          <w:lang w:eastAsia="pt-BR"/>
        </w:rPr>
        <w:t>(</w:t>
      </w:r>
      <w:r w:rsidRPr="00EC6FD7">
        <w:rPr>
          <w:rFonts w:ascii="Consolas" w:eastAsia="Times New Roman" w:hAnsi="Consolas"/>
          <w:color w:val="B5CEA8"/>
          <w:sz w:val="21"/>
          <w:szCs w:val="21"/>
          <w:lang w:eastAsia="pt-BR"/>
        </w:rPr>
        <w:t>200</w:t>
      </w:r>
      <w:r w:rsidRPr="00EC6FD7">
        <w:rPr>
          <w:rFonts w:ascii="Consolas" w:eastAsia="Times New Roman" w:hAnsi="Consolas"/>
          <w:color w:val="D4D4D4"/>
          <w:sz w:val="21"/>
          <w:szCs w:val="21"/>
          <w:lang w:eastAsia="pt-BR"/>
        </w:rPr>
        <w:t>);</w:t>
      </w:r>
    </w:p>
    <w:p w14:paraId="32F9A19A" w14:textId="77777777" w:rsidR="001D5294" w:rsidRPr="00EC6FD7"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EC6FD7">
        <w:rPr>
          <w:rFonts w:ascii="Consolas" w:eastAsia="Times New Roman" w:hAnsi="Consolas"/>
          <w:color w:val="D4D4D4"/>
          <w:sz w:val="21"/>
          <w:szCs w:val="21"/>
          <w:lang w:eastAsia="pt-BR"/>
        </w:rPr>
        <w:lastRenderedPageBreak/>
        <w:t>        </w:t>
      </w:r>
      <w:r w:rsidRPr="00EC6FD7">
        <w:rPr>
          <w:rFonts w:ascii="Consolas" w:eastAsia="Times New Roman" w:hAnsi="Consolas"/>
          <w:color w:val="9CDCFE"/>
          <w:sz w:val="21"/>
          <w:szCs w:val="21"/>
          <w:lang w:eastAsia="pt-BR"/>
        </w:rPr>
        <w:t>$response</w:t>
      </w:r>
      <w:r w:rsidRPr="00EC6FD7">
        <w:rPr>
          <w:rFonts w:ascii="Consolas" w:eastAsia="Times New Roman" w:hAnsi="Consolas"/>
          <w:color w:val="D4D4D4"/>
          <w:sz w:val="21"/>
          <w:szCs w:val="21"/>
          <w:lang w:eastAsia="pt-BR"/>
        </w:rPr>
        <w:t>-&gt;</w:t>
      </w:r>
      <w:r w:rsidRPr="00EC6FD7">
        <w:rPr>
          <w:rFonts w:ascii="Consolas" w:eastAsia="Times New Roman" w:hAnsi="Consolas"/>
          <w:color w:val="DCDCAA"/>
          <w:sz w:val="21"/>
          <w:szCs w:val="21"/>
          <w:lang w:eastAsia="pt-BR"/>
        </w:rPr>
        <w:t>assertJsonFragment</w:t>
      </w:r>
      <w:r w:rsidRPr="00EC6FD7">
        <w:rPr>
          <w:rFonts w:ascii="Consolas" w:eastAsia="Times New Roman" w:hAnsi="Consolas"/>
          <w:color w:val="D4D4D4"/>
          <w:sz w:val="21"/>
          <w:szCs w:val="21"/>
          <w:lang w:eastAsia="pt-BR"/>
        </w:rPr>
        <w:t>([</w:t>
      </w:r>
      <w:r w:rsidRPr="00EC6FD7">
        <w:rPr>
          <w:rFonts w:ascii="Consolas" w:eastAsia="Times New Roman" w:hAnsi="Consolas"/>
          <w:color w:val="CE9178"/>
          <w:sz w:val="21"/>
          <w:szCs w:val="21"/>
          <w:lang w:eastAsia="pt-BR"/>
        </w:rPr>
        <w:t>'token'</w:t>
      </w:r>
      <w:r w:rsidRPr="00EC6FD7">
        <w:rPr>
          <w:rFonts w:ascii="Consolas" w:eastAsia="Times New Roman" w:hAnsi="Consolas"/>
          <w:color w:val="D4D4D4"/>
          <w:sz w:val="21"/>
          <w:szCs w:val="21"/>
          <w:lang w:eastAsia="pt-BR"/>
        </w:rPr>
        <w:t>]);</w:t>
      </w:r>
    </w:p>
    <w:p w14:paraId="02E526E3" w14:textId="48AC5486" w:rsidR="001D5294" w:rsidRPr="001D5294" w:rsidRDefault="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EC6FD7">
        <w:rPr>
          <w:rFonts w:ascii="Consolas" w:eastAsia="Times New Roman" w:hAnsi="Consolas"/>
          <w:color w:val="D4D4D4"/>
          <w:sz w:val="21"/>
          <w:szCs w:val="21"/>
          <w:lang w:eastAsia="pt-BR"/>
        </w:rPr>
        <w:t>    }</w:t>
      </w:r>
    </w:p>
    <w:p w14:paraId="0C3BEE55" w14:textId="77777777" w:rsidR="006A06B2" w:rsidRPr="001D5294" w:rsidRDefault="006A06B2" w:rsidP="006A06B2">
      <w:pPr>
        <w:shd w:val="clear" w:color="auto" w:fill="1E1E1E"/>
        <w:spacing w:line="285" w:lineRule="atLeast"/>
        <w:ind w:firstLine="0"/>
        <w:jc w:val="left"/>
        <w:outlineLvl w:val="9"/>
        <w:rPr>
          <w:rFonts w:ascii="Consolas" w:eastAsia="Times New Roman" w:hAnsi="Consolas"/>
          <w:color w:val="D4D4D4"/>
          <w:sz w:val="21"/>
          <w:szCs w:val="21"/>
          <w:lang w:eastAsia="pt-BR"/>
        </w:rPr>
      </w:pPr>
    </w:p>
    <w:p w14:paraId="4730372E" w14:textId="42B899C3" w:rsidR="006A06B2" w:rsidRDefault="009E79A9">
      <w:pPr>
        <w:pStyle w:val="Fontes"/>
        <w:rPr>
          <w:ins w:id="5224" w:author="Ryan Lemos" w:date="2019-10-13T12:42:00Z"/>
        </w:rPr>
        <w:pPrChange w:id="5225" w:author="Ryan Lemos" w:date="2019-10-13T12:42:00Z">
          <w:pPr/>
        </w:pPrChange>
      </w:pPr>
      <w:ins w:id="5226" w:author="Ryan Lemos" w:date="2019-10-13T13:01:00Z">
        <w:r>
          <w:t>Fonte: PRÓPRIA, 2019. Utilizando o VSCODE v.1.39.1</w:t>
        </w:r>
      </w:ins>
    </w:p>
    <w:p w14:paraId="731E380E" w14:textId="77777777" w:rsidR="00031AD6" w:rsidRDefault="00031AD6" w:rsidP="006A06B2"/>
    <w:p w14:paraId="211BCC6C" w14:textId="091FEACD" w:rsidR="003E02E6" w:rsidRDefault="003E02E6" w:rsidP="009C65BE">
      <w:r>
        <w:t>Para executar os testes, é preciso executar o PHPUNIT por meio de um terminal conforme visto pela</w:t>
      </w:r>
      <w:del w:id="5227" w:author="Ryan Lemos" w:date="2019-10-09T20:50:00Z">
        <w:r w:rsidDel="001A66C9">
          <w:delText xml:space="preserve"> </w:delText>
        </w:r>
      </w:del>
      <w:ins w:id="5228" w:author="Ryan Lemos" w:date="2019-10-09T20:50:00Z">
        <w:r w:rsidR="001A66C9">
          <w:t xml:space="preserve"> </w:t>
        </w:r>
        <w:r w:rsidR="001A66C9">
          <w:fldChar w:fldCharType="begin"/>
        </w:r>
        <w:r w:rsidR="001A66C9">
          <w:instrText xml:space="preserve"> REF _Ref21546662 \h </w:instrText>
        </w:r>
      </w:ins>
      <w:r w:rsidR="001A66C9">
        <w:fldChar w:fldCharType="separate"/>
      </w:r>
      <w:ins w:id="5229" w:author="Ryan Lemos" w:date="2019-10-14T19:23:00Z">
        <w:r w:rsidR="0002745D">
          <w:t xml:space="preserve">Figura </w:t>
        </w:r>
        <w:r w:rsidR="0002745D">
          <w:rPr>
            <w:noProof/>
          </w:rPr>
          <w:t>116</w:t>
        </w:r>
      </w:ins>
      <w:ins w:id="5230" w:author="Ryan Lemos" w:date="2019-10-09T20:50:00Z">
        <w:r w:rsidR="001A66C9">
          <w:fldChar w:fldCharType="end"/>
        </w:r>
      </w:ins>
      <w:del w:id="5231" w:author="Ryan Lemos" w:date="2019-10-09T20:50:00Z">
        <w:r w:rsidDel="001A66C9">
          <w:delText>figura x</w:delText>
        </w:r>
      </w:del>
      <w:r>
        <w:t xml:space="preserve">. Deve-se indicar o caminho do arquivo de teste, e no caso da </w:t>
      </w:r>
      <w:ins w:id="5232" w:author="Ryan Lemos" w:date="2019-10-09T21:15:00Z">
        <w:r w:rsidR="005A7551">
          <w:fldChar w:fldCharType="begin"/>
        </w:r>
        <w:r w:rsidR="005A7551">
          <w:instrText xml:space="preserve"> REF _Ref21546662 \h </w:instrText>
        </w:r>
      </w:ins>
      <w:r w:rsidR="005A7551">
        <w:fldChar w:fldCharType="separate"/>
      </w:r>
      <w:ins w:id="5233" w:author="Ryan Lemos" w:date="2019-10-14T19:23:00Z">
        <w:r w:rsidR="0002745D">
          <w:t xml:space="preserve">Figura </w:t>
        </w:r>
        <w:r w:rsidR="0002745D">
          <w:rPr>
            <w:noProof/>
          </w:rPr>
          <w:t>116</w:t>
        </w:r>
      </w:ins>
      <w:ins w:id="5234" w:author="Ryan Lemos" w:date="2019-10-09T21:15:00Z">
        <w:r w:rsidR="005A7551">
          <w:fldChar w:fldCharType="end"/>
        </w:r>
        <w:r w:rsidR="005A7551">
          <w:t xml:space="preserve"> </w:t>
        </w:r>
      </w:ins>
      <w:del w:id="5235" w:author="Ryan Lemos" w:date="2019-10-09T21:15:00Z">
        <w:r w:rsidDel="005A7551">
          <w:delText xml:space="preserve">figura x </w:delText>
        </w:r>
      </w:del>
      <w:r>
        <w:t>utilizou-se um parâmetro para executar somente uma função dentro da classe de testes. O resultado do teste é exibido, no caso ok, e quantas asserções, ou verificações, foram executadas e constatadas naquele teste</w:t>
      </w:r>
      <w:r w:rsidR="009C65BE">
        <w:t>. Como visto na</w:t>
      </w:r>
      <w:del w:id="5236" w:author="Ryan Lemos" w:date="2019-10-09T21:15:00Z">
        <w:r w:rsidR="009C65BE" w:rsidDel="005A7551">
          <w:delText xml:space="preserve"> </w:delText>
        </w:r>
      </w:del>
      <w:ins w:id="5237" w:author="Ryan Lemos" w:date="2019-10-09T21:15:00Z">
        <w:r w:rsidR="005A7551">
          <w:t xml:space="preserve"> </w:t>
        </w:r>
        <w:r w:rsidR="005A7551">
          <w:fldChar w:fldCharType="begin"/>
        </w:r>
        <w:r w:rsidR="005A7551">
          <w:instrText xml:space="preserve"> REF _Ref21546662 \h </w:instrText>
        </w:r>
      </w:ins>
      <w:r w:rsidR="005A7551">
        <w:fldChar w:fldCharType="separate"/>
      </w:r>
      <w:ins w:id="5238" w:author="Ryan Lemos" w:date="2019-10-14T19:23:00Z">
        <w:r w:rsidR="0002745D">
          <w:t xml:space="preserve">Figura </w:t>
        </w:r>
        <w:r w:rsidR="0002745D">
          <w:rPr>
            <w:noProof/>
          </w:rPr>
          <w:t>116</w:t>
        </w:r>
      </w:ins>
      <w:ins w:id="5239" w:author="Ryan Lemos" w:date="2019-10-09T21:15:00Z">
        <w:r w:rsidR="005A7551">
          <w:fldChar w:fldCharType="end"/>
        </w:r>
      </w:ins>
      <w:del w:id="5240" w:author="Ryan Lemos" w:date="2019-10-09T21:15:00Z">
        <w:r w:rsidR="009C65BE" w:rsidDel="005A7551">
          <w:delText>figura x</w:delText>
        </w:r>
      </w:del>
      <w:r w:rsidR="009C65BE">
        <w:t xml:space="preserve">, o teste de uma função demorou para executar quase um minuto, 58 segundos. Isso se dá, pois, o fato de a biblioteca PHPUNIT ter que criar, excluir e preencher os registros em uma base de dados deixa demorada a execução dos testes. Isso foi um gargalo na utilização da metodologia XP durante o desenvolvimento, já que o XP prega velocidade na execução e manutenção dos testes. </w:t>
      </w:r>
    </w:p>
    <w:p w14:paraId="72F5F446" w14:textId="77777777" w:rsidR="009C65BE" w:rsidRDefault="009C65BE"/>
    <w:p w14:paraId="2E7EB52B" w14:textId="6ABDBA57" w:rsidR="00EC6FD7" w:rsidRDefault="00EC6FD7" w:rsidP="005074A5">
      <w:pPr>
        <w:pStyle w:val="Legenda"/>
        <w:keepNext/>
      </w:pPr>
      <w:bookmarkStart w:id="5241" w:name="_Ref21546662"/>
      <w:bookmarkStart w:id="5242" w:name="_Toc21974049"/>
      <w:bookmarkStart w:id="5243" w:name="_Toc22075268"/>
      <w:r>
        <w:t xml:space="preserve">Figura </w:t>
      </w:r>
      <w:r w:rsidR="00B06645">
        <w:fldChar w:fldCharType="begin"/>
      </w:r>
      <w:r w:rsidR="00B06645">
        <w:instrText xml:space="preserve"> SEQ Figura \* ARABIC </w:instrText>
      </w:r>
      <w:r w:rsidR="00B06645">
        <w:fldChar w:fldCharType="separate"/>
      </w:r>
      <w:ins w:id="5244" w:author="Ryan Lemos" w:date="2019-10-14T19:23:00Z">
        <w:r w:rsidR="0002745D">
          <w:rPr>
            <w:noProof/>
          </w:rPr>
          <w:t>116</w:t>
        </w:r>
      </w:ins>
      <w:del w:id="5245" w:author="Ryan Lemos" w:date="2019-10-07T11:05:00Z">
        <w:r w:rsidR="00D343FF" w:rsidDel="00EA672B">
          <w:rPr>
            <w:noProof/>
          </w:rPr>
          <w:delText>119</w:delText>
        </w:r>
      </w:del>
      <w:r w:rsidR="00B06645">
        <w:rPr>
          <w:noProof/>
        </w:rPr>
        <w:fldChar w:fldCharType="end"/>
      </w:r>
      <w:bookmarkEnd w:id="5241"/>
      <w:r>
        <w:t xml:space="preserve"> - Execução de um teste no PHPUNIT</w:t>
      </w:r>
      <w:bookmarkEnd w:id="5242"/>
      <w:bookmarkEnd w:id="5243"/>
    </w:p>
    <w:p w14:paraId="1084119B" w14:textId="518A29FA" w:rsidR="003E02E6" w:rsidRPr="005074A5" w:rsidRDefault="003E02E6" w:rsidP="005074A5">
      <w:pPr>
        <w:ind w:firstLine="0"/>
      </w:pPr>
      <w:r>
        <w:rPr>
          <w:noProof/>
        </w:rPr>
        <w:drawing>
          <wp:inline distT="0" distB="0" distL="0" distR="0" wp14:anchorId="3C79379C" wp14:editId="1C2B19C5">
            <wp:extent cx="5760085" cy="184785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085" cy="1847850"/>
                    </a:xfrm>
                    <a:prstGeom prst="rect">
                      <a:avLst/>
                    </a:prstGeom>
                  </pic:spPr>
                </pic:pic>
              </a:graphicData>
            </a:graphic>
          </wp:inline>
        </w:drawing>
      </w:r>
    </w:p>
    <w:p w14:paraId="20EF3BC0" w14:textId="67B61A4D" w:rsidR="0066124C" w:rsidRDefault="00031AD6" w:rsidP="00324287">
      <w:pPr>
        <w:pStyle w:val="Fontes"/>
        <w:rPr>
          <w:ins w:id="5246" w:author="Ryan Lemos" w:date="2019-10-13T12:42:00Z"/>
        </w:rPr>
        <w:pPrChange w:id="5247" w:author="Ryan Lemos" w:date="2019-10-15T19:17:00Z">
          <w:pPr>
            <w:pStyle w:val="Ttulo1"/>
            <w:numPr>
              <w:numId w:val="0"/>
            </w:numPr>
          </w:pPr>
        </w:pPrChange>
      </w:pPr>
      <w:ins w:id="5248" w:author="Ryan Lemos" w:date="2019-10-13T12:42:00Z">
        <w:r>
          <w:t>PRÓPRIA, 2019. Utilizando</w:t>
        </w:r>
      </w:ins>
      <w:ins w:id="5249" w:author="Ryan Lemos" w:date="2019-10-13T12:43:00Z">
        <w:r>
          <w:t xml:space="preserve"> o terminal CMD dentro d</w:t>
        </w:r>
      </w:ins>
      <w:ins w:id="5250" w:author="Ryan Lemos" w:date="2019-10-13T12:42:00Z">
        <w:r>
          <w:t>o VSCODE v.1.39.1</w:t>
        </w:r>
      </w:ins>
      <w:ins w:id="5251" w:author="Ryan Lemos" w:date="2019-10-13T12:43:00Z">
        <w:r>
          <w:t>.</w:t>
        </w:r>
      </w:ins>
    </w:p>
    <w:p w14:paraId="6861E2F0" w14:textId="77777777" w:rsidR="00031AD6" w:rsidRPr="00031AD6" w:rsidRDefault="00031AD6">
      <w:pPr>
        <w:rPr>
          <w:rPrChange w:id="5252" w:author="Ryan Lemos" w:date="2019-10-13T12:42:00Z">
            <w:rPr/>
          </w:rPrChange>
        </w:rPr>
        <w:pPrChange w:id="5253" w:author="Ryan Lemos" w:date="2019-10-13T12:42:00Z">
          <w:pPr>
            <w:pStyle w:val="Ttulo1"/>
            <w:numPr>
              <w:numId w:val="0"/>
            </w:numPr>
          </w:pPr>
        </w:pPrChange>
      </w:pPr>
    </w:p>
    <w:p w14:paraId="6C31B15E" w14:textId="222FDAF2" w:rsidR="00E55893" w:rsidRPr="005074A5" w:rsidRDefault="00E55893" w:rsidP="00E55893">
      <w:pPr>
        <w:pStyle w:val="Ttulo1"/>
      </w:pPr>
      <w:bookmarkStart w:id="5254" w:name="_Toc22075340"/>
      <w:r w:rsidRPr="005074A5">
        <w:t>Utilização</w:t>
      </w:r>
      <w:r w:rsidR="00723C16" w:rsidRPr="005074A5">
        <w:t xml:space="preserve"> do ambiente</w:t>
      </w:r>
      <w:bookmarkEnd w:id="5254"/>
    </w:p>
    <w:p w14:paraId="33C87CA9" w14:textId="77777777" w:rsidR="00BE08AB" w:rsidRPr="005074A5" w:rsidRDefault="00BE08AB" w:rsidP="00BE08AB"/>
    <w:p w14:paraId="6A6EE593" w14:textId="6888AB8E" w:rsidR="00BE08AB" w:rsidRDefault="00BE08AB" w:rsidP="00BE08AB">
      <w:r>
        <w:t>Como o desenvolvimento desse ambiente foi guiado por uma metodologia iterativa, conforme visto na seção</w:t>
      </w:r>
      <w:del w:id="5255" w:author="Ryan Lemos" w:date="2019-10-13T15:40:00Z">
        <w:r w:rsidDel="00A768C5">
          <w:delText xml:space="preserve"> </w:delText>
        </w:r>
      </w:del>
      <w:ins w:id="5256" w:author="Ryan Lemos" w:date="2019-10-13T15:40:00Z">
        <w:r w:rsidR="00A768C5">
          <w:t xml:space="preserve"> </w:t>
        </w:r>
        <w:r w:rsidR="00A768C5">
          <w:fldChar w:fldCharType="begin"/>
        </w:r>
        <w:r w:rsidR="00A768C5">
          <w:instrText xml:space="preserve"> REF _Ref527668666 \r \h </w:instrText>
        </w:r>
      </w:ins>
      <w:r w:rsidR="00A768C5">
        <w:fldChar w:fldCharType="separate"/>
      </w:r>
      <w:ins w:id="5257" w:author="Ryan Lemos" w:date="2019-10-14T19:23:00Z">
        <w:r w:rsidR="0002745D">
          <w:t>2.2.3.3</w:t>
        </w:r>
      </w:ins>
      <w:ins w:id="5258" w:author="Ryan Lemos" w:date="2019-10-13T15:40:00Z">
        <w:r w:rsidR="00A768C5">
          <w:fldChar w:fldCharType="end"/>
        </w:r>
      </w:ins>
      <w:del w:id="5259" w:author="Ryan Lemos" w:date="2019-10-13T15:40:00Z">
        <w:r w:rsidDel="00A768C5">
          <w:delText>x</w:delText>
        </w:r>
      </w:del>
      <w:r>
        <w:t>, a cada iteração (ou entrega) uma versão estável e utilizável do sistema deveria ser disponibilizada para uso. Dessa maneira, a partir do final do primeiro release a</w:t>
      </w:r>
      <w:r w:rsidR="00040E23">
        <w:t xml:space="preserve"> primeira</w:t>
      </w:r>
      <w:r>
        <w:t xml:space="preserve"> versão estável da aplicação foi disponibilizada para utilização</w:t>
      </w:r>
      <w:r w:rsidR="00040E23">
        <w:t>. E no final de cada iteração uma nova gama de funcionalidades eram inseridas.</w:t>
      </w:r>
      <w:ins w:id="5260" w:author="Ryan Lemos" w:date="2019-10-14T20:45:00Z">
        <w:r w:rsidR="008C1760">
          <w:t xml:space="preserve"> Além do ambiente</w:t>
        </w:r>
      </w:ins>
      <w:ins w:id="5261" w:author="Ryan Lemos" w:date="2019-10-14T20:48:00Z">
        <w:r w:rsidR="008C1760">
          <w:t>,</w:t>
        </w:r>
      </w:ins>
      <w:ins w:id="5262" w:author="Ryan Lemos" w:date="2019-10-14T20:45:00Z">
        <w:r w:rsidR="008C1760">
          <w:t xml:space="preserve"> foi confeccionado um novo site para a escola, com um </w:t>
        </w:r>
        <w:r w:rsidR="008C1760" w:rsidRPr="008C1760">
          <w:rPr>
            <w:i/>
            <w:iCs/>
            <w:rPrChange w:id="5263" w:author="Ryan Lemos" w:date="2019-10-14T20:45:00Z">
              <w:rPr/>
            </w:rPrChange>
          </w:rPr>
          <w:t>layout</w:t>
        </w:r>
        <w:r w:rsidR="008C1760">
          <w:t xml:space="preserve"> mais moderno e chamativo</w:t>
        </w:r>
      </w:ins>
      <w:ins w:id="5264" w:author="Ryan Lemos" w:date="2019-10-14T20:48:00Z">
        <w:r w:rsidR="008C1760">
          <w:t xml:space="preserve"> apontando principais pontos de ensino da escola, professores e depoimentos de algu</w:t>
        </w:r>
      </w:ins>
      <w:ins w:id="5265" w:author="Ryan Lemos" w:date="2019-10-14T20:49:00Z">
        <w:r w:rsidR="008C1760">
          <w:t>ns alunos</w:t>
        </w:r>
      </w:ins>
      <w:ins w:id="5266" w:author="Ryan Lemos" w:date="2019-10-14T20:48:00Z">
        <w:r w:rsidR="008C1760">
          <w:t>.</w:t>
        </w:r>
      </w:ins>
      <w:ins w:id="5267" w:author="Ryan Lemos" w:date="2019-10-14T20:45:00Z">
        <w:r w:rsidR="008C1760">
          <w:t xml:space="preserve"> </w:t>
        </w:r>
      </w:ins>
      <w:ins w:id="5268" w:author="Ryan Lemos" w:date="2019-10-14T20:48:00Z">
        <w:r w:rsidR="008C1760">
          <w:t>E</w:t>
        </w:r>
      </w:ins>
      <w:ins w:id="5269" w:author="Ryan Lemos" w:date="2019-10-14T20:45:00Z">
        <w:r w:rsidR="008C1760">
          <w:t xml:space="preserve">stando disponível a partir da URL </w:t>
        </w:r>
        <w:r w:rsidR="008C1760">
          <w:fldChar w:fldCharType="begin"/>
        </w:r>
        <w:r w:rsidR="008C1760">
          <w:instrText xml:space="preserve"> HYPERLINK "https://ilcidiomas.com.br/" </w:instrText>
        </w:r>
        <w:r w:rsidR="008C1760">
          <w:fldChar w:fldCharType="separate"/>
        </w:r>
        <w:r w:rsidR="008C1760">
          <w:rPr>
            <w:rStyle w:val="Hyperlink"/>
          </w:rPr>
          <w:t>https://ilcidiomas.com.br</w:t>
        </w:r>
        <w:r w:rsidR="008C1760">
          <w:fldChar w:fldCharType="end"/>
        </w:r>
      </w:ins>
      <w:ins w:id="5270" w:author="Ryan Lemos" w:date="2019-10-14T20:46:00Z">
        <w:r w:rsidR="008C1760">
          <w:t xml:space="preserve">. Já o </w:t>
        </w:r>
      </w:ins>
      <w:ins w:id="5271" w:author="Ryan Lemos" w:date="2019-10-14T20:49:00Z">
        <w:r w:rsidR="008C1760">
          <w:t xml:space="preserve">ambiente foi incluído em </w:t>
        </w:r>
        <w:r w:rsidR="002B1E8B">
          <w:t xml:space="preserve">um </w:t>
        </w:r>
        <w:r w:rsidR="002B1E8B">
          <w:lastRenderedPageBreak/>
          <w:t>repositório</w:t>
        </w:r>
      </w:ins>
      <w:ins w:id="5272" w:author="Ryan Lemos" w:date="2019-10-14T20:46:00Z">
        <w:r w:rsidR="008C1760">
          <w:t xml:space="preserve"> pôd</w:t>
        </w:r>
      </w:ins>
      <w:ins w:id="5273" w:author="Ryan Lemos" w:date="2019-10-14T20:47:00Z">
        <w:r w:rsidR="008C1760">
          <w:t xml:space="preserve">e ser acessado pela URL </w:t>
        </w:r>
        <w:r w:rsidR="008C1760">
          <w:fldChar w:fldCharType="begin"/>
        </w:r>
        <w:r w:rsidR="008C1760">
          <w:instrText xml:space="preserve"> HYPERLINK "https://ilcidiomas.com.br/app/" </w:instrText>
        </w:r>
        <w:r w:rsidR="008C1760">
          <w:fldChar w:fldCharType="separate"/>
        </w:r>
        <w:r w:rsidR="008C1760">
          <w:rPr>
            <w:rStyle w:val="Hyperlink"/>
          </w:rPr>
          <w:t>https://ilcidiomas.com.br/app/</w:t>
        </w:r>
        <w:r w:rsidR="008C1760">
          <w:fldChar w:fldCharType="end"/>
        </w:r>
      </w:ins>
      <w:ins w:id="5274" w:author="Ryan Lemos" w:date="2019-10-14T20:49:00Z">
        <w:r w:rsidR="002B1E8B">
          <w:t xml:space="preserve">, lembrando que esse ‘/app’ se trata do </w:t>
        </w:r>
        <w:r w:rsidR="002B1E8B" w:rsidRPr="002B1E8B">
          <w:rPr>
            <w:i/>
            <w:iCs/>
            <w:rPrChange w:id="5275" w:author="Ryan Lemos" w:date="2019-10-14T20:49:00Z">
              <w:rPr/>
            </w:rPrChange>
          </w:rPr>
          <w:t>front-end</w:t>
        </w:r>
        <w:r w:rsidR="002B1E8B">
          <w:t xml:space="preserve"> </w:t>
        </w:r>
      </w:ins>
      <w:ins w:id="5276" w:author="Ryan Lemos" w:date="2019-10-14T20:50:00Z">
        <w:r w:rsidR="002B1E8B">
          <w:t xml:space="preserve">Angular que faz requisições a API Laravel disponível em </w:t>
        </w:r>
        <w:r w:rsidR="002B1E8B">
          <w:fldChar w:fldCharType="begin"/>
        </w:r>
        <w:r w:rsidR="002B1E8B">
          <w:instrText xml:space="preserve"> HYPERLINK "</w:instrText>
        </w:r>
        <w:r w:rsidR="002B1E8B" w:rsidRPr="002B1E8B">
          <w:rPr>
            <w:rPrChange w:id="5277" w:author="Ryan Lemos" w:date="2019-10-14T20:50:00Z">
              <w:rPr>
                <w:rStyle w:val="Hyperlink"/>
              </w:rPr>
            </w:rPrChange>
          </w:rPr>
          <w:instrText>https://ilcidiomas.com.br/backend/</w:instrText>
        </w:r>
        <w:r w:rsidR="002B1E8B">
          <w:instrText xml:space="preserve">" </w:instrText>
        </w:r>
        <w:r w:rsidR="002B1E8B">
          <w:fldChar w:fldCharType="separate"/>
        </w:r>
        <w:r w:rsidR="002B1E8B" w:rsidRPr="00DB480D">
          <w:rPr>
            <w:rStyle w:val="Hyperlink"/>
          </w:rPr>
          <w:t>https://ilcidiomas.com.br/backend/</w:t>
        </w:r>
        <w:r w:rsidR="002B1E8B">
          <w:fldChar w:fldCharType="end"/>
        </w:r>
      </w:ins>
      <w:ins w:id="5278" w:author="Ryan Lemos" w:date="2019-10-14T20:47:00Z">
        <w:r w:rsidR="008C1760">
          <w:t xml:space="preserve">. </w:t>
        </w:r>
      </w:ins>
    </w:p>
    <w:p w14:paraId="3BE98418" w14:textId="1FA3B019" w:rsidR="002B1E8B" w:rsidRDefault="00040E23">
      <w:pPr>
        <w:rPr>
          <w:ins w:id="5279" w:author="Ryan Lemos" w:date="2019-10-14T20:52:00Z"/>
        </w:rPr>
      </w:pPr>
      <w:r>
        <w:t xml:space="preserve">Porém, a escola só decidiu começar a </w:t>
      </w:r>
      <w:del w:id="5280" w:author="Ryan Lemos" w:date="2019-10-15T19:17:00Z">
        <w:r w:rsidDel="00324287">
          <w:delText xml:space="preserve">utilização </w:delText>
        </w:r>
      </w:del>
      <w:ins w:id="5281" w:author="Ryan Lemos" w:date="2019-10-15T19:17:00Z">
        <w:r w:rsidR="00324287">
          <w:t xml:space="preserve">utilizar </w:t>
        </w:r>
      </w:ins>
      <w:del w:id="5282" w:author="Ryan Lemos" w:date="2019-10-15T19:17:00Z">
        <w:r w:rsidDel="00324287">
          <w:delText>d</w:delText>
        </w:r>
      </w:del>
      <w:r>
        <w:t xml:space="preserve">o ambiente no meio do segundo release. </w:t>
      </w:r>
      <w:del w:id="5283" w:author="Ryan Lemos" w:date="2019-10-15T19:17:00Z">
        <w:r w:rsidDel="00324287">
          <w:delText xml:space="preserve">Foram </w:delText>
        </w:r>
      </w:del>
      <w:ins w:id="5284" w:author="Ryan Lemos" w:date="2019-10-15T19:17:00Z">
        <w:r w:rsidR="00324287">
          <w:t xml:space="preserve">Sendo </w:t>
        </w:r>
      </w:ins>
      <w:r>
        <w:t xml:space="preserve">cadastrados </w:t>
      </w:r>
      <w:del w:id="5285" w:author="Ryan Lemos" w:date="2019-10-15T19:18:00Z">
        <w:r w:rsidDel="00324287">
          <w:delText xml:space="preserve">então </w:delText>
        </w:r>
      </w:del>
      <w:r>
        <w:t>professores e alunos. Em primeiro momento pensou-se que a escola cadastraria cada usuário e no momento do cadastro possibilitasse a escolha da senha e do nome do usuário pela pessoa cadastrada</w:t>
      </w:r>
      <w:ins w:id="5286" w:author="Ryan Lemos" w:date="2019-10-14T20:54:00Z">
        <w:r w:rsidR="002B1E8B">
          <w:t xml:space="preserve"> conforme descrito na modelagem feita na seção </w:t>
        </w:r>
      </w:ins>
      <w:ins w:id="5287" w:author="Ryan Lemos" w:date="2019-10-14T20:55:00Z">
        <w:r w:rsidR="002B1E8B">
          <w:fldChar w:fldCharType="begin"/>
        </w:r>
        <w:r w:rsidR="002B1E8B">
          <w:instrText xml:space="preserve"> REF _Ref21873241 \r \h </w:instrText>
        </w:r>
      </w:ins>
      <w:r w:rsidR="002B1E8B">
        <w:fldChar w:fldCharType="separate"/>
      </w:r>
      <w:ins w:id="5288" w:author="Ryan Lemos" w:date="2019-10-14T20:55:00Z">
        <w:r w:rsidR="002B1E8B">
          <w:t>3.4</w:t>
        </w:r>
        <w:r w:rsidR="002B1E8B">
          <w:fldChar w:fldCharType="end"/>
        </w:r>
      </w:ins>
      <w:r>
        <w:t xml:space="preserve">. Porém não foi isso que ocorreu, </w:t>
      </w:r>
      <w:r w:rsidR="00801304">
        <w:t xml:space="preserve">a escola cadastrou todos os alunos e professores e manteve um registro em um caderno de nomes de usuários e senhas. </w:t>
      </w:r>
      <w:del w:id="5289" w:author="Ryan Lemos" w:date="2019-10-15T19:20:00Z">
        <w:r w:rsidR="00801304" w:rsidDel="00324287">
          <w:delText xml:space="preserve">Posteriormente </w:delText>
        </w:r>
      </w:del>
      <w:del w:id="5290" w:author="Ryan Lemos" w:date="2019-10-15T19:18:00Z">
        <w:r w:rsidR="00801304" w:rsidDel="00324287">
          <w:delText xml:space="preserve">enviando </w:delText>
        </w:r>
      </w:del>
      <w:del w:id="5291" w:author="Ryan Lemos" w:date="2019-10-15T19:20:00Z">
        <w:r w:rsidR="00801304" w:rsidDel="00324287">
          <w:delText xml:space="preserve">aos </w:delText>
        </w:r>
      </w:del>
      <w:del w:id="5292" w:author="Ryan Lemos" w:date="2019-10-15T19:18:00Z">
        <w:r w:rsidR="00801304" w:rsidDel="00324287">
          <w:delText xml:space="preserve">devidos </w:delText>
        </w:r>
      </w:del>
      <w:del w:id="5293" w:author="Ryan Lemos" w:date="2019-10-15T19:20:00Z">
        <w:r w:rsidR="00801304" w:rsidDel="00324287">
          <w:delText>usuários seus acessos.</w:delText>
        </w:r>
      </w:del>
      <w:ins w:id="5294" w:author="Ryan Lemos" w:date="2019-10-14T20:55:00Z">
        <w:r w:rsidR="002B1E8B">
          <w:t xml:space="preserve">Além disso optou por registrar todos os campos em caixa alta, conforme visto na </w:t>
        </w:r>
      </w:ins>
      <w:ins w:id="5295" w:author="Ryan Lemos" w:date="2019-10-14T20:56:00Z">
        <w:r w:rsidR="002B1E8B">
          <w:fldChar w:fldCharType="begin"/>
        </w:r>
        <w:r w:rsidR="002B1E8B">
          <w:instrText xml:space="preserve"> REF _Ref21978976 \h </w:instrText>
        </w:r>
      </w:ins>
      <w:r w:rsidR="002B1E8B">
        <w:fldChar w:fldCharType="separate"/>
      </w:r>
      <w:ins w:id="5296" w:author="Ryan Lemos" w:date="2019-10-14T20:56:00Z">
        <w:r w:rsidR="002B1E8B">
          <w:t xml:space="preserve">Figura </w:t>
        </w:r>
        <w:r w:rsidR="002B1E8B">
          <w:rPr>
            <w:noProof/>
          </w:rPr>
          <w:t>117</w:t>
        </w:r>
        <w:r w:rsidR="002B1E8B">
          <w:fldChar w:fldCharType="end"/>
        </w:r>
        <w:r w:rsidR="002B1E8B">
          <w:t>.</w:t>
        </w:r>
      </w:ins>
      <w:r w:rsidR="00801304">
        <w:t xml:space="preserve"> </w:t>
      </w:r>
      <w:moveFromRangeStart w:id="5297" w:author="Ryan Lemos" w:date="2019-10-15T19:49:00Z" w:name="move22061377"/>
      <w:moveFrom w:id="5298" w:author="Ryan Lemos" w:date="2019-10-15T19:49:00Z">
        <w:r w:rsidR="00801304" w:rsidDel="004800CC">
          <w:t xml:space="preserve">Ao total foram cadastrados 106 alunos e 6 professores. </w:t>
        </w:r>
      </w:moveFrom>
      <w:moveFromRangeEnd w:id="5297"/>
    </w:p>
    <w:p w14:paraId="68D83EAC" w14:textId="77777777" w:rsidR="002B1E8B" w:rsidRDefault="002B1E8B">
      <w:pPr>
        <w:rPr>
          <w:ins w:id="5299" w:author="Ryan Lemos" w:date="2019-10-14T20:52:00Z"/>
        </w:rPr>
      </w:pPr>
    </w:p>
    <w:p w14:paraId="2805893D" w14:textId="3584485E" w:rsidR="002B1E8B" w:rsidRDefault="002B1E8B">
      <w:pPr>
        <w:pStyle w:val="Legenda"/>
        <w:keepNext/>
        <w:rPr>
          <w:ins w:id="5300" w:author="Ryan Lemos" w:date="2019-10-14T20:52:00Z"/>
        </w:rPr>
        <w:pPrChange w:id="5301" w:author="Ryan Lemos" w:date="2019-10-14T20:52:00Z">
          <w:pPr>
            <w:pStyle w:val="Legenda"/>
          </w:pPr>
        </w:pPrChange>
      </w:pPr>
      <w:bookmarkStart w:id="5302" w:name="_Ref21978976"/>
      <w:bookmarkStart w:id="5303" w:name="_Toc22075269"/>
      <w:ins w:id="5304" w:author="Ryan Lemos" w:date="2019-10-14T20:52:00Z">
        <w:r>
          <w:t xml:space="preserve">Figura </w:t>
        </w:r>
        <w:r>
          <w:fldChar w:fldCharType="begin"/>
        </w:r>
        <w:r>
          <w:instrText xml:space="preserve"> SEQ Figura \* ARABIC </w:instrText>
        </w:r>
      </w:ins>
      <w:r>
        <w:fldChar w:fldCharType="separate"/>
      </w:r>
      <w:ins w:id="5305" w:author="Ryan Lemos" w:date="2019-10-14T20:52:00Z">
        <w:r>
          <w:rPr>
            <w:noProof/>
          </w:rPr>
          <w:t>117</w:t>
        </w:r>
        <w:r>
          <w:fldChar w:fldCharType="end"/>
        </w:r>
        <w:bookmarkEnd w:id="5302"/>
        <w:r>
          <w:t xml:space="preserve"> - Lista de alunos cadastrados</w:t>
        </w:r>
      </w:ins>
      <w:ins w:id="5306" w:author="Ryan Lemos" w:date="2019-10-14T20:53:00Z">
        <w:r>
          <w:t xml:space="preserve"> na produção</w:t>
        </w:r>
      </w:ins>
      <w:bookmarkEnd w:id="5303"/>
    </w:p>
    <w:p w14:paraId="4F0D9F86" w14:textId="2ED91FC8" w:rsidR="002B1E8B" w:rsidRDefault="002B1E8B" w:rsidP="002B1E8B">
      <w:pPr>
        <w:ind w:firstLine="0"/>
        <w:jc w:val="center"/>
        <w:rPr>
          <w:ins w:id="5307" w:author="Ryan Lemos" w:date="2019-10-14T20:53:00Z"/>
        </w:rPr>
      </w:pPr>
      <w:ins w:id="5308" w:author="Ryan Lemos" w:date="2019-10-14T20:52:00Z">
        <w:r>
          <w:rPr>
            <w:noProof/>
          </w:rPr>
          <w:drawing>
            <wp:inline distT="0" distB="0" distL="0" distR="0" wp14:anchorId="0B86DA90" wp14:editId="476C2902">
              <wp:extent cx="4381500" cy="4217272"/>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24774" cy="4258924"/>
                      </a:xfrm>
                      <a:prstGeom prst="rect">
                        <a:avLst/>
                      </a:prstGeom>
                    </pic:spPr>
                  </pic:pic>
                </a:graphicData>
              </a:graphic>
            </wp:inline>
          </w:drawing>
        </w:r>
      </w:ins>
    </w:p>
    <w:p w14:paraId="5AA50921" w14:textId="1019E008" w:rsidR="002B1E8B" w:rsidRDefault="002B1E8B" w:rsidP="002B1E8B">
      <w:pPr>
        <w:pStyle w:val="Fontes"/>
        <w:rPr>
          <w:ins w:id="5309" w:author="Ryan Lemos" w:date="2019-10-14T20:53:00Z"/>
        </w:rPr>
      </w:pPr>
      <w:ins w:id="5310" w:author="Ryan Lemos" w:date="2019-10-14T20:53:00Z">
        <w:r>
          <w:t>Fonte: ILC, 2019. Utilizando o ambiente ILC v.1.</w:t>
        </w:r>
      </w:ins>
    </w:p>
    <w:p w14:paraId="4BB43F1D" w14:textId="77777777" w:rsidR="002B1E8B" w:rsidRDefault="002B1E8B">
      <w:pPr>
        <w:pStyle w:val="Fontes"/>
        <w:rPr>
          <w:ins w:id="5311" w:author="Ryan Lemos" w:date="2019-10-14T20:51:00Z"/>
        </w:rPr>
        <w:pPrChange w:id="5312" w:author="Ryan Lemos" w:date="2019-10-14T20:53:00Z">
          <w:pPr/>
        </w:pPrChange>
      </w:pPr>
    </w:p>
    <w:p w14:paraId="5312EB4A" w14:textId="44550DFE" w:rsidR="00801304" w:rsidDel="002B1E8B" w:rsidRDefault="00801304">
      <w:pPr>
        <w:rPr>
          <w:del w:id="5313" w:author="Ryan Lemos" w:date="2019-10-14T20:56:00Z"/>
        </w:rPr>
      </w:pPr>
      <w:r>
        <w:t>Nesse tempo de cadastro, alguns bugs foram reportados pela funcionária da escola e corrigidos</w:t>
      </w:r>
      <w:ins w:id="5314" w:author="Ryan Lemos" w:date="2019-10-15T19:19:00Z">
        <w:r w:rsidR="00324287">
          <w:t xml:space="preserve">, como por exemplo a desconexão em meio ao uso gerada pela invalidação do </w:t>
        </w:r>
        <w:r w:rsidR="00324287" w:rsidRPr="00324287">
          <w:rPr>
            <w:i/>
            <w:iCs/>
            <w:rPrChange w:id="5315" w:author="Ryan Lemos" w:date="2019-10-15T19:19:00Z">
              <w:rPr/>
            </w:rPrChange>
          </w:rPr>
          <w:t>token</w:t>
        </w:r>
        <w:r w:rsidR="00324287">
          <w:t xml:space="preserve"> responsável pela autenticação com a API.</w:t>
        </w:r>
      </w:ins>
      <w:del w:id="5316" w:author="Ryan Lemos" w:date="2019-10-15T19:19:00Z">
        <w:r w:rsidDel="00324287">
          <w:delText>.</w:delText>
        </w:r>
      </w:del>
      <w:ins w:id="5317" w:author="Ryan Lemos" w:date="2019-10-14T20:56:00Z">
        <w:r w:rsidR="002B1E8B">
          <w:t xml:space="preserve"> </w:t>
        </w:r>
      </w:ins>
    </w:p>
    <w:p w14:paraId="2E026BFA" w14:textId="73C4410A" w:rsidR="00E210C9" w:rsidRDefault="00324287" w:rsidP="00324287">
      <w:pPr>
        <w:ind w:firstLine="0"/>
        <w:rPr>
          <w:ins w:id="5318" w:author="Ryan Lemos" w:date="2019-10-15T19:46:00Z"/>
        </w:rPr>
      </w:pPr>
      <w:ins w:id="5319" w:author="Ryan Lemos" w:date="2019-10-15T19:20:00Z">
        <w:r>
          <w:t>A</w:t>
        </w:r>
      </w:ins>
      <w:del w:id="5320" w:author="Ryan Lemos" w:date="2019-10-14T20:56:00Z">
        <w:r w:rsidR="00801304" w:rsidDel="002B1E8B">
          <w:delText>A</w:delText>
        </w:r>
      </w:del>
      <w:r w:rsidR="00801304">
        <w:t xml:space="preserve">o final do terceiro </w:t>
      </w:r>
      <w:r w:rsidR="00801304" w:rsidRPr="00324287">
        <w:rPr>
          <w:i/>
          <w:iCs/>
          <w:rPrChange w:id="5321" w:author="Ryan Lemos" w:date="2019-10-15T19:20:00Z">
            <w:rPr/>
          </w:rPrChange>
        </w:rPr>
        <w:t>release</w:t>
      </w:r>
      <w:r w:rsidR="00801304">
        <w:t>, a escola</w:t>
      </w:r>
      <w:del w:id="5322" w:author="Ryan Lemos" w:date="2019-10-15T19:20:00Z">
        <w:r w:rsidR="00801304" w:rsidDel="00324287">
          <w:delText xml:space="preserve"> passou de fato a cada usuário o seu acesso</w:delText>
        </w:r>
      </w:del>
      <w:ins w:id="5323" w:author="Ryan Lemos" w:date="2019-10-15T19:20:00Z">
        <w:r>
          <w:t xml:space="preserve"> enviou aos usuários, um a um, seus acessos em um pedaço de papel</w:t>
        </w:r>
      </w:ins>
      <w:r w:rsidR="00801304">
        <w:t xml:space="preserve">. Possibilitando assim que os professores utilizassem </w:t>
      </w:r>
      <w:r w:rsidR="00801304">
        <w:lastRenderedPageBreak/>
        <w:t>e testassem a aplicação.</w:t>
      </w:r>
      <w:del w:id="5324" w:author="Ryan Lemos" w:date="2019-10-15T19:21:00Z">
        <w:r w:rsidR="00801304" w:rsidDel="00324287">
          <w:delText xml:space="preserve"> Recebeu-se o </w:delText>
        </w:r>
        <w:r w:rsidR="00801304" w:rsidRPr="005074A5" w:rsidDel="00324287">
          <w:rPr>
            <w:i/>
            <w:iCs/>
          </w:rPr>
          <w:delText>feedback</w:delText>
        </w:r>
        <w:r w:rsidR="00801304" w:rsidDel="00324287">
          <w:delText xml:space="preserve"> de</w:delText>
        </w:r>
      </w:del>
      <w:r w:rsidR="00801304">
        <w:t xml:space="preserve"> </w:t>
      </w:r>
      <w:ins w:id="5325" w:author="Ryan Lemos" w:date="2019-10-15T19:21:00Z">
        <w:r>
          <w:t>U</w:t>
        </w:r>
      </w:ins>
      <w:del w:id="5326" w:author="Ryan Lemos" w:date="2019-10-15T19:21:00Z">
        <w:r w:rsidR="00801304" w:rsidDel="00324287">
          <w:delText>u</w:delText>
        </w:r>
      </w:del>
      <w:r w:rsidR="00801304">
        <w:t>m dos professores</w:t>
      </w:r>
      <w:ins w:id="5327" w:author="Ryan Lemos" w:date="2019-10-15T19:21:00Z">
        <w:r>
          <w:t xml:space="preserve"> testou a fundo a aplicação</w:t>
        </w:r>
      </w:ins>
      <w:r w:rsidR="00801304">
        <w:t xml:space="preserve"> </w:t>
      </w:r>
      <w:del w:id="5328" w:author="Ryan Lemos" w:date="2019-10-15T19:21:00Z">
        <w:r w:rsidR="00801304" w:rsidDel="00324287">
          <w:delText xml:space="preserve">que </w:delText>
        </w:r>
      </w:del>
      <w:ins w:id="5329" w:author="Ryan Lemos" w:date="2019-10-15T19:21:00Z">
        <w:r>
          <w:t xml:space="preserve">e </w:t>
        </w:r>
      </w:ins>
      <w:r w:rsidR="00801304">
        <w:t>sugeriu algumas modificações</w:t>
      </w:r>
      <w:ins w:id="5330" w:author="Ryan Lemos" w:date="2019-10-15T19:21:00Z">
        <w:r>
          <w:t xml:space="preserve"> e correções</w:t>
        </w:r>
      </w:ins>
      <w:ins w:id="5331" w:author="Ryan Lemos" w:date="2019-10-15T19:22:00Z">
        <w:r>
          <w:t>. Dentre as correções</w:t>
        </w:r>
      </w:ins>
      <w:ins w:id="5332" w:author="Ryan Lemos" w:date="2019-10-15T19:24:00Z">
        <w:r w:rsidR="00B57B6A">
          <w:t xml:space="preserve"> citou-se</w:t>
        </w:r>
      </w:ins>
      <w:ins w:id="5333" w:author="Ryan Lemos" w:date="2019-10-15T19:22:00Z">
        <w:r>
          <w:t xml:space="preserve"> a nomenclatura dos níveis</w:t>
        </w:r>
      </w:ins>
      <w:ins w:id="5334" w:author="Ryan Lemos" w:date="2019-10-15T19:24:00Z">
        <w:r w:rsidR="00B57B6A">
          <w:t xml:space="preserve"> que estava</w:t>
        </w:r>
      </w:ins>
      <w:ins w:id="5335" w:author="Ryan Lemos" w:date="2019-10-15T19:22:00Z">
        <w:r>
          <w:t xml:space="preserve"> diferente da utilizada pela escola</w:t>
        </w:r>
      </w:ins>
      <w:ins w:id="5336" w:author="Ryan Lemos" w:date="2019-10-15T19:24:00Z">
        <w:r w:rsidR="00B57B6A">
          <w:t>. Utilizou-se o padrão de níve</w:t>
        </w:r>
      </w:ins>
      <w:ins w:id="5337" w:author="Ryan Lemos" w:date="2019-10-15T19:26:00Z">
        <w:r w:rsidR="00B57B6A">
          <w:t>i</w:t>
        </w:r>
      </w:ins>
      <w:ins w:id="5338" w:author="Ryan Lemos" w:date="2019-10-15T19:25:00Z">
        <w:r w:rsidR="00B57B6A">
          <w:t>s</w:t>
        </w:r>
      </w:ins>
      <w:ins w:id="5339" w:author="Ryan Lemos" w:date="2019-10-15T19:26:00Z">
        <w:r w:rsidR="00B57B6A">
          <w:t xml:space="preserve"> chamado </w:t>
        </w:r>
        <w:r w:rsidR="00B57B6A" w:rsidRPr="00B57B6A">
          <w:t>CEFR</w:t>
        </w:r>
      </w:ins>
      <w:ins w:id="5340" w:author="Ryan Lemos" w:date="2019-10-15T19:41:00Z">
        <w:r w:rsidR="00E210C9">
          <w:t xml:space="preserve">, conforme seção </w:t>
        </w:r>
      </w:ins>
      <w:ins w:id="5341" w:author="Ryan Lemos" w:date="2019-10-15T19:42:00Z">
        <w:r w:rsidR="00E210C9">
          <w:fldChar w:fldCharType="begin"/>
        </w:r>
        <w:r w:rsidR="00E210C9">
          <w:instrText xml:space="preserve"> REF _Ref527667254 \r \h </w:instrText>
        </w:r>
      </w:ins>
      <w:r w:rsidR="00E210C9">
        <w:fldChar w:fldCharType="separate"/>
      </w:r>
      <w:ins w:id="5342" w:author="Ryan Lemos" w:date="2019-10-15T19:42:00Z">
        <w:r w:rsidR="00E210C9">
          <w:t>2.1.1</w:t>
        </w:r>
        <w:r w:rsidR="00E210C9">
          <w:fldChar w:fldCharType="end"/>
        </w:r>
      </w:ins>
      <w:ins w:id="5343" w:author="Ryan Lemos" w:date="2019-10-15T19:44:00Z">
        <w:r w:rsidR="004800CC">
          <w:t>. P</w:t>
        </w:r>
      </w:ins>
      <w:ins w:id="5344" w:author="Ryan Lemos" w:date="2019-10-15T19:42:00Z">
        <w:r w:rsidR="00E210C9">
          <w:t xml:space="preserve">ois na apresentação do sistema, conforme seção </w:t>
        </w:r>
      </w:ins>
      <w:ins w:id="5345" w:author="Ryan Lemos" w:date="2019-10-15T19:43:00Z">
        <w:r w:rsidR="00E210C9">
          <w:fldChar w:fldCharType="begin"/>
        </w:r>
        <w:r w:rsidR="00E210C9">
          <w:instrText xml:space="preserve"> REF _Ref22061008 \r \h </w:instrText>
        </w:r>
      </w:ins>
      <w:r w:rsidR="00E210C9">
        <w:fldChar w:fldCharType="separate"/>
      </w:r>
      <w:ins w:id="5346" w:author="Ryan Lemos" w:date="2019-10-15T19:43:00Z">
        <w:r w:rsidR="00E210C9">
          <w:t>3.9</w:t>
        </w:r>
        <w:r w:rsidR="00E210C9">
          <w:fldChar w:fldCharType="end"/>
        </w:r>
        <w:r w:rsidR="00E210C9">
          <w:t>,</w:t>
        </w:r>
        <w:r w:rsidR="004800CC">
          <w:t xml:space="preserve"> professor Leonardo</w:t>
        </w:r>
        <w:r w:rsidR="00E210C9">
          <w:t xml:space="preserve"> </w:t>
        </w:r>
        <w:r w:rsidR="004800CC">
          <w:t>citou a utiliza</w:t>
        </w:r>
      </w:ins>
      <w:ins w:id="5347" w:author="Ryan Lemos" w:date="2019-10-15T19:44:00Z">
        <w:r w:rsidR="004800CC">
          <w:t xml:space="preserve">ção em massa das escolas deste padrão para avaliar os alunos. Porém a ILC utiliza os níveis de anos, do primeiro ao quinto ano, sendo o primeiro o mais básico e o </w:t>
        </w:r>
      </w:ins>
      <w:ins w:id="5348" w:author="Ryan Lemos" w:date="2019-10-15T19:45:00Z">
        <w:r w:rsidR="004800CC">
          <w:t xml:space="preserve">quinto o mais avançado. Então essa mudança foi corrigida conforme a </w:t>
        </w:r>
      </w:ins>
      <w:ins w:id="5349" w:author="Ryan Lemos" w:date="2019-10-15T19:48:00Z">
        <w:r w:rsidR="004800CC">
          <w:fldChar w:fldCharType="begin"/>
        </w:r>
        <w:r w:rsidR="004800CC">
          <w:instrText xml:space="preserve"> REF _Ref22061310 \h </w:instrText>
        </w:r>
      </w:ins>
      <w:r w:rsidR="004800CC">
        <w:fldChar w:fldCharType="separate"/>
      </w:r>
      <w:ins w:id="5350" w:author="Ryan Lemos" w:date="2019-10-15T19:48:00Z">
        <w:r w:rsidR="004800CC">
          <w:t xml:space="preserve">Figura </w:t>
        </w:r>
        <w:r w:rsidR="004800CC">
          <w:rPr>
            <w:noProof/>
          </w:rPr>
          <w:t>118</w:t>
        </w:r>
        <w:r w:rsidR="004800CC">
          <w:fldChar w:fldCharType="end"/>
        </w:r>
        <w:r w:rsidR="004800CC">
          <w:t>.</w:t>
        </w:r>
      </w:ins>
    </w:p>
    <w:p w14:paraId="73C5C332" w14:textId="77777777" w:rsidR="004800CC" w:rsidRDefault="004800CC" w:rsidP="00324287">
      <w:pPr>
        <w:ind w:firstLine="0"/>
        <w:rPr>
          <w:ins w:id="5351" w:author="Ryan Lemos" w:date="2019-10-15T19:46:00Z"/>
        </w:rPr>
      </w:pPr>
    </w:p>
    <w:p w14:paraId="4FB6A439" w14:textId="6B3BF1D4" w:rsidR="004800CC" w:rsidRDefault="004800CC" w:rsidP="004800CC">
      <w:pPr>
        <w:pStyle w:val="Legenda"/>
        <w:keepNext/>
        <w:rPr>
          <w:ins w:id="5352" w:author="Ryan Lemos" w:date="2019-10-15T19:47:00Z"/>
        </w:rPr>
        <w:pPrChange w:id="5353" w:author="Ryan Lemos" w:date="2019-10-15T19:47:00Z">
          <w:pPr>
            <w:pStyle w:val="Legenda"/>
          </w:pPr>
        </w:pPrChange>
      </w:pPr>
      <w:bookmarkStart w:id="5354" w:name="_Ref22061310"/>
      <w:bookmarkStart w:id="5355" w:name="_Toc22075270"/>
      <w:ins w:id="5356" w:author="Ryan Lemos" w:date="2019-10-15T19:47:00Z">
        <w:r>
          <w:t xml:space="preserve">Figura </w:t>
        </w:r>
        <w:r>
          <w:fldChar w:fldCharType="begin"/>
        </w:r>
        <w:r>
          <w:instrText xml:space="preserve"> SEQ Figura \* ARABIC </w:instrText>
        </w:r>
      </w:ins>
      <w:r>
        <w:fldChar w:fldCharType="separate"/>
      </w:r>
      <w:ins w:id="5357" w:author="Ryan Lemos" w:date="2019-10-15T19:47:00Z">
        <w:r>
          <w:rPr>
            <w:noProof/>
          </w:rPr>
          <w:t>118</w:t>
        </w:r>
        <w:r>
          <w:fldChar w:fldCharType="end"/>
        </w:r>
        <w:bookmarkEnd w:id="5354"/>
        <w:r>
          <w:t xml:space="preserve"> - Listagem do padrão de anos pela ILC</w:t>
        </w:r>
        <w:bookmarkEnd w:id="5355"/>
      </w:ins>
    </w:p>
    <w:p w14:paraId="09205AF1" w14:textId="17075765" w:rsidR="004800CC" w:rsidRDefault="004800CC" w:rsidP="00324287">
      <w:pPr>
        <w:ind w:firstLine="0"/>
        <w:rPr>
          <w:ins w:id="5358" w:author="Ryan Lemos" w:date="2019-10-15T19:47:00Z"/>
        </w:rPr>
      </w:pPr>
      <w:ins w:id="5359" w:author="Ryan Lemos" w:date="2019-10-15T19:46:00Z">
        <w:r>
          <w:rPr>
            <w:noProof/>
          </w:rPr>
          <w:drawing>
            <wp:inline distT="0" distB="0" distL="0" distR="0" wp14:anchorId="10B4CE07" wp14:editId="69DA8FAF">
              <wp:extent cx="5943600" cy="3080241"/>
              <wp:effectExtent l="0" t="0" r="0" b="635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6379" cy="3081681"/>
                      </a:xfrm>
                      <a:prstGeom prst="rect">
                        <a:avLst/>
                      </a:prstGeom>
                    </pic:spPr>
                  </pic:pic>
                </a:graphicData>
              </a:graphic>
            </wp:inline>
          </w:drawing>
        </w:r>
      </w:ins>
    </w:p>
    <w:p w14:paraId="0FB06EEC" w14:textId="0B93E81A" w:rsidR="004800CC" w:rsidRDefault="004800CC" w:rsidP="004800CC">
      <w:pPr>
        <w:pStyle w:val="Fontes"/>
        <w:rPr>
          <w:ins w:id="5360" w:author="Ryan Lemos" w:date="2019-10-15T19:47:00Z"/>
        </w:rPr>
      </w:pPr>
      <w:ins w:id="5361" w:author="Ryan Lemos" w:date="2019-10-15T19:47:00Z">
        <w:r>
          <w:t>Fonte: PRÓPRIA, 2019. Utilizando o ambiente ILC v.1.</w:t>
        </w:r>
      </w:ins>
    </w:p>
    <w:p w14:paraId="443BF527" w14:textId="77777777" w:rsidR="004800CC" w:rsidRDefault="004800CC" w:rsidP="004800CC">
      <w:pPr>
        <w:pStyle w:val="Fontes"/>
        <w:rPr>
          <w:ins w:id="5362" w:author="Ryan Lemos" w:date="2019-10-15T19:42:00Z"/>
        </w:rPr>
        <w:pPrChange w:id="5363" w:author="Ryan Lemos" w:date="2019-10-15T19:47:00Z">
          <w:pPr>
            <w:ind w:firstLine="0"/>
          </w:pPr>
        </w:pPrChange>
      </w:pPr>
    </w:p>
    <w:p w14:paraId="4ED5249F" w14:textId="1F1268A3" w:rsidR="00801304" w:rsidRDefault="004800CC" w:rsidP="00691EDB">
      <w:pPr>
        <w:rPr>
          <w:ins w:id="5364" w:author="Ryan Lemos" w:date="2019-10-15T19:49:00Z"/>
        </w:rPr>
        <w:pPrChange w:id="5365" w:author="Ryan Lemos" w:date="2019-10-15T19:50:00Z">
          <w:pPr>
            <w:ind w:firstLine="0"/>
          </w:pPr>
        </w:pPrChange>
      </w:pPr>
      <w:ins w:id="5366" w:author="Ryan Lemos" w:date="2019-10-15T19:49:00Z">
        <w:r>
          <w:t xml:space="preserve">Dentre as mudanças foram citadas </w:t>
        </w:r>
      </w:ins>
      <w:del w:id="5367" w:author="Ryan Lemos" w:date="2019-10-15T19:22:00Z">
        <w:r w:rsidR="00801304" w:rsidDel="00324287">
          <w:delText>,</w:delText>
        </w:r>
      </w:del>
      <w:del w:id="5368" w:author="Ryan Lemos" w:date="2019-10-15T19:49:00Z">
        <w:r w:rsidR="00801304" w:rsidDel="004800CC">
          <w:delText xml:space="preserve"> como </w:delText>
        </w:r>
      </w:del>
      <w:r w:rsidR="00801304">
        <w:t>a possibilidade de edição dos dados de uma turma</w:t>
      </w:r>
      <w:ins w:id="5369" w:author="Ryan Lemos" w:date="2019-10-15T19:49:00Z">
        <w:r>
          <w:t xml:space="preserve"> (como editar o dia e horário e ano</w:t>
        </w:r>
      </w:ins>
      <w:ins w:id="5370" w:author="Ryan Lemos" w:date="2019-10-15T19:50:00Z">
        <w:r>
          <w:t>)</w:t>
        </w:r>
        <w:r w:rsidR="00691EDB">
          <w:t>, incluir atividades anteriores ao sistema para que os alunos possam receber seus resul</w:t>
        </w:r>
      </w:ins>
      <w:ins w:id="5371" w:author="Ryan Lemos" w:date="2019-10-15T19:51:00Z">
        <w:r w:rsidR="00691EDB">
          <w:t>tados, entre outras.</w:t>
        </w:r>
      </w:ins>
      <w:del w:id="5372" w:author="Ryan Lemos" w:date="2019-10-15T19:50:00Z">
        <w:r w:rsidR="00801304" w:rsidDel="004800CC">
          <w:delText>, nomenclaturas, entre outras</w:delText>
        </w:r>
      </w:del>
      <w:ins w:id="5373" w:author="Ryan Lemos" w:date="2019-10-14T20:56:00Z">
        <w:r w:rsidR="002B1E8B">
          <w:t xml:space="preserve"> </w:t>
        </w:r>
      </w:ins>
      <w:ins w:id="5374" w:author="Ryan Lemos" w:date="2019-10-15T19:51:00Z">
        <w:r w:rsidR="00691EDB">
          <w:t>Algumas dessas alterações entrarão nesse como trabalhos futur</w:t>
        </w:r>
      </w:ins>
      <w:ins w:id="5375" w:author="Ryan Lemos" w:date="2019-10-15T19:52:00Z">
        <w:r w:rsidR="00691EDB">
          <w:t>os e</w:t>
        </w:r>
      </w:ins>
      <w:ins w:id="5376" w:author="Ryan Lemos" w:date="2019-10-15T19:51:00Z">
        <w:r w:rsidR="00691EDB">
          <w:t xml:space="preserve"> </w:t>
        </w:r>
      </w:ins>
      <w:ins w:id="5377" w:author="Ryan Lemos" w:date="2019-10-15T19:52:00Z">
        <w:r w:rsidR="00691EDB">
          <w:t>s</w:t>
        </w:r>
      </w:ins>
      <w:ins w:id="5378" w:author="Ryan Lemos" w:date="2019-10-14T20:56:00Z">
        <w:r w:rsidR="002B1E8B">
          <w:t xml:space="preserve">erão discutidas na seção </w:t>
        </w:r>
      </w:ins>
      <w:ins w:id="5379" w:author="Ryan Lemos" w:date="2019-10-14T20:57:00Z">
        <w:r w:rsidR="002B1E8B">
          <w:fldChar w:fldCharType="begin"/>
        </w:r>
        <w:r w:rsidR="002B1E8B">
          <w:instrText xml:space="preserve"> REF _Ref21979044 \r \h </w:instrText>
        </w:r>
      </w:ins>
      <w:r w:rsidR="002B1E8B">
        <w:fldChar w:fldCharType="separate"/>
      </w:r>
      <w:ins w:id="5380" w:author="Ryan Lemos" w:date="2019-10-14T20:57:00Z">
        <w:r w:rsidR="002B1E8B">
          <w:t>5.1</w:t>
        </w:r>
        <w:r w:rsidR="002B1E8B">
          <w:fldChar w:fldCharType="end"/>
        </w:r>
      </w:ins>
      <w:ins w:id="5381" w:author="Ryan Lemos" w:date="2019-10-15T19:52:00Z">
        <w:r w:rsidR="00691EDB">
          <w:t xml:space="preserve"> juntamente com algumas ideias de melhoria</w:t>
        </w:r>
      </w:ins>
      <w:r w:rsidR="00801304">
        <w:t>.</w:t>
      </w:r>
    </w:p>
    <w:p w14:paraId="452D63AD" w14:textId="2D258CC4" w:rsidR="004800CC" w:rsidRDefault="00691EDB" w:rsidP="00577DEF">
      <w:pPr>
        <w:rPr>
          <w:ins w:id="5382" w:author="Ryan Lemos" w:date="2019-10-14T20:42:00Z"/>
        </w:rPr>
        <w:pPrChange w:id="5383" w:author="Ryan Lemos" w:date="2019-10-15T20:04:00Z">
          <w:pPr/>
        </w:pPrChange>
      </w:pPr>
      <w:ins w:id="5384" w:author="Ryan Lemos" w:date="2019-10-15T19:52:00Z">
        <w:r>
          <w:t>Quanto aos registros, até a data de 15 de outubro de 2019</w:t>
        </w:r>
      </w:ins>
      <w:ins w:id="5385" w:author="Ryan Lemos" w:date="2019-10-15T19:53:00Z">
        <w:r>
          <w:t xml:space="preserve"> </w:t>
        </w:r>
      </w:ins>
      <w:ins w:id="5386" w:author="Ryan Lemos" w:date="2019-10-15T19:54:00Z">
        <w:r w:rsidR="003E32AD">
          <w:t>havia</w:t>
        </w:r>
      </w:ins>
      <w:ins w:id="5387" w:author="Ryan Lemos" w:date="2019-10-15T19:53:00Z">
        <w:r>
          <w:t xml:space="preserve"> n</w:t>
        </w:r>
      </w:ins>
      <w:moveToRangeStart w:id="5388" w:author="Ryan Lemos" w:date="2019-10-15T19:49:00Z" w:name="move22061377"/>
      <w:moveTo w:id="5389" w:author="Ryan Lemos" w:date="2019-10-15T19:49:00Z">
        <w:del w:id="5390" w:author="Ryan Lemos" w:date="2019-10-15T19:53:00Z">
          <w:r w:rsidR="004800CC" w:rsidDel="00691EDB">
            <w:delText>A</w:delText>
          </w:r>
        </w:del>
        <w:r w:rsidR="004800CC">
          <w:t>o total</w:t>
        </w:r>
      </w:moveTo>
      <w:ins w:id="5391" w:author="Ryan Lemos" w:date="2019-10-15T19:58:00Z">
        <w:r w:rsidR="000E71B6">
          <w:t xml:space="preserve"> 4 perfis: A</w:t>
        </w:r>
      </w:ins>
      <w:ins w:id="5392" w:author="Ryan Lemos" w:date="2019-10-15T19:59:00Z">
        <w:r w:rsidR="000E71B6">
          <w:t>luno, Professor, Gestor e Administrador.</w:t>
        </w:r>
      </w:ins>
      <w:ins w:id="5393" w:author="Ryan Lemos" w:date="2019-10-15T19:53:00Z">
        <w:r>
          <w:t xml:space="preserve"> </w:t>
        </w:r>
      </w:ins>
      <w:ins w:id="5394" w:author="Ryan Lemos" w:date="2019-10-15T19:59:00Z">
        <w:r w:rsidR="000E71B6">
          <w:t xml:space="preserve">Sendo </w:t>
        </w:r>
      </w:ins>
      <w:ins w:id="5395" w:author="Ryan Lemos" w:date="2019-10-15T19:53:00Z">
        <w:r>
          <w:t>11</w:t>
        </w:r>
      </w:ins>
      <w:ins w:id="5396" w:author="Ryan Lemos" w:date="2019-10-15T20:01:00Z">
        <w:r w:rsidR="000E71B6">
          <w:t>4</w:t>
        </w:r>
      </w:ins>
      <w:ins w:id="5397" w:author="Ryan Lemos" w:date="2019-10-15T19:53:00Z">
        <w:r>
          <w:t xml:space="preserve"> usuários cadastrados sendo</w:t>
        </w:r>
      </w:ins>
      <w:moveTo w:id="5398" w:author="Ryan Lemos" w:date="2019-10-15T19:49:00Z">
        <w:r w:rsidR="004800CC">
          <w:t xml:space="preserve"> </w:t>
        </w:r>
        <w:del w:id="5399" w:author="Ryan Lemos" w:date="2019-10-15T19:53:00Z">
          <w:r w:rsidR="004800CC" w:rsidDel="00691EDB">
            <w:delText xml:space="preserve">foram cadastrados </w:delText>
          </w:r>
        </w:del>
        <w:r w:rsidR="004800CC">
          <w:t>106</w:t>
        </w:r>
      </w:moveTo>
      <w:ins w:id="5400" w:author="Ryan Lemos" w:date="2019-10-15T19:53:00Z">
        <w:r w:rsidR="003E32AD">
          <w:t xml:space="preserve"> com perfil de</w:t>
        </w:r>
      </w:ins>
      <w:moveTo w:id="5401" w:author="Ryan Lemos" w:date="2019-10-15T19:49:00Z">
        <w:r w:rsidR="004800CC">
          <w:t xml:space="preserve"> aluno</w:t>
        </w:r>
      </w:moveTo>
      <w:ins w:id="5402" w:author="Ryan Lemos" w:date="2019-10-15T20:01:00Z">
        <w:r w:rsidR="000E71B6">
          <w:t>,</w:t>
        </w:r>
      </w:ins>
      <w:moveTo w:id="5403" w:author="Ryan Lemos" w:date="2019-10-15T19:49:00Z">
        <w:del w:id="5404" w:author="Ryan Lemos" w:date="2019-10-15T19:53:00Z">
          <w:r w:rsidR="004800CC" w:rsidDel="003E32AD">
            <w:delText>s</w:delText>
          </w:r>
          <w:r w:rsidR="004800CC" w:rsidDel="00691EDB">
            <w:delText xml:space="preserve"> e</w:delText>
          </w:r>
        </w:del>
        <w:r w:rsidR="004800CC">
          <w:t xml:space="preserve"> 6</w:t>
        </w:r>
      </w:moveTo>
      <w:ins w:id="5405" w:author="Ryan Lemos" w:date="2019-10-15T19:53:00Z">
        <w:r w:rsidR="003E32AD">
          <w:t xml:space="preserve"> co</w:t>
        </w:r>
      </w:ins>
      <w:ins w:id="5406" w:author="Ryan Lemos" w:date="2019-10-15T19:54:00Z">
        <w:r w:rsidR="003E32AD">
          <w:t>m de</w:t>
        </w:r>
      </w:ins>
      <w:moveTo w:id="5407" w:author="Ryan Lemos" w:date="2019-10-15T19:49:00Z">
        <w:r w:rsidR="004800CC">
          <w:t xml:space="preserve"> professor</w:t>
        </w:r>
      </w:moveTo>
      <w:ins w:id="5408" w:author="Ryan Lemos" w:date="2019-10-15T20:01:00Z">
        <w:r w:rsidR="000E71B6">
          <w:t>, 1 como gestor e 1 como administrador</w:t>
        </w:r>
      </w:ins>
      <w:moveTo w:id="5409" w:author="Ryan Lemos" w:date="2019-10-15T19:49:00Z">
        <w:del w:id="5410" w:author="Ryan Lemos" w:date="2019-10-15T19:54:00Z">
          <w:r w:rsidR="004800CC" w:rsidDel="003E32AD">
            <w:delText>es</w:delText>
          </w:r>
        </w:del>
        <w:r w:rsidR="004800CC">
          <w:t>.</w:t>
        </w:r>
      </w:moveTo>
      <w:moveToRangeEnd w:id="5388"/>
      <w:ins w:id="5411" w:author="Ryan Lemos" w:date="2019-10-15T19:54:00Z">
        <w:r w:rsidR="000E71B6">
          <w:t xml:space="preserve"> </w:t>
        </w:r>
      </w:ins>
      <w:ins w:id="5412" w:author="Ryan Lemos" w:date="2019-10-15T20:03:00Z">
        <w:r w:rsidR="00796289">
          <w:t>Havia um total de 130 permissões cadastradas</w:t>
        </w:r>
      </w:ins>
      <w:ins w:id="5413" w:author="Ryan Lemos" w:date="2019-10-15T20:04:00Z">
        <w:r w:rsidR="00577DEF">
          <w:t xml:space="preserve"> e</w:t>
        </w:r>
        <w:r w:rsidR="00796289">
          <w:t xml:space="preserve"> 12 menus.</w:t>
        </w:r>
        <w:r w:rsidR="00577DEF">
          <w:t xml:space="preserve"> </w:t>
        </w:r>
      </w:ins>
      <w:ins w:id="5414" w:author="Ryan Lemos" w:date="2019-10-15T19:55:00Z">
        <w:r w:rsidR="000E71B6">
          <w:t>Quanto as turmas, foram</w:t>
        </w:r>
      </w:ins>
      <w:ins w:id="5415" w:author="Ryan Lemos" w:date="2019-10-15T19:54:00Z">
        <w:r w:rsidR="000E71B6">
          <w:t xml:space="preserve"> </w:t>
        </w:r>
      </w:ins>
      <w:ins w:id="5416" w:author="Ryan Lemos" w:date="2019-10-15T19:55:00Z">
        <w:r w:rsidR="000E71B6">
          <w:t>inseridas</w:t>
        </w:r>
      </w:ins>
      <w:ins w:id="5417" w:author="Ryan Lemos" w:date="2019-10-15T20:01:00Z">
        <w:r w:rsidR="000E71B6">
          <w:t xml:space="preserve"> ao total 8 turmas,</w:t>
        </w:r>
      </w:ins>
      <w:ins w:id="5418" w:author="Ryan Lemos" w:date="2019-10-15T19:55:00Z">
        <w:r w:rsidR="000E71B6">
          <w:t xml:space="preserve"> variando </w:t>
        </w:r>
      </w:ins>
      <w:ins w:id="5419" w:author="Ryan Lemos" w:date="2019-10-15T20:02:00Z">
        <w:r w:rsidR="000E71B6">
          <w:t>do primeiro ao</w:t>
        </w:r>
      </w:ins>
      <w:ins w:id="5420" w:author="Ryan Lemos" w:date="2019-10-15T19:55:00Z">
        <w:r w:rsidR="000E71B6">
          <w:t xml:space="preserve"> </w:t>
        </w:r>
      </w:ins>
      <w:ins w:id="5421" w:author="Ryan Lemos" w:date="2019-10-15T20:05:00Z">
        <w:r w:rsidR="00577DEF">
          <w:t xml:space="preserve">quarto </w:t>
        </w:r>
      </w:ins>
      <w:ins w:id="5422" w:author="Ryan Lemos" w:date="2019-10-15T19:55:00Z">
        <w:r w:rsidR="000E71B6">
          <w:t>ano</w:t>
        </w:r>
      </w:ins>
      <w:ins w:id="5423" w:author="Ryan Lemos" w:date="2019-10-15T19:56:00Z">
        <w:r w:rsidR="000E71B6">
          <w:t>.</w:t>
        </w:r>
      </w:ins>
      <w:ins w:id="5424" w:author="Ryan Lemos" w:date="2019-10-15T20:05:00Z">
        <w:r w:rsidR="00577DEF">
          <w:t xml:space="preserve"> </w:t>
        </w:r>
      </w:ins>
      <w:ins w:id="5425" w:author="Ryan Lemos" w:date="2019-10-15T19:56:00Z">
        <w:r w:rsidR="000E71B6">
          <w:t xml:space="preserve">Algumas das turmas cadastradas podem ser vistas no fundo da </w:t>
        </w:r>
        <w:r w:rsidR="000E71B6">
          <w:fldChar w:fldCharType="begin"/>
        </w:r>
        <w:r w:rsidR="000E71B6">
          <w:instrText xml:space="preserve"> REF _Ref22061310 \h </w:instrText>
        </w:r>
        <w:r w:rsidR="000E71B6">
          <w:fldChar w:fldCharType="separate"/>
        </w:r>
        <w:r w:rsidR="000E71B6">
          <w:t xml:space="preserve">Figura </w:t>
        </w:r>
        <w:r w:rsidR="000E71B6">
          <w:rPr>
            <w:noProof/>
          </w:rPr>
          <w:t>118</w:t>
        </w:r>
        <w:r w:rsidR="000E71B6">
          <w:fldChar w:fldCharType="end"/>
        </w:r>
      </w:ins>
      <w:ins w:id="5426" w:author="Ryan Lemos" w:date="2019-10-15T19:57:00Z">
        <w:r w:rsidR="000E71B6">
          <w:t xml:space="preserve">. </w:t>
        </w:r>
      </w:ins>
      <w:ins w:id="5427" w:author="Ryan Lemos" w:date="2019-10-15T20:06:00Z">
        <w:r w:rsidR="00577DEF">
          <w:t xml:space="preserve">Tendo também 5 eventos, sendo 4 associados a turmas e um público da escola. </w:t>
        </w:r>
      </w:ins>
      <w:ins w:id="5428" w:author="Ryan Lemos" w:date="2019-10-15T19:57:00Z">
        <w:r w:rsidR="000E71B6">
          <w:lastRenderedPageBreak/>
          <w:t>Nenhuma questão,</w:t>
        </w:r>
      </w:ins>
      <w:ins w:id="5429" w:author="Ryan Lemos" w:date="2019-10-15T20:07:00Z">
        <w:r w:rsidR="00577DEF">
          <w:t xml:space="preserve"> alternativa,</w:t>
        </w:r>
      </w:ins>
      <w:ins w:id="5430" w:author="Ryan Lemos" w:date="2019-10-15T19:57:00Z">
        <w:r w:rsidR="000E71B6">
          <w:t xml:space="preserve"> assunto</w:t>
        </w:r>
      </w:ins>
      <w:ins w:id="5431" w:author="Ryan Lemos" w:date="2019-10-15T20:06:00Z">
        <w:r w:rsidR="00577DEF">
          <w:t>, dúvida, material</w:t>
        </w:r>
      </w:ins>
      <w:ins w:id="5432" w:author="Ryan Lemos" w:date="2019-10-15T19:57:00Z">
        <w:r w:rsidR="000E71B6">
          <w:t xml:space="preserve"> ou atividade foram criados u</w:t>
        </w:r>
      </w:ins>
      <w:ins w:id="5433" w:author="Ryan Lemos" w:date="2019-10-15T19:58:00Z">
        <w:r w:rsidR="000E71B6">
          <w:t>tilizando o ambiente.</w:t>
        </w:r>
      </w:ins>
    </w:p>
    <w:p w14:paraId="4DDC22AB" w14:textId="4E11A4D3" w:rsidR="008C1760" w:rsidRDefault="000E71B6" w:rsidP="00BE08AB">
      <w:pPr>
        <w:rPr>
          <w:ins w:id="5434" w:author="Ryan Lemos" w:date="2019-10-14T20:42:00Z"/>
        </w:rPr>
      </w:pPr>
      <w:ins w:id="5435" w:author="Ryan Lemos" w:date="2019-10-15T19:57:00Z">
        <w:r>
          <w:t xml:space="preserve"> </w:t>
        </w:r>
      </w:ins>
    </w:p>
    <w:p w14:paraId="274C9173" w14:textId="4D7DC587" w:rsidR="008C1760" w:rsidRDefault="008C1760" w:rsidP="00A23541">
      <w:pPr>
        <w:pStyle w:val="Ttulo2"/>
        <w:rPr>
          <w:ins w:id="5436" w:author="Ryan Lemos" w:date="2019-10-14T20:42:00Z"/>
        </w:rPr>
        <w:pPrChange w:id="5437" w:author="Ryan Lemos" w:date="2019-10-15T23:32:00Z">
          <w:pPr>
            <w:pStyle w:val="Ttulo2"/>
          </w:pPr>
        </w:pPrChange>
      </w:pPr>
      <w:bookmarkStart w:id="5438" w:name="_Toc22075341"/>
      <w:ins w:id="5439" w:author="Ryan Lemos" w:date="2019-10-14T20:42:00Z">
        <w:r>
          <w:t>MAnual de utilização</w:t>
        </w:r>
        <w:bookmarkEnd w:id="5438"/>
      </w:ins>
    </w:p>
    <w:p w14:paraId="6D0FAFD8" w14:textId="77777777" w:rsidR="008C1760" w:rsidRPr="008C1760" w:rsidRDefault="008C1760"/>
    <w:p w14:paraId="7A032685" w14:textId="4DBF52B2" w:rsidR="00801304" w:rsidRDefault="00801304" w:rsidP="00BE08AB">
      <w:pPr>
        <w:rPr>
          <w:ins w:id="5440" w:author="Ryan Lemos" w:date="2019-10-15T20:09:00Z"/>
        </w:rPr>
      </w:pPr>
      <w:r>
        <w:t>Percebendo a importância da utilização de um ambiente informacional, a escola entrou em contato e sugeriu um treinamento aos professores. Porém não foi possível estabelecer um horário em que todos estivessem disponíveis</w:t>
      </w:r>
      <w:ins w:id="5441" w:author="Ryan Lemos" w:date="2019-10-15T20:07:00Z">
        <w:r w:rsidR="003E2FFA">
          <w:t>,</w:t>
        </w:r>
      </w:ins>
      <w:ins w:id="5442" w:author="Ryan Lemos" w:date="2019-10-15T20:08:00Z">
        <w:r w:rsidR="003E2FFA">
          <w:t xml:space="preserve"> devido a incompatibilidade de horários</w:t>
        </w:r>
      </w:ins>
      <w:r>
        <w:t>.</w:t>
      </w:r>
      <w:ins w:id="5443" w:author="Ryan Lemos" w:date="2019-10-15T20:08:00Z">
        <w:r w:rsidR="003E2FFA">
          <w:t xml:space="preserve"> A escola funcionara somente no período da tarde/noite.</w:t>
        </w:r>
      </w:ins>
      <w:r>
        <w:t xml:space="preserve"> Assim, foi-se sugerido pela gestora da escola, a confecção de um manual de utilização do ambiente</w:t>
      </w:r>
      <w:r w:rsidR="0068005C">
        <w:t xml:space="preserve"> para</w:t>
      </w:r>
      <w:ins w:id="5444" w:author="Ryan Lemos" w:date="2019-10-15T20:08:00Z">
        <w:r w:rsidR="003E2FFA">
          <w:t xml:space="preserve"> auxiliar</w:t>
        </w:r>
      </w:ins>
      <w:r w:rsidR="0068005C">
        <w:t xml:space="preserve"> os professores</w:t>
      </w:r>
      <w:ins w:id="5445" w:author="Ryan Lemos" w:date="2019-10-15T20:08:00Z">
        <w:r w:rsidR="003E2FFA">
          <w:t xml:space="preserve"> na criaç</w:t>
        </w:r>
      </w:ins>
      <w:ins w:id="5446" w:author="Ryan Lemos" w:date="2019-10-15T20:09:00Z">
        <w:r w:rsidR="003E2FFA">
          <w:t>ão das suas atividades e gestão das suas turmas.</w:t>
        </w:r>
      </w:ins>
      <w:del w:id="5447" w:author="Ryan Lemos" w:date="2019-10-15T20:09:00Z">
        <w:r w:rsidDel="003E2FFA">
          <w:delText xml:space="preserve">. </w:delText>
        </w:r>
      </w:del>
    </w:p>
    <w:p w14:paraId="3FD45992" w14:textId="770C0373" w:rsidR="003E2FFA" w:rsidRPr="003E2FFA" w:rsidRDefault="003E2FFA" w:rsidP="005268A6">
      <w:pPr>
        <w:rPr>
          <w:rPrChange w:id="5448" w:author="Ryan Lemos" w:date="2019-10-15T20:11:00Z">
            <w:rPr/>
          </w:rPrChange>
        </w:rPr>
        <w:pPrChange w:id="5449" w:author="Ryan Lemos" w:date="2019-10-15T20:18:00Z">
          <w:pPr/>
        </w:pPrChange>
      </w:pPr>
      <w:ins w:id="5450" w:author="Ryan Lemos" w:date="2019-10-15T20:09:00Z">
        <w:r>
          <w:t>Foi confeccionado um manual conforme apêndice x</w:t>
        </w:r>
      </w:ins>
      <w:ins w:id="5451" w:author="Ryan Lemos" w:date="2019-10-15T20:12:00Z">
        <w:r>
          <w:t>.</w:t>
        </w:r>
      </w:ins>
      <w:ins w:id="5452" w:author="Ryan Lemos" w:date="2019-10-15T20:13:00Z">
        <w:r>
          <w:t xml:space="preserve"> Neste manual todas as interações do professor com o ambiente foram descritas de maneira a auxiliar na utilização. Organizou-se o texto do manual de maneira</w:t>
        </w:r>
      </w:ins>
      <w:ins w:id="5453" w:author="Ryan Lemos" w:date="2019-10-15T20:14:00Z">
        <w:r>
          <w:t xml:space="preserve"> a que os conceitos </w:t>
        </w:r>
      </w:ins>
      <w:ins w:id="5454" w:author="Ryan Lemos" w:date="2019-10-15T20:15:00Z">
        <w:r>
          <w:t>se complementarem. Por exemplo, o cadastro de questões vem antes do de atividades, que vem antes da associação da atividade para uma turma, de maneira a simular uma progressão no aprendizado de utilização.</w:t>
        </w:r>
      </w:ins>
      <w:ins w:id="5455" w:author="Ryan Lemos" w:date="2019-10-15T20:16:00Z">
        <w:r w:rsidR="005268A6">
          <w:t xml:space="preserve"> Também foi incluído como na seção </w:t>
        </w:r>
        <w:r w:rsidR="005268A6">
          <w:fldChar w:fldCharType="begin"/>
        </w:r>
        <w:r w:rsidR="005268A6">
          <w:instrText xml:space="preserve"> REF _Ref22063014 \r \h </w:instrText>
        </w:r>
      </w:ins>
      <w:r w:rsidR="005268A6">
        <w:fldChar w:fldCharType="separate"/>
      </w:r>
      <w:ins w:id="5456" w:author="Ryan Lemos" w:date="2019-10-15T20:16:00Z">
        <w:r w:rsidR="005268A6">
          <w:t>3.5</w:t>
        </w:r>
        <w:r w:rsidR="005268A6">
          <w:fldChar w:fldCharType="end"/>
        </w:r>
        <w:r w:rsidR="005268A6">
          <w:t xml:space="preserve"> um trecho explicando os padrões visuais</w:t>
        </w:r>
      </w:ins>
      <w:ins w:id="5457" w:author="Ryan Lemos" w:date="2019-10-15T20:17:00Z">
        <w:r w:rsidR="005268A6">
          <w:t xml:space="preserve"> e para que serve cada botão da aplicação, para familiarizar os professores com as ações a serem feitas no ambiente</w:t>
        </w:r>
      </w:ins>
      <w:ins w:id="5458" w:author="Ryan Lemos" w:date="2019-10-15T20:18:00Z">
        <w:r w:rsidR="005268A6">
          <w:t>. O manual f</w:t>
        </w:r>
      </w:ins>
      <w:ins w:id="5459" w:author="Ryan Lemos" w:date="2019-10-15T20:12:00Z">
        <w:r>
          <w:t>oi</w:t>
        </w:r>
      </w:ins>
      <w:ins w:id="5460" w:author="Ryan Lemos" w:date="2019-10-15T20:09:00Z">
        <w:r>
          <w:t xml:space="preserve"> </w:t>
        </w:r>
      </w:ins>
      <w:ins w:id="5461" w:author="Ryan Lemos" w:date="2019-10-15T20:12:00Z">
        <w:r>
          <w:t>d</w:t>
        </w:r>
      </w:ins>
      <w:ins w:id="5462" w:author="Ryan Lemos" w:date="2019-10-15T20:09:00Z">
        <w:r>
          <w:t>isponibilizado aos professores</w:t>
        </w:r>
      </w:ins>
      <w:ins w:id="5463" w:author="Ryan Lemos" w:date="2019-10-15T20:18:00Z">
        <w:r w:rsidR="005268A6">
          <w:t xml:space="preserve"> na data de 14 de outubro de 2019</w:t>
        </w:r>
      </w:ins>
      <w:ins w:id="5464" w:author="Ryan Lemos" w:date="2019-10-15T20:09:00Z">
        <w:r>
          <w:t xml:space="preserve"> através da URL </w:t>
        </w:r>
      </w:ins>
      <w:ins w:id="5465" w:author="Ryan Lemos" w:date="2019-10-15T20:11:00Z">
        <w:r>
          <w:fldChar w:fldCharType="begin"/>
        </w:r>
        <w:r>
          <w:instrText xml:space="preserve"> HYPERLINK "https://ilcidiomas.com.br/wp-content/uploads/2019/10/Manual-de-Usu%C3%A1rio-Ambiente-ILC.pdf" </w:instrText>
        </w:r>
        <w:r>
          <w:fldChar w:fldCharType="separate"/>
        </w:r>
        <w:r>
          <w:rPr>
            <w:rStyle w:val="Hyperlink"/>
          </w:rPr>
          <w:t>https://ilcidiomas.com.br/wp-content/uploads/2019/10/Manual-de-Usu%C3%A1rio-Ambiente-ILC.pdf</w:t>
        </w:r>
        <w:r>
          <w:fldChar w:fldCharType="end"/>
        </w:r>
        <w:r>
          <w:t xml:space="preserve">. Até o fim da escrita da monografia nenhum </w:t>
        </w:r>
        <w:r w:rsidRPr="003E2FFA">
          <w:rPr>
            <w:i/>
            <w:iCs/>
            <w:rPrChange w:id="5466" w:author="Ryan Lemos" w:date="2019-10-15T20:11:00Z">
              <w:rPr/>
            </w:rPrChange>
          </w:rPr>
          <w:t>feedback</w:t>
        </w:r>
        <w:r>
          <w:t xml:space="preserve"> a respeito do manual, ou dúvidas a</w:t>
        </w:r>
      </w:ins>
      <w:ins w:id="5467" w:author="Ryan Lemos" w:date="2019-10-15T20:12:00Z">
        <w:r>
          <w:t xml:space="preserve"> respeito da utilização do ambiente foram recebidos.</w:t>
        </w:r>
      </w:ins>
    </w:p>
    <w:p w14:paraId="74E95E0F" w14:textId="11738172" w:rsidR="0068005C" w:rsidRPr="00801304" w:rsidDel="003E2FFA" w:rsidRDefault="00801304">
      <w:pPr>
        <w:rPr>
          <w:del w:id="5468" w:author="Ryan Lemos" w:date="2019-10-15T20:12:00Z"/>
        </w:rPr>
      </w:pPr>
      <w:del w:id="5469" w:author="Ryan Lemos" w:date="2019-10-15T20:12:00Z">
        <w:r w:rsidDel="003E2FFA">
          <w:delText>Esse manual foi confeccionado e distribuído</w:delText>
        </w:r>
        <w:r w:rsidR="0068005C" w:rsidDel="003E2FFA">
          <w:delText xml:space="preserve"> primeiramente</w:delText>
        </w:r>
        <w:r w:rsidDel="003E2FFA">
          <w:delText xml:space="preserve"> aos professores, e pode ser visto no apêndice X. </w:delText>
        </w:r>
        <w:r w:rsidR="0068005C" w:rsidDel="003E2FFA">
          <w:delText xml:space="preserve">Nele, há uma explicação do padrão visual da aplicação e utilização dos recursos. </w:delText>
        </w:r>
      </w:del>
    </w:p>
    <w:p w14:paraId="09DEFAA9" w14:textId="77777777" w:rsidR="00BE08AB" w:rsidRPr="005074A5" w:rsidRDefault="00BE08AB" w:rsidP="005074A5"/>
    <w:p w14:paraId="4E25139D" w14:textId="77777777" w:rsidR="00E55893" w:rsidRPr="005074A5" w:rsidRDefault="00E55893" w:rsidP="00E55893">
      <w:pPr>
        <w:pStyle w:val="Ttulo1"/>
      </w:pPr>
      <w:bookmarkStart w:id="5470" w:name="_Toc22075342"/>
      <w:r w:rsidRPr="005074A5">
        <w:t>Considerações finais</w:t>
      </w:r>
      <w:bookmarkEnd w:id="5470"/>
    </w:p>
    <w:p w14:paraId="5BE1101D" w14:textId="394F89E8" w:rsidR="007216C5" w:rsidRPr="00596E44" w:rsidRDefault="00E55893" w:rsidP="00A23541">
      <w:pPr>
        <w:pStyle w:val="Ttulo2"/>
        <w:rPr>
          <w:lang w:val="en-US"/>
        </w:rPr>
        <w:pPrChange w:id="5471" w:author="Ryan Lemos" w:date="2019-10-15T23:32:00Z">
          <w:pPr>
            <w:pStyle w:val="Ttulo2"/>
          </w:pPr>
        </w:pPrChange>
      </w:pPr>
      <w:bookmarkStart w:id="5472" w:name="_Ref21979044"/>
      <w:bookmarkStart w:id="5473" w:name="_Toc22075343"/>
      <w:r w:rsidRPr="005074A5">
        <w:t>Trabalhos futuros</w:t>
      </w:r>
      <w:bookmarkEnd w:id="5472"/>
      <w:bookmarkEnd w:id="5473"/>
      <w:r w:rsidR="007216C5" w:rsidRPr="00596E44">
        <w:rPr>
          <w:lang w:val="en-US"/>
        </w:rPr>
        <w:br/>
      </w:r>
    </w:p>
    <w:p w14:paraId="3C069AA2" w14:textId="77777777" w:rsidR="00B265CE" w:rsidRPr="00596E44" w:rsidRDefault="00B265CE" w:rsidP="00B265CE">
      <w:pPr>
        <w:rPr>
          <w:lang w:val="en-US"/>
        </w:rPr>
        <w:sectPr w:rsidR="00B265CE" w:rsidRPr="00596E44" w:rsidSect="007216C5">
          <w:pgSz w:w="11906" w:h="16838"/>
          <w:pgMar w:top="1701" w:right="1134" w:bottom="1134" w:left="1701" w:header="1134" w:footer="567" w:gutter="0"/>
          <w:cols w:space="708"/>
          <w:docGrid w:linePitch="360"/>
        </w:sectPr>
      </w:pPr>
    </w:p>
    <w:p w14:paraId="0B4637A5" w14:textId="0D44452B" w:rsidR="00D339A1" w:rsidRDefault="00B02A13" w:rsidP="00BE5291">
      <w:pPr>
        <w:pStyle w:val="Ttulo1"/>
        <w:numPr>
          <w:ilvl w:val="0"/>
          <w:numId w:val="0"/>
        </w:numPr>
        <w:jc w:val="center"/>
      </w:pPr>
      <w:bookmarkStart w:id="5474" w:name="_Toc22075344"/>
      <w:r>
        <w:lastRenderedPageBreak/>
        <w:t>Referências</w:t>
      </w:r>
      <w:bookmarkEnd w:id="5474"/>
    </w:p>
    <w:p w14:paraId="1FD163B3" w14:textId="77777777" w:rsidR="00BE5291" w:rsidRPr="00BE5291" w:rsidRDefault="00BE5291" w:rsidP="00BE5291"/>
    <w:p w14:paraId="3EEA8AB1" w14:textId="77777777" w:rsidR="00D534F8" w:rsidRPr="00723C16" w:rsidRDefault="00D534F8" w:rsidP="000809C2">
      <w:pPr>
        <w:spacing w:line="240" w:lineRule="auto"/>
        <w:ind w:firstLine="0"/>
        <w:jc w:val="left"/>
        <w:rPr>
          <w:noProof/>
        </w:rPr>
      </w:pPr>
      <w:r w:rsidRPr="005074A5">
        <w:rPr>
          <w:noProof/>
        </w:rPr>
        <w:t xml:space="preserve">ABREU, L. </w:t>
      </w:r>
      <w:r w:rsidRPr="005074A5">
        <w:rPr>
          <w:b/>
          <w:noProof/>
        </w:rPr>
        <w:t>TypeScript:</w:t>
      </w:r>
      <w:r w:rsidRPr="005074A5">
        <w:rPr>
          <w:noProof/>
        </w:rPr>
        <w:t xml:space="preserve"> O JavasCript Moderno para Criação de Aplicações. Lisboa: FCA – Editora de Informática. 2017.</w:t>
      </w:r>
    </w:p>
    <w:p w14:paraId="46D778C6" w14:textId="77777777" w:rsidR="00D534F8" w:rsidRPr="00723C16" w:rsidRDefault="00D534F8" w:rsidP="000809C2">
      <w:pPr>
        <w:spacing w:line="240" w:lineRule="auto"/>
        <w:ind w:firstLine="0"/>
        <w:jc w:val="left"/>
        <w:rPr>
          <w:noProof/>
        </w:rPr>
      </w:pPr>
    </w:p>
    <w:p w14:paraId="534120EA" w14:textId="77777777" w:rsidR="00D339A1" w:rsidRPr="00723C16" w:rsidRDefault="00D339A1" w:rsidP="000809C2">
      <w:pPr>
        <w:spacing w:line="240" w:lineRule="auto"/>
        <w:ind w:firstLine="0"/>
        <w:jc w:val="left"/>
        <w:rPr>
          <w:noProof/>
        </w:rPr>
      </w:pPr>
      <w:r w:rsidRPr="005074A5">
        <w:rPr>
          <w:noProof/>
        </w:rPr>
        <w:t xml:space="preserve">ALVES, J. R. M. </w:t>
      </w:r>
      <w:r w:rsidRPr="005074A5">
        <w:rPr>
          <w:i/>
          <w:noProof/>
        </w:rPr>
        <w:t>et al.</w:t>
      </w:r>
      <w:r w:rsidRPr="005074A5">
        <w:rPr>
          <w:noProof/>
        </w:rPr>
        <w:t xml:space="preserve"> </w:t>
      </w:r>
      <w:r w:rsidRPr="005074A5">
        <w:rPr>
          <w:b/>
          <w:bCs/>
          <w:noProof/>
        </w:rPr>
        <w:t>Educação a Distância:</w:t>
      </w:r>
      <w:r w:rsidRPr="005074A5">
        <w:rPr>
          <w:noProof/>
        </w:rPr>
        <w:t xml:space="preserve"> o estado da arte. São Paulo: Pearson Education do Brasil, v. 1, 2009.</w:t>
      </w:r>
    </w:p>
    <w:p w14:paraId="04989ACF" w14:textId="77777777" w:rsidR="00D339A1" w:rsidRPr="00723C16" w:rsidRDefault="00D339A1" w:rsidP="000809C2">
      <w:pPr>
        <w:spacing w:line="240" w:lineRule="auto"/>
        <w:ind w:firstLine="0"/>
        <w:jc w:val="left"/>
        <w:rPr>
          <w:noProof/>
        </w:rPr>
      </w:pPr>
    </w:p>
    <w:p w14:paraId="6D77BCF4" w14:textId="77777777" w:rsidR="00D339A1" w:rsidRPr="00723C16" w:rsidRDefault="00D339A1" w:rsidP="000809C2">
      <w:pPr>
        <w:spacing w:line="240" w:lineRule="auto"/>
        <w:ind w:firstLine="0"/>
        <w:jc w:val="left"/>
        <w:rPr>
          <w:noProof/>
        </w:rPr>
      </w:pPr>
      <w:r w:rsidRPr="005074A5">
        <w:rPr>
          <w:noProof/>
        </w:rPr>
        <w:t xml:space="preserve">BABBEL. </w:t>
      </w:r>
      <w:r w:rsidRPr="005074A5">
        <w:rPr>
          <w:b/>
          <w:bCs/>
          <w:noProof/>
        </w:rPr>
        <w:t>Preços</w:t>
      </w:r>
      <w:r w:rsidR="00E44BB8" w:rsidRPr="005074A5">
        <w:rPr>
          <w:noProof/>
        </w:rPr>
        <w:t>.</w:t>
      </w:r>
      <w:r w:rsidRPr="005074A5">
        <w:rPr>
          <w:noProof/>
        </w:rPr>
        <w:t xml:space="preserve"> 2018. Disponível em: &lt;https://home.babbel.com/prices&gt;. Acesso em: 23 ago. 2018.</w:t>
      </w:r>
    </w:p>
    <w:p w14:paraId="2598E0F7" w14:textId="77777777" w:rsidR="00D339A1" w:rsidRPr="00723C16" w:rsidRDefault="00D339A1" w:rsidP="000809C2">
      <w:pPr>
        <w:spacing w:line="240" w:lineRule="auto"/>
        <w:ind w:firstLine="0"/>
        <w:jc w:val="left"/>
        <w:rPr>
          <w:noProof/>
        </w:rPr>
      </w:pPr>
    </w:p>
    <w:p w14:paraId="74FB352D" w14:textId="77777777" w:rsidR="00D339A1" w:rsidRPr="00723C16" w:rsidRDefault="00D339A1" w:rsidP="000809C2">
      <w:pPr>
        <w:spacing w:line="240" w:lineRule="auto"/>
        <w:ind w:firstLine="0"/>
        <w:jc w:val="left"/>
        <w:rPr>
          <w:noProof/>
        </w:rPr>
      </w:pPr>
      <w:r w:rsidRPr="005074A5">
        <w:rPr>
          <w:noProof/>
        </w:rPr>
        <w:t xml:space="preserve">BACICH, L. </w:t>
      </w:r>
      <w:r w:rsidRPr="005074A5">
        <w:rPr>
          <w:i/>
          <w:noProof/>
        </w:rPr>
        <w:t>et al</w:t>
      </w:r>
      <w:r w:rsidRPr="005074A5">
        <w:rPr>
          <w:noProof/>
        </w:rPr>
        <w:t xml:space="preserve">. </w:t>
      </w:r>
      <w:r w:rsidRPr="005074A5">
        <w:rPr>
          <w:b/>
          <w:bCs/>
          <w:noProof/>
        </w:rPr>
        <w:t>Ensino Híbrido:</w:t>
      </w:r>
      <w:r w:rsidRPr="005074A5">
        <w:rPr>
          <w:noProof/>
        </w:rPr>
        <w:t xml:space="preserve"> Personalização e tecnologia na educação. Porto Alegre: Penso, 2015.</w:t>
      </w:r>
    </w:p>
    <w:p w14:paraId="6433EA32" w14:textId="16AD8022" w:rsidR="00D339A1" w:rsidRDefault="00D339A1" w:rsidP="000809C2">
      <w:pPr>
        <w:spacing w:line="240" w:lineRule="auto"/>
        <w:ind w:firstLine="0"/>
        <w:jc w:val="left"/>
        <w:rPr>
          <w:ins w:id="5475" w:author="Ryan Lemos" w:date="2019-10-05T19:58:00Z"/>
          <w:noProof/>
        </w:rPr>
      </w:pPr>
    </w:p>
    <w:p w14:paraId="19194C5B" w14:textId="25418B9A" w:rsidR="006031D7" w:rsidRDefault="006031D7" w:rsidP="000809C2">
      <w:pPr>
        <w:spacing w:line="240" w:lineRule="auto"/>
        <w:ind w:firstLine="0"/>
        <w:jc w:val="left"/>
        <w:rPr>
          <w:ins w:id="5476" w:author="Ryan Lemos" w:date="2019-10-05T19:58:00Z"/>
          <w:noProof/>
        </w:rPr>
      </w:pPr>
      <w:ins w:id="5477" w:author="Ryan Lemos" w:date="2019-10-05T19:58:00Z">
        <w:r>
          <w:rPr>
            <w:noProof/>
          </w:rPr>
          <w:t xml:space="preserve">BALDUINO, P. </w:t>
        </w:r>
        <w:r w:rsidRPr="006031D7">
          <w:rPr>
            <w:b/>
            <w:bCs/>
            <w:noProof/>
            <w:rPrChange w:id="5478" w:author="Ryan Lemos" w:date="2019-10-05T19:59:00Z">
              <w:rPr>
                <w:noProof/>
              </w:rPr>
            </w:rPrChange>
          </w:rPr>
          <w:t xml:space="preserve">Dominando JavaScript com </w:t>
        </w:r>
      </w:ins>
      <w:ins w:id="5479" w:author="Ryan Lemos" w:date="2019-10-05T19:59:00Z">
        <w:r w:rsidRPr="006031D7">
          <w:rPr>
            <w:b/>
            <w:bCs/>
            <w:noProof/>
            <w:rPrChange w:id="5480" w:author="Ryan Lemos" w:date="2019-10-05T19:59:00Z">
              <w:rPr>
                <w:noProof/>
              </w:rPr>
            </w:rPrChange>
          </w:rPr>
          <w:t>jQ</w:t>
        </w:r>
      </w:ins>
      <w:ins w:id="5481" w:author="Ryan Lemos" w:date="2019-10-05T19:58:00Z">
        <w:r w:rsidRPr="006031D7">
          <w:rPr>
            <w:b/>
            <w:bCs/>
            <w:noProof/>
            <w:rPrChange w:id="5482" w:author="Ryan Lemos" w:date="2019-10-05T19:59:00Z">
              <w:rPr>
                <w:noProof/>
              </w:rPr>
            </w:rPrChange>
          </w:rPr>
          <w:t>uery</w:t>
        </w:r>
        <w:r>
          <w:rPr>
            <w:noProof/>
          </w:rPr>
          <w:t>.</w:t>
        </w:r>
      </w:ins>
      <w:ins w:id="5483" w:author="Ryan Lemos" w:date="2019-10-05T19:59:00Z">
        <w:r>
          <w:rPr>
            <w:noProof/>
          </w:rPr>
          <w:t xml:space="preserve"> </w:t>
        </w:r>
      </w:ins>
      <w:ins w:id="5484" w:author="Ryan Lemos" w:date="2019-10-05T20:00:00Z">
        <w:r w:rsidR="00B85A5D" w:rsidRPr="005074A5">
          <w:rPr>
            <w:noProof/>
          </w:rPr>
          <w:t xml:space="preserve">São Paulo: Casa do Código, </w:t>
        </w:r>
      </w:ins>
      <w:ins w:id="5485" w:author="Ryan Lemos" w:date="2019-10-05T20:03:00Z">
        <w:r w:rsidR="00B85A5D" w:rsidRPr="00B85A5D">
          <w:rPr>
            <w:noProof/>
          </w:rPr>
          <w:t>2014</w:t>
        </w:r>
      </w:ins>
      <w:ins w:id="5486" w:author="Ryan Lemos" w:date="2019-10-05T20:00:00Z">
        <w:r w:rsidR="00B85A5D" w:rsidRPr="005074A5">
          <w:rPr>
            <w:noProof/>
          </w:rPr>
          <w:t>.</w:t>
        </w:r>
      </w:ins>
    </w:p>
    <w:p w14:paraId="1458331C" w14:textId="77777777" w:rsidR="006031D7" w:rsidRPr="00723C16" w:rsidRDefault="006031D7" w:rsidP="000809C2">
      <w:pPr>
        <w:spacing w:line="240" w:lineRule="auto"/>
        <w:ind w:firstLine="0"/>
        <w:jc w:val="left"/>
        <w:rPr>
          <w:noProof/>
        </w:rPr>
      </w:pPr>
    </w:p>
    <w:p w14:paraId="36AC5AE7" w14:textId="77777777" w:rsidR="00D339A1" w:rsidRPr="00723C16" w:rsidRDefault="00D339A1" w:rsidP="000809C2">
      <w:pPr>
        <w:spacing w:line="240" w:lineRule="auto"/>
        <w:ind w:firstLine="0"/>
        <w:jc w:val="left"/>
        <w:rPr>
          <w:noProof/>
        </w:rPr>
      </w:pPr>
      <w:r w:rsidRPr="005074A5">
        <w:rPr>
          <w:noProof/>
        </w:rPr>
        <w:t xml:space="preserve">BARANAUSKAS, M. C. C.; ROCHA, H. V. D. </w:t>
      </w:r>
      <w:r w:rsidRPr="005074A5">
        <w:rPr>
          <w:b/>
          <w:bCs/>
          <w:noProof/>
        </w:rPr>
        <w:t>Design e Avaliação de Interfaces Humano-Computador</w:t>
      </w:r>
      <w:r w:rsidRPr="005074A5">
        <w:rPr>
          <w:noProof/>
        </w:rPr>
        <w:t>. Campinas: UNIVERSIDADE ESTADUAL DE CAMPINAS, 2003.</w:t>
      </w:r>
      <w:r w:rsidR="005B5EC4" w:rsidRPr="005074A5">
        <w:rPr>
          <w:noProof/>
        </w:rPr>
        <w:t xml:space="preserve"> Disponível em</w:t>
      </w:r>
      <w:r w:rsidR="00D21BE3" w:rsidRPr="005074A5">
        <w:rPr>
          <w:noProof/>
        </w:rPr>
        <w:t>:</w:t>
      </w:r>
      <w:r w:rsidR="005B5EC4" w:rsidRPr="005074A5">
        <w:rPr>
          <w:noProof/>
        </w:rPr>
        <w:t xml:space="preserve"> &lt;https://www.nied.unicamp.br/biblioteca/design-e-avaliacao-de-interfaces-humano-computador/ &gt; Acesso em:</w:t>
      </w:r>
      <w:r w:rsidR="00F85EFB" w:rsidRPr="005074A5">
        <w:rPr>
          <w:noProof/>
        </w:rPr>
        <w:t xml:space="preserve"> 22</w:t>
      </w:r>
      <w:r w:rsidR="00F0748E" w:rsidRPr="005074A5">
        <w:rPr>
          <w:noProof/>
        </w:rPr>
        <w:t xml:space="preserve"> </w:t>
      </w:r>
      <w:r w:rsidR="00F85EFB" w:rsidRPr="005074A5">
        <w:rPr>
          <w:noProof/>
        </w:rPr>
        <w:t>set. 2018.</w:t>
      </w:r>
    </w:p>
    <w:p w14:paraId="7042880D" w14:textId="1FF2D685" w:rsidR="00D339A1" w:rsidRDefault="00D339A1" w:rsidP="000809C2">
      <w:pPr>
        <w:spacing w:line="240" w:lineRule="auto"/>
        <w:ind w:firstLine="0"/>
        <w:jc w:val="left"/>
        <w:rPr>
          <w:ins w:id="5487" w:author="Ryan Lemos" w:date="2019-10-07T09:02:00Z"/>
          <w:noProof/>
        </w:rPr>
      </w:pPr>
    </w:p>
    <w:p w14:paraId="421C749F" w14:textId="2B67C45C" w:rsidR="00DC21E5" w:rsidRPr="00DC21E5" w:rsidRDefault="00DC21E5" w:rsidP="000809C2">
      <w:pPr>
        <w:spacing w:line="240" w:lineRule="auto"/>
        <w:ind w:firstLine="0"/>
        <w:jc w:val="left"/>
        <w:rPr>
          <w:ins w:id="5488" w:author="Ryan Lemos" w:date="2019-10-07T09:02:00Z"/>
          <w:noProof/>
        </w:rPr>
      </w:pPr>
      <w:ins w:id="5489" w:author="Ryan Lemos" w:date="2019-10-07T09:02:00Z">
        <w:r w:rsidRPr="00DC21E5">
          <w:rPr>
            <w:noProof/>
            <w:lang w:val="en-US"/>
            <w:rPrChange w:id="5490" w:author="Ryan Lemos" w:date="2019-10-07T09:03:00Z">
              <w:rPr>
                <w:noProof/>
              </w:rPr>
            </w:rPrChange>
          </w:rPr>
          <w:t xml:space="preserve">BERGMANN, S. </w:t>
        </w:r>
      </w:ins>
      <w:ins w:id="5491" w:author="Ryan Lemos" w:date="2019-10-07T09:03:00Z">
        <w:r w:rsidRPr="00DC21E5">
          <w:rPr>
            <w:b/>
            <w:bCs/>
            <w:noProof/>
            <w:lang w:val="en-US"/>
            <w:rPrChange w:id="5492" w:author="Ryan Lemos" w:date="2019-10-07T09:03:00Z">
              <w:rPr>
                <w:noProof/>
              </w:rPr>
            </w:rPrChange>
          </w:rPr>
          <w:t>Welcome to PHPUnit</w:t>
        </w:r>
        <w:r w:rsidRPr="00DC21E5">
          <w:rPr>
            <w:noProof/>
            <w:lang w:val="en-US"/>
            <w:rPrChange w:id="5493" w:author="Ryan Lemos" w:date="2019-10-07T09:03:00Z">
              <w:rPr>
                <w:b/>
                <w:bCs/>
                <w:noProof/>
                <w:lang w:val="en-US"/>
              </w:rPr>
            </w:rPrChange>
          </w:rPr>
          <w:t>.</w:t>
        </w:r>
        <w:r>
          <w:rPr>
            <w:noProof/>
            <w:lang w:val="en-US"/>
          </w:rPr>
          <w:t xml:space="preserve"> </w:t>
        </w:r>
        <w:r w:rsidRPr="00DC21E5">
          <w:rPr>
            <w:noProof/>
            <w:rPrChange w:id="5494" w:author="Ryan Lemos" w:date="2019-10-07T09:03:00Z">
              <w:rPr>
                <w:noProof/>
                <w:lang w:val="en-US"/>
              </w:rPr>
            </w:rPrChange>
          </w:rPr>
          <w:t xml:space="preserve">2019. Disponível em: </w:t>
        </w:r>
        <w:r>
          <w:rPr>
            <w:noProof/>
          </w:rPr>
          <w:t>&lt;</w:t>
        </w:r>
        <w:r w:rsidRPr="00DC21E5">
          <w:rPr>
            <w:noProof/>
          </w:rPr>
          <w:t>https://phpunit.de/</w:t>
        </w:r>
        <w:r>
          <w:rPr>
            <w:noProof/>
          </w:rPr>
          <w:t>&gt; Acesso em:</w:t>
        </w:r>
      </w:ins>
      <w:ins w:id="5495" w:author="Ryan Lemos" w:date="2019-10-07T09:04:00Z">
        <w:r>
          <w:rPr>
            <w:noProof/>
          </w:rPr>
          <w:t xml:space="preserve"> 07 out. 2019.</w:t>
        </w:r>
      </w:ins>
    </w:p>
    <w:p w14:paraId="60C09FDD" w14:textId="058B13E1" w:rsidR="00DC21E5" w:rsidRDefault="00DC21E5" w:rsidP="000809C2">
      <w:pPr>
        <w:spacing w:line="240" w:lineRule="auto"/>
        <w:ind w:firstLine="0"/>
        <w:jc w:val="left"/>
        <w:rPr>
          <w:ins w:id="5496" w:author="Ryan Lemos" w:date="2019-10-15T23:21:00Z"/>
          <w:noProof/>
        </w:rPr>
      </w:pPr>
    </w:p>
    <w:p w14:paraId="4386597B" w14:textId="0752DE87" w:rsidR="009C09B8" w:rsidRDefault="009C09B8" w:rsidP="009C09B8">
      <w:pPr>
        <w:spacing w:line="240" w:lineRule="auto"/>
        <w:ind w:firstLine="0"/>
        <w:jc w:val="left"/>
        <w:rPr>
          <w:ins w:id="5497" w:author="Ryan Lemos" w:date="2019-10-15T23:21:00Z"/>
          <w:noProof/>
        </w:rPr>
      </w:pPr>
      <w:ins w:id="5498" w:author="Ryan Lemos" w:date="2019-10-15T23:21:00Z">
        <w:r>
          <w:rPr>
            <w:noProof/>
          </w:rPr>
          <w:t xml:space="preserve">BRITISH CONCIL. </w:t>
        </w:r>
      </w:ins>
      <w:ins w:id="5499" w:author="Ryan Lemos" w:date="2019-10-15T23:22:00Z">
        <w:r w:rsidRPr="009C09B8">
          <w:rPr>
            <w:b/>
            <w:bCs/>
            <w:noProof/>
            <w:rPrChange w:id="5500" w:author="Ryan Lemos" w:date="2019-10-15T23:22:00Z">
              <w:rPr>
                <w:noProof/>
              </w:rPr>
            </w:rPrChange>
          </w:rPr>
          <w:t>Demandas de Aprendizagem</w:t>
        </w:r>
        <w:r w:rsidRPr="009C09B8">
          <w:rPr>
            <w:b/>
            <w:bCs/>
            <w:noProof/>
            <w:rPrChange w:id="5501" w:author="Ryan Lemos" w:date="2019-10-15T23:22:00Z">
              <w:rPr>
                <w:noProof/>
              </w:rPr>
            </w:rPrChange>
          </w:rPr>
          <w:t xml:space="preserve"> </w:t>
        </w:r>
        <w:r w:rsidRPr="009C09B8">
          <w:rPr>
            <w:b/>
            <w:bCs/>
            <w:noProof/>
            <w:rPrChange w:id="5502" w:author="Ryan Lemos" w:date="2019-10-15T23:22:00Z">
              <w:rPr>
                <w:noProof/>
              </w:rPr>
            </w:rPrChange>
          </w:rPr>
          <w:t>de Inglês no Brasil</w:t>
        </w:r>
        <w:r>
          <w:rPr>
            <w:noProof/>
          </w:rPr>
          <w:t>. São Paulo: British Concil</w:t>
        </w:r>
      </w:ins>
      <w:ins w:id="5503" w:author="Ryan Lemos" w:date="2019-10-15T23:23:00Z">
        <w:r>
          <w:rPr>
            <w:noProof/>
          </w:rPr>
          <w:t>, 2014</w:t>
        </w:r>
        <w:r w:rsidR="00553E8E">
          <w:rPr>
            <w:noProof/>
          </w:rPr>
          <w:t>. Disponível em: &lt;</w:t>
        </w:r>
        <w:r w:rsidR="00553E8E" w:rsidRPr="00553E8E">
          <w:t xml:space="preserve"> </w:t>
        </w:r>
        <w:r w:rsidR="00553E8E" w:rsidRPr="00553E8E">
          <w:rPr>
            <w:noProof/>
          </w:rPr>
          <w:t>https://www.britishcouncil.org.br/sites/default/files/demandas_de_aprendizagempesquisacompleta.pdf</w:t>
        </w:r>
        <w:r w:rsidR="00553E8E" w:rsidRPr="00553E8E">
          <w:rPr>
            <w:noProof/>
          </w:rPr>
          <w:t xml:space="preserve"> </w:t>
        </w:r>
        <w:r w:rsidR="00553E8E">
          <w:rPr>
            <w:noProof/>
          </w:rPr>
          <w:t xml:space="preserve">&gt; Acesso </w:t>
        </w:r>
      </w:ins>
      <w:ins w:id="5504" w:author="Ryan Lemos" w:date="2019-10-15T23:24:00Z">
        <w:r w:rsidR="00553E8E">
          <w:rPr>
            <w:noProof/>
          </w:rPr>
          <w:t>em: 15 out. 2019.</w:t>
        </w:r>
      </w:ins>
    </w:p>
    <w:p w14:paraId="37B4D474" w14:textId="22142FB7" w:rsidR="009C09B8" w:rsidRDefault="009C09B8" w:rsidP="000809C2">
      <w:pPr>
        <w:spacing w:line="240" w:lineRule="auto"/>
        <w:ind w:firstLine="0"/>
        <w:jc w:val="left"/>
        <w:rPr>
          <w:ins w:id="5505" w:author="Ryan Lemos" w:date="2019-10-15T23:24:00Z"/>
          <w:noProof/>
        </w:rPr>
      </w:pPr>
    </w:p>
    <w:p w14:paraId="2B2F0FEB" w14:textId="5C45C3CA" w:rsidR="00553E8E" w:rsidRDefault="00553E8E" w:rsidP="00553E8E">
      <w:pPr>
        <w:spacing w:line="240" w:lineRule="auto"/>
        <w:ind w:firstLine="0"/>
        <w:jc w:val="left"/>
        <w:rPr>
          <w:ins w:id="5506" w:author="Ryan Lemos" w:date="2019-10-15T23:24:00Z"/>
          <w:noProof/>
        </w:rPr>
      </w:pPr>
      <w:ins w:id="5507" w:author="Ryan Lemos" w:date="2019-10-15T23:24:00Z">
        <w:r>
          <w:rPr>
            <w:noProof/>
          </w:rPr>
          <w:t xml:space="preserve">BRITISH CONCIL. </w:t>
        </w:r>
        <w:r w:rsidRPr="00553E8E">
          <w:rPr>
            <w:b/>
            <w:bCs/>
            <w:noProof/>
          </w:rPr>
          <w:t>O Ensino de Inglês na</w:t>
        </w:r>
        <w:r>
          <w:rPr>
            <w:b/>
            <w:bCs/>
            <w:noProof/>
          </w:rPr>
          <w:t xml:space="preserve"> </w:t>
        </w:r>
        <w:r w:rsidRPr="00553E8E">
          <w:rPr>
            <w:b/>
            <w:bCs/>
            <w:noProof/>
          </w:rPr>
          <w:t>Educação Pública Brasileira</w:t>
        </w:r>
        <w:r w:rsidRPr="00553E8E">
          <w:rPr>
            <w:noProof/>
            <w:rPrChange w:id="5508" w:author="Ryan Lemos" w:date="2019-10-15T23:24:00Z">
              <w:rPr>
                <w:b/>
                <w:bCs/>
                <w:noProof/>
              </w:rPr>
            </w:rPrChange>
          </w:rPr>
          <w:t>.</w:t>
        </w:r>
        <w:r>
          <w:rPr>
            <w:b/>
            <w:bCs/>
            <w:noProof/>
          </w:rPr>
          <w:t xml:space="preserve"> </w:t>
        </w:r>
        <w:r>
          <w:rPr>
            <w:noProof/>
          </w:rPr>
          <w:t>São Paulo: British Concil, 201</w:t>
        </w:r>
        <w:r>
          <w:rPr>
            <w:noProof/>
          </w:rPr>
          <w:t>5</w:t>
        </w:r>
        <w:r>
          <w:rPr>
            <w:noProof/>
          </w:rPr>
          <w:t>. Disponível em: &lt;</w:t>
        </w:r>
      </w:ins>
      <w:ins w:id="5509" w:author="Ryan Lemos" w:date="2019-10-15T23:25:00Z">
        <w:r w:rsidRPr="00553E8E">
          <w:t xml:space="preserve"> </w:t>
        </w:r>
        <w:r w:rsidRPr="00553E8E">
          <w:rPr>
            <w:noProof/>
          </w:rPr>
          <w:t>https://www.britishcouncil.org.br/sites/default/files/estudo_oensinodoinglesnaeducacaopublicabrasileira.pdf</w:t>
        </w:r>
      </w:ins>
      <w:ins w:id="5510" w:author="Ryan Lemos" w:date="2019-10-15T23:24:00Z">
        <w:r>
          <w:rPr>
            <w:noProof/>
          </w:rPr>
          <w:t>&gt; Acesso em: 15 out. 2019.</w:t>
        </w:r>
      </w:ins>
    </w:p>
    <w:p w14:paraId="7B774F6D" w14:textId="77777777" w:rsidR="00553E8E" w:rsidRDefault="00553E8E" w:rsidP="000809C2">
      <w:pPr>
        <w:spacing w:line="240" w:lineRule="auto"/>
        <w:ind w:firstLine="0"/>
        <w:jc w:val="left"/>
        <w:rPr>
          <w:ins w:id="5511" w:author="Ryan Lemos" w:date="2019-10-15T23:24:00Z"/>
          <w:noProof/>
        </w:rPr>
      </w:pPr>
    </w:p>
    <w:p w14:paraId="0042E9E9" w14:textId="77777777" w:rsidR="00553E8E" w:rsidRPr="00DC21E5" w:rsidRDefault="00553E8E" w:rsidP="000809C2">
      <w:pPr>
        <w:spacing w:line="240" w:lineRule="auto"/>
        <w:ind w:firstLine="0"/>
        <w:jc w:val="left"/>
        <w:rPr>
          <w:noProof/>
        </w:rPr>
      </w:pPr>
    </w:p>
    <w:p w14:paraId="436A48F1" w14:textId="77777777" w:rsidR="00D339A1" w:rsidRPr="00723C16" w:rsidRDefault="00D339A1" w:rsidP="000809C2">
      <w:pPr>
        <w:spacing w:line="240" w:lineRule="auto"/>
        <w:ind w:firstLine="0"/>
        <w:jc w:val="left"/>
        <w:rPr>
          <w:noProof/>
        </w:rPr>
      </w:pPr>
      <w:r w:rsidRPr="005074A5">
        <w:rPr>
          <w:noProof/>
        </w:rPr>
        <w:t xml:space="preserve">CAELUM. </w:t>
      </w:r>
      <w:r w:rsidRPr="005074A5">
        <w:rPr>
          <w:b/>
          <w:bCs/>
          <w:noProof/>
        </w:rPr>
        <w:t>Desenvolvimento Web com HTML, CSS e JavaScript</w:t>
      </w:r>
      <w:r w:rsidRPr="005074A5">
        <w:rPr>
          <w:noProof/>
        </w:rPr>
        <w:t>. São Paulo: Caelum ensino e inovação, 2018. Disponível em: &lt;https://www.caelum.com.br/download/caelum-html-css-javascript.pdf&gt;. Acesso em: 07 out. 2018.</w:t>
      </w:r>
    </w:p>
    <w:p w14:paraId="5F7D26E2" w14:textId="77777777" w:rsidR="00E0253B" w:rsidRPr="00723C16" w:rsidRDefault="00E0253B" w:rsidP="000809C2">
      <w:pPr>
        <w:spacing w:line="240" w:lineRule="auto"/>
        <w:ind w:firstLine="0"/>
        <w:jc w:val="left"/>
        <w:rPr>
          <w:noProof/>
        </w:rPr>
      </w:pPr>
    </w:p>
    <w:p w14:paraId="5F498411" w14:textId="77777777" w:rsidR="00D339A1" w:rsidRPr="00723C16" w:rsidRDefault="00D339A1" w:rsidP="000809C2">
      <w:pPr>
        <w:spacing w:line="240" w:lineRule="auto"/>
        <w:ind w:firstLine="0"/>
        <w:jc w:val="left"/>
        <w:rPr>
          <w:noProof/>
        </w:rPr>
      </w:pPr>
      <w:r w:rsidRPr="005074A5">
        <w:rPr>
          <w:noProof/>
        </w:rPr>
        <w:t xml:space="preserve">CAMPOS, A. L. N. </w:t>
      </w:r>
      <w:r w:rsidRPr="005074A5">
        <w:rPr>
          <w:b/>
          <w:bCs/>
          <w:noProof/>
        </w:rPr>
        <w:t>Modelagem de Processos com BPMN</w:t>
      </w:r>
      <w:r w:rsidRPr="005074A5">
        <w:rPr>
          <w:noProof/>
        </w:rPr>
        <w:t>. 2. ed. Rio de Janeiro: Brasport, 2014.</w:t>
      </w:r>
    </w:p>
    <w:p w14:paraId="225C6375" w14:textId="77777777" w:rsidR="00D339A1" w:rsidRPr="00723C16" w:rsidRDefault="00D339A1" w:rsidP="000809C2">
      <w:pPr>
        <w:spacing w:line="240" w:lineRule="auto"/>
        <w:ind w:firstLine="0"/>
        <w:jc w:val="left"/>
        <w:rPr>
          <w:noProof/>
        </w:rPr>
      </w:pPr>
    </w:p>
    <w:p w14:paraId="4D604CD4" w14:textId="77777777" w:rsidR="00D339A1" w:rsidRPr="00723C16" w:rsidRDefault="00D339A1" w:rsidP="000809C2">
      <w:pPr>
        <w:spacing w:line="240" w:lineRule="auto"/>
        <w:ind w:firstLine="0"/>
        <w:jc w:val="left"/>
        <w:rPr>
          <w:noProof/>
        </w:rPr>
      </w:pPr>
      <w:r w:rsidRPr="005074A5">
        <w:rPr>
          <w:noProof/>
        </w:rPr>
        <w:t xml:space="preserve">CARVALHO, V. </w:t>
      </w:r>
      <w:r w:rsidRPr="005074A5">
        <w:rPr>
          <w:b/>
          <w:bCs/>
          <w:noProof/>
        </w:rPr>
        <w:t>MySQL:</w:t>
      </w:r>
      <w:r w:rsidRPr="005074A5">
        <w:rPr>
          <w:noProof/>
        </w:rPr>
        <w:t xml:space="preserve"> Comece com o principal banco de dados open source do mercado. São Paulo: Casa do Código, 2015.</w:t>
      </w:r>
    </w:p>
    <w:p w14:paraId="02704C3E" w14:textId="77777777" w:rsidR="00D339A1" w:rsidRPr="00723C16" w:rsidRDefault="00D339A1" w:rsidP="000809C2">
      <w:pPr>
        <w:spacing w:line="240" w:lineRule="auto"/>
        <w:ind w:firstLine="0"/>
        <w:jc w:val="left"/>
        <w:rPr>
          <w:noProof/>
        </w:rPr>
      </w:pPr>
    </w:p>
    <w:p w14:paraId="2929973B" w14:textId="77777777" w:rsidR="00D339A1" w:rsidRPr="00723C16" w:rsidRDefault="00D339A1" w:rsidP="000809C2">
      <w:pPr>
        <w:spacing w:line="240" w:lineRule="auto"/>
        <w:ind w:firstLine="0"/>
        <w:jc w:val="left"/>
        <w:rPr>
          <w:noProof/>
        </w:rPr>
      </w:pPr>
      <w:r w:rsidRPr="005074A5">
        <w:rPr>
          <w:noProof/>
        </w:rPr>
        <w:t xml:space="preserve">CCAA. </w:t>
      </w:r>
      <w:r w:rsidRPr="005074A5">
        <w:rPr>
          <w:b/>
          <w:bCs/>
          <w:noProof/>
        </w:rPr>
        <w:t>Espaço CCAA Aluno</w:t>
      </w:r>
      <w:r w:rsidR="00E44BB8" w:rsidRPr="005074A5">
        <w:rPr>
          <w:noProof/>
        </w:rPr>
        <w:t>.</w:t>
      </w:r>
      <w:r w:rsidRPr="005074A5">
        <w:rPr>
          <w:noProof/>
        </w:rPr>
        <w:t xml:space="preserve"> sd. Disponível em: &lt;https://www.ccaa.com.br/espacoccaa/conteudos/&gt;. Acesso em: 23 ago. 2018.</w:t>
      </w:r>
    </w:p>
    <w:p w14:paraId="3B9B6876" w14:textId="77777777" w:rsidR="00C00F6E" w:rsidRPr="00723C16" w:rsidRDefault="00C00F6E" w:rsidP="000809C2">
      <w:pPr>
        <w:spacing w:line="240" w:lineRule="auto"/>
        <w:ind w:firstLine="0"/>
        <w:jc w:val="left"/>
        <w:rPr>
          <w:noProof/>
        </w:rPr>
      </w:pPr>
    </w:p>
    <w:p w14:paraId="54033FEC" w14:textId="161D6FA0" w:rsidR="00C00F6E" w:rsidRPr="00723C16" w:rsidRDefault="00C00F6E" w:rsidP="000809C2">
      <w:pPr>
        <w:spacing w:line="240" w:lineRule="auto"/>
        <w:ind w:firstLine="0"/>
        <w:jc w:val="left"/>
        <w:rPr>
          <w:noProof/>
          <w:lang w:val="en-US"/>
        </w:rPr>
      </w:pPr>
      <w:r w:rsidRPr="005074A5">
        <w:rPr>
          <w:noProof/>
        </w:rPr>
        <w:lastRenderedPageBreak/>
        <w:t xml:space="preserve">CKEDITOR. </w:t>
      </w:r>
      <w:r w:rsidRPr="005074A5">
        <w:rPr>
          <w:b/>
          <w:noProof/>
        </w:rPr>
        <w:t>CKEditor Ecosystem</w:t>
      </w:r>
      <w:r w:rsidRPr="005074A5">
        <w:rPr>
          <w:noProof/>
        </w:rPr>
        <w:t xml:space="preserve">. 2019. Disponível em: &lt;https://ckeditor.com/&gt;. </w:t>
      </w:r>
      <w:r w:rsidRPr="005074A5">
        <w:rPr>
          <w:noProof/>
          <w:lang w:val="en-US"/>
        </w:rPr>
        <w:t xml:space="preserve">Acesso em: </w:t>
      </w:r>
      <w:r w:rsidR="00CF506D" w:rsidRPr="005074A5">
        <w:rPr>
          <w:noProof/>
          <w:lang w:val="en-US"/>
        </w:rPr>
        <w:t>02 mai</w:t>
      </w:r>
      <w:r w:rsidR="0053624F" w:rsidRPr="005074A5">
        <w:rPr>
          <w:noProof/>
          <w:lang w:val="en-US"/>
        </w:rPr>
        <w:t>o</w:t>
      </w:r>
      <w:r w:rsidR="00CF506D" w:rsidRPr="005074A5">
        <w:rPr>
          <w:noProof/>
          <w:lang w:val="en-US"/>
        </w:rPr>
        <w:t xml:space="preserve"> 2019.</w:t>
      </w:r>
    </w:p>
    <w:p w14:paraId="1BB81E66" w14:textId="77777777" w:rsidR="00D339A1" w:rsidRPr="00723C16" w:rsidRDefault="00D339A1" w:rsidP="000809C2">
      <w:pPr>
        <w:spacing w:line="240" w:lineRule="auto"/>
        <w:ind w:firstLine="0"/>
        <w:jc w:val="left"/>
        <w:rPr>
          <w:noProof/>
          <w:lang w:val="en-US"/>
        </w:rPr>
      </w:pPr>
    </w:p>
    <w:p w14:paraId="0172E47C" w14:textId="77777777" w:rsidR="00D339A1" w:rsidRPr="00723C16" w:rsidRDefault="00D339A1" w:rsidP="000809C2">
      <w:pPr>
        <w:spacing w:line="240" w:lineRule="auto"/>
        <w:ind w:firstLine="0"/>
        <w:jc w:val="left"/>
        <w:rPr>
          <w:noProof/>
          <w:lang w:val="en-US"/>
        </w:rPr>
      </w:pPr>
      <w:r w:rsidRPr="005074A5">
        <w:rPr>
          <w:noProof/>
          <w:lang w:val="en-US"/>
        </w:rPr>
        <w:t xml:space="preserve">CROCKFORD, D. </w:t>
      </w:r>
      <w:r w:rsidRPr="005074A5">
        <w:rPr>
          <w:b/>
          <w:bCs/>
          <w:noProof/>
          <w:lang w:val="en-US"/>
        </w:rPr>
        <w:t>JavaScript:</w:t>
      </w:r>
      <w:r w:rsidRPr="005074A5">
        <w:rPr>
          <w:noProof/>
          <w:lang w:val="en-US"/>
        </w:rPr>
        <w:t xml:space="preserve"> The Good Parts. Sebastopol: O'Reilly, 2008.</w:t>
      </w:r>
      <w:r w:rsidR="000158A8" w:rsidRPr="00723C16">
        <w:rPr>
          <w:noProof/>
          <w:lang w:val="en-US"/>
        </w:rPr>
        <w:t xml:space="preserve"> </w:t>
      </w:r>
    </w:p>
    <w:p w14:paraId="2FB409B8" w14:textId="77777777" w:rsidR="00D339A1" w:rsidRPr="00723C16" w:rsidRDefault="00D339A1" w:rsidP="000809C2">
      <w:pPr>
        <w:spacing w:line="240" w:lineRule="auto"/>
        <w:ind w:firstLine="0"/>
        <w:jc w:val="left"/>
        <w:rPr>
          <w:noProof/>
          <w:lang w:val="en-US"/>
        </w:rPr>
      </w:pPr>
    </w:p>
    <w:p w14:paraId="28E592D1" w14:textId="583F632D" w:rsidR="00D339A1" w:rsidRDefault="00D339A1" w:rsidP="000809C2">
      <w:pPr>
        <w:spacing w:line="240" w:lineRule="auto"/>
        <w:ind w:firstLine="0"/>
        <w:jc w:val="left"/>
        <w:rPr>
          <w:ins w:id="5512" w:author="Ryan Lemos" w:date="2019-10-14T18:57:00Z"/>
          <w:noProof/>
        </w:rPr>
      </w:pPr>
      <w:r w:rsidRPr="005074A5">
        <w:rPr>
          <w:noProof/>
        </w:rPr>
        <w:t xml:space="preserve">DIAS, D. D. S.; SILVA, M. F. D. </w:t>
      </w:r>
      <w:r w:rsidRPr="005074A5">
        <w:rPr>
          <w:b/>
          <w:bCs/>
          <w:noProof/>
        </w:rPr>
        <w:t>Como escrever uma monografia:</w:t>
      </w:r>
      <w:r w:rsidRPr="005074A5">
        <w:rPr>
          <w:noProof/>
        </w:rPr>
        <w:t xml:space="preserve"> Manual de elaboração com exemplos e exercícios. Rio de Janeiro: Atlas, 2010.</w:t>
      </w:r>
    </w:p>
    <w:p w14:paraId="12CC9B67" w14:textId="4E728107" w:rsidR="00B06645" w:rsidRDefault="00B06645" w:rsidP="000809C2">
      <w:pPr>
        <w:spacing w:line="240" w:lineRule="auto"/>
        <w:ind w:firstLine="0"/>
        <w:jc w:val="left"/>
        <w:rPr>
          <w:ins w:id="5513" w:author="Ryan Lemos" w:date="2019-10-14T18:57:00Z"/>
          <w:noProof/>
        </w:rPr>
      </w:pPr>
    </w:p>
    <w:p w14:paraId="19CCD5BE" w14:textId="7386F766" w:rsidR="00B06645" w:rsidRPr="00723C16" w:rsidRDefault="00B06645" w:rsidP="000809C2">
      <w:pPr>
        <w:spacing w:line="240" w:lineRule="auto"/>
        <w:ind w:firstLine="0"/>
        <w:jc w:val="left"/>
        <w:rPr>
          <w:noProof/>
        </w:rPr>
      </w:pPr>
      <w:ins w:id="5514" w:author="Ryan Lemos" w:date="2019-10-14T18:57:00Z">
        <w:r>
          <w:rPr>
            <w:noProof/>
          </w:rPr>
          <w:t xml:space="preserve">DOMPDF. </w:t>
        </w:r>
        <w:r w:rsidR="009C6D9B" w:rsidRPr="009C6D9B">
          <w:rPr>
            <w:b/>
            <w:bCs/>
            <w:noProof/>
            <w:rPrChange w:id="5515" w:author="Ryan Lemos" w:date="2019-10-14T18:57:00Z">
              <w:rPr>
                <w:noProof/>
              </w:rPr>
            </w:rPrChange>
          </w:rPr>
          <w:t>Dompdf</w:t>
        </w:r>
        <w:r w:rsidR="009C6D9B">
          <w:rPr>
            <w:noProof/>
          </w:rPr>
          <w:t xml:space="preserve">. </w:t>
        </w:r>
      </w:ins>
      <w:ins w:id="5516" w:author="Ryan Lemos" w:date="2019-10-14T18:58:00Z">
        <w:r w:rsidR="009C6D9B">
          <w:rPr>
            <w:noProof/>
          </w:rPr>
          <w:t xml:space="preserve">2019. </w:t>
        </w:r>
      </w:ins>
      <w:ins w:id="5517" w:author="Ryan Lemos" w:date="2019-10-14T18:57:00Z">
        <w:r w:rsidR="009C6D9B">
          <w:rPr>
            <w:noProof/>
          </w:rPr>
          <w:t>Disponível em: &lt;</w:t>
        </w:r>
        <w:r w:rsidR="009C6D9B" w:rsidRPr="009C6D9B">
          <w:rPr>
            <w:noProof/>
          </w:rPr>
          <w:t>https://dompdf.github.io/</w:t>
        </w:r>
        <w:r w:rsidR="009C6D9B">
          <w:rPr>
            <w:noProof/>
          </w:rPr>
          <w:t>&gt; Acesso em: 14 out. 2019.</w:t>
        </w:r>
      </w:ins>
    </w:p>
    <w:p w14:paraId="0A3E1909" w14:textId="77777777" w:rsidR="00D339A1" w:rsidRPr="00723C16" w:rsidRDefault="00D339A1" w:rsidP="000809C2">
      <w:pPr>
        <w:spacing w:line="240" w:lineRule="auto"/>
        <w:ind w:firstLine="0"/>
        <w:jc w:val="left"/>
        <w:rPr>
          <w:noProof/>
        </w:rPr>
      </w:pPr>
    </w:p>
    <w:p w14:paraId="0B53137A" w14:textId="77777777" w:rsidR="00D339A1" w:rsidRPr="00681596" w:rsidRDefault="00D339A1" w:rsidP="000809C2">
      <w:pPr>
        <w:spacing w:line="240" w:lineRule="auto"/>
        <w:ind w:firstLine="0"/>
        <w:jc w:val="left"/>
        <w:rPr>
          <w:noProof/>
          <w:lang w:val="en-US"/>
          <w:rPrChange w:id="5518" w:author="Ryan Lemos" w:date="2019-10-07T08:43:00Z">
            <w:rPr>
              <w:noProof/>
            </w:rPr>
          </w:rPrChange>
        </w:rPr>
      </w:pPr>
      <w:r w:rsidRPr="005074A5">
        <w:rPr>
          <w:noProof/>
        </w:rPr>
        <w:t xml:space="preserve">DUOLINGO. </w:t>
      </w:r>
      <w:r w:rsidRPr="005074A5">
        <w:rPr>
          <w:b/>
          <w:bCs/>
          <w:noProof/>
        </w:rPr>
        <w:t>Aprenda idiomas de graça. Para sempre</w:t>
      </w:r>
      <w:r w:rsidRPr="005074A5">
        <w:rPr>
          <w:noProof/>
        </w:rPr>
        <w:t xml:space="preserve">, sd. Disponível em: &lt;https://pt.duolingo.com/&gt;. </w:t>
      </w:r>
      <w:r w:rsidRPr="00681596">
        <w:rPr>
          <w:noProof/>
          <w:lang w:val="en-US"/>
          <w:rPrChange w:id="5519" w:author="Ryan Lemos" w:date="2019-10-07T08:43:00Z">
            <w:rPr>
              <w:noProof/>
            </w:rPr>
          </w:rPrChange>
        </w:rPr>
        <w:t>Acesso em: 23 ago. 2018.</w:t>
      </w:r>
    </w:p>
    <w:p w14:paraId="0D1ED6B3" w14:textId="3DADF9DB" w:rsidR="00D339A1" w:rsidRPr="00681596" w:rsidRDefault="00D339A1" w:rsidP="000809C2">
      <w:pPr>
        <w:spacing w:line="240" w:lineRule="auto"/>
        <w:ind w:firstLine="0"/>
        <w:jc w:val="left"/>
        <w:rPr>
          <w:ins w:id="5520" w:author="Ryan Lemos" w:date="2019-10-05T19:47:00Z"/>
          <w:noProof/>
          <w:lang w:val="en-US"/>
          <w:rPrChange w:id="5521" w:author="Ryan Lemos" w:date="2019-10-07T08:43:00Z">
            <w:rPr>
              <w:ins w:id="5522" w:author="Ryan Lemos" w:date="2019-10-05T19:47:00Z"/>
              <w:noProof/>
            </w:rPr>
          </w:rPrChange>
        </w:rPr>
      </w:pPr>
    </w:p>
    <w:p w14:paraId="565718C1" w14:textId="008DC42D" w:rsidR="00552280" w:rsidRPr="00636A97" w:rsidRDefault="00552280" w:rsidP="000809C2">
      <w:pPr>
        <w:spacing w:line="240" w:lineRule="auto"/>
        <w:ind w:firstLine="0"/>
        <w:jc w:val="left"/>
        <w:rPr>
          <w:ins w:id="5523" w:author="Ryan Lemos" w:date="2019-10-05T19:47:00Z"/>
          <w:noProof/>
          <w:lang w:val="en-US"/>
          <w:rPrChange w:id="5524" w:author="Ryan Lemos" w:date="2019-10-15T23:35:00Z">
            <w:rPr>
              <w:ins w:id="5525" w:author="Ryan Lemos" w:date="2019-10-05T19:47:00Z"/>
              <w:noProof/>
            </w:rPr>
          </w:rPrChange>
        </w:rPr>
      </w:pPr>
      <w:ins w:id="5526" w:author="Ryan Lemos" w:date="2019-10-05T19:47:00Z">
        <w:r w:rsidRPr="00552280">
          <w:rPr>
            <w:noProof/>
            <w:lang w:val="en-US"/>
            <w:rPrChange w:id="5527" w:author="Ryan Lemos" w:date="2019-10-05T19:48:00Z">
              <w:rPr>
                <w:noProof/>
              </w:rPr>
            </w:rPrChange>
          </w:rPr>
          <w:t>DUCKECTT, J. J</w:t>
        </w:r>
      </w:ins>
      <w:ins w:id="5528" w:author="Ryan Lemos" w:date="2019-10-05T19:48:00Z">
        <w:r w:rsidRPr="00552280">
          <w:rPr>
            <w:noProof/>
            <w:lang w:val="en-US"/>
            <w:rPrChange w:id="5529" w:author="Ryan Lemos" w:date="2019-10-05T19:48:00Z">
              <w:rPr>
                <w:noProof/>
              </w:rPr>
            </w:rPrChange>
          </w:rPr>
          <w:t xml:space="preserve">avaScript &amp; JQUERY: </w:t>
        </w:r>
        <w:r w:rsidRPr="00552280">
          <w:rPr>
            <w:i/>
            <w:iCs/>
            <w:noProof/>
            <w:lang w:val="en-US"/>
            <w:rPrChange w:id="5530" w:author="Ryan Lemos" w:date="2019-10-05T19:49:00Z">
              <w:rPr>
                <w:noProof/>
              </w:rPr>
            </w:rPrChange>
          </w:rPr>
          <w:t>I</w:t>
        </w:r>
        <w:r w:rsidRPr="00552280">
          <w:rPr>
            <w:i/>
            <w:iCs/>
            <w:noProof/>
            <w:lang w:val="en-US"/>
            <w:rPrChange w:id="5531" w:author="Ryan Lemos" w:date="2019-10-05T19:49:00Z">
              <w:rPr>
                <w:noProof/>
                <w:lang w:val="en-US"/>
              </w:rPr>
            </w:rPrChange>
          </w:rPr>
          <w:t>nteractive front-end web development</w:t>
        </w:r>
        <w:r>
          <w:rPr>
            <w:noProof/>
            <w:lang w:val="en-US"/>
          </w:rPr>
          <w:t>.</w:t>
        </w:r>
      </w:ins>
      <w:ins w:id="5532" w:author="Ryan Lemos" w:date="2019-10-05T19:49:00Z">
        <w:r>
          <w:rPr>
            <w:noProof/>
            <w:lang w:val="en-US"/>
          </w:rPr>
          <w:t xml:space="preserve"> </w:t>
        </w:r>
        <w:r w:rsidR="004D1E94" w:rsidRPr="00636A97">
          <w:rPr>
            <w:noProof/>
            <w:lang w:val="en-US"/>
            <w:rPrChange w:id="5533" w:author="Ryan Lemos" w:date="2019-10-15T23:35:00Z">
              <w:rPr>
                <w:noProof/>
                <w:lang w:val="en-US"/>
              </w:rPr>
            </w:rPrChange>
          </w:rPr>
          <w:t xml:space="preserve">Indianapolis: </w:t>
        </w:r>
      </w:ins>
      <w:ins w:id="5534" w:author="Ryan Lemos" w:date="2019-10-05T19:50:00Z">
        <w:r w:rsidR="004D1E94" w:rsidRPr="00636A97">
          <w:rPr>
            <w:noProof/>
            <w:lang w:val="en-US"/>
            <w:rPrChange w:id="5535" w:author="Ryan Lemos" w:date="2019-10-15T23:35:00Z">
              <w:rPr>
                <w:noProof/>
                <w:lang w:val="en-US"/>
              </w:rPr>
            </w:rPrChange>
          </w:rPr>
          <w:t>Wiley, 2014.</w:t>
        </w:r>
      </w:ins>
      <w:ins w:id="5536" w:author="Ryan Lemos" w:date="2019-10-05T19:48:00Z">
        <w:r w:rsidRPr="00636A97">
          <w:rPr>
            <w:noProof/>
            <w:lang w:val="en-US"/>
            <w:rPrChange w:id="5537" w:author="Ryan Lemos" w:date="2019-10-15T23:35:00Z">
              <w:rPr>
                <w:noProof/>
                <w:lang w:val="en-US"/>
              </w:rPr>
            </w:rPrChange>
          </w:rPr>
          <w:t xml:space="preserve"> </w:t>
        </w:r>
      </w:ins>
    </w:p>
    <w:p w14:paraId="2D341A1D" w14:textId="169C14E8" w:rsidR="00552280" w:rsidRPr="00636A97" w:rsidRDefault="00552280" w:rsidP="000809C2">
      <w:pPr>
        <w:spacing w:line="240" w:lineRule="auto"/>
        <w:ind w:firstLine="0"/>
        <w:jc w:val="left"/>
        <w:rPr>
          <w:ins w:id="5538" w:author="Ryan Lemos" w:date="2019-10-15T19:39:00Z"/>
          <w:noProof/>
          <w:lang w:val="en-US"/>
          <w:rPrChange w:id="5539" w:author="Ryan Lemos" w:date="2019-10-15T23:35:00Z">
            <w:rPr>
              <w:ins w:id="5540" w:author="Ryan Lemos" w:date="2019-10-15T19:39:00Z"/>
              <w:noProof/>
            </w:rPr>
          </w:rPrChange>
        </w:rPr>
      </w:pPr>
    </w:p>
    <w:p w14:paraId="7CDAC5CB" w14:textId="581B5A01" w:rsidR="00C27161" w:rsidRPr="00C27161" w:rsidRDefault="00C27161" w:rsidP="000809C2">
      <w:pPr>
        <w:spacing w:line="240" w:lineRule="auto"/>
        <w:ind w:firstLine="0"/>
        <w:jc w:val="left"/>
        <w:rPr>
          <w:ins w:id="5541" w:author="Ryan Lemos" w:date="2019-10-15T19:39:00Z"/>
          <w:noProof/>
          <w:rPrChange w:id="5542" w:author="Ryan Lemos" w:date="2019-10-15T19:40:00Z">
            <w:rPr>
              <w:ins w:id="5543" w:author="Ryan Lemos" w:date="2019-10-15T19:39:00Z"/>
              <w:noProof/>
            </w:rPr>
          </w:rPrChange>
        </w:rPr>
      </w:pPr>
      <w:ins w:id="5544" w:author="Ryan Lemos" w:date="2019-10-15T19:39:00Z">
        <w:r w:rsidRPr="00C27161">
          <w:rPr>
            <w:noProof/>
            <w:lang w:val="en-US"/>
            <w:rPrChange w:id="5545" w:author="Ryan Lemos" w:date="2019-10-15T19:40:00Z">
              <w:rPr>
                <w:noProof/>
              </w:rPr>
            </w:rPrChange>
          </w:rPr>
          <w:t>EDUCATION FIRST.</w:t>
        </w:r>
      </w:ins>
      <w:ins w:id="5546" w:author="Ryan Lemos" w:date="2019-10-15T19:40:00Z">
        <w:r w:rsidRPr="00C27161">
          <w:rPr>
            <w:lang w:val="en-US"/>
            <w:rPrChange w:id="5547" w:author="Ryan Lemos" w:date="2019-10-15T19:40:00Z">
              <w:rPr/>
            </w:rPrChange>
          </w:rPr>
          <w:t xml:space="preserve"> </w:t>
        </w:r>
        <w:r w:rsidRPr="00636A97">
          <w:rPr>
            <w:b/>
            <w:bCs/>
            <w:noProof/>
            <w:lang w:val="en-US"/>
            <w:rPrChange w:id="5548" w:author="Ryan Lemos" w:date="2019-10-15T23:35:00Z">
              <w:rPr>
                <w:noProof/>
              </w:rPr>
            </w:rPrChange>
          </w:rPr>
          <w:t>O CEFR e o EF SET</w:t>
        </w:r>
        <w:r w:rsidRPr="00636A97">
          <w:rPr>
            <w:noProof/>
            <w:lang w:val="en-US"/>
            <w:rPrChange w:id="5549" w:author="Ryan Lemos" w:date="2019-10-15T23:35:00Z">
              <w:rPr>
                <w:noProof/>
              </w:rPr>
            </w:rPrChange>
          </w:rPr>
          <w:t>.</w:t>
        </w:r>
      </w:ins>
      <w:ins w:id="5550" w:author="Ryan Lemos" w:date="2019-10-15T19:39:00Z">
        <w:r w:rsidRPr="00636A97">
          <w:rPr>
            <w:noProof/>
            <w:lang w:val="en-US"/>
            <w:rPrChange w:id="5551" w:author="Ryan Lemos" w:date="2019-10-15T23:35:00Z">
              <w:rPr>
                <w:noProof/>
              </w:rPr>
            </w:rPrChange>
          </w:rPr>
          <w:t xml:space="preserve"> 2018.</w:t>
        </w:r>
      </w:ins>
      <w:ins w:id="5552" w:author="Ryan Lemos" w:date="2019-10-15T19:40:00Z">
        <w:r w:rsidRPr="00636A97">
          <w:rPr>
            <w:noProof/>
            <w:lang w:val="en-US"/>
            <w:rPrChange w:id="5553" w:author="Ryan Lemos" w:date="2019-10-15T23:35:00Z">
              <w:rPr>
                <w:noProof/>
              </w:rPr>
            </w:rPrChange>
          </w:rPr>
          <w:t xml:space="preserve"> </w:t>
        </w:r>
        <w:r>
          <w:rPr>
            <w:noProof/>
          </w:rPr>
          <w:t>Disponível em &lt;</w:t>
        </w:r>
        <w:r w:rsidRPr="00C27161">
          <w:t xml:space="preserve"> </w:t>
        </w:r>
        <w:r w:rsidRPr="00C27161">
          <w:rPr>
            <w:noProof/>
          </w:rPr>
          <w:t xml:space="preserve">https://www.efset.org/br/english-score/cefr/ </w:t>
        </w:r>
        <w:r>
          <w:rPr>
            <w:noProof/>
          </w:rPr>
          <w:t>&gt;. Acesso em: 15 out. 2019.</w:t>
        </w:r>
      </w:ins>
    </w:p>
    <w:p w14:paraId="5FF00927" w14:textId="77777777" w:rsidR="00C27161" w:rsidRPr="00C27161" w:rsidRDefault="00C27161" w:rsidP="000809C2">
      <w:pPr>
        <w:spacing w:line="240" w:lineRule="auto"/>
        <w:ind w:firstLine="0"/>
        <w:jc w:val="left"/>
        <w:rPr>
          <w:noProof/>
          <w:rPrChange w:id="5554" w:author="Ryan Lemos" w:date="2019-10-15T19:40:00Z">
            <w:rPr>
              <w:noProof/>
            </w:rPr>
          </w:rPrChange>
        </w:rPr>
      </w:pPr>
    </w:p>
    <w:p w14:paraId="731F42AA" w14:textId="77777777" w:rsidR="00D339A1" w:rsidRPr="00723C16" w:rsidRDefault="00D339A1" w:rsidP="000809C2">
      <w:pPr>
        <w:spacing w:line="240" w:lineRule="auto"/>
        <w:ind w:firstLine="0"/>
        <w:jc w:val="left"/>
        <w:rPr>
          <w:noProof/>
        </w:rPr>
      </w:pPr>
      <w:r w:rsidRPr="005074A5">
        <w:rPr>
          <w:noProof/>
        </w:rPr>
        <w:t xml:space="preserve">ELMASRI, R.; NAVATHE, S. B. </w:t>
      </w:r>
      <w:r w:rsidRPr="005074A5">
        <w:rPr>
          <w:b/>
          <w:bCs/>
          <w:noProof/>
        </w:rPr>
        <w:t>Sistemas de Banco de Dados</w:t>
      </w:r>
      <w:r w:rsidRPr="005074A5">
        <w:rPr>
          <w:noProof/>
        </w:rPr>
        <w:t>. 6. ed. São Paulo: Pearson Education, 2011.</w:t>
      </w:r>
    </w:p>
    <w:p w14:paraId="114D6DB5" w14:textId="77777777" w:rsidR="00D339A1" w:rsidRPr="00723C16" w:rsidRDefault="00D339A1" w:rsidP="000809C2">
      <w:pPr>
        <w:spacing w:line="240" w:lineRule="auto"/>
        <w:ind w:firstLine="0"/>
        <w:jc w:val="left"/>
        <w:rPr>
          <w:noProof/>
        </w:rPr>
      </w:pPr>
    </w:p>
    <w:p w14:paraId="627670E0" w14:textId="77777777" w:rsidR="00D339A1" w:rsidRPr="00723C16" w:rsidRDefault="00D339A1" w:rsidP="000809C2">
      <w:pPr>
        <w:spacing w:line="240" w:lineRule="auto"/>
        <w:ind w:firstLine="0"/>
        <w:jc w:val="left"/>
        <w:rPr>
          <w:noProof/>
        </w:rPr>
      </w:pPr>
      <w:r w:rsidRPr="005074A5">
        <w:rPr>
          <w:noProof/>
        </w:rPr>
        <w:t xml:space="preserve">FERREIRA, A. B. D. H. </w:t>
      </w:r>
      <w:r w:rsidRPr="005074A5">
        <w:rPr>
          <w:b/>
          <w:bCs/>
          <w:noProof/>
        </w:rPr>
        <w:t>Mini Aurélio Século XXI:</w:t>
      </w:r>
      <w:r w:rsidRPr="005074A5">
        <w:rPr>
          <w:noProof/>
        </w:rPr>
        <w:t xml:space="preserve"> O minidicionário da língua portuguesa. 5. ed. Rio de Janeiro: Nova Fronteira S.A, 2001.</w:t>
      </w:r>
    </w:p>
    <w:p w14:paraId="0C27DD67" w14:textId="77777777" w:rsidR="00D339A1" w:rsidRPr="00723C16" w:rsidRDefault="00D339A1" w:rsidP="000809C2">
      <w:pPr>
        <w:spacing w:line="240" w:lineRule="auto"/>
        <w:ind w:firstLine="0"/>
        <w:jc w:val="left"/>
        <w:rPr>
          <w:noProof/>
        </w:rPr>
      </w:pPr>
    </w:p>
    <w:p w14:paraId="7065709D" w14:textId="7E862480" w:rsidR="00D339A1" w:rsidRPr="00723C16" w:rsidRDefault="00D339A1" w:rsidP="000809C2">
      <w:pPr>
        <w:spacing w:line="240" w:lineRule="auto"/>
        <w:ind w:firstLine="0"/>
        <w:jc w:val="left"/>
        <w:rPr>
          <w:noProof/>
        </w:rPr>
      </w:pPr>
      <w:r w:rsidRPr="005074A5">
        <w:rPr>
          <w:noProof/>
        </w:rPr>
        <w:t xml:space="preserve">GOOGLE. </w:t>
      </w:r>
      <w:r w:rsidR="00BF38D5" w:rsidRPr="005074A5">
        <w:rPr>
          <w:b/>
          <w:bCs/>
          <w:noProof/>
        </w:rPr>
        <w:t>Angular</w:t>
      </w:r>
      <w:r w:rsidR="001B55B1" w:rsidRPr="005074A5">
        <w:rPr>
          <w:noProof/>
        </w:rPr>
        <w:t>.</w:t>
      </w:r>
      <w:r w:rsidRPr="005074A5">
        <w:rPr>
          <w:noProof/>
        </w:rPr>
        <w:t xml:space="preserve"> </w:t>
      </w:r>
      <w:r w:rsidR="00512162" w:rsidRPr="005074A5">
        <w:rPr>
          <w:noProof/>
        </w:rPr>
        <w:t>2019</w:t>
      </w:r>
      <w:ins w:id="5555" w:author="Ryan Lemos" w:date="2019-10-07T20:42:00Z">
        <w:r w:rsidR="00BB6D2A">
          <w:rPr>
            <w:noProof/>
          </w:rPr>
          <w:t>c</w:t>
        </w:r>
      </w:ins>
      <w:del w:id="5556" w:author="Ryan Lemos" w:date="2019-10-07T20:42:00Z">
        <w:r w:rsidR="00512162" w:rsidRPr="005074A5" w:rsidDel="00BB6D2A">
          <w:rPr>
            <w:noProof/>
          </w:rPr>
          <w:delText>b</w:delText>
        </w:r>
      </w:del>
      <w:r w:rsidRPr="005074A5">
        <w:rPr>
          <w:noProof/>
        </w:rPr>
        <w:t>. Disponível em: &lt;</w:t>
      </w:r>
      <w:r w:rsidR="00BF38D5" w:rsidRPr="005074A5">
        <w:rPr>
          <w:noProof/>
        </w:rPr>
        <w:t>https://angular.io/</w:t>
      </w:r>
      <w:r w:rsidRPr="005074A5">
        <w:rPr>
          <w:noProof/>
        </w:rPr>
        <w:t xml:space="preserve">&gt;. Acesso em: </w:t>
      </w:r>
      <w:r w:rsidR="00275E78" w:rsidRPr="005074A5">
        <w:rPr>
          <w:noProof/>
        </w:rPr>
        <w:t>08</w:t>
      </w:r>
      <w:r w:rsidRPr="005074A5">
        <w:rPr>
          <w:noProof/>
        </w:rPr>
        <w:t xml:space="preserve"> </w:t>
      </w:r>
      <w:r w:rsidR="00275E78" w:rsidRPr="005074A5">
        <w:rPr>
          <w:noProof/>
        </w:rPr>
        <w:t>fev</w:t>
      </w:r>
      <w:r w:rsidRPr="005074A5">
        <w:rPr>
          <w:noProof/>
        </w:rPr>
        <w:t>. 201</w:t>
      </w:r>
      <w:r w:rsidR="00275E78" w:rsidRPr="005074A5">
        <w:rPr>
          <w:noProof/>
        </w:rPr>
        <w:t>9</w:t>
      </w:r>
      <w:r w:rsidRPr="005074A5">
        <w:rPr>
          <w:noProof/>
        </w:rPr>
        <w:t>.</w:t>
      </w:r>
    </w:p>
    <w:p w14:paraId="7E9E19B6" w14:textId="77777777" w:rsidR="006C52DB" w:rsidRPr="00723C16" w:rsidRDefault="006C52DB" w:rsidP="000809C2">
      <w:pPr>
        <w:spacing w:line="240" w:lineRule="auto"/>
        <w:ind w:firstLine="0"/>
        <w:jc w:val="left"/>
        <w:rPr>
          <w:noProof/>
        </w:rPr>
      </w:pPr>
    </w:p>
    <w:p w14:paraId="124D63DD" w14:textId="2B90D60E" w:rsidR="006C52DB" w:rsidRDefault="006C52DB" w:rsidP="000809C2">
      <w:pPr>
        <w:spacing w:line="240" w:lineRule="auto"/>
        <w:ind w:firstLine="0"/>
        <w:jc w:val="left"/>
        <w:rPr>
          <w:ins w:id="5557" w:author="Ryan Lemos" w:date="2019-10-07T20:34:00Z"/>
          <w:noProof/>
        </w:rPr>
      </w:pPr>
      <w:r w:rsidRPr="005074A5">
        <w:rPr>
          <w:noProof/>
        </w:rPr>
        <w:t xml:space="preserve">GOOGLE. </w:t>
      </w:r>
      <w:r w:rsidRPr="005074A5">
        <w:rPr>
          <w:b/>
          <w:noProof/>
        </w:rPr>
        <w:t>Introduction</w:t>
      </w:r>
      <w:r w:rsidR="001B55B1" w:rsidRPr="005074A5">
        <w:rPr>
          <w:noProof/>
        </w:rPr>
        <w:t>.</w:t>
      </w:r>
      <w:r w:rsidRPr="005074A5">
        <w:rPr>
          <w:noProof/>
        </w:rPr>
        <w:t xml:space="preserve"> </w:t>
      </w:r>
      <w:r w:rsidR="00512162" w:rsidRPr="005074A5">
        <w:rPr>
          <w:noProof/>
        </w:rPr>
        <w:t>2019</w:t>
      </w:r>
      <w:ins w:id="5558" w:author="Ryan Lemos" w:date="2019-10-07T20:44:00Z">
        <w:r w:rsidR="00BB6D2A">
          <w:rPr>
            <w:noProof/>
          </w:rPr>
          <w:t>a</w:t>
        </w:r>
      </w:ins>
      <w:del w:id="5559" w:author="Ryan Lemos" w:date="2019-10-07T20:42:00Z">
        <w:r w:rsidR="00512162" w:rsidRPr="005074A5" w:rsidDel="00BB6D2A">
          <w:rPr>
            <w:noProof/>
          </w:rPr>
          <w:delText>a</w:delText>
        </w:r>
      </w:del>
      <w:r w:rsidRPr="005074A5">
        <w:rPr>
          <w:noProof/>
        </w:rPr>
        <w:t>. Disponível em: &lt;https://material.io/design/introduction/#principles&gt;. Acesso em: 29 abr. 2019.</w:t>
      </w:r>
    </w:p>
    <w:p w14:paraId="091448AA" w14:textId="6A3460FF" w:rsidR="00E53873" w:rsidRDefault="00E53873" w:rsidP="000809C2">
      <w:pPr>
        <w:spacing w:line="240" w:lineRule="auto"/>
        <w:ind w:firstLine="0"/>
        <w:jc w:val="left"/>
        <w:rPr>
          <w:ins w:id="5560" w:author="Ryan Lemos" w:date="2019-10-07T20:34:00Z"/>
          <w:noProof/>
        </w:rPr>
      </w:pPr>
    </w:p>
    <w:p w14:paraId="7679FC29" w14:textId="6F975B70" w:rsidR="00E53873" w:rsidRPr="00723C16" w:rsidRDefault="00E53873" w:rsidP="000809C2">
      <w:pPr>
        <w:spacing w:line="240" w:lineRule="auto"/>
        <w:ind w:firstLine="0"/>
        <w:jc w:val="left"/>
        <w:rPr>
          <w:noProof/>
        </w:rPr>
      </w:pPr>
      <w:ins w:id="5561" w:author="Ryan Lemos" w:date="2019-10-07T20:34:00Z">
        <w:r>
          <w:rPr>
            <w:noProof/>
          </w:rPr>
          <w:t xml:space="preserve">GOOGLE. </w:t>
        </w:r>
      </w:ins>
      <w:ins w:id="5562" w:author="Ryan Lemos" w:date="2019-10-07T20:42:00Z">
        <w:r w:rsidR="00BB6D2A" w:rsidRPr="00BB6D2A">
          <w:rPr>
            <w:b/>
            <w:bCs/>
            <w:noProof/>
          </w:rPr>
          <w:t>Chrome DevTools</w:t>
        </w:r>
      </w:ins>
      <w:ins w:id="5563" w:author="Ryan Lemos" w:date="2019-10-07T20:34:00Z">
        <w:r>
          <w:rPr>
            <w:noProof/>
          </w:rPr>
          <w:t>.</w:t>
        </w:r>
      </w:ins>
      <w:ins w:id="5564" w:author="Ryan Lemos" w:date="2019-10-07T20:35:00Z">
        <w:r>
          <w:rPr>
            <w:noProof/>
          </w:rPr>
          <w:t xml:space="preserve"> 2019</w:t>
        </w:r>
      </w:ins>
      <w:ins w:id="5565" w:author="Ryan Lemos" w:date="2019-10-07T20:44:00Z">
        <w:r w:rsidR="00BB6D2A">
          <w:rPr>
            <w:noProof/>
          </w:rPr>
          <w:t>b</w:t>
        </w:r>
      </w:ins>
      <w:ins w:id="5566" w:author="Ryan Lemos" w:date="2019-10-07T20:42:00Z">
        <w:r w:rsidR="00BB6D2A">
          <w:rPr>
            <w:noProof/>
          </w:rPr>
          <w:t>.</w:t>
        </w:r>
      </w:ins>
      <w:ins w:id="5567" w:author="Ryan Lemos" w:date="2019-10-07T20:34:00Z">
        <w:r>
          <w:rPr>
            <w:noProof/>
          </w:rPr>
          <w:t xml:space="preserve"> Disponível em: &lt;</w:t>
        </w:r>
        <w:r w:rsidRPr="00E53873">
          <w:t xml:space="preserve"> </w:t>
        </w:r>
      </w:ins>
      <w:ins w:id="5568" w:author="Ryan Lemos" w:date="2019-10-07T20:42:00Z">
        <w:r w:rsidR="00BB6D2A" w:rsidRPr="00BB6D2A">
          <w:rPr>
            <w:noProof/>
          </w:rPr>
          <w:t xml:space="preserve">https://developers.google.com/web/tools/chrome-devtools?hl=pt-br </w:t>
        </w:r>
      </w:ins>
      <w:ins w:id="5569" w:author="Ryan Lemos" w:date="2019-10-07T20:34:00Z">
        <w:r>
          <w:rPr>
            <w:noProof/>
          </w:rPr>
          <w:t>&gt; Acesso em: 07 out. 2019.</w:t>
        </w:r>
      </w:ins>
    </w:p>
    <w:p w14:paraId="3FE6A08D" w14:textId="77777777" w:rsidR="00E53873" w:rsidRPr="00E53873" w:rsidRDefault="00E53873" w:rsidP="000809C2">
      <w:pPr>
        <w:spacing w:line="240" w:lineRule="auto"/>
        <w:ind w:firstLine="0"/>
        <w:jc w:val="left"/>
        <w:rPr>
          <w:noProof/>
        </w:rPr>
      </w:pPr>
    </w:p>
    <w:p w14:paraId="2888D1AA" w14:textId="77777777" w:rsidR="00095610" w:rsidRPr="00723C16" w:rsidRDefault="00095610" w:rsidP="000809C2">
      <w:pPr>
        <w:spacing w:line="240" w:lineRule="auto"/>
        <w:ind w:firstLine="0"/>
        <w:jc w:val="left"/>
        <w:rPr>
          <w:noProof/>
        </w:rPr>
      </w:pPr>
      <w:r w:rsidRPr="005074A5">
        <w:rPr>
          <w:noProof/>
        </w:rPr>
        <w:t xml:space="preserve">GUEDES, T. </w:t>
      </w:r>
      <w:r w:rsidRPr="005074A5">
        <w:rPr>
          <w:b/>
          <w:noProof/>
        </w:rPr>
        <w:t xml:space="preserve">Crie aplicações com </w:t>
      </w:r>
      <w:r w:rsidR="00C05B5C" w:rsidRPr="005074A5">
        <w:rPr>
          <w:b/>
          <w:noProof/>
        </w:rPr>
        <w:t>Angular</w:t>
      </w:r>
      <w:r w:rsidRPr="005074A5">
        <w:rPr>
          <w:noProof/>
        </w:rPr>
        <w:t>: o novo Framework do Google. São Paulo: Casa do Código, 2017.</w:t>
      </w:r>
    </w:p>
    <w:p w14:paraId="45F05A9F" w14:textId="77777777" w:rsidR="00D339A1" w:rsidRPr="00723C16" w:rsidRDefault="00D339A1" w:rsidP="000809C2">
      <w:pPr>
        <w:spacing w:line="240" w:lineRule="auto"/>
        <w:ind w:firstLine="0"/>
        <w:jc w:val="left"/>
        <w:rPr>
          <w:noProof/>
        </w:rPr>
      </w:pPr>
    </w:p>
    <w:p w14:paraId="30D167D8" w14:textId="77777777" w:rsidR="00D339A1" w:rsidRPr="00723C16" w:rsidRDefault="00D339A1" w:rsidP="000809C2">
      <w:pPr>
        <w:spacing w:line="240" w:lineRule="auto"/>
        <w:ind w:firstLine="0"/>
        <w:jc w:val="left"/>
        <w:rPr>
          <w:noProof/>
          <w:lang w:val="en-US"/>
        </w:rPr>
      </w:pPr>
      <w:r w:rsidRPr="005074A5">
        <w:rPr>
          <w:noProof/>
        </w:rPr>
        <w:t xml:space="preserve">HIRAMA, K. </w:t>
      </w:r>
      <w:r w:rsidRPr="005074A5">
        <w:rPr>
          <w:b/>
          <w:bCs/>
          <w:noProof/>
        </w:rPr>
        <w:t>Engenharia de Software:</w:t>
      </w:r>
      <w:r w:rsidRPr="005074A5">
        <w:rPr>
          <w:noProof/>
        </w:rPr>
        <w:t xml:space="preserve"> Qualidade e Produtividade com Tecnologia. </w:t>
      </w:r>
      <w:r w:rsidRPr="005074A5">
        <w:rPr>
          <w:noProof/>
          <w:lang w:val="en-US"/>
        </w:rPr>
        <w:t>Rio de Janeiro: Elsevier, 2011.</w:t>
      </w:r>
    </w:p>
    <w:p w14:paraId="6C899A64" w14:textId="77777777" w:rsidR="00D339A1" w:rsidRPr="00723C16" w:rsidRDefault="00D339A1" w:rsidP="000809C2">
      <w:pPr>
        <w:spacing w:line="240" w:lineRule="auto"/>
        <w:ind w:firstLine="0"/>
        <w:jc w:val="left"/>
        <w:rPr>
          <w:noProof/>
          <w:lang w:val="en-US"/>
        </w:rPr>
      </w:pPr>
    </w:p>
    <w:p w14:paraId="75F4CEC2" w14:textId="77777777" w:rsidR="001D561A" w:rsidRPr="00723C16" w:rsidRDefault="00D339A1" w:rsidP="001D561A">
      <w:pPr>
        <w:spacing w:line="240" w:lineRule="auto"/>
        <w:ind w:firstLine="0"/>
        <w:jc w:val="left"/>
        <w:rPr>
          <w:noProof/>
        </w:rPr>
      </w:pPr>
      <w:r w:rsidRPr="005074A5">
        <w:rPr>
          <w:noProof/>
          <w:lang w:val="en-US"/>
        </w:rPr>
        <w:t xml:space="preserve">INSTITUTE OF ELETRICAL AND ELETRONICS ENGINEERS. </w:t>
      </w:r>
      <w:r w:rsidRPr="005074A5">
        <w:rPr>
          <w:b/>
          <w:bCs/>
          <w:noProof/>
          <w:lang w:val="en-US"/>
        </w:rPr>
        <w:t>IEE</w:t>
      </w:r>
      <w:r w:rsidR="00E95C78" w:rsidRPr="005074A5">
        <w:rPr>
          <w:b/>
          <w:bCs/>
          <w:noProof/>
          <w:lang w:val="en-US"/>
        </w:rPr>
        <w:t>E</w:t>
      </w:r>
      <w:r w:rsidRPr="005074A5">
        <w:rPr>
          <w:b/>
          <w:bCs/>
          <w:noProof/>
          <w:lang w:val="en-US"/>
        </w:rPr>
        <w:t xml:space="preserve"> Std 610.12-1990:</w:t>
      </w:r>
      <w:r w:rsidRPr="005074A5">
        <w:rPr>
          <w:noProof/>
          <w:lang w:val="en-US"/>
        </w:rPr>
        <w:t xml:space="preserve"> IEEE Standard Glossary of Software Engineering Terminology. </w:t>
      </w:r>
      <w:r w:rsidRPr="005074A5">
        <w:rPr>
          <w:noProof/>
        </w:rPr>
        <w:t>New York: [s.n.], 1990. 84 p.</w:t>
      </w:r>
      <w:r w:rsidR="001D561A" w:rsidRPr="005074A5">
        <w:rPr>
          <w:noProof/>
        </w:rPr>
        <w:t xml:space="preserve"> Disponível em: &lt;</w:t>
      </w:r>
      <w:r w:rsidR="00E95C78" w:rsidRPr="005074A5">
        <w:t xml:space="preserve"> </w:t>
      </w:r>
      <w:r w:rsidR="009D2A48" w:rsidRPr="005074A5">
        <w:t>http://www.mit.jyu.fi/ope/kurssit/TIES462/Materiaalit/IEEE_SoftwareEngGlossary.pdf</w:t>
      </w:r>
      <w:r w:rsidR="001D561A" w:rsidRPr="005074A5">
        <w:rPr>
          <w:noProof/>
        </w:rPr>
        <w:t>&gt;. Acesso em:</w:t>
      </w:r>
      <w:r w:rsidR="00E95C78" w:rsidRPr="005074A5">
        <w:rPr>
          <w:noProof/>
        </w:rPr>
        <w:t xml:space="preserve"> 9 set. 2018.</w:t>
      </w:r>
    </w:p>
    <w:p w14:paraId="4BACDFFD" w14:textId="3ABFC242" w:rsidR="00D339A1" w:rsidRDefault="00D339A1" w:rsidP="000809C2">
      <w:pPr>
        <w:spacing w:line="240" w:lineRule="auto"/>
        <w:ind w:firstLine="0"/>
        <w:jc w:val="left"/>
        <w:rPr>
          <w:ins w:id="5570" w:author="Ryan Lemos" w:date="2019-10-15T21:37:00Z"/>
          <w:noProof/>
        </w:rPr>
      </w:pPr>
    </w:p>
    <w:p w14:paraId="698C3112" w14:textId="20FA5BB5" w:rsidR="000675CF" w:rsidRPr="000675CF" w:rsidRDefault="000675CF" w:rsidP="000809C2">
      <w:pPr>
        <w:spacing w:line="240" w:lineRule="auto"/>
        <w:ind w:firstLine="0"/>
        <w:jc w:val="left"/>
        <w:rPr>
          <w:ins w:id="5571" w:author="Ryan Lemos" w:date="2019-10-15T21:37:00Z"/>
          <w:noProof/>
          <w:rPrChange w:id="5572" w:author="Ryan Lemos" w:date="2019-10-15T21:39:00Z">
            <w:rPr>
              <w:ins w:id="5573" w:author="Ryan Lemos" w:date="2019-10-15T21:37:00Z"/>
              <w:noProof/>
            </w:rPr>
          </w:rPrChange>
        </w:rPr>
      </w:pPr>
      <w:ins w:id="5574" w:author="Ryan Lemos" w:date="2019-10-15T21:37:00Z">
        <w:r>
          <w:rPr>
            <w:noProof/>
          </w:rPr>
          <w:t>INTERNATIONAL LANG</w:t>
        </w:r>
      </w:ins>
      <w:ins w:id="5575" w:author="Ryan Lemos" w:date="2019-10-15T21:38:00Z">
        <w:r>
          <w:rPr>
            <w:noProof/>
          </w:rPr>
          <w:t xml:space="preserve">UAGE CENTER. </w:t>
        </w:r>
        <w:r w:rsidRPr="000675CF">
          <w:rPr>
            <w:b/>
            <w:bCs/>
            <w:noProof/>
            <w:rPrChange w:id="5576" w:author="Ryan Lemos" w:date="2019-10-15T21:38:00Z">
              <w:rPr>
                <w:noProof/>
              </w:rPr>
            </w:rPrChange>
          </w:rPr>
          <w:t>C</w:t>
        </w:r>
        <w:r w:rsidRPr="000675CF">
          <w:rPr>
            <w:b/>
            <w:bCs/>
            <w:noProof/>
            <w:rPrChange w:id="5577" w:author="Ryan Lemos" w:date="2019-10-15T21:38:00Z">
              <w:rPr>
                <w:b/>
                <w:bCs/>
                <w:noProof/>
              </w:rPr>
            </w:rPrChange>
          </w:rPr>
          <w:t>urso de inglês em</w:t>
        </w:r>
        <w:r w:rsidRPr="000675CF">
          <w:rPr>
            <w:b/>
            <w:bCs/>
            <w:noProof/>
            <w:rPrChange w:id="5578" w:author="Ryan Lemos" w:date="2019-10-15T21:38:00Z">
              <w:rPr>
                <w:noProof/>
              </w:rPr>
            </w:rPrChange>
          </w:rPr>
          <w:t xml:space="preserve"> M</w:t>
        </w:r>
        <w:r w:rsidRPr="000675CF">
          <w:rPr>
            <w:b/>
            <w:bCs/>
            <w:noProof/>
            <w:rPrChange w:id="5579" w:author="Ryan Lemos" w:date="2019-10-15T21:38:00Z">
              <w:rPr>
                <w:b/>
                <w:bCs/>
                <w:noProof/>
              </w:rPr>
            </w:rPrChange>
          </w:rPr>
          <w:t>ontes</w:t>
        </w:r>
        <w:r w:rsidRPr="000675CF">
          <w:rPr>
            <w:b/>
            <w:bCs/>
            <w:noProof/>
            <w:rPrChange w:id="5580" w:author="Ryan Lemos" w:date="2019-10-15T21:38:00Z">
              <w:rPr>
                <w:noProof/>
              </w:rPr>
            </w:rPrChange>
          </w:rPr>
          <w:t xml:space="preserve"> C</w:t>
        </w:r>
        <w:r w:rsidRPr="000675CF">
          <w:rPr>
            <w:b/>
            <w:bCs/>
            <w:noProof/>
            <w:rPrChange w:id="5581" w:author="Ryan Lemos" w:date="2019-10-15T21:38:00Z">
              <w:rPr>
                <w:b/>
                <w:bCs/>
                <w:noProof/>
              </w:rPr>
            </w:rPrChange>
          </w:rPr>
          <w:t>laros</w:t>
        </w:r>
        <w:r w:rsidRPr="000675CF">
          <w:rPr>
            <w:b/>
            <w:bCs/>
            <w:noProof/>
            <w:rPrChange w:id="5582" w:author="Ryan Lemos" w:date="2019-10-15T21:38:00Z">
              <w:rPr>
                <w:noProof/>
              </w:rPr>
            </w:rPrChange>
          </w:rPr>
          <w:t xml:space="preserve">? É </w:t>
        </w:r>
        <w:r w:rsidRPr="000675CF">
          <w:rPr>
            <w:b/>
            <w:bCs/>
            <w:noProof/>
            <w:rPrChange w:id="5583" w:author="Ryan Lemos" w:date="2019-10-15T21:38:00Z">
              <w:rPr>
                <w:b/>
                <w:bCs/>
                <w:noProof/>
              </w:rPr>
            </w:rPrChange>
          </w:rPr>
          <w:t>na</w:t>
        </w:r>
        <w:r w:rsidRPr="000675CF">
          <w:rPr>
            <w:b/>
            <w:bCs/>
            <w:noProof/>
            <w:rPrChange w:id="5584" w:author="Ryan Lemos" w:date="2019-10-15T21:38:00Z">
              <w:rPr>
                <w:noProof/>
              </w:rPr>
            </w:rPrChange>
          </w:rPr>
          <w:t xml:space="preserve"> ILC</w:t>
        </w:r>
      </w:ins>
      <w:ins w:id="5585" w:author="Ryan Lemos" w:date="2019-10-15T21:40:00Z">
        <w:r>
          <w:rPr>
            <w:b/>
            <w:bCs/>
            <w:noProof/>
          </w:rPr>
          <w:t>.</w:t>
        </w:r>
      </w:ins>
      <w:ins w:id="5586" w:author="Ryan Lemos" w:date="2019-10-15T21:39:00Z">
        <w:r>
          <w:rPr>
            <w:b/>
            <w:bCs/>
            <w:noProof/>
          </w:rPr>
          <w:t xml:space="preserve"> </w:t>
        </w:r>
        <w:r>
          <w:rPr>
            <w:noProof/>
          </w:rPr>
          <w:t>2018. Disponível em &lt;</w:t>
        </w:r>
      </w:ins>
      <w:ins w:id="5587" w:author="Ryan Lemos" w:date="2019-10-15T21:40:00Z">
        <w:r w:rsidRPr="000675CF">
          <w:t xml:space="preserve"> </w:t>
        </w:r>
        <w:r w:rsidRPr="000675CF">
          <w:rPr>
            <w:noProof/>
          </w:rPr>
          <w:t>https://ilcidiomas.com.br/</w:t>
        </w:r>
      </w:ins>
      <w:ins w:id="5588" w:author="Ryan Lemos" w:date="2019-10-15T21:39:00Z">
        <w:r>
          <w:rPr>
            <w:noProof/>
          </w:rPr>
          <w:t>&gt;</w:t>
        </w:r>
      </w:ins>
      <w:ins w:id="5589" w:author="Ryan Lemos" w:date="2019-10-15T21:40:00Z">
        <w:r>
          <w:rPr>
            <w:noProof/>
          </w:rPr>
          <w:t>. Acesso em: 15 out. 2019.</w:t>
        </w:r>
      </w:ins>
    </w:p>
    <w:p w14:paraId="5C04AF23" w14:textId="77777777" w:rsidR="000675CF" w:rsidRDefault="000675CF" w:rsidP="000809C2">
      <w:pPr>
        <w:spacing w:line="240" w:lineRule="auto"/>
        <w:ind w:firstLine="0"/>
        <w:jc w:val="left"/>
        <w:rPr>
          <w:ins w:id="5590" w:author="Ryan Lemos" w:date="2019-10-05T19:14:00Z"/>
          <w:noProof/>
        </w:rPr>
      </w:pPr>
    </w:p>
    <w:p w14:paraId="2777F364" w14:textId="74C6E1AF" w:rsidR="009D3286" w:rsidRDefault="009D3286" w:rsidP="000809C2">
      <w:pPr>
        <w:spacing w:line="240" w:lineRule="auto"/>
        <w:ind w:firstLine="0"/>
        <w:jc w:val="left"/>
        <w:rPr>
          <w:ins w:id="5591" w:author="Ryan Lemos" w:date="2019-10-05T19:14:00Z"/>
          <w:noProof/>
        </w:rPr>
      </w:pPr>
      <w:ins w:id="5592" w:author="Ryan Lemos" w:date="2019-10-05T19:14:00Z">
        <w:r w:rsidRPr="00393D2D">
          <w:rPr>
            <w:noProof/>
          </w:rPr>
          <w:lastRenderedPageBreak/>
          <w:t>KAHLERT, T</w:t>
        </w:r>
      </w:ins>
      <w:ins w:id="5593" w:author="Ryan Lemos" w:date="2019-10-05T19:15:00Z">
        <w:r>
          <w:rPr>
            <w:noProof/>
          </w:rPr>
          <w:t>;</w:t>
        </w:r>
      </w:ins>
      <w:ins w:id="5594" w:author="Ryan Lemos" w:date="2019-10-05T19:14:00Z">
        <w:r w:rsidRPr="00393D2D">
          <w:rPr>
            <w:noProof/>
          </w:rPr>
          <w:t xml:space="preserve"> GIZA, K. </w:t>
        </w:r>
        <w:r w:rsidRPr="00393D2D">
          <w:rPr>
            <w:b/>
            <w:bCs/>
            <w:noProof/>
          </w:rPr>
          <w:t xml:space="preserve">Visual Studio Code: </w:t>
        </w:r>
        <w:r w:rsidRPr="00393D2D">
          <w:rPr>
            <w:noProof/>
          </w:rPr>
          <w:t>Tips e Tricks.</w:t>
        </w:r>
        <w:r>
          <w:rPr>
            <w:noProof/>
          </w:rPr>
          <w:t xml:space="preserve"> Dortmund: Microsoft, v. 1,</w:t>
        </w:r>
        <w:r w:rsidRPr="00393D2D">
          <w:rPr>
            <w:b/>
            <w:bCs/>
            <w:noProof/>
          </w:rPr>
          <w:t xml:space="preserve"> </w:t>
        </w:r>
        <w:r w:rsidRPr="00393D2D">
          <w:rPr>
            <w:noProof/>
          </w:rPr>
          <w:t>2016</w:t>
        </w:r>
        <w:r>
          <w:rPr>
            <w:noProof/>
          </w:rPr>
          <w:t>.</w:t>
        </w:r>
        <w:r w:rsidRPr="00393D2D">
          <w:rPr>
            <w:noProof/>
          </w:rPr>
          <w:t xml:space="preserve"> Disponível em: &lt;</w:t>
        </w:r>
        <w:r w:rsidRPr="000665E1">
          <w:t xml:space="preserve"> </w:t>
        </w:r>
      </w:ins>
      <w:ins w:id="5595" w:author="Ryan Lemos" w:date="2019-10-05T19:46:00Z">
        <w:r w:rsidR="00D343FF" w:rsidRPr="00D343FF">
          <w:t>https://www.microsoft.com/de-de/techwiese/aktionen/visual-studio-code-ebook-download.aspx</w:t>
        </w:r>
      </w:ins>
      <w:ins w:id="5596" w:author="Ryan Lemos" w:date="2019-10-05T19:14:00Z">
        <w:r w:rsidRPr="00393D2D">
          <w:rPr>
            <w:noProof/>
          </w:rPr>
          <w:t>&gt;</w:t>
        </w:r>
        <w:r>
          <w:rPr>
            <w:noProof/>
          </w:rPr>
          <w:t xml:space="preserve"> Acesso em: 05 out. 2019.</w:t>
        </w:r>
      </w:ins>
    </w:p>
    <w:p w14:paraId="4AEC0891" w14:textId="0585A7E6" w:rsidR="009D3286" w:rsidRDefault="009D3286" w:rsidP="000809C2">
      <w:pPr>
        <w:spacing w:line="240" w:lineRule="auto"/>
        <w:ind w:firstLine="0"/>
        <w:jc w:val="left"/>
        <w:rPr>
          <w:ins w:id="5597" w:author="Ryan Lemos" w:date="2019-10-07T20:51:00Z"/>
          <w:noProof/>
        </w:rPr>
      </w:pPr>
    </w:p>
    <w:p w14:paraId="0AA53A4E" w14:textId="29B8EF0B" w:rsidR="008839CF" w:rsidRPr="008839CF" w:rsidRDefault="008839CF" w:rsidP="000809C2">
      <w:pPr>
        <w:spacing w:line="240" w:lineRule="auto"/>
        <w:ind w:firstLine="0"/>
        <w:jc w:val="left"/>
        <w:rPr>
          <w:ins w:id="5598" w:author="Ryan Lemos" w:date="2019-10-07T20:51:00Z"/>
          <w:noProof/>
        </w:rPr>
      </w:pPr>
      <w:ins w:id="5599" w:author="Ryan Lemos" w:date="2019-10-07T20:51:00Z">
        <w:r w:rsidRPr="008839CF">
          <w:rPr>
            <w:noProof/>
          </w:rPr>
          <w:t xml:space="preserve">LEWIS; M. </w:t>
        </w:r>
        <w:r w:rsidRPr="008839CF">
          <w:rPr>
            <w:b/>
            <w:bCs/>
            <w:noProof/>
            <w:rPrChange w:id="5600" w:author="Ryan Lemos" w:date="2019-10-07T20:52:00Z">
              <w:rPr>
                <w:noProof/>
              </w:rPr>
            </w:rPrChange>
          </w:rPr>
          <w:t>angular 6.0+ calendar</w:t>
        </w:r>
        <w:r w:rsidRPr="008839CF">
          <w:rPr>
            <w:noProof/>
          </w:rPr>
          <w:t xml:space="preserve">. </w:t>
        </w:r>
      </w:ins>
      <w:ins w:id="5601" w:author="Ryan Lemos" w:date="2019-10-07T20:52:00Z">
        <w:r w:rsidRPr="008839CF">
          <w:rPr>
            <w:noProof/>
            <w:rPrChange w:id="5602" w:author="Ryan Lemos" w:date="2019-10-07T20:52:00Z">
              <w:rPr>
                <w:noProof/>
                <w:lang w:val="en-US"/>
              </w:rPr>
            </w:rPrChange>
          </w:rPr>
          <w:t>s</w:t>
        </w:r>
        <w:r w:rsidRPr="008839CF">
          <w:rPr>
            <w:noProof/>
          </w:rPr>
          <w:t>d</w:t>
        </w:r>
        <w:r w:rsidRPr="008839CF">
          <w:rPr>
            <w:noProof/>
            <w:rPrChange w:id="5603" w:author="Ryan Lemos" w:date="2019-10-07T20:52:00Z">
              <w:rPr>
                <w:noProof/>
                <w:lang w:val="en-US"/>
              </w:rPr>
            </w:rPrChange>
          </w:rPr>
          <w:t>. Disponível em &lt;</w:t>
        </w:r>
        <w:r w:rsidRPr="008839CF">
          <w:t xml:space="preserve"> </w:t>
        </w:r>
        <w:r w:rsidRPr="008839CF">
          <w:rPr>
            <w:noProof/>
          </w:rPr>
          <w:t xml:space="preserve">https://mattlewis92.github.io/angular-calendar/docs/ </w:t>
        </w:r>
        <w:r w:rsidRPr="008839CF">
          <w:rPr>
            <w:noProof/>
            <w:rPrChange w:id="5604" w:author="Ryan Lemos" w:date="2019-10-07T20:52:00Z">
              <w:rPr>
                <w:noProof/>
                <w:lang w:val="en-US"/>
              </w:rPr>
            </w:rPrChange>
          </w:rPr>
          <w:t>&gt;</w:t>
        </w:r>
        <w:r>
          <w:rPr>
            <w:noProof/>
          </w:rPr>
          <w:t xml:space="preserve"> A</w:t>
        </w:r>
      </w:ins>
      <w:ins w:id="5605" w:author="Ryan Lemos" w:date="2019-10-07T20:53:00Z">
        <w:r>
          <w:rPr>
            <w:noProof/>
          </w:rPr>
          <w:t>cesso em: 07 out. 2019.</w:t>
        </w:r>
      </w:ins>
    </w:p>
    <w:p w14:paraId="4F7C309A" w14:textId="4BC83CB5" w:rsidR="008839CF" w:rsidRDefault="008839CF" w:rsidP="000809C2">
      <w:pPr>
        <w:spacing w:line="240" w:lineRule="auto"/>
        <w:ind w:firstLine="0"/>
        <w:jc w:val="left"/>
        <w:rPr>
          <w:ins w:id="5606" w:author="Ryan Lemos" w:date="2019-10-07T21:08:00Z"/>
          <w:noProof/>
        </w:rPr>
      </w:pPr>
    </w:p>
    <w:p w14:paraId="5BCDCCA3" w14:textId="1BB8D88B" w:rsidR="005F6213" w:rsidRPr="005F6213" w:rsidRDefault="005F6213" w:rsidP="000809C2">
      <w:pPr>
        <w:spacing w:line="240" w:lineRule="auto"/>
        <w:ind w:firstLine="0"/>
        <w:jc w:val="left"/>
        <w:rPr>
          <w:ins w:id="5607" w:author="Ryan Lemos" w:date="2019-10-07T21:08:00Z"/>
          <w:noProof/>
        </w:rPr>
      </w:pPr>
      <w:ins w:id="5608" w:author="Ryan Lemos" w:date="2019-10-07T21:08:00Z">
        <w:r w:rsidRPr="001D3106">
          <w:rPr>
            <w:noProof/>
          </w:rPr>
          <w:t xml:space="preserve">LIN; L. </w:t>
        </w:r>
        <w:r w:rsidRPr="001D3106">
          <w:rPr>
            <w:b/>
            <w:bCs/>
            <w:noProof/>
            <w:rPrChange w:id="5609" w:author="Ryan Lemos" w:date="2019-10-09T09:18:00Z">
              <w:rPr>
                <w:noProof/>
              </w:rPr>
            </w:rPrChange>
          </w:rPr>
          <w:t>Angular DataTables</w:t>
        </w:r>
        <w:r w:rsidRPr="001D3106">
          <w:rPr>
            <w:noProof/>
          </w:rPr>
          <w:t xml:space="preserve">. </w:t>
        </w:r>
        <w:r w:rsidRPr="005F6213">
          <w:rPr>
            <w:noProof/>
            <w:rPrChange w:id="5610" w:author="Ryan Lemos" w:date="2019-10-07T21:08:00Z">
              <w:rPr>
                <w:noProof/>
                <w:lang w:val="en-US"/>
              </w:rPr>
            </w:rPrChange>
          </w:rPr>
          <w:t>2019. Disponível em &lt;</w:t>
        </w:r>
        <w:r w:rsidRPr="005F6213">
          <w:t xml:space="preserve"> </w:t>
        </w:r>
        <w:r w:rsidRPr="005F6213">
          <w:rPr>
            <w:noProof/>
          </w:rPr>
          <w:t>https://l-lin.github.io/angular-datatables/#/welcome</w:t>
        </w:r>
        <w:r>
          <w:rPr>
            <w:noProof/>
          </w:rPr>
          <w:t xml:space="preserve">&gt; Acesso </w:t>
        </w:r>
      </w:ins>
      <w:ins w:id="5611" w:author="Ryan Lemos" w:date="2019-10-07T21:09:00Z">
        <w:r>
          <w:rPr>
            <w:noProof/>
          </w:rPr>
          <w:t>em: 07 out. 2019.</w:t>
        </w:r>
      </w:ins>
    </w:p>
    <w:p w14:paraId="3788CAF1" w14:textId="77777777" w:rsidR="005F6213" w:rsidRPr="005F6213" w:rsidRDefault="005F6213" w:rsidP="000809C2">
      <w:pPr>
        <w:spacing w:line="240" w:lineRule="auto"/>
        <w:ind w:firstLine="0"/>
        <w:jc w:val="left"/>
        <w:rPr>
          <w:noProof/>
        </w:rPr>
      </w:pPr>
    </w:p>
    <w:p w14:paraId="4219BBF6" w14:textId="77777777" w:rsidR="00D339A1" w:rsidRPr="00723C16" w:rsidRDefault="00D339A1" w:rsidP="000809C2">
      <w:pPr>
        <w:spacing w:line="240" w:lineRule="auto"/>
        <w:ind w:firstLine="0"/>
        <w:jc w:val="left"/>
        <w:rPr>
          <w:noProof/>
        </w:rPr>
      </w:pPr>
      <w:r w:rsidRPr="001D3106">
        <w:rPr>
          <w:noProof/>
        </w:rPr>
        <w:t xml:space="preserve">LOCKHART, J. </w:t>
      </w:r>
      <w:r w:rsidRPr="001D3106">
        <w:rPr>
          <w:b/>
          <w:bCs/>
          <w:noProof/>
        </w:rPr>
        <w:t>PHP Moderno</w:t>
      </w:r>
      <w:r w:rsidRPr="001D3106">
        <w:rPr>
          <w:noProof/>
        </w:rPr>
        <w:t xml:space="preserve">. </w:t>
      </w:r>
      <w:r w:rsidRPr="005074A5">
        <w:rPr>
          <w:noProof/>
        </w:rPr>
        <w:t>São Paulo: Novatec, 2015.</w:t>
      </w:r>
      <w:r w:rsidR="007742D4" w:rsidRPr="00723C16">
        <w:rPr>
          <w:noProof/>
        </w:rPr>
        <w:t xml:space="preserve"> </w:t>
      </w:r>
    </w:p>
    <w:p w14:paraId="4571C95E" w14:textId="0A7B0584" w:rsidR="00F97B7F" w:rsidRPr="00723C16" w:rsidRDefault="00F97B7F" w:rsidP="000809C2">
      <w:pPr>
        <w:spacing w:line="240" w:lineRule="auto"/>
        <w:ind w:firstLine="0"/>
        <w:jc w:val="left"/>
        <w:rPr>
          <w:noProof/>
        </w:rPr>
      </w:pPr>
    </w:p>
    <w:p w14:paraId="3947003A" w14:textId="77777777" w:rsidR="00F97B7F" w:rsidRPr="00723C16" w:rsidRDefault="00F97B7F" w:rsidP="000809C2">
      <w:pPr>
        <w:spacing w:line="240" w:lineRule="auto"/>
        <w:ind w:firstLine="0"/>
        <w:jc w:val="left"/>
        <w:rPr>
          <w:noProof/>
        </w:rPr>
      </w:pPr>
      <w:r w:rsidRPr="005074A5">
        <w:rPr>
          <w:noProof/>
          <w:lang w:val="en-US"/>
        </w:rPr>
        <w:t xml:space="preserve">MASSÉ, M. </w:t>
      </w:r>
      <w:r w:rsidRPr="005074A5">
        <w:rPr>
          <w:b/>
          <w:noProof/>
          <w:lang w:val="en-US"/>
        </w:rPr>
        <w:t xml:space="preserve">REST API: </w:t>
      </w:r>
      <w:r w:rsidRPr="005074A5">
        <w:rPr>
          <w:noProof/>
          <w:lang w:val="en-US"/>
        </w:rPr>
        <w:t xml:space="preserve">Design RuleBook. </w:t>
      </w:r>
      <w:r w:rsidRPr="005074A5">
        <w:rPr>
          <w:noProof/>
        </w:rPr>
        <w:t>Sebastopol: O'Reilly, 2012.</w:t>
      </w:r>
    </w:p>
    <w:p w14:paraId="73E08C2E" w14:textId="77777777" w:rsidR="008051B4" w:rsidRPr="00723C16" w:rsidRDefault="008051B4" w:rsidP="000809C2">
      <w:pPr>
        <w:spacing w:line="240" w:lineRule="auto"/>
        <w:ind w:firstLine="0"/>
        <w:jc w:val="left"/>
        <w:rPr>
          <w:noProof/>
        </w:rPr>
      </w:pPr>
    </w:p>
    <w:p w14:paraId="086EBC1F" w14:textId="77777777" w:rsidR="008051B4" w:rsidRPr="00723C16" w:rsidRDefault="008051B4" w:rsidP="000809C2">
      <w:pPr>
        <w:spacing w:line="240" w:lineRule="auto"/>
        <w:ind w:firstLine="0"/>
        <w:jc w:val="left"/>
        <w:rPr>
          <w:noProof/>
        </w:rPr>
      </w:pPr>
      <w:r w:rsidRPr="005074A5">
        <w:rPr>
          <w:noProof/>
        </w:rPr>
        <w:t xml:space="preserve">MATERIALIZE. </w:t>
      </w:r>
      <w:r w:rsidRPr="005074A5">
        <w:rPr>
          <w:b/>
          <w:noProof/>
        </w:rPr>
        <w:t>Materialize</w:t>
      </w:r>
      <w:r w:rsidR="001B55B1" w:rsidRPr="005074A5">
        <w:rPr>
          <w:noProof/>
        </w:rPr>
        <w:t>. 2019</w:t>
      </w:r>
      <w:r w:rsidRPr="005074A5">
        <w:rPr>
          <w:noProof/>
        </w:rPr>
        <w:t>. Disponível em: &lt;http://archives.materializecss.com/0.100.2/&gt;. Acesso em: 25 abr. 2019.</w:t>
      </w:r>
    </w:p>
    <w:p w14:paraId="1B33AB09" w14:textId="77777777" w:rsidR="00D339A1" w:rsidRPr="00723C16" w:rsidRDefault="00D339A1" w:rsidP="000809C2">
      <w:pPr>
        <w:spacing w:line="240" w:lineRule="auto"/>
        <w:ind w:firstLine="0"/>
        <w:jc w:val="left"/>
        <w:rPr>
          <w:noProof/>
        </w:rPr>
      </w:pPr>
    </w:p>
    <w:p w14:paraId="28352D78" w14:textId="77777777" w:rsidR="00D339A1" w:rsidRPr="00723C16" w:rsidRDefault="00D339A1" w:rsidP="000809C2">
      <w:pPr>
        <w:spacing w:line="240" w:lineRule="auto"/>
        <w:ind w:firstLine="0"/>
        <w:jc w:val="left"/>
        <w:rPr>
          <w:noProof/>
        </w:rPr>
      </w:pPr>
      <w:r w:rsidRPr="005074A5">
        <w:rPr>
          <w:noProof/>
        </w:rPr>
        <w:t xml:space="preserve">MCFARLAND, D. S. </w:t>
      </w:r>
      <w:r w:rsidRPr="005074A5">
        <w:rPr>
          <w:b/>
          <w:bCs/>
          <w:noProof/>
        </w:rPr>
        <w:t>CSS3:</w:t>
      </w:r>
      <w:r w:rsidRPr="005074A5">
        <w:rPr>
          <w:noProof/>
        </w:rPr>
        <w:t xml:space="preserve"> the missing manual. 3. ed. Sebastopol: O'Reilly, 2013.</w:t>
      </w:r>
    </w:p>
    <w:p w14:paraId="1B1E2D16" w14:textId="77777777" w:rsidR="00F810C1" w:rsidRPr="00723C16" w:rsidRDefault="00F810C1" w:rsidP="000809C2">
      <w:pPr>
        <w:spacing w:line="240" w:lineRule="auto"/>
        <w:ind w:firstLine="0"/>
        <w:jc w:val="left"/>
        <w:rPr>
          <w:noProof/>
        </w:rPr>
      </w:pPr>
    </w:p>
    <w:p w14:paraId="6FB46C52" w14:textId="77777777" w:rsidR="00D339A1" w:rsidRPr="00723C16" w:rsidRDefault="00D339A1" w:rsidP="000809C2">
      <w:pPr>
        <w:spacing w:line="240" w:lineRule="auto"/>
        <w:ind w:firstLine="0"/>
        <w:jc w:val="left"/>
        <w:rPr>
          <w:noProof/>
        </w:rPr>
      </w:pPr>
      <w:r w:rsidRPr="005074A5">
        <w:rPr>
          <w:noProof/>
        </w:rPr>
        <w:t xml:space="preserve">MELO NETO, J. A. D. </w:t>
      </w:r>
      <w:r w:rsidRPr="005074A5">
        <w:rPr>
          <w:i/>
          <w:noProof/>
        </w:rPr>
        <w:t>et al.</w:t>
      </w:r>
      <w:r w:rsidRPr="005074A5">
        <w:rPr>
          <w:noProof/>
        </w:rPr>
        <w:t xml:space="preserve"> </w:t>
      </w:r>
      <w:r w:rsidRPr="005074A5">
        <w:rPr>
          <w:b/>
          <w:bCs/>
          <w:noProof/>
        </w:rPr>
        <w:t>Educação a distância:</w:t>
      </w:r>
      <w:r w:rsidRPr="005074A5">
        <w:rPr>
          <w:noProof/>
        </w:rPr>
        <w:t xml:space="preserve"> o estado da arte. São Paulo: Pearson Education do Brasil, v. 2, 2012.</w:t>
      </w:r>
    </w:p>
    <w:p w14:paraId="481B6845" w14:textId="51A503C7" w:rsidR="005074A5" w:rsidRDefault="005074A5" w:rsidP="000809C2">
      <w:pPr>
        <w:spacing w:line="240" w:lineRule="auto"/>
        <w:ind w:firstLine="0"/>
        <w:jc w:val="left"/>
        <w:rPr>
          <w:noProof/>
        </w:rPr>
      </w:pPr>
    </w:p>
    <w:p w14:paraId="428ED7AA" w14:textId="44CD6478" w:rsidR="005074A5" w:rsidRDefault="00A45C61" w:rsidP="000809C2">
      <w:pPr>
        <w:spacing w:line="240" w:lineRule="auto"/>
        <w:ind w:firstLine="0"/>
        <w:jc w:val="left"/>
        <w:rPr>
          <w:ins w:id="5612" w:author="Ryan Lemos" w:date="2019-10-05T18:29:00Z"/>
          <w:noProof/>
        </w:rPr>
      </w:pPr>
      <w:ins w:id="5613" w:author="Ryan Lemos" w:date="2019-10-05T18:29:00Z">
        <w:r>
          <w:rPr>
            <w:noProof/>
          </w:rPr>
          <w:t xml:space="preserve">MORAIS, E. V. de; LOPER, A. A. </w:t>
        </w:r>
        <w:r w:rsidRPr="00393D2D">
          <w:rPr>
            <w:b/>
            <w:bCs/>
            <w:noProof/>
          </w:rPr>
          <w:t>Interação humano computador</w:t>
        </w:r>
        <w:r>
          <w:rPr>
            <w:noProof/>
          </w:rPr>
          <w:t>. Londrina: UNOPAR, 2014.</w:t>
        </w:r>
      </w:ins>
    </w:p>
    <w:p w14:paraId="4ADCE033" w14:textId="2FDF85B6" w:rsidR="006C22F5" w:rsidRDefault="006C22F5" w:rsidP="000809C2">
      <w:pPr>
        <w:spacing w:line="240" w:lineRule="auto"/>
        <w:ind w:firstLine="0"/>
        <w:jc w:val="left"/>
        <w:rPr>
          <w:ins w:id="5614" w:author="Ryan Lemos" w:date="2019-10-13T12:25:00Z"/>
          <w:noProof/>
        </w:rPr>
      </w:pPr>
    </w:p>
    <w:p w14:paraId="2D1973CE" w14:textId="3ED73F0C" w:rsidR="00BD1CB5" w:rsidRPr="00BD1CB5" w:rsidRDefault="00BD1CB5" w:rsidP="000809C2">
      <w:pPr>
        <w:spacing w:line="240" w:lineRule="auto"/>
        <w:ind w:firstLine="0"/>
        <w:jc w:val="left"/>
        <w:rPr>
          <w:ins w:id="5615" w:author="Ryan Lemos" w:date="2019-10-13T12:25:00Z"/>
          <w:noProof/>
        </w:rPr>
      </w:pPr>
      <w:ins w:id="5616" w:author="Ryan Lemos" w:date="2019-10-13T12:25:00Z">
        <w:r w:rsidRPr="0010565A">
          <w:rPr>
            <w:noProof/>
          </w:rPr>
          <w:t xml:space="preserve">OTWEL, T. </w:t>
        </w:r>
        <w:r w:rsidRPr="0010565A">
          <w:rPr>
            <w:b/>
            <w:bCs/>
            <w:noProof/>
            <w:rPrChange w:id="5617" w:author="Ryan Lemos" w:date="2019-10-13T15:17:00Z">
              <w:rPr>
                <w:noProof/>
              </w:rPr>
            </w:rPrChange>
          </w:rPr>
          <w:t>Eloquent:</w:t>
        </w:r>
        <w:r w:rsidRPr="0010565A">
          <w:rPr>
            <w:noProof/>
          </w:rPr>
          <w:t xml:space="preserve"> API Resources</w:t>
        </w:r>
        <w:r w:rsidRPr="0010565A">
          <w:rPr>
            <w:noProof/>
            <w:rPrChange w:id="5618" w:author="Ryan Lemos" w:date="2019-10-13T15:17:00Z">
              <w:rPr>
                <w:noProof/>
                <w:lang w:val="en-US"/>
              </w:rPr>
            </w:rPrChange>
          </w:rPr>
          <w:t xml:space="preserve">. </w:t>
        </w:r>
        <w:r w:rsidRPr="00BD1CB5">
          <w:rPr>
            <w:noProof/>
            <w:rPrChange w:id="5619" w:author="Ryan Lemos" w:date="2019-10-13T12:25:00Z">
              <w:rPr>
                <w:noProof/>
                <w:lang w:val="en-US"/>
              </w:rPr>
            </w:rPrChange>
          </w:rPr>
          <w:t>2019. Disponível em &lt;</w:t>
        </w:r>
        <w:r w:rsidRPr="00BD1CB5">
          <w:t xml:space="preserve"> </w:t>
        </w:r>
        <w:r w:rsidRPr="00BD1CB5">
          <w:rPr>
            <w:noProof/>
          </w:rPr>
          <w:t xml:space="preserve">https://laravel.com/docs/5.5/eloquent-resources </w:t>
        </w:r>
        <w:r w:rsidRPr="00BD1CB5">
          <w:rPr>
            <w:noProof/>
            <w:rPrChange w:id="5620" w:author="Ryan Lemos" w:date="2019-10-13T12:25:00Z">
              <w:rPr>
                <w:noProof/>
                <w:lang w:val="en-US"/>
              </w:rPr>
            </w:rPrChange>
          </w:rPr>
          <w:t>&gt;</w:t>
        </w:r>
        <w:r>
          <w:rPr>
            <w:noProof/>
          </w:rPr>
          <w:t>. Acesso em 13 out. 2</w:t>
        </w:r>
      </w:ins>
      <w:ins w:id="5621" w:author="Ryan Lemos" w:date="2019-10-13T12:26:00Z">
        <w:r>
          <w:rPr>
            <w:noProof/>
          </w:rPr>
          <w:t>019.</w:t>
        </w:r>
      </w:ins>
    </w:p>
    <w:p w14:paraId="7571D614" w14:textId="77777777" w:rsidR="00BD1CB5" w:rsidRPr="00BD1CB5" w:rsidRDefault="00BD1CB5" w:rsidP="000809C2">
      <w:pPr>
        <w:spacing w:line="240" w:lineRule="auto"/>
        <w:ind w:firstLine="0"/>
        <w:jc w:val="left"/>
        <w:rPr>
          <w:noProof/>
        </w:rPr>
      </w:pPr>
    </w:p>
    <w:p w14:paraId="1E788B62" w14:textId="0C055B67" w:rsidR="00D339A1" w:rsidRPr="00723C16" w:rsidRDefault="00D339A1" w:rsidP="000809C2">
      <w:pPr>
        <w:spacing w:line="240" w:lineRule="auto"/>
        <w:ind w:firstLine="0"/>
        <w:jc w:val="left"/>
        <w:rPr>
          <w:noProof/>
        </w:rPr>
      </w:pPr>
      <w:r w:rsidRPr="005074A5">
        <w:rPr>
          <w:noProof/>
        </w:rPr>
        <w:t xml:space="preserve">PHP. </w:t>
      </w:r>
      <w:r w:rsidRPr="005074A5">
        <w:rPr>
          <w:b/>
          <w:noProof/>
        </w:rPr>
        <w:t>O que é o PHP?</w:t>
      </w:r>
      <w:r w:rsidRPr="005074A5">
        <w:rPr>
          <w:noProof/>
        </w:rPr>
        <w:t>, 2018. Disponível em: &lt;https://secure.php.net/manual/pt_BR/intro-whatis.php&gt;. Acesso em: 30 set. 2018.</w:t>
      </w:r>
    </w:p>
    <w:p w14:paraId="1187DE56" w14:textId="77777777" w:rsidR="00D339A1" w:rsidRPr="00723C16" w:rsidRDefault="00D339A1" w:rsidP="000809C2">
      <w:pPr>
        <w:spacing w:line="240" w:lineRule="auto"/>
        <w:ind w:firstLine="0"/>
        <w:jc w:val="left"/>
        <w:rPr>
          <w:noProof/>
        </w:rPr>
      </w:pPr>
    </w:p>
    <w:p w14:paraId="24693168" w14:textId="77777777" w:rsidR="00D339A1" w:rsidRPr="00723C16" w:rsidRDefault="00D339A1" w:rsidP="000809C2">
      <w:pPr>
        <w:spacing w:line="240" w:lineRule="auto"/>
        <w:ind w:firstLine="0"/>
        <w:jc w:val="left"/>
        <w:rPr>
          <w:noProof/>
          <w:lang w:val="en-US"/>
        </w:rPr>
      </w:pPr>
      <w:r w:rsidRPr="005074A5">
        <w:rPr>
          <w:noProof/>
        </w:rPr>
        <w:t xml:space="preserve">PRESSMAN, R. S. </w:t>
      </w:r>
      <w:r w:rsidRPr="005074A5">
        <w:rPr>
          <w:b/>
          <w:bCs/>
          <w:noProof/>
        </w:rPr>
        <w:t>Engenharia de Software:</w:t>
      </w:r>
      <w:r w:rsidRPr="005074A5">
        <w:rPr>
          <w:noProof/>
        </w:rPr>
        <w:t xml:space="preserve"> Uma abordagem Profissional. </w:t>
      </w:r>
      <w:r w:rsidRPr="005074A5">
        <w:rPr>
          <w:noProof/>
          <w:lang w:val="en-US"/>
        </w:rPr>
        <w:t>7. ed. Porto Alegre: Bookman, 2011.</w:t>
      </w:r>
    </w:p>
    <w:p w14:paraId="7299240B" w14:textId="77777777" w:rsidR="00D339A1" w:rsidRPr="00723C16" w:rsidRDefault="00D339A1" w:rsidP="000809C2">
      <w:pPr>
        <w:spacing w:line="240" w:lineRule="auto"/>
        <w:ind w:firstLine="0"/>
        <w:jc w:val="left"/>
        <w:rPr>
          <w:noProof/>
          <w:lang w:val="en-US"/>
        </w:rPr>
      </w:pPr>
    </w:p>
    <w:p w14:paraId="78089BD9" w14:textId="77777777" w:rsidR="001D561A" w:rsidRPr="00723C16" w:rsidRDefault="00D339A1" w:rsidP="001D561A">
      <w:pPr>
        <w:spacing w:line="240" w:lineRule="auto"/>
        <w:ind w:firstLine="0"/>
        <w:jc w:val="left"/>
        <w:rPr>
          <w:noProof/>
          <w:lang w:val="en-US"/>
        </w:rPr>
      </w:pPr>
      <w:r w:rsidRPr="005074A5">
        <w:rPr>
          <w:noProof/>
          <w:lang w:val="en-US"/>
        </w:rPr>
        <w:t xml:space="preserve">ROBBINS, J. N. </w:t>
      </w:r>
      <w:r w:rsidRPr="005074A5">
        <w:rPr>
          <w:b/>
          <w:bCs/>
          <w:noProof/>
          <w:lang w:val="en-US"/>
        </w:rPr>
        <w:t>HTML5:</w:t>
      </w:r>
      <w:r w:rsidRPr="005074A5">
        <w:rPr>
          <w:noProof/>
          <w:lang w:val="en-US"/>
        </w:rPr>
        <w:t xml:space="preserve"> Pocket Reference. 5. ed. Sebastopol: O'Reilly, 2013.</w:t>
      </w:r>
    </w:p>
    <w:p w14:paraId="7D4FDCB9" w14:textId="77777777" w:rsidR="00D339A1" w:rsidRPr="00723C16" w:rsidRDefault="00D339A1" w:rsidP="000809C2">
      <w:pPr>
        <w:spacing w:line="240" w:lineRule="auto"/>
        <w:ind w:firstLine="0"/>
        <w:jc w:val="left"/>
        <w:rPr>
          <w:noProof/>
          <w:lang w:val="en-US"/>
        </w:rPr>
      </w:pPr>
    </w:p>
    <w:p w14:paraId="7BD3A003" w14:textId="77777777" w:rsidR="00D339A1" w:rsidRPr="00723C16" w:rsidRDefault="00D339A1" w:rsidP="000809C2">
      <w:pPr>
        <w:spacing w:line="240" w:lineRule="auto"/>
        <w:ind w:firstLine="0"/>
        <w:jc w:val="left"/>
        <w:rPr>
          <w:noProof/>
        </w:rPr>
      </w:pPr>
      <w:r w:rsidRPr="005074A5">
        <w:rPr>
          <w:noProof/>
          <w:lang w:val="en-US"/>
        </w:rPr>
        <w:t xml:space="preserve">SANDHU, R. S. Role-based Access Control. In: </w:t>
      </w:r>
      <w:r w:rsidRPr="005074A5">
        <w:rPr>
          <w:b/>
          <w:noProof/>
          <w:lang w:val="en-US"/>
        </w:rPr>
        <w:t>Advances in Computers.</w:t>
      </w:r>
      <w:r w:rsidRPr="005074A5">
        <w:rPr>
          <w:noProof/>
          <w:lang w:val="en-US"/>
        </w:rPr>
        <w:t xml:space="preserve"> Fairfax: Academic Press, v. 46, 1998. p. 237-286. </w:t>
      </w:r>
      <w:r w:rsidRPr="005074A5">
        <w:rPr>
          <w:noProof/>
        </w:rPr>
        <w:t>Disponível em: &lt;http://www.profsandhu.com/articles/advcom/adv_comp_rbac.pdf&gt;. Acesso em: 5 out. 2018.</w:t>
      </w:r>
    </w:p>
    <w:p w14:paraId="00AE8835" w14:textId="77777777" w:rsidR="001A0B14" w:rsidRPr="00723C16" w:rsidRDefault="001A0B14" w:rsidP="000809C2">
      <w:pPr>
        <w:spacing w:line="240" w:lineRule="auto"/>
        <w:ind w:firstLine="0"/>
        <w:jc w:val="left"/>
        <w:rPr>
          <w:noProof/>
        </w:rPr>
      </w:pPr>
    </w:p>
    <w:p w14:paraId="42AC0922" w14:textId="77777777" w:rsidR="00F80769" w:rsidRPr="00723C16" w:rsidRDefault="001A0B14" w:rsidP="000809C2">
      <w:pPr>
        <w:spacing w:line="240" w:lineRule="auto"/>
        <w:ind w:firstLine="0"/>
        <w:jc w:val="left"/>
        <w:rPr>
          <w:noProof/>
        </w:rPr>
      </w:pPr>
      <w:r w:rsidRPr="005074A5">
        <w:rPr>
          <w:noProof/>
        </w:rPr>
        <w:t xml:space="preserve">SANTOS, L. dos. </w:t>
      </w:r>
      <w:r w:rsidRPr="005074A5">
        <w:rPr>
          <w:b/>
          <w:noProof/>
        </w:rPr>
        <w:t xml:space="preserve">Como escrever boas histórias de usuário (User Stories). </w:t>
      </w:r>
      <w:r w:rsidRPr="005074A5">
        <w:rPr>
          <w:noProof/>
        </w:rPr>
        <w:t>2017. Disponível em: &lt;https://medium.com/vertice/como-escrever-boas-users-stories-hist%C3%B3rias-de-usu%C3%A1rios-b29c75043fac&gt;. Acesso em: 17 fev. 2019.</w:t>
      </w:r>
    </w:p>
    <w:p w14:paraId="5CE739D0" w14:textId="77777777" w:rsidR="00D339A1" w:rsidRPr="00723C16" w:rsidRDefault="00D339A1" w:rsidP="000809C2">
      <w:pPr>
        <w:spacing w:line="240" w:lineRule="auto"/>
        <w:ind w:firstLine="0"/>
        <w:jc w:val="left"/>
      </w:pPr>
    </w:p>
    <w:p w14:paraId="2DA1CB69" w14:textId="77777777" w:rsidR="00D339A1" w:rsidRPr="00723C16" w:rsidRDefault="00D339A1" w:rsidP="000809C2">
      <w:pPr>
        <w:spacing w:line="240" w:lineRule="auto"/>
        <w:ind w:firstLine="0"/>
        <w:jc w:val="left"/>
        <w:rPr>
          <w:noProof/>
        </w:rPr>
      </w:pPr>
      <w:r w:rsidRPr="005074A5">
        <w:rPr>
          <w:noProof/>
        </w:rPr>
        <w:t xml:space="preserve">SEVERINO, A. J. </w:t>
      </w:r>
      <w:r w:rsidRPr="005074A5">
        <w:rPr>
          <w:b/>
          <w:bCs/>
          <w:noProof/>
        </w:rPr>
        <w:t>Metodologia de trabalho científico</w:t>
      </w:r>
      <w:r w:rsidRPr="005074A5">
        <w:rPr>
          <w:noProof/>
        </w:rPr>
        <w:t>. 22. ed. São Paulo: Cortez, 2002.</w:t>
      </w:r>
    </w:p>
    <w:p w14:paraId="330555BC" w14:textId="77777777" w:rsidR="00D339A1" w:rsidRPr="00723C16" w:rsidRDefault="00D339A1" w:rsidP="000809C2">
      <w:pPr>
        <w:spacing w:line="240" w:lineRule="auto"/>
        <w:ind w:firstLine="0"/>
        <w:jc w:val="left"/>
        <w:rPr>
          <w:noProof/>
        </w:rPr>
      </w:pPr>
    </w:p>
    <w:p w14:paraId="6EB6D7EC" w14:textId="77777777" w:rsidR="00D339A1" w:rsidRPr="00723C16" w:rsidRDefault="00D339A1" w:rsidP="000809C2">
      <w:pPr>
        <w:spacing w:line="240" w:lineRule="auto"/>
        <w:ind w:firstLine="0"/>
        <w:jc w:val="left"/>
        <w:rPr>
          <w:noProof/>
          <w:lang w:val="en-US"/>
        </w:rPr>
      </w:pPr>
      <w:r w:rsidRPr="005074A5">
        <w:rPr>
          <w:noProof/>
        </w:rPr>
        <w:t xml:space="preserve">SILBERCHATZ, A.; KORTH, H. F.; SUDARSHAN, S. </w:t>
      </w:r>
      <w:r w:rsidRPr="005074A5">
        <w:rPr>
          <w:b/>
          <w:bCs/>
          <w:noProof/>
        </w:rPr>
        <w:t>Sistema de Banco de Dados</w:t>
      </w:r>
      <w:r w:rsidRPr="005074A5">
        <w:rPr>
          <w:noProof/>
        </w:rPr>
        <w:t xml:space="preserve">. </w:t>
      </w:r>
      <w:r w:rsidRPr="005074A5">
        <w:rPr>
          <w:noProof/>
          <w:lang w:val="en-US"/>
        </w:rPr>
        <w:t>3. ed. São Paulo: Pearson Education, 1999.</w:t>
      </w:r>
    </w:p>
    <w:p w14:paraId="778675A3" w14:textId="77777777" w:rsidR="00D339A1" w:rsidRPr="00723C16" w:rsidRDefault="00D339A1" w:rsidP="000809C2">
      <w:pPr>
        <w:spacing w:line="240" w:lineRule="auto"/>
        <w:ind w:firstLine="0"/>
        <w:jc w:val="left"/>
        <w:rPr>
          <w:noProof/>
          <w:lang w:val="en-US"/>
        </w:rPr>
      </w:pPr>
    </w:p>
    <w:p w14:paraId="7C5BE69F" w14:textId="77777777" w:rsidR="001D561A" w:rsidRPr="00723C16" w:rsidRDefault="00D339A1" w:rsidP="001D561A">
      <w:pPr>
        <w:spacing w:line="240" w:lineRule="auto"/>
        <w:ind w:firstLine="0"/>
        <w:jc w:val="left"/>
        <w:rPr>
          <w:noProof/>
        </w:rPr>
      </w:pPr>
      <w:r w:rsidRPr="005074A5">
        <w:rPr>
          <w:noProof/>
          <w:lang w:val="en-US"/>
        </w:rPr>
        <w:lastRenderedPageBreak/>
        <w:t xml:space="preserve">SILVER, B. </w:t>
      </w:r>
      <w:r w:rsidRPr="005074A5">
        <w:rPr>
          <w:b/>
          <w:bCs/>
          <w:noProof/>
          <w:lang w:val="en-US"/>
        </w:rPr>
        <w:t>BPMN Method and Style:</w:t>
      </w:r>
      <w:r w:rsidRPr="005074A5">
        <w:rPr>
          <w:noProof/>
          <w:lang w:val="en-US"/>
        </w:rPr>
        <w:t xml:space="preserve"> with Bpmn Implementer's Guide. </w:t>
      </w:r>
      <w:r w:rsidRPr="005074A5">
        <w:rPr>
          <w:noProof/>
        </w:rPr>
        <w:t>2. ed. Altadena: Cody-Cassidy Press, 2017</w:t>
      </w:r>
      <w:r w:rsidR="00A33B79" w:rsidRPr="005074A5">
        <w:rPr>
          <w:noProof/>
        </w:rPr>
        <w:t>.</w:t>
      </w:r>
    </w:p>
    <w:p w14:paraId="6CAB5E11" w14:textId="77777777" w:rsidR="00D339A1" w:rsidRPr="00723C16" w:rsidRDefault="00D339A1" w:rsidP="000809C2">
      <w:pPr>
        <w:spacing w:line="240" w:lineRule="auto"/>
        <w:ind w:firstLine="0"/>
        <w:jc w:val="left"/>
        <w:rPr>
          <w:noProof/>
        </w:rPr>
      </w:pPr>
    </w:p>
    <w:p w14:paraId="05449935" w14:textId="77777777" w:rsidR="00D339A1" w:rsidRPr="00723C16" w:rsidRDefault="00D339A1" w:rsidP="000809C2">
      <w:pPr>
        <w:spacing w:line="240" w:lineRule="auto"/>
        <w:ind w:firstLine="0"/>
        <w:jc w:val="left"/>
        <w:rPr>
          <w:noProof/>
        </w:rPr>
      </w:pPr>
      <w:r w:rsidRPr="005074A5">
        <w:rPr>
          <w:noProof/>
        </w:rPr>
        <w:t xml:space="preserve">SKLAR, D. </w:t>
      </w:r>
      <w:r w:rsidRPr="005074A5">
        <w:rPr>
          <w:b/>
          <w:bCs/>
          <w:noProof/>
        </w:rPr>
        <w:t>Aprendendo PHP:</w:t>
      </w:r>
      <w:r w:rsidRPr="005074A5">
        <w:rPr>
          <w:noProof/>
        </w:rPr>
        <w:t xml:space="preserve"> Introdução amigável à linguagem mais popular da WEB. São Paulo: Novatec, 2016.</w:t>
      </w:r>
      <w:r w:rsidR="006B76CA" w:rsidRPr="00723C16">
        <w:rPr>
          <w:noProof/>
        </w:rPr>
        <w:t xml:space="preserve"> </w:t>
      </w:r>
    </w:p>
    <w:p w14:paraId="12155987" w14:textId="77777777" w:rsidR="00D67CFB" w:rsidRDefault="00D67CFB" w:rsidP="000809C2">
      <w:pPr>
        <w:spacing w:line="240" w:lineRule="auto"/>
        <w:ind w:firstLine="0"/>
        <w:jc w:val="left"/>
        <w:rPr>
          <w:ins w:id="5622" w:author="Ryan Lemos" w:date="2019-10-05T19:10:00Z"/>
          <w:noProof/>
        </w:rPr>
      </w:pPr>
    </w:p>
    <w:p w14:paraId="720DF6F5" w14:textId="5836335E" w:rsidR="00ED0C47" w:rsidRPr="009D3286" w:rsidRDefault="00ED0C47" w:rsidP="000809C2">
      <w:pPr>
        <w:spacing w:line="240" w:lineRule="auto"/>
        <w:ind w:firstLine="0"/>
        <w:jc w:val="left"/>
        <w:rPr>
          <w:ins w:id="5623" w:author="Ryan Lemos" w:date="2019-10-05T19:10:00Z"/>
          <w:noProof/>
        </w:rPr>
      </w:pPr>
      <w:ins w:id="5624" w:author="Ryan Lemos" w:date="2019-10-05T19:10:00Z">
        <w:r w:rsidRPr="00681596">
          <w:rPr>
            <w:noProof/>
          </w:rPr>
          <w:t>SOLE</w:t>
        </w:r>
      </w:ins>
      <w:ins w:id="5625" w:author="Ryan Lemos" w:date="2019-10-05T19:11:00Z">
        <w:r w:rsidRPr="00681596">
          <w:rPr>
            <w:noProof/>
          </w:rPr>
          <w:t xml:space="preserve">, A. D. </w:t>
        </w:r>
        <w:r w:rsidRPr="00681596">
          <w:rPr>
            <w:b/>
            <w:bCs/>
            <w:noProof/>
            <w:rPrChange w:id="5626" w:author="Ryan Lemos" w:date="2019-10-07T08:43:00Z">
              <w:rPr>
                <w:noProof/>
              </w:rPr>
            </w:rPrChange>
          </w:rPr>
          <w:t>Visual Studi</w:t>
        </w:r>
        <w:r w:rsidRPr="00681596">
          <w:rPr>
            <w:b/>
            <w:bCs/>
            <w:noProof/>
            <w:rPrChange w:id="5627" w:author="Ryan Lemos" w:date="2019-10-07T08:43:00Z">
              <w:rPr>
                <w:noProof/>
                <w:lang w:val="en-US"/>
              </w:rPr>
            </w:rPrChange>
          </w:rPr>
          <w:t>o Code:</w:t>
        </w:r>
        <w:r w:rsidRPr="00681596">
          <w:rPr>
            <w:noProof/>
            <w:rPrChange w:id="5628" w:author="Ryan Lemos" w:date="2019-10-07T08:43:00Z">
              <w:rPr>
                <w:noProof/>
                <w:lang w:val="en-US"/>
              </w:rPr>
            </w:rPrChange>
          </w:rPr>
          <w:t xml:space="preserve"> Succinctly.</w:t>
        </w:r>
      </w:ins>
      <w:ins w:id="5629" w:author="Ryan Lemos" w:date="2019-10-05T19:12:00Z">
        <w:r w:rsidR="009D3286" w:rsidRPr="00681596">
          <w:rPr>
            <w:noProof/>
            <w:rPrChange w:id="5630" w:author="Ryan Lemos" w:date="2019-10-07T08:43:00Z">
              <w:rPr>
                <w:noProof/>
                <w:lang w:val="en-US"/>
              </w:rPr>
            </w:rPrChange>
          </w:rPr>
          <w:t xml:space="preserve"> </w:t>
        </w:r>
        <w:r w:rsidR="009D3286" w:rsidRPr="009D3286">
          <w:rPr>
            <w:noProof/>
            <w:rPrChange w:id="5631" w:author="Ryan Lemos" w:date="2019-10-05T19:13:00Z">
              <w:rPr>
                <w:noProof/>
                <w:lang w:val="en-US"/>
              </w:rPr>
            </w:rPrChange>
          </w:rPr>
          <w:t>Morrisville: Sync</w:t>
        </w:r>
      </w:ins>
      <w:ins w:id="5632" w:author="Ryan Lemos" w:date="2019-10-05T19:13:00Z">
        <w:r w:rsidR="009D3286" w:rsidRPr="009D3286">
          <w:rPr>
            <w:noProof/>
            <w:rPrChange w:id="5633" w:author="Ryan Lemos" w:date="2019-10-05T19:13:00Z">
              <w:rPr>
                <w:noProof/>
                <w:lang w:val="en-US"/>
              </w:rPr>
            </w:rPrChange>
          </w:rPr>
          <w:t xml:space="preserve">fusion. 2016. Disponível em: </w:t>
        </w:r>
        <w:r w:rsidR="009D3286">
          <w:rPr>
            <w:noProof/>
          </w:rPr>
          <w:t>&lt;</w:t>
        </w:r>
        <w:r w:rsidR="009D3286" w:rsidRPr="009D3286">
          <w:rPr>
            <w:noProof/>
          </w:rPr>
          <w:t>https://www.syncfusion.com/ebooks/visual_studio_code_succinctly</w:t>
        </w:r>
        <w:r w:rsidR="009D3286">
          <w:rPr>
            <w:noProof/>
          </w:rPr>
          <w:t xml:space="preserve">&gt; Acesso em </w:t>
        </w:r>
      </w:ins>
      <w:ins w:id="5634" w:author="Ryan Lemos" w:date="2019-10-05T19:14:00Z">
        <w:r w:rsidR="009D3286">
          <w:rPr>
            <w:noProof/>
          </w:rPr>
          <w:t>05 out. 2019.</w:t>
        </w:r>
      </w:ins>
    </w:p>
    <w:p w14:paraId="406CE040" w14:textId="77777777" w:rsidR="00ED0C47" w:rsidRPr="009D3286" w:rsidRDefault="00ED0C47" w:rsidP="000809C2">
      <w:pPr>
        <w:spacing w:line="240" w:lineRule="auto"/>
        <w:ind w:firstLine="0"/>
        <w:jc w:val="left"/>
        <w:rPr>
          <w:noProof/>
        </w:rPr>
      </w:pPr>
    </w:p>
    <w:p w14:paraId="6F6D1CA4" w14:textId="77777777" w:rsidR="00D339A1" w:rsidRPr="00681596" w:rsidRDefault="00D339A1" w:rsidP="000809C2">
      <w:pPr>
        <w:spacing w:line="240" w:lineRule="auto"/>
        <w:ind w:firstLine="0"/>
        <w:jc w:val="left"/>
        <w:rPr>
          <w:noProof/>
          <w:lang w:val="en-US"/>
          <w:rPrChange w:id="5635" w:author="Ryan Lemos" w:date="2019-10-07T08:43:00Z">
            <w:rPr>
              <w:noProof/>
            </w:rPr>
          </w:rPrChange>
        </w:rPr>
      </w:pPr>
      <w:r w:rsidRPr="005074A5">
        <w:rPr>
          <w:noProof/>
        </w:rPr>
        <w:t xml:space="preserve">SOMMERVILLE, I. </w:t>
      </w:r>
      <w:r w:rsidRPr="005074A5">
        <w:rPr>
          <w:b/>
          <w:bCs/>
          <w:noProof/>
        </w:rPr>
        <w:t>Engenharia de Software</w:t>
      </w:r>
      <w:r w:rsidRPr="005074A5">
        <w:rPr>
          <w:noProof/>
        </w:rPr>
        <w:t xml:space="preserve">. </w:t>
      </w:r>
      <w:r w:rsidRPr="00681596">
        <w:rPr>
          <w:noProof/>
          <w:lang w:val="en-US"/>
          <w:rPrChange w:id="5636" w:author="Ryan Lemos" w:date="2019-10-07T08:43:00Z">
            <w:rPr>
              <w:noProof/>
            </w:rPr>
          </w:rPrChange>
        </w:rPr>
        <w:t>9. ed. São Paulo: Pearson Prentice Hall, 2011.</w:t>
      </w:r>
    </w:p>
    <w:p w14:paraId="47F0A541" w14:textId="77777777" w:rsidR="00D339A1" w:rsidRPr="00681596" w:rsidRDefault="00D339A1" w:rsidP="000809C2">
      <w:pPr>
        <w:spacing w:line="240" w:lineRule="auto"/>
        <w:ind w:firstLine="0"/>
        <w:jc w:val="left"/>
        <w:rPr>
          <w:noProof/>
          <w:lang w:val="en-US"/>
          <w:rPrChange w:id="5637" w:author="Ryan Lemos" w:date="2019-10-07T08:43:00Z">
            <w:rPr>
              <w:noProof/>
            </w:rPr>
          </w:rPrChange>
        </w:rPr>
      </w:pPr>
    </w:p>
    <w:p w14:paraId="76009B2E" w14:textId="77777777" w:rsidR="00D339A1" w:rsidRPr="00681596" w:rsidRDefault="00D339A1" w:rsidP="000809C2">
      <w:pPr>
        <w:spacing w:line="240" w:lineRule="auto"/>
        <w:ind w:firstLine="0"/>
        <w:jc w:val="left"/>
        <w:rPr>
          <w:noProof/>
          <w:lang w:val="en-US"/>
          <w:rPrChange w:id="5638" w:author="Ryan Lemos" w:date="2019-10-07T08:43:00Z">
            <w:rPr>
              <w:noProof/>
            </w:rPr>
          </w:rPrChange>
        </w:rPr>
      </w:pPr>
      <w:r w:rsidRPr="005074A5">
        <w:rPr>
          <w:noProof/>
        </w:rPr>
        <w:t xml:space="preserve">STAUFFER, M. </w:t>
      </w:r>
      <w:r w:rsidRPr="005074A5">
        <w:rPr>
          <w:b/>
          <w:bCs/>
          <w:noProof/>
        </w:rPr>
        <w:t>Desenvolvendo com Laravel:</w:t>
      </w:r>
      <w:r w:rsidRPr="005074A5">
        <w:rPr>
          <w:noProof/>
        </w:rPr>
        <w:t xml:space="preserve"> Um Framework para construção de aplicativos PHP modernos. </w:t>
      </w:r>
      <w:r w:rsidRPr="00681596">
        <w:rPr>
          <w:noProof/>
          <w:lang w:val="en-US"/>
          <w:rPrChange w:id="5639" w:author="Ryan Lemos" w:date="2019-10-07T08:43:00Z">
            <w:rPr>
              <w:noProof/>
            </w:rPr>
          </w:rPrChange>
        </w:rPr>
        <w:t>São Paulo: Novatec, 2017.</w:t>
      </w:r>
    </w:p>
    <w:p w14:paraId="104E3B7C" w14:textId="5CF8D8F6" w:rsidR="00D339A1" w:rsidRPr="00681596" w:rsidRDefault="00D339A1" w:rsidP="000809C2">
      <w:pPr>
        <w:spacing w:line="240" w:lineRule="auto"/>
        <w:ind w:firstLine="0"/>
        <w:jc w:val="left"/>
        <w:rPr>
          <w:ins w:id="5640" w:author="Ryan Lemos" w:date="2019-10-05T20:17:00Z"/>
          <w:noProof/>
          <w:lang w:val="en-US"/>
          <w:rPrChange w:id="5641" w:author="Ryan Lemos" w:date="2019-10-07T08:43:00Z">
            <w:rPr>
              <w:ins w:id="5642" w:author="Ryan Lemos" w:date="2019-10-05T20:17:00Z"/>
              <w:noProof/>
            </w:rPr>
          </w:rPrChange>
        </w:rPr>
      </w:pPr>
    </w:p>
    <w:p w14:paraId="51A848AE" w14:textId="54B44E40" w:rsidR="00D67CFB" w:rsidRPr="00D67CFB" w:rsidRDefault="00D67CFB" w:rsidP="000809C2">
      <w:pPr>
        <w:spacing w:line="240" w:lineRule="auto"/>
        <w:ind w:firstLine="0"/>
        <w:jc w:val="left"/>
        <w:rPr>
          <w:ins w:id="5643" w:author="Ryan Lemos" w:date="2019-10-05T20:18:00Z"/>
          <w:noProof/>
        </w:rPr>
      </w:pPr>
      <w:ins w:id="5644" w:author="Ryan Lemos" w:date="2019-10-05T20:18:00Z">
        <w:r w:rsidRPr="00D67CFB">
          <w:rPr>
            <w:noProof/>
            <w:lang w:val="en-US"/>
            <w:rPrChange w:id="5645" w:author="Ryan Lemos" w:date="2019-10-05T20:18:00Z">
              <w:rPr>
                <w:noProof/>
              </w:rPr>
            </w:rPrChange>
          </w:rPr>
          <w:t xml:space="preserve">SYED, B. A. </w:t>
        </w:r>
        <w:r w:rsidRPr="00D67CFB">
          <w:rPr>
            <w:b/>
            <w:bCs/>
            <w:noProof/>
            <w:lang w:val="en-US"/>
            <w:rPrChange w:id="5646" w:author="Ryan Lemos" w:date="2019-10-05T20:20:00Z">
              <w:rPr>
                <w:noProof/>
              </w:rPr>
            </w:rPrChange>
          </w:rPr>
          <w:t>Deep D</w:t>
        </w:r>
        <w:r w:rsidRPr="00D67CFB">
          <w:rPr>
            <w:b/>
            <w:bCs/>
            <w:noProof/>
            <w:lang w:val="en-US"/>
            <w:rPrChange w:id="5647" w:author="Ryan Lemos" w:date="2019-10-05T20:20:00Z">
              <w:rPr>
                <w:noProof/>
                <w:lang w:val="en-US"/>
              </w:rPr>
            </w:rPrChange>
          </w:rPr>
          <w:t>ive In TypeScript</w:t>
        </w:r>
      </w:ins>
      <w:ins w:id="5648" w:author="Ryan Lemos" w:date="2019-10-05T20:20:00Z">
        <w:r>
          <w:rPr>
            <w:b/>
            <w:bCs/>
            <w:noProof/>
            <w:lang w:val="en-US"/>
          </w:rPr>
          <w:t>.</w:t>
        </w:r>
        <w:r>
          <w:rPr>
            <w:noProof/>
            <w:lang w:val="en-US"/>
          </w:rPr>
          <w:t xml:space="preserve"> </w:t>
        </w:r>
      </w:ins>
      <w:ins w:id="5649" w:author="Ryan Lemos" w:date="2019-10-05T20:22:00Z">
        <w:r w:rsidRPr="00D67CFB">
          <w:rPr>
            <w:noProof/>
            <w:rPrChange w:id="5650" w:author="Ryan Lemos" w:date="2019-10-05T20:23:00Z">
              <w:rPr>
                <w:noProof/>
                <w:lang w:val="en-US"/>
              </w:rPr>
            </w:rPrChange>
          </w:rPr>
          <w:t xml:space="preserve">2016. </w:t>
        </w:r>
      </w:ins>
      <w:ins w:id="5651" w:author="Ryan Lemos" w:date="2019-10-05T20:21:00Z">
        <w:r w:rsidRPr="00D67CFB">
          <w:rPr>
            <w:noProof/>
            <w:rPrChange w:id="5652" w:author="Ryan Lemos" w:date="2019-10-05T20:23:00Z">
              <w:rPr>
                <w:noProof/>
                <w:lang w:val="en-US"/>
              </w:rPr>
            </w:rPrChange>
          </w:rPr>
          <w:t xml:space="preserve">Disponível em: </w:t>
        </w:r>
      </w:ins>
      <w:ins w:id="5653" w:author="Ryan Lemos" w:date="2019-10-05T20:23:00Z">
        <w:r>
          <w:rPr>
            <w:noProof/>
          </w:rPr>
          <w:t>&lt;</w:t>
        </w:r>
        <w:r w:rsidRPr="00D67CFB">
          <w:t xml:space="preserve"> </w:t>
        </w:r>
        <w:r w:rsidRPr="00D67CFB">
          <w:rPr>
            <w:noProof/>
          </w:rPr>
          <w:t>https://legacy.gitbook.com/book/basarat/typescript/details</w:t>
        </w:r>
        <w:r>
          <w:rPr>
            <w:noProof/>
          </w:rPr>
          <w:t>&gt; Acesso em</w:t>
        </w:r>
      </w:ins>
      <w:ins w:id="5654" w:author="Ryan Lemos" w:date="2019-10-05T20:24:00Z">
        <w:r>
          <w:rPr>
            <w:noProof/>
          </w:rPr>
          <w:t>: 05 out. 2019.</w:t>
        </w:r>
      </w:ins>
    </w:p>
    <w:p w14:paraId="54CB6150" w14:textId="3A5F4EF7" w:rsidR="00D67CFB" w:rsidRDefault="00D67CFB" w:rsidP="000809C2">
      <w:pPr>
        <w:spacing w:line="240" w:lineRule="auto"/>
        <w:ind w:firstLine="0"/>
        <w:jc w:val="left"/>
        <w:rPr>
          <w:ins w:id="5655" w:author="Ryan Lemos" w:date="2019-10-09T09:25:00Z"/>
          <w:noProof/>
        </w:rPr>
      </w:pPr>
    </w:p>
    <w:p w14:paraId="75651DFD" w14:textId="368A0B6E" w:rsidR="00CC0E1E" w:rsidRPr="00B23593" w:rsidRDefault="00DE2B76" w:rsidP="000809C2">
      <w:pPr>
        <w:spacing w:line="240" w:lineRule="auto"/>
        <w:ind w:firstLine="0"/>
        <w:jc w:val="left"/>
        <w:rPr>
          <w:ins w:id="5656" w:author="Ryan Lemos" w:date="2019-10-09T09:25:00Z"/>
          <w:noProof/>
        </w:rPr>
      </w:pPr>
      <w:ins w:id="5657" w:author="Ryan Lemos" w:date="2019-10-09T09:25:00Z">
        <w:r w:rsidRPr="00DE2B76">
          <w:rPr>
            <w:noProof/>
            <w:lang w:val="en-US"/>
            <w:rPrChange w:id="5658" w:author="Ryan Lemos" w:date="2019-10-09T09:27:00Z">
              <w:rPr>
                <w:noProof/>
              </w:rPr>
            </w:rPrChange>
          </w:rPr>
          <w:t>SWEETALERT2</w:t>
        </w:r>
      </w:ins>
      <w:ins w:id="5659" w:author="Ryan Lemos" w:date="2019-10-09T09:26:00Z">
        <w:r w:rsidRPr="00DE2B76">
          <w:rPr>
            <w:noProof/>
            <w:lang w:val="en-US"/>
            <w:rPrChange w:id="5660" w:author="Ryan Lemos" w:date="2019-10-09T09:27:00Z">
              <w:rPr>
                <w:noProof/>
              </w:rPr>
            </w:rPrChange>
          </w:rPr>
          <w:t xml:space="preserve">. </w:t>
        </w:r>
      </w:ins>
      <w:ins w:id="5661" w:author="Ryan Lemos" w:date="2019-10-09T09:27:00Z">
        <w:r w:rsidRPr="00DE2B76">
          <w:rPr>
            <w:b/>
            <w:bCs/>
            <w:noProof/>
            <w:lang w:val="en-US"/>
            <w:rPrChange w:id="5662" w:author="Ryan Lemos" w:date="2019-10-09T09:27:00Z">
              <w:rPr>
                <w:noProof/>
              </w:rPr>
            </w:rPrChange>
          </w:rPr>
          <w:t>Sweet Alert 2</w:t>
        </w:r>
        <w:r>
          <w:rPr>
            <w:noProof/>
            <w:lang w:val="en-US"/>
          </w:rPr>
          <w:t>:</w:t>
        </w:r>
        <w:r w:rsidRPr="00DE2B76">
          <w:rPr>
            <w:noProof/>
            <w:lang w:val="en-US"/>
            <w:rPrChange w:id="5663" w:author="Ryan Lemos" w:date="2019-10-09T09:27:00Z">
              <w:rPr>
                <w:noProof/>
              </w:rPr>
            </w:rPrChange>
          </w:rPr>
          <w:t xml:space="preserve"> </w:t>
        </w:r>
        <w:r w:rsidRPr="00DE2B76">
          <w:rPr>
            <w:noProof/>
            <w:lang w:val="en-US"/>
          </w:rPr>
          <w:t>A</w:t>
        </w:r>
        <w:r w:rsidRPr="00DE2B76">
          <w:rPr>
            <w:noProof/>
            <w:lang w:val="en-US"/>
            <w:rPrChange w:id="5664" w:author="Ryan Lemos" w:date="2019-10-09T09:27:00Z">
              <w:rPr>
                <w:noProof/>
              </w:rPr>
            </w:rPrChange>
          </w:rPr>
          <w:t xml:space="preserve"> beautiful, responsive, customizable, accessible (wai-aria) replacement for javascript's popup boxes</w:t>
        </w:r>
      </w:ins>
      <w:ins w:id="5665" w:author="Ryan Lemos" w:date="2019-10-09T09:28:00Z">
        <w:r>
          <w:rPr>
            <w:noProof/>
            <w:lang w:val="en-US"/>
          </w:rPr>
          <w:t xml:space="preserve">. </w:t>
        </w:r>
        <w:r w:rsidRPr="00B23593">
          <w:rPr>
            <w:noProof/>
            <w:rPrChange w:id="5666" w:author="Ryan Lemos" w:date="2019-10-09T09:54:00Z">
              <w:rPr>
                <w:noProof/>
                <w:lang w:val="en-US"/>
              </w:rPr>
            </w:rPrChange>
          </w:rPr>
          <w:t xml:space="preserve">2019. Disponível em: &lt;https://sweetalert2.github.io/&gt;. Acesso em: 09 out. 2019. </w:t>
        </w:r>
      </w:ins>
    </w:p>
    <w:p w14:paraId="7E13B424" w14:textId="77777777" w:rsidR="00CC0E1E" w:rsidRPr="00B23593" w:rsidRDefault="00CC0E1E" w:rsidP="000809C2">
      <w:pPr>
        <w:spacing w:line="240" w:lineRule="auto"/>
        <w:ind w:firstLine="0"/>
        <w:jc w:val="left"/>
        <w:rPr>
          <w:noProof/>
        </w:rPr>
      </w:pPr>
    </w:p>
    <w:p w14:paraId="244CBC9F" w14:textId="77777777" w:rsidR="00D339A1" w:rsidRPr="00723C16" w:rsidRDefault="00D339A1" w:rsidP="000809C2">
      <w:pPr>
        <w:spacing w:line="240" w:lineRule="auto"/>
        <w:ind w:firstLine="0"/>
        <w:jc w:val="left"/>
        <w:rPr>
          <w:noProof/>
        </w:rPr>
      </w:pPr>
      <w:r w:rsidRPr="005074A5">
        <w:rPr>
          <w:noProof/>
        </w:rPr>
        <w:t xml:space="preserve">TELES, V. M. </w:t>
      </w:r>
      <w:r w:rsidRPr="005074A5">
        <w:rPr>
          <w:b/>
          <w:bCs/>
          <w:noProof/>
        </w:rPr>
        <w:t>Extreme Programming:</w:t>
      </w:r>
      <w:r w:rsidRPr="005074A5">
        <w:rPr>
          <w:noProof/>
        </w:rPr>
        <w:t xml:space="preserve"> Aprenda como encantar seus usuários desenvolvendo software com agilidade e alta qualidade. 2. ed. São Paulo: Novatec, 2014.</w:t>
      </w:r>
    </w:p>
    <w:p w14:paraId="66C4CF01" w14:textId="1BAC169D" w:rsidR="00D339A1" w:rsidRDefault="00D339A1" w:rsidP="000809C2">
      <w:pPr>
        <w:spacing w:line="240" w:lineRule="auto"/>
        <w:ind w:firstLine="0"/>
        <w:jc w:val="left"/>
        <w:rPr>
          <w:ins w:id="5667" w:author="Ryan Lemos" w:date="2019-10-05T20:48:00Z"/>
          <w:noProof/>
        </w:rPr>
      </w:pPr>
    </w:p>
    <w:p w14:paraId="33EC5296" w14:textId="125F5321" w:rsidR="00C23F2F" w:rsidRDefault="00C23F2F" w:rsidP="000809C2">
      <w:pPr>
        <w:spacing w:line="240" w:lineRule="auto"/>
        <w:ind w:firstLine="0"/>
        <w:jc w:val="left"/>
        <w:rPr>
          <w:ins w:id="5668" w:author="Ryan Lemos" w:date="2019-10-05T20:48:00Z"/>
          <w:noProof/>
        </w:rPr>
      </w:pPr>
      <w:ins w:id="5669" w:author="Ryan Lemos" w:date="2019-10-05T20:48:00Z">
        <w:r>
          <w:rPr>
            <w:noProof/>
          </w:rPr>
          <w:t>TURINI, R.</w:t>
        </w:r>
      </w:ins>
      <w:ins w:id="5670" w:author="Ryan Lemos" w:date="2019-10-05T20:49:00Z">
        <w:r>
          <w:rPr>
            <w:noProof/>
          </w:rPr>
          <w:t xml:space="preserve"> </w:t>
        </w:r>
        <w:r w:rsidRPr="00C23F2F">
          <w:rPr>
            <w:b/>
            <w:bCs/>
            <w:noProof/>
            <w:rPrChange w:id="5671" w:author="Ryan Lemos" w:date="2019-10-05T20:49:00Z">
              <w:rPr>
                <w:noProof/>
              </w:rPr>
            </w:rPrChange>
          </w:rPr>
          <w:t>PHP e Laravel:</w:t>
        </w:r>
        <w:r>
          <w:rPr>
            <w:noProof/>
          </w:rPr>
          <w:t xml:space="preserve"> Crie aplicações como um verdadeiro artesão. </w:t>
        </w:r>
        <w:r w:rsidRPr="005074A5">
          <w:rPr>
            <w:noProof/>
          </w:rPr>
          <w:t xml:space="preserve">São Paulo: Casa do Código, </w:t>
        </w:r>
        <w:r w:rsidRPr="00B85A5D">
          <w:rPr>
            <w:noProof/>
          </w:rPr>
          <w:t>201</w:t>
        </w:r>
        <w:r>
          <w:rPr>
            <w:noProof/>
          </w:rPr>
          <w:t>5</w:t>
        </w:r>
        <w:r w:rsidRPr="005074A5">
          <w:rPr>
            <w:noProof/>
          </w:rPr>
          <w:t>.</w:t>
        </w:r>
      </w:ins>
    </w:p>
    <w:p w14:paraId="7AB56336" w14:textId="77777777" w:rsidR="00C23F2F" w:rsidRPr="00723C16" w:rsidRDefault="00C23F2F" w:rsidP="000809C2">
      <w:pPr>
        <w:spacing w:line="240" w:lineRule="auto"/>
        <w:ind w:firstLine="0"/>
        <w:jc w:val="left"/>
        <w:rPr>
          <w:noProof/>
        </w:rPr>
      </w:pPr>
    </w:p>
    <w:p w14:paraId="27464231" w14:textId="6A33173C" w:rsidR="00D339A1" w:rsidRPr="00723C16" w:rsidRDefault="00D339A1" w:rsidP="000809C2">
      <w:pPr>
        <w:spacing w:line="240" w:lineRule="auto"/>
        <w:ind w:firstLine="0"/>
        <w:jc w:val="left"/>
        <w:rPr>
          <w:noProof/>
        </w:rPr>
      </w:pPr>
      <w:r w:rsidRPr="005074A5">
        <w:rPr>
          <w:noProof/>
        </w:rPr>
        <w:t xml:space="preserve">WIZARD. </w:t>
      </w:r>
      <w:r w:rsidRPr="005074A5">
        <w:rPr>
          <w:b/>
          <w:bCs/>
          <w:noProof/>
        </w:rPr>
        <w:t>Experiências Wizard</w:t>
      </w:r>
      <w:r w:rsidRPr="005074A5">
        <w:rPr>
          <w:noProof/>
        </w:rPr>
        <w:t xml:space="preserve">, </w:t>
      </w:r>
      <w:r w:rsidR="00E234D7" w:rsidRPr="005074A5">
        <w:rPr>
          <w:noProof/>
        </w:rPr>
        <w:t>2017b</w:t>
      </w:r>
      <w:r w:rsidRPr="005074A5">
        <w:rPr>
          <w:noProof/>
        </w:rPr>
        <w:t>. Disponível em: &lt;http://www.wizard.com.br/experiencias-wizard/&gt;. Acesso em: 23 ago. 2018.</w:t>
      </w:r>
    </w:p>
    <w:p w14:paraId="4D6609B2" w14:textId="77777777" w:rsidR="00D339A1" w:rsidRPr="00723C16" w:rsidRDefault="00D339A1" w:rsidP="000809C2">
      <w:pPr>
        <w:spacing w:line="240" w:lineRule="auto"/>
        <w:ind w:firstLine="0"/>
        <w:jc w:val="left"/>
        <w:rPr>
          <w:noProof/>
        </w:rPr>
      </w:pPr>
    </w:p>
    <w:p w14:paraId="5E8EDED5" w14:textId="450F36E8" w:rsidR="00D339A1" w:rsidRPr="00723C16" w:rsidRDefault="00D339A1" w:rsidP="000809C2">
      <w:pPr>
        <w:spacing w:line="240" w:lineRule="auto"/>
        <w:ind w:firstLine="0"/>
        <w:jc w:val="left"/>
        <w:rPr>
          <w:noProof/>
        </w:rPr>
      </w:pPr>
      <w:r w:rsidRPr="005074A5">
        <w:rPr>
          <w:noProof/>
        </w:rPr>
        <w:t xml:space="preserve">WIZARD. </w:t>
      </w:r>
      <w:r w:rsidRPr="005074A5">
        <w:rPr>
          <w:b/>
          <w:bCs/>
          <w:noProof/>
        </w:rPr>
        <w:t>Sobre a Wizard</w:t>
      </w:r>
      <w:r w:rsidRPr="005074A5">
        <w:rPr>
          <w:noProof/>
        </w:rPr>
        <w:t>, 2017</w:t>
      </w:r>
      <w:r w:rsidR="00E234D7" w:rsidRPr="005074A5">
        <w:rPr>
          <w:noProof/>
        </w:rPr>
        <w:t>a</w:t>
      </w:r>
      <w:r w:rsidRPr="005074A5">
        <w:rPr>
          <w:noProof/>
        </w:rPr>
        <w:t>. Disponível em: &lt;http://www.wizard.com.br/sobre-wizard/&gt;. Acesso em: 23 ago. 2018.</w:t>
      </w:r>
    </w:p>
    <w:p w14:paraId="2A07842C" w14:textId="77777777" w:rsidR="00D339A1" w:rsidRPr="00723C16" w:rsidRDefault="00D339A1" w:rsidP="000809C2">
      <w:pPr>
        <w:spacing w:line="240" w:lineRule="auto"/>
        <w:ind w:firstLine="0"/>
        <w:jc w:val="left"/>
        <w:rPr>
          <w:noProof/>
        </w:rPr>
      </w:pPr>
    </w:p>
    <w:p w14:paraId="7D6649F2" w14:textId="27B810A6" w:rsidR="00D339A1" w:rsidRDefault="00D339A1" w:rsidP="000809C2">
      <w:pPr>
        <w:spacing w:line="240" w:lineRule="auto"/>
        <w:ind w:firstLine="0"/>
        <w:jc w:val="left"/>
        <w:rPr>
          <w:noProof/>
        </w:rPr>
      </w:pPr>
      <w:r w:rsidRPr="005074A5">
        <w:rPr>
          <w:noProof/>
        </w:rPr>
        <w:t xml:space="preserve">ZAPATER, M.; SUZUKI, R. </w:t>
      </w:r>
      <w:r w:rsidRPr="005074A5">
        <w:rPr>
          <w:b/>
          <w:noProof/>
        </w:rPr>
        <w:t>Segurança da Informação:</w:t>
      </w:r>
      <w:r w:rsidRPr="005074A5">
        <w:rPr>
          <w:noProof/>
        </w:rPr>
        <w:t xml:space="preserve"> Um diferencial determinante na competitividade das corporações. Promon Business &amp; Tecnology Review. Rio de Janeiro,</w:t>
      </w:r>
      <w:r w:rsidR="0053624F" w:rsidRPr="005074A5">
        <w:rPr>
          <w:noProof/>
        </w:rPr>
        <w:t xml:space="preserve"> </w:t>
      </w:r>
      <w:r w:rsidRPr="005074A5">
        <w:rPr>
          <w:noProof/>
        </w:rPr>
        <w:t>2005.</w:t>
      </w:r>
      <w:r w:rsidR="0053624F" w:rsidRPr="005074A5">
        <w:rPr>
          <w:noProof/>
        </w:rPr>
        <w:t xml:space="preserve"> 28 p.</w:t>
      </w:r>
      <w:r w:rsidRPr="005074A5">
        <w:rPr>
          <w:noProof/>
        </w:rPr>
        <w:t xml:space="preserve"> Disponível em: &lt;http://www.teleco.com.br/promon/pbtr/Seguranca_4WEB.pdf&gt;. Acesso em: 12 out. 2018.</w:t>
      </w:r>
    </w:p>
    <w:p w14:paraId="582FD16F" w14:textId="77777777" w:rsidR="00A7499D" w:rsidRPr="00C23846" w:rsidRDefault="00A7499D">
      <w:pPr>
        <w:spacing w:after="160" w:line="259" w:lineRule="auto"/>
        <w:ind w:firstLine="0"/>
        <w:jc w:val="left"/>
        <w:outlineLvl w:val="9"/>
        <w:rPr>
          <w:rFonts w:eastAsia="Times New Roman"/>
          <w:b/>
          <w:caps/>
          <w:szCs w:val="32"/>
        </w:rPr>
      </w:pPr>
      <w:r>
        <w:br w:type="page"/>
      </w:r>
    </w:p>
    <w:p w14:paraId="3D82675E" w14:textId="77777777" w:rsidR="00A7499D" w:rsidRDefault="00A7499D" w:rsidP="00E95C78">
      <w:pPr>
        <w:pStyle w:val="Ttulo1"/>
        <w:numPr>
          <w:ilvl w:val="0"/>
          <w:numId w:val="0"/>
        </w:numPr>
        <w:jc w:val="center"/>
      </w:pPr>
      <w:bookmarkStart w:id="5672" w:name="_Toc22075345"/>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5672"/>
    </w:p>
    <w:p w14:paraId="4EC44508" w14:textId="77777777" w:rsidR="0085033B" w:rsidRPr="004D672C" w:rsidRDefault="0085033B" w:rsidP="004D672C"/>
    <w:p w14:paraId="5A993379" w14:textId="77777777" w:rsidR="00B01D96" w:rsidRDefault="00CB768F" w:rsidP="005854F3">
      <w:pPr>
        <w:ind w:firstLine="0"/>
        <w:jc w:val="center"/>
        <w:rPr>
          <w:rFonts w:eastAsia="Times New Roman"/>
        </w:rPr>
      </w:pPr>
      <w:r w:rsidRPr="00C23846">
        <w:rPr>
          <w:rFonts w:eastAsia="Times New Roman"/>
          <w:noProof/>
          <w:szCs w:val="24"/>
        </w:rPr>
        <w:drawing>
          <wp:inline distT="0" distB="0" distL="0" distR="0" wp14:anchorId="208895C2" wp14:editId="32E5EC0C">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14:paraId="4258948E" w14:textId="77777777" w:rsidR="000A0BD1" w:rsidRDefault="00CB768F" w:rsidP="000A0BD1">
      <w:pPr>
        <w:ind w:firstLine="0"/>
      </w:pPr>
      <w:r w:rsidRPr="00832539">
        <w:rPr>
          <w:noProof/>
        </w:rPr>
        <w:lastRenderedPageBreak/>
        <w:drawing>
          <wp:inline distT="0" distB="0" distL="0" distR="0" wp14:anchorId="399D6785" wp14:editId="66992704">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14:paraId="5B47DF21" w14:textId="77777777" w:rsidR="000A0BD1" w:rsidRPr="00C07763" w:rsidRDefault="00CB768F" w:rsidP="005854F3">
      <w:pPr>
        <w:ind w:firstLine="0"/>
      </w:pPr>
      <w:r w:rsidRPr="00832539">
        <w:rPr>
          <w:noProof/>
        </w:rPr>
        <w:lastRenderedPageBreak/>
        <w:drawing>
          <wp:inline distT="0" distB="0" distL="0" distR="0" wp14:anchorId="1C7AAC28" wp14:editId="292B3CFF">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765" w:author="Karine Martins" w:date="2019-09-16T08:10:00Z" w:initials="KM">
    <w:p w14:paraId="14AD2452" w14:textId="2E11960B" w:rsidR="001D0357" w:rsidRDefault="001D0357">
      <w:pPr>
        <w:pStyle w:val="Textodecomentrio"/>
      </w:pPr>
      <w:r>
        <w:rPr>
          <w:rStyle w:val="Refdecomentrio"/>
        </w:rPr>
        <w:annotationRef/>
      </w:r>
      <w:r>
        <w:t>A introdução está muito sucinta. Pode trazer tema, problema, justificativa e objetivos, na íntegra do projeto, sem precisar resumir. A única convenção a utilizar é a questão de texto corrido, sem uso de marcadores e subdivisões de títulos. Outro cuidado é o tempo verbal. Lembre-se que monografia é relatar algo já realizado e não de futuro.</w:t>
      </w:r>
    </w:p>
  </w:comment>
  <w:comment w:id="1799" w:author="Ryan Lemos" w:date="2019-10-15T19:39:00Z" w:initials="RL">
    <w:p w14:paraId="54A6593D" w14:textId="3535536E" w:rsidR="001D0357" w:rsidRDefault="001D0357">
      <w:pPr>
        <w:pStyle w:val="Textodecomentrio"/>
      </w:pPr>
      <w:r>
        <w:rPr>
          <w:rStyle w:val="Refdecomentrio"/>
        </w:rPr>
        <w:annotationRef/>
      </w:r>
      <w:r>
        <w:t>Tenho que falar sobre isso porém pode ficar desconexo se ficar aqui</w:t>
      </w:r>
    </w:p>
  </w:comment>
  <w:comment w:id="1808" w:author="Karine Martins" w:date="2019-09-16T08:15:00Z" w:initials="KM">
    <w:p w14:paraId="46479457" w14:textId="1DC785ED" w:rsidR="001D0357" w:rsidRDefault="001D0357">
      <w:pPr>
        <w:pStyle w:val="Textodecomentrio"/>
      </w:pPr>
      <w:r>
        <w:rPr>
          <w:rStyle w:val="Refdecomentrio"/>
        </w:rPr>
        <w:annotationRef/>
      </w:r>
      <w:r>
        <w:t xml:space="preserve">Segue-se a ordem alfabética. Primeiro a, depois b. </w:t>
      </w:r>
    </w:p>
  </w:comment>
  <w:comment w:id="1937" w:author="Karine Martins" w:date="2019-09-16T08:51:00Z" w:initials="KM">
    <w:p w14:paraId="03D6273A" w14:textId="0BFB8C7C" w:rsidR="001D0357" w:rsidRDefault="001D0357">
      <w:pPr>
        <w:pStyle w:val="Textodecomentrio"/>
      </w:pPr>
      <w:r>
        <w:rPr>
          <w:rStyle w:val="Refdecomentrio"/>
        </w:rPr>
        <w:annotationRef/>
      </w:r>
      <w:r>
        <w:t>B antes de a?</w:t>
      </w:r>
    </w:p>
  </w:comment>
  <w:comment w:id="1941" w:author="Ryan Lemos" w:date="2019-09-22T14:07:00Z" w:initials="RL">
    <w:p w14:paraId="1F21C6CB" w14:textId="60C117EA" w:rsidR="001D0357" w:rsidRDefault="001D0357">
      <w:pPr>
        <w:pStyle w:val="Textodecomentrio"/>
      </w:pPr>
      <w:r>
        <w:rPr>
          <w:rStyle w:val="Refdecomentrio"/>
        </w:rPr>
        <w:annotationRef/>
      </w:r>
      <w:r>
        <w:t>Escrever sobre os navegadores web e seus recursos</w:t>
      </w:r>
    </w:p>
  </w:comment>
  <w:comment w:id="1945" w:author="Ryan Lemos" w:date="2019-09-22T14:17:00Z" w:initials="RL">
    <w:p w14:paraId="2D709400" w14:textId="1A9A0CFB" w:rsidR="001D0357" w:rsidRDefault="001D0357">
      <w:pPr>
        <w:pStyle w:val="Textodecomentrio"/>
      </w:pPr>
      <w:r>
        <w:rPr>
          <w:rStyle w:val="Refdecomentrio"/>
        </w:rPr>
        <w:annotationRef/>
      </w:r>
      <w:r>
        <w:t>Escrever sobre o VSCODE</w:t>
      </w:r>
    </w:p>
  </w:comment>
  <w:comment w:id="2078" w:author="Ryan Lemos" w:date="2019-10-07T19:59:00Z" w:initials="RL">
    <w:p w14:paraId="55C5D4FD" w14:textId="4A6A8ED4" w:rsidR="001D0357" w:rsidRDefault="001D0357">
      <w:pPr>
        <w:pStyle w:val="Textodecomentrio"/>
      </w:pPr>
      <w:r>
        <w:rPr>
          <w:rStyle w:val="Refdecomentrio"/>
        </w:rPr>
        <w:annotationRef/>
      </w:r>
      <w:r>
        <w:t>Escrever mais sobre Javascript</w:t>
      </w:r>
    </w:p>
  </w:comment>
  <w:comment w:id="2156" w:author="Ryan Lemos" w:date="2019-09-22T14:19:00Z" w:initials="RL">
    <w:p w14:paraId="1F1AC1CD" w14:textId="238AF01C" w:rsidR="001D0357" w:rsidRDefault="001D0357">
      <w:pPr>
        <w:pStyle w:val="Textodecomentrio"/>
      </w:pPr>
      <w:r>
        <w:rPr>
          <w:rStyle w:val="Refdecomentrio"/>
        </w:rPr>
        <w:annotationRef/>
      </w:r>
      <w:r>
        <w:t>Escrever sobre o JSON</w:t>
      </w:r>
    </w:p>
  </w:comment>
  <w:comment w:id="2339" w:author="Ryan Lemos" w:date="2019-09-22T14:09:00Z" w:initials="RL">
    <w:p w14:paraId="01DBE393" w14:textId="3ECEDB66" w:rsidR="001D0357" w:rsidRDefault="001D0357">
      <w:pPr>
        <w:pStyle w:val="Textodecomentrio"/>
      </w:pPr>
      <w:r>
        <w:rPr>
          <w:rStyle w:val="Refdecomentrio"/>
        </w:rPr>
        <w:annotationRef/>
      </w:r>
      <w:r>
        <w:t>Escrever sobre o php unit</w:t>
      </w:r>
    </w:p>
  </w:comment>
  <w:comment w:id="2344" w:author="Ryan Lemos" w:date="2019-09-22T14:10:00Z" w:initials="RL">
    <w:p w14:paraId="20C39DAA" w14:textId="600BC011" w:rsidR="001D0357" w:rsidRDefault="001D0357">
      <w:pPr>
        <w:pStyle w:val="Textodecomentrio"/>
      </w:pPr>
      <w:r>
        <w:rPr>
          <w:rStyle w:val="Refdecomentrio"/>
        </w:rPr>
        <w:annotationRef/>
      </w:r>
      <w:r>
        <w:t>Escrever sobre o artisan</w:t>
      </w:r>
    </w:p>
  </w:comment>
  <w:comment w:id="2815" w:author="Ryan Lemos" w:date="2019-10-07T11:16:00Z" w:initials="RL">
    <w:p w14:paraId="0FAF8FEF" w14:textId="2B156014" w:rsidR="001D0357" w:rsidRDefault="001D0357">
      <w:pPr>
        <w:pStyle w:val="Textodecomentrio"/>
      </w:pPr>
      <w:r>
        <w:rPr>
          <w:rStyle w:val="Refdecomentrio"/>
        </w:rPr>
        <w:annotationRef/>
      </w:r>
      <w:r>
        <w:t>Falar sobre o modelo E-R</w:t>
      </w:r>
    </w:p>
  </w:comment>
  <w:comment w:id="2813" w:author="Ryan Lemos" w:date="2019-10-07T11:24:00Z" w:initials="RL">
    <w:p w14:paraId="04B26414" w14:textId="416D3861" w:rsidR="001D0357" w:rsidRDefault="001D0357">
      <w:pPr>
        <w:pStyle w:val="Textodecomentrio"/>
      </w:pPr>
      <w:r>
        <w:rPr>
          <w:rStyle w:val="Refdecomentrio"/>
        </w:rPr>
        <w:annotationRef/>
      </w:r>
      <w:r>
        <w:t>Falar sobre o modelo E-R</w:t>
      </w:r>
    </w:p>
  </w:comment>
  <w:comment w:id="2995" w:author="Karine Martins" w:date="2019-09-16T09:36:00Z" w:initials="KM">
    <w:p w14:paraId="55BBEA7D" w14:textId="46336C44" w:rsidR="001D0357" w:rsidRDefault="001D0357">
      <w:pPr>
        <w:pStyle w:val="Textodecomentrio"/>
      </w:pPr>
      <w:r>
        <w:rPr>
          <w:rStyle w:val="Refdecomentrio"/>
        </w:rPr>
        <w:annotationRef/>
      </w:r>
      <w:r>
        <w:t>Não consta no referencial teórico.</w:t>
      </w:r>
    </w:p>
  </w:comment>
  <w:comment w:id="2996" w:author="Ryan Lemos" w:date="2019-10-07T21:02:00Z" w:initials="RL">
    <w:p w14:paraId="00F82864" w14:textId="752758BA" w:rsidR="001D0357" w:rsidRDefault="001D0357">
      <w:pPr>
        <w:pStyle w:val="Textodecomentrio"/>
      </w:pPr>
      <w:r>
        <w:rPr>
          <w:rStyle w:val="Refdecomentrio"/>
        </w:rPr>
        <w:annotationRef/>
      </w:r>
      <w:r>
        <w:t>Falar a versão</w:t>
      </w:r>
    </w:p>
  </w:comment>
  <w:comment w:id="3091" w:author="Karine Martins" w:date="2019-09-16T09:41:00Z" w:initials="KM">
    <w:p w14:paraId="1352919B" w14:textId="083707E2" w:rsidR="001D0357" w:rsidRDefault="001D0357">
      <w:pPr>
        <w:pStyle w:val="Textodecomentrio"/>
      </w:pPr>
      <w:r>
        <w:rPr>
          <w:rStyle w:val="Refdecomentrio"/>
        </w:rPr>
        <w:annotationRef/>
      </w:r>
      <w:r>
        <w:rPr>
          <w:noProof/>
        </w:rPr>
        <w:t>Não tem legnda e fonte, além da figura não ser mencionada no texto.</w:t>
      </w:r>
    </w:p>
  </w:comment>
  <w:comment w:id="3237" w:author="Ryan Lemos" w:date="2019-09-28T11:19:00Z" w:initials="RL">
    <w:p w14:paraId="2DD3EADC" w14:textId="5C650B78" w:rsidR="001D0357" w:rsidRDefault="001D0357">
      <w:pPr>
        <w:pStyle w:val="Textodecomentrio"/>
      </w:pPr>
      <w:r>
        <w:rPr>
          <w:rStyle w:val="Refdecomentrio"/>
        </w:rPr>
        <w:annotationRef/>
      </w:r>
      <w:r>
        <w:t>Revisar a escrita, pois foi retirado do manual</w:t>
      </w:r>
    </w:p>
  </w:comment>
  <w:comment w:id="3243" w:author="Ryan Lemos" w:date="2019-09-30T10:57:00Z" w:initials="RL">
    <w:p w14:paraId="213E6C53" w14:textId="4577BFC3" w:rsidR="001D0357" w:rsidRDefault="001D0357">
      <w:pPr>
        <w:pStyle w:val="Textodecomentrio"/>
      </w:pPr>
      <w:r>
        <w:rPr>
          <w:rStyle w:val="Refdecomentrio"/>
        </w:rPr>
        <w:annotationRef/>
      </w:r>
      <w:r>
        <w:t>Falar sobre eles no referencial</w:t>
      </w:r>
    </w:p>
  </w:comment>
  <w:comment w:id="3328" w:author="Ryan Lemos" w:date="2019-09-30T11:09:00Z" w:initials="RL">
    <w:p w14:paraId="1C46D0D4" w14:textId="3F3C66EC" w:rsidR="001D0357" w:rsidRDefault="001D0357">
      <w:pPr>
        <w:pStyle w:val="Textodecomentrio"/>
      </w:pPr>
      <w:r>
        <w:rPr>
          <w:rStyle w:val="Refdecomentrio"/>
        </w:rPr>
        <w:annotationRef/>
      </w:r>
      <w:r>
        <w:t>Falar do Sweet Alert no referencial e incluir nas siglas</w:t>
      </w:r>
    </w:p>
  </w:comment>
  <w:comment w:id="3329" w:author="Ryan Lemos" w:date="2019-09-30T11:14:00Z" w:initials="RL">
    <w:p w14:paraId="1C5BDCDC" w14:textId="77777777" w:rsidR="001D0357" w:rsidRDefault="001D0357">
      <w:pPr>
        <w:pStyle w:val="Textodecomentrio"/>
      </w:pPr>
      <w:r>
        <w:rPr>
          <w:rStyle w:val="Refdecomentrio"/>
        </w:rPr>
        <w:annotationRef/>
      </w:r>
      <w:r>
        <w:t>Colocar isso no referencial</w:t>
      </w:r>
    </w:p>
    <w:p w14:paraId="1502B6ED" w14:textId="792F083C" w:rsidR="001D0357" w:rsidRDefault="001D0357">
      <w:pPr>
        <w:pStyle w:val="Textodecomentrio"/>
      </w:pPr>
    </w:p>
  </w:comment>
  <w:comment w:id="3479" w:author="Ryan Lemos" w:date="2019-10-01T08:15:00Z" w:initials="RL">
    <w:p w14:paraId="0A08D5C6" w14:textId="7E61615E" w:rsidR="001D0357" w:rsidRDefault="001D0357" w:rsidP="00E70F3A">
      <w:pPr>
        <w:pStyle w:val="Textodecomentrio"/>
        <w:ind w:firstLine="0"/>
        <w:jc w:val="center"/>
      </w:pPr>
      <w:r>
        <w:rPr>
          <w:rStyle w:val="Refdecomentrio"/>
        </w:rPr>
        <w:annotationRef/>
      </w:r>
      <w:r>
        <w:t>Daqui para baixo, botões da barra superior</w:t>
      </w:r>
    </w:p>
  </w:comment>
  <w:comment w:id="3589" w:author="Karine Martins" w:date="2019-09-16T20:14:00Z" w:initials="KM">
    <w:p w14:paraId="020BD9DF" w14:textId="696D38C8" w:rsidR="001D0357" w:rsidRDefault="001D0357">
      <w:pPr>
        <w:pStyle w:val="Textodecomentrio"/>
      </w:pPr>
      <w:r>
        <w:rPr>
          <w:rStyle w:val="Refdecomentrio"/>
        </w:rPr>
        <w:annotationRef/>
      </w:r>
      <w:r>
        <w:rPr>
          <w:noProof/>
        </w:rPr>
        <w:t>Primeira vez que é utilizada a palavra , sem uma definição prévia.</w:t>
      </w:r>
    </w:p>
  </w:comment>
  <w:comment w:id="3590" w:author="Karine Martins" w:date="2019-09-16T20:15:00Z" w:initials="KM">
    <w:p w14:paraId="0BFF6AA8" w14:textId="66B8E6F5" w:rsidR="001D0357" w:rsidRDefault="001D0357">
      <w:pPr>
        <w:pStyle w:val="Textodecomentrio"/>
      </w:pPr>
      <w:r>
        <w:rPr>
          <w:rStyle w:val="Refdecomentrio"/>
        </w:rPr>
        <w:annotationRef/>
      </w:r>
      <w:r>
        <w:rPr>
          <w:noProof/>
        </w:rPr>
        <w:t>Não houve definição prévia dessa palav e nem no contexto de Laravel foi citada.</w:t>
      </w:r>
    </w:p>
  </w:comment>
  <w:comment w:id="3659" w:author="Ryan Lemos" w:date="2019-09-22T13:32:00Z" w:initials="RL">
    <w:p w14:paraId="20D7F8EE" w14:textId="1A88033A" w:rsidR="001D0357" w:rsidRDefault="001D0357">
      <w:pPr>
        <w:pStyle w:val="Textodecomentrio"/>
      </w:pPr>
      <w:r>
        <w:rPr>
          <w:rStyle w:val="Refdecomentrio"/>
        </w:rPr>
        <w:annotationRef/>
      </w:r>
      <w:r>
        <w:t>VERIFICAR SE FALA DO JQUERY NO REFERENCIAL</w:t>
      </w:r>
    </w:p>
  </w:comment>
  <w:comment w:id="3667" w:author="Karine Martins" w:date="2019-09-16T20:21:00Z" w:initials="KM">
    <w:p w14:paraId="06E924F5" w14:textId="7F5008A7" w:rsidR="001D0357" w:rsidRDefault="001D0357">
      <w:pPr>
        <w:pStyle w:val="Textodecomentrio"/>
      </w:pPr>
      <w:r>
        <w:rPr>
          <w:rStyle w:val="Refdecomentrio"/>
        </w:rPr>
        <w:annotationRef/>
      </w:r>
      <w:r>
        <w:rPr>
          <w:noProof/>
        </w:rPr>
        <w:t>O que a senha tem a ver com a data de nascimento?</w:t>
      </w:r>
    </w:p>
  </w:comment>
  <w:comment w:id="3799" w:author="Karine Martins" w:date="2019-09-16T20:50:00Z" w:initials="KM">
    <w:p w14:paraId="4C017126" w14:textId="0B092BE9" w:rsidR="001D0357" w:rsidRDefault="001D0357">
      <w:pPr>
        <w:pStyle w:val="Textodecomentrio"/>
      </w:pPr>
      <w:r>
        <w:rPr>
          <w:rStyle w:val="Refdecomentrio"/>
        </w:rPr>
        <w:annotationRef/>
      </w:r>
      <w:r>
        <w:rPr>
          <w:noProof/>
        </w:rPr>
        <w:t>E o caso de apostilas em .doc ou pdf?</w:t>
      </w:r>
    </w:p>
  </w:comment>
  <w:comment w:id="3800" w:author="Ryan Lemos" w:date="2019-09-21T12:44:00Z" w:initials="RL">
    <w:p w14:paraId="17E0511B" w14:textId="77777777" w:rsidR="001D0357" w:rsidRDefault="001D0357">
      <w:pPr>
        <w:pStyle w:val="Textodecomentrio"/>
      </w:pPr>
      <w:r>
        <w:rPr>
          <w:rStyle w:val="Refdecomentrio"/>
        </w:rPr>
        <w:annotationRef/>
      </w:r>
      <w:r>
        <w:t>Ela falou que era só essas duas opções</w:t>
      </w:r>
    </w:p>
    <w:p w14:paraId="682C528B" w14:textId="4E6871BD" w:rsidR="001D0357" w:rsidRDefault="001D0357">
      <w:pPr>
        <w:pStyle w:val="Textodecomentrio"/>
      </w:pPr>
    </w:p>
  </w:comment>
  <w:comment w:id="3887" w:author="Ryan Lemos" w:date="2019-10-09T19:57:00Z" w:initials="RL">
    <w:p w14:paraId="79FF7801" w14:textId="77777777" w:rsidR="001D0357" w:rsidRDefault="001D0357" w:rsidP="00B32D53">
      <w:pPr>
        <w:ind w:firstLine="0"/>
        <w:jc w:val="center"/>
      </w:pPr>
      <w:r>
        <w:rPr>
          <w:rStyle w:val="Refdecomentrio"/>
        </w:rPr>
        <w:annotationRef/>
      </w:r>
      <w:r w:rsidRPr="008C1DD0">
        <w:rPr>
          <w:highlight w:val="yellow"/>
        </w:rPr>
        <w:t>Falar da edição e visualização dos materiais</w:t>
      </w:r>
    </w:p>
    <w:p w14:paraId="06845C40" w14:textId="1ED3C63D" w:rsidR="001D0357" w:rsidRDefault="001D0357">
      <w:pPr>
        <w:pStyle w:val="Textodecomentrio"/>
      </w:pPr>
    </w:p>
  </w:comment>
  <w:comment w:id="4423" w:author="Karine Martins" w:date="2019-09-16T22:26:00Z" w:initials="KM">
    <w:p w14:paraId="0C802FA7" w14:textId="106F8E2E" w:rsidR="001D0357" w:rsidRDefault="001D0357">
      <w:pPr>
        <w:pStyle w:val="Textodecomentrio"/>
      </w:pPr>
      <w:r>
        <w:rPr>
          <w:rStyle w:val="Refdecomentrio"/>
        </w:rPr>
        <w:annotationRef/>
      </w:r>
      <w:r>
        <w:rPr>
          <w:noProof/>
        </w:rPr>
        <w:t>Assunto novo que não consta no referencial teórico.</w:t>
      </w:r>
    </w:p>
  </w:comment>
  <w:comment w:id="4449" w:author="Karine Martins" w:date="2019-09-16T22:30:00Z" w:initials="KM">
    <w:p w14:paraId="1726744F" w14:textId="667C70ED" w:rsidR="001D0357" w:rsidRDefault="001D0357">
      <w:pPr>
        <w:pStyle w:val="Textodecomentrio"/>
      </w:pPr>
      <w:r>
        <w:rPr>
          <w:rStyle w:val="Refdecomentrio"/>
        </w:rPr>
        <w:annotationRef/>
      </w:r>
      <w:r>
        <w:t>Assunto novo e não tratado no referencial teórico.</w:t>
      </w:r>
    </w:p>
  </w:comment>
  <w:comment w:id="4569" w:author="Ryan Lemos" w:date="2019-09-24T21:24:00Z" w:initials="RL">
    <w:p w14:paraId="3885BE35" w14:textId="449743B6" w:rsidR="001D0357" w:rsidRDefault="001D0357">
      <w:pPr>
        <w:pStyle w:val="Textodecomentrio"/>
      </w:pPr>
      <w:r>
        <w:rPr>
          <w:rStyle w:val="Refdecomentrio"/>
        </w:rPr>
        <w:annotationRef/>
      </w:r>
      <w:r>
        <w:t>Verificar se eu falo isso no referencial na parte de BD</w:t>
      </w:r>
    </w:p>
  </w:comment>
  <w:comment w:id="4620" w:author="Ryan Lemos" w:date="2019-09-21T12:53:00Z" w:initials="RL">
    <w:p w14:paraId="3706C445" w14:textId="4EAC78E6" w:rsidR="001D0357" w:rsidRDefault="001D0357">
      <w:pPr>
        <w:pStyle w:val="Textodecomentrio"/>
      </w:pPr>
      <w:r>
        <w:rPr>
          <w:rStyle w:val="Refdecomentrio"/>
        </w:rPr>
        <w:annotationRef/>
      </w:r>
      <w:r w:rsidRPr="008C1DD0">
        <w:rPr>
          <w:highlight w:val="yellow"/>
        </w:rPr>
        <w:t>FALAR SOBRE A POSSIBILIDADE DE DUPLICAR UMA ATIVIDADE E GERAR SEU PDF</w:t>
      </w:r>
    </w:p>
  </w:comment>
  <w:comment w:id="4625" w:author="Ryan Lemos" w:date="2019-09-26T20:05:00Z" w:initials="RL">
    <w:p w14:paraId="38B7C0FF" w14:textId="374B04D3" w:rsidR="001D0357" w:rsidRDefault="001D0357">
      <w:pPr>
        <w:pStyle w:val="Textodecomentrio"/>
      </w:pPr>
      <w:r>
        <w:rPr>
          <w:rStyle w:val="Refdecomentrio"/>
        </w:rPr>
        <w:annotationRef/>
      </w:r>
      <w:r>
        <w:t>Verificar se fala do eloquent no referencial</w:t>
      </w:r>
    </w:p>
  </w:comment>
  <w:comment w:id="4631" w:author="Ryan Lemos" w:date="2019-09-26T20:54:00Z" w:initials="RL">
    <w:p w14:paraId="1AD6DFA7" w14:textId="12C77755" w:rsidR="001D0357" w:rsidRDefault="001D0357">
      <w:pPr>
        <w:pStyle w:val="Textodecomentrio"/>
      </w:pPr>
      <w:r>
        <w:rPr>
          <w:rStyle w:val="Refdecomentrio"/>
        </w:rPr>
        <w:annotationRef/>
      </w:r>
      <w:r>
        <w:t>Falar disso no referencial</w:t>
      </w:r>
    </w:p>
  </w:comment>
  <w:comment w:id="4656" w:author="Ryan Lemos" w:date="2019-09-28T10:56:00Z" w:initials="RL">
    <w:p w14:paraId="4E1CD68F" w14:textId="544D8B3F" w:rsidR="001D0357" w:rsidRDefault="001D0357">
      <w:pPr>
        <w:pStyle w:val="Textodecomentrio"/>
      </w:pPr>
      <w:r>
        <w:rPr>
          <w:rStyle w:val="Refdecomentrio"/>
        </w:rPr>
        <w:annotationRef/>
      </w:r>
      <w:r>
        <w:t>Falar dele no referêncial.</w:t>
      </w:r>
    </w:p>
  </w:comment>
  <w:comment w:id="4657" w:author="Ryan Lemos" w:date="2019-09-28T11:00:00Z" w:initials="RL">
    <w:p w14:paraId="63E9759F" w14:textId="7BAFE477" w:rsidR="001D0357" w:rsidRDefault="001D0357">
      <w:pPr>
        <w:pStyle w:val="Textodecomentrio"/>
      </w:pPr>
      <w:r>
        <w:rPr>
          <w:rStyle w:val="Refdecomentrio"/>
        </w:rPr>
        <w:annotationRef/>
      </w:r>
      <w:r>
        <w:t>Linkar a seção do referêncial</w:t>
      </w:r>
    </w:p>
  </w:comment>
  <w:comment w:id="4696" w:author="Ryan Lemos" w:date="2019-10-09T19:59:00Z" w:initials="RL">
    <w:p w14:paraId="5ABEF265" w14:textId="706A4575" w:rsidR="001D0357" w:rsidRDefault="001D0357">
      <w:pPr>
        <w:pStyle w:val="Textodecomentrio"/>
      </w:pPr>
      <w:r>
        <w:rPr>
          <w:rStyle w:val="Refdecomentrio"/>
        </w:rPr>
        <w:annotationRef/>
      </w:r>
      <w:r>
        <w:t>Incluir A e B</w:t>
      </w:r>
    </w:p>
  </w:comment>
  <w:comment w:id="4746" w:author="Ryan Lemos" w:date="2019-07-28T18:23:00Z" w:initials="RL">
    <w:p w14:paraId="1A90DA8B" w14:textId="38E31B32" w:rsidR="001D0357" w:rsidRDefault="001D0357">
      <w:pPr>
        <w:pStyle w:val="Textodecomentrio"/>
      </w:pPr>
      <w:r>
        <w:rPr>
          <w:rStyle w:val="Refdecomentrio"/>
        </w:rPr>
        <w:annotationRef/>
      </w:r>
    </w:p>
  </w:comment>
  <w:comment w:id="4901" w:author="Ryan Lemos" w:date="2019-10-09T19:59:00Z" w:initials="RL">
    <w:p w14:paraId="58ABB0B4" w14:textId="52FD4EA5" w:rsidR="001D0357" w:rsidRDefault="001D0357">
      <w:pPr>
        <w:pStyle w:val="Textodecomentrio"/>
      </w:pPr>
      <w:r>
        <w:rPr>
          <w:rStyle w:val="Refdecomentrio"/>
        </w:rPr>
        <w:annotationRef/>
      </w:r>
      <w:r>
        <w:t>Incluir A B C D</w:t>
      </w:r>
    </w:p>
  </w:comment>
  <w:comment w:id="5119" w:author="Karine Martins" w:date="2019-09-16T23:08:00Z" w:initials="KM">
    <w:p w14:paraId="3F0389AF" w14:textId="11FB5553" w:rsidR="001D0357" w:rsidRDefault="001D0357">
      <w:pPr>
        <w:pStyle w:val="Textodecomentrio"/>
      </w:pPr>
      <w:r>
        <w:rPr>
          <w:rStyle w:val="Refdecomentrio"/>
        </w:rPr>
        <w:annotationRef/>
      </w:r>
      <w:r>
        <w:t>Apresentar imagens para diferenciar pois não vi diferença.</w:t>
      </w:r>
    </w:p>
  </w:comment>
  <w:comment w:id="5130" w:author="Ryan Lemos" w:date="2019-09-28T11:37:00Z" w:initials="RL">
    <w:p w14:paraId="07843DC0" w14:textId="3B3E8343" w:rsidR="001D0357" w:rsidRDefault="001D0357">
      <w:pPr>
        <w:pStyle w:val="Textodecomentrio"/>
      </w:pPr>
      <w:r>
        <w:rPr>
          <w:rStyle w:val="Refdecomentrio"/>
        </w:rPr>
        <w:annotationRef/>
      </w:r>
      <w:r>
        <w:t>Explicara utilização do xp na monografia, resultados e tal</w:t>
      </w:r>
    </w:p>
  </w:comment>
  <w:comment w:id="5139" w:author="Ryan Lemos" w:date="2019-09-28T11:37:00Z" w:initials="RL">
    <w:p w14:paraId="72B9F08C" w14:textId="4C3EBE33" w:rsidR="001D0357" w:rsidRDefault="001D0357">
      <w:pPr>
        <w:pStyle w:val="Textodecomentrio"/>
      </w:pPr>
      <w:r>
        <w:rPr>
          <w:rStyle w:val="Refdecomentrio"/>
        </w:rPr>
        <w:annotationRef/>
      </w:r>
      <w:r>
        <w:t>Revisar essa seção pois foi retirada quando estava falando sobre os releases</w:t>
      </w:r>
    </w:p>
  </w:comment>
  <w:comment w:id="5145" w:author="Ryan Lemos" w:date="2019-09-29T20:06:00Z" w:initials="RL">
    <w:p w14:paraId="66DE6A4C" w14:textId="1B435A07" w:rsidR="001D0357" w:rsidRDefault="001D0357">
      <w:pPr>
        <w:pStyle w:val="Textodecomentrio"/>
      </w:pPr>
      <w:r>
        <w:rPr>
          <w:rStyle w:val="Refdecomentrio"/>
        </w:rPr>
        <w:annotationRef/>
      </w:r>
      <w:r>
        <w:t>Verificar se eu falo de tdd na seção do XP</w:t>
      </w:r>
    </w:p>
  </w:comment>
  <w:comment w:id="5146" w:author="Karine Martins" w:date="2019-09-16T23:09:00Z" w:initials="KM">
    <w:p w14:paraId="77E3381D" w14:textId="72A791E3" w:rsidR="001D0357" w:rsidRDefault="001D0357">
      <w:pPr>
        <w:pStyle w:val="Textodecomentrio"/>
      </w:pPr>
      <w:r>
        <w:rPr>
          <w:rStyle w:val="Refdecomentrio"/>
        </w:rPr>
        <w:annotationRef/>
      </w:r>
      <w:r>
        <w:t>NÃO FOI DESCRITA NO REFERENCIAL TEÓRICO.</w:t>
      </w:r>
    </w:p>
  </w:comment>
  <w:comment w:id="5152" w:author="Ryan Lemos" w:date="2019-09-29T19:36:00Z" w:initials="RL">
    <w:p w14:paraId="1E9AEF9E" w14:textId="6B340C8D" w:rsidR="001D0357" w:rsidRDefault="001D0357">
      <w:pPr>
        <w:pStyle w:val="Textodecomentrio"/>
      </w:pPr>
      <w:r>
        <w:rPr>
          <w:rStyle w:val="Refdecomentrio"/>
        </w:rPr>
        <w:annotationRef/>
      </w:r>
      <w:r>
        <w:t>Incluir isso no referencial quando falar sobre o php</w:t>
      </w:r>
    </w:p>
  </w:comment>
  <w:comment w:id="5155" w:author="Ryan Lemos" w:date="2019-10-01T08:50:00Z" w:initials="RL">
    <w:p w14:paraId="501377DC" w14:textId="737874D0" w:rsidR="001D0357" w:rsidRDefault="001D0357">
      <w:pPr>
        <w:pStyle w:val="Textodecomentrio"/>
      </w:pPr>
      <w:r>
        <w:rPr>
          <w:rStyle w:val="Refdecomentrio"/>
        </w:rPr>
        <w:annotationRef/>
      </w:r>
      <w:r>
        <w:t>modificar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4AD2452" w15:done="0"/>
  <w15:commentEx w15:paraId="54A6593D" w15:done="0"/>
  <w15:commentEx w15:paraId="46479457" w15:done="1"/>
  <w15:commentEx w15:paraId="03D6273A" w15:done="1"/>
  <w15:commentEx w15:paraId="1F21C6CB" w15:done="0"/>
  <w15:commentEx w15:paraId="2D709400" w15:done="1"/>
  <w15:commentEx w15:paraId="55C5D4FD" w15:done="1"/>
  <w15:commentEx w15:paraId="1F1AC1CD" w15:done="1"/>
  <w15:commentEx w15:paraId="01DBE393" w15:done="0"/>
  <w15:commentEx w15:paraId="20C39DAA" w15:done="1"/>
  <w15:commentEx w15:paraId="0FAF8FEF" w15:done="0"/>
  <w15:commentEx w15:paraId="04B26414" w15:done="1"/>
  <w15:commentEx w15:paraId="55BBEA7D" w15:done="1"/>
  <w15:commentEx w15:paraId="00F82864" w15:done="1"/>
  <w15:commentEx w15:paraId="1352919B" w15:done="0"/>
  <w15:commentEx w15:paraId="2DD3EADC" w15:done="0"/>
  <w15:commentEx w15:paraId="213E6C53" w15:done="1"/>
  <w15:commentEx w15:paraId="1C46D0D4" w15:done="1"/>
  <w15:commentEx w15:paraId="1502B6ED" w15:done="1"/>
  <w15:commentEx w15:paraId="0A08D5C6" w15:done="0"/>
  <w15:commentEx w15:paraId="020BD9DF" w15:done="1"/>
  <w15:commentEx w15:paraId="0BFF6AA8" w15:done="1"/>
  <w15:commentEx w15:paraId="20D7F8EE" w15:done="0"/>
  <w15:commentEx w15:paraId="06E924F5" w15:done="1"/>
  <w15:commentEx w15:paraId="4C017126" w15:done="1"/>
  <w15:commentEx w15:paraId="682C528B" w15:paraIdParent="4C017126" w15:done="1"/>
  <w15:commentEx w15:paraId="06845C40" w15:done="1"/>
  <w15:commentEx w15:paraId="0C802FA7" w15:done="1"/>
  <w15:commentEx w15:paraId="1726744F" w15:done="1"/>
  <w15:commentEx w15:paraId="3885BE35" w15:done="0"/>
  <w15:commentEx w15:paraId="3706C445" w15:done="1"/>
  <w15:commentEx w15:paraId="38B7C0FF" w15:done="1"/>
  <w15:commentEx w15:paraId="1AD6DFA7" w15:done="0"/>
  <w15:commentEx w15:paraId="4E1CD68F" w15:done="1"/>
  <w15:commentEx w15:paraId="63E9759F" w15:done="1"/>
  <w15:commentEx w15:paraId="5ABEF265" w15:done="0"/>
  <w15:commentEx w15:paraId="1A90DA8B" w15:done="1"/>
  <w15:commentEx w15:paraId="58ABB0B4" w15:done="0"/>
  <w15:commentEx w15:paraId="3F0389AF" w15:done="1"/>
  <w15:commentEx w15:paraId="07843DC0" w15:done="1"/>
  <w15:commentEx w15:paraId="72B9F08C" w15:done="1"/>
  <w15:commentEx w15:paraId="66DE6A4C" w15:done="1"/>
  <w15:commentEx w15:paraId="77E3381D" w15:done="1"/>
  <w15:commentEx w15:paraId="1E9AEF9E" w15:done="0"/>
  <w15:commentEx w15:paraId="501377D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4AD2452" w16cid:durableId="2129C1DE"/>
  <w16cid:commentId w16cid:paraId="54A6593D" w16cid:durableId="21509ED7"/>
  <w16cid:commentId w16cid:paraId="46479457" w16cid:durableId="213B7B36"/>
  <w16cid:commentId w16cid:paraId="03D6273A" w16cid:durableId="213B7B37"/>
  <w16cid:commentId w16cid:paraId="1F21C6CB" w16cid:durableId="2131FEB5"/>
  <w16cid:commentId w16cid:paraId="2D709400" w16cid:durableId="21320107"/>
  <w16cid:commentId w16cid:paraId="55C5D4FD" w16cid:durableId="2146179E"/>
  <w16cid:commentId w16cid:paraId="1F1AC1CD" w16cid:durableId="2132017A"/>
  <w16cid:commentId w16cid:paraId="01DBE393" w16cid:durableId="2131FF2F"/>
  <w16cid:commentId w16cid:paraId="20C39DAA" w16cid:durableId="2131FF5E"/>
  <w16cid:commentId w16cid:paraId="0FAF8FEF" w16cid:durableId="21459D1B"/>
  <w16cid:commentId w16cid:paraId="04B26414" w16cid:durableId="21459ED1"/>
  <w16cid:commentId w16cid:paraId="55BBEA7D" w16cid:durableId="2129D607"/>
  <w16cid:commentId w16cid:paraId="00F82864" w16cid:durableId="21462668"/>
  <w16cid:commentId w16cid:paraId="1352919B" w16cid:durableId="2129D734"/>
  <w16cid:commentId w16cid:paraId="2DD3EADC" w16cid:durableId="2139C026"/>
  <w16cid:commentId w16cid:paraId="213E6C53" w16cid:durableId="213C5E24"/>
  <w16cid:commentId w16cid:paraId="1C46D0D4" w16cid:durableId="213C60E2"/>
  <w16cid:commentId w16cid:paraId="1502B6ED" w16cid:durableId="213C6221"/>
  <w16cid:commentId w16cid:paraId="0A08D5C6" w16cid:durableId="213D899D"/>
  <w16cid:commentId w16cid:paraId="020BD9DF" w16cid:durableId="212A6B96"/>
  <w16cid:commentId w16cid:paraId="0BFF6AA8" w16cid:durableId="212A6BF2"/>
  <w16cid:commentId w16cid:paraId="20D7F8EE" w16cid:durableId="2131F657"/>
  <w16cid:commentId w16cid:paraId="06E924F5" w16cid:durableId="212A6D46"/>
  <w16cid:commentId w16cid:paraId="4C017126" w16cid:durableId="212A7424"/>
  <w16cid:commentId w16cid:paraId="682C528B" w16cid:durableId="213099A3"/>
  <w16cid:commentId w16cid:paraId="06845C40" w16cid:durableId="2148BA3C"/>
  <w16cid:commentId w16cid:paraId="0C802FA7" w16cid:durableId="212A8AAC"/>
  <w16cid:commentId w16cid:paraId="1726744F" w16cid:durableId="212A8B7D"/>
  <w16cid:commentId w16cid:paraId="3885BE35" w16cid:durableId="213507FB"/>
  <w16cid:commentId w16cid:paraId="3706C445" w16cid:durableId="21309BAE"/>
  <w16cid:commentId w16cid:paraId="38B7C0FF" w16cid:durableId="21379891"/>
  <w16cid:commentId w16cid:paraId="1AD6DFA7" w16cid:durableId="2137A40D"/>
  <w16cid:commentId w16cid:paraId="4E1CD68F" w16cid:durableId="2139BADE"/>
  <w16cid:commentId w16cid:paraId="63E9759F" w16cid:durableId="2139BBE0"/>
  <w16cid:commentId w16cid:paraId="5ABEF265" w16cid:durableId="2148BAAC"/>
  <w16cid:commentId w16cid:paraId="1A90DA8B" w16cid:durableId="21308B49"/>
  <w16cid:commentId w16cid:paraId="58ABB0B4" w16cid:durableId="2148BA97"/>
  <w16cid:commentId w16cid:paraId="3F0389AF" w16cid:durableId="212A947A"/>
  <w16cid:commentId w16cid:paraId="07843DC0" w16cid:durableId="2139C494"/>
  <w16cid:commentId w16cid:paraId="72B9F08C" w16cid:durableId="2139C471"/>
  <w16cid:commentId w16cid:paraId="66DE6A4C" w16cid:durableId="213B8D38"/>
  <w16cid:commentId w16cid:paraId="77E3381D" w16cid:durableId="212A94B5"/>
  <w16cid:commentId w16cid:paraId="1E9AEF9E" w16cid:durableId="213B8625"/>
  <w16cid:commentId w16cid:paraId="501377DC" w16cid:durableId="213D91D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799D9E" w14:textId="77777777" w:rsidR="008A5595" w:rsidRDefault="008A5595" w:rsidP="00C24B28">
      <w:pPr>
        <w:spacing w:line="240" w:lineRule="auto"/>
      </w:pPr>
      <w:r>
        <w:separator/>
      </w:r>
    </w:p>
  </w:endnote>
  <w:endnote w:type="continuationSeparator" w:id="0">
    <w:p w14:paraId="013A60CB" w14:textId="77777777" w:rsidR="008A5595" w:rsidRDefault="008A5595"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MT"/>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24F890" w14:textId="77777777" w:rsidR="008A5595" w:rsidRDefault="008A5595" w:rsidP="00C24B28">
      <w:pPr>
        <w:spacing w:line="240" w:lineRule="auto"/>
      </w:pPr>
      <w:r>
        <w:separator/>
      </w:r>
    </w:p>
  </w:footnote>
  <w:footnote w:type="continuationSeparator" w:id="0">
    <w:p w14:paraId="66314567" w14:textId="77777777" w:rsidR="008A5595" w:rsidRDefault="008A5595"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DB125" w14:textId="282708DE" w:rsidR="001D0357" w:rsidRDefault="001D0357">
    <w:pPr>
      <w:pStyle w:val="Cabealho"/>
      <w:jc w:val="right"/>
    </w:pPr>
  </w:p>
  <w:p w14:paraId="0D5B3EA3" w14:textId="77777777" w:rsidR="001D0357" w:rsidRDefault="001D035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D8F1BA" w14:textId="77777777" w:rsidR="001D0357" w:rsidRDefault="001D0357">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2CB23" w14:textId="77777777" w:rsidR="001D0357" w:rsidRDefault="001D0357">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E60DCE" w14:textId="77777777" w:rsidR="001D0357" w:rsidRDefault="001D0357">
    <w:pPr>
      <w:pStyle w:val="Corpodetexto"/>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1DF724" w14:textId="77777777" w:rsidR="001D0357" w:rsidRDefault="001D0357">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14:anchorId="7DE38AFF" wp14:editId="1D584B2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6F971" w14:textId="77777777" w:rsidR="001D0357" w:rsidRDefault="001D0357">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E38AFF"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" filled="f" stroked="f">
              <v:textbox inset="0,0,0,0">
                <w:txbxContent>
                  <w:p w14:paraId="5F46F971" w14:textId="77777777" w:rsidR="001D0357" w:rsidRDefault="001D0357">
                    <w:pPr>
                      <w:spacing w:before="10"/>
                      <w:ind w:left="20"/>
                      <w:rPr>
                        <w:b/>
                      </w:rPr>
                    </w:pPr>
                    <w:r>
                      <w:rPr>
                        <w:b/>
                      </w:rPr>
                      <w:t>RESUMO</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C7E41" w14:textId="77777777" w:rsidR="001D0357" w:rsidRPr="00C1350C" w:rsidRDefault="001D0357">
    <w:pPr>
      <w:pStyle w:val="Cabealho"/>
      <w:jc w:val="right"/>
      <w:rPr>
        <w:sz w:val="20"/>
        <w:szCs w:val="20"/>
      </w:rPr>
    </w:pPr>
  </w:p>
  <w:p w14:paraId="4574301F" w14:textId="77777777" w:rsidR="001D0357" w:rsidRPr="00475C34" w:rsidRDefault="001D0357" w:rsidP="00475C34">
    <w:pPr>
      <w:pStyle w:val="Cabealho"/>
      <w:ind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4511A" w14:textId="77777777" w:rsidR="001D0357" w:rsidRPr="00C1350C" w:rsidRDefault="001D0357">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05F89" w14:textId="77777777" w:rsidR="001D0357" w:rsidRPr="00C1350C" w:rsidRDefault="001D0357">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62CBF" w14:textId="77777777" w:rsidR="001D0357" w:rsidRPr="00C1350C" w:rsidRDefault="001D0357">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1AB84751"/>
    <w:multiLevelType w:val="hybridMultilevel"/>
    <w:tmpl w:val="8A4869E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5" w15:restartNumberingAfterBreak="0">
    <w:nsid w:val="1E2A755C"/>
    <w:multiLevelType w:val="hybridMultilevel"/>
    <w:tmpl w:val="37D40D6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6"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7" w15:restartNumberingAfterBreak="0">
    <w:nsid w:val="22A84C13"/>
    <w:multiLevelType w:val="hybridMultilevel"/>
    <w:tmpl w:val="7E8E7FD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8"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F8C44DF"/>
    <w:multiLevelType w:val="hybridMultilevel"/>
    <w:tmpl w:val="870C36BA"/>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0" w15:restartNumberingAfterBreak="0">
    <w:nsid w:val="35B94B5A"/>
    <w:multiLevelType w:val="hybridMultilevel"/>
    <w:tmpl w:val="25E87A6A"/>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1" w15:restartNumberingAfterBreak="0">
    <w:nsid w:val="39982CD0"/>
    <w:multiLevelType w:val="hybridMultilevel"/>
    <w:tmpl w:val="D6D8A22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2"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13" w15:restartNumberingAfterBreak="0">
    <w:nsid w:val="466377C6"/>
    <w:multiLevelType w:val="hybridMultilevel"/>
    <w:tmpl w:val="64AA5E50"/>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4" w15:restartNumberingAfterBreak="0">
    <w:nsid w:val="4801060F"/>
    <w:multiLevelType w:val="hybridMultilevel"/>
    <w:tmpl w:val="38FA2A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5" w15:restartNumberingAfterBreak="0">
    <w:nsid w:val="48D019FF"/>
    <w:multiLevelType w:val="hybridMultilevel"/>
    <w:tmpl w:val="EE000A12"/>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6" w15:restartNumberingAfterBreak="0">
    <w:nsid w:val="4DE751E0"/>
    <w:multiLevelType w:val="hybridMultilevel"/>
    <w:tmpl w:val="7B783ACC"/>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7"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8"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603A55F2"/>
    <w:multiLevelType w:val="hybridMultilevel"/>
    <w:tmpl w:val="F2F08790"/>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608E676F"/>
    <w:multiLevelType w:val="hybridMultilevel"/>
    <w:tmpl w:val="B2F264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2" w15:restartNumberingAfterBreak="0">
    <w:nsid w:val="632251BC"/>
    <w:multiLevelType w:val="hybridMultilevel"/>
    <w:tmpl w:val="9D18423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3" w15:restartNumberingAfterBreak="0">
    <w:nsid w:val="661447C4"/>
    <w:multiLevelType w:val="multilevel"/>
    <w:tmpl w:val="CE6CC4F4"/>
    <w:lvl w:ilvl="0">
      <w:start w:val="1"/>
      <w:numFmt w:val="decimal"/>
      <w:pStyle w:val="Ttulo1"/>
      <w:lvlText w:val="%1"/>
      <w:lvlJc w:val="left"/>
      <w:pPr>
        <w:ind w:left="432" w:hanging="432"/>
      </w:pPr>
    </w:lvl>
    <w:lvl w:ilvl="1">
      <w:start w:val="1"/>
      <w:numFmt w:val="decimal"/>
      <w:pStyle w:val="Ttulo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4" w15:restartNumberingAfterBreak="0">
    <w:nsid w:val="691B73D4"/>
    <w:multiLevelType w:val="hybridMultilevel"/>
    <w:tmpl w:val="A3C669C0"/>
    <w:lvl w:ilvl="0" w:tplc="0416000F">
      <w:start w:val="1"/>
      <w:numFmt w:val="decimal"/>
      <w:lvlText w:val="%1."/>
      <w:lvlJc w:val="left"/>
      <w:pPr>
        <w:ind w:left="3555" w:hanging="360"/>
      </w:pPr>
    </w:lvl>
    <w:lvl w:ilvl="1" w:tplc="04160019" w:tentative="1">
      <w:start w:val="1"/>
      <w:numFmt w:val="lowerLetter"/>
      <w:lvlText w:val="%2."/>
      <w:lvlJc w:val="left"/>
      <w:pPr>
        <w:ind w:left="4275" w:hanging="360"/>
      </w:pPr>
    </w:lvl>
    <w:lvl w:ilvl="2" w:tplc="0416001B" w:tentative="1">
      <w:start w:val="1"/>
      <w:numFmt w:val="lowerRoman"/>
      <w:lvlText w:val="%3."/>
      <w:lvlJc w:val="right"/>
      <w:pPr>
        <w:ind w:left="4995" w:hanging="180"/>
      </w:pPr>
    </w:lvl>
    <w:lvl w:ilvl="3" w:tplc="0416000F" w:tentative="1">
      <w:start w:val="1"/>
      <w:numFmt w:val="decimal"/>
      <w:lvlText w:val="%4."/>
      <w:lvlJc w:val="left"/>
      <w:pPr>
        <w:ind w:left="5715" w:hanging="360"/>
      </w:pPr>
    </w:lvl>
    <w:lvl w:ilvl="4" w:tplc="04160019" w:tentative="1">
      <w:start w:val="1"/>
      <w:numFmt w:val="lowerLetter"/>
      <w:lvlText w:val="%5."/>
      <w:lvlJc w:val="left"/>
      <w:pPr>
        <w:ind w:left="6435" w:hanging="360"/>
      </w:pPr>
    </w:lvl>
    <w:lvl w:ilvl="5" w:tplc="0416001B" w:tentative="1">
      <w:start w:val="1"/>
      <w:numFmt w:val="lowerRoman"/>
      <w:lvlText w:val="%6."/>
      <w:lvlJc w:val="right"/>
      <w:pPr>
        <w:ind w:left="7155" w:hanging="180"/>
      </w:pPr>
    </w:lvl>
    <w:lvl w:ilvl="6" w:tplc="0416000F" w:tentative="1">
      <w:start w:val="1"/>
      <w:numFmt w:val="decimal"/>
      <w:lvlText w:val="%7."/>
      <w:lvlJc w:val="left"/>
      <w:pPr>
        <w:ind w:left="7875" w:hanging="360"/>
      </w:pPr>
    </w:lvl>
    <w:lvl w:ilvl="7" w:tplc="04160019" w:tentative="1">
      <w:start w:val="1"/>
      <w:numFmt w:val="lowerLetter"/>
      <w:lvlText w:val="%8."/>
      <w:lvlJc w:val="left"/>
      <w:pPr>
        <w:ind w:left="8595" w:hanging="360"/>
      </w:pPr>
    </w:lvl>
    <w:lvl w:ilvl="8" w:tplc="0416001B" w:tentative="1">
      <w:start w:val="1"/>
      <w:numFmt w:val="lowerRoman"/>
      <w:lvlText w:val="%9."/>
      <w:lvlJc w:val="right"/>
      <w:pPr>
        <w:ind w:left="9315" w:hanging="180"/>
      </w:pPr>
    </w:lvl>
  </w:abstractNum>
  <w:abstractNum w:abstractNumId="25" w15:restartNumberingAfterBreak="0">
    <w:nsid w:val="6951230F"/>
    <w:multiLevelType w:val="hybridMultilevel"/>
    <w:tmpl w:val="77FCA1FC"/>
    <w:lvl w:ilvl="0" w:tplc="04160001">
      <w:start w:val="1"/>
      <w:numFmt w:val="bullet"/>
      <w:lvlText w:val=""/>
      <w:lvlJc w:val="left"/>
      <w:pPr>
        <w:ind w:left="2487" w:hanging="360"/>
      </w:pPr>
      <w:rPr>
        <w:rFonts w:ascii="Symbol" w:hAnsi="Symbol" w:hint="default"/>
      </w:rPr>
    </w:lvl>
    <w:lvl w:ilvl="1" w:tplc="04160003" w:tentative="1">
      <w:start w:val="1"/>
      <w:numFmt w:val="bullet"/>
      <w:lvlText w:val="o"/>
      <w:lvlJc w:val="left"/>
      <w:pPr>
        <w:ind w:left="3207" w:hanging="360"/>
      </w:pPr>
      <w:rPr>
        <w:rFonts w:ascii="Courier New" w:hAnsi="Courier New" w:cs="Courier New" w:hint="default"/>
      </w:rPr>
    </w:lvl>
    <w:lvl w:ilvl="2" w:tplc="04160005" w:tentative="1">
      <w:start w:val="1"/>
      <w:numFmt w:val="bullet"/>
      <w:lvlText w:val=""/>
      <w:lvlJc w:val="left"/>
      <w:pPr>
        <w:ind w:left="3927" w:hanging="360"/>
      </w:pPr>
      <w:rPr>
        <w:rFonts w:ascii="Wingdings" w:hAnsi="Wingdings" w:hint="default"/>
      </w:rPr>
    </w:lvl>
    <w:lvl w:ilvl="3" w:tplc="04160001" w:tentative="1">
      <w:start w:val="1"/>
      <w:numFmt w:val="bullet"/>
      <w:lvlText w:val=""/>
      <w:lvlJc w:val="left"/>
      <w:pPr>
        <w:ind w:left="4647" w:hanging="360"/>
      </w:pPr>
      <w:rPr>
        <w:rFonts w:ascii="Symbol" w:hAnsi="Symbol" w:hint="default"/>
      </w:rPr>
    </w:lvl>
    <w:lvl w:ilvl="4" w:tplc="04160003" w:tentative="1">
      <w:start w:val="1"/>
      <w:numFmt w:val="bullet"/>
      <w:lvlText w:val="o"/>
      <w:lvlJc w:val="left"/>
      <w:pPr>
        <w:ind w:left="5367" w:hanging="360"/>
      </w:pPr>
      <w:rPr>
        <w:rFonts w:ascii="Courier New" w:hAnsi="Courier New" w:cs="Courier New" w:hint="default"/>
      </w:rPr>
    </w:lvl>
    <w:lvl w:ilvl="5" w:tplc="04160005" w:tentative="1">
      <w:start w:val="1"/>
      <w:numFmt w:val="bullet"/>
      <w:lvlText w:val=""/>
      <w:lvlJc w:val="left"/>
      <w:pPr>
        <w:ind w:left="6087" w:hanging="360"/>
      </w:pPr>
      <w:rPr>
        <w:rFonts w:ascii="Wingdings" w:hAnsi="Wingdings" w:hint="default"/>
      </w:rPr>
    </w:lvl>
    <w:lvl w:ilvl="6" w:tplc="04160001" w:tentative="1">
      <w:start w:val="1"/>
      <w:numFmt w:val="bullet"/>
      <w:lvlText w:val=""/>
      <w:lvlJc w:val="left"/>
      <w:pPr>
        <w:ind w:left="6807" w:hanging="360"/>
      </w:pPr>
      <w:rPr>
        <w:rFonts w:ascii="Symbol" w:hAnsi="Symbol" w:hint="default"/>
      </w:rPr>
    </w:lvl>
    <w:lvl w:ilvl="7" w:tplc="04160003" w:tentative="1">
      <w:start w:val="1"/>
      <w:numFmt w:val="bullet"/>
      <w:lvlText w:val="o"/>
      <w:lvlJc w:val="left"/>
      <w:pPr>
        <w:ind w:left="7527" w:hanging="360"/>
      </w:pPr>
      <w:rPr>
        <w:rFonts w:ascii="Courier New" w:hAnsi="Courier New" w:cs="Courier New" w:hint="default"/>
      </w:rPr>
    </w:lvl>
    <w:lvl w:ilvl="8" w:tplc="04160005" w:tentative="1">
      <w:start w:val="1"/>
      <w:numFmt w:val="bullet"/>
      <w:lvlText w:val=""/>
      <w:lvlJc w:val="left"/>
      <w:pPr>
        <w:ind w:left="8247" w:hanging="360"/>
      </w:pPr>
      <w:rPr>
        <w:rFonts w:ascii="Wingdings" w:hAnsi="Wingdings" w:hint="default"/>
      </w:rPr>
    </w:lvl>
  </w:abstractNum>
  <w:abstractNum w:abstractNumId="26"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15:restartNumberingAfterBreak="0">
    <w:nsid w:val="76474BFC"/>
    <w:multiLevelType w:val="hybridMultilevel"/>
    <w:tmpl w:val="6944B3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8" w15:restartNumberingAfterBreak="0">
    <w:nsid w:val="76A55F4E"/>
    <w:multiLevelType w:val="hybridMultilevel"/>
    <w:tmpl w:val="F5FEAA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9" w15:restartNumberingAfterBreak="0">
    <w:nsid w:val="7C65762D"/>
    <w:multiLevelType w:val="hybridMultilevel"/>
    <w:tmpl w:val="D25A7D6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num w:numId="1">
    <w:abstractNumId w:val="26"/>
  </w:num>
  <w:num w:numId="2">
    <w:abstractNumId w:val="18"/>
  </w:num>
  <w:num w:numId="3">
    <w:abstractNumId w:val="19"/>
  </w:num>
  <w:num w:numId="4">
    <w:abstractNumId w:val="23"/>
  </w:num>
  <w:num w:numId="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2"/>
  </w:num>
  <w:num w:numId="8">
    <w:abstractNumId w:val="6"/>
  </w:num>
  <w:num w:numId="9">
    <w:abstractNumId w:val="1"/>
  </w:num>
  <w:num w:numId="10">
    <w:abstractNumId w:val="3"/>
  </w:num>
  <w:num w:numId="11">
    <w:abstractNumId w:val="17"/>
  </w:num>
  <w:num w:numId="12">
    <w:abstractNumId w:val="8"/>
  </w:num>
  <w:num w:numId="13">
    <w:abstractNumId w:val="0"/>
  </w:num>
  <w:num w:numId="14">
    <w:abstractNumId w:val="10"/>
  </w:num>
  <w:num w:numId="15">
    <w:abstractNumId w:val="20"/>
  </w:num>
  <w:num w:numId="16">
    <w:abstractNumId w:val="5"/>
  </w:num>
  <w:num w:numId="17">
    <w:abstractNumId w:val="7"/>
  </w:num>
  <w:num w:numId="18">
    <w:abstractNumId w:val="21"/>
  </w:num>
  <w:num w:numId="19">
    <w:abstractNumId w:val="16"/>
  </w:num>
  <w:num w:numId="20">
    <w:abstractNumId w:val="29"/>
  </w:num>
  <w:num w:numId="21">
    <w:abstractNumId w:val="14"/>
  </w:num>
  <w:num w:numId="22">
    <w:abstractNumId w:val="27"/>
  </w:num>
  <w:num w:numId="23">
    <w:abstractNumId w:val="25"/>
  </w:num>
  <w:num w:numId="24">
    <w:abstractNumId w:val="13"/>
  </w:num>
  <w:num w:numId="25">
    <w:abstractNumId w:val="22"/>
  </w:num>
  <w:num w:numId="26">
    <w:abstractNumId w:val="28"/>
  </w:num>
  <w:num w:numId="27">
    <w:abstractNumId w:val="11"/>
  </w:num>
  <w:num w:numId="28">
    <w:abstractNumId w:val="15"/>
  </w:num>
  <w:num w:numId="29">
    <w:abstractNumId w:val="24"/>
  </w:num>
  <w:num w:numId="30">
    <w:abstractNumId w:val="9"/>
  </w:num>
  <w:num w:numId="31">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rson w15:author="Karine Martins">
    <w15:presenceInfo w15:providerId="Windows Live" w15:userId="829972754c6982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255B"/>
    <w:rsid w:val="000032A4"/>
    <w:rsid w:val="00004774"/>
    <w:rsid w:val="0000541D"/>
    <w:rsid w:val="000056AA"/>
    <w:rsid w:val="00005904"/>
    <w:rsid w:val="00007D72"/>
    <w:rsid w:val="0001061E"/>
    <w:rsid w:val="00011241"/>
    <w:rsid w:val="000141C1"/>
    <w:rsid w:val="00014B39"/>
    <w:rsid w:val="00014BF9"/>
    <w:rsid w:val="00014D90"/>
    <w:rsid w:val="000158A8"/>
    <w:rsid w:val="000159B3"/>
    <w:rsid w:val="00017C3F"/>
    <w:rsid w:val="00017D8C"/>
    <w:rsid w:val="00020347"/>
    <w:rsid w:val="00020A75"/>
    <w:rsid w:val="00020B97"/>
    <w:rsid w:val="00021305"/>
    <w:rsid w:val="000230F3"/>
    <w:rsid w:val="00024DAF"/>
    <w:rsid w:val="0002552A"/>
    <w:rsid w:val="00025794"/>
    <w:rsid w:val="00025BB2"/>
    <w:rsid w:val="00026623"/>
    <w:rsid w:val="0002745D"/>
    <w:rsid w:val="00027C62"/>
    <w:rsid w:val="000313A3"/>
    <w:rsid w:val="00031AD6"/>
    <w:rsid w:val="000320F6"/>
    <w:rsid w:val="000337A3"/>
    <w:rsid w:val="000342CC"/>
    <w:rsid w:val="000355D3"/>
    <w:rsid w:val="0003588E"/>
    <w:rsid w:val="000359CC"/>
    <w:rsid w:val="00035A41"/>
    <w:rsid w:val="00036533"/>
    <w:rsid w:val="00036E5A"/>
    <w:rsid w:val="000409C7"/>
    <w:rsid w:val="00040E23"/>
    <w:rsid w:val="00040E68"/>
    <w:rsid w:val="000430BA"/>
    <w:rsid w:val="000436F8"/>
    <w:rsid w:val="00044917"/>
    <w:rsid w:val="000451C9"/>
    <w:rsid w:val="000457D9"/>
    <w:rsid w:val="00045B68"/>
    <w:rsid w:val="00046041"/>
    <w:rsid w:val="00046048"/>
    <w:rsid w:val="000463E6"/>
    <w:rsid w:val="00046874"/>
    <w:rsid w:val="00046CD3"/>
    <w:rsid w:val="00047219"/>
    <w:rsid w:val="00050E1D"/>
    <w:rsid w:val="000520ED"/>
    <w:rsid w:val="00052293"/>
    <w:rsid w:val="00052ECE"/>
    <w:rsid w:val="00053AE7"/>
    <w:rsid w:val="00053BDA"/>
    <w:rsid w:val="00054B21"/>
    <w:rsid w:val="0005542D"/>
    <w:rsid w:val="00057070"/>
    <w:rsid w:val="0006137C"/>
    <w:rsid w:val="00061602"/>
    <w:rsid w:val="00062608"/>
    <w:rsid w:val="00062A3C"/>
    <w:rsid w:val="000638D6"/>
    <w:rsid w:val="00063EEB"/>
    <w:rsid w:val="00063EF1"/>
    <w:rsid w:val="00065236"/>
    <w:rsid w:val="000665E1"/>
    <w:rsid w:val="000675CF"/>
    <w:rsid w:val="00067692"/>
    <w:rsid w:val="00067C3F"/>
    <w:rsid w:val="00070634"/>
    <w:rsid w:val="00071453"/>
    <w:rsid w:val="0007209C"/>
    <w:rsid w:val="00072A1C"/>
    <w:rsid w:val="00072DA1"/>
    <w:rsid w:val="00073800"/>
    <w:rsid w:val="000738BC"/>
    <w:rsid w:val="00073CBF"/>
    <w:rsid w:val="00074336"/>
    <w:rsid w:val="00074A94"/>
    <w:rsid w:val="00074D6A"/>
    <w:rsid w:val="0007545C"/>
    <w:rsid w:val="00075558"/>
    <w:rsid w:val="00075AD0"/>
    <w:rsid w:val="0008077F"/>
    <w:rsid w:val="00080998"/>
    <w:rsid w:val="000809C2"/>
    <w:rsid w:val="0008438B"/>
    <w:rsid w:val="000850B1"/>
    <w:rsid w:val="00085AE7"/>
    <w:rsid w:val="00085DD7"/>
    <w:rsid w:val="0008670D"/>
    <w:rsid w:val="00086F67"/>
    <w:rsid w:val="00087318"/>
    <w:rsid w:val="0009041C"/>
    <w:rsid w:val="00091719"/>
    <w:rsid w:val="00091950"/>
    <w:rsid w:val="00092E9D"/>
    <w:rsid w:val="000930CD"/>
    <w:rsid w:val="00093623"/>
    <w:rsid w:val="000949A3"/>
    <w:rsid w:val="000955A0"/>
    <w:rsid w:val="00095610"/>
    <w:rsid w:val="00095BB3"/>
    <w:rsid w:val="00097BA3"/>
    <w:rsid w:val="00097F52"/>
    <w:rsid w:val="000A0BD1"/>
    <w:rsid w:val="000A13DB"/>
    <w:rsid w:val="000A1C9C"/>
    <w:rsid w:val="000A1E7E"/>
    <w:rsid w:val="000A2495"/>
    <w:rsid w:val="000A2CD0"/>
    <w:rsid w:val="000A4A8B"/>
    <w:rsid w:val="000A5A15"/>
    <w:rsid w:val="000A6051"/>
    <w:rsid w:val="000A60C7"/>
    <w:rsid w:val="000A7001"/>
    <w:rsid w:val="000A7452"/>
    <w:rsid w:val="000B139F"/>
    <w:rsid w:val="000B2089"/>
    <w:rsid w:val="000B6E44"/>
    <w:rsid w:val="000B6E5D"/>
    <w:rsid w:val="000B7175"/>
    <w:rsid w:val="000C00C7"/>
    <w:rsid w:val="000C0764"/>
    <w:rsid w:val="000C0CCF"/>
    <w:rsid w:val="000C31AC"/>
    <w:rsid w:val="000C3F59"/>
    <w:rsid w:val="000C4136"/>
    <w:rsid w:val="000C5598"/>
    <w:rsid w:val="000D05BE"/>
    <w:rsid w:val="000D0CC7"/>
    <w:rsid w:val="000D4325"/>
    <w:rsid w:val="000D4682"/>
    <w:rsid w:val="000D507A"/>
    <w:rsid w:val="000D5CF0"/>
    <w:rsid w:val="000D79BC"/>
    <w:rsid w:val="000D7E32"/>
    <w:rsid w:val="000E1767"/>
    <w:rsid w:val="000E1A66"/>
    <w:rsid w:val="000E3B98"/>
    <w:rsid w:val="000E46C5"/>
    <w:rsid w:val="000E5602"/>
    <w:rsid w:val="000E5869"/>
    <w:rsid w:val="000E7110"/>
    <w:rsid w:val="000E71B6"/>
    <w:rsid w:val="000E7F00"/>
    <w:rsid w:val="000F0873"/>
    <w:rsid w:val="000F1BC7"/>
    <w:rsid w:val="000F20A4"/>
    <w:rsid w:val="000F46A8"/>
    <w:rsid w:val="000F52B5"/>
    <w:rsid w:val="000F6396"/>
    <w:rsid w:val="000F730F"/>
    <w:rsid w:val="00100BD4"/>
    <w:rsid w:val="00101595"/>
    <w:rsid w:val="00102069"/>
    <w:rsid w:val="00102687"/>
    <w:rsid w:val="0010288C"/>
    <w:rsid w:val="00103507"/>
    <w:rsid w:val="0010565A"/>
    <w:rsid w:val="00106037"/>
    <w:rsid w:val="0010790E"/>
    <w:rsid w:val="00110294"/>
    <w:rsid w:val="00110B74"/>
    <w:rsid w:val="001119F8"/>
    <w:rsid w:val="0011235D"/>
    <w:rsid w:val="00112AD2"/>
    <w:rsid w:val="00112BFA"/>
    <w:rsid w:val="001139FC"/>
    <w:rsid w:val="00113DF1"/>
    <w:rsid w:val="00113E53"/>
    <w:rsid w:val="001148D0"/>
    <w:rsid w:val="00116C46"/>
    <w:rsid w:val="00120545"/>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BC2"/>
    <w:rsid w:val="00134FFC"/>
    <w:rsid w:val="0013556F"/>
    <w:rsid w:val="00135E22"/>
    <w:rsid w:val="001429B7"/>
    <w:rsid w:val="001431BD"/>
    <w:rsid w:val="00143E1C"/>
    <w:rsid w:val="00143FD9"/>
    <w:rsid w:val="001440D3"/>
    <w:rsid w:val="00144A5C"/>
    <w:rsid w:val="00144DD5"/>
    <w:rsid w:val="00144FEA"/>
    <w:rsid w:val="00145195"/>
    <w:rsid w:val="0014535A"/>
    <w:rsid w:val="00145B59"/>
    <w:rsid w:val="00147A98"/>
    <w:rsid w:val="00150CD5"/>
    <w:rsid w:val="001511E1"/>
    <w:rsid w:val="00151354"/>
    <w:rsid w:val="00151E21"/>
    <w:rsid w:val="00153AEB"/>
    <w:rsid w:val="001578BB"/>
    <w:rsid w:val="00160F00"/>
    <w:rsid w:val="0016185B"/>
    <w:rsid w:val="001627EC"/>
    <w:rsid w:val="0016387E"/>
    <w:rsid w:val="00164E03"/>
    <w:rsid w:val="001650FB"/>
    <w:rsid w:val="00165DF0"/>
    <w:rsid w:val="001700C2"/>
    <w:rsid w:val="00171370"/>
    <w:rsid w:val="00171FB0"/>
    <w:rsid w:val="00172135"/>
    <w:rsid w:val="00172A13"/>
    <w:rsid w:val="00172F7F"/>
    <w:rsid w:val="00173121"/>
    <w:rsid w:val="0017466D"/>
    <w:rsid w:val="00176D82"/>
    <w:rsid w:val="001770D0"/>
    <w:rsid w:val="00182D61"/>
    <w:rsid w:val="00183145"/>
    <w:rsid w:val="0018329D"/>
    <w:rsid w:val="0018361B"/>
    <w:rsid w:val="001839A6"/>
    <w:rsid w:val="00184B24"/>
    <w:rsid w:val="001864F9"/>
    <w:rsid w:val="00186C79"/>
    <w:rsid w:val="00186D52"/>
    <w:rsid w:val="0019114F"/>
    <w:rsid w:val="00191B4D"/>
    <w:rsid w:val="00195995"/>
    <w:rsid w:val="00195EE3"/>
    <w:rsid w:val="00196CD9"/>
    <w:rsid w:val="001A0B14"/>
    <w:rsid w:val="001A0EC3"/>
    <w:rsid w:val="001A0EE2"/>
    <w:rsid w:val="001A10DD"/>
    <w:rsid w:val="001A28E7"/>
    <w:rsid w:val="001A2AEE"/>
    <w:rsid w:val="001A2D1A"/>
    <w:rsid w:val="001A2DF1"/>
    <w:rsid w:val="001A4AEF"/>
    <w:rsid w:val="001A66C9"/>
    <w:rsid w:val="001A7133"/>
    <w:rsid w:val="001A7576"/>
    <w:rsid w:val="001A76D7"/>
    <w:rsid w:val="001A795A"/>
    <w:rsid w:val="001A7EB0"/>
    <w:rsid w:val="001B007E"/>
    <w:rsid w:val="001B0DB7"/>
    <w:rsid w:val="001B23F4"/>
    <w:rsid w:val="001B250E"/>
    <w:rsid w:val="001B2DA8"/>
    <w:rsid w:val="001B4094"/>
    <w:rsid w:val="001B451C"/>
    <w:rsid w:val="001B52AE"/>
    <w:rsid w:val="001B55B1"/>
    <w:rsid w:val="001B5BE5"/>
    <w:rsid w:val="001B67AB"/>
    <w:rsid w:val="001B7210"/>
    <w:rsid w:val="001C089A"/>
    <w:rsid w:val="001C1AAA"/>
    <w:rsid w:val="001C2D71"/>
    <w:rsid w:val="001C35F1"/>
    <w:rsid w:val="001C4320"/>
    <w:rsid w:val="001C74DF"/>
    <w:rsid w:val="001C7EEF"/>
    <w:rsid w:val="001D0075"/>
    <w:rsid w:val="001D00D8"/>
    <w:rsid w:val="001D0357"/>
    <w:rsid w:val="001D261F"/>
    <w:rsid w:val="001D2BA8"/>
    <w:rsid w:val="001D3106"/>
    <w:rsid w:val="001D3142"/>
    <w:rsid w:val="001D34B2"/>
    <w:rsid w:val="001D34DC"/>
    <w:rsid w:val="001D466F"/>
    <w:rsid w:val="001D5294"/>
    <w:rsid w:val="001D561A"/>
    <w:rsid w:val="001D7B1C"/>
    <w:rsid w:val="001E0BCC"/>
    <w:rsid w:val="001E1CED"/>
    <w:rsid w:val="001E4B24"/>
    <w:rsid w:val="001E6C37"/>
    <w:rsid w:val="001E6C85"/>
    <w:rsid w:val="001E6EA8"/>
    <w:rsid w:val="001F0260"/>
    <w:rsid w:val="001F0729"/>
    <w:rsid w:val="001F17E4"/>
    <w:rsid w:val="001F2932"/>
    <w:rsid w:val="001F46C4"/>
    <w:rsid w:val="001F5919"/>
    <w:rsid w:val="001F6BA4"/>
    <w:rsid w:val="001F718F"/>
    <w:rsid w:val="001F7688"/>
    <w:rsid w:val="001F7F3D"/>
    <w:rsid w:val="00201717"/>
    <w:rsid w:val="0020197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4DC8"/>
    <w:rsid w:val="00214F9A"/>
    <w:rsid w:val="00215A64"/>
    <w:rsid w:val="00216157"/>
    <w:rsid w:val="00216AA0"/>
    <w:rsid w:val="00220B09"/>
    <w:rsid w:val="00220D4D"/>
    <w:rsid w:val="002211BB"/>
    <w:rsid w:val="00221262"/>
    <w:rsid w:val="00221575"/>
    <w:rsid w:val="00221A30"/>
    <w:rsid w:val="00222092"/>
    <w:rsid w:val="00222251"/>
    <w:rsid w:val="0022253C"/>
    <w:rsid w:val="0022340F"/>
    <w:rsid w:val="002252BA"/>
    <w:rsid w:val="002252F2"/>
    <w:rsid w:val="002253F0"/>
    <w:rsid w:val="00225A5E"/>
    <w:rsid w:val="00226055"/>
    <w:rsid w:val="00227575"/>
    <w:rsid w:val="0023071D"/>
    <w:rsid w:val="00230F23"/>
    <w:rsid w:val="0023197E"/>
    <w:rsid w:val="002338C8"/>
    <w:rsid w:val="00237DB9"/>
    <w:rsid w:val="0024032D"/>
    <w:rsid w:val="002407A7"/>
    <w:rsid w:val="00240F85"/>
    <w:rsid w:val="002421E0"/>
    <w:rsid w:val="002424A1"/>
    <w:rsid w:val="00243339"/>
    <w:rsid w:val="0024674F"/>
    <w:rsid w:val="002474B1"/>
    <w:rsid w:val="00247D7C"/>
    <w:rsid w:val="00251067"/>
    <w:rsid w:val="00252CB2"/>
    <w:rsid w:val="002548EA"/>
    <w:rsid w:val="0025597C"/>
    <w:rsid w:val="0025653B"/>
    <w:rsid w:val="00256B38"/>
    <w:rsid w:val="00257543"/>
    <w:rsid w:val="002575E7"/>
    <w:rsid w:val="00260075"/>
    <w:rsid w:val="002600C7"/>
    <w:rsid w:val="0026019F"/>
    <w:rsid w:val="0026109D"/>
    <w:rsid w:val="0026290C"/>
    <w:rsid w:val="002635CF"/>
    <w:rsid w:val="00264368"/>
    <w:rsid w:val="002643AA"/>
    <w:rsid w:val="00264655"/>
    <w:rsid w:val="00265270"/>
    <w:rsid w:val="00265637"/>
    <w:rsid w:val="00265C22"/>
    <w:rsid w:val="0026603B"/>
    <w:rsid w:val="002717D4"/>
    <w:rsid w:val="0027197B"/>
    <w:rsid w:val="002720E4"/>
    <w:rsid w:val="00272B8E"/>
    <w:rsid w:val="00273340"/>
    <w:rsid w:val="002739C9"/>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2289"/>
    <w:rsid w:val="00293154"/>
    <w:rsid w:val="00294AD5"/>
    <w:rsid w:val="00295171"/>
    <w:rsid w:val="002957EA"/>
    <w:rsid w:val="00295B4E"/>
    <w:rsid w:val="00297D9A"/>
    <w:rsid w:val="002A18FF"/>
    <w:rsid w:val="002A1A64"/>
    <w:rsid w:val="002A2766"/>
    <w:rsid w:val="002A2A2B"/>
    <w:rsid w:val="002A3827"/>
    <w:rsid w:val="002A383B"/>
    <w:rsid w:val="002A392B"/>
    <w:rsid w:val="002A3F28"/>
    <w:rsid w:val="002A4486"/>
    <w:rsid w:val="002A4EBD"/>
    <w:rsid w:val="002A51A2"/>
    <w:rsid w:val="002A5319"/>
    <w:rsid w:val="002A5616"/>
    <w:rsid w:val="002A7215"/>
    <w:rsid w:val="002B0E14"/>
    <w:rsid w:val="002B1E8B"/>
    <w:rsid w:val="002B4006"/>
    <w:rsid w:val="002B57F3"/>
    <w:rsid w:val="002B5F74"/>
    <w:rsid w:val="002B6DF4"/>
    <w:rsid w:val="002C0249"/>
    <w:rsid w:val="002C0641"/>
    <w:rsid w:val="002C098B"/>
    <w:rsid w:val="002C0E60"/>
    <w:rsid w:val="002C1266"/>
    <w:rsid w:val="002C1B1C"/>
    <w:rsid w:val="002C277D"/>
    <w:rsid w:val="002C2872"/>
    <w:rsid w:val="002C28D4"/>
    <w:rsid w:val="002C2BEC"/>
    <w:rsid w:val="002C3568"/>
    <w:rsid w:val="002C3A9E"/>
    <w:rsid w:val="002C512B"/>
    <w:rsid w:val="002C54DD"/>
    <w:rsid w:val="002C7A0B"/>
    <w:rsid w:val="002D0367"/>
    <w:rsid w:val="002D05BB"/>
    <w:rsid w:val="002D073A"/>
    <w:rsid w:val="002D1A7B"/>
    <w:rsid w:val="002D1E6C"/>
    <w:rsid w:val="002D33F5"/>
    <w:rsid w:val="002D4EA3"/>
    <w:rsid w:val="002D50FD"/>
    <w:rsid w:val="002D65A4"/>
    <w:rsid w:val="002D6CD4"/>
    <w:rsid w:val="002E0311"/>
    <w:rsid w:val="002E032D"/>
    <w:rsid w:val="002E06F3"/>
    <w:rsid w:val="002E194C"/>
    <w:rsid w:val="002E284D"/>
    <w:rsid w:val="002E317D"/>
    <w:rsid w:val="002E394F"/>
    <w:rsid w:val="002E39B0"/>
    <w:rsid w:val="002E6C75"/>
    <w:rsid w:val="002E766B"/>
    <w:rsid w:val="002F2A2C"/>
    <w:rsid w:val="002F306B"/>
    <w:rsid w:val="002F405A"/>
    <w:rsid w:val="002F4917"/>
    <w:rsid w:val="002F545B"/>
    <w:rsid w:val="002F6699"/>
    <w:rsid w:val="002F6CCE"/>
    <w:rsid w:val="00300D1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17B4F"/>
    <w:rsid w:val="00320613"/>
    <w:rsid w:val="00321CB2"/>
    <w:rsid w:val="00322554"/>
    <w:rsid w:val="00324287"/>
    <w:rsid w:val="00324A16"/>
    <w:rsid w:val="00324B80"/>
    <w:rsid w:val="0032504F"/>
    <w:rsid w:val="00325BEA"/>
    <w:rsid w:val="00326003"/>
    <w:rsid w:val="003264B4"/>
    <w:rsid w:val="00332F7F"/>
    <w:rsid w:val="003335C4"/>
    <w:rsid w:val="003353B4"/>
    <w:rsid w:val="0033569D"/>
    <w:rsid w:val="0033588C"/>
    <w:rsid w:val="00337B6A"/>
    <w:rsid w:val="0034001E"/>
    <w:rsid w:val="0034071A"/>
    <w:rsid w:val="003407D8"/>
    <w:rsid w:val="00340853"/>
    <w:rsid w:val="00340A4E"/>
    <w:rsid w:val="00340BBA"/>
    <w:rsid w:val="00343B2A"/>
    <w:rsid w:val="00344E19"/>
    <w:rsid w:val="00345B8B"/>
    <w:rsid w:val="003469DC"/>
    <w:rsid w:val="00346EE4"/>
    <w:rsid w:val="0034712B"/>
    <w:rsid w:val="00347720"/>
    <w:rsid w:val="003538E1"/>
    <w:rsid w:val="00353AF5"/>
    <w:rsid w:val="0035488A"/>
    <w:rsid w:val="00357E13"/>
    <w:rsid w:val="00360C90"/>
    <w:rsid w:val="0036117D"/>
    <w:rsid w:val="003614AE"/>
    <w:rsid w:val="00363097"/>
    <w:rsid w:val="00363A00"/>
    <w:rsid w:val="00363E48"/>
    <w:rsid w:val="00365326"/>
    <w:rsid w:val="003669D4"/>
    <w:rsid w:val="00366A95"/>
    <w:rsid w:val="0037027E"/>
    <w:rsid w:val="00374661"/>
    <w:rsid w:val="00375123"/>
    <w:rsid w:val="00376724"/>
    <w:rsid w:val="00376E0B"/>
    <w:rsid w:val="00381CF9"/>
    <w:rsid w:val="003825BD"/>
    <w:rsid w:val="00386EE3"/>
    <w:rsid w:val="003877B1"/>
    <w:rsid w:val="00387895"/>
    <w:rsid w:val="003921C1"/>
    <w:rsid w:val="003921E6"/>
    <w:rsid w:val="00392697"/>
    <w:rsid w:val="00393E6F"/>
    <w:rsid w:val="00394EB9"/>
    <w:rsid w:val="00396095"/>
    <w:rsid w:val="00396EF5"/>
    <w:rsid w:val="003979C5"/>
    <w:rsid w:val="003A1A8F"/>
    <w:rsid w:val="003A1F2B"/>
    <w:rsid w:val="003A3429"/>
    <w:rsid w:val="003A3433"/>
    <w:rsid w:val="003A6C81"/>
    <w:rsid w:val="003A7E2E"/>
    <w:rsid w:val="003B0714"/>
    <w:rsid w:val="003B0CE6"/>
    <w:rsid w:val="003B2AF5"/>
    <w:rsid w:val="003B2B7A"/>
    <w:rsid w:val="003B3A81"/>
    <w:rsid w:val="003B4045"/>
    <w:rsid w:val="003B49D8"/>
    <w:rsid w:val="003B4E90"/>
    <w:rsid w:val="003B6737"/>
    <w:rsid w:val="003B73ED"/>
    <w:rsid w:val="003C0887"/>
    <w:rsid w:val="003C127D"/>
    <w:rsid w:val="003C1F7E"/>
    <w:rsid w:val="003C2E82"/>
    <w:rsid w:val="003C35EC"/>
    <w:rsid w:val="003C4185"/>
    <w:rsid w:val="003C5158"/>
    <w:rsid w:val="003C5598"/>
    <w:rsid w:val="003C5BA6"/>
    <w:rsid w:val="003C5D1B"/>
    <w:rsid w:val="003C5F5F"/>
    <w:rsid w:val="003C62F3"/>
    <w:rsid w:val="003C6B27"/>
    <w:rsid w:val="003C6E5C"/>
    <w:rsid w:val="003D00BE"/>
    <w:rsid w:val="003D0104"/>
    <w:rsid w:val="003D19A7"/>
    <w:rsid w:val="003D238F"/>
    <w:rsid w:val="003D3580"/>
    <w:rsid w:val="003D4552"/>
    <w:rsid w:val="003E02E6"/>
    <w:rsid w:val="003E1DF7"/>
    <w:rsid w:val="003E2FFA"/>
    <w:rsid w:val="003E32AD"/>
    <w:rsid w:val="003E66B2"/>
    <w:rsid w:val="003E72DF"/>
    <w:rsid w:val="003E7331"/>
    <w:rsid w:val="003E75C1"/>
    <w:rsid w:val="003E7CFF"/>
    <w:rsid w:val="003F01C0"/>
    <w:rsid w:val="003F219C"/>
    <w:rsid w:val="003F2BC4"/>
    <w:rsid w:val="003F4E51"/>
    <w:rsid w:val="003F5130"/>
    <w:rsid w:val="003F55DD"/>
    <w:rsid w:val="003F5CF2"/>
    <w:rsid w:val="003F5F9B"/>
    <w:rsid w:val="003F61BE"/>
    <w:rsid w:val="003F6C84"/>
    <w:rsid w:val="003F7FB3"/>
    <w:rsid w:val="004002CD"/>
    <w:rsid w:val="00401011"/>
    <w:rsid w:val="00401941"/>
    <w:rsid w:val="00401F35"/>
    <w:rsid w:val="00402C84"/>
    <w:rsid w:val="0040354F"/>
    <w:rsid w:val="00403EF2"/>
    <w:rsid w:val="00404CC7"/>
    <w:rsid w:val="0040509D"/>
    <w:rsid w:val="00406AB2"/>
    <w:rsid w:val="00410493"/>
    <w:rsid w:val="00410D44"/>
    <w:rsid w:val="00412250"/>
    <w:rsid w:val="00414367"/>
    <w:rsid w:val="0041541A"/>
    <w:rsid w:val="004156AE"/>
    <w:rsid w:val="0041573C"/>
    <w:rsid w:val="0041581A"/>
    <w:rsid w:val="00416ACC"/>
    <w:rsid w:val="00416C0B"/>
    <w:rsid w:val="00421CAC"/>
    <w:rsid w:val="00422881"/>
    <w:rsid w:val="004232E3"/>
    <w:rsid w:val="00423A20"/>
    <w:rsid w:val="00423FAB"/>
    <w:rsid w:val="004240B8"/>
    <w:rsid w:val="0042432B"/>
    <w:rsid w:val="00425DC1"/>
    <w:rsid w:val="004263B0"/>
    <w:rsid w:val="00427961"/>
    <w:rsid w:val="0043034B"/>
    <w:rsid w:val="004312B8"/>
    <w:rsid w:val="00431FEF"/>
    <w:rsid w:val="00432BAB"/>
    <w:rsid w:val="00434164"/>
    <w:rsid w:val="0043431A"/>
    <w:rsid w:val="0043531F"/>
    <w:rsid w:val="00435AC9"/>
    <w:rsid w:val="00435F5D"/>
    <w:rsid w:val="00436B0A"/>
    <w:rsid w:val="00436BE6"/>
    <w:rsid w:val="00436F61"/>
    <w:rsid w:val="00441AED"/>
    <w:rsid w:val="00441DF9"/>
    <w:rsid w:val="00442024"/>
    <w:rsid w:val="00442213"/>
    <w:rsid w:val="00442719"/>
    <w:rsid w:val="0044384E"/>
    <w:rsid w:val="00443A25"/>
    <w:rsid w:val="00444A79"/>
    <w:rsid w:val="00445C48"/>
    <w:rsid w:val="00446C30"/>
    <w:rsid w:val="00447B2B"/>
    <w:rsid w:val="00451A77"/>
    <w:rsid w:val="00454122"/>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67D55"/>
    <w:rsid w:val="004730DD"/>
    <w:rsid w:val="004734AE"/>
    <w:rsid w:val="00474FBF"/>
    <w:rsid w:val="0047545E"/>
    <w:rsid w:val="00475C34"/>
    <w:rsid w:val="004800CC"/>
    <w:rsid w:val="00481BF7"/>
    <w:rsid w:val="00481EFC"/>
    <w:rsid w:val="00482064"/>
    <w:rsid w:val="004820D0"/>
    <w:rsid w:val="00482E33"/>
    <w:rsid w:val="00483464"/>
    <w:rsid w:val="00483580"/>
    <w:rsid w:val="00483686"/>
    <w:rsid w:val="00483DF4"/>
    <w:rsid w:val="00484BEC"/>
    <w:rsid w:val="00484F80"/>
    <w:rsid w:val="00485479"/>
    <w:rsid w:val="00485768"/>
    <w:rsid w:val="00486C51"/>
    <w:rsid w:val="00491C21"/>
    <w:rsid w:val="004959D0"/>
    <w:rsid w:val="0049723A"/>
    <w:rsid w:val="00497977"/>
    <w:rsid w:val="004A004A"/>
    <w:rsid w:val="004A00A9"/>
    <w:rsid w:val="004A19A3"/>
    <w:rsid w:val="004A2AEB"/>
    <w:rsid w:val="004A4061"/>
    <w:rsid w:val="004A4EB9"/>
    <w:rsid w:val="004A5655"/>
    <w:rsid w:val="004A674D"/>
    <w:rsid w:val="004B083A"/>
    <w:rsid w:val="004B0924"/>
    <w:rsid w:val="004B105B"/>
    <w:rsid w:val="004B117A"/>
    <w:rsid w:val="004B14A6"/>
    <w:rsid w:val="004B1CC8"/>
    <w:rsid w:val="004B2514"/>
    <w:rsid w:val="004B28B8"/>
    <w:rsid w:val="004B2AB8"/>
    <w:rsid w:val="004B6856"/>
    <w:rsid w:val="004B749E"/>
    <w:rsid w:val="004C0224"/>
    <w:rsid w:val="004C1578"/>
    <w:rsid w:val="004C160B"/>
    <w:rsid w:val="004C2546"/>
    <w:rsid w:val="004C2D5D"/>
    <w:rsid w:val="004C3E78"/>
    <w:rsid w:val="004C52AB"/>
    <w:rsid w:val="004C70CA"/>
    <w:rsid w:val="004D1124"/>
    <w:rsid w:val="004D1787"/>
    <w:rsid w:val="004D18C2"/>
    <w:rsid w:val="004D1E94"/>
    <w:rsid w:val="004D32E9"/>
    <w:rsid w:val="004D3B78"/>
    <w:rsid w:val="004D40BE"/>
    <w:rsid w:val="004D4704"/>
    <w:rsid w:val="004D5E0A"/>
    <w:rsid w:val="004D672C"/>
    <w:rsid w:val="004D78CE"/>
    <w:rsid w:val="004D7A85"/>
    <w:rsid w:val="004D7A94"/>
    <w:rsid w:val="004E03FA"/>
    <w:rsid w:val="004E12B0"/>
    <w:rsid w:val="004E2699"/>
    <w:rsid w:val="004E2974"/>
    <w:rsid w:val="004E2F1A"/>
    <w:rsid w:val="004E5461"/>
    <w:rsid w:val="004E5854"/>
    <w:rsid w:val="004E770C"/>
    <w:rsid w:val="004F0639"/>
    <w:rsid w:val="004F3A13"/>
    <w:rsid w:val="004F41B7"/>
    <w:rsid w:val="004F46AF"/>
    <w:rsid w:val="004F519B"/>
    <w:rsid w:val="004F54E5"/>
    <w:rsid w:val="004F60D9"/>
    <w:rsid w:val="004F7863"/>
    <w:rsid w:val="00501E82"/>
    <w:rsid w:val="00501F9D"/>
    <w:rsid w:val="00503E09"/>
    <w:rsid w:val="00506933"/>
    <w:rsid w:val="005074A5"/>
    <w:rsid w:val="00510265"/>
    <w:rsid w:val="0051065B"/>
    <w:rsid w:val="00510EAC"/>
    <w:rsid w:val="00511CE0"/>
    <w:rsid w:val="00512162"/>
    <w:rsid w:val="00512BE6"/>
    <w:rsid w:val="0051335C"/>
    <w:rsid w:val="00515A53"/>
    <w:rsid w:val="00515F3D"/>
    <w:rsid w:val="005161B8"/>
    <w:rsid w:val="005165A5"/>
    <w:rsid w:val="005207B8"/>
    <w:rsid w:val="00520D4A"/>
    <w:rsid w:val="00520E94"/>
    <w:rsid w:val="00520F03"/>
    <w:rsid w:val="005210D9"/>
    <w:rsid w:val="00521931"/>
    <w:rsid w:val="00521B4E"/>
    <w:rsid w:val="00521C9E"/>
    <w:rsid w:val="005241B1"/>
    <w:rsid w:val="00524428"/>
    <w:rsid w:val="005244B7"/>
    <w:rsid w:val="00525649"/>
    <w:rsid w:val="005260CB"/>
    <w:rsid w:val="005262D6"/>
    <w:rsid w:val="005268A6"/>
    <w:rsid w:val="00530AC3"/>
    <w:rsid w:val="00532250"/>
    <w:rsid w:val="00532A28"/>
    <w:rsid w:val="00534C2D"/>
    <w:rsid w:val="005358E8"/>
    <w:rsid w:val="00535A0B"/>
    <w:rsid w:val="0053624F"/>
    <w:rsid w:val="005370F2"/>
    <w:rsid w:val="00540DE4"/>
    <w:rsid w:val="00542A68"/>
    <w:rsid w:val="00545842"/>
    <w:rsid w:val="005471E1"/>
    <w:rsid w:val="0055033F"/>
    <w:rsid w:val="00550481"/>
    <w:rsid w:val="005504EB"/>
    <w:rsid w:val="00552280"/>
    <w:rsid w:val="005537DE"/>
    <w:rsid w:val="00553B49"/>
    <w:rsid w:val="00553E8E"/>
    <w:rsid w:val="00554CCC"/>
    <w:rsid w:val="00554E0D"/>
    <w:rsid w:val="005555D4"/>
    <w:rsid w:val="00557B59"/>
    <w:rsid w:val="0056248E"/>
    <w:rsid w:val="00563043"/>
    <w:rsid w:val="005653C4"/>
    <w:rsid w:val="00566BE4"/>
    <w:rsid w:val="00571E6C"/>
    <w:rsid w:val="00574FAB"/>
    <w:rsid w:val="0057534C"/>
    <w:rsid w:val="00576596"/>
    <w:rsid w:val="00576B85"/>
    <w:rsid w:val="005776EC"/>
    <w:rsid w:val="00577DEF"/>
    <w:rsid w:val="005808CA"/>
    <w:rsid w:val="00580CCE"/>
    <w:rsid w:val="00582C81"/>
    <w:rsid w:val="00582E70"/>
    <w:rsid w:val="005849FB"/>
    <w:rsid w:val="00584E31"/>
    <w:rsid w:val="005854F3"/>
    <w:rsid w:val="0058721F"/>
    <w:rsid w:val="005873D5"/>
    <w:rsid w:val="00587C3B"/>
    <w:rsid w:val="00591448"/>
    <w:rsid w:val="00592C27"/>
    <w:rsid w:val="00595635"/>
    <w:rsid w:val="00596BF9"/>
    <w:rsid w:val="00596E44"/>
    <w:rsid w:val="005A01B5"/>
    <w:rsid w:val="005A0BA5"/>
    <w:rsid w:val="005A26E4"/>
    <w:rsid w:val="005A2D83"/>
    <w:rsid w:val="005A47D2"/>
    <w:rsid w:val="005A55FD"/>
    <w:rsid w:val="005A61AA"/>
    <w:rsid w:val="005A6F0E"/>
    <w:rsid w:val="005A7551"/>
    <w:rsid w:val="005A76FB"/>
    <w:rsid w:val="005B013B"/>
    <w:rsid w:val="005B01A9"/>
    <w:rsid w:val="005B13FD"/>
    <w:rsid w:val="005B19E3"/>
    <w:rsid w:val="005B293B"/>
    <w:rsid w:val="005B3026"/>
    <w:rsid w:val="005B3A5D"/>
    <w:rsid w:val="005B582B"/>
    <w:rsid w:val="005B5EC4"/>
    <w:rsid w:val="005B6230"/>
    <w:rsid w:val="005B7023"/>
    <w:rsid w:val="005C106A"/>
    <w:rsid w:val="005C1ADD"/>
    <w:rsid w:val="005C1EF3"/>
    <w:rsid w:val="005C2183"/>
    <w:rsid w:val="005C2DDD"/>
    <w:rsid w:val="005C3861"/>
    <w:rsid w:val="005C46E8"/>
    <w:rsid w:val="005C4E6B"/>
    <w:rsid w:val="005C5E9A"/>
    <w:rsid w:val="005C6A6B"/>
    <w:rsid w:val="005D0C26"/>
    <w:rsid w:val="005D1008"/>
    <w:rsid w:val="005D254E"/>
    <w:rsid w:val="005D3460"/>
    <w:rsid w:val="005D4313"/>
    <w:rsid w:val="005D48CB"/>
    <w:rsid w:val="005D5225"/>
    <w:rsid w:val="005E32C9"/>
    <w:rsid w:val="005E3464"/>
    <w:rsid w:val="005E4896"/>
    <w:rsid w:val="005E5840"/>
    <w:rsid w:val="005F0194"/>
    <w:rsid w:val="005F0557"/>
    <w:rsid w:val="005F1ECA"/>
    <w:rsid w:val="005F248C"/>
    <w:rsid w:val="005F4BD8"/>
    <w:rsid w:val="005F5099"/>
    <w:rsid w:val="005F5B8A"/>
    <w:rsid w:val="005F6213"/>
    <w:rsid w:val="005F6C85"/>
    <w:rsid w:val="005F7938"/>
    <w:rsid w:val="00600233"/>
    <w:rsid w:val="006002C8"/>
    <w:rsid w:val="0060102B"/>
    <w:rsid w:val="00601168"/>
    <w:rsid w:val="0060136A"/>
    <w:rsid w:val="0060171D"/>
    <w:rsid w:val="00601F8B"/>
    <w:rsid w:val="006025A5"/>
    <w:rsid w:val="006031D7"/>
    <w:rsid w:val="0060327A"/>
    <w:rsid w:val="006032F9"/>
    <w:rsid w:val="006034C1"/>
    <w:rsid w:val="00610173"/>
    <w:rsid w:val="00610E07"/>
    <w:rsid w:val="00611F3F"/>
    <w:rsid w:val="00612551"/>
    <w:rsid w:val="0061287F"/>
    <w:rsid w:val="00612C65"/>
    <w:rsid w:val="006130CA"/>
    <w:rsid w:val="0061370F"/>
    <w:rsid w:val="00613F3F"/>
    <w:rsid w:val="00615239"/>
    <w:rsid w:val="00615E27"/>
    <w:rsid w:val="006176E4"/>
    <w:rsid w:val="00617CD6"/>
    <w:rsid w:val="00620499"/>
    <w:rsid w:val="00620FFC"/>
    <w:rsid w:val="00621527"/>
    <w:rsid w:val="006224DB"/>
    <w:rsid w:val="006228CE"/>
    <w:rsid w:val="0062306C"/>
    <w:rsid w:val="00624323"/>
    <w:rsid w:val="00624FEF"/>
    <w:rsid w:val="00626453"/>
    <w:rsid w:val="006269C7"/>
    <w:rsid w:val="00627B70"/>
    <w:rsid w:val="006320F5"/>
    <w:rsid w:val="00633709"/>
    <w:rsid w:val="006339DC"/>
    <w:rsid w:val="00634322"/>
    <w:rsid w:val="00635E2C"/>
    <w:rsid w:val="00636936"/>
    <w:rsid w:val="00636A97"/>
    <w:rsid w:val="00637C8E"/>
    <w:rsid w:val="00640D2B"/>
    <w:rsid w:val="006411C6"/>
    <w:rsid w:val="00641546"/>
    <w:rsid w:val="006415C2"/>
    <w:rsid w:val="00641941"/>
    <w:rsid w:val="00642301"/>
    <w:rsid w:val="00642378"/>
    <w:rsid w:val="00642888"/>
    <w:rsid w:val="00643274"/>
    <w:rsid w:val="00643E24"/>
    <w:rsid w:val="00644138"/>
    <w:rsid w:val="006451BF"/>
    <w:rsid w:val="00645BD3"/>
    <w:rsid w:val="00646C9D"/>
    <w:rsid w:val="00646DE8"/>
    <w:rsid w:val="00646DF8"/>
    <w:rsid w:val="0064714D"/>
    <w:rsid w:val="006476E9"/>
    <w:rsid w:val="00650228"/>
    <w:rsid w:val="00653FB5"/>
    <w:rsid w:val="00654EED"/>
    <w:rsid w:val="0065607B"/>
    <w:rsid w:val="00657261"/>
    <w:rsid w:val="00657878"/>
    <w:rsid w:val="00657D9D"/>
    <w:rsid w:val="00657F50"/>
    <w:rsid w:val="00660466"/>
    <w:rsid w:val="0066124C"/>
    <w:rsid w:val="00661406"/>
    <w:rsid w:val="006635BB"/>
    <w:rsid w:val="0066402F"/>
    <w:rsid w:val="0066460A"/>
    <w:rsid w:val="00664853"/>
    <w:rsid w:val="00664BE5"/>
    <w:rsid w:val="00665D51"/>
    <w:rsid w:val="00667531"/>
    <w:rsid w:val="00673F0C"/>
    <w:rsid w:val="00674022"/>
    <w:rsid w:val="00675471"/>
    <w:rsid w:val="00676588"/>
    <w:rsid w:val="0068005C"/>
    <w:rsid w:val="00681380"/>
    <w:rsid w:val="006814E6"/>
    <w:rsid w:val="00681596"/>
    <w:rsid w:val="0068253A"/>
    <w:rsid w:val="006834ED"/>
    <w:rsid w:val="00684D1C"/>
    <w:rsid w:val="00691107"/>
    <w:rsid w:val="0069115F"/>
    <w:rsid w:val="00691EDB"/>
    <w:rsid w:val="006921D0"/>
    <w:rsid w:val="00693EDB"/>
    <w:rsid w:val="0069440C"/>
    <w:rsid w:val="006948FF"/>
    <w:rsid w:val="00694F9B"/>
    <w:rsid w:val="00696E51"/>
    <w:rsid w:val="0069744B"/>
    <w:rsid w:val="006976EF"/>
    <w:rsid w:val="00697E7F"/>
    <w:rsid w:val="00697EF9"/>
    <w:rsid w:val="006A06B2"/>
    <w:rsid w:val="006A1A44"/>
    <w:rsid w:val="006A3641"/>
    <w:rsid w:val="006A3C38"/>
    <w:rsid w:val="006A45F2"/>
    <w:rsid w:val="006A6354"/>
    <w:rsid w:val="006A6FBB"/>
    <w:rsid w:val="006A741E"/>
    <w:rsid w:val="006A785C"/>
    <w:rsid w:val="006A7E46"/>
    <w:rsid w:val="006B26F1"/>
    <w:rsid w:val="006B2D58"/>
    <w:rsid w:val="006B35AD"/>
    <w:rsid w:val="006B586C"/>
    <w:rsid w:val="006B76CA"/>
    <w:rsid w:val="006C005E"/>
    <w:rsid w:val="006C0ABD"/>
    <w:rsid w:val="006C0D8C"/>
    <w:rsid w:val="006C22F5"/>
    <w:rsid w:val="006C2A6B"/>
    <w:rsid w:val="006C2EEF"/>
    <w:rsid w:val="006C319D"/>
    <w:rsid w:val="006C31B4"/>
    <w:rsid w:val="006C3EB5"/>
    <w:rsid w:val="006C4152"/>
    <w:rsid w:val="006C52DB"/>
    <w:rsid w:val="006C554E"/>
    <w:rsid w:val="006C7D68"/>
    <w:rsid w:val="006C7E48"/>
    <w:rsid w:val="006D01FE"/>
    <w:rsid w:val="006D241F"/>
    <w:rsid w:val="006D3D2E"/>
    <w:rsid w:val="006D52EB"/>
    <w:rsid w:val="006D769C"/>
    <w:rsid w:val="006E1083"/>
    <w:rsid w:val="006E1CDA"/>
    <w:rsid w:val="006E2093"/>
    <w:rsid w:val="006E29F0"/>
    <w:rsid w:val="006E5FBE"/>
    <w:rsid w:val="006E61A8"/>
    <w:rsid w:val="006E6B00"/>
    <w:rsid w:val="006E705B"/>
    <w:rsid w:val="006F00C1"/>
    <w:rsid w:val="006F09FC"/>
    <w:rsid w:val="006F1926"/>
    <w:rsid w:val="006F204A"/>
    <w:rsid w:val="006F2907"/>
    <w:rsid w:val="006F2975"/>
    <w:rsid w:val="006F2F34"/>
    <w:rsid w:val="006F361B"/>
    <w:rsid w:val="006F3827"/>
    <w:rsid w:val="006F3CF0"/>
    <w:rsid w:val="006F3DF2"/>
    <w:rsid w:val="006F54D5"/>
    <w:rsid w:val="006F5C5F"/>
    <w:rsid w:val="006F6206"/>
    <w:rsid w:val="00700026"/>
    <w:rsid w:val="00700E79"/>
    <w:rsid w:val="0070116F"/>
    <w:rsid w:val="007022BB"/>
    <w:rsid w:val="00702505"/>
    <w:rsid w:val="00702899"/>
    <w:rsid w:val="00702D32"/>
    <w:rsid w:val="00704056"/>
    <w:rsid w:val="00704B75"/>
    <w:rsid w:val="007051CE"/>
    <w:rsid w:val="0070576D"/>
    <w:rsid w:val="00705B26"/>
    <w:rsid w:val="007074D7"/>
    <w:rsid w:val="00707BA6"/>
    <w:rsid w:val="007116CC"/>
    <w:rsid w:val="00713453"/>
    <w:rsid w:val="007140BA"/>
    <w:rsid w:val="00714FDD"/>
    <w:rsid w:val="0071532D"/>
    <w:rsid w:val="00715412"/>
    <w:rsid w:val="007169BE"/>
    <w:rsid w:val="007170D5"/>
    <w:rsid w:val="007171E7"/>
    <w:rsid w:val="00717CFA"/>
    <w:rsid w:val="00720527"/>
    <w:rsid w:val="007211DC"/>
    <w:rsid w:val="007216C5"/>
    <w:rsid w:val="0072253E"/>
    <w:rsid w:val="0072370F"/>
    <w:rsid w:val="00723C16"/>
    <w:rsid w:val="00723D29"/>
    <w:rsid w:val="00724188"/>
    <w:rsid w:val="007242D9"/>
    <w:rsid w:val="00724525"/>
    <w:rsid w:val="00725243"/>
    <w:rsid w:val="00725491"/>
    <w:rsid w:val="0072691D"/>
    <w:rsid w:val="00727E5E"/>
    <w:rsid w:val="0073158C"/>
    <w:rsid w:val="00731834"/>
    <w:rsid w:val="0073216C"/>
    <w:rsid w:val="0073374B"/>
    <w:rsid w:val="00734E81"/>
    <w:rsid w:val="0073538E"/>
    <w:rsid w:val="0073791D"/>
    <w:rsid w:val="00737B65"/>
    <w:rsid w:val="0074122F"/>
    <w:rsid w:val="00741774"/>
    <w:rsid w:val="00741AAF"/>
    <w:rsid w:val="0074225E"/>
    <w:rsid w:val="007423D5"/>
    <w:rsid w:val="007427E3"/>
    <w:rsid w:val="00742AD2"/>
    <w:rsid w:val="007438A2"/>
    <w:rsid w:val="00744533"/>
    <w:rsid w:val="0074469D"/>
    <w:rsid w:val="00744F39"/>
    <w:rsid w:val="00746A3B"/>
    <w:rsid w:val="00747341"/>
    <w:rsid w:val="007502A9"/>
    <w:rsid w:val="00752538"/>
    <w:rsid w:val="00752B91"/>
    <w:rsid w:val="00752E3D"/>
    <w:rsid w:val="00753186"/>
    <w:rsid w:val="0075437C"/>
    <w:rsid w:val="00754BFB"/>
    <w:rsid w:val="00755810"/>
    <w:rsid w:val="00755BB9"/>
    <w:rsid w:val="00755FAF"/>
    <w:rsid w:val="007567FB"/>
    <w:rsid w:val="00757A94"/>
    <w:rsid w:val="00760E3E"/>
    <w:rsid w:val="0076151F"/>
    <w:rsid w:val="0076179B"/>
    <w:rsid w:val="0076363A"/>
    <w:rsid w:val="00764323"/>
    <w:rsid w:val="007645F1"/>
    <w:rsid w:val="00765C73"/>
    <w:rsid w:val="00766F96"/>
    <w:rsid w:val="00766FC6"/>
    <w:rsid w:val="00767109"/>
    <w:rsid w:val="0076778F"/>
    <w:rsid w:val="00767F8D"/>
    <w:rsid w:val="007701B4"/>
    <w:rsid w:val="00770ECE"/>
    <w:rsid w:val="007715AD"/>
    <w:rsid w:val="00773355"/>
    <w:rsid w:val="007742D4"/>
    <w:rsid w:val="00774A38"/>
    <w:rsid w:val="00775631"/>
    <w:rsid w:val="00780414"/>
    <w:rsid w:val="00780424"/>
    <w:rsid w:val="007809EE"/>
    <w:rsid w:val="007819E1"/>
    <w:rsid w:val="0078399D"/>
    <w:rsid w:val="00785ACC"/>
    <w:rsid w:val="0078758F"/>
    <w:rsid w:val="00787ACF"/>
    <w:rsid w:val="00790B7E"/>
    <w:rsid w:val="00790E9C"/>
    <w:rsid w:val="0079448E"/>
    <w:rsid w:val="007950B1"/>
    <w:rsid w:val="0079566F"/>
    <w:rsid w:val="00796289"/>
    <w:rsid w:val="007A0577"/>
    <w:rsid w:val="007A0D38"/>
    <w:rsid w:val="007A16FF"/>
    <w:rsid w:val="007A2067"/>
    <w:rsid w:val="007A25D9"/>
    <w:rsid w:val="007A3F1B"/>
    <w:rsid w:val="007A44CD"/>
    <w:rsid w:val="007A5153"/>
    <w:rsid w:val="007A5F3B"/>
    <w:rsid w:val="007B05F6"/>
    <w:rsid w:val="007B145F"/>
    <w:rsid w:val="007B2832"/>
    <w:rsid w:val="007B4111"/>
    <w:rsid w:val="007B61FF"/>
    <w:rsid w:val="007B7613"/>
    <w:rsid w:val="007C351E"/>
    <w:rsid w:val="007C6290"/>
    <w:rsid w:val="007C69E6"/>
    <w:rsid w:val="007C7670"/>
    <w:rsid w:val="007D1ACF"/>
    <w:rsid w:val="007D44E2"/>
    <w:rsid w:val="007D45C3"/>
    <w:rsid w:val="007D58DA"/>
    <w:rsid w:val="007D7000"/>
    <w:rsid w:val="007D740F"/>
    <w:rsid w:val="007D7572"/>
    <w:rsid w:val="007D798F"/>
    <w:rsid w:val="007D7C65"/>
    <w:rsid w:val="007E0D3C"/>
    <w:rsid w:val="007E0DFA"/>
    <w:rsid w:val="007E2674"/>
    <w:rsid w:val="007E27A6"/>
    <w:rsid w:val="007E37B0"/>
    <w:rsid w:val="007E3B43"/>
    <w:rsid w:val="007E3DF1"/>
    <w:rsid w:val="007E4A25"/>
    <w:rsid w:val="007E50BD"/>
    <w:rsid w:val="007E71AA"/>
    <w:rsid w:val="007F2136"/>
    <w:rsid w:val="007F5095"/>
    <w:rsid w:val="007F6CC7"/>
    <w:rsid w:val="007F6E7C"/>
    <w:rsid w:val="007F7B5C"/>
    <w:rsid w:val="00800522"/>
    <w:rsid w:val="008009D1"/>
    <w:rsid w:val="00801304"/>
    <w:rsid w:val="008051B4"/>
    <w:rsid w:val="008051DB"/>
    <w:rsid w:val="008057E8"/>
    <w:rsid w:val="008112B2"/>
    <w:rsid w:val="008115A1"/>
    <w:rsid w:val="00811E10"/>
    <w:rsid w:val="008150A3"/>
    <w:rsid w:val="00815E1B"/>
    <w:rsid w:val="00817198"/>
    <w:rsid w:val="0082027D"/>
    <w:rsid w:val="00822C40"/>
    <w:rsid w:val="00824FAF"/>
    <w:rsid w:val="008256DD"/>
    <w:rsid w:val="00825ED8"/>
    <w:rsid w:val="00826E27"/>
    <w:rsid w:val="00830B0E"/>
    <w:rsid w:val="00832256"/>
    <w:rsid w:val="008326B1"/>
    <w:rsid w:val="008347CD"/>
    <w:rsid w:val="00835CC6"/>
    <w:rsid w:val="00837FF8"/>
    <w:rsid w:val="008411F8"/>
    <w:rsid w:val="008415EE"/>
    <w:rsid w:val="008418A2"/>
    <w:rsid w:val="00841C98"/>
    <w:rsid w:val="00841D83"/>
    <w:rsid w:val="0084234A"/>
    <w:rsid w:val="008457E7"/>
    <w:rsid w:val="00846BB1"/>
    <w:rsid w:val="00846D02"/>
    <w:rsid w:val="0085033B"/>
    <w:rsid w:val="008507B4"/>
    <w:rsid w:val="00850DB3"/>
    <w:rsid w:val="00850F9F"/>
    <w:rsid w:val="008514BF"/>
    <w:rsid w:val="00852792"/>
    <w:rsid w:val="0085292C"/>
    <w:rsid w:val="00853C68"/>
    <w:rsid w:val="008544CF"/>
    <w:rsid w:val="008563F5"/>
    <w:rsid w:val="00857A5A"/>
    <w:rsid w:val="00862146"/>
    <w:rsid w:val="0086249B"/>
    <w:rsid w:val="0086254D"/>
    <w:rsid w:val="00862D53"/>
    <w:rsid w:val="008664A1"/>
    <w:rsid w:val="008704F9"/>
    <w:rsid w:val="008723DF"/>
    <w:rsid w:val="00873082"/>
    <w:rsid w:val="0087494C"/>
    <w:rsid w:val="00876C10"/>
    <w:rsid w:val="00877AAA"/>
    <w:rsid w:val="0088162B"/>
    <w:rsid w:val="008823CD"/>
    <w:rsid w:val="008839CF"/>
    <w:rsid w:val="00883B09"/>
    <w:rsid w:val="00883E88"/>
    <w:rsid w:val="00884200"/>
    <w:rsid w:val="00884219"/>
    <w:rsid w:val="00884C11"/>
    <w:rsid w:val="00885747"/>
    <w:rsid w:val="00885945"/>
    <w:rsid w:val="008859BD"/>
    <w:rsid w:val="00887225"/>
    <w:rsid w:val="008901B1"/>
    <w:rsid w:val="008902EC"/>
    <w:rsid w:val="008911A0"/>
    <w:rsid w:val="00893103"/>
    <w:rsid w:val="008932E6"/>
    <w:rsid w:val="00894122"/>
    <w:rsid w:val="008942AD"/>
    <w:rsid w:val="008947B5"/>
    <w:rsid w:val="00894804"/>
    <w:rsid w:val="00895818"/>
    <w:rsid w:val="008960DB"/>
    <w:rsid w:val="00896A29"/>
    <w:rsid w:val="008A0026"/>
    <w:rsid w:val="008A07FD"/>
    <w:rsid w:val="008A2428"/>
    <w:rsid w:val="008A2918"/>
    <w:rsid w:val="008A32A5"/>
    <w:rsid w:val="008A4B7B"/>
    <w:rsid w:val="008A5595"/>
    <w:rsid w:val="008A58C6"/>
    <w:rsid w:val="008A59C1"/>
    <w:rsid w:val="008A6C3D"/>
    <w:rsid w:val="008A73C4"/>
    <w:rsid w:val="008A760D"/>
    <w:rsid w:val="008A7FB4"/>
    <w:rsid w:val="008B3673"/>
    <w:rsid w:val="008B3853"/>
    <w:rsid w:val="008B3E82"/>
    <w:rsid w:val="008B441C"/>
    <w:rsid w:val="008B442D"/>
    <w:rsid w:val="008B44C6"/>
    <w:rsid w:val="008C028C"/>
    <w:rsid w:val="008C07A3"/>
    <w:rsid w:val="008C12E1"/>
    <w:rsid w:val="008C1760"/>
    <w:rsid w:val="008C1A3E"/>
    <w:rsid w:val="008C38D8"/>
    <w:rsid w:val="008C483B"/>
    <w:rsid w:val="008C4A0B"/>
    <w:rsid w:val="008C56FF"/>
    <w:rsid w:val="008C7405"/>
    <w:rsid w:val="008D15A0"/>
    <w:rsid w:val="008D3297"/>
    <w:rsid w:val="008D3D21"/>
    <w:rsid w:val="008D597F"/>
    <w:rsid w:val="008D6124"/>
    <w:rsid w:val="008D625B"/>
    <w:rsid w:val="008D6640"/>
    <w:rsid w:val="008D6A16"/>
    <w:rsid w:val="008D6CA4"/>
    <w:rsid w:val="008D74BA"/>
    <w:rsid w:val="008E1C45"/>
    <w:rsid w:val="008E2C5C"/>
    <w:rsid w:val="008E3183"/>
    <w:rsid w:val="008E514D"/>
    <w:rsid w:val="008E57A4"/>
    <w:rsid w:val="008E5DAB"/>
    <w:rsid w:val="008E6A8F"/>
    <w:rsid w:val="008E7C40"/>
    <w:rsid w:val="008F079D"/>
    <w:rsid w:val="008F2379"/>
    <w:rsid w:val="008F3F52"/>
    <w:rsid w:val="008F460B"/>
    <w:rsid w:val="008F54BA"/>
    <w:rsid w:val="008F56A8"/>
    <w:rsid w:val="008F6CAC"/>
    <w:rsid w:val="008F6EE2"/>
    <w:rsid w:val="008F7A2E"/>
    <w:rsid w:val="00903662"/>
    <w:rsid w:val="00903AE7"/>
    <w:rsid w:val="00903EB4"/>
    <w:rsid w:val="009046CF"/>
    <w:rsid w:val="00904D38"/>
    <w:rsid w:val="00905032"/>
    <w:rsid w:val="00906D21"/>
    <w:rsid w:val="00907C49"/>
    <w:rsid w:val="009113A0"/>
    <w:rsid w:val="00911C4B"/>
    <w:rsid w:val="0091300F"/>
    <w:rsid w:val="00913811"/>
    <w:rsid w:val="009146C3"/>
    <w:rsid w:val="00915EFE"/>
    <w:rsid w:val="00917BED"/>
    <w:rsid w:val="00920C1E"/>
    <w:rsid w:val="00921163"/>
    <w:rsid w:val="00922B3D"/>
    <w:rsid w:val="009231FC"/>
    <w:rsid w:val="00923480"/>
    <w:rsid w:val="00923516"/>
    <w:rsid w:val="00923AE4"/>
    <w:rsid w:val="00925A2C"/>
    <w:rsid w:val="00932C42"/>
    <w:rsid w:val="00933692"/>
    <w:rsid w:val="00933E2B"/>
    <w:rsid w:val="00933FC4"/>
    <w:rsid w:val="00934CB9"/>
    <w:rsid w:val="00935E9F"/>
    <w:rsid w:val="00936B36"/>
    <w:rsid w:val="00937221"/>
    <w:rsid w:val="00940125"/>
    <w:rsid w:val="00940609"/>
    <w:rsid w:val="00942445"/>
    <w:rsid w:val="009450A1"/>
    <w:rsid w:val="0094620F"/>
    <w:rsid w:val="00950439"/>
    <w:rsid w:val="00950525"/>
    <w:rsid w:val="0095215D"/>
    <w:rsid w:val="00952162"/>
    <w:rsid w:val="00952F49"/>
    <w:rsid w:val="00953BC6"/>
    <w:rsid w:val="00954B61"/>
    <w:rsid w:val="009573AF"/>
    <w:rsid w:val="00957695"/>
    <w:rsid w:val="0096099D"/>
    <w:rsid w:val="00960D56"/>
    <w:rsid w:val="0096109B"/>
    <w:rsid w:val="00964252"/>
    <w:rsid w:val="0096488D"/>
    <w:rsid w:val="009648A4"/>
    <w:rsid w:val="00964F27"/>
    <w:rsid w:val="00965AB1"/>
    <w:rsid w:val="00967790"/>
    <w:rsid w:val="00967888"/>
    <w:rsid w:val="00967928"/>
    <w:rsid w:val="00967B8A"/>
    <w:rsid w:val="009705BD"/>
    <w:rsid w:val="009713E5"/>
    <w:rsid w:val="009714AD"/>
    <w:rsid w:val="009716A9"/>
    <w:rsid w:val="0097329B"/>
    <w:rsid w:val="009746E2"/>
    <w:rsid w:val="00974AE8"/>
    <w:rsid w:val="00974F14"/>
    <w:rsid w:val="009757F4"/>
    <w:rsid w:val="009765C6"/>
    <w:rsid w:val="00976962"/>
    <w:rsid w:val="00976B5C"/>
    <w:rsid w:val="0097776E"/>
    <w:rsid w:val="0097794D"/>
    <w:rsid w:val="009801FC"/>
    <w:rsid w:val="00980450"/>
    <w:rsid w:val="0098085C"/>
    <w:rsid w:val="00984CA2"/>
    <w:rsid w:val="0098505F"/>
    <w:rsid w:val="00985081"/>
    <w:rsid w:val="009858FE"/>
    <w:rsid w:val="00986511"/>
    <w:rsid w:val="00987BE5"/>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2E13"/>
    <w:rsid w:val="009A3B20"/>
    <w:rsid w:val="009A43E8"/>
    <w:rsid w:val="009A69CF"/>
    <w:rsid w:val="009A7B93"/>
    <w:rsid w:val="009B1B55"/>
    <w:rsid w:val="009B245F"/>
    <w:rsid w:val="009B3841"/>
    <w:rsid w:val="009B3BE0"/>
    <w:rsid w:val="009B4F8A"/>
    <w:rsid w:val="009B5E45"/>
    <w:rsid w:val="009B6875"/>
    <w:rsid w:val="009B6D0B"/>
    <w:rsid w:val="009B7397"/>
    <w:rsid w:val="009B74DD"/>
    <w:rsid w:val="009B7A0F"/>
    <w:rsid w:val="009C09B8"/>
    <w:rsid w:val="009C1098"/>
    <w:rsid w:val="009C14C4"/>
    <w:rsid w:val="009C1AC1"/>
    <w:rsid w:val="009C206C"/>
    <w:rsid w:val="009C2C9A"/>
    <w:rsid w:val="009C33D3"/>
    <w:rsid w:val="009C3D34"/>
    <w:rsid w:val="009C3DC3"/>
    <w:rsid w:val="009C52F5"/>
    <w:rsid w:val="009C5DEA"/>
    <w:rsid w:val="009C5E46"/>
    <w:rsid w:val="009C658F"/>
    <w:rsid w:val="009C65BE"/>
    <w:rsid w:val="009C6D9B"/>
    <w:rsid w:val="009C7E85"/>
    <w:rsid w:val="009D1767"/>
    <w:rsid w:val="009D2445"/>
    <w:rsid w:val="009D2A48"/>
    <w:rsid w:val="009D3286"/>
    <w:rsid w:val="009D33ED"/>
    <w:rsid w:val="009D474E"/>
    <w:rsid w:val="009D68E1"/>
    <w:rsid w:val="009D6BC2"/>
    <w:rsid w:val="009E06D0"/>
    <w:rsid w:val="009E0DFF"/>
    <w:rsid w:val="009E0F65"/>
    <w:rsid w:val="009E252C"/>
    <w:rsid w:val="009E494C"/>
    <w:rsid w:val="009E65CE"/>
    <w:rsid w:val="009E7024"/>
    <w:rsid w:val="009E73F3"/>
    <w:rsid w:val="009E79A9"/>
    <w:rsid w:val="009F069F"/>
    <w:rsid w:val="009F0B86"/>
    <w:rsid w:val="009F0CD8"/>
    <w:rsid w:val="009F4256"/>
    <w:rsid w:val="009F6736"/>
    <w:rsid w:val="009F6921"/>
    <w:rsid w:val="009F73A5"/>
    <w:rsid w:val="009F7D5B"/>
    <w:rsid w:val="00A001B9"/>
    <w:rsid w:val="00A020FE"/>
    <w:rsid w:val="00A02AAC"/>
    <w:rsid w:val="00A03BBB"/>
    <w:rsid w:val="00A03CF3"/>
    <w:rsid w:val="00A042BD"/>
    <w:rsid w:val="00A05EF6"/>
    <w:rsid w:val="00A06192"/>
    <w:rsid w:val="00A1160D"/>
    <w:rsid w:val="00A1166E"/>
    <w:rsid w:val="00A118AA"/>
    <w:rsid w:val="00A131B7"/>
    <w:rsid w:val="00A156CD"/>
    <w:rsid w:val="00A157DE"/>
    <w:rsid w:val="00A1768E"/>
    <w:rsid w:val="00A20FAA"/>
    <w:rsid w:val="00A21335"/>
    <w:rsid w:val="00A2188C"/>
    <w:rsid w:val="00A22ECA"/>
    <w:rsid w:val="00A23065"/>
    <w:rsid w:val="00A23302"/>
    <w:rsid w:val="00A23541"/>
    <w:rsid w:val="00A235D0"/>
    <w:rsid w:val="00A23E32"/>
    <w:rsid w:val="00A23F70"/>
    <w:rsid w:val="00A2452D"/>
    <w:rsid w:val="00A2494E"/>
    <w:rsid w:val="00A253E0"/>
    <w:rsid w:val="00A25502"/>
    <w:rsid w:val="00A26001"/>
    <w:rsid w:val="00A260A0"/>
    <w:rsid w:val="00A2626E"/>
    <w:rsid w:val="00A27E78"/>
    <w:rsid w:val="00A31637"/>
    <w:rsid w:val="00A33634"/>
    <w:rsid w:val="00A33B79"/>
    <w:rsid w:val="00A342E2"/>
    <w:rsid w:val="00A347EE"/>
    <w:rsid w:val="00A34E17"/>
    <w:rsid w:val="00A36A35"/>
    <w:rsid w:val="00A37067"/>
    <w:rsid w:val="00A37C7B"/>
    <w:rsid w:val="00A4335D"/>
    <w:rsid w:val="00A44226"/>
    <w:rsid w:val="00A45C61"/>
    <w:rsid w:val="00A46F18"/>
    <w:rsid w:val="00A510A6"/>
    <w:rsid w:val="00A51158"/>
    <w:rsid w:val="00A519CE"/>
    <w:rsid w:val="00A530BF"/>
    <w:rsid w:val="00A53868"/>
    <w:rsid w:val="00A53FF4"/>
    <w:rsid w:val="00A5492E"/>
    <w:rsid w:val="00A55316"/>
    <w:rsid w:val="00A5665B"/>
    <w:rsid w:val="00A56DD8"/>
    <w:rsid w:val="00A57060"/>
    <w:rsid w:val="00A5757F"/>
    <w:rsid w:val="00A57CA9"/>
    <w:rsid w:val="00A606E6"/>
    <w:rsid w:val="00A6213E"/>
    <w:rsid w:val="00A636CB"/>
    <w:rsid w:val="00A65374"/>
    <w:rsid w:val="00A66625"/>
    <w:rsid w:val="00A70DA8"/>
    <w:rsid w:val="00A7257B"/>
    <w:rsid w:val="00A72EBB"/>
    <w:rsid w:val="00A738A2"/>
    <w:rsid w:val="00A74523"/>
    <w:rsid w:val="00A7499D"/>
    <w:rsid w:val="00A74A37"/>
    <w:rsid w:val="00A761BD"/>
    <w:rsid w:val="00A768C5"/>
    <w:rsid w:val="00A77025"/>
    <w:rsid w:val="00A77CF9"/>
    <w:rsid w:val="00A80249"/>
    <w:rsid w:val="00A8084E"/>
    <w:rsid w:val="00A80BEA"/>
    <w:rsid w:val="00A8212E"/>
    <w:rsid w:val="00A8219D"/>
    <w:rsid w:val="00A824BE"/>
    <w:rsid w:val="00A82B12"/>
    <w:rsid w:val="00A82D79"/>
    <w:rsid w:val="00A844C7"/>
    <w:rsid w:val="00A85BC6"/>
    <w:rsid w:val="00A87119"/>
    <w:rsid w:val="00A91B39"/>
    <w:rsid w:val="00A92265"/>
    <w:rsid w:val="00A922DB"/>
    <w:rsid w:val="00A92858"/>
    <w:rsid w:val="00A95801"/>
    <w:rsid w:val="00A96232"/>
    <w:rsid w:val="00A96DFA"/>
    <w:rsid w:val="00AA0DF2"/>
    <w:rsid w:val="00AA1F36"/>
    <w:rsid w:val="00AA372A"/>
    <w:rsid w:val="00AA377F"/>
    <w:rsid w:val="00AA532A"/>
    <w:rsid w:val="00AB00B5"/>
    <w:rsid w:val="00AB250E"/>
    <w:rsid w:val="00AB2F50"/>
    <w:rsid w:val="00AB35D5"/>
    <w:rsid w:val="00AB385B"/>
    <w:rsid w:val="00AB3C4D"/>
    <w:rsid w:val="00AB5E8B"/>
    <w:rsid w:val="00AB636C"/>
    <w:rsid w:val="00AB714C"/>
    <w:rsid w:val="00AC02C6"/>
    <w:rsid w:val="00AC212B"/>
    <w:rsid w:val="00AC435E"/>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1385"/>
    <w:rsid w:val="00AE5C1E"/>
    <w:rsid w:val="00AE608D"/>
    <w:rsid w:val="00AE6122"/>
    <w:rsid w:val="00AE622A"/>
    <w:rsid w:val="00AE6B4E"/>
    <w:rsid w:val="00AF04BD"/>
    <w:rsid w:val="00AF05AC"/>
    <w:rsid w:val="00AF0A7A"/>
    <w:rsid w:val="00AF0BDE"/>
    <w:rsid w:val="00AF0EB5"/>
    <w:rsid w:val="00AF22BD"/>
    <w:rsid w:val="00AF41EE"/>
    <w:rsid w:val="00AF4ACB"/>
    <w:rsid w:val="00AF4E85"/>
    <w:rsid w:val="00AF5D2E"/>
    <w:rsid w:val="00AF615B"/>
    <w:rsid w:val="00AF6CBC"/>
    <w:rsid w:val="00B01D96"/>
    <w:rsid w:val="00B02A13"/>
    <w:rsid w:val="00B0502B"/>
    <w:rsid w:val="00B051BB"/>
    <w:rsid w:val="00B05A6F"/>
    <w:rsid w:val="00B064C1"/>
    <w:rsid w:val="00B06645"/>
    <w:rsid w:val="00B10B9F"/>
    <w:rsid w:val="00B1119E"/>
    <w:rsid w:val="00B116AB"/>
    <w:rsid w:val="00B13CD6"/>
    <w:rsid w:val="00B16BAC"/>
    <w:rsid w:val="00B170CF"/>
    <w:rsid w:val="00B17438"/>
    <w:rsid w:val="00B17950"/>
    <w:rsid w:val="00B17DCF"/>
    <w:rsid w:val="00B205FF"/>
    <w:rsid w:val="00B21300"/>
    <w:rsid w:val="00B224BF"/>
    <w:rsid w:val="00B23593"/>
    <w:rsid w:val="00B24BE4"/>
    <w:rsid w:val="00B251F7"/>
    <w:rsid w:val="00B26489"/>
    <w:rsid w:val="00B26539"/>
    <w:rsid w:val="00B265CE"/>
    <w:rsid w:val="00B300A5"/>
    <w:rsid w:val="00B30166"/>
    <w:rsid w:val="00B30211"/>
    <w:rsid w:val="00B307BB"/>
    <w:rsid w:val="00B311CF"/>
    <w:rsid w:val="00B318DA"/>
    <w:rsid w:val="00B32D53"/>
    <w:rsid w:val="00B32DD0"/>
    <w:rsid w:val="00B334A9"/>
    <w:rsid w:val="00B335E4"/>
    <w:rsid w:val="00B341FA"/>
    <w:rsid w:val="00B36A81"/>
    <w:rsid w:val="00B3767E"/>
    <w:rsid w:val="00B4017F"/>
    <w:rsid w:val="00B40550"/>
    <w:rsid w:val="00B40B44"/>
    <w:rsid w:val="00B40F34"/>
    <w:rsid w:val="00B41A8D"/>
    <w:rsid w:val="00B44258"/>
    <w:rsid w:val="00B44F1A"/>
    <w:rsid w:val="00B45F30"/>
    <w:rsid w:val="00B47252"/>
    <w:rsid w:val="00B474C1"/>
    <w:rsid w:val="00B47F12"/>
    <w:rsid w:val="00B5128B"/>
    <w:rsid w:val="00B51C84"/>
    <w:rsid w:val="00B51F59"/>
    <w:rsid w:val="00B5382A"/>
    <w:rsid w:val="00B539A7"/>
    <w:rsid w:val="00B544BB"/>
    <w:rsid w:val="00B54892"/>
    <w:rsid w:val="00B56341"/>
    <w:rsid w:val="00B56BA4"/>
    <w:rsid w:val="00B56F20"/>
    <w:rsid w:val="00B57857"/>
    <w:rsid w:val="00B57B6A"/>
    <w:rsid w:val="00B60693"/>
    <w:rsid w:val="00B60970"/>
    <w:rsid w:val="00B61975"/>
    <w:rsid w:val="00B62B16"/>
    <w:rsid w:val="00B64C35"/>
    <w:rsid w:val="00B64DEC"/>
    <w:rsid w:val="00B6583C"/>
    <w:rsid w:val="00B65AD2"/>
    <w:rsid w:val="00B672E1"/>
    <w:rsid w:val="00B674FC"/>
    <w:rsid w:val="00B7033B"/>
    <w:rsid w:val="00B70593"/>
    <w:rsid w:val="00B70A30"/>
    <w:rsid w:val="00B70E5E"/>
    <w:rsid w:val="00B721EE"/>
    <w:rsid w:val="00B72861"/>
    <w:rsid w:val="00B73552"/>
    <w:rsid w:val="00B73CDF"/>
    <w:rsid w:val="00B7454B"/>
    <w:rsid w:val="00B778F3"/>
    <w:rsid w:val="00B77D37"/>
    <w:rsid w:val="00B80DB4"/>
    <w:rsid w:val="00B82B0A"/>
    <w:rsid w:val="00B82E8A"/>
    <w:rsid w:val="00B85A5D"/>
    <w:rsid w:val="00B86943"/>
    <w:rsid w:val="00B8698D"/>
    <w:rsid w:val="00B86B7E"/>
    <w:rsid w:val="00B90DB4"/>
    <w:rsid w:val="00B9282B"/>
    <w:rsid w:val="00B92B4E"/>
    <w:rsid w:val="00B930B2"/>
    <w:rsid w:val="00B9384C"/>
    <w:rsid w:val="00B9427B"/>
    <w:rsid w:val="00B946A8"/>
    <w:rsid w:val="00B94962"/>
    <w:rsid w:val="00B95270"/>
    <w:rsid w:val="00B96545"/>
    <w:rsid w:val="00B965E2"/>
    <w:rsid w:val="00B96AC0"/>
    <w:rsid w:val="00B9702B"/>
    <w:rsid w:val="00B974D2"/>
    <w:rsid w:val="00B97512"/>
    <w:rsid w:val="00B9770A"/>
    <w:rsid w:val="00BA040C"/>
    <w:rsid w:val="00BA0756"/>
    <w:rsid w:val="00BA15BA"/>
    <w:rsid w:val="00BA1D2A"/>
    <w:rsid w:val="00BA3F09"/>
    <w:rsid w:val="00BA58CA"/>
    <w:rsid w:val="00BA662B"/>
    <w:rsid w:val="00BA716E"/>
    <w:rsid w:val="00BA7441"/>
    <w:rsid w:val="00BA7A9D"/>
    <w:rsid w:val="00BB0511"/>
    <w:rsid w:val="00BB0CD7"/>
    <w:rsid w:val="00BB25A9"/>
    <w:rsid w:val="00BB4604"/>
    <w:rsid w:val="00BB47FC"/>
    <w:rsid w:val="00BB5564"/>
    <w:rsid w:val="00BB59C9"/>
    <w:rsid w:val="00BB6D2A"/>
    <w:rsid w:val="00BB7F3D"/>
    <w:rsid w:val="00BC0316"/>
    <w:rsid w:val="00BC0F18"/>
    <w:rsid w:val="00BC228A"/>
    <w:rsid w:val="00BC3A9C"/>
    <w:rsid w:val="00BC47FE"/>
    <w:rsid w:val="00BC494F"/>
    <w:rsid w:val="00BC4BB5"/>
    <w:rsid w:val="00BC4D6F"/>
    <w:rsid w:val="00BC5765"/>
    <w:rsid w:val="00BC59B8"/>
    <w:rsid w:val="00BC638E"/>
    <w:rsid w:val="00BC68D8"/>
    <w:rsid w:val="00BC6D8D"/>
    <w:rsid w:val="00BC6DE8"/>
    <w:rsid w:val="00BD0148"/>
    <w:rsid w:val="00BD1CB5"/>
    <w:rsid w:val="00BD266E"/>
    <w:rsid w:val="00BD514F"/>
    <w:rsid w:val="00BD5426"/>
    <w:rsid w:val="00BD54C1"/>
    <w:rsid w:val="00BE08AB"/>
    <w:rsid w:val="00BE09F0"/>
    <w:rsid w:val="00BE0DBB"/>
    <w:rsid w:val="00BE29AD"/>
    <w:rsid w:val="00BE3639"/>
    <w:rsid w:val="00BE398C"/>
    <w:rsid w:val="00BE3C05"/>
    <w:rsid w:val="00BE5291"/>
    <w:rsid w:val="00BE5F19"/>
    <w:rsid w:val="00BE6CD3"/>
    <w:rsid w:val="00BE70D7"/>
    <w:rsid w:val="00BE7E96"/>
    <w:rsid w:val="00BF36BC"/>
    <w:rsid w:val="00BF38D5"/>
    <w:rsid w:val="00BF3A66"/>
    <w:rsid w:val="00BF4602"/>
    <w:rsid w:val="00BF7C2F"/>
    <w:rsid w:val="00BF7E2F"/>
    <w:rsid w:val="00C00F6E"/>
    <w:rsid w:val="00C030C0"/>
    <w:rsid w:val="00C04015"/>
    <w:rsid w:val="00C0541F"/>
    <w:rsid w:val="00C05B5C"/>
    <w:rsid w:val="00C0607B"/>
    <w:rsid w:val="00C0613D"/>
    <w:rsid w:val="00C07763"/>
    <w:rsid w:val="00C10A74"/>
    <w:rsid w:val="00C110EC"/>
    <w:rsid w:val="00C119E4"/>
    <w:rsid w:val="00C12F24"/>
    <w:rsid w:val="00C1350C"/>
    <w:rsid w:val="00C16820"/>
    <w:rsid w:val="00C233A8"/>
    <w:rsid w:val="00C23846"/>
    <w:rsid w:val="00C23F2F"/>
    <w:rsid w:val="00C24435"/>
    <w:rsid w:val="00C24558"/>
    <w:rsid w:val="00C248E8"/>
    <w:rsid w:val="00C24B28"/>
    <w:rsid w:val="00C25861"/>
    <w:rsid w:val="00C27161"/>
    <w:rsid w:val="00C27EBE"/>
    <w:rsid w:val="00C3177A"/>
    <w:rsid w:val="00C33153"/>
    <w:rsid w:val="00C33B5F"/>
    <w:rsid w:val="00C33DBD"/>
    <w:rsid w:val="00C34F84"/>
    <w:rsid w:val="00C3517F"/>
    <w:rsid w:val="00C35986"/>
    <w:rsid w:val="00C35D63"/>
    <w:rsid w:val="00C363B2"/>
    <w:rsid w:val="00C36C00"/>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57C44"/>
    <w:rsid w:val="00C60EA2"/>
    <w:rsid w:val="00C632A2"/>
    <w:rsid w:val="00C645AF"/>
    <w:rsid w:val="00C65005"/>
    <w:rsid w:val="00C6586F"/>
    <w:rsid w:val="00C6685B"/>
    <w:rsid w:val="00C7050F"/>
    <w:rsid w:val="00C7243E"/>
    <w:rsid w:val="00C73546"/>
    <w:rsid w:val="00C746C2"/>
    <w:rsid w:val="00C771BE"/>
    <w:rsid w:val="00C7767B"/>
    <w:rsid w:val="00C77717"/>
    <w:rsid w:val="00C778D2"/>
    <w:rsid w:val="00C77FAF"/>
    <w:rsid w:val="00C8050C"/>
    <w:rsid w:val="00C8070A"/>
    <w:rsid w:val="00C80A0C"/>
    <w:rsid w:val="00C826A9"/>
    <w:rsid w:val="00C845ED"/>
    <w:rsid w:val="00C84EF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0AC8"/>
    <w:rsid w:val="00CB211B"/>
    <w:rsid w:val="00CB3C88"/>
    <w:rsid w:val="00CB5D1D"/>
    <w:rsid w:val="00CB768F"/>
    <w:rsid w:val="00CC0E1E"/>
    <w:rsid w:val="00CC0F20"/>
    <w:rsid w:val="00CC15AB"/>
    <w:rsid w:val="00CC17F1"/>
    <w:rsid w:val="00CC1F23"/>
    <w:rsid w:val="00CC245E"/>
    <w:rsid w:val="00CC2712"/>
    <w:rsid w:val="00CC35D7"/>
    <w:rsid w:val="00CC3BEF"/>
    <w:rsid w:val="00CC4FDE"/>
    <w:rsid w:val="00CC5360"/>
    <w:rsid w:val="00CC7F0A"/>
    <w:rsid w:val="00CD0490"/>
    <w:rsid w:val="00CD0F11"/>
    <w:rsid w:val="00CD1ADB"/>
    <w:rsid w:val="00CD2E19"/>
    <w:rsid w:val="00CD315E"/>
    <w:rsid w:val="00CD5731"/>
    <w:rsid w:val="00CD595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264A"/>
    <w:rsid w:val="00CF3B43"/>
    <w:rsid w:val="00CF3ED8"/>
    <w:rsid w:val="00CF506D"/>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155"/>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43FF"/>
    <w:rsid w:val="00D35B5D"/>
    <w:rsid w:val="00D36233"/>
    <w:rsid w:val="00D369A7"/>
    <w:rsid w:val="00D36DE6"/>
    <w:rsid w:val="00D43835"/>
    <w:rsid w:val="00D446C0"/>
    <w:rsid w:val="00D45951"/>
    <w:rsid w:val="00D45E2C"/>
    <w:rsid w:val="00D45E80"/>
    <w:rsid w:val="00D46A6E"/>
    <w:rsid w:val="00D50074"/>
    <w:rsid w:val="00D50331"/>
    <w:rsid w:val="00D50799"/>
    <w:rsid w:val="00D50C58"/>
    <w:rsid w:val="00D51047"/>
    <w:rsid w:val="00D52513"/>
    <w:rsid w:val="00D52736"/>
    <w:rsid w:val="00D534F8"/>
    <w:rsid w:val="00D536A8"/>
    <w:rsid w:val="00D54A70"/>
    <w:rsid w:val="00D56CD0"/>
    <w:rsid w:val="00D6032E"/>
    <w:rsid w:val="00D61CB9"/>
    <w:rsid w:val="00D64B9C"/>
    <w:rsid w:val="00D64FC7"/>
    <w:rsid w:val="00D65636"/>
    <w:rsid w:val="00D66866"/>
    <w:rsid w:val="00D67AD9"/>
    <w:rsid w:val="00D67CBF"/>
    <w:rsid w:val="00D67CFB"/>
    <w:rsid w:val="00D702B4"/>
    <w:rsid w:val="00D719EF"/>
    <w:rsid w:val="00D724F5"/>
    <w:rsid w:val="00D72925"/>
    <w:rsid w:val="00D764A7"/>
    <w:rsid w:val="00D76516"/>
    <w:rsid w:val="00D76B51"/>
    <w:rsid w:val="00D77583"/>
    <w:rsid w:val="00D8016C"/>
    <w:rsid w:val="00D82EF8"/>
    <w:rsid w:val="00D83587"/>
    <w:rsid w:val="00D83CD0"/>
    <w:rsid w:val="00D84DFA"/>
    <w:rsid w:val="00D85788"/>
    <w:rsid w:val="00D869E0"/>
    <w:rsid w:val="00D86EB6"/>
    <w:rsid w:val="00D86F49"/>
    <w:rsid w:val="00D871B0"/>
    <w:rsid w:val="00D872C7"/>
    <w:rsid w:val="00D87793"/>
    <w:rsid w:val="00D93319"/>
    <w:rsid w:val="00D93A80"/>
    <w:rsid w:val="00D9623A"/>
    <w:rsid w:val="00DA129B"/>
    <w:rsid w:val="00DA1574"/>
    <w:rsid w:val="00DA3DBD"/>
    <w:rsid w:val="00DA42CB"/>
    <w:rsid w:val="00DA49B0"/>
    <w:rsid w:val="00DA645E"/>
    <w:rsid w:val="00DA6C7C"/>
    <w:rsid w:val="00DA6DC5"/>
    <w:rsid w:val="00DA77E5"/>
    <w:rsid w:val="00DB29B6"/>
    <w:rsid w:val="00DB3739"/>
    <w:rsid w:val="00DB37F6"/>
    <w:rsid w:val="00DB3B57"/>
    <w:rsid w:val="00DB4F23"/>
    <w:rsid w:val="00DB544E"/>
    <w:rsid w:val="00DB67BA"/>
    <w:rsid w:val="00DB67FE"/>
    <w:rsid w:val="00DB6973"/>
    <w:rsid w:val="00DC21E5"/>
    <w:rsid w:val="00DC28CE"/>
    <w:rsid w:val="00DC2BED"/>
    <w:rsid w:val="00DC2E54"/>
    <w:rsid w:val="00DC4A43"/>
    <w:rsid w:val="00DC6A31"/>
    <w:rsid w:val="00DD0050"/>
    <w:rsid w:val="00DD12F6"/>
    <w:rsid w:val="00DD1900"/>
    <w:rsid w:val="00DD1A6C"/>
    <w:rsid w:val="00DD261E"/>
    <w:rsid w:val="00DD2FB4"/>
    <w:rsid w:val="00DD30FE"/>
    <w:rsid w:val="00DD4017"/>
    <w:rsid w:val="00DD52A3"/>
    <w:rsid w:val="00DD5964"/>
    <w:rsid w:val="00DD5A71"/>
    <w:rsid w:val="00DD5AE0"/>
    <w:rsid w:val="00DD5C94"/>
    <w:rsid w:val="00DD7879"/>
    <w:rsid w:val="00DE2B76"/>
    <w:rsid w:val="00DE34E8"/>
    <w:rsid w:val="00DE3521"/>
    <w:rsid w:val="00DE4CC2"/>
    <w:rsid w:val="00DE4F35"/>
    <w:rsid w:val="00DE58F2"/>
    <w:rsid w:val="00DE738E"/>
    <w:rsid w:val="00DE7755"/>
    <w:rsid w:val="00DF02AD"/>
    <w:rsid w:val="00DF0D06"/>
    <w:rsid w:val="00DF0F36"/>
    <w:rsid w:val="00DF1581"/>
    <w:rsid w:val="00DF194A"/>
    <w:rsid w:val="00DF1ECF"/>
    <w:rsid w:val="00DF2349"/>
    <w:rsid w:val="00DF27D0"/>
    <w:rsid w:val="00DF2DE0"/>
    <w:rsid w:val="00DF2F86"/>
    <w:rsid w:val="00DF2FA5"/>
    <w:rsid w:val="00DF378B"/>
    <w:rsid w:val="00DF48AC"/>
    <w:rsid w:val="00DF64AC"/>
    <w:rsid w:val="00DF726D"/>
    <w:rsid w:val="00DF7624"/>
    <w:rsid w:val="00E00836"/>
    <w:rsid w:val="00E00C08"/>
    <w:rsid w:val="00E01488"/>
    <w:rsid w:val="00E01691"/>
    <w:rsid w:val="00E018ED"/>
    <w:rsid w:val="00E0253B"/>
    <w:rsid w:val="00E02E54"/>
    <w:rsid w:val="00E03C76"/>
    <w:rsid w:val="00E05053"/>
    <w:rsid w:val="00E05820"/>
    <w:rsid w:val="00E106F1"/>
    <w:rsid w:val="00E16558"/>
    <w:rsid w:val="00E207E4"/>
    <w:rsid w:val="00E210C9"/>
    <w:rsid w:val="00E213F2"/>
    <w:rsid w:val="00E21A64"/>
    <w:rsid w:val="00E21C1E"/>
    <w:rsid w:val="00E22135"/>
    <w:rsid w:val="00E22850"/>
    <w:rsid w:val="00E22D42"/>
    <w:rsid w:val="00E234D7"/>
    <w:rsid w:val="00E23FC6"/>
    <w:rsid w:val="00E23FF4"/>
    <w:rsid w:val="00E24F48"/>
    <w:rsid w:val="00E254E1"/>
    <w:rsid w:val="00E25968"/>
    <w:rsid w:val="00E2667C"/>
    <w:rsid w:val="00E3042F"/>
    <w:rsid w:val="00E30C97"/>
    <w:rsid w:val="00E31DBF"/>
    <w:rsid w:val="00E324DB"/>
    <w:rsid w:val="00E3291E"/>
    <w:rsid w:val="00E32E04"/>
    <w:rsid w:val="00E3333B"/>
    <w:rsid w:val="00E33640"/>
    <w:rsid w:val="00E3420B"/>
    <w:rsid w:val="00E376AE"/>
    <w:rsid w:val="00E419B2"/>
    <w:rsid w:val="00E428AD"/>
    <w:rsid w:val="00E44BB8"/>
    <w:rsid w:val="00E44F8E"/>
    <w:rsid w:val="00E50EAA"/>
    <w:rsid w:val="00E52242"/>
    <w:rsid w:val="00E524BE"/>
    <w:rsid w:val="00E535D5"/>
    <w:rsid w:val="00E53873"/>
    <w:rsid w:val="00E54C0C"/>
    <w:rsid w:val="00E550EC"/>
    <w:rsid w:val="00E55893"/>
    <w:rsid w:val="00E56A1C"/>
    <w:rsid w:val="00E572D4"/>
    <w:rsid w:val="00E57A9E"/>
    <w:rsid w:val="00E6023B"/>
    <w:rsid w:val="00E607A9"/>
    <w:rsid w:val="00E61662"/>
    <w:rsid w:val="00E61AC9"/>
    <w:rsid w:val="00E63AFD"/>
    <w:rsid w:val="00E64F18"/>
    <w:rsid w:val="00E7058B"/>
    <w:rsid w:val="00E70F3A"/>
    <w:rsid w:val="00E71EB8"/>
    <w:rsid w:val="00E738BD"/>
    <w:rsid w:val="00E74A33"/>
    <w:rsid w:val="00E7509B"/>
    <w:rsid w:val="00E7627A"/>
    <w:rsid w:val="00E77EBF"/>
    <w:rsid w:val="00E80B38"/>
    <w:rsid w:val="00E80E7B"/>
    <w:rsid w:val="00E8204B"/>
    <w:rsid w:val="00E8296B"/>
    <w:rsid w:val="00E87850"/>
    <w:rsid w:val="00E900DB"/>
    <w:rsid w:val="00E90C04"/>
    <w:rsid w:val="00E917DC"/>
    <w:rsid w:val="00E9283F"/>
    <w:rsid w:val="00E93953"/>
    <w:rsid w:val="00E95466"/>
    <w:rsid w:val="00E95C78"/>
    <w:rsid w:val="00EA0CBF"/>
    <w:rsid w:val="00EA2079"/>
    <w:rsid w:val="00EA29D8"/>
    <w:rsid w:val="00EA351A"/>
    <w:rsid w:val="00EA398F"/>
    <w:rsid w:val="00EA5D98"/>
    <w:rsid w:val="00EA672B"/>
    <w:rsid w:val="00EA685B"/>
    <w:rsid w:val="00EB0643"/>
    <w:rsid w:val="00EB1513"/>
    <w:rsid w:val="00EB3475"/>
    <w:rsid w:val="00EB56B1"/>
    <w:rsid w:val="00EB64E9"/>
    <w:rsid w:val="00EB7BBD"/>
    <w:rsid w:val="00EC07D0"/>
    <w:rsid w:val="00EC1726"/>
    <w:rsid w:val="00EC1FDE"/>
    <w:rsid w:val="00EC21AC"/>
    <w:rsid w:val="00EC2E3A"/>
    <w:rsid w:val="00EC3457"/>
    <w:rsid w:val="00EC3658"/>
    <w:rsid w:val="00EC36CF"/>
    <w:rsid w:val="00EC584A"/>
    <w:rsid w:val="00EC6E78"/>
    <w:rsid w:val="00EC6FD7"/>
    <w:rsid w:val="00ED0C47"/>
    <w:rsid w:val="00ED0FA2"/>
    <w:rsid w:val="00ED291E"/>
    <w:rsid w:val="00ED3C34"/>
    <w:rsid w:val="00ED455B"/>
    <w:rsid w:val="00ED5549"/>
    <w:rsid w:val="00ED5BCD"/>
    <w:rsid w:val="00ED5F25"/>
    <w:rsid w:val="00ED6555"/>
    <w:rsid w:val="00EE035A"/>
    <w:rsid w:val="00EE101B"/>
    <w:rsid w:val="00EE3DE9"/>
    <w:rsid w:val="00EE494C"/>
    <w:rsid w:val="00EE588E"/>
    <w:rsid w:val="00EE5F10"/>
    <w:rsid w:val="00EE7F49"/>
    <w:rsid w:val="00EF10D1"/>
    <w:rsid w:val="00EF2D6C"/>
    <w:rsid w:val="00EF489E"/>
    <w:rsid w:val="00EF57AB"/>
    <w:rsid w:val="00F02953"/>
    <w:rsid w:val="00F03DA2"/>
    <w:rsid w:val="00F04115"/>
    <w:rsid w:val="00F045C8"/>
    <w:rsid w:val="00F058F6"/>
    <w:rsid w:val="00F05FB2"/>
    <w:rsid w:val="00F06680"/>
    <w:rsid w:val="00F0748E"/>
    <w:rsid w:val="00F07D9C"/>
    <w:rsid w:val="00F07FA1"/>
    <w:rsid w:val="00F11786"/>
    <w:rsid w:val="00F1197C"/>
    <w:rsid w:val="00F15014"/>
    <w:rsid w:val="00F17B3F"/>
    <w:rsid w:val="00F21104"/>
    <w:rsid w:val="00F270DB"/>
    <w:rsid w:val="00F302F5"/>
    <w:rsid w:val="00F3090E"/>
    <w:rsid w:val="00F31B22"/>
    <w:rsid w:val="00F31C32"/>
    <w:rsid w:val="00F32BEC"/>
    <w:rsid w:val="00F33407"/>
    <w:rsid w:val="00F33727"/>
    <w:rsid w:val="00F3562D"/>
    <w:rsid w:val="00F35642"/>
    <w:rsid w:val="00F35D6F"/>
    <w:rsid w:val="00F36371"/>
    <w:rsid w:val="00F3755B"/>
    <w:rsid w:val="00F37B46"/>
    <w:rsid w:val="00F4093A"/>
    <w:rsid w:val="00F40B49"/>
    <w:rsid w:val="00F420BA"/>
    <w:rsid w:val="00F42676"/>
    <w:rsid w:val="00F42679"/>
    <w:rsid w:val="00F42D4C"/>
    <w:rsid w:val="00F434C7"/>
    <w:rsid w:val="00F44134"/>
    <w:rsid w:val="00F508F6"/>
    <w:rsid w:val="00F5144D"/>
    <w:rsid w:val="00F53E05"/>
    <w:rsid w:val="00F54BE2"/>
    <w:rsid w:val="00F5507E"/>
    <w:rsid w:val="00F55461"/>
    <w:rsid w:val="00F567E6"/>
    <w:rsid w:val="00F57F17"/>
    <w:rsid w:val="00F6035F"/>
    <w:rsid w:val="00F61F56"/>
    <w:rsid w:val="00F62986"/>
    <w:rsid w:val="00F62E89"/>
    <w:rsid w:val="00F63CAE"/>
    <w:rsid w:val="00F65C08"/>
    <w:rsid w:val="00F66F27"/>
    <w:rsid w:val="00F7016B"/>
    <w:rsid w:val="00F70347"/>
    <w:rsid w:val="00F715E4"/>
    <w:rsid w:val="00F71701"/>
    <w:rsid w:val="00F71835"/>
    <w:rsid w:val="00F72E97"/>
    <w:rsid w:val="00F73317"/>
    <w:rsid w:val="00F7481A"/>
    <w:rsid w:val="00F74ABC"/>
    <w:rsid w:val="00F74B19"/>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159"/>
    <w:rsid w:val="00F976DF"/>
    <w:rsid w:val="00F97B10"/>
    <w:rsid w:val="00F97B7F"/>
    <w:rsid w:val="00FA02E4"/>
    <w:rsid w:val="00FA1DBE"/>
    <w:rsid w:val="00FA394F"/>
    <w:rsid w:val="00FA420F"/>
    <w:rsid w:val="00FA6455"/>
    <w:rsid w:val="00FA7477"/>
    <w:rsid w:val="00FB122B"/>
    <w:rsid w:val="00FB13A8"/>
    <w:rsid w:val="00FB17FA"/>
    <w:rsid w:val="00FB26B1"/>
    <w:rsid w:val="00FB2EC2"/>
    <w:rsid w:val="00FB50D2"/>
    <w:rsid w:val="00FB5BB1"/>
    <w:rsid w:val="00FB6446"/>
    <w:rsid w:val="00FB6641"/>
    <w:rsid w:val="00FB6F67"/>
    <w:rsid w:val="00FB7263"/>
    <w:rsid w:val="00FB7BB6"/>
    <w:rsid w:val="00FC0021"/>
    <w:rsid w:val="00FC505B"/>
    <w:rsid w:val="00FC5A32"/>
    <w:rsid w:val="00FD0859"/>
    <w:rsid w:val="00FD0909"/>
    <w:rsid w:val="00FD3AFB"/>
    <w:rsid w:val="00FD44EA"/>
    <w:rsid w:val="00FD5D46"/>
    <w:rsid w:val="00FD61C1"/>
    <w:rsid w:val="00FE067C"/>
    <w:rsid w:val="00FE0B9B"/>
    <w:rsid w:val="00FE2BA3"/>
    <w:rsid w:val="00FE399F"/>
    <w:rsid w:val="00FE4DC9"/>
    <w:rsid w:val="00FE4DD4"/>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E6C6A2"/>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A23541"/>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A23541"/>
    <w:rPr>
      <w:rFonts w:ascii="Times New Roman" w:eastAsia="Times New Roman" w:hAnsi="Times New Roman"/>
      <w:caps/>
      <w:sz w:val="24"/>
      <w:szCs w:val="26"/>
      <w:lang w:eastAsia="en-US"/>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 w:type="paragraph" w:styleId="Pr-formataoHTML">
    <w:name w:val="HTML Preformatted"/>
    <w:basedOn w:val="Normal"/>
    <w:link w:val="Pr-formataoHTMLChar"/>
    <w:uiPriority w:val="99"/>
    <w:semiHidden/>
    <w:unhideWhenUsed/>
    <w:rsid w:val="0043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36F61"/>
    <w:rPr>
      <w:rFonts w:ascii="Courier New" w:eastAsia="Times New Roman" w:hAnsi="Courier New" w:cs="Courier New"/>
    </w:rPr>
  </w:style>
  <w:style w:type="paragraph" w:styleId="Reviso">
    <w:name w:val="Revision"/>
    <w:hidden/>
    <w:uiPriority w:val="99"/>
    <w:semiHidden/>
    <w:rsid w:val="00021305"/>
    <w:rPr>
      <w:rFonts w:ascii="Times New Roman" w:hAnsi="Times New Roman"/>
      <w:sz w:val="24"/>
      <w:szCs w:val="22"/>
      <w:lang w:eastAsia="en-US"/>
    </w:rPr>
  </w:style>
  <w:style w:type="paragraph" w:customStyle="1" w:styleId="estrias">
    <w:name w:val="estórias"/>
    <w:basedOn w:val="Normal"/>
    <w:link w:val="estriasChar"/>
    <w:qFormat/>
    <w:rsid w:val="00300D1E"/>
    <w:pPr>
      <w:pBdr>
        <w:top w:val="single" w:sz="4" w:space="5" w:color="auto"/>
        <w:left w:val="single" w:sz="4" w:space="4" w:color="auto"/>
        <w:bottom w:val="single" w:sz="4" w:space="2" w:color="auto"/>
        <w:right w:val="single" w:sz="4" w:space="4" w:color="auto"/>
      </w:pBdr>
      <w:shd w:val="clear" w:color="auto" w:fill="FFF3AB"/>
      <w:spacing w:line="240" w:lineRule="auto"/>
      <w:ind w:left="2835" w:right="2835" w:firstLine="0"/>
      <w:mirrorIndents/>
    </w:pPr>
    <w:rPr>
      <w:sz w:val="20"/>
    </w:rPr>
  </w:style>
  <w:style w:type="character" w:customStyle="1" w:styleId="estriasChar">
    <w:name w:val="estórias Char"/>
    <w:basedOn w:val="Fontepargpadro"/>
    <w:link w:val="estrias"/>
    <w:rsid w:val="00300D1E"/>
    <w:rPr>
      <w:rFonts w:ascii="Times New Roman" w:hAnsi="Times New Roman"/>
      <w:szCs w:val="22"/>
      <w:shd w:val="clear" w:color="auto" w:fill="FFF3AB"/>
      <w:lang w:eastAsia="en-US"/>
    </w:rPr>
  </w:style>
  <w:style w:type="paragraph" w:styleId="ndicedeilustraes">
    <w:name w:val="table of figures"/>
    <w:basedOn w:val="Normal"/>
    <w:next w:val="Normal"/>
    <w:uiPriority w:val="99"/>
    <w:unhideWhenUsed/>
    <w:rsid w:val="00067692"/>
    <w:pPr>
      <w:ind w:firstLine="0"/>
      <w:pPrChange w:id="0" w:author="Ryan Lemos" w:date="2019-10-14T19:33:00Z">
        <w:pPr>
          <w:spacing w:line="360" w:lineRule="auto"/>
          <w:ind w:firstLine="1134"/>
          <w:jc w:val="both"/>
          <w:outlineLvl w:val="0"/>
        </w:pPr>
      </w:pPrChange>
    </w:pPr>
    <w:rPr>
      <w:rPrChange w:id="0" w:author="Ryan Lemos" w:date="2019-10-14T19:33:00Z">
        <w:rPr>
          <w:rFonts w:eastAsia="Calibri"/>
          <w:sz w:val="24"/>
          <w:szCs w:val="22"/>
          <w:lang w:val="pt-BR" w:eastAsia="en-US" w:bidi="ar-SA"/>
        </w:rPr>
      </w:rPrChang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124366">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7758420">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0932109">
      <w:bodyDiv w:val="1"/>
      <w:marLeft w:val="0"/>
      <w:marRight w:val="0"/>
      <w:marTop w:val="0"/>
      <w:marBottom w:val="0"/>
      <w:divBdr>
        <w:top w:val="none" w:sz="0" w:space="0" w:color="auto"/>
        <w:left w:val="none" w:sz="0" w:space="0" w:color="auto"/>
        <w:bottom w:val="none" w:sz="0" w:space="0" w:color="auto"/>
        <w:right w:val="none" w:sz="0" w:space="0" w:color="auto"/>
      </w:divBdr>
      <w:divsChild>
        <w:div w:id="612639257">
          <w:marLeft w:val="0"/>
          <w:marRight w:val="0"/>
          <w:marTop w:val="0"/>
          <w:marBottom w:val="0"/>
          <w:divBdr>
            <w:top w:val="none" w:sz="0" w:space="0" w:color="auto"/>
            <w:left w:val="none" w:sz="0" w:space="0" w:color="auto"/>
            <w:bottom w:val="none" w:sz="0" w:space="0" w:color="auto"/>
            <w:right w:val="none" w:sz="0" w:space="0" w:color="auto"/>
          </w:divBdr>
          <w:divsChild>
            <w:div w:id="1248467414">
              <w:marLeft w:val="0"/>
              <w:marRight w:val="0"/>
              <w:marTop w:val="0"/>
              <w:marBottom w:val="0"/>
              <w:divBdr>
                <w:top w:val="none" w:sz="0" w:space="0" w:color="auto"/>
                <w:left w:val="none" w:sz="0" w:space="0" w:color="auto"/>
                <w:bottom w:val="none" w:sz="0" w:space="0" w:color="auto"/>
                <w:right w:val="none" w:sz="0" w:space="0" w:color="auto"/>
              </w:divBdr>
            </w:div>
            <w:div w:id="1040670416">
              <w:marLeft w:val="0"/>
              <w:marRight w:val="0"/>
              <w:marTop w:val="0"/>
              <w:marBottom w:val="0"/>
              <w:divBdr>
                <w:top w:val="none" w:sz="0" w:space="0" w:color="auto"/>
                <w:left w:val="none" w:sz="0" w:space="0" w:color="auto"/>
                <w:bottom w:val="none" w:sz="0" w:space="0" w:color="auto"/>
                <w:right w:val="none" w:sz="0" w:space="0" w:color="auto"/>
              </w:divBdr>
            </w:div>
            <w:div w:id="1827282698">
              <w:marLeft w:val="0"/>
              <w:marRight w:val="0"/>
              <w:marTop w:val="0"/>
              <w:marBottom w:val="0"/>
              <w:divBdr>
                <w:top w:val="none" w:sz="0" w:space="0" w:color="auto"/>
                <w:left w:val="none" w:sz="0" w:space="0" w:color="auto"/>
                <w:bottom w:val="none" w:sz="0" w:space="0" w:color="auto"/>
                <w:right w:val="none" w:sz="0" w:space="0" w:color="auto"/>
              </w:divBdr>
            </w:div>
            <w:div w:id="1402867306">
              <w:marLeft w:val="0"/>
              <w:marRight w:val="0"/>
              <w:marTop w:val="0"/>
              <w:marBottom w:val="0"/>
              <w:divBdr>
                <w:top w:val="none" w:sz="0" w:space="0" w:color="auto"/>
                <w:left w:val="none" w:sz="0" w:space="0" w:color="auto"/>
                <w:bottom w:val="none" w:sz="0" w:space="0" w:color="auto"/>
                <w:right w:val="none" w:sz="0" w:space="0" w:color="auto"/>
              </w:divBdr>
            </w:div>
            <w:div w:id="398678135">
              <w:marLeft w:val="0"/>
              <w:marRight w:val="0"/>
              <w:marTop w:val="0"/>
              <w:marBottom w:val="0"/>
              <w:divBdr>
                <w:top w:val="none" w:sz="0" w:space="0" w:color="auto"/>
                <w:left w:val="none" w:sz="0" w:space="0" w:color="auto"/>
                <w:bottom w:val="none" w:sz="0" w:space="0" w:color="auto"/>
                <w:right w:val="none" w:sz="0" w:space="0" w:color="auto"/>
              </w:divBdr>
            </w:div>
            <w:div w:id="1956329788">
              <w:marLeft w:val="0"/>
              <w:marRight w:val="0"/>
              <w:marTop w:val="0"/>
              <w:marBottom w:val="0"/>
              <w:divBdr>
                <w:top w:val="none" w:sz="0" w:space="0" w:color="auto"/>
                <w:left w:val="none" w:sz="0" w:space="0" w:color="auto"/>
                <w:bottom w:val="none" w:sz="0" w:space="0" w:color="auto"/>
                <w:right w:val="none" w:sz="0" w:space="0" w:color="auto"/>
              </w:divBdr>
            </w:div>
            <w:div w:id="1128352777">
              <w:marLeft w:val="0"/>
              <w:marRight w:val="0"/>
              <w:marTop w:val="0"/>
              <w:marBottom w:val="0"/>
              <w:divBdr>
                <w:top w:val="none" w:sz="0" w:space="0" w:color="auto"/>
                <w:left w:val="none" w:sz="0" w:space="0" w:color="auto"/>
                <w:bottom w:val="none" w:sz="0" w:space="0" w:color="auto"/>
                <w:right w:val="none" w:sz="0" w:space="0" w:color="auto"/>
              </w:divBdr>
            </w:div>
            <w:div w:id="425467146">
              <w:marLeft w:val="0"/>
              <w:marRight w:val="0"/>
              <w:marTop w:val="0"/>
              <w:marBottom w:val="0"/>
              <w:divBdr>
                <w:top w:val="none" w:sz="0" w:space="0" w:color="auto"/>
                <w:left w:val="none" w:sz="0" w:space="0" w:color="auto"/>
                <w:bottom w:val="none" w:sz="0" w:space="0" w:color="auto"/>
                <w:right w:val="none" w:sz="0" w:space="0" w:color="auto"/>
              </w:divBdr>
            </w:div>
            <w:div w:id="476075326">
              <w:marLeft w:val="0"/>
              <w:marRight w:val="0"/>
              <w:marTop w:val="0"/>
              <w:marBottom w:val="0"/>
              <w:divBdr>
                <w:top w:val="none" w:sz="0" w:space="0" w:color="auto"/>
                <w:left w:val="none" w:sz="0" w:space="0" w:color="auto"/>
                <w:bottom w:val="none" w:sz="0" w:space="0" w:color="auto"/>
                <w:right w:val="none" w:sz="0" w:space="0" w:color="auto"/>
              </w:divBdr>
            </w:div>
            <w:div w:id="1506554994">
              <w:marLeft w:val="0"/>
              <w:marRight w:val="0"/>
              <w:marTop w:val="0"/>
              <w:marBottom w:val="0"/>
              <w:divBdr>
                <w:top w:val="none" w:sz="0" w:space="0" w:color="auto"/>
                <w:left w:val="none" w:sz="0" w:space="0" w:color="auto"/>
                <w:bottom w:val="none" w:sz="0" w:space="0" w:color="auto"/>
                <w:right w:val="none" w:sz="0" w:space="0" w:color="auto"/>
              </w:divBdr>
            </w:div>
            <w:div w:id="328873027">
              <w:marLeft w:val="0"/>
              <w:marRight w:val="0"/>
              <w:marTop w:val="0"/>
              <w:marBottom w:val="0"/>
              <w:divBdr>
                <w:top w:val="none" w:sz="0" w:space="0" w:color="auto"/>
                <w:left w:val="none" w:sz="0" w:space="0" w:color="auto"/>
                <w:bottom w:val="none" w:sz="0" w:space="0" w:color="auto"/>
                <w:right w:val="none" w:sz="0" w:space="0" w:color="auto"/>
              </w:divBdr>
            </w:div>
            <w:div w:id="2109426979">
              <w:marLeft w:val="0"/>
              <w:marRight w:val="0"/>
              <w:marTop w:val="0"/>
              <w:marBottom w:val="0"/>
              <w:divBdr>
                <w:top w:val="none" w:sz="0" w:space="0" w:color="auto"/>
                <w:left w:val="none" w:sz="0" w:space="0" w:color="auto"/>
                <w:bottom w:val="none" w:sz="0" w:space="0" w:color="auto"/>
                <w:right w:val="none" w:sz="0" w:space="0" w:color="auto"/>
              </w:divBdr>
            </w:div>
            <w:div w:id="1670138905">
              <w:marLeft w:val="0"/>
              <w:marRight w:val="0"/>
              <w:marTop w:val="0"/>
              <w:marBottom w:val="0"/>
              <w:divBdr>
                <w:top w:val="none" w:sz="0" w:space="0" w:color="auto"/>
                <w:left w:val="none" w:sz="0" w:space="0" w:color="auto"/>
                <w:bottom w:val="none" w:sz="0" w:space="0" w:color="auto"/>
                <w:right w:val="none" w:sz="0" w:space="0" w:color="auto"/>
              </w:divBdr>
            </w:div>
            <w:div w:id="88084740">
              <w:marLeft w:val="0"/>
              <w:marRight w:val="0"/>
              <w:marTop w:val="0"/>
              <w:marBottom w:val="0"/>
              <w:divBdr>
                <w:top w:val="none" w:sz="0" w:space="0" w:color="auto"/>
                <w:left w:val="none" w:sz="0" w:space="0" w:color="auto"/>
                <w:bottom w:val="none" w:sz="0" w:space="0" w:color="auto"/>
                <w:right w:val="none" w:sz="0" w:space="0" w:color="auto"/>
              </w:divBdr>
            </w:div>
            <w:div w:id="1406684153">
              <w:marLeft w:val="0"/>
              <w:marRight w:val="0"/>
              <w:marTop w:val="0"/>
              <w:marBottom w:val="0"/>
              <w:divBdr>
                <w:top w:val="none" w:sz="0" w:space="0" w:color="auto"/>
                <w:left w:val="none" w:sz="0" w:space="0" w:color="auto"/>
                <w:bottom w:val="none" w:sz="0" w:space="0" w:color="auto"/>
                <w:right w:val="none" w:sz="0" w:space="0" w:color="auto"/>
              </w:divBdr>
            </w:div>
            <w:div w:id="1011378547">
              <w:marLeft w:val="0"/>
              <w:marRight w:val="0"/>
              <w:marTop w:val="0"/>
              <w:marBottom w:val="0"/>
              <w:divBdr>
                <w:top w:val="none" w:sz="0" w:space="0" w:color="auto"/>
                <w:left w:val="none" w:sz="0" w:space="0" w:color="auto"/>
                <w:bottom w:val="none" w:sz="0" w:space="0" w:color="auto"/>
                <w:right w:val="none" w:sz="0" w:space="0" w:color="auto"/>
              </w:divBdr>
            </w:div>
            <w:div w:id="286392424">
              <w:marLeft w:val="0"/>
              <w:marRight w:val="0"/>
              <w:marTop w:val="0"/>
              <w:marBottom w:val="0"/>
              <w:divBdr>
                <w:top w:val="none" w:sz="0" w:space="0" w:color="auto"/>
                <w:left w:val="none" w:sz="0" w:space="0" w:color="auto"/>
                <w:bottom w:val="none" w:sz="0" w:space="0" w:color="auto"/>
                <w:right w:val="none" w:sz="0" w:space="0" w:color="auto"/>
              </w:divBdr>
            </w:div>
            <w:div w:id="747579497">
              <w:marLeft w:val="0"/>
              <w:marRight w:val="0"/>
              <w:marTop w:val="0"/>
              <w:marBottom w:val="0"/>
              <w:divBdr>
                <w:top w:val="none" w:sz="0" w:space="0" w:color="auto"/>
                <w:left w:val="none" w:sz="0" w:space="0" w:color="auto"/>
                <w:bottom w:val="none" w:sz="0" w:space="0" w:color="auto"/>
                <w:right w:val="none" w:sz="0" w:space="0" w:color="auto"/>
              </w:divBdr>
            </w:div>
            <w:div w:id="1280841411">
              <w:marLeft w:val="0"/>
              <w:marRight w:val="0"/>
              <w:marTop w:val="0"/>
              <w:marBottom w:val="0"/>
              <w:divBdr>
                <w:top w:val="none" w:sz="0" w:space="0" w:color="auto"/>
                <w:left w:val="none" w:sz="0" w:space="0" w:color="auto"/>
                <w:bottom w:val="none" w:sz="0" w:space="0" w:color="auto"/>
                <w:right w:val="none" w:sz="0" w:space="0" w:color="auto"/>
              </w:divBdr>
            </w:div>
            <w:div w:id="1450004967">
              <w:marLeft w:val="0"/>
              <w:marRight w:val="0"/>
              <w:marTop w:val="0"/>
              <w:marBottom w:val="0"/>
              <w:divBdr>
                <w:top w:val="none" w:sz="0" w:space="0" w:color="auto"/>
                <w:left w:val="none" w:sz="0" w:space="0" w:color="auto"/>
                <w:bottom w:val="none" w:sz="0" w:space="0" w:color="auto"/>
                <w:right w:val="none" w:sz="0" w:space="0" w:color="auto"/>
              </w:divBdr>
            </w:div>
            <w:div w:id="570164284">
              <w:marLeft w:val="0"/>
              <w:marRight w:val="0"/>
              <w:marTop w:val="0"/>
              <w:marBottom w:val="0"/>
              <w:divBdr>
                <w:top w:val="none" w:sz="0" w:space="0" w:color="auto"/>
                <w:left w:val="none" w:sz="0" w:space="0" w:color="auto"/>
                <w:bottom w:val="none" w:sz="0" w:space="0" w:color="auto"/>
                <w:right w:val="none" w:sz="0" w:space="0" w:color="auto"/>
              </w:divBdr>
            </w:div>
            <w:div w:id="86733549">
              <w:marLeft w:val="0"/>
              <w:marRight w:val="0"/>
              <w:marTop w:val="0"/>
              <w:marBottom w:val="0"/>
              <w:divBdr>
                <w:top w:val="none" w:sz="0" w:space="0" w:color="auto"/>
                <w:left w:val="none" w:sz="0" w:space="0" w:color="auto"/>
                <w:bottom w:val="none" w:sz="0" w:space="0" w:color="auto"/>
                <w:right w:val="none" w:sz="0" w:space="0" w:color="auto"/>
              </w:divBdr>
            </w:div>
            <w:div w:id="290794109">
              <w:marLeft w:val="0"/>
              <w:marRight w:val="0"/>
              <w:marTop w:val="0"/>
              <w:marBottom w:val="0"/>
              <w:divBdr>
                <w:top w:val="none" w:sz="0" w:space="0" w:color="auto"/>
                <w:left w:val="none" w:sz="0" w:space="0" w:color="auto"/>
                <w:bottom w:val="none" w:sz="0" w:space="0" w:color="auto"/>
                <w:right w:val="none" w:sz="0" w:space="0" w:color="auto"/>
              </w:divBdr>
            </w:div>
            <w:div w:id="386686584">
              <w:marLeft w:val="0"/>
              <w:marRight w:val="0"/>
              <w:marTop w:val="0"/>
              <w:marBottom w:val="0"/>
              <w:divBdr>
                <w:top w:val="none" w:sz="0" w:space="0" w:color="auto"/>
                <w:left w:val="none" w:sz="0" w:space="0" w:color="auto"/>
                <w:bottom w:val="none" w:sz="0" w:space="0" w:color="auto"/>
                <w:right w:val="none" w:sz="0" w:space="0" w:color="auto"/>
              </w:divBdr>
            </w:div>
            <w:div w:id="1201288519">
              <w:marLeft w:val="0"/>
              <w:marRight w:val="0"/>
              <w:marTop w:val="0"/>
              <w:marBottom w:val="0"/>
              <w:divBdr>
                <w:top w:val="none" w:sz="0" w:space="0" w:color="auto"/>
                <w:left w:val="none" w:sz="0" w:space="0" w:color="auto"/>
                <w:bottom w:val="none" w:sz="0" w:space="0" w:color="auto"/>
                <w:right w:val="none" w:sz="0" w:space="0" w:color="auto"/>
              </w:divBdr>
            </w:div>
            <w:div w:id="257325410">
              <w:marLeft w:val="0"/>
              <w:marRight w:val="0"/>
              <w:marTop w:val="0"/>
              <w:marBottom w:val="0"/>
              <w:divBdr>
                <w:top w:val="none" w:sz="0" w:space="0" w:color="auto"/>
                <w:left w:val="none" w:sz="0" w:space="0" w:color="auto"/>
                <w:bottom w:val="none" w:sz="0" w:space="0" w:color="auto"/>
                <w:right w:val="none" w:sz="0" w:space="0" w:color="auto"/>
              </w:divBdr>
            </w:div>
            <w:div w:id="1438864588">
              <w:marLeft w:val="0"/>
              <w:marRight w:val="0"/>
              <w:marTop w:val="0"/>
              <w:marBottom w:val="0"/>
              <w:divBdr>
                <w:top w:val="none" w:sz="0" w:space="0" w:color="auto"/>
                <w:left w:val="none" w:sz="0" w:space="0" w:color="auto"/>
                <w:bottom w:val="none" w:sz="0" w:space="0" w:color="auto"/>
                <w:right w:val="none" w:sz="0" w:space="0" w:color="auto"/>
              </w:divBdr>
            </w:div>
            <w:div w:id="1094286022">
              <w:marLeft w:val="0"/>
              <w:marRight w:val="0"/>
              <w:marTop w:val="0"/>
              <w:marBottom w:val="0"/>
              <w:divBdr>
                <w:top w:val="none" w:sz="0" w:space="0" w:color="auto"/>
                <w:left w:val="none" w:sz="0" w:space="0" w:color="auto"/>
                <w:bottom w:val="none" w:sz="0" w:space="0" w:color="auto"/>
                <w:right w:val="none" w:sz="0" w:space="0" w:color="auto"/>
              </w:divBdr>
            </w:div>
            <w:div w:id="1014301313">
              <w:marLeft w:val="0"/>
              <w:marRight w:val="0"/>
              <w:marTop w:val="0"/>
              <w:marBottom w:val="0"/>
              <w:divBdr>
                <w:top w:val="none" w:sz="0" w:space="0" w:color="auto"/>
                <w:left w:val="none" w:sz="0" w:space="0" w:color="auto"/>
                <w:bottom w:val="none" w:sz="0" w:space="0" w:color="auto"/>
                <w:right w:val="none" w:sz="0" w:space="0" w:color="auto"/>
              </w:divBdr>
            </w:div>
            <w:div w:id="15356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35097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069265">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499586908">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272496">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1807026">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3046217">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2955415">
      <w:bodyDiv w:val="1"/>
      <w:marLeft w:val="0"/>
      <w:marRight w:val="0"/>
      <w:marTop w:val="0"/>
      <w:marBottom w:val="0"/>
      <w:divBdr>
        <w:top w:val="none" w:sz="0" w:space="0" w:color="auto"/>
        <w:left w:val="none" w:sz="0" w:space="0" w:color="auto"/>
        <w:bottom w:val="none" w:sz="0" w:space="0" w:color="auto"/>
        <w:right w:val="none" w:sz="0" w:space="0" w:color="auto"/>
      </w:divBdr>
      <w:divsChild>
        <w:div w:id="279462339">
          <w:marLeft w:val="0"/>
          <w:marRight w:val="0"/>
          <w:marTop w:val="0"/>
          <w:marBottom w:val="0"/>
          <w:divBdr>
            <w:top w:val="none" w:sz="0" w:space="0" w:color="auto"/>
            <w:left w:val="none" w:sz="0" w:space="0" w:color="auto"/>
            <w:bottom w:val="none" w:sz="0" w:space="0" w:color="auto"/>
            <w:right w:val="none" w:sz="0" w:space="0" w:color="auto"/>
          </w:divBdr>
        </w:div>
        <w:div w:id="30157579">
          <w:marLeft w:val="0"/>
          <w:marRight w:val="0"/>
          <w:marTop w:val="0"/>
          <w:marBottom w:val="0"/>
          <w:divBdr>
            <w:top w:val="none" w:sz="0" w:space="0" w:color="auto"/>
            <w:left w:val="none" w:sz="0" w:space="0" w:color="auto"/>
            <w:bottom w:val="none" w:sz="0" w:space="0" w:color="auto"/>
            <w:right w:val="none" w:sz="0" w:space="0" w:color="auto"/>
          </w:divBdr>
        </w:div>
        <w:div w:id="1306159746">
          <w:marLeft w:val="0"/>
          <w:marRight w:val="0"/>
          <w:marTop w:val="0"/>
          <w:marBottom w:val="0"/>
          <w:divBdr>
            <w:top w:val="none" w:sz="0" w:space="0" w:color="auto"/>
            <w:left w:val="none" w:sz="0" w:space="0" w:color="auto"/>
            <w:bottom w:val="none" w:sz="0" w:space="0" w:color="auto"/>
            <w:right w:val="none" w:sz="0" w:space="0" w:color="auto"/>
          </w:divBdr>
        </w:div>
      </w:divsChild>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29511404">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240777">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4743131">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3687434">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6382019">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132054">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3794367">
      <w:bodyDiv w:val="1"/>
      <w:marLeft w:val="0"/>
      <w:marRight w:val="0"/>
      <w:marTop w:val="0"/>
      <w:marBottom w:val="0"/>
      <w:divBdr>
        <w:top w:val="none" w:sz="0" w:space="0" w:color="auto"/>
        <w:left w:val="none" w:sz="0" w:space="0" w:color="auto"/>
        <w:bottom w:val="none" w:sz="0" w:space="0" w:color="auto"/>
        <w:right w:val="none" w:sz="0" w:space="0" w:color="auto"/>
      </w:divBdr>
      <w:divsChild>
        <w:div w:id="1953587442">
          <w:marLeft w:val="0"/>
          <w:marRight w:val="0"/>
          <w:marTop w:val="0"/>
          <w:marBottom w:val="0"/>
          <w:divBdr>
            <w:top w:val="none" w:sz="0" w:space="0" w:color="auto"/>
            <w:left w:val="none" w:sz="0" w:space="0" w:color="auto"/>
            <w:bottom w:val="none" w:sz="0" w:space="0" w:color="auto"/>
            <w:right w:val="none" w:sz="0" w:space="0" w:color="auto"/>
          </w:divBdr>
          <w:divsChild>
            <w:div w:id="1402872036">
              <w:marLeft w:val="0"/>
              <w:marRight w:val="0"/>
              <w:marTop w:val="0"/>
              <w:marBottom w:val="0"/>
              <w:divBdr>
                <w:top w:val="none" w:sz="0" w:space="0" w:color="auto"/>
                <w:left w:val="none" w:sz="0" w:space="0" w:color="auto"/>
                <w:bottom w:val="none" w:sz="0" w:space="0" w:color="auto"/>
                <w:right w:val="none" w:sz="0" w:space="0" w:color="auto"/>
              </w:divBdr>
            </w:div>
            <w:div w:id="1423573531">
              <w:marLeft w:val="0"/>
              <w:marRight w:val="0"/>
              <w:marTop w:val="0"/>
              <w:marBottom w:val="0"/>
              <w:divBdr>
                <w:top w:val="none" w:sz="0" w:space="0" w:color="auto"/>
                <w:left w:val="none" w:sz="0" w:space="0" w:color="auto"/>
                <w:bottom w:val="none" w:sz="0" w:space="0" w:color="auto"/>
                <w:right w:val="none" w:sz="0" w:space="0" w:color="auto"/>
              </w:divBdr>
            </w:div>
            <w:div w:id="1199197178">
              <w:marLeft w:val="0"/>
              <w:marRight w:val="0"/>
              <w:marTop w:val="0"/>
              <w:marBottom w:val="0"/>
              <w:divBdr>
                <w:top w:val="none" w:sz="0" w:space="0" w:color="auto"/>
                <w:left w:val="none" w:sz="0" w:space="0" w:color="auto"/>
                <w:bottom w:val="none" w:sz="0" w:space="0" w:color="auto"/>
                <w:right w:val="none" w:sz="0" w:space="0" w:color="auto"/>
              </w:divBdr>
            </w:div>
            <w:div w:id="1468358955">
              <w:marLeft w:val="0"/>
              <w:marRight w:val="0"/>
              <w:marTop w:val="0"/>
              <w:marBottom w:val="0"/>
              <w:divBdr>
                <w:top w:val="none" w:sz="0" w:space="0" w:color="auto"/>
                <w:left w:val="none" w:sz="0" w:space="0" w:color="auto"/>
                <w:bottom w:val="none" w:sz="0" w:space="0" w:color="auto"/>
                <w:right w:val="none" w:sz="0" w:space="0" w:color="auto"/>
              </w:divBdr>
            </w:div>
            <w:div w:id="1225291126">
              <w:marLeft w:val="0"/>
              <w:marRight w:val="0"/>
              <w:marTop w:val="0"/>
              <w:marBottom w:val="0"/>
              <w:divBdr>
                <w:top w:val="none" w:sz="0" w:space="0" w:color="auto"/>
                <w:left w:val="none" w:sz="0" w:space="0" w:color="auto"/>
                <w:bottom w:val="none" w:sz="0" w:space="0" w:color="auto"/>
                <w:right w:val="none" w:sz="0" w:space="0" w:color="auto"/>
              </w:divBdr>
            </w:div>
            <w:div w:id="1658261864">
              <w:marLeft w:val="0"/>
              <w:marRight w:val="0"/>
              <w:marTop w:val="0"/>
              <w:marBottom w:val="0"/>
              <w:divBdr>
                <w:top w:val="none" w:sz="0" w:space="0" w:color="auto"/>
                <w:left w:val="none" w:sz="0" w:space="0" w:color="auto"/>
                <w:bottom w:val="none" w:sz="0" w:space="0" w:color="auto"/>
                <w:right w:val="none" w:sz="0" w:space="0" w:color="auto"/>
              </w:divBdr>
            </w:div>
            <w:div w:id="1083113566">
              <w:marLeft w:val="0"/>
              <w:marRight w:val="0"/>
              <w:marTop w:val="0"/>
              <w:marBottom w:val="0"/>
              <w:divBdr>
                <w:top w:val="none" w:sz="0" w:space="0" w:color="auto"/>
                <w:left w:val="none" w:sz="0" w:space="0" w:color="auto"/>
                <w:bottom w:val="none" w:sz="0" w:space="0" w:color="auto"/>
                <w:right w:val="none" w:sz="0" w:space="0" w:color="auto"/>
              </w:divBdr>
            </w:div>
            <w:div w:id="249968612">
              <w:marLeft w:val="0"/>
              <w:marRight w:val="0"/>
              <w:marTop w:val="0"/>
              <w:marBottom w:val="0"/>
              <w:divBdr>
                <w:top w:val="none" w:sz="0" w:space="0" w:color="auto"/>
                <w:left w:val="none" w:sz="0" w:space="0" w:color="auto"/>
                <w:bottom w:val="none" w:sz="0" w:space="0" w:color="auto"/>
                <w:right w:val="none" w:sz="0" w:space="0" w:color="auto"/>
              </w:divBdr>
            </w:div>
            <w:div w:id="1098138462">
              <w:marLeft w:val="0"/>
              <w:marRight w:val="0"/>
              <w:marTop w:val="0"/>
              <w:marBottom w:val="0"/>
              <w:divBdr>
                <w:top w:val="none" w:sz="0" w:space="0" w:color="auto"/>
                <w:left w:val="none" w:sz="0" w:space="0" w:color="auto"/>
                <w:bottom w:val="none" w:sz="0" w:space="0" w:color="auto"/>
                <w:right w:val="none" w:sz="0" w:space="0" w:color="auto"/>
              </w:divBdr>
            </w:div>
            <w:div w:id="263267586">
              <w:marLeft w:val="0"/>
              <w:marRight w:val="0"/>
              <w:marTop w:val="0"/>
              <w:marBottom w:val="0"/>
              <w:divBdr>
                <w:top w:val="none" w:sz="0" w:space="0" w:color="auto"/>
                <w:left w:val="none" w:sz="0" w:space="0" w:color="auto"/>
                <w:bottom w:val="none" w:sz="0" w:space="0" w:color="auto"/>
                <w:right w:val="none" w:sz="0" w:space="0" w:color="auto"/>
              </w:divBdr>
            </w:div>
            <w:div w:id="1106190520">
              <w:marLeft w:val="0"/>
              <w:marRight w:val="0"/>
              <w:marTop w:val="0"/>
              <w:marBottom w:val="0"/>
              <w:divBdr>
                <w:top w:val="none" w:sz="0" w:space="0" w:color="auto"/>
                <w:left w:val="none" w:sz="0" w:space="0" w:color="auto"/>
                <w:bottom w:val="none" w:sz="0" w:space="0" w:color="auto"/>
                <w:right w:val="none" w:sz="0" w:space="0" w:color="auto"/>
              </w:divBdr>
            </w:div>
            <w:div w:id="1249382967">
              <w:marLeft w:val="0"/>
              <w:marRight w:val="0"/>
              <w:marTop w:val="0"/>
              <w:marBottom w:val="0"/>
              <w:divBdr>
                <w:top w:val="none" w:sz="0" w:space="0" w:color="auto"/>
                <w:left w:val="none" w:sz="0" w:space="0" w:color="auto"/>
                <w:bottom w:val="none" w:sz="0" w:space="0" w:color="auto"/>
                <w:right w:val="none" w:sz="0" w:space="0" w:color="auto"/>
              </w:divBdr>
            </w:div>
            <w:div w:id="1442872788">
              <w:marLeft w:val="0"/>
              <w:marRight w:val="0"/>
              <w:marTop w:val="0"/>
              <w:marBottom w:val="0"/>
              <w:divBdr>
                <w:top w:val="none" w:sz="0" w:space="0" w:color="auto"/>
                <w:left w:val="none" w:sz="0" w:space="0" w:color="auto"/>
                <w:bottom w:val="none" w:sz="0" w:space="0" w:color="auto"/>
                <w:right w:val="none" w:sz="0" w:space="0" w:color="auto"/>
              </w:divBdr>
            </w:div>
            <w:div w:id="1308586449">
              <w:marLeft w:val="0"/>
              <w:marRight w:val="0"/>
              <w:marTop w:val="0"/>
              <w:marBottom w:val="0"/>
              <w:divBdr>
                <w:top w:val="none" w:sz="0" w:space="0" w:color="auto"/>
                <w:left w:val="none" w:sz="0" w:space="0" w:color="auto"/>
                <w:bottom w:val="none" w:sz="0" w:space="0" w:color="auto"/>
                <w:right w:val="none" w:sz="0" w:space="0" w:color="auto"/>
              </w:divBdr>
            </w:div>
            <w:div w:id="315036230">
              <w:marLeft w:val="0"/>
              <w:marRight w:val="0"/>
              <w:marTop w:val="0"/>
              <w:marBottom w:val="0"/>
              <w:divBdr>
                <w:top w:val="none" w:sz="0" w:space="0" w:color="auto"/>
                <w:left w:val="none" w:sz="0" w:space="0" w:color="auto"/>
                <w:bottom w:val="none" w:sz="0" w:space="0" w:color="auto"/>
                <w:right w:val="none" w:sz="0" w:space="0" w:color="auto"/>
              </w:divBdr>
            </w:div>
            <w:div w:id="52438141">
              <w:marLeft w:val="0"/>
              <w:marRight w:val="0"/>
              <w:marTop w:val="0"/>
              <w:marBottom w:val="0"/>
              <w:divBdr>
                <w:top w:val="none" w:sz="0" w:space="0" w:color="auto"/>
                <w:left w:val="none" w:sz="0" w:space="0" w:color="auto"/>
                <w:bottom w:val="none" w:sz="0" w:space="0" w:color="auto"/>
                <w:right w:val="none" w:sz="0" w:space="0" w:color="auto"/>
              </w:divBdr>
            </w:div>
            <w:div w:id="1822119300">
              <w:marLeft w:val="0"/>
              <w:marRight w:val="0"/>
              <w:marTop w:val="0"/>
              <w:marBottom w:val="0"/>
              <w:divBdr>
                <w:top w:val="none" w:sz="0" w:space="0" w:color="auto"/>
                <w:left w:val="none" w:sz="0" w:space="0" w:color="auto"/>
                <w:bottom w:val="none" w:sz="0" w:space="0" w:color="auto"/>
                <w:right w:val="none" w:sz="0" w:space="0" w:color="auto"/>
              </w:divBdr>
            </w:div>
            <w:div w:id="1423986590">
              <w:marLeft w:val="0"/>
              <w:marRight w:val="0"/>
              <w:marTop w:val="0"/>
              <w:marBottom w:val="0"/>
              <w:divBdr>
                <w:top w:val="none" w:sz="0" w:space="0" w:color="auto"/>
                <w:left w:val="none" w:sz="0" w:space="0" w:color="auto"/>
                <w:bottom w:val="none" w:sz="0" w:space="0" w:color="auto"/>
                <w:right w:val="none" w:sz="0" w:space="0" w:color="auto"/>
              </w:divBdr>
            </w:div>
            <w:div w:id="1836653267">
              <w:marLeft w:val="0"/>
              <w:marRight w:val="0"/>
              <w:marTop w:val="0"/>
              <w:marBottom w:val="0"/>
              <w:divBdr>
                <w:top w:val="none" w:sz="0" w:space="0" w:color="auto"/>
                <w:left w:val="none" w:sz="0" w:space="0" w:color="auto"/>
                <w:bottom w:val="none" w:sz="0" w:space="0" w:color="auto"/>
                <w:right w:val="none" w:sz="0" w:space="0" w:color="auto"/>
              </w:divBdr>
            </w:div>
            <w:div w:id="654719291">
              <w:marLeft w:val="0"/>
              <w:marRight w:val="0"/>
              <w:marTop w:val="0"/>
              <w:marBottom w:val="0"/>
              <w:divBdr>
                <w:top w:val="none" w:sz="0" w:space="0" w:color="auto"/>
                <w:left w:val="none" w:sz="0" w:space="0" w:color="auto"/>
                <w:bottom w:val="none" w:sz="0" w:space="0" w:color="auto"/>
                <w:right w:val="none" w:sz="0" w:space="0" w:color="auto"/>
              </w:divBdr>
            </w:div>
            <w:div w:id="836386740">
              <w:marLeft w:val="0"/>
              <w:marRight w:val="0"/>
              <w:marTop w:val="0"/>
              <w:marBottom w:val="0"/>
              <w:divBdr>
                <w:top w:val="none" w:sz="0" w:space="0" w:color="auto"/>
                <w:left w:val="none" w:sz="0" w:space="0" w:color="auto"/>
                <w:bottom w:val="none" w:sz="0" w:space="0" w:color="auto"/>
                <w:right w:val="none" w:sz="0" w:space="0" w:color="auto"/>
              </w:divBdr>
            </w:div>
            <w:div w:id="2049605078">
              <w:marLeft w:val="0"/>
              <w:marRight w:val="0"/>
              <w:marTop w:val="0"/>
              <w:marBottom w:val="0"/>
              <w:divBdr>
                <w:top w:val="none" w:sz="0" w:space="0" w:color="auto"/>
                <w:left w:val="none" w:sz="0" w:space="0" w:color="auto"/>
                <w:bottom w:val="none" w:sz="0" w:space="0" w:color="auto"/>
                <w:right w:val="none" w:sz="0" w:space="0" w:color="auto"/>
              </w:divBdr>
            </w:div>
            <w:div w:id="665548592">
              <w:marLeft w:val="0"/>
              <w:marRight w:val="0"/>
              <w:marTop w:val="0"/>
              <w:marBottom w:val="0"/>
              <w:divBdr>
                <w:top w:val="none" w:sz="0" w:space="0" w:color="auto"/>
                <w:left w:val="none" w:sz="0" w:space="0" w:color="auto"/>
                <w:bottom w:val="none" w:sz="0" w:space="0" w:color="auto"/>
                <w:right w:val="none" w:sz="0" w:space="0" w:color="auto"/>
              </w:divBdr>
            </w:div>
            <w:div w:id="249855043">
              <w:marLeft w:val="0"/>
              <w:marRight w:val="0"/>
              <w:marTop w:val="0"/>
              <w:marBottom w:val="0"/>
              <w:divBdr>
                <w:top w:val="none" w:sz="0" w:space="0" w:color="auto"/>
                <w:left w:val="none" w:sz="0" w:space="0" w:color="auto"/>
                <w:bottom w:val="none" w:sz="0" w:space="0" w:color="auto"/>
                <w:right w:val="none" w:sz="0" w:space="0" w:color="auto"/>
              </w:divBdr>
            </w:div>
            <w:div w:id="841773862">
              <w:marLeft w:val="0"/>
              <w:marRight w:val="0"/>
              <w:marTop w:val="0"/>
              <w:marBottom w:val="0"/>
              <w:divBdr>
                <w:top w:val="none" w:sz="0" w:space="0" w:color="auto"/>
                <w:left w:val="none" w:sz="0" w:space="0" w:color="auto"/>
                <w:bottom w:val="none" w:sz="0" w:space="0" w:color="auto"/>
                <w:right w:val="none" w:sz="0" w:space="0" w:color="auto"/>
              </w:divBdr>
            </w:div>
            <w:div w:id="683480302">
              <w:marLeft w:val="0"/>
              <w:marRight w:val="0"/>
              <w:marTop w:val="0"/>
              <w:marBottom w:val="0"/>
              <w:divBdr>
                <w:top w:val="none" w:sz="0" w:space="0" w:color="auto"/>
                <w:left w:val="none" w:sz="0" w:space="0" w:color="auto"/>
                <w:bottom w:val="none" w:sz="0" w:space="0" w:color="auto"/>
                <w:right w:val="none" w:sz="0" w:space="0" w:color="auto"/>
              </w:divBdr>
            </w:div>
            <w:div w:id="2090078181">
              <w:marLeft w:val="0"/>
              <w:marRight w:val="0"/>
              <w:marTop w:val="0"/>
              <w:marBottom w:val="0"/>
              <w:divBdr>
                <w:top w:val="none" w:sz="0" w:space="0" w:color="auto"/>
                <w:left w:val="none" w:sz="0" w:space="0" w:color="auto"/>
                <w:bottom w:val="none" w:sz="0" w:space="0" w:color="auto"/>
                <w:right w:val="none" w:sz="0" w:space="0" w:color="auto"/>
              </w:divBdr>
            </w:div>
            <w:div w:id="1501580125">
              <w:marLeft w:val="0"/>
              <w:marRight w:val="0"/>
              <w:marTop w:val="0"/>
              <w:marBottom w:val="0"/>
              <w:divBdr>
                <w:top w:val="none" w:sz="0" w:space="0" w:color="auto"/>
                <w:left w:val="none" w:sz="0" w:space="0" w:color="auto"/>
                <w:bottom w:val="none" w:sz="0" w:space="0" w:color="auto"/>
                <w:right w:val="none" w:sz="0" w:space="0" w:color="auto"/>
              </w:divBdr>
            </w:div>
            <w:div w:id="1598948411">
              <w:marLeft w:val="0"/>
              <w:marRight w:val="0"/>
              <w:marTop w:val="0"/>
              <w:marBottom w:val="0"/>
              <w:divBdr>
                <w:top w:val="none" w:sz="0" w:space="0" w:color="auto"/>
                <w:left w:val="none" w:sz="0" w:space="0" w:color="auto"/>
                <w:bottom w:val="none" w:sz="0" w:space="0" w:color="auto"/>
                <w:right w:val="none" w:sz="0" w:space="0" w:color="auto"/>
              </w:divBdr>
            </w:div>
            <w:div w:id="1474908561">
              <w:marLeft w:val="0"/>
              <w:marRight w:val="0"/>
              <w:marTop w:val="0"/>
              <w:marBottom w:val="0"/>
              <w:divBdr>
                <w:top w:val="none" w:sz="0" w:space="0" w:color="auto"/>
                <w:left w:val="none" w:sz="0" w:space="0" w:color="auto"/>
                <w:bottom w:val="none" w:sz="0" w:space="0" w:color="auto"/>
                <w:right w:val="none" w:sz="0" w:space="0" w:color="auto"/>
              </w:divBdr>
            </w:div>
            <w:div w:id="1346397905">
              <w:marLeft w:val="0"/>
              <w:marRight w:val="0"/>
              <w:marTop w:val="0"/>
              <w:marBottom w:val="0"/>
              <w:divBdr>
                <w:top w:val="none" w:sz="0" w:space="0" w:color="auto"/>
                <w:left w:val="none" w:sz="0" w:space="0" w:color="auto"/>
                <w:bottom w:val="none" w:sz="0" w:space="0" w:color="auto"/>
                <w:right w:val="none" w:sz="0" w:space="0" w:color="auto"/>
              </w:divBdr>
            </w:div>
            <w:div w:id="285237429">
              <w:marLeft w:val="0"/>
              <w:marRight w:val="0"/>
              <w:marTop w:val="0"/>
              <w:marBottom w:val="0"/>
              <w:divBdr>
                <w:top w:val="none" w:sz="0" w:space="0" w:color="auto"/>
                <w:left w:val="none" w:sz="0" w:space="0" w:color="auto"/>
                <w:bottom w:val="none" w:sz="0" w:space="0" w:color="auto"/>
                <w:right w:val="none" w:sz="0" w:space="0" w:color="auto"/>
              </w:divBdr>
            </w:div>
            <w:div w:id="508906299">
              <w:marLeft w:val="0"/>
              <w:marRight w:val="0"/>
              <w:marTop w:val="0"/>
              <w:marBottom w:val="0"/>
              <w:divBdr>
                <w:top w:val="none" w:sz="0" w:space="0" w:color="auto"/>
                <w:left w:val="none" w:sz="0" w:space="0" w:color="auto"/>
                <w:bottom w:val="none" w:sz="0" w:space="0" w:color="auto"/>
                <w:right w:val="none" w:sz="0" w:space="0" w:color="auto"/>
              </w:divBdr>
            </w:div>
            <w:div w:id="792018688">
              <w:marLeft w:val="0"/>
              <w:marRight w:val="0"/>
              <w:marTop w:val="0"/>
              <w:marBottom w:val="0"/>
              <w:divBdr>
                <w:top w:val="none" w:sz="0" w:space="0" w:color="auto"/>
                <w:left w:val="none" w:sz="0" w:space="0" w:color="auto"/>
                <w:bottom w:val="none" w:sz="0" w:space="0" w:color="auto"/>
                <w:right w:val="none" w:sz="0" w:space="0" w:color="auto"/>
              </w:divBdr>
            </w:div>
            <w:div w:id="1916623570">
              <w:marLeft w:val="0"/>
              <w:marRight w:val="0"/>
              <w:marTop w:val="0"/>
              <w:marBottom w:val="0"/>
              <w:divBdr>
                <w:top w:val="none" w:sz="0" w:space="0" w:color="auto"/>
                <w:left w:val="none" w:sz="0" w:space="0" w:color="auto"/>
                <w:bottom w:val="none" w:sz="0" w:space="0" w:color="auto"/>
                <w:right w:val="none" w:sz="0" w:space="0" w:color="auto"/>
              </w:divBdr>
            </w:div>
            <w:div w:id="1028608697">
              <w:marLeft w:val="0"/>
              <w:marRight w:val="0"/>
              <w:marTop w:val="0"/>
              <w:marBottom w:val="0"/>
              <w:divBdr>
                <w:top w:val="none" w:sz="0" w:space="0" w:color="auto"/>
                <w:left w:val="none" w:sz="0" w:space="0" w:color="auto"/>
                <w:bottom w:val="none" w:sz="0" w:space="0" w:color="auto"/>
                <w:right w:val="none" w:sz="0" w:space="0" w:color="auto"/>
              </w:divBdr>
            </w:div>
            <w:div w:id="662702357">
              <w:marLeft w:val="0"/>
              <w:marRight w:val="0"/>
              <w:marTop w:val="0"/>
              <w:marBottom w:val="0"/>
              <w:divBdr>
                <w:top w:val="none" w:sz="0" w:space="0" w:color="auto"/>
                <w:left w:val="none" w:sz="0" w:space="0" w:color="auto"/>
                <w:bottom w:val="none" w:sz="0" w:space="0" w:color="auto"/>
                <w:right w:val="none" w:sz="0" w:space="0" w:color="auto"/>
              </w:divBdr>
            </w:div>
            <w:div w:id="1749956839">
              <w:marLeft w:val="0"/>
              <w:marRight w:val="0"/>
              <w:marTop w:val="0"/>
              <w:marBottom w:val="0"/>
              <w:divBdr>
                <w:top w:val="none" w:sz="0" w:space="0" w:color="auto"/>
                <w:left w:val="none" w:sz="0" w:space="0" w:color="auto"/>
                <w:bottom w:val="none" w:sz="0" w:space="0" w:color="auto"/>
                <w:right w:val="none" w:sz="0" w:space="0" w:color="auto"/>
              </w:divBdr>
            </w:div>
            <w:div w:id="548347325">
              <w:marLeft w:val="0"/>
              <w:marRight w:val="0"/>
              <w:marTop w:val="0"/>
              <w:marBottom w:val="0"/>
              <w:divBdr>
                <w:top w:val="none" w:sz="0" w:space="0" w:color="auto"/>
                <w:left w:val="none" w:sz="0" w:space="0" w:color="auto"/>
                <w:bottom w:val="none" w:sz="0" w:space="0" w:color="auto"/>
                <w:right w:val="none" w:sz="0" w:space="0" w:color="auto"/>
              </w:divBdr>
            </w:div>
            <w:div w:id="1884750255">
              <w:marLeft w:val="0"/>
              <w:marRight w:val="0"/>
              <w:marTop w:val="0"/>
              <w:marBottom w:val="0"/>
              <w:divBdr>
                <w:top w:val="none" w:sz="0" w:space="0" w:color="auto"/>
                <w:left w:val="none" w:sz="0" w:space="0" w:color="auto"/>
                <w:bottom w:val="none" w:sz="0" w:space="0" w:color="auto"/>
                <w:right w:val="none" w:sz="0" w:space="0" w:color="auto"/>
              </w:divBdr>
            </w:div>
            <w:div w:id="308364585">
              <w:marLeft w:val="0"/>
              <w:marRight w:val="0"/>
              <w:marTop w:val="0"/>
              <w:marBottom w:val="0"/>
              <w:divBdr>
                <w:top w:val="none" w:sz="0" w:space="0" w:color="auto"/>
                <w:left w:val="none" w:sz="0" w:space="0" w:color="auto"/>
                <w:bottom w:val="none" w:sz="0" w:space="0" w:color="auto"/>
                <w:right w:val="none" w:sz="0" w:space="0" w:color="auto"/>
              </w:divBdr>
            </w:div>
            <w:div w:id="1242446338">
              <w:marLeft w:val="0"/>
              <w:marRight w:val="0"/>
              <w:marTop w:val="0"/>
              <w:marBottom w:val="0"/>
              <w:divBdr>
                <w:top w:val="none" w:sz="0" w:space="0" w:color="auto"/>
                <w:left w:val="none" w:sz="0" w:space="0" w:color="auto"/>
                <w:bottom w:val="none" w:sz="0" w:space="0" w:color="auto"/>
                <w:right w:val="none" w:sz="0" w:space="0" w:color="auto"/>
              </w:divBdr>
            </w:div>
            <w:div w:id="2062167521">
              <w:marLeft w:val="0"/>
              <w:marRight w:val="0"/>
              <w:marTop w:val="0"/>
              <w:marBottom w:val="0"/>
              <w:divBdr>
                <w:top w:val="none" w:sz="0" w:space="0" w:color="auto"/>
                <w:left w:val="none" w:sz="0" w:space="0" w:color="auto"/>
                <w:bottom w:val="none" w:sz="0" w:space="0" w:color="auto"/>
                <w:right w:val="none" w:sz="0" w:space="0" w:color="auto"/>
              </w:divBdr>
            </w:div>
            <w:div w:id="941719261">
              <w:marLeft w:val="0"/>
              <w:marRight w:val="0"/>
              <w:marTop w:val="0"/>
              <w:marBottom w:val="0"/>
              <w:divBdr>
                <w:top w:val="none" w:sz="0" w:space="0" w:color="auto"/>
                <w:left w:val="none" w:sz="0" w:space="0" w:color="auto"/>
                <w:bottom w:val="none" w:sz="0" w:space="0" w:color="auto"/>
                <w:right w:val="none" w:sz="0" w:space="0" w:color="auto"/>
              </w:divBdr>
            </w:div>
            <w:div w:id="491919210">
              <w:marLeft w:val="0"/>
              <w:marRight w:val="0"/>
              <w:marTop w:val="0"/>
              <w:marBottom w:val="0"/>
              <w:divBdr>
                <w:top w:val="none" w:sz="0" w:space="0" w:color="auto"/>
                <w:left w:val="none" w:sz="0" w:space="0" w:color="auto"/>
                <w:bottom w:val="none" w:sz="0" w:space="0" w:color="auto"/>
                <w:right w:val="none" w:sz="0" w:space="0" w:color="auto"/>
              </w:divBdr>
            </w:div>
            <w:div w:id="1165702580">
              <w:marLeft w:val="0"/>
              <w:marRight w:val="0"/>
              <w:marTop w:val="0"/>
              <w:marBottom w:val="0"/>
              <w:divBdr>
                <w:top w:val="none" w:sz="0" w:space="0" w:color="auto"/>
                <w:left w:val="none" w:sz="0" w:space="0" w:color="auto"/>
                <w:bottom w:val="none" w:sz="0" w:space="0" w:color="auto"/>
                <w:right w:val="none" w:sz="0" w:space="0" w:color="auto"/>
              </w:divBdr>
            </w:div>
            <w:div w:id="1295452694">
              <w:marLeft w:val="0"/>
              <w:marRight w:val="0"/>
              <w:marTop w:val="0"/>
              <w:marBottom w:val="0"/>
              <w:divBdr>
                <w:top w:val="none" w:sz="0" w:space="0" w:color="auto"/>
                <w:left w:val="none" w:sz="0" w:space="0" w:color="auto"/>
                <w:bottom w:val="none" w:sz="0" w:space="0" w:color="auto"/>
                <w:right w:val="none" w:sz="0" w:space="0" w:color="auto"/>
              </w:divBdr>
            </w:div>
            <w:div w:id="1920821876">
              <w:marLeft w:val="0"/>
              <w:marRight w:val="0"/>
              <w:marTop w:val="0"/>
              <w:marBottom w:val="0"/>
              <w:divBdr>
                <w:top w:val="none" w:sz="0" w:space="0" w:color="auto"/>
                <w:left w:val="none" w:sz="0" w:space="0" w:color="auto"/>
                <w:bottom w:val="none" w:sz="0" w:space="0" w:color="auto"/>
                <w:right w:val="none" w:sz="0" w:space="0" w:color="auto"/>
              </w:divBdr>
            </w:div>
            <w:div w:id="466170957">
              <w:marLeft w:val="0"/>
              <w:marRight w:val="0"/>
              <w:marTop w:val="0"/>
              <w:marBottom w:val="0"/>
              <w:divBdr>
                <w:top w:val="none" w:sz="0" w:space="0" w:color="auto"/>
                <w:left w:val="none" w:sz="0" w:space="0" w:color="auto"/>
                <w:bottom w:val="none" w:sz="0" w:space="0" w:color="auto"/>
                <w:right w:val="none" w:sz="0" w:space="0" w:color="auto"/>
              </w:divBdr>
            </w:div>
            <w:div w:id="236474438">
              <w:marLeft w:val="0"/>
              <w:marRight w:val="0"/>
              <w:marTop w:val="0"/>
              <w:marBottom w:val="0"/>
              <w:divBdr>
                <w:top w:val="none" w:sz="0" w:space="0" w:color="auto"/>
                <w:left w:val="none" w:sz="0" w:space="0" w:color="auto"/>
                <w:bottom w:val="none" w:sz="0" w:space="0" w:color="auto"/>
                <w:right w:val="none" w:sz="0" w:space="0" w:color="auto"/>
              </w:divBdr>
            </w:div>
            <w:div w:id="986937103">
              <w:marLeft w:val="0"/>
              <w:marRight w:val="0"/>
              <w:marTop w:val="0"/>
              <w:marBottom w:val="0"/>
              <w:divBdr>
                <w:top w:val="none" w:sz="0" w:space="0" w:color="auto"/>
                <w:left w:val="none" w:sz="0" w:space="0" w:color="auto"/>
                <w:bottom w:val="none" w:sz="0" w:space="0" w:color="auto"/>
                <w:right w:val="none" w:sz="0" w:space="0" w:color="auto"/>
              </w:divBdr>
            </w:div>
            <w:div w:id="771434211">
              <w:marLeft w:val="0"/>
              <w:marRight w:val="0"/>
              <w:marTop w:val="0"/>
              <w:marBottom w:val="0"/>
              <w:divBdr>
                <w:top w:val="none" w:sz="0" w:space="0" w:color="auto"/>
                <w:left w:val="none" w:sz="0" w:space="0" w:color="auto"/>
                <w:bottom w:val="none" w:sz="0" w:space="0" w:color="auto"/>
                <w:right w:val="none" w:sz="0" w:space="0" w:color="auto"/>
              </w:divBdr>
            </w:div>
            <w:div w:id="1725563666">
              <w:marLeft w:val="0"/>
              <w:marRight w:val="0"/>
              <w:marTop w:val="0"/>
              <w:marBottom w:val="0"/>
              <w:divBdr>
                <w:top w:val="none" w:sz="0" w:space="0" w:color="auto"/>
                <w:left w:val="none" w:sz="0" w:space="0" w:color="auto"/>
                <w:bottom w:val="none" w:sz="0" w:space="0" w:color="auto"/>
                <w:right w:val="none" w:sz="0" w:space="0" w:color="auto"/>
              </w:divBdr>
            </w:div>
            <w:div w:id="1159419272">
              <w:marLeft w:val="0"/>
              <w:marRight w:val="0"/>
              <w:marTop w:val="0"/>
              <w:marBottom w:val="0"/>
              <w:divBdr>
                <w:top w:val="none" w:sz="0" w:space="0" w:color="auto"/>
                <w:left w:val="none" w:sz="0" w:space="0" w:color="auto"/>
                <w:bottom w:val="none" w:sz="0" w:space="0" w:color="auto"/>
                <w:right w:val="none" w:sz="0" w:space="0" w:color="auto"/>
              </w:divBdr>
            </w:div>
            <w:div w:id="1358854352">
              <w:marLeft w:val="0"/>
              <w:marRight w:val="0"/>
              <w:marTop w:val="0"/>
              <w:marBottom w:val="0"/>
              <w:divBdr>
                <w:top w:val="none" w:sz="0" w:space="0" w:color="auto"/>
                <w:left w:val="none" w:sz="0" w:space="0" w:color="auto"/>
                <w:bottom w:val="none" w:sz="0" w:space="0" w:color="auto"/>
                <w:right w:val="none" w:sz="0" w:space="0" w:color="auto"/>
              </w:divBdr>
            </w:div>
            <w:div w:id="2068334155">
              <w:marLeft w:val="0"/>
              <w:marRight w:val="0"/>
              <w:marTop w:val="0"/>
              <w:marBottom w:val="0"/>
              <w:divBdr>
                <w:top w:val="none" w:sz="0" w:space="0" w:color="auto"/>
                <w:left w:val="none" w:sz="0" w:space="0" w:color="auto"/>
                <w:bottom w:val="none" w:sz="0" w:space="0" w:color="auto"/>
                <w:right w:val="none" w:sz="0" w:space="0" w:color="auto"/>
              </w:divBdr>
            </w:div>
            <w:div w:id="1359620837">
              <w:marLeft w:val="0"/>
              <w:marRight w:val="0"/>
              <w:marTop w:val="0"/>
              <w:marBottom w:val="0"/>
              <w:divBdr>
                <w:top w:val="none" w:sz="0" w:space="0" w:color="auto"/>
                <w:left w:val="none" w:sz="0" w:space="0" w:color="auto"/>
                <w:bottom w:val="none" w:sz="0" w:space="0" w:color="auto"/>
                <w:right w:val="none" w:sz="0" w:space="0" w:color="auto"/>
              </w:divBdr>
            </w:div>
            <w:div w:id="480777955">
              <w:marLeft w:val="0"/>
              <w:marRight w:val="0"/>
              <w:marTop w:val="0"/>
              <w:marBottom w:val="0"/>
              <w:divBdr>
                <w:top w:val="none" w:sz="0" w:space="0" w:color="auto"/>
                <w:left w:val="none" w:sz="0" w:space="0" w:color="auto"/>
                <w:bottom w:val="none" w:sz="0" w:space="0" w:color="auto"/>
                <w:right w:val="none" w:sz="0" w:space="0" w:color="auto"/>
              </w:divBdr>
            </w:div>
            <w:div w:id="2145734793">
              <w:marLeft w:val="0"/>
              <w:marRight w:val="0"/>
              <w:marTop w:val="0"/>
              <w:marBottom w:val="0"/>
              <w:divBdr>
                <w:top w:val="none" w:sz="0" w:space="0" w:color="auto"/>
                <w:left w:val="none" w:sz="0" w:space="0" w:color="auto"/>
                <w:bottom w:val="none" w:sz="0" w:space="0" w:color="auto"/>
                <w:right w:val="none" w:sz="0" w:space="0" w:color="auto"/>
              </w:divBdr>
            </w:div>
            <w:div w:id="1108547037">
              <w:marLeft w:val="0"/>
              <w:marRight w:val="0"/>
              <w:marTop w:val="0"/>
              <w:marBottom w:val="0"/>
              <w:divBdr>
                <w:top w:val="none" w:sz="0" w:space="0" w:color="auto"/>
                <w:left w:val="none" w:sz="0" w:space="0" w:color="auto"/>
                <w:bottom w:val="none" w:sz="0" w:space="0" w:color="auto"/>
                <w:right w:val="none" w:sz="0" w:space="0" w:color="auto"/>
              </w:divBdr>
            </w:div>
            <w:div w:id="1390419924">
              <w:marLeft w:val="0"/>
              <w:marRight w:val="0"/>
              <w:marTop w:val="0"/>
              <w:marBottom w:val="0"/>
              <w:divBdr>
                <w:top w:val="none" w:sz="0" w:space="0" w:color="auto"/>
                <w:left w:val="none" w:sz="0" w:space="0" w:color="auto"/>
                <w:bottom w:val="none" w:sz="0" w:space="0" w:color="auto"/>
                <w:right w:val="none" w:sz="0" w:space="0" w:color="auto"/>
              </w:divBdr>
            </w:div>
            <w:div w:id="685597686">
              <w:marLeft w:val="0"/>
              <w:marRight w:val="0"/>
              <w:marTop w:val="0"/>
              <w:marBottom w:val="0"/>
              <w:divBdr>
                <w:top w:val="none" w:sz="0" w:space="0" w:color="auto"/>
                <w:left w:val="none" w:sz="0" w:space="0" w:color="auto"/>
                <w:bottom w:val="none" w:sz="0" w:space="0" w:color="auto"/>
                <w:right w:val="none" w:sz="0" w:space="0" w:color="auto"/>
              </w:divBdr>
            </w:div>
            <w:div w:id="1983803884">
              <w:marLeft w:val="0"/>
              <w:marRight w:val="0"/>
              <w:marTop w:val="0"/>
              <w:marBottom w:val="0"/>
              <w:divBdr>
                <w:top w:val="none" w:sz="0" w:space="0" w:color="auto"/>
                <w:left w:val="none" w:sz="0" w:space="0" w:color="auto"/>
                <w:bottom w:val="none" w:sz="0" w:space="0" w:color="auto"/>
                <w:right w:val="none" w:sz="0" w:space="0" w:color="auto"/>
              </w:divBdr>
            </w:div>
            <w:div w:id="395516503">
              <w:marLeft w:val="0"/>
              <w:marRight w:val="0"/>
              <w:marTop w:val="0"/>
              <w:marBottom w:val="0"/>
              <w:divBdr>
                <w:top w:val="none" w:sz="0" w:space="0" w:color="auto"/>
                <w:left w:val="none" w:sz="0" w:space="0" w:color="auto"/>
                <w:bottom w:val="none" w:sz="0" w:space="0" w:color="auto"/>
                <w:right w:val="none" w:sz="0" w:space="0" w:color="auto"/>
              </w:divBdr>
            </w:div>
            <w:div w:id="464280759">
              <w:marLeft w:val="0"/>
              <w:marRight w:val="0"/>
              <w:marTop w:val="0"/>
              <w:marBottom w:val="0"/>
              <w:divBdr>
                <w:top w:val="none" w:sz="0" w:space="0" w:color="auto"/>
                <w:left w:val="none" w:sz="0" w:space="0" w:color="auto"/>
                <w:bottom w:val="none" w:sz="0" w:space="0" w:color="auto"/>
                <w:right w:val="none" w:sz="0" w:space="0" w:color="auto"/>
              </w:divBdr>
            </w:div>
            <w:div w:id="159009199">
              <w:marLeft w:val="0"/>
              <w:marRight w:val="0"/>
              <w:marTop w:val="0"/>
              <w:marBottom w:val="0"/>
              <w:divBdr>
                <w:top w:val="none" w:sz="0" w:space="0" w:color="auto"/>
                <w:left w:val="none" w:sz="0" w:space="0" w:color="auto"/>
                <w:bottom w:val="none" w:sz="0" w:space="0" w:color="auto"/>
                <w:right w:val="none" w:sz="0" w:space="0" w:color="auto"/>
              </w:divBdr>
            </w:div>
            <w:div w:id="1727147815">
              <w:marLeft w:val="0"/>
              <w:marRight w:val="0"/>
              <w:marTop w:val="0"/>
              <w:marBottom w:val="0"/>
              <w:divBdr>
                <w:top w:val="none" w:sz="0" w:space="0" w:color="auto"/>
                <w:left w:val="none" w:sz="0" w:space="0" w:color="auto"/>
                <w:bottom w:val="none" w:sz="0" w:space="0" w:color="auto"/>
                <w:right w:val="none" w:sz="0" w:space="0" w:color="auto"/>
              </w:divBdr>
            </w:div>
            <w:div w:id="2004627111">
              <w:marLeft w:val="0"/>
              <w:marRight w:val="0"/>
              <w:marTop w:val="0"/>
              <w:marBottom w:val="0"/>
              <w:divBdr>
                <w:top w:val="none" w:sz="0" w:space="0" w:color="auto"/>
                <w:left w:val="none" w:sz="0" w:space="0" w:color="auto"/>
                <w:bottom w:val="none" w:sz="0" w:space="0" w:color="auto"/>
                <w:right w:val="none" w:sz="0" w:space="0" w:color="auto"/>
              </w:divBdr>
            </w:div>
            <w:div w:id="1087382672">
              <w:marLeft w:val="0"/>
              <w:marRight w:val="0"/>
              <w:marTop w:val="0"/>
              <w:marBottom w:val="0"/>
              <w:divBdr>
                <w:top w:val="none" w:sz="0" w:space="0" w:color="auto"/>
                <w:left w:val="none" w:sz="0" w:space="0" w:color="auto"/>
                <w:bottom w:val="none" w:sz="0" w:space="0" w:color="auto"/>
                <w:right w:val="none" w:sz="0" w:space="0" w:color="auto"/>
              </w:divBdr>
            </w:div>
            <w:div w:id="809636152">
              <w:marLeft w:val="0"/>
              <w:marRight w:val="0"/>
              <w:marTop w:val="0"/>
              <w:marBottom w:val="0"/>
              <w:divBdr>
                <w:top w:val="none" w:sz="0" w:space="0" w:color="auto"/>
                <w:left w:val="none" w:sz="0" w:space="0" w:color="auto"/>
                <w:bottom w:val="none" w:sz="0" w:space="0" w:color="auto"/>
                <w:right w:val="none" w:sz="0" w:space="0" w:color="auto"/>
              </w:divBdr>
            </w:div>
            <w:div w:id="530922356">
              <w:marLeft w:val="0"/>
              <w:marRight w:val="0"/>
              <w:marTop w:val="0"/>
              <w:marBottom w:val="0"/>
              <w:divBdr>
                <w:top w:val="none" w:sz="0" w:space="0" w:color="auto"/>
                <w:left w:val="none" w:sz="0" w:space="0" w:color="auto"/>
                <w:bottom w:val="none" w:sz="0" w:space="0" w:color="auto"/>
                <w:right w:val="none" w:sz="0" w:space="0" w:color="auto"/>
              </w:divBdr>
            </w:div>
            <w:div w:id="1921989266">
              <w:marLeft w:val="0"/>
              <w:marRight w:val="0"/>
              <w:marTop w:val="0"/>
              <w:marBottom w:val="0"/>
              <w:divBdr>
                <w:top w:val="none" w:sz="0" w:space="0" w:color="auto"/>
                <w:left w:val="none" w:sz="0" w:space="0" w:color="auto"/>
                <w:bottom w:val="none" w:sz="0" w:space="0" w:color="auto"/>
                <w:right w:val="none" w:sz="0" w:space="0" w:color="auto"/>
              </w:divBdr>
            </w:div>
            <w:div w:id="410465569">
              <w:marLeft w:val="0"/>
              <w:marRight w:val="0"/>
              <w:marTop w:val="0"/>
              <w:marBottom w:val="0"/>
              <w:divBdr>
                <w:top w:val="none" w:sz="0" w:space="0" w:color="auto"/>
                <w:left w:val="none" w:sz="0" w:space="0" w:color="auto"/>
                <w:bottom w:val="none" w:sz="0" w:space="0" w:color="auto"/>
                <w:right w:val="none" w:sz="0" w:space="0" w:color="auto"/>
              </w:divBdr>
            </w:div>
            <w:div w:id="1174952608">
              <w:marLeft w:val="0"/>
              <w:marRight w:val="0"/>
              <w:marTop w:val="0"/>
              <w:marBottom w:val="0"/>
              <w:divBdr>
                <w:top w:val="none" w:sz="0" w:space="0" w:color="auto"/>
                <w:left w:val="none" w:sz="0" w:space="0" w:color="auto"/>
                <w:bottom w:val="none" w:sz="0" w:space="0" w:color="auto"/>
                <w:right w:val="none" w:sz="0" w:space="0" w:color="auto"/>
              </w:divBdr>
            </w:div>
            <w:div w:id="1370103216">
              <w:marLeft w:val="0"/>
              <w:marRight w:val="0"/>
              <w:marTop w:val="0"/>
              <w:marBottom w:val="0"/>
              <w:divBdr>
                <w:top w:val="none" w:sz="0" w:space="0" w:color="auto"/>
                <w:left w:val="none" w:sz="0" w:space="0" w:color="auto"/>
                <w:bottom w:val="none" w:sz="0" w:space="0" w:color="auto"/>
                <w:right w:val="none" w:sz="0" w:space="0" w:color="auto"/>
              </w:divBdr>
            </w:div>
            <w:div w:id="1931961123">
              <w:marLeft w:val="0"/>
              <w:marRight w:val="0"/>
              <w:marTop w:val="0"/>
              <w:marBottom w:val="0"/>
              <w:divBdr>
                <w:top w:val="none" w:sz="0" w:space="0" w:color="auto"/>
                <w:left w:val="none" w:sz="0" w:space="0" w:color="auto"/>
                <w:bottom w:val="none" w:sz="0" w:space="0" w:color="auto"/>
                <w:right w:val="none" w:sz="0" w:space="0" w:color="auto"/>
              </w:divBdr>
            </w:div>
            <w:div w:id="1394700458">
              <w:marLeft w:val="0"/>
              <w:marRight w:val="0"/>
              <w:marTop w:val="0"/>
              <w:marBottom w:val="0"/>
              <w:divBdr>
                <w:top w:val="none" w:sz="0" w:space="0" w:color="auto"/>
                <w:left w:val="none" w:sz="0" w:space="0" w:color="auto"/>
                <w:bottom w:val="none" w:sz="0" w:space="0" w:color="auto"/>
                <w:right w:val="none" w:sz="0" w:space="0" w:color="auto"/>
              </w:divBdr>
            </w:div>
            <w:div w:id="1577864421">
              <w:marLeft w:val="0"/>
              <w:marRight w:val="0"/>
              <w:marTop w:val="0"/>
              <w:marBottom w:val="0"/>
              <w:divBdr>
                <w:top w:val="none" w:sz="0" w:space="0" w:color="auto"/>
                <w:left w:val="none" w:sz="0" w:space="0" w:color="auto"/>
                <w:bottom w:val="none" w:sz="0" w:space="0" w:color="auto"/>
                <w:right w:val="none" w:sz="0" w:space="0" w:color="auto"/>
              </w:divBdr>
            </w:div>
            <w:div w:id="42559019">
              <w:marLeft w:val="0"/>
              <w:marRight w:val="0"/>
              <w:marTop w:val="0"/>
              <w:marBottom w:val="0"/>
              <w:divBdr>
                <w:top w:val="none" w:sz="0" w:space="0" w:color="auto"/>
                <w:left w:val="none" w:sz="0" w:space="0" w:color="auto"/>
                <w:bottom w:val="none" w:sz="0" w:space="0" w:color="auto"/>
                <w:right w:val="none" w:sz="0" w:space="0" w:color="auto"/>
              </w:divBdr>
            </w:div>
            <w:div w:id="927811347">
              <w:marLeft w:val="0"/>
              <w:marRight w:val="0"/>
              <w:marTop w:val="0"/>
              <w:marBottom w:val="0"/>
              <w:divBdr>
                <w:top w:val="none" w:sz="0" w:space="0" w:color="auto"/>
                <w:left w:val="none" w:sz="0" w:space="0" w:color="auto"/>
                <w:bottom w:val="none" w:sz="0" w:space="0" w:color="auto"/>
                <w:right w:val="none" w:sz="0" w:space="0" w:color="auto"/>
              </w:divBdr>
            </w:div>
            <w:div w:id="896010872">
              <w:marLeft w:val="0"/>
              <w:marRight w:val="0"/>
              <w:marTop w:val="0"/>
              <w:marBottom w:val="0"/>
              <w:divBdr>
                <w:top w:val="none" w:sz="0" w:space="0" w:color="auto"/>
                <w:left w:val="none" w:sz="0" w:space="0" w:color="auto"/>
                <w:bottom w:val="none" w:sz="0" w:space="0" w:color="auto"/>
                <w:right w:val="none" w:sz="0" w:space="0" w:color="auto"/>
              </w:divBdr>
            </w:div>
            <w:div w:id="523640106">
              <w:marLeft w:val="0"/>
              <w:marRight w:val="0"/>
              <w:marTop w:val="0"/>
              <w:marBottom w:val="0"/>
              <w:divBdr>
                <w:top w:val="none" w:sz="0" w:space="0" w:color="auto"/>
                <w:left w:val="none" w:sz="0" w:space="0" w:color="auto"/>
                <w:bottom w:val="none" w:sz="0" w:space="0" w:color="auto"/>
                <w:right w:val="none" w:sz="0" w:space="0" w:color="auto"/>
              </w:divBdr>
            </w:div>
            <w:div w:id="1894006250">
              <w:marLeft w:val="0"/>
              <w:marRight w:val="0"/>
              <w:marTop w:val="0"/>
              <w:marBottom w:val="0"/>
              <w:divBdr>
                <w:top w:val="none" w:sz="0" w:space="0" w:color="auto"/>
                <w:left w:val="none" w:sz="0" w:space="0" w:color="auto"/>
                <w:bottom w:val="none" w:sz="0" w:space="0" w:color="auto"/>
                <w:right w:val="none" w:sz="0" w:space="0" w:color="auto"/>
              </w:divBdr>
            </w:div>
            <w:div w:id="1648245665">
              <w:marLeft w:val="0"/>
              <w:marRight w:val="0"/>
              <w:marTop w:val="0"/>
              <w:marBottom w:val="0"/>
              <w:divBdr>
                <w:top w:val="none" w:sz="0" w:space="0" w:color="auto"/>
                <w:left w:val="none" w:sz="0" w:space="0" w:color="auto"/>
                <w:bottom w:val="none" w:sz="0" w:space="0" w:color="auto"/>
                <w:right w:val="none" w:sz="0" w:space="0" w:color="auto"/>
              </w:divBdr>
            </w:div>
            <w:div w:id="827404571">
              <w:marLeft w:val="0"/>
              <w:marRight w:val="0"/>
              <w:marTop w:val="0"/>
              <w:marBottom w:val="0"/>
              <w:divBdr>
                <w:top w:val="none" w:sz="0" w:space="0" w:color="auto"/>
                <w:left w:val="none" w:sz="0" w:space="0" w:color="auto"/>
                <w:bottom w:val="none" w:sz="0" w:space="0" w:color="auto"/>
                <w:right w:val="none" w:sz="0" w:space="0" w:color="auto"/>
              </w:divBdr>
            </w:div>
            <w:div w:id="1665746066">
              <w:marLeft w:val="0"/>
              <w:marRight w:val="0"/>
              <w:marTop w:val="0"/>
              <w:marBottom w:val="0"/>
              <w:divBdr>
                <w:top w:val="none" w:sz="0" w:space="0" w:color="auto"/>
                <w:left w:val="none" w:sz="0" w:space="0" w:color="auto"/>
                <w:bottom w:val="none" w:sz="0" w:space="0" w:color="auto"/>
                <w:right w:val="none" w:sz="0" w:space="0" w:color="auto"/>
              </w:divBdr>
            </w:div>
            <w:div w:id="833568350">
              <w:marLeft w:val="0"/>
              <w:marRight w:val="0"/>
              <w:marTop w:val="0"/>
              <w:marBottom w:val="0"/>
              <w:divBdr>
                <w:top w:val="none" w:sz="0" w:space="0" w:color="auto"/>
                <w:left w:val="none" w:sz="0" w:space="0" w:color="auto"/>
                <w:bottom w:val="none" w:sz="0" w:space="0" w:color="auto"/>
                <w:right w:val="none" w:sz="0" w:space="0" w:color="auto"/>
              </w:divBdr>
            </w:div>
            <w:div w:id="838279055">
              <w:marLeft w:val="0"/>
              <w:marRight w:val="0"/>
              <w:marTop w:val="0"/>
              <w:marBottom w:val="0"/>
              <w:divBdr>
                <w:top w:val="none" w:sz="0" w:space="0" w:color="auto"/>
                <w:left w:val="none" w:sz="0" w:space="0" w:color="auto"/>
                <w:bottom w:val="none" w:sz="0" w:space="0" w:color="auto"/>
                <w:right w:val="none" w:sz="0" w:space="0" w:color="auto"/>
              </w:divBdr>
            </w:div>
            <w:div w:id="1028607437">
              <w:marLeft w:val="0"/>
              <w:marRight w:val="0"/>
              <w:marTop w:val="0"/>
              <w:marBottom w:val="0"/>
              <w:divBdr>
                <w:top w:val="none" w:sz="0" w:space="0" w:color="auto"/>
                <w:left w:val="none" w:sz="0" w:space="0" w:color="auto"/>
                <w:bottom w:val="none" w:sz="0" w:space="0" w:color="auto"/>
                <w:right w:val="none" w:sz="0" w:space="0" w:color="auto"/>
              </w:divBdr>
            </w:div>
            <w:div w:id="1305936307">
              <w:marLeft w:val="0"/>
              <w:marRight w:val="0"/>
              <w:marTop w:val="0"/>
              <w:marBottom w:val="0"/>
              <w:divBdr>
                <w:top w:val="none" w:sz="0" w:space="0" w:color="auto"/>
                <w:left w:val="none" w:sz="0" w:space="0" w:color="auto"/>
                <w:bottom w:val="none" w:sz="0" w:space="0" w:color="auto"/>
                <w:right w:val="none" w:sz="0" w:space="0" w:color="auto"/>
              </w:divBdr>
            </w:div>
            <w:div w:id="965814712">
              <w:marLeft w:val="0"/>
              <w:marRight w:val="0"/>
              <w:marTop w:val="0"/>
              <w:marBottom w:val="0"/>
              <w:divBdr>
                <w:top w:val="none" w:sz="0" w:space="0" w:color="auto"/>
                <w:left w:val="none" w:sz="0" w:space="0" w:color="auto"/>
                <w:bottom w:val="none" w:sz="0" w:space="0" w:color="auto"/>
                <w:right w:val="none" w:sz="0" w:space="0" w:color="auto"/>
              </w:divBdr>
            </w:div>
            <w:div w:id="63112753">
              <w:marLeft w:val="0"/>
              <w:marRight w:val="0"/>
              <w:marTop w:val="0"/>
              <w:marBottom w:val="0"/>
              <w:divBdr>
                <w:top w:val="none" w:sz="0" w:space="0" w:color="auto"/>
                <w:left w:val="none" w:sz="0" w:space="0" w:color="auto"/>
                <w:bottom w:val="none" w:sz="0" w:space="0" w:color="auto"/>
                <w:right w:val="none" w:sz="0" w:space="0" w:color="auto"/>
              </w:divBdr>
            </w:div>
            <w:div w:id="561063911">
              <w:marLeft w:val="0"/>
              <w:marRight w:val="0"/>
              <w:marTop w:val="0"/>
              <w:marBottom w:val="0"/>
              <w:divBdr>
                <w:top w:val="none" w:sz="0" w:space="0" w:color="auto"/>
                <w:left w:val="none" w:sz="0" w:space="0" w:color="auto"/>
                <w:bottom w:val="none" w:sz="0" w:space="0" w:color="auto"/>
                <w:right w:val="none" w:sz="0" w:space="0" w:color="auto"/>
              </w:divBdr>
            </w:div>
            <w:div w:id="1282540944">
              <w:marLeft w:val="0"/>
              <w:marRight w:val="0"/>
              <w:marTop w:val="0"/>
              <w:marBottom w:val="0"/>
              <w:divBdr>
                <w:top w:val="none" w:sz="0" w:space="0" w:color="auto"/>
                <w:left w:val="none" w:sz="0" w:space="0" w:color="auto"/>
                <w:bottom w:val="none" w:sz="0" w:space="0" w:color="auto"/>
                <w:right w:val="none" w:sz="0" w:space="0" w:color="auto"/>
              </w:divBdr>
            </w:div>
            <w:div w:id="1904365487">
              <w:marLeft w:val="0"/>
              <w:marRight w:val="0"/>
              <w:marTop w:val="0"/>
              <w:marBottom w:val="0"/>
              <w:divBdr>
                <w:top w:val="none" w:sz="0" w:space="0" w:color="auto"/>
                <w:left w:val="none" w:sz="0" w:space="0" w:color="auto"/>
                <w:bottom w:val="none" w:sz="0" w:space="0" w:color="auto"/>
                <w:right w:val="none" w:sz="0" w:space="0" w:color="auto"/>
              </w:divBdr>
            </w:div>
            <w:div w:id="95902660">
              <w:marLeft w:val="0"/>
              <w:marRight w:val="0"/>
              <w:marTop w:val="0"/>
              <w:marBottom w:val="0"/>
              <w:divBdr>
                <w:top w:val="none" w:sz="0" w:space="0" w:color="auto"/>
                <w:left w:val="none" w:sz="0" w:space="0" w:color="auto"/>
                <w:bottom w:val="none" w:sz="0" w:space="0" w:color="auto"/>
                <w:right w:val="none" w:sz="0" w:space="0" w:color="auto"/>
              </w:divBdr>
            </w:div>
            <w:div w:id="463541645">
              <w:marLeft w:val="0"/>
              <w:marRight w:val="0"/>
              <w:marTop w:val="0"/>
              <w:marBottom w:val="0"/>
              <w:divBdr>
                <w:top w:val="none" w:sz="0" w:space="0" w:color="auto"/>
                <w:left w:val="none" w:sz="0" w:space="0" w:color="auto"/>
                <w:bottom w:val="none" w:sz="0" w:space="0" w:color="auto"/>
                <w:right w:val="none" w:sz="0" w:space="0" w:color="auto"/>
              </w:divBdr>
            </w:div>
            <w:div w:id="1426800605">
              <w:marLeft w:val="0"/>
              <w:marRight w:val="0"/>
              <w:marTop w:val="0"/>
              <w:marBottom w:val="0"/>
              <w:divBdr>
                <w:top w:val="none" w:sz="0" w:space="0" w:color="auto"/>
                <w:left w:val="none" w:sz="0" w:space="0" w:color="auto"/>
                <w:bottom w:val="none" w:sz="0" w:space="0" w:color="auto"/>
                <w:right w:val="none" w:sz="0" w:space="0" w:color="auto"/>
              </w:divBdr>
            </w:div>
            <w:div w:id="760830887">
              <w:marLeft w:val="0"/>
              <w:marRight w:val="0"/>
              <w:marTop w:val="0"/>
              <w:marBottom w:val="0"/>
              <w:divBdr>
                <w:top w:val="none" w:sz="0" w:space="0" w:color="auto"/>
                <w:left w:val="none" w:sz="0" w:space="0" w:color="auto"/>
                <w:bottom w:val="none" w:sz="0" w:space="0" w:color="auto"/>
                <w:right w:val="none" w:sz="0" w:space="0" w:color="auto"/>
              </w:divBdr>
            </w:div>
            <w:div w:id="1059479141">
              <w:marLeft w:val="0"/>
              <w:marRight w:val="0"/>
              <w:marTop w:val="0"/>
              <w:marBottom w:val="0"/>
              <w:divBdr>
                <w:top w:val="none" w:sz="0" w:space="0" w:color="auto"/>
                <w:left w:val="none" w:sz="0" w:space="0" w:color="auto"/>
                <w:bottom w:val="none" w:sz="0" w:space="0" w:color="auto"/>
                <w:right w:val="none" w:sz="0" w:space="0" w:color="auto"/>
              </w:divBdr>
            </w:div>
            <w:div w:id="2118867246">
              <w:marLeft w:val="0"/>
              <w:marRight w:val="0"/>
              <w:marTop w:val="0"/>
              <w:marBottom w:val="0"/>
              <w:divBdr>
                <w:top w:val="none" w:sz="0" w:space="0" w:color="auto"/>
                <w:left w:val="none" w:sz="0" w:space="0" w:color="auto"/>
                <w:bottom w:val="none" w:sz="0" w:space="0" w:color="auto"/>
                <w:right w:val="none" w:sz="0" w:space="0" w:color="auto"/>
              </w:divBdr>
            </w:div>
            <w:div w:id="1501504308">
              <w:marLeft w:val="0"/>
              <w:marRight w:val="0"/>
              <w:marTop w:val="0"/>
              <w:marBottom w:val="0"/>
              <w:divBdr>
                <w:top w:val="none" w:sz="0" w:space="0" w:color="auto"/>
                <w:left w:val="none" w:sz="0" w:space="0" w:color="auto"/>
                <w:bottom w:val="none" w:sz="0" w:space="0" w:color="auto"/>
                <w:right w:val="none" w:sz="0" w:space="0" w:color="auto"/>
              </w:divBdr>
            </w:div>
            <w:div w:id="660082022">
              <w:marLeft w:val="0"/>
              <w:marRight w:val="0"/>
              <w:marTop w:val="0"/>
              <w:marBottom w:val="0"/>
              <w:divBdr>
                <w:top w:val="none" w:sz="0" w:space="0" w:color="auto"/>
                <w:left w:val="none" w:sz="0" w:space="0" w:color="auto"/>
                <w:bottom w:val="none" w:sz="0" w:space="0" w:color="auto"/>
                <w:right w:val="none" w:sz="0" w:space="0" w:color="auto"/>
              </w:divBdr>
            </w:div>
            <w:div w:id="157231061">
              <w:marLeft w:val="0"/>
              <w:marRight w:val="0"/>
              <w:marTop w:val="0"/>
              <w:marBottom w:val="0"/>
              <w:divBdr>
                <w:top w:val="none" w:sz="0" w:space="0" w:color="auto"/>
                <w:left w:val="none" w:sz="0" w:space="0" w:color="auto"/>
                <w:bottom w:val="none" w:sz="0" w:space="0" w:color="auto"/>
                <w:right w:val="none" w:sz="0" w:space="0" w:color="auto"/>
              </w:divBdr>
            </w:div>
            <w:div w:id="722562469">
              <w:marLeft w:val="0"/>
              <w:marRight w:val="0"/>
              <w:marTop w:val="0"/>
              <w:marBottom w:val="0"/>
              <w:divBdr>
                <w:top w:val="none" w:sz="0" w:space="0" w:color="auto"/>
                <w:left w:val="none" w:sz="0" w:space="0" w:color="auto"/>
                <w:bottom w:val="none" w:sz="0" w:space="0" w:color="auto"/>
                <w:right w:val="none" w:sz="0" w:space="0" w:color="auto"/>
              </w:divBdr>
            </w:div>
            <w:div w:id="1997030627">
              <w:marLeft w:val="0"/>
              <w:marRight w:val="0"/>
              <w:marTop w:val="0"/>
              <w:marBottom w:val="0"/>
              <w:divBdr>
                <w:top w:val="none" w:sz="0" w:space="0" w:color="auto"/>
                <w:left w:val="none" w:sz="0" w:space="0" w:color="auto"/>
                <w:bottom w:val="none" w:sz="0" w:space="0" w:color="auto"/>
                <w:right w:val="none" w:sz="0" w:space="0" w:color="auto"/>
              </w:divBdr>
            </w:div>
            <w:div w:id="1699507395">
              <w:marLeft w:val="0"/>
              <w:marRight w:val="0"/>
              <w:marTop w:val="0"/>
              <w:marBottom w:val="0"/>
              <w:divBdr>
                <w:top w:val="none" w:sz="0" w:space="0" w:color="auto"/>
                <w:left w:val="none" w:sz="0" w:space="0" w:color="auto"/>
                <w:bottom w:val="none" w:sz="0" w:space="0" w:color="auto"/>
                <w:right w:val="none" w:sz="0" w:space="0" w:color="auto"/>
              </w:divBdr>
            </w:div>
            <w:div w:id="674068846">
              <w:marLeft w:val="0"/>
              <w:marRight w:val="0"/>
              <w:marTop w:val="0"/>
              <w:marBottom w:val="0"/>
              <w:divBdr>
                <w:top w:val="none" w:sz="0" w:space="0" w:color="auto"/>
                <w:left w:val="none" w:sz="0" w:space="0" w:color="auto"/>
                <w:bottom w:val="none" w:sz="0" w:space="0" w:color="auto"/>
                <w:right w:val="none" w:sz="0" w:space="0" w:color="auto"/>
              </w:divBdr>
            </w:div>
            <w:div w:id="374696960">
              <w:marLeft w:val="0"/>
              <w:marRight w:val="0"/>
              <w:marTop w:val="0"/>
              <w:marBottom w:val="0"/>
              <w:divBdr>
                <w:top w:val="none" w:sz="0" w:space="0" w:color="auto"/>
                <w:left w:val="none" w:sz="0" w:space="0" w:color="auto"/>
                <w:bottom w:val="none" w:sz="0" w:space="0" w:color="auto"/>
                <w:right w:val="none" w:sz="0" w:space="0" w:color="auto"/>
              </w:divBdr>
            </w:div>
            <w:div w:id="1405880657">
              <w:marLeft w:val="0"/>
              <w:marRight w:val="0"/>
              <w:marTop w:val="0"/>
              <w:marBottom w:val="0"/>
              <w:divBdr>
                <w:top w:val="none" w:sz="0" w:space="0" w:color="auto"/>
                <w:left w:val="none" w:sz="0" w:space="0" w:color="auto"/>
                <w:bottom w:val="none" w:sz="0" w:space="0" w:color="auto"/>
                <w:right w:val="none" w:sz="0" w:space="0" w:color="auto"/>
              </w:divBdr>
            </w:div>
            <w:div w:id="1627269832">
              <w:marLeft w:val="0"/>
              <w:marRight w:val="0"/>
              <w:marTop w:val="0"/>
              <w:marBottom w:val="0"/>
              <w:divBdr>
                <w:top w:val="none" w:sz="0" w:space="0" w:color="auto"/>
                <w:left w:val="none" w:sz="0" w:space="0" w:color="auto"/>
                <w:bottom w:val="none" w:sz="0" w:space="0" w:color="auto"/>
                <w:right w:val="none" w:sz="0" w:space="0" w:color="auto"/>
              </w:divBdr>
            </w:div>
            <w:div w:id="1379473705">
              <w:marLeft w:val="0"/>
              <w:marRight w:val="0"/>
              <w:marTop w:val="0"/>
              <w:marBottom w:val="0"/>
              <w:divBdr>
                <w:top w:val="none" w:sz="0" w:space="0" w:color="auto"/>
                <w:left w:val="none" w:sz="0" w:space="0" w:color="auto"/>
                <w:bottom w:val="none" w:sz="0" w:space="0" w:color="auto"/>
                <w:right w:val="none" w:sz="0" w:space="0" w:color="auto"/>
              </w:divBdr>
            </w:div>
            <w:div w:id="1240403698">
              <w:marLeft w:val="0"/>
              <w:marRight w:val="0"/>
              <w:marTop w:val="0"/>
              <w:marBottom w:val="0"/>
              <w:divBdr>
                <w:top w:val="none" w:sz="0" w:space="0" w:color="auto"/>
                <w:left w:val="none" w:sz="0" w:space="0" w:color="auto"/>
                <w:bottom w:val="none" w:sz="0" w:space="0" w:color="auto"/>
                <w:right w:val="none" w:sz="0" w:space="0" w:color="auto"/>
              </w:divBdr>
            </w:div>
            <w:div w:id="1940287686">
              <w:marLeft w:val="0"/>
              <w:marRight w:val="0"/>
              <w:marTop w:val="0"/>
              <w:marBottom w:val="0"/>
              <w:divBdr>
                <w:top w:val="none" w:sz="0" w:space="0" w:color="auto"/>
                <w:left w:val="none" w:sz="0" w:space="0" w:color="auto"/>
                <w:bottom w:val="none" w:sz="0" w:space="0" w:color="auto"/>
                <w:right w:val="none" w:sz="0" w:space="0" w:color="auto"/>
              </w:divBdr>
            </w:div>
            <w:div w:id="2034648911">
              <w:marLeft w:val="0"/>
              <w:marRight w:val="0"/>
              <w:marTop w:val="0"/>
              <w:marBottom w:val="0"/>
              <w:divBdr>
                <w:top w:val="none" w:sz="0" w:space="0" w:color="auto"/>
                <w:left w:val="none" w:sz="0" w:space="0" w:color="auto"/>
                <w:bottom w:val="none" w:sz="0" w:space="0" w:color="auto"/>
                <w:right w:val="none" w:sz="0" w:space="0" w:color="auto"/>
              </w:divBdr>
            </w:div>
            <w:div w:id="1245802304">
              <w:marLeft w:val="0"/>
              <w:marRight w:val="0"/>
              <w:marTop w:val="0"/>
              <w:marBottom w:val="0"/>
              <w:divBdr>
                <w:top w:val="none" w:sz="0" w:space="0" w:color="auto"/>
                <w:left w:val="none" w:sz="0" w:space="0" w:color="auto"/>
                <w:bottom w:val="none" w:sz="0" w:space="0" w:color="auto"/>
                <w:right w:val="none" w:sz="0" w:space="0" w:color="auto"/>
              </w:divBdr>
            </w:div>
            <w:div w:id="76827899">
              <w:marLeft w:val="0"/>
              <w:marRight w:val="0"/>
              <w:marTop w:val="0"/>
              <w:marBottom w:val="0"/>
              <w:divBdr>
                <w:top w:val="none" w:sz="0" w:space="0" w:color="auto"/>
                <w:left w:val="none" w:sz="0" w:space="0" w:color="auto"/>
                <w:bottom w:val="none" w:sz="0" w:space="0" w:color="auto"/>
                <w:right w:val="none" w:sz="0" w:space="0" w:color="auto"/>
              </w:divBdr>
            </w:div>
            <w:div w:id="1699548349">
              <w:marLeft w:val="0"/>
              <w:marRight w:val="0"/>
              <w:marTop w:val="0"/>
              <w:marBottom w:val="0"/>
              <w:divBdr>
                <w:top w:val="none" w:sz="0" w:space="0" w:color="auto"/>
                <w:left w:val="none" w:sz="0" w:space="0" w:color="auto"/>
                <w:bottom w:val="none" w:sz="0" w:space="0" w:color="auto"/>
                <w:right w:val="none" w:sz="0" w:space="0" w:color="auto"/>
              </w:divBdr>
            </w:div>
            <w:div w:id="1013143478">
              <w:marLeft w:val="0"/>
              <w:marRight w:val="0"/>
              <w:marTop w:val="0"/>
              <w:marBottom w:val="0"/>
              <w:divBdr>
                <w:top w:val="none" w:sz="0" w:space="0" w:color="auto"/>
                <w:left w:val="none" w:sz="0" w:space="0" w:color="auto"/>
                <w:bottom w:val="none" w:sz="0" w:space="0" w:color="auto"/>
                <w:right w:val="none" w:sz="0" w:space="0" w:color="auto"/>
              </w:divBdr>
            </w:div>
            <w:div w:id="2023166003">
              <w:marLeft w:val="0"/>
              <w:marRight w:val="0"/>
              <w:marTop w:val="0"/>
              <w:marBottom w:val="0"/>
              <w:divBdr>
                <w:top w:val="none" w:sz="0" w:space="0" w:color="auto"/>
                <w:left w:val="none" w:sz="0" w:space="0" w:color="auto"/>
                <w:bottom w:val="none" w:sz="0" w:space="0" w:color="auto"/>
                <w:right w:val="none" w:sz="0" w:space="0" w:color="auto"/>
              </w:divBdr>
            </w:div>
            <w:div w:id="124273960">
              <w:marLeft w:val="0"/>
              <w:marRight w:val="0"/>
              <w:marTop w:val="0"/>
              <w:marBottom w:val="0"/>
              <w:divBdr>
                <w:top w:val="none" w:sz="0" w:space="0" w:color="auto"/>
                <w:left w:val="none" w:sz="0" w:space="0" w:color="auto"/>
                <w:bottom w:val="none" w:sz="0" w:space="0" w:color="auto"/>
                <w:right w:val="none" w:sz="0" w:space="0" w:color="auto"/>
              </w:divBdr>
            </w:div>
            <w:div w:id="1020396650">
              <w:marLeft w:val="0"/>
              <w:marRight w:val="0"/>
              <w:marTop w:val="0"/>
              <w:marBottom w:val="0"/>
              <w:divBdr>
                <w:top w:val="none" w:sz="0" w:space="0" w:color="auto"/>
                <w:left w:val="none" w:sz="0" w:space="0" w:color="auto"/>
                <w:bottom w:val="none" w:sz="0" w:space="0" w:color="auto"/>
                <w:right w:val="none" w:sz="0" w:space="0" w:color="auto"/>
              </w:divBdr>
            </w:div>
            <w:div w:id="1598052209">
              <w:marLeft w:val="0"/>
              <w:marRight w:val="0"/>
              <w:marTop w:val="0"/>
              <w:marBottom w:val="0"/>
              <w:divBdr>
                <w:top w:val="none" w:sz="0" w:space="0" w:color="auto"/>
                <w:left w:val="none" w:sz="0" w:space="0" w:color="auto"/>
                <w:bottom w:val="none" w:sz="0" w:space="0" w:color="auto"/>
                <w:right w:val="none" w:sz="0" w:space="0" w:color="auto"/>
              </w:divBdr>
            </w:div>
            <w:div w:id="504630765">
              <w:marLeft w:val="0"/>
              <w:marRight w:val="0"/>
              <w:marTop w:val="0"/>
              <w:marBottom w:val="0"/>
              <w:divBdr>
                <w:top w:val="none" w:sz="0" w:space="0" w:color="auto"/>
                <w:left w:val="none" w:sz="0" w:space="0" w:color="auto"/>
                <w:bottom w:val="none" w:sz="0" w:space="0" w:color="auto"/>
                <w:right w:val="none" w:sz="0" w:space="0" w:color="auto"/>
              </w:divBdr>
            </w:div>
            <w:div w:id="1536849454">
              <w:marLeft w:val="0"/>
              <w:marRight w:val="0"/>
              <w:marTop w:val="0"/>
              <w:marBottom w:val="0"/>
              <w:divBdr>
                <w:top w:val="none" w:sz="0" w:space="0" w:color="auto"/>
                <w:left w:val="none" w:sz="0" w:space="0" w:color="auto"/>
                <w:bottom w:val="none" w:sz="0" w:space="0" w:color="auto"/>
                <w:right w:val="none" w:sz="0" w:space="0" w:color="auto"/>
              </w:divBdr>
            </w:div>
            <w:div w:id="2091193619">
              <w:marLeft w:val="0"/>
              <w:marRight w:val="0"/>
              <w:marTop w:val="0"/>
              <w:marBottom w:val="0"/>
              <w:divBdr>
                <w:top w:val="none" w:sz="0" w:space="0" w:color="auto"/>
                <w:left w:val="none" w:sz="0" w:space="0" w:color="auto"/>
                <w:bottom w:val="none" w:sz="0" w:space="0" w:color="auto"/>
                <w:right w:val="none" w:sz="0" w:space="0" w:color="auto"/>
              </w:divBdr>
            </w:div>
            <w:div w:id="223419972">
              <w:marLeft w:val="0"/>
              <w:marRight w:val="0"/>
              <w:marTop w:val="0"/>
              <w:marBottom w:val="0"/>
              <w:divBdr>
                <w:top w:val="none" w:sz="0" w:space="0" w:color="auto"/>
                <w:left w:val="none" w:sz="0" w:space="0" w:color="auto"/>
                <w:bottom w:val="none" w:sz="0" w:space="0" w:color="auto"/>
                <w:right w:val="none" w:sz="0" w:space="0" w:color="auto"/>
              </w:divBdr>
            </w:div>
            <w:div w:id="473446348">
              <w:marLeft w:val="0"/>
              <w:marRight w:val="0"/>
              <w:marTop w:val="0"/>
              <w:marBottom w:val="0"/>
              <w:divBdr>
                <w:top w:val="none" w:sz="0" w:space="0" w:color="auto"/>
                <w:left w:val="none" w:sz="0" w:space="0" w:color="auto"/>
                <w:bottom w:val="none" w:sz="0" w:space="0" w:color="auto"/>
                <w:right w:val="none" w:sz="0" w:space="0" w:color="auto"/>
              </w:divBdr>
            </w:div>
            <w:div w:id="330766744">
              <w:marLeft w:val="0"/>
              <w:marRight w:val="0"/>
              <w:marTop w:val="0"/>
              <w:marBottom w:val="0"/>
              <w:divBdr>
                <w:top w:val="none" w:sz="0" w:space="0" w:color="auto"/>
                <w:left w:val="none" w:sz="0" w:space="0" w:color="auto"/>
                <w:bottom w:val="none" w:sz="0" w:space="0" w:color="auto"/>
                <w:right w:val="none" w:sz="0" w:space="0" w:color="auto"/>
              </w:divBdr>
            </w:div>
            <w:div w:id="1540817599">
              <w:marLeft w:val="0"/>
              <w:marRight w:val="0"/>
              <w:marTop w:val="0"/>
              <w:marBottom w:val="0"/>
              <w:divBdr>
                <w:top w:val="none" w:sz="0" w:space="0" w:color="auto"/>
                <w:left w:val="none" w:sz="0" w:space="0" w:color="auto"/>
                <w:bottom w:val="none" w:sz="0" w:space="0" w:color="auto"/>
                <w:right w:val="none" w:sz="0" w:space="0" w:color="auto"/>
              </w:divBdr>
            </w:div>
            <w:div w:id="1686862870">
              <w:marLeft w:val="0"/>
              <w:marRight w:val="0"/>
              <w:marTop w:val="0"/>
              <w:marBottom w:val="0"/>
              <w:divBdr>
                <w:top w:val="none" w:sz="0" w:space="0" w:color="auto"/>
                <w:left w:val="none" w:sz="0" w:space="0" w:color="auto"/>
                <w:bottom w:val="none" w:sz="0" w:space="0" w:color="auto"/>
                <w:right w:val="none" w:sz="0" w:space="0" w:color="auto"/>
              </w:divBdr>
            </w:div>
            <w:div w:id="36205533">
              <w:marLeft w:val="0"/>
              <w:marRight w:val="0"/>
              <w:marTop w:val="0"/>
              <w:marBottom w:val="0"/>
              <w:divBdr>
                <w:top w:val="none" w:sz="0" w:space="0" w:color="auto"/>
                <w:left w:val="none" w:sz="0" w:space="0" w:color="auto"/>
                <w:bottom w:val="none" w:sz="0" w:space="0" w:color="auto"/>
                <w:right w:val="none" w:sz="0" w:space="0" w:color="auto"/>
              </w:divBdr>
            </w:div>
            <w:div w:id="2095278727">
              <w:marLeft w:val="0"/>
              <w:marRight w:val="0"/>
              <w:marTop w:val="0"/>
              <w:marBottom w:val="0"/>
              <w:divBdr>
                <w:top w:val="none" w:sz="0" w:space="0" w:color="auto"/>
                <w:left w:val="none" w:sz="0" w:space="0" w:color="auto"/>
                <w:bottom w:val="none" w:sz="0" w:space="0" w:color="auto"/>
                <w:right w:val="none" w:sz="0" w:space="0" w:color="auto"/>
              </w:divBdr>
            </w:div>
            <w:div w:id="1508133606">
              <w:marLeft w:val="0"/>
              <w:marRight w:val="0"/>
              <w:marTop w:val="0"/>
              <w:marBottom w:val="0"/>
              <w:divBdr>
                <w:top w:val="none" w:sz="0" w:space="0" w:color="auto"/>
                <w:left w:val="none" w:sz="0" w:space="0" w:color="auto"/>
                <w:bottom w:val="none" w:sz="0" w:space="0" w:color="auto"/>
                <w:right w:val="none" w:sz="0" w:space="0" w:color="auto"/>
              </w:divBdr>
            </w:div>
            <w:div w:id="1791896714">
              <w:marLeft w:val="0"/>
              <w:marRight w:val="0"/>
              <w:marTop w:val="0"/>
              <w:marBottom w:val="0"/>
              <w:divBdr>
                <w:top w:val="none" w:sz="0" w:space="0" w:color="auto"/>
                <w:left w:val="none" w:sz="0" w:space="0" w:color="auto"/>
                <w:bottom w:val="none" w:sz="0" w:space="0" w:color="auto"/>
                <w:right w:val="none" w:sz="0" w:space="0" w:color="auto"/>
              </w:divBdr>
            </w:div>
            <w:div w:id="1126046106">
              <w:marLeft w:val="0"/>
              <w:marRight w:val="0"/>
              <w:marTop w:val="0"/>
              <w:marBottom w:val="0"/>
              <w:divBdr>
                <w:top w:val="none" w:sz="0" w:space="0" w:color="auto"/>
                <w:left w:val="none" w:sz="0" w:space="0" w:color="auto"/>
                <w:bottom w:val="none" w:sz="0" w:space="0" w:color="auto"/>
                <w:right w:val="none" w:sz="0" w:space="0" w:color="auto"/>
              </w:divBdr>
            </w:div>
            <w:div w:id="713114428">
              <w:marLeft w:val="0"/>
              <w:marRight w:val="0"/>
              <w:marTop w:val="0"/>
              <w:marBottom w:val="0"/>
              <w:divBdr>
                <w:top w:val="none" w:sz="0" w:space="0" w:color="auto"/>
                <w:left w:val="none" w:sz="0" w:space="0" w:color="auto"/>
                <w:bottom w:val="none" w:sz="0" w:space="0" w:color="auto"/>
                <w:right w:val="none" w:sz="0" w:space="0" w:color="auto"/>
              </w:divBdr>
            </w:div>
            <w:div w:id="1830753450">
              <w:marLeft w:val="0"/>
              <w:marRight w:val="0"/>
              <w:marTop w:val="0"/>
              <w:marBottom w:val="0"/>
              <w:divBdr>
                <w:top w:val="none" w:sz="0" w:space="0" w:color="auto"/>
                <w:left w:val="none" w:sz="0" w:space="0" w:color="auto"/>
                <w:bottom w:val="none" w:sz="0" w:space="0" w:color="auto"/>
                <w:right w:val="none" w:sz="0" w:space="0" w:color="auto"/>
              </w:divBdr>
            </w:div>
            <w:div w:id="1288702253">
              <w:marLeft w:val="0"/>
              <w:marRight w:val="0"/>
              <w:marTop w:val="0"/>
              <w:marBottom w:val="0"/>
              <w:divBdr>
                <w:top w:val="none" w:sz="0" w:space="0" w:color="auto"/>
                <w:left w:val="none" w:sz="0" w:space="0" w:color="auto"/>
                <w:bottom w:val="none" w:sz="0" w:space="0" w:color="auto"/>
                <w:right w:val="none" w:sz="0" w:space="0" w:color="auto"/>
              </w:divBdr>
            </w:div>
            <w:div w:id="451752565">
              <w:marLeft w:val="0"/>
              <w:marRight w:val="0"/>
              <w:marTop w:val="0"/>
              <w:marBottom w:val="0"/>
              <w:divBdr>
                <w:top w:val="none" w:sz="0" w:space="0" w:color="auto"/>
                <w:left w:val="none" w:sz="0" w:space="0" w:color="auto"/>
                <w:bottom w:val="none" w:sz="0" w:space="0" w:color="auto"/>
                <w:right w:val="none" w:sz="0" w:space="0" w:color="auto"/>
              </w:divBdr>
            </w:div>
            <w:div w:id="1155728893">
              <w:marLeft w:val="0"/>
              <w:marRight w:val="0"/>
              <w:marTop w:val="0"/>
              <w:marBottom w:val="0"/>
              <w:divBdr>
                <w:top w:val="none" w:sz="0" w:space="0" w:color="auto"/>
                <w:left w:val="none" w:sz="0" w:space="0" w:color="auto"/>
                <w:bottom w:val="none" w:sz="0" w:space="0" w:color="auto"/>
                <w:right w:val="none" w:sz="0" w:space="0" w:color="auto"/>
              </w:divBdr>
            </w:div>
            <w:div w:id="1008213780">
              <w:marLeft w:val="0"/>
              <w:marRight w:val="0"/>
              <w:marTop w:val="0"/>
              <w:marBottom w:val="0"/>
              <w:divBdr>
                <w:top w:val="none" w:sz="0" w:space="0" w:color="auto"/>
                <w:left w:val="none" w:sz="0" w:space="0" w:color="auto"/>
                <w:bottom w:val="none" w:sz="0" w:space="0" w:color="auto"/>
                <w:right w:val="none" w:sz="0" w:space="0" w:color="auto"/>
              </w:divBdr>
            </w:div>
            <w:div w:id="1240749901">
              <w:marLeft w:val="0"/>
              <w:marRight w:val="0"/>
              <w:marTop w:val="0"/>
              <w:marBottom w:val="0"/>
              <w:divBdr>
                <w:top w:val="none" w:sz="0" w:space="0" w:color="auto"/>
                <w:left w:val="none" w:sz="0" w:space="0" w:color="auto"/>
                <w:bottom w:val="none" w:sz="0" w:space="0" w:color="auto"/>
                <w:right w:val="none" w:sz="0" w:space="0" w:color="auto"/>
              </w:divBdr>
            </w:div>
            <w:div w:id="1160729749">
              <w:marLeft w:val="0"/>
              <w:marRight w:val="0"/>
              <w:marTop w:val="0"/>
              <w:marBottom w:val="0"/>
              <w:divBdr>
                <w:top w:val="none" w:sz="0" w:space="0" w:color="auto"/>
                <w:left w:val="none" w:sz="0" w:space="0" w:color="auto"/>
                <w:bottom w:val="none" w:sz="0" w:space="0" w:color="auto"/>
                <w:right w:val="none" w:sz="0" w:space="0" w:color="auto"/>
              </w:divBdr>
            </w:div>
            <w:div w:id="105202323">
              <w:marLeft w:val="0"/>
              <w:marRight w:val="0"/>
              <w:marTop w:val="0"/>
              <w:marBottom w:val="0"/>
              <w:divBdr>
                <w:top w:val="none" w:sz="0" w:space="0" w:color="auto"/>
                <w:left w:val="none" w:sz="0" w:space="0" w:color="auto"/>
                <w:bottom w:val="none" w:sz="0" w:space="0" w:color="auto"/>
                <w:right w:val="none" w:sz="0" w:space="0" w:color="auto"/>
              </w:divBdr>
            </w:div>
            <w:div w:id="556822686">
              <w:marLeft w:val="0"/>
              <w:marRight w:val="0"/>
              <w:marTop w:val="0"/>
              <w:marBottom w:val="0"/>
              <w:divBdr>
                <w:top w:val="none" w:sz="0" w:space="0" w:color="auto"/>
                <w:left w:val="none" w:sz="0" w:space="0" w:color="auto"/>
                <w:bottom w:val="none" w:sz="0" w:space="0" w:color="auto"/>
                <w:right w:val="none" w:sz="0" w:space="0" w:color="auto"/>
              </w:divBdr>
            </w:div>
            <w:div w:id="321275574">
              <w:marLeft w:val="0"/>
              <w:marRight w:val="0"/>
              <w:marTop w:val="0"/>
              <w:marBottom w:val="0"/>
              <w:divBdr>
                <w:top w:val="none" w:sz="0" w:space="0" w:color="auto"/>
                <w:left w:val="none" w:sz="0" w:space="0" w:color="auto"/>
                <w:bottom w:val="none" w:sz="0" w:space="0" w:color="auto"/>
                <w:right w:val="none" w:sz="0" w:space="0" w:color="auto"/>
              </w:divBdr>
            </w:div>
            <w:div w:id="1384060610">
              <w:marLeft w:val="0"/>
              <w:marRight w:val="0"/>
              <w:marTop w:val="0"/>
              <w:marBottom w:val="0"/>
              <w:divBdr>
                <w:top w:val="none" w:sz="0" w:space="0" w:color="auto"/>
                <w:left w:val="none" w:sz="0" w:space="0" w:color="auto"/>
                <w:bottom w:val="none" w:sz="0" w:space="0" w:color="auto"/>
                <w:right w:val="none" w:sz="0" w:space="0" w:color="auto"/>
              </w:divBdr>
            </w:div>
            <w:div w:id="614138268">
              <w:marLeft w:val="0"/>
              <w:marRight w:val="0"/>
              <w:marTop w:val="0"/>
              <w:marBottom w:val="0"/>
              <w:divBdr>
                <w:top w:val="none" w:sz="0" w:space="0" w:color="auto"/>
                <w:left w:val="none" w:sz="0" w:space="0" w:color="auto"/>
                <w:bottom w:val="none" w:sz="0" w:space="0" w:color="auto"/>
                <w:right w:val="none" w:sz="0" w:space="0" w:color="auto"/>
              </w:divBdr>
            </w:div>
            <w:div w:id="1076978259">
              <w:marLeft w:val="0"/>
              <w:marRight w:val="0"/>
              <w:marTop w:val="0"/>
              <w:marBottom w:val="0"/>
              <w:divBdr>
                <w:top w:val="none" w:sz="0" w:space="0" w:color="auto"/>
                <w:left w:val="none" w:sz="0" w:space="0" w:color="auto"/>
                <w:bottom w:val="none" w:sz="0" w:space="0" w:color="auto"/>
                <w:right w:val="none" w:sz="0" w:space="0" w:color="auto"/>
              </w:divBdr>
            </w:div>
            <w:div w:id="529269934">
              <w:marLeft w:val="0"/>
              <w:marRight w:val="0"/>
              <w:marTop w:val="0"/>
              <w:marBottom w:val="0"/>
              <w:divBdr>
                <w:top w:val="none" w:sz="0" w:space="0" w:color="auto"/>
                <w:left w:val="none" w:sz="0" w:space="0" w:color="auto"/>
                <w:bottom w:val="none" w:sz="0" w:space="0" w:color="auto"/>
                <w:right w:val="none" w:sz="0" w:space="0" w:color="auto"/>
              </w:divBdr>
            </w:div>
            <w:div w:id="339819752">
              <w:marLeft w:val="0"/>
              <w:marRight w:val="0"/>
              <w:marTop w:val="0"/>
              <w:marBottom w:val="0"/>
              <w:divBdr>
                <w:top w:val="none" w:sz="0" w:space="0" w:color="auto"/>
                <w:left w:val="none" w:sz="0" w:space="0" w:color="auto"/>
                <w:bottom w:val="none" w:sz="0" w:space="0" w:color="auto"/>
                <w:right w:val="none" w:sz="0" w:space="0" w:color="auto"/>
              </w:divBdr>
            </w:div>
            <w:div w:id="779379315">
              <w:marLeft w:val="0"/>
              <w:marRight w:val="0"/>
              <w:marTop w:val="0"/>
              <w:marBottom w:val="0"/>
              <w:divBdr>
                <w:top w:val="none" w:sz="0" w:space="0" w:color="auto"/>
                <w:left w:val="none" w:sz="0" w:space="0" w:color="auto"/>
                <w:bottom w:val="none" w:sz="0" w:space="0" w:color="auto"/>
                <w:right w:val="none" w:sz="0" w:space="0" w:color="auto"/>
              </w:divBdr>
            </w:div>
            <w:div w:id="174342869">
              <w:marLeft w:val="0"/>
              <w:marRight w:val="0"/>
              <w:marTop w:val="0"/>
              <w:marBottom w:val="0"/>
              <w:divBdr>
                <w:top w:val="none" w:sz="0" w:space="0" w:color="auto"/>
                <w:left w:val="none" w:sz="0" w:space="0" w:color="auto"/>
                <w:bottom w:val="none" w:sz="0" w:space="0" w:color="auto"/>
                <w:right w:val="none" w:sz="0" w:space="0" w:color="auto"/>
              </w:divBdr>
            </w:div>
            <w:div w:id="183640526">
              <w:marLeft w:val="0"/>
              <w:marRight w:val="0"/>
              <w:marTop w:val="0"/>
              <w:marBottom w:val="0"/>
              <w:divBdr>
                <w:top w:val="none" w:sz="0" w:space="0" w:color="auto"/>
                <w:left w:val="none" w:sz="0" w:space="0" w:color="auto"/>
                <w:bottom w:val="none" w:sz="0" w:space="0" w:color="auto"/>
                <w:right w:val="none" w:sz="0" w:space="0" w:color="auto"/>
              </w:divBdr>
            </w:div>
            <w:div w:id="1676613760">
              <w:marLeft w:val="0"/>
              <w:marRight w:val="0"/>
              <w:marTop w:val="0"/>
              <w:marBottom w:val="0"/>
              <w:divBdr>
                <w:top w:val="none" w:sz="0" w:space="0" w:color="auto"/>
                <w:left w:val="none" w:sz="0" w:space="0" w:color="auto"/>
                <w:bottom w:val="none" w:sz="0" w:space="0" w:color="auto"/>
                <w:right w:val="none" w:sz="0" w:space="0" w:color="auto"/>
              </w:divBdr>
            </w:div>
            <w:div w:id="1677615065">
              <w:marLeft w:val="0"/>
              <w:marRight w:val="0"/>
              <w:marTop w:val="0"/>
              <w:marBottom w:val="0"/>
              <w:divBdr>
                <w:top w:val="none" w:sz="0" w:space="0" w:color="auto"/>
                <w:left w:val="none" w:sz="0" w:space="0" w:color="auto"/>
                <w:bottom w:val="none" w:sz="0" w:space="0" w:color="auto"/>
                <w:right w:val="none" w:sz="0" w:space="0" w:color="auto"/>
              </w:divBdr>
            </w:div>
            <w:div w:id="1036583866">
              <w:marLeft w:val="0"/>
              <w:marRight w:val="0"/>
              <w:marTop w:val="0"/>
              <w:marBottom w:val="0"/>
              <w:divBdr>
                <w:top w:val="none" w:sz="0" w:space="0" w:color="auto"/>
                <w:left w:val="none" w:sz="0" w:space="0" w:color="auto"/>
                <w:bottom w:val="none" w:sz="0" w:space="0" w:color="auto"/>
                <w:right w:val="none" w:sz="0" w:space="0" w:color="auto"/>
              </w:divBdr>
            </w:div>
            <w:div w:id="1937205284">
              <w:marLeft w:val="0"/>
              <w:marRight w:val="0"/>
              <w:marTop w:val="0"/>
              <w:marBottom w:val="0"/>
              <w:divBdr>
                <w:top w:val="none" w:sz="0" w:space="0" w:color="auto"/>
                <w:left w:val="none" w:sz="0" w:space="0" w:color="auto"/>
                <w:bottom w:val="none" w:sz="0" w:space="0" w:color="auto"/>
                <w:right w:val="none" w:sz="0" w:space="0" w:color="auto"/>
              </w:divBdr>
            </w:div>
            <w:div w:id="1112558503">
              <w:marLeft w:val="0"/>
              <w:marRight w:val="0"/>
              <w:marTop w:val="0"/>
              <w:marBottom w:val="0"/>
              <w:divBdr>
                <w:top w:val="none" w:sz="0" w:space="0" w:color="auto"/>
                <w:left w:val="none" w:sz="0" w:space="0" w:color="auto"/>
                <w:bottom w:val="none" w:sz="0" w:space="0" w:color="auto"/>
                <w:right w:val="none" w:sz="0" w:space="0" w:color="auto"/>
              </w:divBdr>
            </w:div>
            <w:div w:id="1964388691">
              <w:marLeft w:val="0"/>
              <w:marRight w:val="0"/>
              <w:marTop w:val="0"/>
              <w:marBottom w:val="0"/>
              <w:divBdr>
                <w:top w:val="none" w:sz="0" w:space="0" w:color="auto"/>
                <w:left w:val="none" w:sz="0" w:space="0" w:color="auto"/>
                <w:bottom w:val="none" w:sz="0" w:space="0" w:color="auto"/>
                <w:right w:val="none" w:sz="0" w:space="0" w:color="auto"/>
              </w:divBdr>
            </w:div>
            <w:div w:id="1625385334">
              <w:marLeft w:val="0"/>
              <w:marRight w:val="0"/>
              <w:marTop w:val="0"/>
              <w:marBottom w:val="0"/>
              <w:divBdr>
                <w:top w:val="none" w:sz="0" w:space="0" w:color="auto"/>
                <w:left w:val="none" w:sz="0" w:space="0" w:color="auto"/>
                <w:bottom w:val="none" w:sz="0" w:space="0" w:color="auto"/>
                <w:right w:val="none" w:sz="0" w:space="0" w:color="auto"/>
              </w:divBdr>
            </w:div>
            <w:div w:id="175123179">
              <w:marLeft w:val="0"/>
              <w:marRight w:val="0"/>
              <w:marTop w:val="0"/>
              <w:marBottom w:val="0"/>
              <w:divBdr>
                <w:top w:val="none" w:sz="0" w:space="0" w:color="auto"/>
                <w:left w:val="none" w:sz="0" w:space="0" w:color="auto"/>
                <w:bottom w:val="none" w:sz="0" w:space="0" w:color="auto"/>
                <w:right w:val="none" w:sz="0" w:space="0" w:color="auto"/>
              </w:divBdr>
            </w:div>
            <w:div w:id="376783625">
              <w:marLeft w:val="0"/>
              <w:marRight w:val="0"/>
              <w:marTop w:val="0"/>
              <w:marBottom w:val="0"/>
              <w:divBdr>
                <w:top w:val="none" w:sz="0" w:space="0" w:color="auto"/>
                <w:left w:val="none" w:sz="0" w:space="0" w:color="auto"/>
                <w:bottom w:val="none" w:sz="0" w:space="0" w:color="auto"/>
                <w:right w:val="none" w:sz="0" w:space="0" w:color="auto"/>
              </w:divBdr>
            </w:div>
            <w:div w:id="1497190862">
              <w:marLeft w:val="0"/>
              <w:marRight w:val="0"/>
              <w:marTop w:val="0"/>
              <w:marBottom w:val="0"/>
              <w:divBdr>
                <w:top w:val="none" w:sz="0" w:space="0" w:color="auto"/>
                <w:left w:val="none" w:sz="0" w:space="0" w:color="auto"/>
                <w:bottom w:val="none" w:sz="0" w:space="0" w:color="auto"/>
                <w:right w:val="none" w:sz="0" w:space="0" w:color="auto"/>
              </w:divBdr>
            </w:div>
            <w:div w:id="1964458591">
              <w:marLeft w:val="0"/>
              <w:marRight w:val="0"/>
              <w:marTop w:val="0"/>
              <w:marBottom w:val="0"/>
              <w:divBdr>
                <w:top w:val="none" w:sz="0" w:space="0" w:color="auto"/>
                <w:left w:val="none" w:sz="0" w:space="0" w:color="auto"/>
                <w:bottom w:val="none" w:sz="0" w:space="0" w:color="auto"/>
                <w:right w:val="none" w:sz="0" w:space="0" w:color="auto"/>
              </w:divBdr>
            </w:div>
            <w:div w:id="1082605535">
              <w:marLeft w:val="0"/>
              <w:marRight w:val="0"/>
              <w:marTop w:val="0"/>
              <w:marBottom w:val="0"/>
              <w:divBdr>
                <w:top w:val="none" w:sz="0" w:space="0" w:color="auto"/>
                <w:left w:val="none" w:sz="0" w:space="0" w:color="auto"/>
                <w:bottom w:val="none" w:sz="0" w:space="0" w:color="auto"/>
                <w:right w:val="none" w:sz="0" w:space="0" w:color="auto"/>
              </w:divBdr>
            </w:div>
            <w:div w:id="1954901675">
              <w:marLeft w:val="0"/>
              <w:marRight w:val="0"/>
              <w:marTop w:val="0"/>
              <w:marBottom w:val="0"/>
              <w:divBdr>
                <w:top w:val="none" w:sz="0" w:space="0" w:color="auto"/>
                <w:left w:val="none" w:sz="0" w:space="0" w:color="auto"/>
                <w:bottom w:val="none" w:sz="0" w:space="0" w:color="auto"/>
                <w:right w:val="none" w:sz="0" w:space="0" w:color="auto"/>
              </w:divBdr>
            </w:div>
            <w:div w:id="1198619727">
              <w:marLeft w:val="0"/>
              <w:marRight w:val="0"/>
              <w:marTop w:val="0"/>
              <w:marBottom w:val="0"/>
              <w:divBdr>
                <w:top w:val="none" w:sz="0" w:space="0" w:color="auto"/>
                <w:left w:val="none" w:sz="0" w:space="0" w:color="auto"/>
                <w:bottom w:val="none" w:sz="0" w:space="0" w:color="auto"/>
                <w:right w:val="none" w:sz="0" w:space="0" w:color="auto"/>
              </w:divBdr>
            </w:div>
            <w:div w:id="573512037">
              <w:marLeft w:val="0"/>
              <w:marRight w:val="0"/>
              <w:marTop w:val="0"/>
              <w:marBottom w:val="0"/>
              <w:divBdr>
                <w:top w:val="none" w:sz="0" w:space="0" w:color="auto"/>
                <w:left w:val="none" w:sz="0" w:space="0" w:color="auto"/>
                <w:bottom w:val="none" w:sz="0" w:space="0" w:color="auto"/>
                <w:right w:val="none" w:sz="0" w:space="0" w:color="auto"/>
              </w:divBdr>
            </w:div>
            <w:div w:id="901208573">
              <w:marLeft w:val="0"/>
              <w:marRight w:val="0"/>
              <w:marTop w:val="0"/>
              <w:marBottom w:val="0"/>
              <w:divBdr>
                <w:top w:val="none" w:sz="0" w:space="0" w:color="auto"/>
                <w:left w:val="none" w:sz="0" w:space="0" w:color="auto"/>
                <w:bottom w:val="none" w:sz="0" w:space="0" w:color="auto"/>
                <w:right w:val="none" w:sz="0" w:space="0" w:color="auto"/>
              </w:divBdr>
            </w:div>
            <w:div w:id="1717508259">
              <w:marLeft w:val="0"/>
              <w:marRight w:val="0"/>
              <w:marTop w:val="0"/>
              <w:marBottom w:val="0"/>
              <w:divBdr>
                <w:top w:val="none" w:sz="0" w:space="0" w:color="auto"/>
                <w:left w:val="none" w:sz="0" w:space="0" w:color="auto"/>
                <w:bottom w:val="none" w:sz="0" w:space="0" w:color="auto"/>
                <w:right w:val="none" w:sz="0" w:space="0" w:color="auto"/>
              </w:divBdr>
            </w:div>
            <w:div w:id="565191213">
              <w:marLeft w:val="0"/>
              <w:marRight w:val="0"/>
              <w:marTop w:val="0"/>
              <w:marBottom w:val="0"/>
              <w:divBdr>
                <w:top w:val="none" w:sz="0" w:space="0" w:color="auto"/>
                <w:left w:val="none" w:sz="0" w:space="0" w:color="auto"/>
                <w:bottom w:val="none" w:sz="0" w:space="0" w:color="auto"/>
                <w:right w:val="none" w:sz="0" w:space="0" w:color="auto"/>
              </w:divBdr>
            </w:div>
            <w:div w:id="817964656">
              <w:marLeft w:val="0"/>
              <w:marRight w:val="0"/>
              <w:marTop w:val="0"/>
              <w:marBottom w:val="0"/>
              <w:divBdr>
                <w:top w:val="none" w:sz="0" w:space="0" w:color="auto"/>
                <w:left w:val="none" w:sz="0" w:space="0" w:color="auto"/>
                <w:bottom w:val="none" w:sz="0" w:space="0" w:color="auto"/>
                <w:right w:val="none" w:sz="0" w:space="0" w:color="auto"/>
              </w:divBdr>
            </w:div>
            <w:div w:id="744227186">
              <w:marLeft w:val="0"/>
              <w:marRight w:val="0"/>
              <w:marTop w:val="0"/>
              <w:marBottom w:val="0"/>
              <w:divBdr>
                <w:top w:val="none" w:sz="0" w:space="0" w:color="auto"/>
                <w:left w:val="none" w:sz="0" w:space="0" w:color="auto"/>
                <w:bottom w:val="none" w:sz="0" w:space="0" w:color="auto"/>
                <w:right w:val="none" w:sz="0" w:space="0" w:color="auto"/>
              </w:divBdr>
            </w:div>
            <w:div w:id="2019381330">
              <w:marLeft w:val="0"/>
              <w:marRight w:val="0"/>
              <w:marTop w:val="0"/>
              <w:marBottom w:val="0"/>
              <w:divBdr>
                <w:top w:val="none" w:sz="0" w:space="0" w:color="auto"/>
                <w:left w:val="none" w:sz="0" w:space="0" w:color="auto"/>
                <w:bottom w:val="none" w:sz="0" w:space="0" w:color="auto"/>
                <w:right w:val="none" w:sz="0" w:space="0" w:color="auto"/>
              </w:divBdr>
            </w:div>
            <w:div w:id="1811048183">
              <w:marLeft w:val="0"/>
              <w:marRight w:val="0"/>
              <w:marTop w:val="0"/>
              <w:marBottom w:val="0"/>
              <w:divBdr>
                <w:top w:val="none" w:sz="0" w:space="0" w:color="auto"/>
                <w:left w:val="none" w:sz="0" w:space="0" w:color="auto"/>
                <w:bottom w:val="none" w:sz="0" w:space="0" w:color="auto"/>
                <w:right w:val="none" w:sz="0" w:space="0" w:color="auto"/>
              </w:divBdr>
            </w:div>
            <w:div w:id="1143543310">
              <w:marLeft w:val="0"/>
              <w:marRight w:val="0"/>
              <w:marTop w:val="0"/>
              <w:marBottom w:val="0"/>
              <w:divBdr>
                <w:top w:val="none" w:sz="0" w:space="0" w:color="auto"/>
                <w:left w:val="none" w:sz="0" w:space="0" w:color="auto"/>
                <w:bottom w:val="none" w:sz="0" w:space="0" w:color="auto"/>
                <w:right w:val="none" w:sz="0" w:space="0" w:color="auto"/>
              </w:divBdr>
            </w:div>
            <w:div w:id="516971331">
              <w:marLeft w:val="0"/>
              <w:marRight w:val="0"/>
              <w:marTop w:val="0"/>
              <w:marBottom w:val="0"/>
              <w:divBdr>
                <w:top w:val="none" w:sz="0" w:space="0" w:color="auto"/>
                <w:left w:val="none" w:sz="0" w:space="0" w:color="auto"/>
                <w:bottom w:val="none" w:sz="0" w:space="0" w:color="auto"/>
                <w:right w:val="none" w:sz="0" w:space="0" w:color="auto"/>
              </w:divBdr>
            </w:div>
            <w:div w:id="1048146167">
              <w:marLeft w:val="0"/>
              <w:marRight w:val="0"/>
              <w:marTop w:val="0"/>
              <w:marBottom w:val="0"/>
              <w:divBdr>
                <w:top w:val="none" w:sz="0" w:space="0" w:color="auto"/>
                <w:left w:val="none" w:sz="0" w:space="0" w:color="auto"/>
                <w:bottom w:val="none" w:sz="0" w:space="0" w:color="auto"/>
                <w:right w:val="none" w:sz="0" w:space="0" w:color="auto"/>
              </w:divBdr>
            </w:div>
            <w:div w:id="1805156069">
              <w:marLeft w:val="0"/>
              <w:marRight w:val="0"/>
              <w:marTop w:val="0"/>
              <w:marBottom w:val="0"/>
              <w:divBdr>
                <w:top w:val="none" w:sz="0" w:space="0" w:color="auto"/>
                <w:left w:val="none" w:sz="0" w:space="0" w:color="auto"/>
                <w:bottom w:val="none" w:sz="0" w:space="0" w:color="auto"/>
                <w:right w:val="none" w:sz="0" w:space="0" w:color="auto"/>
              </w:divBdr>
            </w:div>
            <w:div w:id="1260605450">
              <w:marLeft w:val="0"/>
              <w:marRight w:val="0"/>
              <w:marTop w:val="0"/>
              <w:marBottom w:val="0"/>
              <w:divBdr>
                <w:top w:val="none" w:sz="0" w:space="0" w:color="auto"/>
                <w:left w:val="none" w:sz="0" w:space="0" w:color="auto"/>
                <w:bottom w:val="none" w:sz="0" w:space="0" w:color="auto"/>
                <w:right w:val="none" w:sz="0" w:space="0" w:color="auto"/>
              </w:divBdr>
            </w:div>
            <w:div w:id="785734847">
              <w:marLeft w:val="0"/>
              <w:marRight w:val="0"/>
              <w:marTop w:val="0"/>
              <w:marBottom w:val="0"/>
              <w:divBdr>
                <w:top w:val="none" w:sz="0" w:space="0" w:color="auto"/>
                <w:left w:val="none" w:sz="0" w:space="0" w:color="auto"/>
                <w:bottom w:val="none" w:sz="0" w:space="0" w:color="auto"/>
                <w:right w:val="none" w:sz="0" w:space="0" w:color="auto"/>
              </w:divBdr>
            </w:div>
            <w:div w:id="662196548">
              <w:marLeft w:val="0"/>
              <w:marRight w:val="0"/>
              <w:marTop w:val="0"/>
              <w:marBottom w:val="0"/>
              <w:divBdr>
                <w:top w:val="none" w:sz="0" w:space="0" w:color="auto"/>
                <w:left w:val="none" w:sz="0" w:space="0" w:color="auto"/>
                <w:bottom w:val="none" w:sz="0" w:space="0" w:color="auto"/>
                <w:right w:val="none" w:sz="0" w:space="0" w:color="auto"/>
              </w:divBdr>
            </w:div>
            <w:div w:id="869924913">
              <w:marLeft w:val="0"/>
              <w:marRight w:val="0"/>
              <w:marTop w:val="0"/>
              <w:marBottom w:val="0"/>
              <w:divBdr>
                <w:top w:val="none" w:sz="0" w:space="0" w:color="auto"/>
                <w:left w:val="none" w:sz="0" w:space="0" w:color="auto"/>
                <w:bottom w:val="none" w:sz="0" w:space="0" w:color="auto"/>
                <w:right w:val="none" w:sz="0" w:space="0" w:color="auto"/>
              </w:divBdr>
            </w:div>
            <w:div w:id="1810972079">
              <w:marLeft w:val="0"/>
              <w:marRight w:val="0"/>
              <w:marTop w:val="0"/>
              <w:marBottom w:val="0"/>
              <w:divBdr>
                <w:top w:val="none" w:sz="0" w:space="0" w:color="auto"/>
                <w:left w:val="none" w:sz="0" w:space="0" w:color="auto"/>
                <w:bottom w:val="none" w:sz="0" w:space="0" w:color="auto"/>
                <w:right w:val="none" w:sz="0" w:space="0" w:color="auto"/>
              </w:divBdr>
            </w:div>
            <w:div w:id="159780322">
              <w:marLeft w:val="0"/>
              <w:marRight w:val="0"/>
              <w:marTop w:val="0"/>
              <w:marBottom w:val="0"/>
              <w:divBdr>
                <w:top w:val="none" w:sz="0" w:space="0" w:color="auto"/>
                <w:left w:val="none" w:sz="0" w:space="0" w:color="auto"/>
                <w:bottom w:val="none" w:sz="0" w:space="0" w:color="auto"/>
                <w:right w:val="none" w:sz="0" w:space="0" w:color="auto"/>
              </w:divBdr>
            </w:div>
            <w:div w:id="744568298">
              <w:marLeft w:val="0"/>
              <w:marRight w:val="0"/>
              <w:marTop w:val="0"/>
              <w:marBottom w:val="0"/>
              <w:divBdr>
                <w:top w:val="none" w:sz="0" w:space="0" w:color="auto"/>
                <w:left w:val="none" w:sz="0" w:space="0" w:color="auto"/>
                <w:bottom w:val="none" w:sz="0" w:space="0" w:color="auto"/>
                <w:right w:val="none" w:sz="0" w:space="0" w:color="auto"/>
              </w:divBdr>
            </w:div>
            <w:div w:id="1933274437">
              <w:marLeft w:val="0"/>
              <w:marRight w:val="0"/>
              <w:marTop w:val="0"/>
              <w:marBottom w:val="0"/>
              <w:divBdr>
                <w:top w:val="none" w:sz="0" w:space="0" w:color="auto"/>
                <w:left w:val="none" w:sz="0" w:space="0" w:color="auto"/>
                <w:bottom w:val="none" w:sz="0" w:space="0" w:color="auto"/>
                <w:right w:val="none" w:sz="0" w:space="0" w:color="auto"/>
              </w:divBdr>
            </w:div>
            <w:div w:id="482746367">
              <w:marLeft w:val="0"/>
              <w:marRight w:val="0"/>
              <w:marTop w:val="0"/>
              <w:marBottom w:val="0"/>
              <w:divBdr>
                <w:top w:val="none" w:sz="0" w:space="0" w:color="auto"/>
                <w:left w:val="none" w:sz="0" w:space="0" w:color="auto"/>
                <w:bottom w:val="none" w:sz="0" w:space="0" w:color="auto"/>
                <w:right w:val="none" w:sz="0" w:space="0" w:color="auto"/>
              </w:divBdr>
            </w:div>
            <w:div w:id="404377369">
              <w:marLeft w:val="0"/>
              <w:marRight w:val="0"/>
              <w:marTop w:val="0"/>
              <w:marBottom w:val="0"/>
              <w:divBdr>
                <w:top w:val="none" w:sz="0" w:space="0" w:color="auto"/>
                <w:left w:val="none" w:sz="0" w:space="0" w:color="auto"/>
                <w:bottom w:val="none" w:sz="0" w:space="0" w:color="auto"/>
                <w:right w:val="none" w:sz="0" w:space="0" w:color="auto"/>
              </w:divBdr>
            </w:div>
            <w:div w:id="349724752">
              <w:marLeft w:val="0"/>
              <w:marRight w:val="0"/>
              <w:marTop w:val="0"/>
              <w:marBottom w:val="0"/>
              <w:divBdr>
                <w:top w:val="none" w:sz="0" w:space="0" w:color="auto"/>
                <w:left w:val="none" w:sz="0" w:space="0" w:color="auto"/>
                <w:bottom w:val="none" w:sz="0" w:space="0" w:color="auto"/>
                <w:right w:val="none" w:sz="0" w:space="0" w:color="auto"/>
              </w:divBdr>
            </w:div>
            <w:div w:id="1891381519">
              <w:marLeft w:val="0"/>
              <w:marRight w:val="0"/>
              <w:marTop w:val="0"/>
              <w:marBottom w:val="0"/>
              <w:divBdr>
                <w:top w:val="none" w:sz="0" w:space="0" w:color="auto"/>
                <w:left w:val="none" w:sz="0" w:space="0" w:color="auto"/>
                <w:bottom w:val="none" w:sz="0" w:space="0" w:color="auto"/>
                <w:right w:val="none" w:sz="0" w:space="0" w:color="auto"/>
              </w:divBdr>
            </w:div>
            <w:div w:id="692650238">
              <w:marLeft w:val="0"/>
              <w:marRight w:val="0"/>
              <w:marTop w:val="0"/>
              <w:marBottom w:val="0"/>
              <w:divBdr>
                <w:top w:val="none" w:sz="0" w:space="0" w:color="auto"/>
                <w:left w:val="none" w:sz="0" w:space="0" w:color="auto"/>
                <w:bottom w:val="none" w:sz="0" w:space="0" w:color="auto"/>
                <w:right w:val="none" w:sz="0" w:space="0" w:color="auto"/>
              </w:divBdr>
            </w:div>
            <w:div w:id="304818997">
              <w:marLeft w:val="0"/>
              <w:marRight w:val="0"/>
              <w:marTop w:val="0"/>
              <w:marBottom w:val="0"/>
              <w:divBdr>
                <w:top w:val="none" w:sz="0" w:space="0" w:color="auto"/>
                <w:left w:val="none" w:sz="0" w:space="0" w:color="auto"/>
                <w:bottom w:val="none" w:sz="0" w:space="0" w:color="auto"/>
                <w:right w:val="none" w:sz="0" w:space="0" w:color="auto"/>
              </w:divBdr>
            </w:div>
            <w:div w:id="790125582">
              <w:marLeft w:val="0"/>
              <w:marRight w:val="0"/>
              <w:marTop w:val="0"/>
              <w:marBottom w:val="0"/>
              <w:divBdr>
                <w:top w:val="none" w:sz="0" w:space="0" w:color="auto"/>
                <w:left w:val="none" w:sz="0" w:space="0" w:color="auto"/>
                <w:bottom w:val="none" w:sz="0" w:space="0" w:color="auto"/>
                <w:right w:val="none" w:sz="0" w:space="0" w:color="auto"/>
              </w:divBdr>
            </w:div>
            <w:div w:id="862329469">
              <w:marLeft w:val="0"/>
              <w:marRight w:val="0"/>
              <w:marTop w:val="0"/>
              <w:marBottom w:val="0"/>
              <w:divBdr>
                <w:top w:val="none" w:sz="0" w:space="0" w:color="auto"/>
                <w:left w:val="none" w:sz="0" w:space="0" w:color="auto"/>
                <w:bottom w:val="none" w:sz="0" w:space="0" w:color="auto"/>
                <w:right w:val="none" w:sz="0" w:space="0" w:color="auto"/>
              </w:divBdr>
            </w:div>
            <w:div w:id="1158300031">
              <w:marLeft w:val="0"/>
              <w:marRight w:val="0"/>
              <w:marTop w:val="0"/>
              <w:marBottom w:val="0"/>
              <w:divBdr>
                <w:top w:val="none" w:sz="0" w:space="0" w:color="auto"/>
                <w:left w:val="none" w:sz="0" w:space="0" w:color="auto"/>
                <w:bottom w:val="none" w:sz="0" w:space="0" w:color="auto"/>
                <w:right w:val="none" w:sz="0" w:space="0" w:color="auto"/>
              </w:divBdr>
            </w:div>
            <w:div w:id="982540134">
              <w:marLeft w:val="0"/>
              <w:marRight w:val="0"/>
              <w:marTop w:val="0"/>
              <w:marBottom w:val="0"/>
              <w:divBdr>
                <w:top w:val="none" w:sz="0" w:space="0" w:color="auto"/>
                <w:left w:val="none" w:sz="0" w:space="0" w:color="auto"/>
                <w:bottom w:val="none" w:sz="0" w:space="0" w:color="auto"/>
                <w:right w:val="none" w:sz="0" w:space="0" w:color="auto"/>
              </w:divBdr>
            </w:div>
            <w:div w:id="29426993">
              <w:marLeft w:val="0"/>
              <w:marRight w:val="0"/>
              <w:marTop w:val="0"/>
              <w:marBottom w:val="0"/>
              <w:divBdr>
                <w:top w:val="none" w:sz="0" w:space="0" w:color="auto"/>
                <w:left w:val="none" w:sz="0" w:space="0" w:color="auto"/>
                <w:bottom w:val="none" w:sz="0" w:space="0" w:color="auto"/>
                <w:right w:val="none" w:sz="0" w:space="0" w:color="auto"/>
              </w:divBdr>
            </w:div>
            <w:div w:id="582884252">
              <w:marLeft w:val="0"/>
              <w:marRight w:val="0"/>
              <w:marTop w:val="0"/>
              <w:marBottom w:val="0"/>
              <w:divBdr>
                <w:top w:val="none" w:sz="0" w:space="0" w:color="auto"/>
                <w:left w:val="none" w:sz="0" w:space="0" w:color="auto"/>
                <w:bottom w:val="none" w:sz="0" w:space="0" w:color="auto"/>
                <w:right w:val="none" w:sz="0" w:space="0" w:color="auto"/>
              </w:divBdr>
            </w:div>
            <w:div w:id="1054349041">
              <w:marLeft w:val="0"/>
              <w:marRight w:val="0"/>
              <w:marTop w:val="0"/>
              <w:marBottom w:val="0"/>
              <w:divBdr>
                <w:top w:val="none" w:sz="0" w:space="0" w:color="auto"/>
                <w:left w:val="none" w:sz="0" w:space="0" w:color="auto"/>
                <w:bottom w:val="none" w:sz="0" w:space="0" w:color="auto"/>
                <w:right w:val="none" w:sz="0" w:space="0" w:color="auto"/>
              </w:divBdr>
            </w:div>
            <w:div w:id="673651985">
              <w:marLeft w:val="0"/>
              <w:marRight w:val="0"/>
              <w:marTop w:val="0"/>
              <w:marBottom w:val="0"/>
              <w:divBdr>
                <w:top w:val="none" w:sz="0" w:space="0" w:color="auto"/>
                <w:left w:val="none" w:sz="0" w:space="0" w:color="auto"/>
                <w:bottom w:val="none" w:sz="0" w:space="0" w:color="auto"/>
                <w:right w:val="none" w:sz="0" w:space="0" w:color="auto"/>
              </w:divBdr>
            </w:div>
            <w:div w:id="597832445">
              <w:marLeft w:val="0"/>
              <w:marRight w:val="0"/>
              <w:marTop w:val="0"/>
              <w:marBottom w:val="0"/>
              <w:divBdr>
                <w:top w:val="none" w:sz="0" w:space="0" w:color="auto"/>
                <w:left w:val="none" w:sz="0" w:space="0" w:color="auto"/>
                <w:bottom w:val="none" w:sz="0" w:space="0" w:color="auto"/>
                <w:right w:val="none" w:sz="0" w:space="0" w:color="auto"/>
              </w:divBdr>
            </w:div>
            <w:div w:id="738402098">
              <w:marLeft w:val="0"/>
              <w:marRight w:val="0"/>
              <w:marTop w:val="0"/>
              <w:marBottom w:val="0"/>
              <w:divBdr>
                <w:top w:val="none" w:sz="0" w:space="0" w:color="auto"/>
                <w:left w:val="none" w:sz="0" w:space="0" w:color="auto"/>
                <w:bottom w:val="none" w:sz="0" w:space="0" w:color="auto"/>
                <w:right w:val="none" w:sz="0" w:space="0" w:color="auto"/>
              </w:divBdr>
            </w:div>
            <w:div w:id="1171916636">
              <w:marLeft w:val="0"/>
              <w:marRight w:val="0"/>
              <w:marTop w:val="0"/>
              <w:marBottom w:val="0"/>
              <w:divBdr>
                <w:top w:val="none" w:sz="0" w:space="0" w:color="auto"/>
                <w:left w:val="none" w:sz="0" w:space="0" w:color="auto"/>
                <w:bottom w:val="none" w:sz="0" w:space="0" w:color="auto"/>
                <w:right w:val="none" w:sz="0" w:space="0" w:color="auto"/>
              </w:divBdr>
            </w:div>
            <w:div w:id="132081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143404">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19345061">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296355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7740193">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697000683">
      <w:bodyDiv w:val="1"/>
      <w:marLeft w:val="0"/>
      <w:marRight w:val="0"/>
      <w:marTop w:val="0"/>
      <w:marBottom w:val="0"/>
      <w:divBdr>
        <w:top w:val="none" w:sz="0" w:space="0" w:color="auto"/>
        <w:left w:val="none" w:sz="0" w:space="0" w:color="auto"/>
        <w:bottom w:val="none" w:sz="0" w:space="0" w:color="auto"/>
        <w:right w:val="none" w:sz="0" w:space="0" w:color="auto"/>
      </w:divBdr>
      <w:divsChild>
        <w:div w:id="224999611">
          <w:marLeft w:val="0"/>
          <w:marRight w:val="0"/>
          <w:marTop w:val="0"/>
          <w:marBottom w:val="0"/>
          <w:divBdr>
            <w:top w:val="none" w:sz="0" w:space="0" w:color="auto"/>
            <w:left w:val="none" w:sz="0" w:space="0" w:color="auto"/>
            <w:bottom w:val="none" w:sz="0" w:space="0" w:color="auto"/>
            <w:right w:val="none" w:sz="0" w:space="0" w:color="auto"/>
          </w:divBdr>
          <w:divsChild>
            <w:div w:id="1140077523">
              <w:marLeft w:val="0"/>
              <w:marRight w:val="0"/>
              <w:marTop w:val="0"/>
              <w:marBottom w:val="0"/>
              <w:divBdr>
                <w:top w:val="none" w:sz="0" w:space="0" w:color="auto"/>
                <w:left w:val="none" w:sz="0" w:space="0" w:color="auto"/>
                <w:bottom w:val="none" w:sz="0" w:space="0" w:color="auto"/>
                <w:right w:val="none" w:sz="0" w:space="0" w:color="auto"/>
              </w:divBdr>
            </w:div>
            <w:div w:id="976110862">
              <w:marLeft w:val="0"/>
              <w:marRight w:val="0"/>
              <w:marTop w:val="0"/>
              <w:marBottom w:val="0"/>
              <w:divBdr>
                <w:top w:val="none" w:sz="0" w:space="0" w:color="auto"/>
                <w:left w:val="none" w:sz="0" w:space="0" w:color="auto"/>
                <w:bottom w:val="none" w:sz="0" w:space="0" w:color="auto"/>
                <w:right w:val="none" w:sz="0" w:space="0" w:color="auto"/>
              </w:divBdr>
            </w:div>
            <w:div w:id="1380200875">
              <w:marLeft w:val="0"/>
              <w:marRight w:val="0"/>
              <w:marTop w:val="0"/>
              <w:marBottom w:val="0"/>
              <w:divBdr>
                <w:top w:val="none" w:sz="0" w:space="0" w:color="auto"/>
                <w:left w:val="none" w:sz="0" w:space="0" w:color="auto"/>
                <w:bottom w:val="none" w:sz="0" w:space="0" w:color="auto"/>
                <w:right w:val="none" w:sz="0" w:space="0" w:color="auto"/>
              </w:divBdr>
            </w:div>
            <w:div w:id="2066834528">
              <w:marLeft w:val="0"/>
              <w:marRight w:val="0"/>
              <w:marTop w:val="0"/>
              <w:marBottom w:val="0"/>
              <w:divBdr>
                <w:top w:val="none" w:sz="0" w:space="0" w:color="auto"/>
                <w:left w:val="none" w:sz="0" w:space="0" w:color="auto"/>
                <w:bottom w:val="none" w:sz="0" w:space="0" w:color="auto"/>
                <w:right w:val="none" w:sz="0" w:space="0" w:color="auto"/>
              </w:divBdr>
            </w:div>
            <w:div w:id="1520772238">
              <w:marLeft w:val="0"/>
              <w:marRight w:val="0"/>
              <w:marTop w:val="0"/>
              <w:marBottom w:val="0"/>
              <w:divBdr>
                <w:top w:val="none" w:sz="0" w:space="0" w:color="auto"/>
                <w:left w:val="none" w:sz="0" w:space="0" w:color="auto"/>
                <w:bottom w:val="none" w:sz="0" w:space="0" w:color="auto"/>
                <w:right w:val="none" w:sz="0" w:space="0" w:color="auto"/>
              </w:divBdr>
            </w:div>
            <w:div w:id="1740206625">
              <w:marLeft w:val="0"/>
              <w:marRight w:val="0"/>
              <w:marTop w:val="0"/>
              <w:marBottom w:val="0"/>
              <w:divBdr>
                <w:top w:val="none" w:sz="0" w:space="0" w:color="auto"/>
                <w:left w:val="none" w:sz="0" w:space="0" w:color="auto"/>
                <w:bottom w:val="none" w:sz="0" w:space="0" w:color="auto"/>
                <w:right w:val="none" w:sz="0" w:space="0" w:color="auto"/>
              </w:divBdr>
            </w:div>
            <w:div w:id="283510417">
              <w:marLeft w:val="0"/>
              <w:marRight w:val="0"/>
              <w:marTop w:val="0"/>
              <w:marBottom w:val="0"/>
              <w:divBdr>
                <w:top w:val="none" w:sz="0" w:space="0" w:color="auto"/>
                <w:left w:val="none" w:sz="0" w:space="0" w:color="auto"/>
                <w:bottom w:val="none" w:sz="0" w:space="0" w:color="auto"/>
                <w:right w:val="none" w:sz="0" w:space="0" w:color="auto"/>
              </w:divBdr>
            </w:div>
            <w:div w:id="1666977172">
              <w:marLeft w:val="0"/>
              <w:marRight w:val="0"/>
              <w:marTop w:val="0"/>
              <w:marBottom w:val="0"/>
              <w:divBdr>
                <w:top w:val="none" w:sz="0" w:space="0" w:color="auto"/>
                <w:left w:val="none" w:sz="0" w:space="0" w:color="auto"/>
                <w:bottom w:val="none" w:sz="0" w:space="0" w:color="auto"/>
                <w:right w:val="none" w:sz="0" w:space="0" w:color="auto"/>
              </w:divBdr>
            </w:div>
            <w:div w:id="1747259907">
              <w:marLeft w:val="0"/>
              <w:marRight w:val="0"/>
              <w:marTop w:val="0"/>
              <w:marBottom w:val="0"/>
              <w:divBdr>
                <w:top w:val="none" w:sz="0" w:space="0" w:color="auto"/>
                <w:left w:val="none" w:sz="0" w:space="0" w:color="auto"/>
                <w:bottom w:val="none" w:sz="0" w:space="0" w:color="auto"/>
                <w:right w:val="none" w:sz="0" w:space="0" w:color="auto"/>
              </w:divBdr>
            </w:div>
            <w:div w:id="6714773">
              <w:marLeft w:val="0"/>
              <w:marRight w:val="0"/>
              <w:marTop w:val="0"/>
              <w:marBottom w:val="0"/>
              <w:divBdr>
                <w:top w:val="none" w:sz="0" w:space="0" w:color="auto"/>
                <w:left w:val="none" w:sz="0" w:space="0" w:color="auto"/>
                <w:bottom w:val="none" w:sz="0" w:space="0" w:color="auto"/>
                <w:right w:val="none" w:sz="0" w:space="0" w:color="auto"/>
              </w:divBdr>
            </w:div>
            <w:div w:id="2075807643">
              <w:marLeft w:val="0"/>
              <w:marRight w:val="0"/>
              <w:marTop w:val="0"/>
              <w:marBottom w:val="0"/>
              <w:divBdr>
                <w:top w:val="none" w:sz="0" w:space="0" w:color="auto"/>
                <w:left w:val="none" w:sz="0" w:space="0" w:color="auto"/>
                <w:bottom w:val="none" w:sz="0" w:space="0" w:color="auto"/>
                <w:right w:val="none" w:sz="0" w:space="0" w:color="auto"/>
              </w:divBdr>
            </w:div>
            <w:div w:id="489639845">
              <w:marLeft w:val="0"/>
              <w:marRight w:val="0"/>
              <w:marTop w:val="0"/>
              <w:marBottom w:val="0"/>
              <w:divBdr>
                <w:top w:val="none" w:sz="0" w:space="0" w:color="auto"/>
                <w:left w:val="none" w:sz="0" w:space="0" w:color="auto"/>
                <w:bottom w:val="none" w:sz="0" w:space="0" w:color="auto"/>
                <w:right w:val="none" w:sz="0" w:space="0" w:color="auto"/>
              </w:divBdr>
            </w:div>
            <w:div w:id="210501678">
              <w:marLeft w:val="0"/>
              <w:marRight w:val="0"/>
              <w:marTop w:val="0"/>
              <w:marBottom w:val="0"/>
              <w:divBdr>
                <w:top w:val="none" w:sz="0" w:space="0" w:color="auto"/>
                <w:left w:val="none" w:sz="0" w:space="0" w:color="auto"/>
                <w:bottom w:val="none" w:sz="0" w:space="0" w:color="auto"/>
                <w:right w:val="none" w:sz="0" w:space="0" w:color="auto"/>
              </w:divBdr>
            </w:div>
            <w:div w:id="1796170756">
              <w:marLeft w:val="0"/>
              <w:marRight w:val="0"/>
              <w:marTop w:val="0"/>
              <w:marBottom w:val="0"/>
              <w:divBdr>
                <w:top w:val="none" w:sz="0" w:space="0" w:color="auto"/>
                <w:left w:val="none" w:sz="0" w:space="0" w:color="auto"/>
                <w:bottom w:val="none" w:sz="0" w:space="0" w:color="auto"/>
                <w:right w:val="none" w:sz="0" w:space="0" w:color="auto"/>
              </w:divBdr>
            </w:div>
            <w:div w:id="287592579">
              <w:marLeft w:val="0"/>
              <w:marRight w:val="0"/>
              <w:marTop w:val="0"/>
              <w:marBottom w:val="0"/>
              <w:divBdr>
                <w:top w:val="none" w:sz="0" w:space="0" w:color="auto"/>
                <w:left w:val="none" w:sz="0" w:space="0" w:color="auto"/>
                <w:bottom w:val="none" w:sz="0" w:space="0" w:color="auto"/>
                <w:right w:val="none" w:sz="0" w:space="0" w:color="auto"/>
              </w:divBdr>
            </w:div>
            <w:div w:id="1508013937">
              <w:marLeft w:val="0"/>
              <w:marRight w:val="0"/>
              <w:marTop w:val="0"/>
              <w:marBottom w:val="0"/>
              <w:divBdr>
                <w:top w:val="none" w:sz="0" w:space="0" w:color="auto"/>
                <w:left w:val="none" w:sz="0" w:space="0" w:color="auto"/>
                <w:bottom w:val="none" w:sz="0" w:space="0" w:color="auto"/>
                <w:right w:val="none" w:sz="0" w:space="0" w:color="auto"/>
              </w:divBdr>
            </w:div>
            <w:div w:id="1726294056">
              <w:marLeft w:val="0"/>
              <w:marRight w:val="0"/>
              <w:marTop w:val="0"/>
              <w:marBottom w:val="0"/>
              <w:divBdr>
                <w:top w:val="none" w:sz="0" w:space="0" w:color="auto"/>
                <w:left w:val="none" w:sz="0" w:space="0" w:color="auto"/>
                <w:bottom w:val="none" w:sz="0" w:space="0" w:color="auto"/>
                <w:right w:val="none" w:sz="0" w:space="0" w:color="auto"/>
              </w:divBdr>
            </w:div>
            <w:div w:id="538902563">
              <w:marLeft w:val="0"/>
              <w:marRight w:val="0"/>
              <w:marTop w:val="0"/>
              <w:marBottom w:val="0"/>
              <w:divBdr>
                <w:top w:val="none" w:sz="0" w:space="0" w:color="auto"/>
                <w:left w:val="none" w:sz="0" w:space="0" w:color="auto"/>
                <w:bottom w:val="none" w:sz="0" w:space="0" w:color="auto"/>
                <w:right w:val="none" w:sz="0" w:space="0" w:color="auto"/>
              </w:divBdr>
            </w:div>
            <w:div w:id="1395472639">
              <w:marLeft w:val="0"/>
              <w:marRight w:val="0"/>
              <w:marTop w:val="0"/>
              <w:marBottom w:val="0"/>
              <w:divBdr>
                <w:top w:val="none" w:sz="0" w:space="0" w:color="auto"/>
                <w:left w:val="none" w:sz="0" w:space="0" w:color="auto"/>
                <w:bottom w:val="none" w:sz="0" w:space="0" w:color="auto"/>
                <w:right w:val="none" w:sz="0" w:space="0" w:color="auto"/>
              </w:divBdr>
            </w:div>
            <w:div w:id="503545257">
              <w:marLeft w:val="0"/>
              <w:marRight w:val="0"/>
              <w:marTop w:val="0"/>
              <w:marBottom w:val="0"/>
              <w:divBdr>
                <w:top w:val="none" w:sz="0" w:space="0" w:color="auto"/>
                <w:left w:val="none" w:sz="0" w:space="0" w:color="auto"/>
                <w:bottom w:val="none" w:sz="0" w:space="0" w:color="auto"/>
                <w:right w:val="none" w:sz="0" w:space="0" w:color="auto"/>
              </w:divBdr>
            </w:div>
            <w:div w:id="1987976352">
              <w:marLeft w:val="0"/>
              <w:marRight w:val="0"/>
              <w:marTop w:val="0"/>
              <w:marBottom w:val="0"/>
              <w:divBdr>
                <w:top w:val="none" w:sz="0" w:space="0" w:color="auto"/>
                <w:left w:val="none" w:sz="0" w:space="0" w:color="auto"/>
                <w:bottom w:val="none" w:sz="0" w:space="0" w:color="auto"/>
                <w:right w:val="none" w:sz="0" w:space="0" w:color="auto"/>
              </w:divBdr>
            </w:div>
            <w:div w:id="975452663">
              <w:marLeft w:val="0"/>
              <w:marRight w:val="0"/>
              <w:marTop w:val="0"/>
              <w:marBottom w:val="0"/>
              <w:divBdr>
                <w:top w:val="none" w:sz="0" w:space="0" w:color="auto"/>
                <w:left w:val="none" w:sz="0" w:space="0" w:color="auto"/>
                <w:bottom w:val="none" w:sz="0" w:space="0" w:color="auto"/>
                <w:right w:val="none" w:sz="0" w:space="0" w:color="auto"/>
              </w:divBdr>
            </w:div>
            <w:div w:id="1623221606">
              <w:marLeft w:val="0"/>
              <w:marRight w:val="0"/>
              <w:marTop w:val="0"/>
              <w:marBottom w:val="0"/>
              <w:divBdr>
                <w:top w:val="none" w:sz="0" w:space="0" w:color="auto"/>
                <w:left w:val="none" w:sz="0" w:space="0" w:color="auto"/>
                <w:bottom w:val="none" w:sz="0" w:space="0" w:color="auto"/>
                <w:right w:val="none" w:sz="0" w:space="0" w:color="auto"/>
              </w:divBdr>
            </w:div>
            <w:div w:id="619142489">
              <w:marLeft w:val="0"/>
              <w:marRight w:val="0"/>
              <w:marTop w:val="0"/>
              <w:marBottom w:val="0"/>
              <w:divBdr>
                <w:top w:val="none" w:sz="0" w:space="0" w:color="auto"/>
                <w:left w:val="none" w:sz="0" w:space="0" w:color="auto"/>
                <w:bottom w:val="none" w:sz="0" w:space="0" w:color="auto"/>
                <w:right w:val="none" w:sz="0" w:space="0" w:color="auto"/>
              </w:divBdr>
            </w:div>
            <w:div w:id="1269655537">
              <w:marLeft w:val="0"/>
              <w:marRight w:val="0"/>
              <w:marTop w:val="0"/>
              <w:marBottom w:val="0"/>
              <w:divBdr>
                <w:top w:val="none" w:sz="0" w:space="0" w:color="auto"/>
                <w:left w:val="none" w:sz="0" w:space="0" w:color="auto"/>
                <w:bottom w:val="none" w:sz="0" w:space="0" w:color="auto"/>
                <w:right w:val="none" w:sz="0" w:space="0" w:color="auto"/>
              </w:divBdr>
            </w:div>
            <w:div w:id="851452486">
              <w:marLeft w:val="0"/>
              <w:marRight w:val="0"/>
              <w:marTop w:val="0"/>
              <w:marBottom w:val="0"/>
              <w:divBdr>
                <w:top w:val="none" w:sz="0" w:space="0" w:color="auto"/>
                <w:left w:val="none" w:sz="0" w:space="0" w:color="auto"/>
                <w:bottom w:val="none" w:sz="0" w:space="0" w:color="auto"/>
                <w:right w:val="none" w:sz="0" w:space="0" w:color="auto"/>
              </w:divBdr>
            </w:div>
            <w:div w:id="2015183949">
              <w:marLeft w:val="0"/>
              <w:marRight w:val="0"/>
              <w:marTop w:val="0"/>
              <w:marBottom w:val="0"/>
              <w:divBdr>
                <w:top w:val="none" w:sz="0" w:space="0" w:color="auto"/>
                <w:left w:val="none" w:sz="0" w:space="0" w:color="auto"/>
                <w:bottom w:val="none" w:sz="0" w:space="0" w:color="auto"/>
                <w:right w:val="none" w:sz="0" w:space="0" w:color="auto"/>
              </w:divBdr>
            </w:div>
            <w:div w:id="1445884690">
              <w:marLeft w:val="0"/>
              <w:marRight w:val="0"/>
              <w:marTop w:val="0"/>
              <w:marBottom w:val="0"/>
              <w:divBdr>
                <w:top w:val="none" w:sz="0" w:space="0" w:color="auto"/>
                <w:left w:val="none" w:sz="0" w:space="0" w:color="auto"/>
                <w:bottom w:val="none" w:sz="0" w:space="0" w:color="auto"/>
                <w:right w:val="none" w:sz="0" w:space="0" w:color="auto"/>
              </w:divBdr>
            </w:div>
            <w:div w:id="499273760">
              <w:marLeft w:val="0"/>
              <w:marRight w:val="0"/>
              <w:marTop w:val="0"/>
              <w:marBottom w:val="0"/>
              <w:divBdr>
                <w:top w:val="none" w:sz="0" w:space="0" w:color="auto"/>
                <w:left w:val="none" w:sz="0" w:space="0" w:color="auto"/>
                <w:bottom w:val="none" w:sz="0" w:space="0" w:color="auto"/>
                <w:right w:val="none" w:sz="0" w:space="0" w:color="auto"/>
              </w:divBdr>
            </w:div>
            <w:div w:id="1862622771">
              <w:marLeft w:val="0"/>
              <w:marRight w:val="0"/>
              <w:marTop w:val="0"/>
              <w:marBottom w:val="0"/>
              <w:divBdr>
                <w:top w:val="none" w:sz="0" w:space="0" w:color="auto"/>
                <w:left w:val="none" w:sz="0" w:space="0" w:color="auto"/>
                <w:bottom w:val="none" w:sz="0" w:space="0" w:color="auto"/>
                <w:right w:val="none" w:sz="0" w:space="0" w:color="auto"/>
              </w:divBdr>
            </w:div>
            <w:div w:id="1552418402">
              <w:marLeft w:val="0"/>
              <w:marRight w:val="0"/>
              <w:marTop w:val="0"/>
              <w:marBottom w:val="0"/>
              <w:divBdr>
                <w:top w:val="none" w:sz="0" w:space="0" w:color="auto"/>
                <w:left w:val="none" w:sz="0" w:space="0" w:color="auto"/>
                <w:bottom w:val="none" w:sz="0" w:space="0" w:color="auto"/>
                <w:right w:val="none" w:sz="0" w:space="0" w:color="auto"/>
              </w:divBdr>
            </w:div>
            <w:div w:id="1812862144">
              <w:marLeft w:val="0"/>
              <w:marRight w:val="0"/>
              <w:marTop w:val="0"/>
              <w:marBottom w:val="0"/>
              <w:divBdr>
                <w:top w:val="none" w:sz="0" w:space="0" w:color="auto"/>
                <w:left w:val="none" w:sz="0" w:space="0" w:color="auto"/>
                <w:bottom w:val="none" w:sz="0" w:space="0" w:color="auto"/>
                <w:right w:val="none" w:sz="0" w:space="0" w:color="auto"/>
              </w:divBdr>
            </w:div>
            <w:div w:id="649871702">
              <w:marLeft w:val="0"/>
              <w:marRight w:val="0"/>
              <w:marTop w:val="0"/>
              <w:marBottom w:val="0"/>
              <w:divBdr>
                <w:top w:val="none" w:sz="0" w:space="0" w:color="auto"/>
                <w:left w:val="none" w:sz="0" w:space="0" w:color="auto"/>
                <w:bottom w:val="none" w:sz="0" w:space="0" w:color="auto"/>
                <w:right w:val="none" w:sz="0" w:space="0" w:color="auto"/>
              </w:divBdr>
            </w:div>
            <w:div w:id="307366403">
              <w:marLeft w:val="0"/>
              <w:marRight w:val="0"/>
              <w:marTop w:val="0"/>
              <w:marBottom w:val="0"/>
              <w:divBdr>
                <w:top w:val="none" w:sz="0" w:space="0" w:color="auto"/>
                <w:left w:val="none" w:sz="0" w:space="0" w:color="auto"/>
                <w:bottom w:val="none" w:sz="0" w:space="0" w:color="auto"/>
                <w:right w:val="none" w:sz="0" w:space="0" w:color="auto"/>
              </w:divBdr>
            </w:div>
            <w:div w:id="32605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0807760">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04875">
      <w:bodyDiv w:val="1"/>
      <w:marLeft w:val="0"/>
      <w:marRight w:val="0"/>
      <w:marTop w:val="0"/>
      <w:marBottom w:val="0"/>
      <w:divBdr>
        <w:top w:val="none" w:sz="0" w:space="0" w:color="auto"/>
        <w:left w:val="none" w:sz="0" w:space="0" w:color="auto"/>
        <w:bottom w:val="none" w:sz="0" w:space="0" w:color="auto"/>
        <w:right w:val="none" w:sz="0" w:space="0" w:color="auto"/>
      </w:divBdr>
      <w:divsChild>
        <w:div w:id="1837838103">
          <w:marLeft w:val="0"/>
          <w:marRight w:val="0"/>
          <w:marTop w:val="0"/>
          <w:marBottom w:val="0"/>
          <w:divBdr>
            <w:top w:val="none" w:sz="0" w:space="0" w:color="auto"/>
            <w:left w:val="none" w:sz="0" w:space="0" w:color="auto"/>
            <w:bottom w:val="none" w:sz="0" w:space="0" w:color="auto"/>
            <w:right w:val="none" w:sz="0" w:space="0" w:color="auto"/>
          </w:divBdr>
        </w:div>
        <w:div w:id="758408685">
          <w:marLeft w:val="0"/>
          <w:marRight w:val="0"/>
          <w:marTop w:val="0"/>
          <w:marBottom w:val="0"/>
          <w:divBdr>
            <w:top w:val="none" w:sz="0" w:space="0" w:color="auto"/>
            <w:left w:val="none" w:sz="0" w:space="0" w:color="auto"/>
            <w:bottom w:val="none" w:sz="0" w:space="0" w:color="auto"/>
            <w:right w:val="none" w:sz="0" w:space="0" w:color="auto"/>
          </w:divBdr>
        </w:div>
        <w:div w:id="1343511674">
          <w:marLeft w:val="0"/>
          <w:marRight w:val="0"/>
          <w:marTop w:val="0"/>
          <w:marBottom w:val="0"/>
          <w:divBdr>
            <w:top w:val="none" w:sz="0" w:space="0" w:color="auto"/>
            <w:left w:val="none" w:sz="0" w:space="0" w:color="auto"/>
            <w:bottom w:val="none" w:sz="0" w:space="0" w:color="auto"/>
            <w:right w:val="none" w:sz="0" w:space="0" w:color="auto"/>
          </w:divBdr>
        </w:div>
      </w:divsChild>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2339263">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07" Type="http://schemas.openxmlformats.org/officeDocument/2006/relationships/image" Target="media/image88.png"/><Relationship Id="rId11" Type="http://schemas.openxmlformats.org/officeDocument/2006/relationships/header" Target="header4.xml"/><Relationship Id="rId32" Type="http://schemas.openxmlformats.org/officeDocument/2006/relationships/image" Target="media/image16.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6.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header" Target="header8.xml"/><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jpe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31.png"/><Relationship Id="rId155" Type="http://schemas.openxmlformats.org/officeDocument/2006/relationships/theme" Target="theme/theme1.xml"/><Relationship Id="rId12" Type="http://schemas.openxmlformats.org/officeDocument/2006/relationships/header" Target="header5.xml"/><Relationship Id="rId17" Type="http://schemas.microsoft.com/office/2016/09/relationships/commentsIds" Target="commentsIds.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header" Target="header9.xml"/><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8.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jpeg"/><Relationship Id="rId151" Type="http://schemas.openxmlformats.org/officeDocument/2006/relationships/image" Target="media/image132.png"/><Relationship Id="rId13" Type="http://schemas.openxmlformats.org/officeDocument/2006/relationships/header" Target="header6.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90.png"/><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jpe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3.png"/><Relationship Id="rId19" Type="http://schemas.openxmlformats.org/officeDocument/2006/relationships/image" Target="media/image3.png"/><Relationship Id="rId14" Type="http://schemas.openxmlformats.org/officeDocument/2006/relationships/image" Target="media/image1.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header" Target="header7.xml"/><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fontTable" Target="fontTable.xml"/><Relationship Id="rId15" Type="http://schemas.openxmlformats.org/officeDocument/2006/relationships/comments" Target="comments.xml"/><Relationship Id="rId36" Type="http://schemas.openxmlformats.org/officeDocument/2006/relationships/image" Target="media/image20.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header" Target="header3.xml"/><Relationship Id="rId31" Type="http://schemas.openxmlformats.org/officeDocument/2006/relationships/image" Target="media/image15.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0.png"/><Relationship Id="rId47" Type="http://schemas.openxmlformats.org/officeDocument/2006/relationships/image" Target="media/image30.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microsoft.com/office/2011/relationships/people" Target="people.xml"/><Relationship Id="rId16" Type="http://schemas.microsoft.com/office/2011/relationships/commentsExtended" Target="commentsExtended.xml"/><Relationship Id="rId37" Type="http://schemas.openxmlformats.org/officeDocument/2006/relationships/image" Target="media/image21.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CC4A3267-9D38-494F-AAB3-A640DE0017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3870</TotalTime>
  <Pages>145</Pages>
  <Words>36168</Words>
  <Characters>195311</Characters>
  <Application>Microsoft Office Word</Application>
  <DocSecurity>0</DocSecurity>
  <Lines>1627</Lines>
  <Paragraphs>462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231017</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159</cp:revision>
  <cp:lastPrinted>2018-11-06T01:42:00Z</cp:lastPrinted>
  <dcterms:created xsi:type="dcterms:W3CDTF">2019-09-21T14:25:00Z</dcterms:created>
  <dcterms:modified xsi:type="dcterms:W3CDTF">2019-10-16T02:37:00Z</dcterms:modified>
</cp:coreProperties>
</file>