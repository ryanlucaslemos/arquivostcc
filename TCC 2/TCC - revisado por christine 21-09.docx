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ins w:id="0" w:author="Ryan Lemos" w:date="2019-09-21T11:57:00Z"/>
          <w:sz w:val="28"/>
          <w:szCs w:val="28"/>
        </w:rPr>
        <w:sectPr w:rsidR="00110B74">
          <w:pgSz w:w="11910" w:h="16840"/>
          <w:pgMar w:top="2020" w:right="1020" w:bottom="280" w:left="1400" w:header="1713" w:footer="0" w:gutter="0"/>
          <w:cols w:space="720"/>
        </w:sectPr>
      </w:pPr>
    </w:p>
    <w:p w14:paraId="7ED2D3E9" w14:textId="259A8CFE" w:rsidR="00990568" w:rsidRPr="0028558C" w:rsidDel="00110B74" w:rsidRDefault="00990568" w:rsidP="0028558C">
      <w:pPr>
        <w:ind w:firstLine="0"/>
        <w:jc w:val="center"/>
        <w:rPr>
          <w:del w:id="1" w:author="Ryan Lemos" w:date="2019-09-21T11:57:00Z"/>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11845493" w:rsidR="00B946A8" w:rsidRDefault="00B946A8" w:rsidP="009C5E46">
      <w:pPr>
        <w:spacing w:after="160"/>
        <w:ind w:firstLine="0"/>
        <w:rPr>
          <w:lang w:val="en-US"/>
        </w:rPr>
      </w:pPr>
      <w:r>
        <w:rPr>
          <w:lang w:val="en-US"/>
        </w:rPr>
        <w:t>API</w:t>
      </w:r>
      <w:ins w:id="3" w:author="Ryan Lemos" w:date="2019-09-21T12:03:00Z">
        <w:r w:rsidR="00D77583">
          <w:rPr>
            <w:lang w:val="en-US"/>
          </w:rPr>
          <w:tab/>
        </w:r>
        <w:r w:rsidR="00D77583">
          <w:rPr>
            <w:lang w:val="en-US"/>
          </w:rPr>
          <w:tab/>
        </w:r>
        <w:r w:rsidR="00D77583" w:rsidRPr="00D77583">
          <w:rPr>
            <w:i/>
            <w:iCs/>
            <w:lang w:val="en-US"/>
            <w:rPrChange w:id="4" w:author="Ryan Lemos" w:date="2019-09-21T12:03:00Z">
              <w:rPr>
                <w:lang w:val="en-US"/>
              </w:rPr>
            </w:rPrChange>
          </w:rPr>
          <w:t>Application Programming Interface</w:t>
        </w:r>
      </w:ins>
    </w:p>
    <w:p w14:paraId="0E6723F9" w14:textId="4EB08666" w:rsidR="00B946A8" w:rsidDel="00D77583" w:rsidRDefault="00B946A8" w:rsidP="009C5E46">
      <w:pPr>
        <w:spacing w:after="160"/>
        <w:ind w:firstLine="0"/>
        <w:rPr>
          <w:del w:id="5" w:author="Ryan Lemos" w:date="2019-09-21T12:04:00Z"/>
          <w:lang w:val="en-US"/>
        </w:rPr>
      </w:pPr>
      <w:del w:id="6" w:author="Ryan Lemos" w:date="2019-09-21T12:04:00Z">
        <w:r w:rsidDel="00D77583">
          <w:rPr>
            <w:lang w:val="en-US"/>
          </w:rPr>
          <w:delText>APIREST</w:delText>
        </w:r>
      </w:del>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ins w:id="7" w:author="Ryan Lemos" w:date="2019-09-21T12:01:00Z">
        <w:r w:rsidR="009705BD">
          <w:rPr>
            <w:szCs w:val="24"/>
            <w:lang w:val="en-US"/>
          </w:rPr>
          <w:tab/>
        </w:r>
        <w:r w:rsidR="009705BD">
          <w:rPr>
            <w:szCs w:val="24"/>
            <w:lang w:val="en-US"/>
          </w:rPr>
          <w:tab/>
        </w:r>
      </w:ins>
      <w:ins w:id="8" w:author="Ryan Lemos" w:date="2019-09-21T12:03:00Z">
        <w:r w:rsidR="00D77583" w:rsidRPr="00D77583">
          <w:rPr>
            <w:i/>
            <w:iCs/>
            <w:szCs w:val="24"/>
            <w:lang w:val="en-US"/>
            <w:rPrChange w:id="9" w:author="Ryan Lemos" w:date="2019-09-21T12:03:00Z">
              <w:rPr>
                <w:szCs w:val="24"/>
                <w:lang w:val="en-US"/>
              </w:rPr>
            </w:rPrChange>
          </w:rPr>
          <w:t>Hypertext Transfer Protocol</w:t>
        </w:r>
      </w:ins>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ins w:id="10" w:author="Ryan Lemos" w:date="2019-09-22T14:20:00Z"/>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ins w:id="11" w:author="Ryan Lemos" w:date="2019-09-22T14:20:00Z">
        <w:r w:rsidRPr="0014535A">
          <w:rPr>
            <w:lang w:val="en-US"/>
          </w:rPr>
          <w:t xml:space="preserve">JSON </w:t>
        </w:r>
        <w:r>
          <w:rPr>
            <w:lang w:val="en-US"/>
          </w:rPr>
          <w:tab/>
        </w:r>
        <w:r>
          <w:rPr>
            <w:lang w:val="en-US"/>
          </w:rPr>
          <w:tab/>
        </w:r>
        <w:r w:rsidRPr="0014535A">
          <w:rPr>
            <w:lang w:val="en-US"/>
          </w:rPr>
          <w:t xml:space="preserve">JavaScript </w:t>
        </w:r>
        <w:r w:rsidRPr="0014535A">
          <w:rPr>
            <w:i/>
            <w:iCs/>
            <w:lang w:val="en-US"/>
            <w:rPrChange w:id="12" w:author="Ryan Lemos" w:date="2019-09-22T14:20:00Z">
              <w:rPr>
                <w:lang w:val="en-US"/>
              </w:rPr>
            </w:rPrChange>
          </w:rPr>
          <w:t>Object Notation</w:t>
        </w:r>
      </w:ins>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C12F24" w:rsidRDefault="00AF41EE" w:rsidP="000032A4">
      <w:pPr>
        <w:spacing w:after="160"/>
        <w:ind w:firstLine="0"/>
        <w:rPr>
          <w:i/>
          <w:lang w:val="en-US"/>
          <w:rPrChange w:id="13" w:author="Ryan Lemos" w:date="2019-09-24T08:32:00Z">
            <w:rPr>
              <w:i/>
            </w:rPr>
          </w:rPrChange>
        </w:rPr>
      </w:pPr>
      <w:r w:rsidRPr="00C12F24">
        <w:rPr>
          <w:lang w:val="en-US"/>
          <w:rPrChange w:id="14" w:author="Ryan Lemos" w:date="2019-09-24T08:32:00Z">
            <w:rPr/>
          </w:rPrChange>
        </w:rPr>
        <w:t>PHP</w:t>
      </w:r>
      <w:r w:rsidRPr="00C12F24">
        <w:rPr>
          <w:lang w:val="en-US"/>
          <w:rPrChange w:id="15" w:author="Ryan Lemos" w:date="2019-09-24T08:32:00Z">
            <w:rPr/>
          </w:rPrChange>
        </w:rPr>
        <w:tab/>
      </w:r>
      <w:r w:rsidRPr="00C12F24">
        <w:rPr>
          <w:lang w:val="en-US"/>
          <w:rPrChange w:id="16" w:author="Ryan Lemos" w:date="2019-09-24T08:32:00Z">
            <w:rPr/>
          </w:rPrChange>
        </w:rPr>
        <w:tab/>
      </w:r>
      <w:r w:rsidRPr="00C12F24">
        <w:rPr>
          <w:i/>
          <w:lang w:val="en-US"/>
          <w:rPrChange w:id="17" w:author="Ryan Lemos" w:date="2019-09-24T08:32:00Z">
            <w:rPr>
              <w:i/>
            </w:rPr>
          </w:rPrChange>
        </w:rPr>
        <w:t>Hypertext PreProcessor</w:t>
      </w:r>
    </w:p>
    <w:p w14:paraId="22ECECDB" w14:textId="35D3764D" w:rsidR="0053624F" w:rsidDel="00D77583" w:rsidRDefault="0053624F" w:rsidP="000032A4">
      <w:pPr>
        <w:spacing w:after="160"/>
        <w:ind w:firstLine="0"/>
        <w:rPr>
          <w:del w:id="18" w:author="Ryan Lemos" w:date="2019-09-21T12:05:00Z"/>
          <w:iCs/>
        </w:rPr>
      </w:pPr>
      <w:del w:id="19" w:author="Ryan Lemos" w:date="2019-09-21T12:05:00Z">
        <w:r w:rsidDel="00D77583">
          <w:rPr>
            <w:iCs/>
          </w:rPr>
          <w:delText>RBAC</w:delText>
        </w:r>
      </w:del>
    </w:p>
    <w:p w14:paraId="5C8554E4" w14:textId="77777777" w:rsidR="00D77583" w:rsidRDefault="00D77583" w:rsidP="00D77583">
      <w:pPr>
        <w:spacing w:after="160"/>
        <w:ind w:firstLine="0"/>
        <w:rPr>
          <w:ins w:id="20" w:author="Ryan Lemos" w:date="2019-09-21T12:05:00Z"/>
          <w:lang w:val="en-US"/>
        </w:rPr>
      </w:pPr>
      <w:ins w:id="21" w:author="Ryan Lemos" w:date="2019-09-21T12:05:00Z">
        <w:r>
          <w:rPr>
            <w:lang w:val="en-US"/>
          </w:rPr>
          <w:t>REST</w:t>
        </w:r>
        <w:r>
          <w:rPr>
            <w:lang w:val="en-US"/>
          </w:rPr>
          <w:tab/>
        </w:r>
        <w:r>
          <w:rPr>
            <w:lang w:val="en-US"/>
          </w:rPr>
          <w:tab/>
        </w:r>
        <w:r w:rsidRPr="008C1DD0">
          <w:rPr>
            <w:i/>
            <w:iCs/>
            <w:lang w:val="en-US"/>
          </w:rPr>
          <w:t>Representational State Transfer</w:t>
        </w:r>
      </w:ins>
    </w:p>
    <w:p w14:paraId="46EA8511" w14:textId="363CFB66" w:rsidR="0053624F" w:rsidRPr="0053624F" w:rsidDel="00D77583" w:rsidRDefault="0053624F" w:rsidP="000032A4">
      <w:pPr>
        <w:spacing w:after="160"/>
        <w:ind w:firstLine="0"/>
        <w:rPr>
          <w:del w:id="22" w:author="Ryan Lemos" w:date="2019-09-21T12:05:00Z"/>
          <w:iCs/>
        </w:rPr>
      </w:pPr>
      <w:del w:id="23" w:author="Ryan Lemos" w:date="2019-09-21T12:05:00Z">
        <w:r w:rsidDel="00D77583">
          <w:rPr>
            <w:iCs/>
          </w:rPr>
          <w:delText>REST</w:delText>
        </w:r>
      </w:del>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ns w:id="24" w:author="Ryan Lemos" w:date="2019-09-22T14:15:00Z"/>
          <w:i/>
          <w:lang w:val="en-US"/>
        </w:rPr>
      </w:pPr>
      <w:r w:rsidRPr="00E95C78">
        <w:rPr>
          <w:lang w:val="en-US"/>
        </w:rPr>
        <w:lastRenderedPageBreak/>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ins w:id="25" w:author="Ryan Lemos" w:date="2019-09-22T14:16:00Z">
        <w:r w:rsidRPr="002D0367">
          <w:rPr>
            <w:lang w:val="en-US"/>
          </w:rPr>
          <w:t xml:space="preserve">VSCODE </w:t>
        </w:r>
        <w:r>
          <w:rPr>
            <w:lang w:val="en-US"/>
          </w:rPr>
          <w:tab/>
        </w:r>
      </w:ins>
      <w:ins w:id="26" w:author="Ryan Lemos" w:date="2019-09-22T14:15:00Z">
        <w:r w:rsidRPr="002D0367">
          <w:rPr>
            <w:lang w:val="en-US"/>
          </w:rPr>
          <w:t>Visual Studio Code</w:t>
        </w:r>
      </w:ins>
    </w:p>
    <w:p w14:paraId="5A0F671D" w14:textId="77777777" w:rsidR="00AF41EE" w:rsidRPr="00C12F24" w:rsidRDefault="00AF41EE" w:rsidP="009C5E46">
      <w:pPr>
        <w:spacing w:after="160"/>
        <w:ind w:firstLine="0"/>
        <w:rPr>
          <w:rPrChange w:id="27" w:author="Ryan Lemos" w:date="2019-09-24T08:32:00Z">
            <w:rPr>
              <w:lang w:val="en-US"/>
            </w:rPr>
          </w:rPrChange>
        </w:rPr>
      </w:pPr>
      <w:r w:rsidRPr="00C12F24">
        <w:rPr>
          <w:rPrChange w:id="28" w:author="Ryan Lemos" w:date="2019-09-24T08:32:00Z">
            <w:rPr>
              <w:lang w:val="en-US"/>
            </w:rPr>
          </w:rPrChange>
        </w:rPr>
        <w:t>XP</w:t>
      </w:r>
      <w:r w:rsidRPr="00C12F24">
        <w:rPr>
          <w:rPrChange w:id="29" w:author="Ryan Lemos" w:date="2019-09-24T08:32:00Z">
            <w:rPr>
              <w:lang w:val="en-US"/>
            </w:rPr>
          </w:rPrChange>
        </w:rPr>
        <w:tab/>
      </w:r>
      <w:r w:rsidRPr="00C12F24">
        <w:rPr>
          <w:rPrChange w:id="30" w:author="Ryan Lemos" w:date="2019-09-24T08:32:00Z">
            <w:rPr>
              <w:lang w:val="en-US"/>
            </w:rPr>
          </w:rPrChange>
        </w:rPr>
        <w:tab/>
      </w:r>
      <w:r w:rsidRPr="00C12F24">
        <w:rPr>
          <w:i/>
          <w:rPrChange w:id="31" w:author="Ryan Lemos" w:date="2019-09-24T08:32:00Z">
            <w:rPr>
              <w:i/>
              <w:lang w:val="en-US"/>
            </w:rPr>
          </w:rPrChange>
        </w:rPr>
        <w:t>eXtreme Programming</w:t>
      </w:r>
    </w:p>
    <w:p w14:paraId="1BF3B4C1" w14:textId="77777777" w:rsidR="0024032D" w:rsidRPr="00C12F24" w:rsidRDefault="0024032D" w:rsidP="009C5E46">
      <w:pPr>
        <w:spacing w:after="160"/>
        <w:ind w:firstLine="0"/>
        <w:rPr>
          <w:rPrChange w:id="32" w:author="Ryan Lemos" w:date="2019-09-24T08:32:00Z">
            <w:rPr>
              <w:lang w:val="en-US"/>
            </w:rPr>
          </w:rPrChange>
        </w:rPr>
      </w:pPr>
    </w:p>
    <w:p w14:paraId="6F6A1532" w14:textId="77777777" w:rsidR="000032A4" w:rsidRPr="00C12F24" w:rsidRDefault="000032A4">
      <w:pPr>
        <w:spacing w:line="240" w:lineRule="auto"/>
        <w:ind w:firstLine="0"/>
        <w:jc w:val="left"/>
        <w:outlineLvl w:val="9"/>
        <w:rPr>
          <w:rPrChange w:id="33" w:author="Ryan Lemos" w:date="2019-09-24T08:32:00Z">
            <w:rPr>
              <w:lang w:val="en-US"/>
            </w:rPr>
          </w:rPrChange>
        </w:rPr>
      </w:pPr>
      <w:r w:rsidRPr="00C12F24">
        <w:rPr>
          <w:rPrChange w:id="34" w:author="Ryan Lemos" w:date="2019-09-24T08:32:00Z">
            <w:rPr>
              <w:lang w:val="en-US"/>
            </w:rPr>
          </w:rPrChange>
        </w:rPr>
        <w:br w:type="page"/>
      </w:r>
    </w:p>
    <w:p w14:paraId="53BC0B23" w14:textId="77777777" w:rsidR="00AF615B" w:rsidRPr="00C12F24" w:rsidRDefault="00AF615B">
      <w:pPr>
        <w:spacing w:after="160" w:line="259" w:lineRule="auto"/>
        <w:ind w:firstLine="0"/>
        <w:jc w:val="left"/>
        <w:outlineLvl w:val="9"/>
        <w:rPr>
          <w:rPrChange w:id="35" w:author="Ryan Lemos" w:date="2019-09-24T08:32:00Z">
            <w:rPr>
              <w:lang w:val="en-US"/>
            </w:rPr>
          </w:rPrChange>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2981821" w14:textId="51BA4920" w:rsidR="00753186"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753186">
        <w:rPr>
          <w:noProof/>
        </w:rPr>
        <w:t>1</w:t>
      </w:r>
      <w:r w:rsidR="00753186">
        <w:rPr>
          <w:rFonts w:asciiTheme="minorHAnsi" w:eastAsiaTheme="minorEastAsia" w:hAnsiTheme="minorHAnsi" w:cstheme="minorBidi"/>
          <w:b w:val="0"/>
          <w:bCs w:val="0"/>
          <w:caps w:val="0"/>
          <w:noProof/>
          <w:sz w:val="22"/>
          <w:szCs w:val="22"/>
          <w:lang w:eastAsia="pt-BR"/>
        </w:rPr>
        <w:tab/>
      </w:r>
      <w:r w:rsidR="00753186">
        <w:rPr>
          <w:noProof/>
        </w:rPr>
        <w:t>INTRODUÇÃO</w:t>
      </w:r>
      <w:r w:rsidR="00753186">
        <w:rPr>
          <w:noProof/>
        </w:rPr>
        <w:tab/>
      </w:r>
      <w:r w:rsidR="00753186">
        <w:rPr>
          <w:noProof/>
        </w:rPr>
        <w:fldChar w:fldCharType="begin"/>
      </w:r>
      <w:r w:rsidR="00753186">
        <w:rPr>
          <w:noProof/>
        </w:rPr>
        <w:instrText xml:space="preserve"> PAGEREF _Toc17133774 \h </w:instrText>
      </w:r>
      <w:r w:rsidR="00753186">
        <w:rPr>
          <w:noProof/>
        </w:rPr>
      </w:r>
      <w:r w:rsidR="00753186">
        <w:rPr>
          <w:noProof/>
        </w:rPr>
        <w:fldChar w:fldCharType="separate"/>
      </w:r>
      <w:r w:rsidR="00753186">
        <w:rPr>
          <w:noProof/>
        </w:rPr>
        <w:t>12</w:t>
      </w:r>
      <w:r w:rsidR="00753186">
        <w:rPr>
          <w:noProof/>
        </w:rPr>
        <w:fldChar w:fldCharType="end"/>
      </w:r>
    </w:p>
    <w:p w14:paraId="7FE28BE1" w14:textId="75B0A238"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_Toc17133775 \h </w:instrText>
      </w:r>
      <w:r>
        <w:rPr>
          <w:noProof/>
        </w:rPr>
      </w:r>
      <w:r>
        <w:rPr>
          <w:noProof/>
        </w:rPr>
        <w:fldChar w:fldCharType="separate"/>
      </w:r>
      <w:r>
        <w:rPr>
          <w:noProof/>
        </w:rPr>
        <w:t>14</w:t>
      </w:r>
      <w:r>
        <w:rPr>
          <w:noProof/>
        </w:rPr>
        <w:fldChar w:fldCharType="end"/>
      </w:r>
    </w:p>
    <w:p w14:paraId="311D2FD3" w14:textId="70C33573"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_Toc17133776 \h </w:instrText>
      </w:r>
      <w:r>
        <w:rPr>
          <w:noProof/>
        </w:rPr>
      </w:r>
      <w:r>
        <w:rPr>
          <w:noProof/>
        </w:rPr>
        <w:fldChar w:fldCharType="separate"/>
      </w:r>
      <w:r>
        <w:rPr>
          <w:noProof/>
        </w:rPr>
        <w:t>14</w:t>
      </w:r>
      <w:r>
        <w:rPr>
          <w:noProof/>
        </w:rPr>
        <w:fldChar w:fldCharType="end"/>
      </w:r>
    </w:p>
    <w:p w14:paraId="47C07982" w14:textId="55320468" w:rsidR="00753186" w:rsidRDefault="00753186">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_Toc17133777 \h </w:instrText>
      </w:r>
      <w:r>
        <w:rPr>
          <w:noProof/>
        </w:rPr>
      </w:r>
      <w:r>
        <w:rPr>
          <w:noProof/>
        </w:rPr>
        <w:fldChar w:fldCharType="separate"/>
      </w:r>
      <w:r>
        <w:rPr>
          <w:noProof/>
        </w:rPr>
        <w:t>14</w:t>
      </w:r>
      <w:r>
        <w:rPr>
          <w:noProof/>
        </w:rPr>
        <w:fldChar w:fldCharType="end"/>
      </w:r>
    </w:p>
    <w:p w14:paraId="3E02517C" w14:textId="5F6920CF"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_Toc17133778 \h </w:instrText>
      </w:r>
      <w:r>
        <w:rPr>
          <w:noProof/>
        </w:rPr>
      </w:r>
      <w:r>
        <w:rPr>
          <w:noProof/>
        </w:rPr>
        <w:fldChar w:fldCharType="separate"/>
      </w:r>
      <w:r>
        <w:rPr>
          <w:noProof/>
        </w:rPr>
        <w:t>17</w:t>
      </w:r>
      <w:r>
        <w:rPr>
          <w:noProof/>
        </w:rPr>
        <w:fldChar w:fldCharType="end"/>
      </w:r>
    </w:p>
    <w:p w14:paraId="79FCD30B" w14:textId="652DB6ED" w:rsidR="00753186" w:rsidRDefault="00753186">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_Toc17133779 \h </w:instrText>
      </w:r>
      <w:r>
        <w:rPr>
          <w:noProof/>
        </w:rPr>
      </w:r>
      <w:r>
        <w:rPr>
          <w:noProof/>
        </w:rPr>
        <w:fldChar w:fldCharType="separate"/>
      </w:r>
      <w:r>
        <w:rPr>
          <w:noProof/>
        </w:rPr>
        <w:t>18</w:t>
      </w:r>
      <w:r>
        <w:rPr>
          <w:noProof/>
        </w:rPr>
        <w:fldChar w:fldCharType="end"/>
      </w:r>
    </w:p>
    <w:p w14:paraId="73393465" w14:textId="45CCC538" w:rsidR="00753186" w:rsidRDefault="00753186">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_Toc17133780 \h </w:instrText>
      </w:r>
      <w:r>
        <w:rPr>
          <w:noProof/>
        </w:rPr>
      </w:r>
      <w:r>
        <w:rPr>
          <w:noProof/>
        </w:rPr>
        <w:fldChar w:fldCharType="separate"/>
      </w:r>
      <w:r>
        <w:rPr>
          <w:noProof/>
        </w:rPr>
        <w:t>19</w:t>
      </w:r>
      <w:r>
        <w:rPr>
          <w:noProof/>
        </w:rPr>
        <w:fldChar w:fldCharType="end"/>
      </w:r>
    </w:p>
    <w:p w14:paraId="749BFA01" w14:textId="65F14B2F" w:rsidR="00753186" w:rsidRDefault="00753186">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_Toc17133781 \h </w:instrText>
      </w:r>
      <w:r>
        <w:rPr>
          <w:noProof/>
        </w:rPr>
      </w:r>
      <w:r>
        <w:rPr>
          <w:noProof/>
        </w:rPr>
        <w:fldChar w:fldCharType="separate"/>
      </w:r>
      <w:r>
        <w:rPr>
          <w:noProof/>
        </w:rPr>
        <w:t>20</w:t>
      </w:r>
      <w:r>
        <w:rPr>
          <w:noProof/>
        </w:rPr>
        <w:fldChar w:fldCharType="end"/>
      </w:r>
    </w:p>
    <w:p w14:paraId="1ED2E72F" w14:textId="277941AA"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458F7">
        <w:rPr>
          <w:i/>
          <w:noProof/>
        </w:rPr>
        <w:t>Business Process Model and Notation</w:t>
      </w:r>
      <w:r>
        <w:rPr>
          <w:noProof/>
        </w:rPr>
        <w:t xml:space="preserve"> (BPMN)</w:t>
      </w:r>
      <w:r>
        <w:rPr>
          <w:noProof/>
        </w:rPr>
        <w:tab/>
      </w:r>
      <w:r>
        <w:rPr>
          <w:noProof/>
        </w:rPr>
        <w:fldChar w:fldCharType="begin"/>
      </w:r>
      <w:r>
        <w:rPr>
          <w:noProof/>
        </w:rPr>
        <w:instrText xml:space="preserve"> PAGEREF _Toc17133782 \h </w:instrText>
      </w:r>
      <w:r>
        <w:rPr>
          <w:noProof/>
        </w:rPr>
      </w:r>
      <w:r>
        <w:rPr>
          <w:noProof/>
        </w:rPr>
        <w:fldChar w:fldCharType="separate"/>
      </w:r>
      <w:r>
        <w:rPr>
          <w:noProof/>
        </w:rPr>
        <w:t>22</w:t>
      </w:r>
      <w:r>
        <w:rPr>
          <w:noProof/>
        </w:rPr>
        <w:fldChar w:fldCharType="end"/>
      </w:r>
    </w:p>
    <w:p w14:paraId="1BFBC26E" w14:textId="15B3BCC6"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_Toc17133783 \h </w:instrText>
      </w:r>
      <w:r>
        <w:rPr>
          <w:noProof/>
        </w:rPr>
      </w:r>
      <w:r>
        <w:rPr>
          <w:noProof/>
        </w:rPr>
        <w:fldChar w:fldCharType="separate"/>
      </w:r>
      <w:r>
        <w:rPr>
          <w:noProof/>
        </w:rPr>
        <w:t>25</w:t>
      </w:r>
      <w:r>
        <w:rPr>
          <w:noProof/>
        </w:rPr>
        <w:fldChar w:fldCharType="end"/>
      </w:r>
    </w:p>
    <w:p w14:paraId="245EACF6" w14:textId="68BD39D3"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458F7">
        <w:rPr>
          <w:i/>
          <w:noProof/>
        </w:rPr>
        <w:t>Extreme Programming</w:t>
      </w:r>
      <w:r>
        <w:rPr>
          <w:noProof/>
        </w:rPr>
        <w:t xml:space="preserve"> (XP)</w:t>
      </w:r>
      <w:r>
        <w:rPr>
          <w:noProof/>
        </w:rPr>
        <w:tab/>
      </w:r>
      <w:r>
        <w:rPr>
          <w:noProof/>
        </w:rPr>
        <w:fldChar w:fldCharType="begin"/>
      </w:r>
      <w:r>
        <w:rPr>
          <w:noProof/>
        </w:rPr>
        <w:instrText xml:space="preserve"> PAGEREF _Toc17133784 \h </w:instrText>
      </w:r>
      <w:r>
        <w:rPr>
          <w:noProof/>
        </w:rPr>
      </w:r>
      <w:r>
        <w:rPr>
          <w:noProof/>
        </w:rPr>
        <w:fldChar w:fldCharType="separate"/>
      </w:r>
      <w:r>
        <w:rPr>
          <w:noProof/>
        </w:rPr>
        <w:t>26</w:t>
      </w:r>
      <w:r>
        <w:rPr>
          <w:noProof/>
        </w:rPr>
        <w:fldChar w:fldCharType="end"/>
      </w:r>
    </w:p>
    <w:p w14:paraId="5F1E1948" w14:textId="45408740" w:rsidR="00753186" w:rsidRDefault="00753186">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_Toc17133785 \h </w:instrText>
      </w:r>
      <w:r>
        <w:rPr>
          <w:noProof/>
        </w:rPr>
      </w:r>
      <w:r>
        <w:rPr>
          <w:noProof/>
        </w:rPr>
        <w:fldChar w:fldCharType="separate"/>
      </w:r>
      <w:r>
        <w:rPr>
          <w:noProof/>
        </w:rPr>
        <w:t>29</w:t>
      </w:r>
      <w:r>
        <w:rPr>
          <w:noProof/>
        </w:rPr>
        <w:fldChar w:fldCharType="end"/>
      </w:r>
    </w:p>
    <w:p w14:paraId="20BCB6AD" w14:textId="6C1C7713"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458F7">
        <w:rPr>
          <w:noProof/>
          <w:lang w:val="en-US"/>
        </w:rPr>
        <w:t>2.2.4.1</w:t>
      </w:r>
      <w:r w:rsidRPr="005B582B">
        <w:rPr>
          <w:rFonts w:asciiTheme="minorHAnsi" w:eastAsiaTheme="minorEastAsia" w:hAnsiTheme="minorHAnsi" w:cstheme="minorBidi"/>
          <w:noProof/>
          <w:sz w:val="22"/>
          <w:szCs w:val="22"/>
          <w:lang w:val="en-US" w:eastAsia="pt-BR"/>
        </w:rPr>
        <w:tab/>
      </w:r>
      <w:r w:rsidRPr="004458F7">
        <w:rPr>
          <w:i/>
          <w:noProof/>
          <w:lang w:val="en-US"/>
        </w:rPr>
        <w:t>Hyper Text Markup Language</w:t>
      </w:r>
      <w:r w:rsidRPr="004458F7">
        <w:rPr>
          <w:noProof/>
          <w:lang w:val="en-US"/>
        </w:rPr>
        <w:t xml:space="preserve"> (HTML)</w:t>
      </w:r>
      <w:r w:rsidRPr="005B582B">
        <w:rPr>
          <w:noProof/>
          <w:lang w:val="en-US"/>
        </w:rPr>
        <w:tab/>
      </w:r>
      <w:r>
        <w:rPr>
          <w:noProof/>
        </w:rPr>
        <w:fldChar w:fldCharType="begin"/>
      </w:r>
      <w:r w:rsidRPr="005B582B">
        <w:rPr>
          <w:noProof/>
          <w:lang w:val="en-US"/>
        </w:rPr>
        <w:instrText xml:space="preserve"> PAGEREF _Toc17133786 \h </w:instrText>
      </w:r>
      <w:r>
        <w:rPr>
          <w:noProof/>
        </w:rPr>
      </w:r>
      <w:r>
        <w:rPr>
          <w:noProof/>
        </w:rPr>
        <w:fldChar w:fldCharType="separate"/>
      </w:r>
      <w:r w:rsidRPr="005B582B">
        <w:rPr>
          <w:noProof/>
          <w:lang w:val="en-US"/>
        </w:rPr>
        <w:t>29</w:t>
      </w:r>
      <w:r>
        <w:rPr>
          <w:noProof/>
        </w:rPr>
        <w:fldChar w:fldCharType="end"/>
      </w:r>
    </w:p>
    <w:p w14:paraId="02B8C452" w14:textId="5D2CC597"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2.2.4.2</w:t>
      </w:r>
      <w:r w:rsidRPr="005B582B">
        <w:rPr>
          <w:rFonts w:asciiTheme="minorHAnsi" w:eastAsiaTheme="minorEastAsia" w:hAnsiTheme="minorHAnsi" w:cstheme="minorBidi"/>
          <w:noProof/>
          <w:sz w:val="22"/>
          <w:szCs w:val="22"/>
          <w:lang w:val="en-US" w:eastAsia="pt-BR"/>
        </w:rPr>
        <w:tab/>
      </w:r>
      <w:r w:rsidRPr="005B582B">
        <w:rPr>
          <w:i/>
          <w:noProof/>
          <w:lang w:val="en-US"/>
        </w:rPr>
        <w:t>Cascading Style Sheets</w:t>
      </w:r>
      <w:r w:rsidRPr="005B582B">
        <w:rPr>
          <w:noProof/>
          <w:lang w:val="en-US"/>
        </w:rPr>
        <w:t xml:space="preserve"> (CSS)</w:t>
      </w:r>
      <w:r w:rsidRPr="005B582B">
        <w:rPr>
          <w:noProof/>
          <w:lang w:val="en-US"/>
        </w:rPr>
        <w:tab/>
      </w:r>
      <w:r>
        <w:rPr>
          <w:noProof/>
        </w:rPr>
        <w:fldChar w:fldCharType="begin"/>
      </w:r>
      <w:r w:rsidRPr="005B582B">
        <w:rPr>
          <w:noProof/>
          <w:lang w:val="en-US"/>
        </w:rPr>
        <w:instrText xml:space="preserve"> PAGEREF _Toc17133787 \h </w:instrText>
      </w:r>
      <w:r>
        <w:rPr>
          <w:noProof/>
        </w:rPr>
      </w:r>
      <w:r>
        <w:rPr>
          <w:noProof/>
        </w:rPr>
        <w:fldChar w:fldCharType="separate"/>
      </w:r>
      <w:r w:rsidRPr="005B582B">
        <w:rPr>
          <w:noProof/>
          <w:lang w:val="en-US"/>
        </w:rPr>
        <w:t>30</w:t>
      </w:r>
      <w:r>
        <w:rPr>
          <w:noProof/>
        </w:rPr>
        <w:fldChar w:fldCharType="end"/>
      </w:r>
    </w:p>
    <w:p w14:paraId="05503D7B" w14:textId="6A41C3E1"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2.2.4.3</w:t>
      </w:r>
      <w:r w:rsidRPr="005B582B">
        <w:rPr>
          <w:rFonts w:asciiTheme="minorHAnsi" w:eastAsiaTheme="minorEastAsia" w:hAnsiTheme="minorHAnsi" w:cstheme="minorBidi"/>
          <w:noProof/>
          <w:sz w:val="22"/>
          <w:szCs w:val="22"/>
          <w:lang w:val="en-US" w:eastAsia="pt-BR"/>
        </w:rPr>
        <w:tab/>
      </w:r>
      <w:r w:rsidRPr="005B582B">
        <w:rPr>
          <w:noProof/>
          <w:lang w:val="en-US"/>
        </w:rPr>
        <w:t>MaterializeCSS</w:t>
      </w:r>
      <w:r w:rsidRPr="005B582B">
        <w:rPr>
          <w:noProof/>
          <w:lang w:val="en-US"/>
        </w:rPr>
        <w:tab/>
      </w:r>
      <w:r>
        <w:rPr>
          <w:noProof/>
        </w:rPr>
        <w:fldChar w:fldCharType="begin"/>
      </w:r>
      <w:r w:rsidRPr="005B582B">
        <w:rPr>
          <w:noProof/>
          <w:lang w:val="en-US"/>
        </w:rPr>
        <w:instrText xml:space="preserve"> PAGEREF _Toc17133788 \h </w:instrText>
      </w:r>
      <w:r>
        <w:rPr>
          <w:noProof/>
        </w:rPr>
      </w:r>
      <w:r>
        <w:rPr>
          <w:noProof/>
        </w:rPr>
        <w:fldChar w:fldCharType="separate"/>
      </w:r>
      <w:r w:rsidRPr="005B582B">
        <w:rPr>
          <w:noProof/>
          <w:lang w:val="en-US"/>
        </w:rPr>
        <w:t>33</w:t>
      </w:r>
      <w:r>
        <w:rPr>
          <w:noProof/>
        </w:rPr>
        <w:fldChar w:fldCharType="end"/>
      </w:r>
    </w:p>
    <w:p w14:paraId="72535A4B" w14:textId="6965192F"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2.2.4.4</w:t>
      </w:r>
      <w:r w:rsidRPr="005B582B">
        <w:rPr>
          <w:rFonts w:asciiTheme="minorHAnsi" w:eastAsiaTheme="minorEastAsia" w:hAnsiTheme="minorHAnsi" w:cstheme="minorBidi"/>
          <w:noProof/>
          <w:sz w:val="22"/>
          <w:szCs w:val="22"/>
          <w:lang w:val="en-US" w:eastAsia="pt-BR"/>
        </w:rPr>
        <w:tab/>
      </w:r>
      <w:r w:rsidRPr="005B582B">
        <w:rPr>
          <w:noProof/>
          <w:lang w:val="en-US"/>
        </w:rPr>
        <w:t>JavaScript (JS)</w:t>
      </w:r>
      <w:r w:rsidRPr="005B582B">
        <w:rPr>
          <w:noProof/>
          <w:lang w:val="en-US"/>
        </w:rPr>
        <w:tab/>
      </w:r>
      <w:r>
        <w:rPr>
          <w:noProof/>
        </w:rPr>
        <w:fldChar w:fldCharType="begin"/>
      </w:r>
      <w:r w:rsidRPr="005B582B">
        <w:rPr>
          <w:noProof/>
          <w:lang w:val="en-US"/>
        </w:rPr>
        <w:instrText xml:space="preserve"> PAGEREF _Toc17133789 \h </w:instrText>
      </w:r>
      <w:r>
        <w:rPr>
          <w:noProof/>
        </w:rPr>
      </w:r>
      <w:r>
        <w:rPr>
          <w:noProof/>
        </w:rPr>
        <w:fldChar w:fldCharType="separate"/>
      </w:r>
      <w:r w:rsidRPr="005B582B">
        <w:rPr>
          <w:noProof/>
          <w:lang w:val="en-US"/>
        </w:rPr>
        <w:t>33</w:t>
      </w:r>
      <w:r>
        <w:rPr>
          <w:noProof/>
        </w:rPr>
        <w:fldChar w:fldCharType="end"/>
      </w:r>
    </w:p>
    <w:p w14:paraId="02BBF271" w14:textId="3DCBEF0B"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2.2.4.5</w:t>
      </w:r>
      <w:r w:rsidRPr="005B582B">
        <w:rPr>
          <w:rFonts w:asciiTheme="minorHAnsi" w:eastAsiaTheme="minorEastAsia" w:hAnsiTheme="minorHAnsi" w:cstheme="minorBidi"/>
          <w:noProof/>
          <w:sz w:val="22"/>
          <w:szCs w:val="22"/>
          <w:lang w:val="en-US" w:eastAsia="pt-BR"/>
        </w:rPr>
        <w:tab/>
      </w:r>
      <w:r w:rsidRPr="005B582B">
        <w:rPr>
          <w:noProof/>
          <w:lang w:val="en-US"/>
        </w:rPr>
        <w:t>TypeScript</w:t>
      </w:r>
      <w:r w:rsidRPr="005B582B">
        <w:rPr>
          <w:noProof/>
          <w:lang w:val="en-US"/>
        </w:rPr>
        <w:tab/>
      </w:r>
      <w:r>
        <w:rPr>
          <w:noProof/>
        </w:rPr>
        <w:fldChar w:fldCharType="begin"/>
      </w:r>
      <w:r w:rsidRPr="005B582B">
        <w:rPr>
          <w:noProof/>
          <w:lang w:val="en-US"/>
        </w:rPr>
        <w:instrText xml:space="preserve"> PAGEREF _Toc17133790 \h </w:instrText>
      </w:r>
      <w:r>
        <w:rPr>
          <w:noProof/>
        </w:rPr>
      </w:r>
      <w:r>
        <w:rPr>
          <w:noProof/>
        </w:rPr>
        <w:fldChar w:fldCharType="separate"/>
      </w:r>
      <w:r w:rsidRPr="005B582B">
        <w:rPr>
          <w:noProof/>
          <w:lang w:val="en-US"/>
        </w:rPr>
        <w:t>34</w:t>
      </w:r>
      <w:r>
        <w:rPr>
          <w:noProof/>
        </w:rPr>
        <w:fldChar w:fldCharType="end"/>
      </w:r>
    </w:p>
    <w:p w14:paraId="7F507F56" w14:textId="177294F4"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2.2.4.6</w:t>
      </w:r>
      <w:r w:rsidRPr="005B582B">
        <w:rPr>
          <w:rFonts w:asciiTheme="minorHAnsi" w:eastAsiaTheme="minorEastAsia" w:hAnsiTheme="minorHAnsi" w:cstheme="minorBidi"/>
          <w:noProof/>
          <w:sz w:val="22"/>
          <w:szCs w:val="22"/>
          <w:lang w:val="en-US" w:eastAsia="pt-BR"/>
        </w:rPr>
        <w:tab/>
      </w:r>
      <w:r w:rsidRPr="005B582B">
        <w:rPr>
          <w:noProof/>
          <w:lang w:val="en-US"/>
        </w:rPr>
        <w:t>Angular</w:t>
      </w:r>
      <w:r w:rsidRPr="005B582B">
        <w:rPr>
          <w:noProof/>
          <w:lang w:val="en-US"/>
        </w:rPr>
        <w:tab/>
      </w:r>
      <w:r>
        <w:rPr>
          <w:noProof/>
        </w:rPr>
        <w:fldChar w:fldCharType="begin"/>
      </w:r>
      <w:r w:rsidRPr="005B582B">
        <w:rPr>
          <w:noProof/>
          <w:lang w:val="en-US"/>
        </w:rPr>
        <w:instrText xml:space="preserve"> PAGEREF _Toc17133791 \h </w:instrText>
      </w:r>
      <w:r>
        <w:rPr>
          <w:noProof/>
        </w:rPr>
      </w:r>
      <w:r>
        <w:rPr>
          <w:noProof/>
        </w:rPr>
        <w:fldChar w:fldCharType="separate"/>
      </w:r>
      <w:r w:rsidRPr="005B582B">
        <w:rPr>
          <w:noProof/>
          <w:lang w:val="en-US"/>
        </w:rPr>
        <w:t>35</w:t>
      </w:r>
      <w:r>
        <w:rPr>
          <w:noProof/>
        </w:rPr>
        <w:fldChar w:fldCharType="end"/>
      </w:r>
    </w:p>
    <w:p w14:paraId="4E31FF7A" w14:textId="659CB798"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2.2.4.7</w:t>
      </w:r>
      <w:r w:rsidRPr="005B582B">
        <w:rPr>
          <w:rFonts w:asciiTheme="minorHAnsi" w:eastAsiaTheme="minorEastAsia" w:hAnsiTheme="minorHAnsi" w:cstheme="minorBidi"/>
          <w:noProof/>
          <w:sz w:val="22"/>
          <w:szCs w:val="22"/>
          <w:lang w:val="en-US" w:eastAsia="pt-BR"/>
        </w:rPr>
        <w:tab/>
      </w:r>
      <w:r w:rsidRPr="005B582B">
        <w:rPr>
          <w:i/>
          <w:noProof/>
          <w:lang w:val="en-US"/>
        </w:rPr>
        <w:t>Hypertext PreProcessor</w:t>
      </w:r>
      <w:r w:rsidRPr="005B582B">
        <w:rPr>
          <w:noProof/>
          <w:lang w:val="en-US"/>
        </w:rPr>
        <w:t xml:space="preserve"> (PHP)</w:t>
      </w:r>
      <w:r w:rsidRPr="005B582B">
        <w:rPr>
          <w:noProof/>
          <w:lang w:val="en-US"/>
        </w:rPr>
        <w:tab/>
      </w:r>
      <w:r>
        <w:rPr>
          <w:noProof/>
        </w:rPr>
        <w:fldChar w:fldCharType="begin"/>
      </w:r>
      <w:r w:rsidRPr="005B582B">
        <w:rPr>
          <w:noProof/>
          <w:lang w:val="en-US"/>
        </w:rPr>
        <w:instrText xml:space="preserve"> PAGEREF _Toc17133792 \h </w:instrText>
      </w:r>
      <w:r>
        <w:rPr>
          <w:noProof/>
        </w:rPr>
      </w:r>
      <w:r>
        <w:rPr>
          <w:noProof/>
        </w:rPr>
        <w:fldChar w:fldCharType="separate"/>
      </w:r>
      <w:r w:rsidRPr="005B582B">
        <w:rPr>
          <w:noProof/>
          <w:lang w:val="en-US"/>
        </w:rPr>
        <w:t>36</w:t>
      </w:r>
      <w:r>
        <w:rPr>
          <w:noProof/>
        </w:rPr>
        <w:fldChar w:fldCharType="end"/>
      </w:r>
    </w:p>
    <w:p w14:paraId="6F22D830" w14:textId="29783465"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B582B">
        <w:rPr>
          <w:noProof/>
          <w:lang w:val="en-US"/>
        </w:rPr>
        <w:t>2.2.4.8</w:t>
      </w:r>
      <w:r w:rsidRPr="005B582B">
        <w:rPr>
          <w:rFonts w:asciiTheme="minorHAnsi" w:eastAsiaTheme="minorEastAsia" w:hAnsiTheme="minorHAnsi" w:cstheme="minorBidi"/>
          <w:noProof/>
          <w:sz w:val="22"/>
          <w:szCs w:val="22"/>
          <w:lang w:val="en-US" w:eastAsia="pt-BR"/>
        </w:rPr>
        <w:tab/>
      </w:r>
      <w:r w:rsidRPr="005B582B">
        <w:rPr>
          <w:i/>
          <w:noProof/>
          <w:lang w:val="en-US"/>
        </w:rPr>
        <w:t>Framework</w:t>
      </w:r>
      <w:r w:rsidRPr="005B582B">
        <w:rPr>
          <w:noProof/>
          <w:lang w:val="en-US"/>
        </w:rPr>
        <w:t xml:space="preserve"> Laravel</w:t>
      </w:r>
      <w:r w:rsidRPr="005B582B">
        <w:rPr>
          <w:noProof/>
          <w:lang w:val="en-US"/>
        </w:rPr>
        <w:tab/>
      </w:r>
      <w:r>
        <w:rPr>
          <w:noProof/>
        </w:rPr>
        <w:fldChar w:fldCharType="begin"/>
      </w:r>
      <w:r w:rsidRPr="005B582B">
        <w:rPr>
          <w:noProof/>
          <w:lang w:val="en-US"/>
        </w:rPr>
        <w:instrText xml:space="preserve"> PAGEREF _Toc17133793 \h </w:instrText>
      </w:r>
      <w:r>
        <w:rPr>
          <w:noProof/>
        </w:rPr>
      </w:r>
      <w:r>
        <w:rPr>
          <w:noProof/>
        </w:rPr>
        <w:fldChar w:fldCharType="separate"/>
      </w:r>
      <w:r w:rsidRPr="005B582B">
        <w:rPr>
          <w:noProof/>
          <w:lang w:val="en-US"/>
        </w:rPr>
        <w:t>37</w:t>
      </w:r>
      <w:r>
        <w:rPr>
          <w:noProof/>
        </w:rPr>
        <w:fldChar w:fldCharType="end"/>
      </w:r>
    </w:p>
    <w:p w14:paraId="26CCA6B8" w14:textId="17155248" w:rsidR="00753186" w:rsidRPr="005B582B" w:rsidRDefault="00753186">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458F7">
        <w:rPr>
          <w:noProof/>
          <w:lang w:val="en-US"/>
        </w:rPr>
        <w:t>2.2.4.9</w:t>
      </w:r>
      <w:r w:rsidRPr="005B582B">
        <w:rPr>
          <w:rFonts w:asciiTheme="minorHAnsi" w:eastAsiaTheme="minorEastAsia" w:hAnsiTheme="minorHAnsi" w:cstheme="minorBidi"/>
          <w:noProof/>
          <w:sz w:val="22"/>
          <w:szCs w:val="22"/>
          <w:lang w:val="en-US" w:eastAsia="pt-BR"/>
        </w:rPr>
        <w:tab/>
      </w:r>
      <w:r w:rsidRPr="004458F7">
        <w:rPr>
          <w:i/>
          <w:noProof/>
          <w:lang w:val="en-US"/>
        </w:rPr>
        <w:t>Representational State Transfer Application Programming Interfaces</w:t>
      </w:r>
      <w:r w:rsidRPr="004458F7">
        <w:rPr>
          <w:noProof/>
          <w:lang w:val="en-US"/>
        </w:rPr>
        <w:t xml:space="preserve"> (API REST)</w:t>
      </w:r>
      <w:r w:rsidRPr="005B582B">
        <w:rPr>
          <w:noProof/>
          <w:lang w:val="en-US"/>
        </w:rPr>
        <w:tab/>
      </w:r>
      <w:r>
        <w:rPr>
          <w:noProof/>
        </w:rPr>
        <w:fldChar w:fldCharType="begin"/>
      </w:r>
      <w:r w:rsidRPr="005B582B">
        <w:rPr>
          <w:noProof/>
          <w:lang w:val="en-US"/>
        </w:rPr>
        <w:instrText xml:space="preserve"> PAGEREF _Toc17133794 \h </w:instrText>
      </w:r>
      <w:r>
        <w:rPr>
          <w:noProof/>
        </w:rPr>
      </w:r>
      <w:r>
        <w:rPr>
          <w:noProof/>
        </w:rPr>
        <w:fldChar w:fldCharType="separate"/>
      </w:r>
      <w:r w:rsidRPr="005B582B">
        <w:rPr>
          <w:noProof/>
          <w:lang w:val="en-US"/>
        </w:rPr>
        <w:t>38</w:t>
      </w:r>
      <w:r>
        <w:rPr>
          <w:noProof/>
        </w:rPr>
        <w:fldChar w:fldCharType="end"/>
      </w:r>
    </w:p>
    <w:p w14:paraId="1424AF4C" w14:textId="218F6D29" w:rsidR="00753186" w:rsidRDefault="00753186">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_Toc17133795 \h </w:instrText>
      </w:r>
      <w:r>
        <w:rPr>
          <w:noProof/>
        </w:rPr>
      </w:r>
      <w:r>
        <w:rPr>
          <w:noProof/>
        </w:rPr>
        <w:fldChar w:fldCharType="separate"/>
      </w:r>
      <w:r>
        <w:rPr>
          <w:noProof/>
        </w:rPr>
        <w:t>39</w:t>
      </w:r>
      <w:r>
        <w:rPr>
          <w:noProof/>
        </w:rPr>
        <w:fldChar w:fldCharType="end"/>
      </w:r>
    </w:p>
    <w:p w14:paraId="5E65B0E7" w14:textId="49680297"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_Toc17133796 \h </w:instrText>
      </w:r>
      <w:r>
        <w:rPr>
          <w:noProof/>
        </w:rPr>
      </w:r>
      <w:r>
        <w:rPr>
          <w:noProof/>
        </w:rPr>
        <w:fldChar w:fldCharType="separate"/>
      </w:r>
      <w:r>
        <w:rPr>
          <w:noProof/>
        </w:rPr>
        <w:t>41</w:t>
      </w:r>
      <w:r>
        <w:rPr>
          <w:noProof/>
        </w:rPr>
        <w:fldChar w:fldCharType="end"/>
      </w:r>
    </w:p>
    <w:p w14:paraId="7E4073E4" w14:textId="2809C535"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_Toc17133797 \h </w:instrText>
      </w:r>
      <w:r>
        <w:rPr>
          <w:noProof/>
        </w:rPr>
      </w:r>
      <w:r>
        <w:rPr>
          <w:noProof/>
        </w:rPr>
        <w:fldChar w:fldCharType="separate"/>
      </w:r>
      <w:r>
        <w:rPr>
          <w:noProof/>
        </w:rPr>
        <w:t>41</w:t>
      </w:r>
      <w:r>
        <w:rPr>
          <w:noProof/>
        </w:rPr>
        <w:fldChar w:fldCharType="end"/>
      </w:r>
    </w:p>
    <w:p w14:paraId="09AAFA34" w14:textId="5323678D"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_Toc17133798 \h </w:instrText>
      </w:r>
      <w:r>
        <w:rPr>
          <w:noProof/>
        </w:rPr>
      </w:r>
      <w:r>
        <w:rPr>
          <w:noProof/>
        </w:rPr>
        <w:fldChar w:fldCharType="separate"/>
      </w:r>
      <w:r>
        <w:rPr>
          <w:noProof/>
        </w:rPr>
        <w:t>42</w:t>
      </w:r>
      <w:r>
        <w:rPr>
          <w:noProof/>
        </w:rPr>
        <w:fldChar w:fldCharType="end"/>
      </w:r>
    </w:p>
    <w:p w14:paraId="7F4D407A" w14:textId="6200DD9E"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_Toc17133799 \h </w:instrText>
      </w:r>
      <w:r>
        <w:rPr>
          <w:noProof/>
        </w:rPr>
      </w:r>
      <w:r>
        <w:rPr>
          <w:noProof/>
        </w:rPr>
        <w:fldChar w:fldCharType="separate"/>
      </w:r>
      <w:r>
        <w:rPr>
          <w:noProof/>
        </w:rPr>
        <w:t>42</w:t>
      </w:r>
      <w:r>
        <w:rPr>
          <w:noProof/>
        </w:rPr>
        <w:fldChar w:fldCharType="end"/>
      </w:r>
    </w:p>
    <w:p w14:paraId="51AF933D" w14:textId="56743F97"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_Toc17133800 \h </w:instrText>
      </w:r>
      <w:r>
        <w:rPr>
          <w:noProof/>
        </w:rPr>
      </w:r>
      <w:r>
        <w:rPr>
          <w:noProof/>
        </w:rPr>
        <w:fldChar w:fldCharType="separate"/>
      </w:r>
      <w:r>
        <w:rPr>
          <w:noProof/>
        </w:rPr>
        <w:t>44</w:t>
      </w:r>
      <w:r>
        <w:rPr>
          <w:noProof/>
        </w:rPr>
        <w:fldChar w:fldCharType="end"/>
      </w:r>
    </w:p>
    <w:p w14:paraId="57B05C02" w14:textId="5ED9ABA7"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_Toc17133801 \h </w:instrText>
      </w:r>
      <w:r>
        <w:rPr>
          <w:noProof/>
        </w:rPr>
      </w:r>
      <w:r>
        <w:rPr>
          <w:noProof/>
        </w:rPr>
        <w:fldChar w:fldCharType="separate"/>
      </w:r>
      <w:r>
        <w:rPr>
          <w:noProof/>
        </w:rPr>
        <w:t>48</w:t>
      </w:r>
      <w:r>
        <w:rPr>
          <w:noProof/>
        </w:rPr>
        <w:fldChar w:fldCharType="end"/>
      </w:r>
    </w:p>
    <w:p w14:paraId="23C69231" w14:textId="76ACC6C4" w:rsidR="00753186" w:rsidRDefault="00753186">
      <w:pPr>
        <w:pStyle w:val="Sumrio3"/>
        <w:rPr>
          <w:rFonts w:asciiTheme="minorHAnsi" w:eastAsiaTheme="minorEastAsia" w:hAnsiTheme="minorHAnsi" w:cstheme="minorBidi"/>
          <w:b w:val="0"/>
          <w:iCs w:val="0"/>
          <w:noProof/>
          <w:sz w:val="22"/>
          <w:szCs w:val="22"/>
          <w:lang w:eastAsia="pt-BR"/>
        </w:rPr>
      </w:pPr>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_Toc17133802 \h </w:instrText>
      </w:r>
      <w:r>
        <w:rPr>
          <w:noProof/>
        </w:rPr>
      </w:r>
      <w:r>
        <w:rPr>
          <w:noProof/>
        </w:rPr>
        <w:fldChar w:fldCharType="separate"/>
      </w:r>
      <w:r>
        <w:rPr>
          <w:noProof/>
        </w:rPr>
        <w:t>48</w:t>
      </w:r>
      <w:r>
        <w:rPr>
          <w:noProof/>
        </w:rPr>
        <w:fldChar w:fldCharType="end"/>
      </w:r>
    </w:p>
    <w:p w14:paraId="13E336FF" w14:textId="07AAD48D"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_Toc17133803 \h </w:instrText>
      </w:r>
      <w:r>
        <w:rPr>
          <w:noProof/>
        </w:rPr>
      </w:r>
      <w:r>
        <w:rPr>
          <w:noProof/>
        </w:rPr>
        <w:fldChar w:fldCharType="separate"/>
      </w:r>
      <w:r>
        <w:rPr>
          <w:noProof/>
        </w:rPr>
        <w:t>53</w:t>
      </w:r>
      <w:r>
        <w:rPr>
          <w:noProof/>
        </w:rPr>
        <w:fldChar w:fldCharType="end"/>
      </w:r>
    </w:p>
    <w:p w14:paraId="0EC19C46" w14:textId="43AE5872"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_Toc17133804 \h </w:instrText>
      </w:r>
      <w:r>
        <w:rPr>
          <w:noProof/>
        </w:rPr>
      </w:r>
      <w:r>
        <w:rPr>
          <w:noProof/>
        </w:rPr>
        <w:fldChar w:fldCharType="separate"/>
      </w:r>
      <w:r>
        <w:rPr>
          <w:noProof/>
        </w:rPr>
        <w:t>58</w:t>
      </w:r>
      <w:r>
        <w:rPr>
          <w:noProof/>
        </w:rPr>
        <w:fldChar w:fldCharType="end"/>
      </w:r>
    </w:p>
    <w:p w14:paraId="3494CF6B" w14:textId="6C894702"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_Toc17133805 \h </w:instrText>
      </w:r>
      <w:r>
        <w:rPr>
          <w:noProof/>
        </w:rPr>
      </w:r>
      <w:r>
        <w:rPr>
          <w:noProof/>
        </w:rPr>
        <w:fldChar w:fldCharType="separate"/>
      </w:r>
      <w:r>
        <w:rPr>
          <w:noProof/>
        </w:rPr>
        <w:t>61</w:t>
      </w:r>
      <w:r>
        <w:rPr>
          <w:noProof/>
        </w:rPr>
        <w:fldChar w:fldCharType="end"/>
      </w:r>
    </w:p>
    <w:p w14:paraId="4BE6193B" w14:textId="7965371B"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_Toc17133806 \h </w:instrText>
      </w:r>
      <w:r>
        <w:rPr>
          <w:noProof/>
        </w:rPr>
      </w:r>
      <w:r>
        <w:rPr>
          <w:noProof/>
        </w:rPr>
        <w:fldChar w:fldCharType="separate"/>
      </w:r>
      <w:r>
        <w:rPr>
          <w:noProof/>
        </w:rPr>
        <w:t>71</w:t>
      </w:r>
      <w:r>
        <w:rPr>
          <w:noProof/>
        </w:rPr>
        <w:fldChar w:fldCharType="end"/>
      </w:r>
    </w:p>
    <w:p w14:paraId="5562D2B6" w14:textId="27DE5858"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_Toc17133807 \h </w:instrText>
      </w:r>
      <w:r>
        <w:rPr>
          <w:noProof/>
        </w:rPr>
      </w:r>
      <w:r>
        <w:rPr>
          <w:noProof/>
        </w:rPr>
        <w:fldChar w:fldCharType="separate"/>
      </w:r>
      <w:r>
        <w:rPr>
          <w:noProof/>
        </w:rPr>
        <w:t>75</w:t>
      </w:r>
      <w:r>
        <w:rPr>
          <w:noProof/>
        </w:rPr>
        <w:fldChar w:fldCharType="end"/>
      </w:r>
    </w:p>
    <w:p w14:paraId="4B3A67A2" w14:textId="48E57E9E" w:rsidR="00753186" w:rsidRDefault="00753186">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_Toc17133808 \h </w:instrText>
      </w:r>
      <w:r>
        <w:rPr>
          <w:noProof/>
        </w:rPr>
      </w:r>
      <w:r>
        <w:rPr>
          <w:noProof/>
        </w:rPr>
        <w:fldChar w:fldCharType="separate"/>
      </w:r>
      <w:r>
        <w:rPr>
          <w:noProof/>
        </w:rPr>
        <w:t>75</w:t>
      </w:r>
      <w:r>
        <w:rPr>
          <w:noProof/>
        </w:rPr>
        <w:fldChar w:fldCharType="end"/>
      </w:r>
    </w:p>
    <w:p w14:paraId="1AA691B0" w14:textId="557CCFB5"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_Toc17133809 \h </w:instrText>
      </w:r>
      <w:r>
        <w:rPr>
          <w:noProof/>
        </w:rPr>
      </w:r>
      <w:r>
        <w:rPr>
          <w:noProof/>
        </w:rPr>
        <w:fldChar w:fldCharType="separate"/>
      </w:r>
      <w:r>
        <w:rPr>
          <w:noProof/>
        </w:rPr>
        <w:t>75</w:t>
      </w:r>
      <w:r>
        <w:rPr>
          <w:noProof/>
        </w:rPr>
        <w:fldChar w:fldCharType="end"/>
      </w:r>
    </w:p>
    <w:p w14:paraId="032FCCA1" w14:textId="2FEC93DC"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_Toc17133810 \h </w:instrText>
      </w:r>
      <w:r>
        <w:rPr>
          <w:noProof/>
        </w:rPr>
      </w:r>
      <w:r>
        <w:rPr>
          <w:noProof/>
        </w:rPr>
        <w:fldChar w:fldCharType="separate"/>
      </w:r>
      <w:r>
        <w:rPr>
          <w:noProof/>
        </w:rPr>
        <w:t>89</w:t>
      </w:r>
      <w:r>
        <w:rPr>
          <w:noProof/>
        </w:rPr>
        <w:fldChar w:fldCharType="end"/>
      </w:r>
    </w:p>
    <w:p w14:paraId="5BC9FF19" w14:textId="285BF221"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_Toc17133811 \h </w:instrText>
      </w:r>
      <w:r>
        <w:rPr>
          <w:noProof/>
        </w:rPr>
      </w:r>
      <w:r>
        <w:rPr>
          <w:noProof/>
        </w:rPr>
        <w:fldChar w:fldCharType="separate"/>
      </w:r>
      <w:r>
        <w:rPr>
          <w:noProof/>
        </w:rPr>
        <w:t>94</w:t>
      </w:r>
      <w:r>
        <w:rPr>
          <w:noProof/>
        </w:rPr>
        <w:fldChar w:fldCharType="end"/>
      </w:r>
    </w:p>
    <w:p w14:paraId="6F4C4E47" w14:textId="7B06990C" w:rsidR="00753186" w:rsidRDefault="00753186">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_Toc17133812 \h </w:instrText>
      </w:r>
      <w:r>
        <w:rPr>
          <w:noProof/>
        </w:rPr>
      </w:r>
      <w:r>
        <w:rPr>
          <w:noProof/>
        </w:rPr>
        <w:fldChar w:fldCharType="separate"/>
      </w:r>
      <w:r>
        <w:rPr>
          <w:noProof/>
        </w:rPr>
        <w:t>94</w:t>
      </w:r>
      <w:r>
        <w:rPr>
          <w:noProof/>
        </w:rPr>
        <w:fldChar w:fldCharType="end"/>
      </w:r>
    </w:p>
    <w:p w14:paraId="5D63F5B9" w14:textId="43FB696E"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_Toc17133813 \h </w:instrText>
      </w:r>
      <w:r>
        <w:rPr>
          <w:noProof/>
        </w:rPr>
      </w:r>
      <w:r>
        <w:rPr>
          <w:noProof/>
        </w:rPr>
        <w:fldChar w:fldCharType="separate"/>
      </w:r>
      <w:r>
        <w:rPr>
          <w:noProof/>
        </w:rPr>
        <w:t>95</w:t>
      </w:r>
      <w:r>
        <w:rPr>
          <w:noProof/>
        </w:rPr>
        <w:fldChar w:fldCharType="end"/>
      </w:r>
    </w:p>
    <w:p w14:paraId="5ED6A4D4" w14:textId="7C2898EE" w:rsidR="00753186" w:rsidRDefault="00753186">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_Toc17133814 \h </w:instrText>
      </w:r>
      <w:r>
        <w:rPr>
          <w:noProof/>
        </w:rPr>
      </w:r>
      <w:r>
        <w:rPr>
          <w:noProof/>
        </w:rPr>
        <w:fldChar w:fldCharType="separate"/>
      </w:r>
      <w:r>
        <w:rPr>
          <w:noProof/>
        </w:rPr>
        <w:t>95</w:t>
      </w:r>
      <w:r>
        <w:rPr>
          <w:noProof/>
        </w:rPr>
        <w:fldChar w:fldCharType="end"/>
      </w:r>
    </w:p>
    <w:p w14:paraId="6B7E450F" w14:textId="4F738181"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_Toc17133815 \h </w:instrText>
      </w:r>
      <w:r>
        <w:rPr>
          <w:noProof/>
        </w:rPr>
      </w:r>
      <w:r>
        <w:rPr>
          <w:noProof/>
        </w:rPr>
        <w:fldChar w:fldCharType="separate"/>
      </w:r>
      <w:r>
        <w:rPr>
          <w:noProof/>
        </w:rPr>
        <w:t>97</w:t>
      </w:r>
      <w:r>
        <w:rPr>
          <w:noProof/>
        </w:rPr>
        <w:fldChar w:fldCharType="end"/>
      </w:r>
    </w:p>
    <w:p w14:paraId="662C4DCD" w14:textId="7D8F054A"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sidRPr="005B582B">
        <w:rPr>
          <w:noProof/>
        </w:rPr>
        <w:t>4</w:t>
      </w:r>
      <w:r>
        <w:rPr>
          <w:rFonts w:asciiTheme="minorHAnsi" w:eastAsiaTheme="minorEastAsia" w:hAnsiTheme="minorHAnsi" w:cstheme="minorBidi"/>
          <w:b w:val="0"/>
          <w:bCs w:val="0"/>
          <w:caps w:val="0"/>
          <w:noProof/>
          <w:sz w:val="22"/>
          <w:szCs w:val="22"/>
          <w:lang w:eastAsia="pt-BR"/>
        </w:rPr>
        <w:tab/>
      </w:r>
      <w:r w:rsidRPr="005B582B">
        <w:rPr>
          <w:noProof/>
        </w:rPr>
        <w:t>Utilização</w:t>
      </w:r>
      <w:r>
        <w:rPr>
          <w:noProof/>
        </w:rPr>
        <w:tab/>
      </w:r>
      <w:r>
        <w:rPr>
          <w:noProof/>
        </w:rPr>
        <w:fldChar w:fldCharType="begin"/>
      </w:r>
      <w:r>
        <w:rPr>
          <w:noProof/>
        </w:rPr>
        <w:instrText xml:space="preserve"> PAGEREF _Toc17133816 \h </w:instrText>
      </w:r>
      <w:r>
        <w:rPr>
          <w:noProof/>
        </w:rPr>
      </w:r>
      <w:r>
        <w:rPr>
          <w:noProof/>
        </w:rPr>
        <w:fldChar w:fldCharType="separate"/>
      </w:r>
      <w:r>
        <w:rPr>
          <w:noProof/>
        </w:rPr>
        <w:t>99</w:t>
      </w:r>
      <w:r>
        <w:rPr>
          <w:noProof/>
        </w:rPr>
        <w:fldChar w:fldCharType="end"/>
      </w:r>
    </w:p>
    <w:p w14:paraId="4CB1AD54" w14:textId="41596363" w:rsidR="00753186" w:rsidRDefault="0075318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sidRPr="005B582B">
        <w:rPr>
          <w:noProof/>
        </w:rPr>
        <w:t>5</w:t>
      </w:r>
      <w:r>
        <w:rPr>
          <w:rFonts w:asciiTheme="minorHAnsi" w:eastAsiaTheme="minorEastAsia" w:hAnsiTheme="minorHAnsi" w:cstheme="minorBidi"/>
          <w:b w:val="0"/>
          <w:bCs w:val="0"/>
          <w:caps w:val="0"/>
          <w:noProof/>
          <w:sz w:val="22"/>
          <w:szCs w:val="22"/>
          <w:lang w:eastAsia="pt-BR"/>
        </w:rPr>
        <w:tab/>
      </w:r>
      <w:r w:rsidRPr="005B582B">
        <w:rPr>
          <w:noProof/>
        </w:rPr>
        <w:t>Considerações finais</w:t>
      </w:r>
      <w:r>
        <w:rPr>
          <w:noProof/>
        </w:rPr>
        <w:tab/>
      </w:r>
      <w:r>
        <w:rPr>
          <w:noProof/>
        </w:rPr>
        <w:fldChar w:fldCharType="begin"/>
      </w:r>
      <w:r>
        <w:rPr>
          <w:noProof/>
        </w:rPr>
        <w:instrText xml:space="preserve"> PAGEREF _Toc17133817 \h </w:instrText>
      </w:r>
      <w:r>
        <w:rPr>
          <w:noProof/>
        </w:rPr>
      </w:r>
      <w:r>
        <w:rPr>
          <w:noProof/>
        </w:rPr>
        <w:fldChar w:fldCharType="separate"/>
      </w:r>
      <w:r>
        <w:rPr>
          <w:noProof/>
        </w:rPr>
        <w:t>99</w:t>
      </w:r>
      <w:r>
        <w:rPr>
          <w:noProof/>
        </w:rPr>
        <w:fldChar w:fldCharType="end"/>
      </w:r>
    </w:p>
    <w:p w14:paraId="57535305" w14:textId="4C3BFC6B" w:rsidR="00753186" w:rsidRDefault="00753186">
      <w:pPr>
        <w:pStyle w:val="Sumrio2"/>
        <w:tabs>
          <w:tab w:val="left" w:pos="1200"/>
          <w:tab w:val="right" w:leader="dot" w:pos="9061"/>
        </w:tabs>
        <w:rPr>
          <w:rFonts w:asciiTheme="minorHAnsi" w:eastAsiaTheme="minorEastAsia" w:hAnsiTheme="minorHAnsi" w:cstheme="minorBidi"/>
          <w:caps w:val="0"/>
          <w:noProof/>
          <w:sz w:val="22"/>
          <w:szCs w:val="22"/>
          <w:lang w:eastAsia="pt-BR"/>
        </w:rPr>
      </w:pPr>
      <w:r w:rsidRPr="005B582B">
        <w:rPr>
          <w:noProof/>
        </w:rPr>
        <w:t>5.1</w:t>
      </w:r>
      <w:r>
        <w:rPr>
          <w:rFonts w:asciiTheme="minorHAnsi" w:eastAsiaTheme="minorEastAsia" w:hAnsiTheme="minorHAnsi" w:cstheme="minorBidi"/>
          <w:caps w:val="0"/>
          <w:noProof/>
          <w:sz w:val="22"/>
          <w:szCs w:val="22"/>
          <w:lang w:eastAsia="pt-BR"/>
        </w:rPr>
        <w:tab/>
      </w:r>
      <w:r w:rsidRPr="005B582B">
        <w:rPr>
          <w:noProof/>
        </w:rPr>
        <w:t>Trabalhos futuros</w:t>
      </w:r>
      <w:r>
        <w:rPr>
          <w:noProof/>
        </w:rPr>
        <w:tab/>
      </w:r>
      <w:r>
        <w:rPr>
          <w:noProof/>
        </w:rPr>
        <w:fldChar w:fldCharType="begin"/>
      </w:r>
      <w:r>
        <w:rPr>
          <w:noProof/>
        </w:rPr>
        <w:instrText xml:space="preserve"> PAGEREF _Toc17133818 \h </w:instrText>
      </w:r>
      <w:r>
        <w:rPr>
          <w:noProof/>
        </w:rPr>
      </w:r>
      <w:r>
        <w:rPr>
          <w:noProof/>
        </w:rPr>
        <w:fldChar w:fldCharType="separate"/>
      </w:r>
      <w:r>
        <w:rPr>
          <w:noProof/>
        </w:rPr>
        <w:t>99</w:t>
      </w:r>
      <w:r>
        <w:rPr>
          <w:noProof/>
        </w:rPr>
        <w:fldChar w:fldCharType="end"/>
      </w:r>
    </w:p>
    <w:p w14:paraId="32A4C90C" w14:textId="4A01FBCC" w:rsidR="00753186" w:rsidRDefault="00753186">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_Toc17133819 \h </w:instrText>
      </w:r>
      <w:r>
        <w:rPr>
          <w:noProof/>
        </w:rPr>
      </w:r>
      <w:r>
        <w:rPr>
          <w:noProof/>
        </w:rPr>
        <w:fldChar w:fldCharType="separate"/>
      </w:r>
      <w:r>
        <w:rPr>
          <w:noProof/>
        </w:rPr>
        <w:t>100</w:t>
      </w:r>
      <w:r>
        <w:rPr>
          <w:noProof/>
        </w:rPr>
        <w:fldChar w:fldCharType="end"/>
      </w:r>
    </w:p>
    <w:p w14:paraId="76C1B037" w14:textId="6E31A3B0" w:rsidR="00753186" w:rsidRDefault="00753186">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_Toc17133820 \h </w:instrText>
      </w:r>
      <w:r>
        <w:rPr>
          <w:noProof/>
        </w:rPr>
      </w:r>
      <w:r>
        <w:rPr>
          <w:noProof/>
        </w:rPr>
        <w:fldChar w:fldCharType="separate"/>
      </w:r>
      <w:r>
        <w:rPr>
          <w:noProof/>
        </w:rPr>
        <w:t>103</w:t>
      </w:r>
      <w:r>
        <w:rPr>
          <w:noProof/>
        </w:rPr>
        <w:fldChar w:fldCharType="end"/>
      </w:r>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36" w:name="_Ref528267984"/>
      <w:bookmarkStart w:id="37" w:name="_Toc17133774"/>
      <w:r w:rsidRPr="006A6D09">
        <w:rPr>
          <w:szCs w:val="24"/>
        </w:rPr>
        <w:lastRenderedPageBreak/>
        <w:t>INTRODUÇÃO</w:t>
      </w:r>
      <w:bookmarkEnd w:id="36"/>
      <w:bookmarkEnd w:id="37"/>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38"/>
      <w:r w:rsidR="00661406">
        <w:t>desempenho</w:t>
      </w:r>
      <w:commentRangeEnd w:id="38"/>
      <w:r w:rsidR="0097329B">
        <w:rPr>
          <w:rStyle w:val="Refdecomentrio"/>
        </w:rPr>
        <w:commentReference w:id="38"/>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39" w:name="_Ref528269096"/>
      <w:bookmarkStart w:id="40" w:name="_Toc17133775"/>
      <w:r>
        <w:lastRenderedPageBreak/>
        <w:t>Referencial teórico</w:t>
      </w:r>
      <w:bookmarkEnd w:id="39"/>
      <w:bookmarkEnd w:id="4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41" w:name="_Toc17133776"/>
      <w:r>
        <w:t xml:space="preserve">Educação </w:t>
      </w:r>
      <w:r w:rsidR="00D61CB9">
        <w:t>a distância – ambiente virtual</w:t>
      </w:r>
      <w:bookmarkEnd w:id="41"/>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42" w:name="_Ref527667254"/>
      <w:bookmarkStart w:id="43" w:name="_Toc17133777"/>
      <w:r w:rsidRPr="00C119E4">
        <w:t>Metodologias/sistemas de apoio de ensino de idiomas</w:t>
      </w:r>
      <w:bookmarkEnd w:id="42"/>
      <w:bookmarkEnd w:id="43"/>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19153055"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commentRangeStart w:id="44"/>
      <w:del w:id="45" w:author="Ryan Lemos" w:date="2019-09-21T12:11:00Z">
        <w:r w:rsidR="00752E3D" w:rsidDel="00E234D7">
          <w:rPr>
            <w:noProof/>
          </w:rPr>
          <w:delText>2017b</w:delText>
        </w:r>
      </w:del>
      <w:commentRangeEnd w:id="44"/>
      <w:ins w:id="46" w:author="Ryan Lemos" w:date="2019-09-21T12:11:00Z">
        <w:r w:rsidR="00E234D7">
          <w:rPr>
            <w:noProof/>
          </w:rPr>
          <w:t>2017a</w:t>
        </w:r>
      </w:ins>
      <w:r w:rsidR="009E0DFF">
        <w:rPr>
          <w:rStyle w:val="Refdecomentrio"/>
        </w:rPr>
        <w:commentReference w:id="44"/>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del w:id="47" w:author="Ryan Lemos" w:date="2019-09-21T12:11:00Z">
        <w:r w:rsidR="00752E3D" w:rsidDel="00E234D7">
          <w:rPr>
            <w:noProof/>
          </w:rPr>
          <w:delText>2017a</w:delText>
        </w:r>
      </w:del>
      <w:ins w:id="48" w:author="Ryan Lemos" w:date="2019-09-21T12:11:00Z">
        <w:r w:rsidR="00E234D7">
          <w:rPr>
            <w:noProof/>
          </w:rPr>
          <w:t>2017b</w:t>
        </w:r>
      </w:ins>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656A8F96" w:rsidR="00C87DBE" w:rsidRDefault="00C87DBE" w:rsidP="00FC0021">
      <w:pPr>
        <w:pStyle w:val="Legenda"/>
        <w:keepNext/>
      </w:pPr>
      <w:bookmarkStart w:id="49" w:name="_Ref526524016"/>
      <w:r>
        <w:t xml:space="preserve">Figura </w:t>
      </w:r>
      <w:ins w:id="50" w:author="Ryan Lemos" w:date="2019-09-22T12:43:00Z">
        <w:r w:rsidR="00921163">
          <w:fldChar w:fldCharType="begin"/>
        </w:r>
        <w:r w:rsidR="00921163">
          <w:instrText xml:space="preserve"> SEQ Figura \* ARABIC </w:instrText>
        </w:r>
      </w:ins>
      <w:r w:rsidR="00921163">
        <w:fldChar w:fldCharType="separate"/>
      </w:r>
      <w:ins w:id="51" w:author="Ryan Lemos" w:date="2019-09-22T12:48:00Z">
        <w:r w:rsidR="00921163">
          <w:rPr>
            <w:noProof/>
          </w:rPr>
          <w:t>1</w:t>
        </w:r>
      </w:ins>
      <w:ins w:id="52" w:author="Ryan Lemos" w:date="2019-09-22T12:43:00Z">
        <w:r w:rsidR="00921163">
          <w:fldChar w:fldCharType="end"/>
        </w:r>
      </w:ins>
      <w:del w:id="53"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1</w:delText>
        </w:r>
        <w:r w:rsidR="00A347EE" w:rsidDel="008C4A0B">
          <w:rPr>
            <w:noProof/>
          </w:rPr>
          <w:fldChar w:fldCharType="end"/>
        </w:r>
      </w:del>
      <w:bookmarkEnd w:id="49"/>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8171F63" w:rsidR="00366A95" w:rsidRDefault="00B300A5" w:rsidP="00952162">
      <w:bookmarkStart w:id="54"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del w:id="55" w:author="Ryan Lemos" w:date="2019-09-21T12:11:00Z">
        <w:r w:rsidR="00752E3D" w:rsidDel="00E234D7">
          <w:rPr>
            <w:noProof/>
          </w:rPr>
          <w:delText>2017a</w:delText>
        </w:r>
      </w:del>
      <w:ins w:id="56" w:author="Ryan Lemos" w:date="2019-09-21T12:11:00Z">
        <w:r w:rsidR="00E234D7">
          <w:rPr>
            <w:noProof/>
          </w:rPr>
          <w:t>2017b</w:t>
        </w:r>
      </w:ins>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2F013A0C" w:rsidR="00C87DBE" w:rsidRDefault="00C87DBE" w:rsidP="00FC0021">
      <w:pPr>
        <w:pStyle w:val="Legenda"/>
        <w:keepNext/>
      </w:pPr>
      <w:r>
        <w:t xml:space="preserve">Figura </w:t>
      </w:r>
      <w:ins w:id="57" w:author="Ryan Lemos" w:date="2019-09-22T12:43:00Z">
        <w:r w:rsidR="00921163">
          <w:fldChar w:fldCharType="begin"/>
        </w:r>
        <w:r w:rsidR="00921163">
          <w:instrText xml:space="preserve"> SEQ Figura \* ARABIC </w:instrText>
        </w:r>
      </w:ins>
      <w:r w:rsidR="00921163">
        <w:fldChar w:fldCharType="separate"/>
      </w:r>
      <w:ins w:id="58" w:author="Ryan Lemos" w:date="2019-09-22T12:43:00Z">
        <w:r w:rsidR="00921163">
          <w:rPr>
            <w:noProof/>
          </w:rPr>
          <w:t>2</w:t>
        </w:r>
        <w:r w:rsidR="00921163">
          <w:fldChar w:fldCharType="end"/>
        </w:r>
      </w:ins>
      <w:del w:id="5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2</w:delText>
        </w:r>
        <w:r w:rsidR="00A347EE" w:rsidDel="008C4A0B">
          <w:rPr>
            <w:noProof/>
          </w:rPr>
          <w:fldChar w:fldCharType="end"/>
        </w:r>
      </w:del>
      <w:bookmarkEnd w:id="54"/>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4CE534B3" w:rsidR="00D61CB9" w:rsidRDefault="002E284D" w:rsidP="00BE0DBB">
      <w:pPr>
        <w:pStyle w:val="Fontes"/>
      </w:pPr>
      <w:r>
        <w:t xml:space="preserve">Fonte: </w:t>
      </w:r>
      <w:r w:rsidR="00D227C1">
        <w:t xml:space="preserve">WIZARD, </w:t>
      </w:r>
      <w:del w:id="60" w:author="Ryan Lemos" w:date="2019-09-21T12:11:00Z">
        <w:r w:rsidR="00D227C1" w:rsidDel="00512162">
          <w:rPr>
            <w:noProof/>
          </w:rPr>
          <w:delText>2017</w:delText>
        </w:r>
        <w:r w:rsidR="00512BE6" w:rsidDel="00512162">
          <w:rPr>
            <w:noProof/>
          </w:rPr>
          <w:delText>a</w:delText>
        </w:r>
      </w:del>
      <w:ins w:id="61" w:author="Ryan Lemos" w:date="2019-09-21T12:11:00Z">
        <w:r w:rsidR="00512162">
          <w:rPr>
            <w:noProof/>
          </w:rPr>
          <w:t>2017b</w:t>
        </w:r>
      </w:ins>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r w:rsidR="00A77025" w:rsidRPr="00347720">
        <w:rPr>
          <w:i/>
        </w:rPr>
        <w:t>Assisted Language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7BAB27F" w:rsidR="00C87DBE" w:rsidRDefault="00C87DBE" w:rsidP="00FC0021">
      <w:pPr>
        <w:pStyle w:val="Legenda"/>
        <w:keepNext/>
      </w:pPr>
      <w:bookmarkStart w:id="62" w:name="_Ref526523978"/>
      <w:r>
        <w:t xml:space="preserve">Figura </w:t>
      </w:r>
      <w:ins w:id="63" w:author="Ryan Lemos" w:date="2019-09-22T12:43:00Z">
        <w:r w:rsidR="00921163">
          <w:fldChar w:fldCharType="begin"/>
        </w:r>
        <w:r w:rsidR="00921163">
          <w:instrText xml:space="preserve"> SEQ Figura \* ARABIC </w:instrText>
        </w:r>
      </w:ins>
      <w:r w:rsidR="00921163">
        <w:fldChar w:fldCharType="separate"/>
      </w:r>
      <w:ins w:id="64" w:author="Ryan Lemos" w:date="2019-09-22T12:43:00Z">
        <w:r w:rsidR="00921163">
          <w:rPr>
            <w:noProof/>
          </w:rPr>
          <w:t>3</w:t>
        </w:r>
        <w:r w:rsidR="00921163">
          <w:fldChar w:fldCharType="end"/>
        </w:r>
      </w:ins>
      <w:del w:id="65"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3</w:delText>
        </w:r>
        <w:r w:rsidR="00A347EE" w:rsidDel="008C4A0B">
          <w:rPr>
            <w:noProof/>
          </w:rPr>
          <w:fldChar w:fldCharType="end"/>
        </w:r>
      </w:del>
      <w:bookmarkEnd w:id="62"/>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681DA324"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7EA84C66" w:rsidR="00C87DBE" w:rsidRDefault="00C87DBE" w:rsidP="00FC0021">
      <w:pPr>
        <w:pStyle w:val="Legenda"/>
        <w:keepNext/>
      </w:pPr>
      <w:bookmarkStart w:id="66" w:name="_Ref526523959"/>
      <w:r>
        <w:lastRenderedPageBreak/>
        <w:t xml:space="preserve">Figura </w:t>
      </w:r>
      <w:ins w:id="67" w:author="Ryan Lemos" w:date="2019-09-22T12:43:00Z">
        <w:r w:rsidR="00921163">
          <w:fldChar w:fldCharType="begin"/>
        </w:r>
        <w:r w:rsidR="00921163">
          <w:instrText xml:space="preserve"> SEQ Figura \* ARABIC </w:instrText>
        </w:r>
      </w:ins>
      <w:r w:rsidR="00921163">
        <w:fldChar w:fldCharType="separate"/>
      </w:r>
      <w:ins w:id="68" w:author="Ryan Lemos" w:date="2019-09-22T12:43:00Z">
        <w:r w:rsidR="00921163">
          <w:rPr>
            <w:noProof/>
          </w:rPr>
          <w:t>4</w:t>
        </w:r>
        <w:r w:rsidR="00921163">
          <w:fldChar w:fldCharType="end"/>
        </w:r>
      </w:ins>
      <w:del w:id="6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483DF4" w:rsidDel="008C4A0B">
          <w:rPr>
            <w:noProof/>
          </w:rPr>
          <w:delText>4</w:delText>
        </w:r>
        <w:r w:rsidR="00A347EE" w:rsidDel="008C4A0B">
          <w:rPr>
            <w:noProof/>
          </w:rPr>
          <w:fldChar w:fldCharType="end"/>
        </w:r>
      </w:del>
      <w:bookmarkEnd w:id="66"/>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como a possibilidade de encontrar conteúdos de auxílio (como no espaço do CCAA) e acesso a testes de escrita e escuta como no Duolingo</w:t>
      </w:r>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70" w:name="_Toc17133778"/>
      <w:r>
        <w:t>Desenvolvimento</w:t>
      </w:r>
      <w:r w:rsidR="00830B0E">
        <w:t xml:space="preserve"> e tecnologias</w:t>
      </w:r>
      <w:r>
        <w:t xml:space="preserve"> de </w:t>
      </w:r>
      <w:r w:rsidRPr="005329D1">
        <w:t>sistemas</w:t>
      </w:r>
      <w:r>
        <w:t xml:space="preserve"> Web</w:t>
      </w:r>
      <w:bookmarkEnd w:id="70"/>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71" w:name="_Toc17133779"/>
      <w:r>
        <w:t>C</w:t>
      </w:r>
      <w:r w:rsidR="00C04015">
        <w:t>ontrole de acesso</w:t>
      </w:r>
      <w:r w:rsidR="00F71835">
        <w:t>s</w:t>
      </w:r>
      <w:bookmarkEnd w:id="71"/>
    </w:p>
    <w:p w14:paraId="76438C9E" w14:textId="77777777" w:rsidR="00C04015" w:rsidRPr="00FC0021" w:rsidRDefault="00C04015" w:rsidP="00FC0021"/>
    <w:p w14:paraId="13961029" w14:textId="17F43C69" w:rsidR="009C109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34C782A7"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r w:rsidR="00640D2B" w:rsidRPr="003635FC">
        <w:t>Laravel</w:t>
      </w:r>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7A0577">
        <w:t>apoia o cont</w:t>
      </w:r>
      <w:r w:rsidR="00C1350C">
        <w:t>role de acessos por meio de pape</w:t>
      </w:r>
      <w:r w:rsidR="007A0577">
        <w:t>is como descrito anteriormente, para garantir que cada usuário só acesse o que lhe for permitido</w:t>
      </w:r>
      <w:r w:rsidR="00673F0C">
        <w:t xml:space="preserve">, garantindo segurança, enquanto um dos atributos necessários para sistemas </w:t>
      </w:r>
      <w:r w:rsidR="00673F0C">
        <w:rPr>
          <w:i/>
          <w:iCs/>
        </w:rPr>
        <w:t>web.</w:t>
      </w:r>
      <w:r w:rsidR="007A0577">
        <w:t>.</w:t>
      </w:r>
    </w:p>
    <w:p w14:paraId="581ED0C0" w14:textId="77777777" w:rsidR="005A2D83" w:rsidRPr="005A2D83" w:rsidRDefault="005A2D83" w:rsidP="005A2D83"/>
    <w:p w14:paraId="313B41DF" w14:textId="77777777" w:rsidR="00D61CB9" w:rsidRDefault="00D61CB9" w:rsidP="00D61CB9">
      <w:pPr>
        <w:pStyle w:val="Ttulo3"/>
      </w:pPr>
      <w:bookmarkStart w:id="72" w:name="_Toc17133780"/>
      <w:r>
        <w:t>Interação humano computador (IHC)</w:t>
      </w:r>
      <w:bookmarkEnd w:id="72"/>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154584D"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317B4F">
        <w:t xml:space="preserve">Figura </w:t>
      </w:r>
      <w:r w:rsidR="00317B4F">
        <w:rPr>
          <w:noProof/>
        </w:rPr>
        <w:t>5</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3CBE802E" w:rsidR="00C87DBE" w:rsidRDefault="00C87DBE" w:rsidP="00FC0021">
      <w:pPr>
        <w:pStyle w:val="Legenda"/>
        <w:keepNext/>
      </w:pPr>
      <w:bookmarkStart w:id="73" w:name="_Ref526523912"/>
      <w:r>
        <w:t xml:space="preserve">Figura </w:t>
      </w:r>
      <w:ins w:id="74" w:author="Ryan Lemos" w:date="2019-09-22T12:43:00Z">
        <w:r w:rsidR="00921163">
          <w:fldChar w:fldCharType="begin"/>
        </w:r>
        <w:r w:rsidR="00921163">
          <w:instrText xml:space="preserve"> SEQ Figura \* ARABIC </w:instrText>
        </w:r>
      </w:ins>
      <w:r w:rsidR="00921163">
        <w:fldChar w:fldCharType="separate"/>
      </w:r>
      <w:ins w:id="75" w:author="Ryan Lemos" w:date="2019-09-22T12:43:00Z">
        <w:r w:rsidR="00921163">
          <w:rPr>
            <w:noProof/>
          </w:rPr>
          <w:t>5</w:t>
        </w:r>
        <w:r w:rsidR="00921163">
          <w:fldChar w:fldCharType="end"/>
        </w:r>
      </w:ins>
      <w:del w:id="7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5</w:delText>
        </w:r>
        <w:r w:rsidR="00A347EE" w:rsidDel="008C4A0B">
          <w:rPr>
            <w:noProof/>
          </w:rPr>
          <w:fldChar w:fldCharType="end"/>
        </w:r>
      </w:del>
      <w:bookmarkEnd w:id="73"/>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77" w:name="_Toc17133781"/>
      <w:r>
        <w:t>Engenharia de Software</w:t>
      </w:r>
      <w:bookmarkEnd w:id="77"/>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4750132"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317B4F">
        <w:t xml:space="preserve">Figura </w:t>
      </w:r>
      <w:r w:rsidR="00317B4F">
        <w:rPr>
          <w:noProof/>
        </w:rPr>
        <w:t>6</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46053B35" w:rsidR="00D51047" w:rsidRDefault="00D51047" w:rsidP="00D51047">
      <w:pPr>
        <w:pStyle w:val="Legenda"/>
        <w:keepNext/>
      </w:pPr>
      <w:bookmarkStart w:id="78" w:name="_Ref527140900"/>
      <w:r>
        <w:t xml:space="preserve">Figura </w:t>
      </w:r>
      <w:ins w:id="79" w:author="Ryan Lemos" w:date="2019-09-22T12:43:00Z">
        <w:r w:rsidR="00921163">
          <w:fldChar w:fldCharType="begin"/>
        </w:r>
        <w:r w:rsidR="00921163">
          <w:instrText xml:space="preserve"> SEQ Figura \* ARABIC </w:instrText>
        </w:r>
      </w:ins>
      <w:r w:rsidR="00921163">
        <w:fldChar w:fldCharType="separate"/>
      </w:r>
      <w:ins w:id="80" w:author="Ryan Lemos" w:date="2019-09-22T12:43:00Z">
        <w:r w:rsidR="00921163">
          <w:rPr>
            <w:noProof/>
          </w:rPr>
          <w:t>6</w:t>
        </w:r>
        <w:r w:rsidR="00921163">
          <w:fldChar w:fldCharType="end"/>
        </w:r>
      </w:ins>
      <w:del w:id="81"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6</w:delText>
        </w:r>
        <w:r w:rsidR="00A347EE" w:rsidDel="008C4A0B">
          <w:rPr>
            <w:noProof/>
          </w:rPr>
          <w:fldChar w:fldCharType="end"/>
        </w:r>
      </w:del>
      <w:bookmarkEnd w:id="78"/>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82" w:name="_Toc17133782"/>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82"/>
    </w:p>
    <w:p w14:paraId="4DD245A6" w14:textId="77777777" w:rsidR="00CB3C88" w:rsidRDefault="00CB3C88" w:rsidP="00952162"/>
    <w:p w14:paraId="16C6DBA1" w14:textId="33ABA85D"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317B4F">
        <w:t xml:space="preserve">Figura </w:t>
      </w:r>
      <w:r w:rsidR="00317B4F">
        <w:rPr>
          <w:noProof/>
        </w:rPr>
        <w:t>7</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623AF46D" w:rsidR="009B1B55" w:rsidRDefault="009B1B55" w:rsidP="00952162">
      <w:pPr>
        <w:pStyle w:val="Legenda"/>
        <w:keepNext/>
      </w:pPr>
      <w:bookmarkStart w:id="83" w:name="_Ref527049055"/>
      <w:r>
        <w:t xml:space="preserve">Figura </w:t>
      </w:r>
      <w:ins w:id="84" w:author="Ryan Lemos" w:date="2019-09-22T12:43:00Z">
        <w:r w:rsidR="00921163">
          <w:fldChar w:fldCharType="begin"/>
        </w:r>
        <w:r w:rsidR="00921163">
          <w:instrText xml:space="preserve"> SEQ Figura \* ARABIC </w:instrText>
        </w:r>
      </w:ins>
      <w:r w:rsidR="00921163">
        <w:fldChar w:fldCharType="separate"/>
      </w:r>
      <w:ins w:id="85" w:author="Ryan Lemos" w:date="2019-09-22T12:43:00Z">
        <w:r w:rsidR="00921163">
          <w:rPr>
            <w:noProof/>
          </w:rPr>
          <w:t>7</w:t>
        </w:r>
        <w:r w:rsidR="00921163">
          <w:fldChar w:fldCharType="end"/>
        </w:r>
      </w:ins>
      <w:del w:id="8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7</w:delText>
        </w:r>
        <w:r w:rsidR="00A347EE" w:rsidDel="008C4A0B">
          <w:rPr>
            <w:noProof/>
          </w:rPr>
          <w:fldChar w:fldCharType="end"/>
        </w:r>
      </w:del>
      <w:bookmarkEnd w:id="83"/>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21397491"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317B4F">
        <w:t xml:space="preserve">Figura </w:t>
      </w:r>
      <w:r w:rsidR="00317B4F">
        <w:rPr>
          <w:noProof/>
        </w:rPr>
        <w:t>8</w:t>
      </w:r>
      <w:r>
        <w:fldChar w:fldCharType="end"/>
      </w:r>
      <w:r>
        <w:t>, que relata um processo de compra de um determinado item.</w:t>
      </w:r>
    </w:p>
    <w:p w14:paraId="2819395E" w14:textId="77777777" w:rsidR="00C91611" w:rsidRDefault="00C91611" w:rsidP="009B1B55"/>
    <w:p w14:paraId="6ABA8092" w14:textId="4D113C2F" w:rsidR="00C91611" w:rsidRDefault="00C91611" w:rsidP="00952162">
      <w:pPr>
        <w:pStyle w:val="Legenda"/>
        <w:keepNext/>
      </w:pPr>
      <w:bookmarkStart w:id="87" w:name="_Ref527053242"/>
      <w:r>
        <w:t xml:space="preserve">Figura </w:t>
      </w:r>
      <w:ins w:id="88" w:author="Ryan Lemos" w:date="2019-09-22T12:43:00Z">
        <w:r w:rsidR="00921163">
          <w:fldChar w:fldCharType="begin"/>
        </w:r>
        <w:r w:rsidR="00921163">
          <w:instrText xml:space="preserve"> SEQ Figura \* ARABIC </w:instrText>
        </w:r>
      </w:ins>
      <w:r w:rsidR="00921163">
        <w:fldChar w:fldCharType="separate"/>
      </w:r>
      <w:ins w:id="89" w:author="Ryan Lemos" w:date="2019-09-22T12:43:00Z">
        <w:r w:rsidR="00921163">
          <w:rPr>
            <w:noProof/>
          </w:rPr>
          <w:t>8</w:t>
        </w:r>
        <w:r w:rsidR="00921163">
          <w:fldChar w:fldCharType="end"/>
        </w:r>
      </w:ins>
      <w:del w:id="90"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8</w:delText>
        </w:r>
        <w:r w:rsidR="00A347EE" w:rsidDel="008C4A0B">
          <w:rPr>
            <w:noProof/>
          </w:rPr>
          <w:fldChar w:fldCharType="end"/>
        </w:r>
      </w:del>
      <w:bookmarkEnd w:id="87"/>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2480B0F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317B4F">
        <w:t xml:space="preserve">Figura </w:t>
      </w:r>
      <w:r w:rsidR="00317B4F">
        <w:rPr>
          <w:noProof/>
        </w:rPr>
        <w:t>9</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392CC904" w:rsidR="000C5598" w:rsidRDefault="000C5598" w:rsidP="00952162">
      <w:pPr>
        <w:pStyle w:val="Legenda"/>
        <w:keepNext/>
      </w:pPr>
      <w:bookmarkStart w:id="91" w:name="_Ref527053785"/>
      <w:r>
        <w:lastRenderedPageBreak/>
        <w:t xml:space="preserve">Figura </w:t>
      </w:r>
      <w:ins w:id="92" w:author="Ryan Lemos" w:date="2019-09-22T12:43:00Z">
        <w:r w:rsidR="00921163">
          <w:fldChar w:fldCharType="begin"/>
        </w:r>
        <w:r w:rsidR="00921163">
          <w:instrText xml:space="preserve"> SEQ Figura \* ARABIC </w:instrText>
        </w:r>
      </w:ins>
      <w:r w:rsidR="00921163">
        <w:fldChar w:fldCharType="separate"/>
      </w:r>
      <w:ins w:id="93" w:author="Ryan Lemos" w:date="2019-09-22T12:43:00Z">
        <w:r w:rsidR="00921163">
          <w:rPr>
            <w:noProof/>
          </w:rPr>
          <w:t>9</w:t>
        </w:r>
        <w:r w:rsidR="00921163">
          <w:fldChar w:fldCharType="end"/>
        </w:r>
      </w:ins>
      <w:del w:id="9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9</w:delText>
        </w:r>
        <w:r w:rsidR="00A347EE" w:rsidDel="008C4A0B">
          <w:rPr>
            <w:noProof/>
          </w:rPr>
          <w:fldChar w:fldCharType="end"/>
        </w:r>
      </w:del>
      <w:bookmarkEnd w:id="91"/>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0DEA2F59"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317B4F">
        <w:t xml:space="preserve">Figura </w:t>
      </w:r>
      <w:r w:rsidR="00317B4F">
        <w:rPr>
          <w:noProof/>
        </w:rPr>
        <w:t>10</w:t>
      </w:r>
      <w:r w:rsidR="00442213">
        <w:fldChar w:fldCharType="end"/>
      </w:r>
      <w:r w:rsidR="00442213">
        <w:t xml:space="preserve">. </w:t>
      </w:r>
    </w:p>
    <w:p w14:paraId="55ABC2B9" w14:textId="77777777" w:rsidR="00442213" w:rsidRDefault="00442213" w:rsidP="00B51C84"/>
    <w:p w14:paraId="395A20AE" w14:textId="33E59E2B" w:rsidR="00442213" w:rsidRDefault="00442213" w:rsidP="00952162">
      <w:pPr>
        <w:pStyle w:val="Legenda"/>
        <w:keepNext/>
      </w:pPr>
      <w:bookmarkStart w:id="95" w:name="_Ref527057497"/>
      <w:r>
        <w:t xml:space="preserve">Figura </w:t>
      </w:r>
      <w:ins w:id="96" w:author="Ryan Lemos" w:date="2019-09-22T12:43:00Z">
        <w:r w:rsidR="00921163">
          <w:fldChar w:fldCharType="begin"/>
        </w:r>
        <w:r w:rsidR="00921163">
          <w:instrText xml:space="preserve"> SEQ Figura \* ARABIC </w:instrText>
        </w:r>
      </w:ins>
      <w:r w:rsidR="00921163">
        <w:fldChar w:fldCharType="separate"/>
      </w:r>
      <w:ins w:id="97" w:author="Ryan Lemos" w:date="2019-09-22T12:43:00Z">
        <w:r w:rsidR="00921163">
          <w:rPr>
            <w:noProof/>
          </w:rPr>
          <w:t>10</w:t>
        </w:r>
        <w:r w:rsidR="00921163">
          <w:fldChar w:fldCharType="end"/>
        </w:r>
      </w:ins>
      <w:del w:id="9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10</w:delText>
        </w:r>
        <w:r w:rsidR="00A347EE" w:rsidDel="008C4A0B">
          <w:rPr>
            <w:noProof/>
          </w:rPr>
          <w:fldChar w:fldCharType="end"/>
        </w:r>
      </w:del>
      <w:bookmarkEnd w:id="95"/>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5AF16960"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317B4F">
        <w:t xml:space="preserve">Figura </w:t>
      </w:r>
      <w:r w:rsidR="00317B4F">
        <w:rPr>
          <w:noProof/>
        </w:rPr>
        <w:t>11</w:t>
      </w:r>
      <w:r>
        <w:fldChar w:fldCharType="end"/>
      </w:r>
      <w:r>
        <w:t xml:space="preserve">. </w:t>
      </w:r>
    </w:p>
    <w:p w14:paraId="63ABDE0D" w14:textId="77777777" w:rsidR="00E33640" w:rsidRDefault="00E33640" w:rsidP="009E0F65"/>
    <w:p w14:paraId="53728571" w14:textId="77014447" w:rsidR="000337A3" w:rsidRDefault="000337A3" w:rsidP="00952162">
      <w:pPr>
        <w:pStyle w:val="Legenda"/>
        <w:keepNext/>
      </w:pPr>
      <w:bookmarkStart w:id="99" w:name="_Ref527059135"/>
      <w:r>
        <w:t xml:space="preserve">Figura </w:t>
      </w:r>
      <w:ins w:id="100" w:author="Ryan Lemos" w:date="2019-09-22T12:43:00Z">
        <w:r w:rsidR="00921163">
          <w:fldChar w:fldCharType="begin"/>
        </w:r>
        <w:r w:rsidR="00921163">
          <w:instrText xml:space="preserve"> SEQ Figura \* ARABIC </w:instrText>
        </w:r>
      </w:ins>
      <w:r w:rsidR="00921163">
        <w:fldChar w:fldCharType="separate"/>
      </w:r>
      <w:ins w:id="101" w:author="Ryan Lemos" w:date="2019-09-22T12:43:00Z">
        <w:r w:rsidR="00921163">
          <w:rPr>
            <w:noProof/>
          </w:rPr>
          <w:t>11</w:t>
        </w:r>
        <w:r w:rsidR="00921163">
          <w:fldChar w:fldCharType="end"/>
        </w:r>
      </w:ins>
      <w:del w:id="102"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11</w:delText>
        </w:r>
        <w:r w:rsidR="00A347EE" w:rsidDel="008C4A0B">
          <w:rPr>
            <w:noProof/>
          </w:rPr>
          <w:fldChar w:fldCharType="end"/>
        </w:r>
      </w:del>
      <w:bookmarkEnd w:id="99"/>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03" w:name="_Ref528268444"/>
      <w:bookmarkStart w:id="104" w:name="_Toc17133783"/>
      <w:r>
        <w:t xml:space="preserve">Metodologia </w:t>
      </w:r>
      <w:r w:rsidR="00DD30FE">
        <w:t>Ágil</w:t>
      </w:r>
      <w:bookmarkEnd w:id="103"/>
      <w:bookmarkEnd w:id="104"/>
    </w:p>
    <w:p w14:paraId="45BFF314" w14:textId="77777777" w:rsidR="00A82B12" w:rsidRDefault="00A82B12" w:rsidP="00A82B12"/>
    <w:p w14:paraId="6FDD32D6" w14:textId="67F42CC5"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317B4F">
        <w:t xml:space="preserve">Figura </w:t>
      </w:r>
      <w:r w:rsidR="00317B4F">
        <w:rPr>
          <w:noProof/>
        </w:rPr>
        <w:t>12</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367F7A59" w:rsidR="00D069A7" w:rsidRDefault="00D069A7" w:rsidP="00952162">
      <w:pPr>
        <w:pStyle w:val="Legenda"/>
        <w:keepNext/>
      </w:pPr>
      <w:bookmarkStart w:id="105" w:name="_Ref526797528"/>
      <w:r>
        <w:t xml:space="preserve">Figura </w:t>
      </w:r>
      <w:ins w:id="106" w:author="Ryan Lemos" w:date="2019-09-22T12:43:00Z">
        <w:r w:rsidR="00921163">
          <w:fldChar w:fldCharType="begin"/>
        </w:r>
        <w:r w:rsidR="00921163">
          <w:instrText xml:space="preserve"> SEQ Figura \* ARABIC </w:instrText>
        </w:r>
      </w:ins>
      <w:r w:rsidR="00921163">
        <w:fldChar w:fldCharType="separate"/>
      </w:r>
      <w:ins w:id="107" w:author="Ryan Lemos" w:date="2019-09-22T12:43:00Z">
        <w:r w:rsidR="00921163">
          <w:rPr>
            <w:noProof/>
          </w:rPr>
          <w:t>12</w:t>
        </w:r>
        <w:r w:rsidR="00921163">
          <w:fldChar w:fldCharType="end"/>
        </w:r>
      </w:ins>
      <w:del w:id="10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317B4F" w:rsidDel="008C4A0B">
          <w:rPr>
            <w:noProof/>
          </w:rPr>
          <w:delText>12</w:delText>
        </w:r>
        <w:r w:rsidR="00A347EE" w:rsidDel="008C4A0B">
          <w:rPr>
            <w:noProof/>
          </w:rPr>
          <w:fldChar w:fldCharType="end"/>
        </w:r>
      </w:del>
      <w:bookmarkEnd w:id="105"/>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09" w:name="_Ref527668666"/>
      <w:bookmarkStart w:id="110" w:name="_Toc17133784"/>
      <w:r w:rsidRPr="00952162">
        <w:rPr>
          <w:i/>
        </w:rPr>
        <w:t>Extreme Programming</w:t>
      </w:r>
      <w:r w:rsidR="00B26489">
        <w:t xml:space="preserve"> </w:t>
      </w:r>
      <w:r>
        <w:t>(XP)</w:t>
      </w:r>
      <w:bookmarkEnd w:id="109"/>
      <w:bookmarkEnd w:id="110"/>
    </w:p>
    <w:p w14:paraId="1535B8CA" w14:textId="77777777" w:rsidR="00393E6F" w:rsidRPr="008D625B" w:rsidRDefault="00393E6F" w:rsidP="00393E6F"/>
    <w:p w14:paraId="48FEE251" w14:textId="6678F544" w:rsidR="00176D82" w:rsidRDefault="009B3841" w:rsidP="00393E6F">
      <w:r>
        <w:t xml:space="preserve">O </w:t>
      </w:r>
      <w:r w:rsidRPr="00952162">
        <w:rPr>
          <w:i/>
        </w:rPr>
        <w:t>Extreme Programming</w:t>
      </w:r>
      <w:r>
        <w:rPr>
          <w:i/>
        </w:rPr>
        <w:t xml:space="preserve"> </w:t>
      </w:r>
      <w:r>
        <w:t>(XP), se trata de uma metodologia de desenvolvimento ágil, que busca aliar agilidade no desenvolvimento, com qualidade no produto</w:t>
      </w:r>
      <w:del w:id="111" w:author="Ryan Lemos" w:date="2019-09-22T14:17:00Z">
        <w:r w:rsidDel="007C69E6">
          <w:delText xml:space="preserve"> final</w:delText>
        </w:r>
      </w:del>
      <w:r>
        <w:t xml:space="preserve">.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lastRenderedPageBreak/>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474B2189" w:rsidR="00F03DA2" w:rsidRDefault="00F03DA2" w:rsidP="00F03DA2">
      <w:pPr>
        <w:pStyle w:val="Legenda"/>
        <w:keepNext/>
      </w:pPr>
      <w:r>
        <w:t xml:space="preserve">Figura </w:t>
      </w:r>
      <w:ins w:id="112" w:author="Ryan Lemos" w:date="2019-09-22T12:43:00Z">
        <w:r w:rsidR="00921163">
          <w:fldChar w:fldCharType="begin"/>
        </w:r>
        <w:r w:rsidR="00921163">
          <w:instrText xml:space="preserve"> SEQ Figura \* ARABIC </w:instrText>
        </w:r>
      </w:ins>
      <w:r w:rsidR="00921163">
        <w:fldChar w:fldCharType="separate"/>
      </w:r>
      <w:ins w:id="113" w:author="Ryan Lemos" w:date="2019-09-22T12:43:00Z">
        <w:r w:rsidR="00921163">
          <w:rPr>
            <w:noProof/>
          </w:rPr>
          <w:t>13</w:t>
        </w:r>
        <w:r w:rsidR="00921163">
          <w:fldChar w:fldCharType="end"/>
        </w:r>
      </w:ins>
      <w:del w:id="11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13</w:delText>
        </w:r>
        <w:r w:rsidR="00A347EE" w:rsidDel="008C4A0B">
          <w:rPr>
            <w:noProof/>
          </w:rPr>
          <w:fldChar w:fldCharType="end"/>
        </w:r>
      </w:del>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E2FFA28" w:rsidR="009716A9" w:rsidRPr="00B116AB" w:rsidRDefault="009716A9">
      <w:r>
        <w:t xml:space="preserve">Como o XP se trata de uma metodologia iterativa, </w:t>
      </w:r>
      <w:del w:id="115" w:author="Ryan Lemos" w:date="2019-09-21T12:13:00Z">
        <w:r w:rsidDel="00512162">
          <w:delText xml:space="preserve">em certos </w:delText>
        </w:r>
      </w:del>
      <w:ins w:id="116" w:author="Ryan Lemos" w:date="2019-09-21T12:13:00Z">
        <w:r w:rsidR="00512162">
          <w:t xml:space="preserve">a cada </w:t>
        </w:r>
      </w:ins>
      <w:ins w:id="117" w:author="Ryan Lemos" w:date="2019-09-21T12:14:00Z">
        <w:r w:rsidR="00512162">
          <w:t>iteração</w:t>
        </w:r>
      </w:ins>
      <w:del w:id="118" w:author="Ryan Lemos" w:date="2019-09-21T12:13:00Z">
        <w:r w:rsidDel="00512162">
          <w:delText>períodos de tempo</w:delText>
        </w:r>
      </w:del>
      <w:r>
        <w:t xml:space="preserve">, </w:t>
      </w:r>
      <w:del w:id="119" w:author="Ryan Lemos" w:date="2019-09-21T12:14:00Z">
        <w:r w:rsidDel="00512162">
          <w:delText>tem-</w:delText>
        </w:r>
      </w:del>
      <w:r>
        <w:t>se entrega</w:t>
      </w:r>
      <w:del w:id="120" w:author="Ryan Lemos" w:date="2019-09-21T12:14:00Z">
        <w:r w:rsidDel="00512162">
          <w:delText>s</w:delText>
        </w:r>
      </w:del>
      <w:r>
        <w:t xml:space="preserve"> </w:t>
      </w:r>
      <w:del w:id="121" w:author="Ryan Lemos" w:date="2019-09-21T12:14:00Z">
        <w:r w:rsidDel="00512162">
          <w:delText xml:space="preserve">de </w:delText>
        </w:r>
      </w:del>
      <w:ins w:id="122" w:author="Ryan Lemos" w:date="2019-09-21T12:14:00Z">
        <w:r w:rsidR="00512162">
          <w:t xml:space="preserve">uma certa </w:t>
        </w:r>
      </w:ins>
      <w:del w:id="123" w:author="Ryan Lemos" w:date="2019-09-21T12:14:00Z">
        <w:r w:rsidDel="00512162">
          <w:delText xml:space="preserve">porções </w:delText>
        </w:r>
      </w:del>
      <w:ins w:id="124" w:author="Ryan Lemos" w:date="2019-09-21T12:14:00Z">
        <w:r w:rsidR="00512162">
          <w:t xml:space="preserve">porção </w:t>
        </w:r>
      </w:ins>
      <w:r>
        <w:t xml:space="preserve">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w:t>
      </w:r>
      <w:r w:rsidR="00B116AB">
        <w:lastRenderedPageBreak/>
        <w:t xml:space="preserve">“[...]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4B20404C" w:rsidR="00644138" w:rsidRDefault="00C16820">
      <w:r>
        <w:t>Utilizou-se</w:t>
      </w:r>
      <w:r w:rsidR="001B5BE5">
        <w:t xml:space="preserve"> da metodologia de XP</w:t>
      </w:r>
      <w:r>
        <w:t xml:space="preserve"> no desenvolvimento do presente trabalho</w:t>
      </w:r>
      <w:r w:rsidR="001B5BE5">
        <w:t>.</w:t>
      </w:r>
      <w:r w:rsidR="0064714D">
        <w:t xml:space="preserve"> Hirama</w:t>
      </w:r>
      <w:r w:rsidR="00752E3D">
        <w:rPr>
          <w:noProof/>
        </w:rPr>
        <w:t xml:space="preserve"> (2011)</w:t>
      </w:r>
      <w:r w:rsidR="0064714D">
        <w:t xml:space="preserve"> afirma que o XP pode não ser recomendado a grandes projetos de </w:t>
      </w:r>
      <w:r w:rsidR="0064714D" w:rsidRPr="00E95C78">
        <w:rPr>
          <w:i/>
        </w:rPr>
        <w:t>software</w:t>
      </w:r>
      <w:r w:rsidR="0064714D">
        <w:t>. Porém pretende</w:t>
      </w:r>
      <w:r>
        <w:t>u</w:t>
      </w:r>
      <w:r w:rsidR="0064714D">
        <w:t>-se fazer utilização desta metodologia</w:t>
      </w:r>
      <w:r w:rsidR="001B5BE5">
        <w:t xml:space="preserve"> a ponto de se</w:t>
      </w:r>
      <w:r w:rsidR="0064714D">
        <w:t xml:space="preserve"> </w:t>
      </w:r>
      <w:r w:rsidR="007423D5">
        <w:t>chegar a</w:t>
      </w:r>
      <w:r w:rsidR="0064714D">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w:t>
      </w:r>
      <w:r>
        <w:t>e</w:t>
      </w:r>
      <w:r w:rsidR="000359CC">
        <w:t xml:space="preserve"> apoiar o desenvolvimento do ambiente</w:t>
      </w:r>
      <w:r w:rsidR="001B5BE5">
        <w:t>.</w:t>
      </w:r>
      <w:r w:rsidR="0064714D">
        <w:t xml:space="preserve"> Deve-se ressaltar que não </w:t>
      </w:r>
      <w:r>
        <w:t xml:space="preserve">foi </w:t>
      </w:r>
      <w:r w:rsidR="0064714D">
        <w:t xml:space="preserve">possível a </w:t>
      </w:r>
      <w:r w:rsidR="00086F67">
        <w:t>a</w:t>
      </w:r>
      <w:r w:rsidR="0064714D">
        <w:t xml:space="preserve">plicação da programação em par, que é uma das práticas do XP, pois a execução do projeto </w:t>
      </w:r>
      <w:r>
        <w:t xml:space="preserve">foi </w:t>
      </w:r>
      <w:r w:rsidR="0064714D">
        <w:t>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125" w:name="_Toc17133785"/>
      <w:r>
        <w:t xml:space="preserve">Tecnologias para desenvolvimento </w:t>
      </w:r>
      <w:r w:rsidR="00D61CB9">
        <w:t>WEB</w:t>
      </w:r>
      <w:bookmarkEnd w:id="125"/>
    </w:p>
    <w:p w14:paraId="24372E43" w14:textId="77777777" w:rsidR="008D625B" w:rsidRDefault="008D625B" w:rsidP="008D625B"/>
    <w:p w14:paraId="73F6740A" w14:textId="3C20474F"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commentRangeStart w:id="126"/>
      <w:del w:id="127" w:author="Ryan Lemos" w:date="2019-09-21T12:07:00Z">
        <w:r w:rsidR="00752E3D" w:rsidDel="00D77583">
          <w:rPr>
            <w:noProof/>
          </w:rPr>
          <w:delText>2018b</w:delText>
        </w:r>
      </w:del>
      <w:commentRangeEnd w:id="126"/>
      <w:ins w:id="128" w:author="Ryan Lemos" w:date="2019-09-21T12:07:00Z">
        <w:r w:rsidR="00D77583">
          <w:rPr>
            <w:noProof/>
          </w:rPr>
          <w:t>2018</w:t>
        </w:r>
      </w:ins>
      <w:r w:rsidR="00C16820">
        <w:rPr>
          <w:rStyle w:val="Refdecomentrio"/>
        </w:rPr>
        <w:commentReference w:id="126"/>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34A72EB4" w:rsidR="000359CC" w:rsidRDefault="000359CC" w:rsidP="008D625B">
      <w:pPr>
        <w:rPr>
          <w:ins w:id="129" w:author="Ryan Lemos" w:date="2019-09-22T14:07:00Z"/>
        </w:rPr>
      </w:pPr>
    </w:p>
    <w:p w14:paraId="0CB77F7E" w14:textId="52D23FB1" w:rsidR="009B7397" w:rsidRDefault="00775631" w:rsidP="00775631">
      <w:pPr>
        <w:pStyle w:val="Ttulo4"/>
        <w:rPr>
          <w:ins w:id="130" w:author="Ryan Lemos" w:date="2019-09-22T14:15:00Z"/>
        </w:rPr>
      </w:pPr>
      <w:ins w:id="131" w:author="Ryan Lemos" w:date="2019-09-22T14:07:00Z">
        <w:r>
          <w:t xml:space="preserve">Navegadores </w:t>
        </w:r>
        <w:commentRangeStart w:id="132"/>
        <w:r>
          <w:t>Web</w:t>
        </w:r>
        <w:commentRangeEnd w:id="132"/>
        <w:r w:rsidR="00DF1ECF">
          <w:rPr>
            <w:rStyle w:val="Refdecomentrio"/>
            <w:iCs w:val="0"/>
          </w:rPr>
          <w:commentReference w:id="132"/>
        </w:r>
      </w:ins>
    </w:p>
    <w:p w14:paraId="66E2520C" w14:textId="77777777" w:rsidR="002D0367" w:rsidRPr="002D0367" w:rsidRDefault="002D0367">
      <w:pPr>
        <w:rPr>
          <w:ins w:id="133" w:author="Ryan Lemos" w:date="2019-09-22T14:14:00Z"/>
          <w:rPrChange w:id="134" w:author="Ryan Lemos" w:date="2019-09-22T14:15:00Z">
            <w:rPr>
              <w:ins w:id="135" w:author="Ryan Lemos" w:date="2019-09-22T14:14:00Z"/>
            </w:rPr>
          </w:rPrChange>
        </w:rPr>
        <w:pPrChange w:id="136" w:author="Ryan Lemos" w:date="2019-09-22T14:15:00Z">
          <w:pPr>
            <w:pStyle w:val="Ttulo4"/>
          </w:pPr>
        </w:pPrChange>
      </w:pPr>
    </w:p>
    <w:p w14:paraId="09DCB5E0" w14:textId="08BB47CD" w:rsidR="00BB5564" w:rsidRPr="00BB5564" w:rsidRDefault="002D0367">
      <w:pPr>
        <w:pStyle w:val="Ttulo4"/>
        <w:rPr>
          <w:ins w:id="137" w:author="Ryan Lemos" w:date="2019-09-22T14:07:00Z"/>
        </w:rPr>
      </w:pPr>
      <w:ins w:id="138" w:author="Ryan Lemos" w:date="2019-09-22T14:15:00Z">
        <w:r>
          <w:t>Visual Studio Code (</w:t>
        </w:r>
        <w:commentRangeStart w:id="139"/>
        <w:r>
          <w:t>VSCODE</w:t>
        </w:r>
      </w:ins>
      <w:commentRangeEnd w:id="139"/>
      <w:ins w:id="140" w:author="Ryan Lemos" w:date="2019-09-22T14:17:00Z">
        <w:r w:rsidR="00BB5564">
          <w:rPr>
            <w:rStyle w:val="Refdecomentrio"/>
            <w:iCs w:val="0"/>
          </w:rPr>
          <w:commentReference w:id="139"/>
        </w:r>
      </w:ins>
      <w:ins w:id="141" w:author="Ryan Lemos" w:date="2019-09-22T14:15:00Z">
        <w:r>
          <w:t>)</w:t>
        </w:r>
      </w:ins>
    </w:p>
    <w:p w14:paraId="6D5C70EB" w14:textId="77777777" w:rsidR="00775631" w:rsidRPr="00775631" w:rsidRDefault="00775631"/>
    <w:p w14:paraId="1E9906B9" w14:textId="77777777" w:rsidR="00D61CB9" w:rsidRPr="00D8016C" w:rsidRDefault="0034001E" w:rsidP="00D61CB9">
      <w:pPr>
        <w:pStyle w:val="Ttulo4"/>
        <w:rPr>
          <w:lang w:val="en-US"/>
        </w:rPr>
      </w:pPr>
      <w:bookmarkStart w:id="142" w:name="_Toc17133786"/>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42"/>
    </w:p>
    <w:p w14:paraId="6FA39729" w14:textId="77777777" w:rsidR="00CA0AB3" w:rsidRPr="00D8016C" w:rsidRDefault="00CA0AB3" w:rsidP="00952162">
      <w:pPr>
        <w:rPr>
          <w:lang w:val="en-US"/>
        </w:rPr>
      </w:pPr>
    </w:p>
    <w:p w14:paraId="71EAE352" w14:textId="19A8DE23"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w:t>
      </w:r>
      <w:r w:rsidR="002A2766">
        <w:lastRenderedPageBreak/>
        <w:t>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C16820">
        <w:t xml:space="preserve">Figura </w:t>
      </w:r>
      <w:r w:rsidR="00C16820">
        <w:rPr>
          <w:noProof/>
        </w:rPr>
        <w:t>14</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3DCB519" w:rsidR="001C7EEF" w:rsidRDefault="001C7EEF" w:rsidP="00952162">
      <w:pPr>
        <w:pStyle w:val="Legenda"/>
        <w:keepNext/>
      </w:pPr>
      <w:bookmarkStart w:id="143" w:name="_Ref526671958"/>
      <w:r>
        <w:t xml:space="preserve">Figura </w:t>
      </w:r>
      <w:ins w:id="144" w:author="Ryan Lemos" w:date="2019-09-22T12:43:00Z">
        <w:r w:rsidR="00921163">
          <w:fldChar w:fldCharType="begin"/>
        </w:r>
        <w:r w:rsidR="00921163">
          <w:instrText xml:space="preserve"> SEQ Figura \* ARABIC </w:instrText>
        </w:r>
      </w:ins>
      <w:r w:rsidR="00921163">
        <w:fldChar w:fldCharType="separate"/>
      </w:r>
      <w:ins w:id="145" w:author="Ryan Lemos" w:date="2019-09-22T12:43:00Z">
        <w:r w:rsidR="00921163">
          <w:rPr>
            <w:noProof/>
          </w:rPr>
          <w:t>14</w:t>
        </w:r>
        <w:r w:rsidR="00921163">
          <w:fldChar w:fldCharType="end"/>
        </w:r>
      </w:ins>
      <w:del w:id="14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14</w:delText>
        </w:r>
        <w:r w:rsidR="00A347EE" w:rsidDel="008C4A0B">
          <w:rPr>
            <w:noProof/>
          </w:rPr>
          <w:fldChar w:fldCharType="end"/>
        </w:r>
      </w:del>
      <w:bookmarkEnd w:id="143"/>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cisa de marcação, além do Laravel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147" w:name="_Toc17133787"/>
      <w:r w:rsidRPr="00952162">
        <w:rPr>
          <w:i/>
        </w:rPr>
        <w:t>Cascading Style Sheets</w:t>
      </w:r>
      <w:r>
        <w:t xml:space="preserve"> (</w:t>
      </w:r>
      <w:r w:rsidR="00D61CB9" w:rsidRPr="003635FC">
        <w:t>CSS</w:t>
      </w:r>
      <w:r>
        <w:t>)</w:t>
      </w:r>
      <w:bookmarkEnd w:id="147"/>
    </w:p>
    <w:p w14:paraId="41EF115A" w14:textId="77777777" w:rsidR="00510265" w:rsidRDefault="00510265" w:rsidP="00510265"/>
    <w:p w14:paraId="0B79814A" w14:textId="0B6D626E"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C16820">
        <w:t xml:space="preserve">Figura </w:t>
      </w:r>
      <w:r w:rsidR="00C16820">
        <w:rPr>
          <w:noProof/>
        </w:rPr>
        <w:t>15</w:t>
      </w:r>
      <w:r w:rsidR="005555D4">
        <w:fldChar w:fldCharType="end"/>
      </w:r>
      <w:r w:rsidR="003A3433">
        <w:t xml:space="preserve">. </w:t>
      </w:r>
    </w:p>
    <w:p w14:paraId="4F61B452" w14:textId="77777777" w:rsidR="00113E53" w:rsidRDefault="00113E53" w:rsidP="00952162">
      <w:pPr>
        <w:pStyle w:val="Fontes"/>
      </w:pPr>
    </w:p>
    <w:p w14:paraId="724F8FB8" w14:textId="0B50107D" w:rsidR="00211EBC" w:rsidRDefault="00211EBC" w:rsidP="00952162">
      <w:pPr>
        <w:pStyle w:val="Legenda"/>
        <w:keepNext/>
      </w:pPr>
      <w:bookmarkStart w:id="148" w:name="_Ref527141144"/>
      <w:r>
        <w:lastRenderedPageBreak/>
        <w:t xml:space="preserve">Figura </w:t>
      </w:r>
      <w:ins w:id="149" w:author="Ryan Lemos" w:date="2019-09-22T12:43:00Z">
        <w:r w:rsidR="00921163">
          <w:fldChar w:fldCharType="begin"/>
        </w:r>
        <w:r w:rsidR="00921163">
          <w:instrText xml:space="preserve"> SEQ Figura \* ARABIC </w:instrText>
        </w:r>
      </w:ins>
      <w:r w:rsidR="00921163">
        <w:fldChar w:fldCharType="separate"/>
      </w:r>
      <w:ins w:id="150" w:author="Ryan Lemos" w:date="2019-09-22T12:43:00Z">
        <w:r w:rsidR="00921163">
          <w:rPr>
            <w:noProof/>
          </w:rPr>
          <w:t>15</w:t>
        </w:r>
        <w:r w:rsidR="00921163">
          <w:fldChar w:fldCharType="end"/>
        </w:r>
      </w:ins>
      <w:del w:id="151"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15</w:delText>
        </w:r>
        <w:r w:rsidR="00A347EE" w:rsidDel="008C4A0B">
          <w:rPr>
            <w:noProof/>
          </w:rPr>
          <w:fldChar w:fldCharType="end"/>
        </w:r>
      </w:del>
      <w:bookmarkEnd w:id="148"/>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26841856"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r w:rsidR="000A60C7" w:rsidRPr="00952162">
        <w:rPr>
          <w:i/>
        </w:rPr>
        <w:t>tag</w:t>
      </w:r>
      <w:r w:rsidR="000A60C7">
        <w:t xml:space="preserve"> HTML do elemento</w:t>
      </w:r>
      <w:r w:rsidR="00EE588E">
        <w:t>, utilizando-se do atributo ‘</w:t>
      </w:r>
      <w:r w:rsidR="00EE588E" w:rsidRPr="00952162">
        <w:rPr>
          <w:i/>
        </w:rPr>
        <w:t>style</w:t>
      </w:r>
      <w:r w:rsidR="00EE588E">
        <w:t xml:space="preserve">’ da </w:t>
      </w:r>
      <w:r w:rsidR="00EE588E" w:rsidRPr="00952162">
        <w:rPr>
          <w:i/>
        </w:rPr>
        <w:t>tag</w:t>
      </w:r>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C16820">
        <w:t xml:space="preserve">Figura </w:t>
      </w:r>
      <w:r w:rsidR="00C16820">
        <w:rPr>
          <w:noProof/>
        </w:rPr>
        <w:t>16</w:t>
      </w:r>
      <w:r w:rsidR="005555D4">
        <w:fldChar w:fldCharType="end"/>
      </w:r>
      <w:r w:rsidR="00C24558">
        <w:t>.</w:t>
      </w:r>
      <w:r w:rsidR="000A60C7">
        <w:t xml:space="preserve"> </w:t>
      </w:r>
    </w:p>
    <w:p w14:paraId="29080566" w14:textId="77777777" w:rsidR="00130966" w:rsidRDefault="00130966" w:rsidP="00952162">
      <w:pPr>
        <w:pStyle w:val="Fontes"/>
      </w:pPr>
    </w:p>
    <w:p w14:paraId="33C3E668" w14:textId="13B8D4B4" w:rsidR="00402C84" w:rsidRDefault="00402C84" w:rsidP="00952162">
      <w:pPr>
        <w:pStyle w:val="Legenda"/>
        <w:keepNext/>
      </w:pPr>
      <w:bookmarkStart w:id="152" w:name="_Ref527141178"/>
      <w:r>
        <w:t xml:space="preserve">Figura </w:t>
      </w:r>
      <w:ins w:id="153" w:author="Ryan Lemos" w:date="2019-09-22T12:43:00Z">
        <w:r w:rsidR="00921163">
          <w:fldChar w:fldCharType="begin"/>
        </w:r>
        <w:r w:rsidR="00921163">
          <w:instrText xml:space="preserve"> SEQ Figura \* ARABIC </w:instrText>
        </w:r>
      </w:ins>
      <w:r w:rsidR="00921163">
        <w:fldChar w:fldCharType="separate"/>
      </w:r>
      <w:ins w:id="154" w:author="Ryan Lemos" w:date="2019-09-22T12:43:00Z">
        <w:r w:rsidR="00921163">
          <w:rPr>
            <w:noProof/>
          </w:rPr>
          <w:t>16</w:t>
        </w:r>
        <w:r w:rsidR="00921163">
          <w:fldChar w:fldCharType="end"/>
        </w:r>
      </w:ins>
      <w:del w:id="155"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16</w:delText>
        </w:r>
        <w:r w:rsidR="00A347EE" w:rsidDel="008C4A0B">
          <w:rPr>
            <w:noProof/>
          </w:rPr>
          <w:fldChar w:fldCharType="end"/>
        </w:r>
      </w:del>
      <w:bookmarkEnd w:id="152"/>
      <w:r>
        <w:t xml:space="preserve"> -</w:t>
      </w:r>
      <w:r w:rsidRPr="009F6613">
        <w:t xml:space="preserve"> CSS inserido diretamente na tag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2"/>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22BB09D8" w:rsidR="00322554" w:rsidRDefault="000451C9">
      <w:r>
        <w:t>Outra maneira de se inserir o CSS é p</w:t>
      </w:r>
      <w:r w:rsidR="00322554" w:rsidRPr="00322554">
        <w:t>or</w:t>
      </w:r>
      <w:r>
        <w:t xml:space="preserve"> meio de</w:t>
      </w:r>
      <w:r w:rsidR="00322554" w:rsidRPr="00322554">
        <w:t xml:space="preserve"> uma </w:t>
      </w:r>
      <w:r w:rsidR="00322554" w:rsidRPr="00952162">
        <w:rPr>
          <w:i/>
        </w:rPr>
        <w:t>tag</w:t>
      </w:r>
      <w:r w:rsidR="00322554" w:rsidRPr="00322554">
        <w:t xml:space="preserve"> </w:t>
      </w:r>
      <w:r>
        <w:t>HTML</w:t>
      </w:r>
      <w:r w:rsidR="00322554" w:rsidRPr="00322554">
        <w:t xml:space="preserve"> denominada ‘</w:t>
      </w:r>
      <w:r w:rsidR="00322554" w:rsidRPr="00952162">
        <w:rPr>
          <w:i/>
        </w:rPr>
        <w:t>style</w:t>
      </w:r>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C16820">
        <w:t xml:space="preserve">Figura </w:t>
      </w:r>
      <w:r w:rsidR="00C16820">
        <w:rPr>
          <w:noProof/>
        </w:rPr>
        <w:t>17</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0B6E44">
        <w:t xml:space="preserve">Figura </w:t>
      </w:r>
      <w:r w:rsidR="000B6E44">
        <w:rPr>
          <w:noProof/>
        </w:rPr>
        <w:t>17</w: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156" w:name="_Ref526690766"/>
    </w:p>
    <w:p w14:paraId="1ACE1E16" w14:textId="33E25130" w:rsidR="00130966" w:rsidRDefault="00130966" w:rsidP="00952162">
      <w:pPr>
        <w:pStyle w:val="Legenda"/>
        <w:keepNext/>
      </w:pPr>
      <w:bookmarkStart w:id="157" w:name="_Ref527141224"/>
      <w:r>
        <w:lastRenderedPageBreak/>
        <w:t xml:space="preserve">Figura </w:t>
      </w:r>
      <w:ins w:id="158" w:author="Ryan Lemos" w:date="2019-09-22T12:43:00Z">
        <w:r w:rsidR="00921163">
          <w:fldChar w:fldCharType="begin"/>
        </w:r>
        <w:r w:rsidR="00921163">
          <w:instrText xml:space="preserve"> SEQ Figura \* ARABIC </w:instrText>
        </w:r>
      </w:ins>
      <w:r w:rsidR="00921163">
        <w:fldChar w:fldCharType="separate"/>
      </w:r>
      <w:ins w:id="159" w:author="Ryan Lemos" w:date="2019-09-22T12:43:00Z">
        <w:r w:rsidR="00921163">
          <w:rPr>
            <w:noProof/>
          </w:rPr>
          <w:t>17</w:t>
        </w:r>
        <w:r w:rsidR="00921163">
          <w:fldChar w:fldCharType="end"/>
        </w:r>
      </w:ins>
      <w:del w:id="160"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16820" w:rsidDel="008C4A0B">
          <w:rPr>
            <w:noProof/>
          </w:rPr>
          <w:delText>17</w:delText>
        </w:r>
        <w:r w:rsidR="00A347EE" w:rsidDel="008C4A0B">
          <w:rPr>
            <w:noProof/>
          </w:rPr>
          <w:fldChar w:fldCharType="end"/>
        </w:r>
      </w:del>
      <w:bookmarkEnd w:id="156"/>
      <w:bookmarkEnd w:id="157"/>
      <w:r>
        <w:t xml:space="preserve"> - CSS inserido através da </w:t>
      </w:r>
      <w:r w:rsidRPr="00952162">
        <w:rPr>
          <w:i/>
        </w:rPr>
        <w:t>tag style</w:t>
      </w:r>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3"/>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646E36C8"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0B6E44">
        <w:t xml:space="preserve">Figura </w:t>
      </w:r>
      <w:r w:rsidR="000B6E44">
        <w:rPr>
          <w:noProof/>
        </w:rPr>
        <w:t>18</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0B76596E" w:rsidR="00322554" w:rsidRDefault="00322554" w:rsidP="00952162">
      <w:pPr>
        <w:pStyle w:val="Legenda"/>
        <w:keepNext/>
      </w:pPr>
      <w:bookmarkStart w:id="161" w:name="_Ref527043688"/>
      <w:r>
        <w:t xml:space="preserve">Figura </w:t>
      </w:r>
      <w:ins w:id="162" w:author="Ryan Lemos" w:date="2019-09-22T12:43:00Z">
        <w:r w:rsidR="00921163">
          <w:fldChar w:fldCharType="begin"/>
        </w:r>
        <w:r w:rsidR="00921163">
          <w:instrText xml:space="preserve"> SEQ Figura \* ARABIC </w:instrText>
        </w:r>
      </w:ins>
      <w:r w:rsidR="00921163">
        <w:fldChar w:fldCharType="separate"/>
      </w:r>
      <w:ins w:id="163" w:author="Ryan Lemos" w:date="2019-09-22T12:43:00Z">
        <w:r w:rsidR="00921163">
          <w:rPr>
            <w:noProof/>
          </w:rPr>
          <w:t>18</w:t>
        </w:r>
        <w:r w:rsidR="00921163">
          <w:fldChar w:fldCharType="end"/>
        </w:r>
      </w:ins>
      <w:del w:id="164"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B6E44" w:rsidDel="008C4A0B">
          <w:rPr>
            <w:noProof/>
          </w:rPr>
          <w:delText>18</w:delText>
        </w:r>
        <w:r w:rsidR="00A347EE" w:rsidDel="008C4A0B">
          <w:rPr>
            <w:noProof/>
          </w:rPr>
          <w:fldChar w:fldCharType="end"/>
        </w:r>
      </w:del>
      <w:bookmarkEnd w:id="161"/>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4"/>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68EA52D4" w:rsidR="00CB211B" w:rsidRDefault="00A80249">
      <w:r>
        <w:t xml:space="preserve">A sintaxe CSS segue o modelo descrito pela </w:t>
      </w:r>
      <w:r>
        <w:fldChar w:fldCharType="begin"/>
      </w:r>
      <w:r>
        <w:instrText xml:space="preserve"> REF _Ref527141224 \h </w:instrText>
      </w:r>
      <w:r>
        <w:fldChar w:fldCharType="separate"/>
      </w:r>
      <w:r w:rsidR="000B6E44">
        <w:t xml:space="preserve">Figura </w:t>
      </w:r>
      <w:r w:rsidR="000B6E44">
        <w:rPr>
          <w:noProof/>
        </w:rPr>
        <w:t>17</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r w:rsidR="00CB211B" w:rsidRPr="00952162">
        <w:rPr>
          <w:i/>
        </w:rPr>
        <w:t>tag</w:t>
      </w:r>
      <w:r w:rsidR="005F248C">
        <w:rPr>
          <w:i/>
        </w:rPr>
        <w:t xml:space="preserve"> </w:t>
      </w:r>
      <w:r w:rsidR="000451C9">
        <w:t>‘</w:t>
      </w:r>
      <w:r w:rsidR="00CB211B" w:rsidRPr="00952162">
        <w:rPr>
          <w:i/>
        </w:rPr>
        <w:t>link</w:t>
      </w:r>
      <w:r w:rsidR="000451C9" w:rsidRPr="00952162">
        <w:t>’</w:t>
      </w:r>
      <w:r w:rsidR="00406AB2">
        <w:t>.</w:t>
      </w:r>
      <w:r w:rsidR="000451C9">
        <w:t xml:space="preserve"> A </w:t>
      </w:r>
      <w:r w:rsidR="000451C9" w:rsidRPr="00952162">
        <w:rPr>
          <w:i/>
        </w:rPr>
        <w:t>tag</w:t>
      </w:r>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r w:rsidR="00CB211B" w:rsidRPr="00952162">
        <w:rPr>
          <w:i/>
        </w:rPr>
        <w:t>tag</w:t>
      </w:r>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r w:rsidR="00CB211B">
        <w:t>href</w:t>
      </w:r>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0B6E44">
        <w:t xml:space="preserve">Figura </w:t>
      </w:r>
      <w:r w:rsidR="000B6E44">
        <w:rPr>
          <w:noProof/>
        </w:rPr>
        <w:t>19</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0B6E44">
        <w:t xml:space="preserve">Figura </w:t>
      </w:r>
      <w:r w:rsidR="000B6E44">
        <w:rPr>
          <w:noProof/>
        </w:rPr>
        <w:t>18</w:t>
      </w:r>
      <w:r w:rsidR="001B67AB">
        <w:fldChar w:fldCharType="end"/>
      </w:r>
      <w:r w:rsidR="00CB211B">
        <w:t xml:space="preserve"> é utilizado na </w:t>
      </w:r>
      <w:r w:rsidR="00CB211B" w:rsidRPr="00952162">
        <w:rPr>
          <w:i/>
        </w:rPr>
        <w:t>tag</w:t>
      </w:r>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0B6E44">
        <w:t xml:space="preserve">Figura </w:t>
      </w:r>
      <w:r w:rsidR="000B6E44">
        <w:rPr>
          <w:noProof/>
        </w:rPr>
        <w:t>19</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157D843C" w:rsidR="00130966" w:rsidRDefault="00130966" w:rsidP="00952162">
      <w:pPr>
        <w:pStyle w:val="Legenda"/>
        <w:keepNext/>
      </w:pPr>
      <w:bookmarkStart w:id="165" w:name="_Ref526690737"/>
      <w:r>
        <w:lastRenderedPageBreak/>
        <w:t xml:space="preserve">Figura </w:t>
      </w:r>
      <w:ins w:id="166" w:author="Ryan Lemos" w:date="2019-09-22T12:43:00Z">
        <w:r w:rsidR="00921163">
          <w:fldChar w:fldCharType="begin"/>
        </w:r>
        <w:r w:rsidR="00921163">
          <w:instrText xml:space="preserve"> SEQ Figura \* ARABIC </w:instrText>
        </w:r>
      </w:ins>
      <w:r w:rsidR="00921163">
        <w:fldChar w:fldCharType="separate"/>
      </w:r>
      <w:ins w:id="167" w:author="Ryan Lemos" w:date="2019-09-22T12:43:00Z">
        <w:r w:rsidR="00921163">
          <w:rPr>
            <w:noProof/>
          </w:rPr>
          <w:t>19</w:t>
        </w:r>
        <w:r w:rsidR="00921163">
          <w:fldChar w:fldCharType="end"/>
        </w:r>
      </w:ins>
      <w:del w:id="16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B6E44" w:rsidDel="008C4A0B">
          <w:rPr>
            <w:noProof/>
          </w:rPr>
          <w:delText>19</w:delText>
        </w:r>
        <w:r w:rsidR="00A347EE" w:rsidDel="008C4A0B">
          <w:rPr>
            <w:noProof/>
          </w:rPr>
          <w:fldChar w:fldCharType="end"/>
        </w:r>
      </w:del>
      <w:bookmarkEnd w:id="165"/>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5"/>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Del="00512162" w:rsidRDefault="00130966" w:rsidP="00952162">
      <w:pPr>
        <w:pStyle w:val="Fontes"/>
        <w:rPr>
          <w:del w:id="169" w:author="Ryan Lemos" w:date="2019-09-21T12:12:00Z"/>
        </w:rPr>
      </w:pPr>
    </w:p>
    <w:p w14:paraId="3762C93E" w14:textId="02EFED92" w:rsidR="00316C86" w:rsidDel="00512162" w:rsidRDefault="00014B39" w:rsidP="00510265">
      <w:pPr>
        <w:rPr>
          <w:del w:id="170" w:author="Ryan Lemos" w:date="2019-09-21T12:12:00Z"/>
        </w:rPr>
      </w:pPr>
      <w:commentRangeStart w:id="171"/>
      <w:del w:id="172" w:author="Ryan Lemos" w:date="2019-09-21T12:12:00Z">
        <w:r w:rsidDel="00512162">
          <w:delText>Com o uso do CSS n</w:delText>
        </w:r>
        <w:r w:rsidR="000451C9" w:rsidDel="00512162">
          <w:delText>o</w:delText>
        </w:r>
        <w:r w:rsidDel="00512162">
          <w:delText xml:space="preserve"> ambiente</w:delText>
        </w:r>
        <w:r w:rsidR="000451C9" w:rsidDel="00512162">
          <w:delText xml:space="preserve"> proposto</w:delText>
        </w:r>
        <w:r w:rsidDel="00512162">
          <w:delText xml:space="preserve"> espera-se </w:delText>
        </w:r>
        <w:r w:rsidR="008C56FF" w:rsidDel="00512162">
          <w:delText>contemplar os usuários com páginas mais bonitas e agradáveis para que a experi</w:delText>
        </w:r>
        <w:r w:rsidR="00CE64D8" w:rsidDel="00512162">
          <w:delText>ê</w:delText>
        </w:r>
        <w:r w:rsidR="008C56FF" w:rsidDel="00512162">
          <w:delText xml:space="preserve">ncia de uso </w:delText>
        </w:r>
        <w:r w:rsidR="00316C86" w:rsidDel="00512162">
          <w:delText>seja a melhor possível.</w:delText>
        </w:r>
        <w:commentRangeEnd w:id="171"/>
        <w:r w:rsidR="000B6E44" w:rsidDel="00512162">
          <w:rPr>
            <w:rStyle w:val="Refdecomentrio"/>
          </w:rPr>
          <w:commentReference w:id="171"/>
        </w:r>
      </w:del>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173" w:name="_Toc17133788"/>
      <w:r>
        <w:t>MaterializeCSS</w:t>
      </w:r>
      <w:bookmarkEnd w:id="173"/>
    </w:p>
    <w:p w14:paraId="3AE3CD20" w14:textId="77777777" w:rsidR="00705B26" w:rsidRDefault="00705B26" w:rsidP="00705B26"/>
    <w:p w14:paraId="504128E1" w14:textId="43197DA0" w:rsidR="00705B26" w:rsidRPr="00FD0909"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w:t>
      </w:r>
      <w:commentRangeStart w:id="174"/>
      <w:r>
        <w:t>2019</w:t>
      </w:r>
      <w:del w:id="175" w:author="Ryan Lemos" w:date="2019-09-21T12:14:00Z">
        <w:r w:rsidDel="00512162">
          <w:delText>b</w:delText>
        </w:r>
        <w:commentRangeEnd w:id="174"/>
        <w:r w:rsidR="000B6E44" w:rsidDel="00512162">
          <w:rPr>
            <w:rStyle w:val="Refdecomentrio"/>
          </w:rPr>
          <w:commentReference w:id="174"/>
        </w:r>
        <w:r w:rsidDel="00512162">
          <w:delText>,</w:delText>
        </w:r>
      </w:del>
      <w:ins w:id="176" w:author="Ryan Lemos" w:date="2019-09-21T12:14:00Z">
        <w:r w:rsidR="00512162">
          <w:t>a</w:t>
        </w:r>
      </w:ins>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177" w:name="_Toc17133789"/>
      <w:r w:rsidRPr="003635FC">
        <w:t>J</w:t>
      </w:r>
      <w:r w:rsidR="0034001E" w:rsidRPr="003635FC">
        <w:t>ava</w:t>
      </w:r>
      <w:r w:rsidRPr="003635FC">
        <w:t>S</w:t>
      </w:r>
      <w:r w:rsidR="0034001E" w:rsidRPr="003635FC">
        <w:t>cript</w:t>
      </w:r>
      <w:r w:rsidR="004B14A6">
        <w:t xml:space="preserve"> (JS)</w:t>
      </w:r>
      <w:bookmarkEnd w:id="177"/>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2C4466D5" w:rsidR="00BF4602" w:rsidRDefault="00C77717" w:rsidP="008D625B">
      <w:r>
        <w:lastRenderedPageBreak/>
        <w:t>O JavaScript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m o papel de interpretar o código em Java</w:t>
      </w:r>
      <w:r w:rsidR="00A95801">
        <w:t>Sc</w:t>
      </w:r>
      <w:r w:rsidR="003C5F5F">
        <w:t>ript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JavaScript em páginas HTML é necessário que se </w:t>
      </w:r>
      <w:r w:rsidR="004D40BE">
        <w:t xml:space="preserve">faça uso de uma </w:t>
      </w:r>
      <w:r w:rsidR="004D40BE" w:rsidRPr="00952162">
        <w:rPr>
          <w:i/>
        </w:rPr>
        <w:t>tag</w:t>
      </w:r>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046874">
        <w:t xml:space="preserve">Figura </w:t>
      </w:r>
      <w:r w:rsidR="00046874">
        <w:rPr>
          <w:noProof/>
        </w:rPr>
        <w:t>20</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046874">
        <w:t xml:space="preserve">Figura </w:t>
      </w:r>
      <w:r w:rsidR="00046874">
        <w:rPr>
          <w:noProof/>
        </w:rPr>
        <w:t>21</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046874">
        <w:t xml:space="preserve">Figura </w:t>
      </w:r>
      <w:r w:rsidR="00046874">
        <w:rPr>
          <w:noProof/>
        </w:rPr>
        <w:t>20</w:t>
      </w:r>
      <w:r w:rsidR="000451C9">
        <w:fldChar w:fldCharType="end"/>
      </w:r>
      <w:r w:rsidR="00256B38">
        <w:t>)</w:t>
      </w:r>
      <w:r w:rsidR="00CB211B">
        <w:t>.</w:t>
      </w:r>
      <w:r w:rsidR="00256B38">
        <w:t xml:space="preserve"> </w:t>
      </w:r>
    </w:p>
    <w:p w14:paraId="67070756" w14:textId="77777777" w:rsidR="00C8070A" w:rsidRDefault="00C8070A" w:rsidP="008D625B"/>
    <w:p w14:paraId="13B14A7B" w14:textId="734883F8" w:rsidR="00BC5765" w:rsidRDefault="00BC5765" w:rsidP="00952162">
      <w:pPr>
        <w:pStyle w:val="Legenda"/>
        <w:keepNext/>
      </w:pPr>
      <w:bookmarkStart w:id="178" w:name="_Ref527139744"/>
      <w:bookmarkStart w:id="179" w:name="_Ref526686669"/>
      <w:r>
        <w:t xml:space="preserve">Figura </w:t>
      </w:r>
      <w:ins w:id="180" w:author="Ryan Lemos" w:date="2019-09-22T12:43:00Z">
        <w:r w:rsidR="00921163">
          <w:fldChar w:fldCharType="begin"/>
        </w:r>
        <w:r w:rsidR="00921163">
          <w:instrText xml:space="preserve"> SEQ Figura \* ARABIC </w:instrText>
        </w:r>
      </w:ins>
      <w:r w:rsidR="00921163">
        <w:fldChar w:fldCharType="separate"/>
      </w:r>
      <w:ins w:id="181" w:author="Ryan Lemos" w:date="2019-09-22T12:43:00Z">
        <w:r w:rsidR="00921163">
          <w:rPr>
            <w:noProof/>
          </w:rPr>
          <w:t>20</w:t>
        </w:r>
        <w:r w:rsidR="00921163">
          <w:fldChar w:fldCharType="end"/>
        </w:r>
      </w:ins>
      <w:del w:id="182"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20</w:delText>
        </w:r>
        <w:r w:rsidR="00A347EE" w:rsidDel="008C4A0B">
          <w:rPr>
            <w:noProof/>
          </w:rPr>
          <w:fldChar w:fldCharType="end"/>
        </w:r>
      </w:del>
      <w:bookmarkEnd w:id="178"/>
      <w:r>
        <w:t xml:space="preserve"> - Exemplo de uso do </w:t>
      </w:r>
      <w:r w:rsidR="00A95801">
        <w:rPr>
          <w:noProof/>
        </w:rPr>
        <w:t>JavaScript</w:t>
      </w:r>
      <w:r w:rsidR="00A95801">
        <w:t xml:space="preserve"> </w:t>
      </w:r>
      <w:r>
        <w:t>diretamente no HTML</w:t>
      </w:r>
      <w:bookmarkEnd w:id="179"/>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2E55B806" w:rsidR="00BC5765" w:rsidRDefault="00C8070A" w:rsidP="00A131B7">
      <w:pPr>
        <w:pStyle w:val="Fontes"/>
      </w:pPr>
      <w:r>
        <w:t>Fonte: PRÓPRIA</w:t>
      </w:r>
      <w:r w:rsidR="00BB25A9">
        <w:t xml:space="preserve">, </w:t>
      </w:r>
      <w:r w:rsidR="00046874">
        <w:t xml:space="preserve">2019, </w:t>
      </w:r>
      <w:r w:rsidR="00BB25A9">
        <w:t>utilizando o SublimeText 4</w:t>
      </w:r>
      <w:r>
        <w:t>.</w:t>
      </w:r>
    </w:p>
    <w:p w14:paraId="07CD1281" w14:textId="77777777" w:rsidR="00CB211B" w:rsidRDefault="00CB211B" w:rsidP="00A131B7">
      <w:pPr>
        <w:pStyle w:val="Fontes"/>
      </w:pPr>
    </w:p>
    <w:p w14:paraId="614B86A6" w14:textId="11E783F1" w:rsidR="00CB211B" w:rsidRDefault="00C77717" w:rsidP="00CB211B">
      <w:r>
        <w:t>A o</w:t>
      </w:r>
      <w:r w:rsidR="00CB211B">
        <w:t xml:space="preserve">utra maneira de se utilizar o JavaScript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046874">
        <w:t xml:space="preserve">Figura </w:t>
      </w:r>
      <w:r w:rsidR="00046874">
        <w:rPr>
          <w:noProof/>
        </w:rPr>
        <w:t>21</w:t>
      </w:r>
      <w:r w:rsidR="00B65AD2">
        <w:fldChar w:fldCharType="end"/>
      </w:r>
      <w:r w:rsidR="00CB211B">
        <w:t>. Acredita-se que assim possa separar melhor HTML de JavaScript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385D04A3" w:rsidR="00C8070A" w:rsidRDefault="00C8070A" w:rsidP="00952162">
      <w:pPr>
        <w:pStyle w:val="Legenda"/>
        <w:keepNext/>
      </w:pPr>
      <w:bookmarkStart w:id="183" w:name="_Ref526686696"/>
      <w:r>
        <w:t xml:space="preserve">Figura </w:t>
      </w:r>
      <w:ins w:id="184" w:author="Ryan Lemos" w:date="2019-09-22T12:43:00Z">
        <w:r w:rsidR="00921163">
          <w:fldChar w:fldCharType="begin"/>
        </w:r>
        <w:r w:rsidR="00921163">
          <w:instrText xml:space="preserve"> SEQ Figura \* ARABIC </w:instrText>
        </w:r>
      </w:ins>
      <w:r w:rsidR="00921163">
        <w:fldChar w:fldCharType="separate"/>
      </w:r>
      <w:ins w:id="185" w:author="Ryan Lemos" w:date="2019-09-22T12:43:00Z">
        <w:r w:rsidR="00921163">
          <w:rPr>
            <w:noProof/>
          </w:rPr>
          <w:t>21</w:t>
        </w:r>
        <w:r w:rsidR="00921163">
          <w:fldChar w:fldCharType="end"/>
        </w:r>
      </w:ins>
      <w:del w:id="186"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21</w:delText>
        </w:r>
        <w:r w:rsidR="00A347EE" w:rsidDel="008C4A0B">
          <w:rPr>
            <w:noProof/>
          </w:rPr>
          <w:fldChar w:fldCharType="end"/>
        </w:r>
      </w:del>
      <w:bookmarkEnd w:id="183"/>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145E57CF" w:rsidR="00A131B7" w:rsidRDefault="00A131B7" w:rsidP="00A131B7">
      <w:pPr>
        <w:pStyle w:val="Fontes"/>
      </w:pPr>
      <w:r>
        <w:t>Fonte: PRÓPRIA</w:t>
      </w:r>
      <w:r w:rsidR="00BB25A9">
        <w:t xml:space="preserve">, </w:t>
      </w:r>
      <w:r w:rsidR="00046874">
        <w:t xml:space="preserve">2019, </w:t>
      </w:r>
      <w:r w:rsidR="00BB25A9">
        <w:t>utilizando o SublimeText 4</w:t>
      </w:r>
      <w:r>
        <w:t>.</w:t>
      </w:r>
    </w:p>
    <w:p w14:paraId="5F9B8E37" w14:textId="5D2DB5DF" w:rsidR="00CB211B" w:rsidDel="00BB5564" w:rsidRDefault="00CB211B">
      <w:pPr>
        <w:spacing w:line="240" w:lineRule="auto"/>
        <w:ind w:firstLine="0"/>
        <w:jc w:val="left"/>
        <w:outlineLvl w:val="9"/>
        <w:rPr>
          <w:del w:id="187" w:author="Ryan Lemos" w:date="2019-09-22T14:18:00Z"/>
        </w:rPr>
      </w:pPr>
    </w:p>
    <w:p w14:paraId="3DA7075A" w14:textId="77777777" w:rsidR="00BB5564" w:rsidRDefault="00BB5564" w:rsidP="00A131B7">
      <w:pPr>
        <w:pStyle w:val="Fontes"/>
        <w:rPr>
          <w:ins w:id="188" w:author="Ryan Lemos" w:date="2019-09-22T14:18:00Z"/>
        </w:rPr>
      </w:pPr>
    </w:p>
    <w:p w14:paraId="6DABCA84" w14:textId="4BD1CB48" w:rsidR="00CB211B" w:rsidDel="00BB5564" w:rsidRDefault="00CB211B">
      <w:pPr>
        <w:spacing w:line="240" w:lineRule="auto"/>
        <w:ind w:firstLine="0"/>
        <w:jc w:val="left"/>
        <w:outlineLvl w:val="9"/>
        <w:rPr>
          <w:del w:id="189" w:author="Ryan Lemos" w:date="2019-09-22T14:18:00Z"/>
        </w:rPr>
      </w:pPr>
      <w:del w:id="190" w:author="Ryan Lemos" w:date="2019-09-22T14:18:00Z">
        <w:r w:rsidDel="00BB5564">
          <w:delText>Portanto, visando alcançar dinamicidade nos documentos HTML, optou-se pela utilização do JavaScript</w:delText>
        </w:r>
        <w:r w:rsidR="00B65AD2" w:rsidDel="00BB5564">
          <w:delText>.</w:delText>
        </w:r>
        <w:r w:rsidDel="00BB5564">
          <w:delText xml:space="preserve"> </w:delText>
        </w:r>
        <w:r w:rsidR="00B65AD2" w:rsidDel="00BB5564">
          <w:delText>Pensa</w:delText>
        </w:r>
        <w:r w:rsidDel="00BB5564">
          <w:delText xml:space="preserve">-se que assim a experiência final do usuário com o sistema possa ser </w:delText>
        </w:r>
        <w:r w:rsidR="00B65AD2" w:rsidDel="00BB5564">
          <w:delText>mais dinâmica</w:delText>
        </w:r>
        <w:r w:rsidDel="00BB5564">
          <w:delText>.</w:delText>
        </w:r>
      </w:del>
    </w:p>
    <w:p w14:paraId="4A705CDA" w14:textId="3EFF4082" w:rsidR="00BB5564" w:rsidRDefault="00BB5564">
      <w:pPr>
        <w:pStyle w:val="Ttulo4"/>
        <w:rPr>
          <w:ins w:id="191" w:author="Ryan Lemos" w:date="2019-09-22T14:18:00Z"/>
        </w:rPr>
        <w:pPrChange w:id="192" w:author="Ryan Lemos" w:date="2019-09-22T14:19:00Z">
          <w:pPr/>
        </w:pPrChange>
      </w:pPr>
      <w:ins w:id="193" w:author="Ryan Lemos" w:date="2019-09-22T14:19:00Z">
        <w:r>
          <w:t xml:space="preserve">JavaScript </w:t>
        </w:r>
        <w:r w:rsidRPr="0014535A">
          <w:rPr>
            <w:i/>
            <w:iCs w:val="0"/>
            <w:rPrChange w:id="194" w:author="Ryan Lemos" w:date="2019-09-22T14:21:00Z">
              <w:rPr>
                <w:iCs/>
              </w:rPr>
            </w:rPrChange>
          </w:rPr>
          <w:t>Object Notation</w:t>
        </w:r>
        <w:r>
          <w:t xml:space="preserve"> (</w:t>
        </w:r>
        <w:commentRangeStart w:id="195"/>
        <w:r>
          <w:t>JSON</w:t>
        </w:r>
        <w:commentRangeEnd w:id="195"/>
        <w:r w:rsidR="00436BE6">
          <w:rPr>
            <w:rStyle w:val="Refdecomentrio"/>
            <w:iCs w:val="0"/>
          </w:rPr>
          <w:commentReference w:id="195"/>
        </w:r>
        <w:r>
          <w:t>)</w:t>
        </w:r>
      </w:ins>
    </w:p>
    <w:p w14:paraId="079423C5" w14:textId="592CEE2C" w:rsidR="00046874" w:rsidRDefault="00046874">
      <w:pPr>
        <w:spacing w:line="240" w:lineRule="auto"/>
        <w:ind w:firstLine="0"/>
        <w:jc w:val="left"/>
        <w:outlineLvl w:val="9"/>
        <w:rPr>
          <w:iCs/>
        </w:rPr>
      </w:pPr>
      <w:bookmarkStart w:id="196" w:name="_Toc17133790"/>
    </w:p>
    <w:p w14:paraId="75FA7CF4" w14:textId="025B673C" w:rsidR="0041581A" w:rsidRDefault="0041581A" w:rsidP="0041581A">
      <w:pPr>
        <w:pStyle w:val="Ttulo4"/>
      </w:pPr>
      <w:r>
        <w:t>TypeScript</w:t>
      </w:r>
      <w:bookmarkEnd w:id="196"/>
    </w:p>
    <w:p w14:paraId="7B5E8BF2" w14:textId="77777777" w:rsidR="00755FAF" w:rsidRPr="00532250" w:rsidRDefault="00755FAF" w:rsidP="005B582B"/>
    <w:p w14:paraId="5FDE7B7F" w14:textId="094301C6" w:rsidR="00073CBF" w:rsidRDefault="0041581A">
      <w:r>
        <w:t>O TypeScript, ou TS, é um “superconjunto”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 xml:space="preserve">leano etc. Isso deve ser utilizado </w:t>
      </w:r>
      <w:r>
        <w:t xml:space="preserve">para </w:t>
      </w:r>
      <w:r w:rsidR="00D534F8">
        <w:t xml:space="preserve">facilitar a leitura e compreensão do código, além de evitar que uma variável receba um tipo de dado não esperado </w:t>
      </w:r>
      <w:r w:rsidR="00D534F8">
        <w:rPr>
          <w:noProof/>
        </w:rPr>
        <w:t>(ABREU, 2017)</w:t>
      </w:r>
      <w:r w:rsidR="00D534F8">
        <w:t>.</w:t>
      </w:r>
      <w:r w:rsidR="00073CBF">
        <w:t xml:space="preserve"> Para que o TS seja reconhecido nos navegadores é necessário um processo de compilação que transforma o código TypeScript para JavaScript que é entendido pelos </w:t>
      </w:r>
      <w:r w:rsidR="00073CBF">
        <w:lastRenderedPageBreak/>
        <w:t xml:space="preserve">navegadores.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modelo definindo seu tipo como </w:t>
      </w:r>
      <w:r w:rsidR="00D534F8" w:rsidRPr="00D534F8">
        <w:rPr>
          <w:i/>
        </w:rPr>
        <w:t>string</w:t>
      </w:r>
      <w:r w:rsidR="00073CBF">
        <w:t>, como também definindo o tipo de retorno das funções das classes.</w:t>
      </w:r>
    </w:p>
    <w:p w14:paraId="3241CB8D" w14:textId="77777777" w:rsidR="00D534F8" w:rsidRDefault="00D534F8"/>
    <w:p w14:paraId="212AAE60" w14:textId="67861E95" w:rsidR="00A1768E" w:rsidRDefault="00A1768E" w:rsidP="00A1768E">
      <w:pPr>
        <w:pStyle w:val="Legenda"/>
        <w:keepNext/>
      </w:pPr>
      <w:r>
        <w:t xml:space="preserve">Figura </w:t>
      </w:r>
      <w:ins w:id="197" w:author="Ryan Lemos" w:date="2019-09-22T12:43:00Z">
        <w:r w:rsidR="00921163">
          <w:fldChar w:fldCharType="begin"/>
        </w:r>
        <w:r w:rsidR="00921163">
          <w:instrText xml:space="preserve"> SEQ Figura \* ARABIC </w:instrText>
        </w:r>
      </w:ins>
      <w:r w:rsidR="00921163">
        <w:fldChar w:fldCharType="separate"/>
      </w:r>
      <w:ins w:id="198" w:author="Ryan Lemos" w:date="2019-09-22T12:43:00Z">
        <w:r w:rsidR="00921163">
          <w:rPr>
            <w:noProof/>
          </w:rPr>
          <w:t>22</w:t>
        </w:r>
        <w:r w:rsidR="00921163">
          <w:fldChar w:fldCharType="end"/>
        </w:r>
      </w:ins>
      <w:del w:id="19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046874" w:rsidDel="008C4A0B">
          <w:rPr>
            <w:noProof/>
          </w:rPr>
          <w:delText>22</w:delText>
        </w:r>
        <w:r w:rsidR="00A347EE" w:rsidDel="008C4A0B">
          <w:rPr>
            <w:noProof/>
          </w:rPr>
          <w:fldChar w:fldCharType="end"/>
        </w:r>
      </w:del>
      <w:r>
        <w:t xml:space="preserve"> - Classe em TypeScript</w:t>
      </w:r>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1837" cy="2384336"/>
                    </a:xfrm>
                    <a:prstGeom prst="rect">
                      <a:avLst/>
                    </a:prstGeom>
                  </pic:spPr>
                </pic:pic>
              </a:graphicData>
            </a:graphic>
          </wp:inline>
        </w:drawing>
      </w:r>
    </w:p>
    <w:p w14:paraId="5AC5EC7E" w14:textId="5D24C970" w:rsidR="00A1768E" w:rsidRDefault="00A1768E" w:rsidP="00A1768E">
      <w:pPr>
        <w:pStyle w:val="Fontes"/>
      </w:pPr>
      <w:r>
        <w:t xml:space="preserve">Fonte: PRÓPRIA, </w:t>
      </w:r>
      <w:r w:rsidR="00046874">
        <w:t xml:space="preserve">2019, </w:t>
      </w:r>
      <w:r>
        <w:t>utilizando o Visual Studio Code.</w:t>
      </w:r>
    </w:p>
    <w:p w14:paraId="49639A4E" w14:textId="77777777" w:rsidR="00676588" w:rsidRDefault="00676588"/>
    <w:p w14:paraId="0D236BEB" w14:textId="7CF834FF" w:rsidR="00676588" w:rsidRDefault="00C05B5C" w:rsidP="00676588">
      <w:pPr>
        <w:pStyle w:val="Ttulo4"/>
      </w:pPr>
      <w:bookmarkStart w:id="200" w:name="_Toc17133791"/>
      <w:r>
        <w:t>Angular</w:t>
      </w:r>
      <w:bookmarkEnd w:id="200"/>
    </w:p>
    <w:p w14:paraId="59161E49" w14:textId="24134187" w:rsidR="00073CBF" w:rsidRPr="00532250" w:rsidRDefault="00073CBF" w:rsidP="005B582B"/>
    <w:p w14:paraId="22EFD816" w14:textId="6C8474FD"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201" w:author="Ryan Lemos" w:date="2019-09-21T12:12:00Z">
        <w:r w:rsidR="00C05B5C" w:rsidDel="00512162">
          <w:delText>2019</w:delText>
        </w:r>
        <w:r w:rsidR="006C52DB" w:rsidDel="00512162">
          <w:delText>a</w:delText>
        </w:r>
      </w:del>
      <w:ins w:id="202" w:author="Ryan Lemos" w:date="2019-09-21T12:12:00Z">
        <w:r w:rsidR="00512162">
          <w:t>2019b</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lastRenderedPageBreak/>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16F868A0" w:rsidR="00676588" w:rsidRPr="00676588" w:rsidRDefault="00636936" w:rsidP="00095610">
      <w:r>
        <w:t xml:space="preserve">Tendo em vista que este seja um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203" w:name="_Toc17133792"/>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203"/>
    </w:p>
    <w:p w14:paraId="68EE7F90" w14:textId="77777777" w:rsidR="008D625B" w:rsidRDefault="008D625B" w:rsidP="008D625B"/>
    <w:p w14:paraId="20A0AB01" w14:textId="3D5C7146"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del w:id="204" w:author="Ryan Lemos" w:date="2019-09-21T12:07:00Z">
        <w:r w:rsidR="00752E3D" w:rsidDel="00D77583">
          <w:rPr>
            <w:noProof/>
          </w:rPr>
          <w:delText>2018b</w:delText>
        </w:r>
      </w:del>
      <w:ins w:id="205" w:author="Ryan Lemos" w:date="2019-09-21T12:07:00Z">
        <w:r w:rsidR="00D77583">
          <w:rPr>
            <w:noProof/>
          </w:rPr>
          <w:t>2018</w:t>
        </w:r>
      </w:ins>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D872C7">
        <w:t xml:space="preserve">Figura </w:t>
      </w:r>
      <w:r w:rsidR="00D872C7">
        <w:rPr>
          <w:noProof/>
        </w:rPr>
        <w:t>23</w:t>
      </w:r>
      <w:r w:rsidR="009113A0">
        <w:fldChar w:fldCharType="end"/>
      </w:r>
      <w:r w:rsidR="00B674FC">
        <w:t>.</w:t>
      </w:r>
    </w:p>
    <w:p w14:paraId="4ECD0A39" w14:textId="77777777" w:rsidR="00B674FC" w:rsidRDefault="00B674FC" w:rsidP="00135E22">
      <w:pPr>
        <w:ind w:firstLine="0"/>
      </w:pPr>
    </w:p>
    <w:p w14:paraId="2B0E03C6" w14:textId="17357512" w:rsidR="009113A0" w:rsidRDefault="009113A0" w:rsidP="00FC0021">
      <w:pPr>
        <w:pStyle w:val="Legenda"/>
        <w:keepNext/>
      </w:pPr>
      <w:bookmarkStart w:id="206" w:name="_Ref526523847"/>
      <w:r>
        <w:t xml:space="preserve">Figura </w:t>
      </w:r>
      <w:ins w:id="207" w:author="Ryan Lemos" w:date="2019-09-22T12:43:00Z">
        <w:r w:rsidR="00921163">
          <w:fldChar w:fldCharType="begin"/>
        </w:r>
        <w:r w:rsidR="00921163">
          <w:instrText xml:space="preserve"> SEQ Figura \* ARABIC </w:instrText>
        </w:r>
      </w:ins>
      <w:r w:rsidR="00921163">
        <w:fldChar w:fldCharType="separate"/>
      </w:r>
      <w:ins w:id="208" w:author="Ryan Lemos" w:date="2019-09-22T12:43:00Z">
        <w:r w:rsidR="00921163">
          <w:rPr>
            <w:noProof/>
          </w:rPr>
          <w:t>23</w:t>
        </w:r>
        <w:r w:rsidR="00921163">
          <w:fldChar w:fldCharType="end"/>
        </w:r>
      </w:ins>
      <w:del w:id="209"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D872C7" w:rsidDel="008C4A0B">
          <w:rPr>
            <w:noProof/>
          </w:rPr>
          <w:delText>23</w:delText>
        </w:r>
        <w:r w:rsidR="00A347EE" w:rsidDel="008C4A0B">
          <w:rPr>
            <w:noProof/>
          </w:rPr>
          <w:fldChar w:fldCharType="end"/>
        </w:r>
      </w:del>
      <w:bookmarkEnd w:id="206"/>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9"/>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1E726086" w:rsidR="00B674FC" w:rsidRDefault="00B674FC" w:rsidP="00B674FC">
      <w:pPr>
        <w:pStyle w:val="Fontes"/>
      </w:pPr>
      <w:r>
        <w:t xml:space="preserve">Fonte: PHP, </w:t>
      </w:r>
      <w:del w:id="210" w:author="Ryan Lemos" w:date="2019-09-21T12:07:00Z">
        <w:r w:rsidDel="00D77583">
          <w:delText>2018</w:delText>
        </w:r>
        <w:r w:rsidR="00062608" w:rsidDel="00D77583">
          <w:delText>a</w:delText>
        </w:r>
      </w:del>
      <w:ins w:id="211" w:author="Ryan Lemos" w:date="2019-09-21T12:07:00Z">
        <w:r w:rsidR="00D77583">
          <w:t>2018</w:t>
        </w:r>
      </w:ins>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lastRenderedPageBreak/>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5427A87D" w:rsidR="00B65AD2" w:rsidRDefault="00B65AD2" w:rsidP="008D625B">
      <w:pPr>
        <w:rPr>
          <w:ins w:id="212" w:author="Ryan Lemos" w:date="2019-09-22T14:09:00Z"/>
        </w:rPr>
      </w:pPr>
      <w:r>
        <w:t xml:space="preserve">A utilização do PHP neste trabalho se </w:t>
      </w:r>
      <w:r w:rsidR="00D872C7">
        <w:t xml:space="preserve">fez </w:t>
      </w:r>
      <w:r>
        <w:t xml:space="preserve">por meio do </w:t>
      </w:r>
      <w:r w:rsidRPr="00952162">
        <w:rPr>
          <w:i/>
        </w:rPr>
        <w:t>Framework</w:t>
      </w:r>
      <w:r>
        <w:t xml:space="preserve"> Laravel que </w:t>
      </w:r>
      <w:r w:rsidR="00D872C7">
        <w:t xml:space="preserve">é </w:t>
      </w:r>
      <w:r>
        <w:t>discutido na s</w:t>
      </w:r>
      <w:r w:rsidR="0097794D">
        <w:t xml:space="preserve">ubseção </w:t>
      </w:r>
      <w:r w:rsidR="0097794D">
        <w:fldChar w:fldCharType="begin"/>
      </w:r>
      <w:r w:rsidR="0097794D">
        <w:instrText xml:space="preserve"> REF _Ref526533823 \r \h </w:instrText>
      </w:r>
      <w:r w:rsidR="0097794D">
        <w:fldChar w:fldCharType="separate"/>
      </w:r>
      <w:r w:rsidR="00D872C7">
        <w:t>2.2.4.8</w:t>
      </w:r>
      <w:r w:rsidR="0097794D">
        <w:fldChar w:fldCharType="end"/>
      </w:r>
      <w:r>
        <w:t xml:space="preserve">. </w:t>
      </w:r>
    </w:p>
    <w:p w14:paraId="1077B4A1" w14:textId="77777777" w:rsidR="002C2BEC" w:rsidRDefault="002C2BEC" w:rsidP="008D625B"/>
    <w:p w14:paraId="0ED7ECBD" w14:textId="557684CF" w:rsidR="00755810" w:rsidRDefault="002C2BEC" w:rsidP="002C2BEC">
      <w:pPr>
        <w:pStyle w:val="Ttulo4"/>
        <w:rPr>
          <w:ins w:id="213" w:author="Ryan Lemos" w:date="2019-09-22T14:09:00Z"/>
        </w:rPr>
      </w:pPr>
      <w:commentRangeStart w:id="214"/>
      <w:ins w:id="215" w:author="Ryan Lemos" w:date="2019-09-22T14:09:00Z">
        <w:r>
          <w:t>PHPUNIT</w:t>
        </w:r>
        <w:commentRangeEnd w:id="214"/>
        <w:r>
          <w:rPr>
            <w:rStyle w:val="Refdecomentrio"/>
            <w:iCs w:val="0"/>
          </w:rPr>
          <w:commentReference w:id="214"/>
        </w:r>
      </w:ins>
    </w:p>
    <w:p w14:paraId="3ED1E805" w14:textId="77777777" w:rsidR="002C2BEC" w:rsidRPr="002C2BEC" w:rsidRDefault="002C2BEC"/>
    <w:p w14:paraId="0CA1CC08" w14:textId="77777777" w:rsidR="00D61CB9" w:rsidRDefault="00B9427B" w:rsidP="00D61CB9">
      <w:pPr>
        <w:pStyle w:val="Ttulo4"/>
      </w:pPr>
      <w:bookmarkStart w:id="216" w:name="_Ref526533823"/>
      <w:bookmarkStart w:id="217" w:name="_Toc17133793"/>
      <w:commentRangeStart w:id="218"/>
      <w:r w:rsidRPr="00952162">
        <w:rPr>
          <w:i/>
        </w:rPr>
        <w:t>Framework</w:t>
      </w:r>
      <w:commentRangeEnd w:id="218"/>
      <w:r w:rsidR="002C2BEC">
        <w:rPr>
          <w:rStyle w:val="Refdecomentrio"/>
          <w:iCs w:val="0"/>
        </w:rPr>
        <w:commentReference w:id="218"/>
      </w:r>
      <w:r>
        <w:t xml:space="preserve"> </w:t>
      </w:r>
      <w:r w:rsidR="00D61CB9" w:rsidRPr="003635FC">
        <w:t>Laravel</w:t>
      </w:r>
      <w:bookmarkEnd w:id="216"/>
      <w:bookmarkEnd w:id="217"/>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r w:rsidR="00C34F84">
        <w:t>L</w:t>
      </w:r>
      <w:r>
        <w:t xml:space="preserve">aravel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1D3B8911" w:rsidR="00AB636C" w:rsidRDefault="00401941" w:rsidP="009B4F8A">
      <w:pPr>
        <w:rPr>
          <w:ins w:id="219" w:author="Ryan Lemos" w:date="2019-09-22T14:11:00Z"/>
        </w:rPr>
      </w:pPr>
      <w:r>
        <w:lastRenderedPageBreak/>
        <w:t>Tendo em vista a quantidade de recursos disponíveis pelo Laravel, uma comunidade que auxilia em momentos de dúvida, além do conhecimento prévio, decidiu-se pela</w:t>
      </w:r>
      <w:r w:rsidR="00B300A5">
        <w:t xml:space="preserve"> sua</w:t>
      </w:r>
      <w:r>
        <w:t xml:space="preserve"> utilização neste trabalho de conclus</w:t>
      </w:r>
      <w:r w:rsidR="00260075">
        <w:t>ão de curso.</w:t>
      </w:r>
    </w:p>
    <w:p w14:paraId="10060208" w14:textId="77777777" w:rsidR="002C2BEC" w:rsidRDefault="002C2BEC" w:rsidP="009B4F8A"/>
    <w:p w14:paraId="1E755686" w14:textId="2D8C6C60" w:rsidR="00F97B7F" w:rsidRDefault="002C2BEC" w:rsidP="002C2BEC">
      <w:pPr>
        <w:pStyle w:val="Ttulo4"/>
        <w:rPr>
          <w:ins w:id="220" w:author="Ryan Lemos" w:date="2019-09-22T14:11:00Z"/>
        </w:rPr>
      </w:pPr>
      <w:ins w:id="221" w:author="Ryan Lemos" w:date="2019-09-22T14:12:00Z">
        <w:r w:rsidRPr="00596E44">
          <w:rPr>
            <w:i/>
            <w:lang w:val="en-US"/>
          </w:rPr>
          <w:t>Representational State Transfer</w:t>
        </w:r>
        <w:r w:rsidRPr="002C2BEC">
          <w:rPr>
            <w:iCs w:val="0"/>
            <w:lang w:val="en-US"/>
            <w:rPrChange w:id="222" w:author="Ryan Lemos" w:date="2019-09-22T14:12:00Z">
              <w:rPr>
                <w:i/>
                <w:lang w:val="en-US"/>
              </w:rPr>
            </w:rPrChange>
          </w:rPr>
          <w:t xml:space="preserve"> </w:t>
        </w:r>
        <w:r>
          <w:rPr>
            <w:iCs w:val="0"/>
            <w:lang w:val="en-US"/>
          </w:rPr>
          <w:t>(</w:t>
        </w:r>
      </w:ins>
      <w:ins w:id="223" w:author="Ryan Lemos" w:date="2019-09-22T14:11:00Z">
        <w:r>
          <w:t>REST</w:t>
        </w:r>
      </w:ins>
      <w:ins w:id="224" w:author="Ryan Lemos" w:date="2019-09-22T14:12:00Z">
        <w:r>
          <w:t>)</w:t>
        </w:r>
      </w:ins>
    </w:p>
    <w:p w14:paraId="553973CC" w14:textId="77777777" w:rsidR="002C2BEC" w:rsidRDefault="002C2BEC" w:rsidP="002C2BEC">
      <w:pPr>
        <w:rPr>
          <w:moveTo w:id="225" w:author="Ryan Lemos" w:date="2019-09-22T14:11:00Z"/>
        </w:rPr>
      </w:pPr>
      <w:moveToRangeStart w:id="226" w:author="Ryan Lemos" w:date="2019-09-22T14:11:00Z" w:name="move20053888"/>
      <w:moveTo w:id="227" w:author="Ryan Lemos" w:date="2019-09-22T14:11:00Z">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moveTo>
    </w:p>
    <w:moveToRangeEnd w:id="226"/>
    <w:p w14:paraId="4B1DE726" w14:textId="77777777" w:rsidR="002C2BEC" w:rsidRPr="002C2BEC" w:rsidRDefault="002C2BEC"/>
    <w:p w14:paraId="16850901" w14:textId="1EA08494" w:rsidR="00F97B7F" w:rsidRPr="00596E44" w:rsidRDefault="00F97B7F" w:rsidP="00F97B7F">
      <w:pPr>
        <w:pStyle w:val="Ttulo4"/>
        <w:rPr>
          <w:lang w:val="en-US"/>
        </w:rPr>
      </w:pPr>
      <w:bookmarkStart w:id="228" w:name="_Toc17133794"/>
      <w:del w:id="229" w:author="Ryan Lemos" w:date="2019-09-22T14:12:00Z">
        <w:r w:rsidRPr="00596E44" w:rsidDel="002C2BEC">
          <w:rPr>
            <w:i/>
            <w:lang w:val="en-US"/>
          </w:rPr>
          <w:delText xml:space="preserve">Representational State Transfer </w:delText>
        </w:r>
      </w:del>
      <w:r w:rsidRPr="00596E44">
        <w:rPr>
          <w:i/>
          <w:lang w:val="en-US"/>
        </w:rPr>
        <w:t>Application Programming Interfaces</w:t>
      </w:r>
      <w:r w:rsidRPr="00596E44">
        <w:rPr>
          <w:lang w:val="en-US"/>
        </w:rPr>
        <w:t xml:space="preserve"> </w:t>
      </w:r>
      <w:ins w:id="230" w:author="Ryan Lemos" w:date="2019-09-22T14:12:00Z">
        <w:r w:rsidR="002C2BEC">
          <w:rPr>
            <w:lang w:val="en-US"/>
          </w:rPr>
          <w:t>(</w:t>
        </w:r>
      </w:ins>
      <w:del w:id="231" w:author="Ryan Lemos" w:date="2019-09-22T14:12:00Z">
        <w:r w:rsidRPr="00596E44" w:rsidDel="002C2BEC">
          <w:rPr>
            <w:lang w:val="en-US"/>
          </w:rPr>
          <w:delText>(</w:delText>
        </w:r>
      </w:del>
      <w:r w:rsidRPr="00596E44">
        <w:rPr>
          <w:lang w:val="en-US"/>
        </w:rPr>
        <w:t>API</w:t>
      </w:r>
      <w:ins w:id="232" w:author="Ryan Lemos" w:date="2019-09-22T14:12:00Z">
        <w:r w:rsidR="002C2BEC">
          <w:rPr>
            <w:lang w:val="en-US"/>
          </w:rPr>
          <w:t>)</w:t>
        </w:r>
      </w:ins>
      <w:del w:id="233" w:author="Ryan Lemos" w:date="2019-09-22T14:12:00Z">
        <w:r w:rsidRPr="00596E44" w:rsidDel="002C2BEC">
          <w:rPr>
            <w:lang w:val="en-US"/>
          </w:rPr>
          <w:delText xml:space="preserve"> REST)</w:delText>
        </w:r>
      </w:del>
      <w:bookmarkEnd w:id="228"/>
    </w:p>
    <w:p w14:paraId="08B7394B" w14:textId="77777777" w:rsidR="00F97B7F" w:rsidRPr="00596E44" w:rsidRDefault="00F97B7F" w:rsidP="00F97B7F">
      <w:pPr>
        <w:rPr>
          <w:iCs/>
          <w:lang w:val="en-US"/>
        </w:rPr>
      </w:pPr>
    </w:p>
    <w:p w14:paraId="781DA21F" w14:textId="0A2A8BA2" w:rsidR="00F97B7F" w:rsidDel="002C2BEC" w:rsidRDefault="00883E88" w:rsidP="00F97B7F">
      <w:pPr>
        <w:rPr>
          <w:moveFrom w:id="234" w:author="Ryan Lemos" w:date="2019-09-22T14:11:00Z"/>
        </w:rPr>
      </w:pPr>
      <w:moveFromRangeStart w:id="235" w:author="Ryan Lemos" w:date="2019-09-22T14:11:00Z" w:name="move20053888"/>
      <w:moveFrom w:id="236" w:author="Ryan Lemos" w:date="2019-09-22T14:11:00Z">
        <w:r w:rsidDel="002C2BEC">
          <w:t xml:space="preserve">Segundo Massé (2012) o termo </w:t>
        </w:r>
        <w:r w:rsidRPr="00596E44" w:rsidDel="002C2BEC">
          <w:rPr>
            <w:i/>
          </w:rPr>
          <w:t>Representional State Transfer</w:t>
        </w:r>
        <w:r w:rsidDel="002C2BEC">
          <w:rPr>
            <w:i/>
          </w:rPr>
          <w:t xml:space="preserve"> </w:t>
        </w:r>
        <w:r w:rsidDel="002C2BEC">
          <w:t xml:space="preserve">(REST) surgiu devido a necessidade </w:t>
        </w:r>
        <w:r w:rsidR="00AE608D" w:rsidDel="002C2BEC">
          <w:t xml:space="preserve">de se ter outros verbos </w:t>
        </w:r>
        <w:r w:rsidR="00AE608D" w:rsidRPr="00596E44" w:rsidDel="002C2BEC">
          <w:rPr>
            <w:i/>
          </w:rPr>
          <w:t>Hyper Text Transfer Protocol</w:t>
        </w:r>
        <w:r w:rsidR="00AE608D" w:rsidDel="002C2BEC">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moveFrom>
    </w:p>
    <w:moveFromRangeEnd w:id="235"/>
    <w:p w14:paraId="23E18217" w14:textId="6E33D8B3" w:rsidR="005F5B8A" w:rsidRDefault="005F5B8A" w:rsidP="00F97B7F">
      <w:del w:id="237" w:author="Ryan Lemos" w:date="2019-09-22T14:11:00Z">
        <w:r w:rsidDel="002C2BEC">
          <w:delText>Já o</w:delText>
        </w:r>
      </w:del>
      <w:ins w:id="238" w:author="Ryan Lemos" w:date="2019-09-22T14:11:00Z">
        <w:r w:rsidR="002C2BEC">
          <w:t>O</w:t>
        </w:r>
      </w:ins>
      <w:r>
        <w:t xml:space="preserve"> termo </w:t>
      </w:r>
      <w:r w:rsidRPr="00596E44">
        <w:rPr>
          <w:i/>
        </w:rPr>
        <w:t>Application Programming Interfaces</w:t>
      </w:r>
      <w:r>
        <w:rPr>
          <w:i/>
        </w:rPr>
        <w:t xml:space="preserve"> </w:t>
      </w:r>
      <w:r>
        <w:t xml:space="preserve">(API), surgem como o intermédio do usuário com serviços </w:t>
      </w:r>
      <w:r w:rsidRPr="005B582B">
        <w:rPr>
          <w:i/>
          <w:iCs/>
        </w:rPr>
        <w:t>web</w:t>
      </w:r>
      <w:r w:rsidR="00E93953">
        <w:t>, s</w:t>
      </w:r>
      <w:r>
        <w:t>ervindo então de ponte entre o usuário e um serviço. Então quando se diz que uma aplicação funciona como uma API REST, quer dizer que essa aplicação possibilitará ao usuário</w:t>
      </w:r>
      <w:r w:rsidR="00483DF4">
        <w:t xml:space="preserve"> as ações conforme descritas no modelo REST</w:t>
      </w:r>
      <w:ins w:id="239" w:author="Ryan Lemos" w:date="2019-09-22T14:12:00Z">
        <w:r w:rsidR="002C2BEC">
          <w:t xml:space="preserve"> </w:t>
        </w:r>
        <w:r w:rsidR="002C2BEC" w:rsidRPr="002C2BEC">
          <w:rPr>
            <w:highlight w:val="yellow"/>
            <w:rPrChange w:id="240" w:author="Ryan Lemos" w:date="2019-09-22T14:12:00Z">
              <w:rPr/>
            </w:rPrChange>
          </w:rPr>
          <w:t>seção X</w:t>
        </w:r>
      </w:ins>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0293FEA9" w:rsidR="00483DF4" w:rsidRDefault="00483DF4" w:rsidP="00596E44">
      <w:pPr>
        <w:pStyle w:val="Legenda"/>
        <w:keepNext/>
      </w:pPr>
      <w:r>
        <w:lastRenderedPageBreak/>
        <w:t xml:space="preserve">Figura </w:t>
      </w:r>
      <w:ins w:id="241" w:author="Ryan Lemos" w:date="2019-09-22T12:43:00Z">
        <w:r w:rsidR="00921163">
          <w:fldChar w:fldCharType="begin"/>
        </w:r>
        <w:r w:rsidR="00921163">
          <w:instrText xml:space="preserve"> SEQ Figura \* ARABIC </w:instrText>
        </w:r>
      </w:ins>
      <w:r w:rsidR="00921163">
        <w:fldChar w:fldCharType="separate"/>
      </w:r>
      <w:ins w:id="242" w:author="Ryan Lemos" w:date="2019-09-22T12:43:00Z">
        <w:r w:rsidR="00921163">
          <w:rPr>
            <w:noProof/>
          </w:rPr>
          <w:t>24</w:t>
        </w:r>
        <w:r w:rsidR="00921163">
          <w:fldChar w:fldCharType="end"/>
        </w:r>
      </w:ins>
      <w:del w:id="243"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E93953" w:rsidDel="008C4A0B">
          <w:rPr>
            <w:noProof/>
          </w:rPr>
          <w:delText>24</w:delText>
        </w:r>
        <w:r w:rsidR="00A347EE" w:rsidDel="008C4A0B">
          <w:rPr>
            <w:noProof/>
          </w:rPr>
          <w:fldChar w:fldCharType="end"/>
        </w:r>
      </w:del>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77777777" w:rsidR="00D61CB9" w:rsidRDefault="00D61CB9" w:rsidP="00D61CB9">
      <w:pPr>
        <w:pStyle w:val="Ttulo3"/>
      </w:pPr>
      <w:bookmarkStart w:id="244" w:name="_Toc17133795"/>
      <w:r w:rsidRPr="00BB49CF">
        <w:t>Sistema de Gerenciamento de Banco de Dados</w:t>
      </w:r>
      <w:r w:rsidR="00773355">
        <w:t xml:space="preserve"> (MySQL)</w:t>
      </w:r>
      <w:bookmarkEnd w:id="244"/>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4291A63B"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C3177A">
        <w:t xml:space="preserve">Figura </w:t>
      </w:r>
      <w:r w:rsidR="00C3177A">
        <w:rPr>
          <w:noProof/>
        </w:rPr>
        <w:t>25</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14DF74AF" w:rsidR="00F93875" w:rsidRDefault="00F93875" w:rsidP="00952162">
      <w:pPr>
        <w:pStyle w:val="Legenda"/>
        <w:keepNext/>
      </w:pPr>
      <w:bookmarkStart w:id="245" w:name="_Ref526697739"/>
      <w:r>
        <w:lastRenderedPageBreak/>
        <w:t xml:space="preserve">Figura </w:t>
      </w:r>
      <w:ins w:id="246" w:author="Ryan Lemos" w:date="2019-09-22T12:43:00Z">
        <w:r w:rsidR="00921163">
          <w:fldChar w:fldCharType="begin"/>
        </w:r>
        <w:r w:rsidR="00921163">
          <w:instrText xml:space="preserve"> SEQ Figura \* ARABIC </w:instrText>
        </w:r>
      </w:ins>
      <w:r w:rsidR="00921163">
        <w:fldChar w:fldCharType="separate"/>
      </w:r>
      <w:ins w:id="247" w:author="Ryan Lemos" w:date="2019-09-22T12:43:00Z">
        <w:r w:rsidR="00921163">
          <w:rPr>
            <w:noProof/>
          </w:rPr>
          <w:t>25</w:t>
        </w:r>
        <w:r w:rsidR="00921163">
          <w:fldChar w:fldCharType="end"/>
        </w:r>
      </w:ins>
      <w:del w:id="248" w:author="Ryan Lemos" w:date="2019-09-21T12:23:00Z">
        <w:r w:rsidR="00A347EE" w:rsidDel="008C4A0B">
          <w:fldChar w:fldCharType="begin"/>
        </w:r>
        <w:r w:rsidR="00A347EE" w:rsidDel="008C4A0B">
          <w:delInstrText xml:space="preserve"> SEQ Figura \* ARABIC </w:delInstrText>
        </w:r>
        <w:r w:rsidR="00A347EE" w:rsidDel="008C4A0B">
          <w:fldChar w:fldCharType="separate"/>
        </w:r>
        <w:r w:rsidR="00C3177A" w:rsidDel="008C4A0B">
          <w:rPr>
            <w:noProof/>
          </w:rPr>
          <w:delText>25</w:delText>
        </w:r>
        <w:r w:rsidR="00A347EE" w:rsidDel="008C4A0B">
          <w:rPr>
            <w:noProof/>
          </w:rPr>
          <w:fldChar w:fldCharType="end"/>
        </w:r>
      </w:del>
      <w:bookmarkEnd w:id="245"/>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1"/>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4BBDDC4C"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C3177A">
        <w:t xml:space="preserve">Figura </w:t>
      </w:r>
      <w:r w:rsidR="00C3177A">
        <w:rPr>
          <w:noProof/>
        </w:rPr>
        <w:t>25</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gratuito e a fácil integração com o Laravel,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C3177A">
        <w:t xml:space="preserve">Figura </w:t>
      </w:r>
      <w:r w:rsidR="00C3177A">
        <w:rPr>
          <w:noProof/>
        </w:rPr>
        <w:t>25</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49" w:name="_Toc17133796"/>
      <w:r>
        <w:lastRenderedPageBreak/>
        <w:t xml:space="preserve">desenvolvimento do </w:t>
      </w:r>
      <w:r w:rsidR="00B265CE">
        <w:t>ambiente</w:t>
      </w:r>
      <w:r>
        <w:t xml:space="preserve"> proposto</w:t>
      </w:r>
      <w:bookmarkEnd w:id="249"/>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r w:rsidRPr="000B6DA0">
        <w:rPr>
          <w:highlight w:val="yellow"/>
        </w:rPr>
        <w:t>numeroseção</w:t>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250" w:name="_Toc17133797"/>
      <w:r>
        <w:t>Ferramentas de desenvolvimento utilizadas</w:t>
      </w:r>
      <w:bookmarkEnd w:id="250"/>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6E5C58E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Para a primeira foi</w:t>
      </w:r>
      <w:r w:rsidR="00C3177A">
        <w:t xml:space="preserve"> usado</w:t>
      </w:r>
      <w:r>
        <w:t xml:space="preserve"> o </w:t>
      </w:r>
      <w:commentRangeStart w:id="251"/>
      <w:r>
        <w:t xml:space="preserve">Visual Studio Code </w:t>
      </w:r>
      <w:commentRangeEnd w:id="251"/>
      <w:r w:rsidR="00C3177A">
        <w:rPr>
          <w:rStyle w:val="Refdecomentrio"/>
        </w:rPr>
        <w:commentReference w:id="251"/>
      </w:r>
      <w:r>
        <w:t xml:space="preserve">(VSCODE) da Microsoft, pois apoia o desenvolvimento em TypeScript auxiliando em complementação de nomes de funções e pacotes. É uma solução gratuita e completa, pois conta com uma comunidade que desenvolve uma série de </w:t>
      </w:r>
      <w:r w:rsidRPr="005B582B">
        <w:rPr>
          <w:i/>
          <w:iCs/>
        </w:rPr>
        <w:t>plug</w:t>
      </w:r>
      <w:r w:rsidR="00C3177A" w:rsidRPr="005B582B">
        <w:rPr>
          <w:i/>
          <w:iCs/>
        </w:rPr>
        <w:t>-</w:t>
      </w:r>
      <w:r w:rsidRPr="005B582B">
        <w:rPr>
          <w:i/>
          <w:iCs/>
        </w:rPr>
        <w:t>ins</w:t>
      </w:r>
      <w:r>
        <w:t xml:space="preserve"> que auxiliam vários processos de desenvolvimento. Já para o </w:t>
      </w:r>
      <w:r w:rsidRPr="00596E44">
        <w:rPr>
          <w:i/>
        </w:rPr>
        <w:t>back</w:t>
      </w:r>
      <w:r w:rsidR="00C3177A">
        <w:rPr>
          <w:i/>
        </w:rPr>
        <w:t>-</w:t>
      </w:r>
      <w:r w:rsidRPr="00596E44">
        <w:rPr>
          <w:i/>
        </w:rPr>
        <w:t>end</w:t>
      </w:r>
      <w:r>
        <w:t xml:space="preserve"> utilizou-se uma ferramenta paga chamada PHP Storm</w:t>
      </w:r>
      <w:r w:rsidR="00C3177A">
        <w:t>, p</w:t>
      </w:r>
      <w:r>
        <w:t xml:space="preserve">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252" w:name="_Toc17133798"/>
      <w:r>
        <w:t>Estruturação do sistema</w:t>
      </w:r>
      <w:bookmarkEnd w:id="25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253" w:name="_Toc17133799"/>
      <w:r>
        <w:t>Diagrama de banco de dados</w:t>
      </w:r>
      <w:bookmarkEnd w:id="253"/>
    </w:p>
    <w:p w14:paraId="22B4D6FC" w14:textId="77777777" w:rsidR="009A2E13" w:rsidRDefault="009A2E13" w:rsidP="009A2E13"/>
    <w:p w14:paraId="07FCB4FF" w14:textId="2C4AA480" w:rsidR="00017D8C" w:rsidRDefault="009A2E13" w:rsidP="005B582B">
      <w:pPr>
        <w:sectPr w:rsidR="00017D8C" w:rsidSect="00C1350C">
          <w:headerReference w:type="default" r:id="rId42"/>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77489A0D" w14:textId="5DBFB7E7" w:rsidR="008C4A0B" w:rsidRDefault="008C4A0B">
      <w:pPr>
        <w:pStyle w:val="Legenda"/>
        <w:keepNext/>
        <w:rPr>
          <w:ins w:id="254" w:author="Ryan Lemos" w:date="2019-09-21T12:23:00Z"/>
        </w:rPr>
        <w:pPrChange w:id="255" w:author="Ryan Lemos" w:date="2019-09-21T12:23:00Z">
          <w:pPr>
            <w:pStyle w:val="Legenda"/>
          </w:pPr>
        </w:pPrChange>
      </w:pPr>
      <w:ins w:id="256" w:author="Ryan Lemos" w:date="2019-09-21T12:23:00Z">
        <w:r>
          <w:lastRenderedPageBreak/>
          <w:t xml:space="preserve">Figura </w:t>
        </w:r>
      </w:ins>
      <w:ins w:id="257" w:author="Ryan Lemos" w:date="2019-09-22T12:43:00Z">
        <w:r w:rsidR="00921163">
          <w:fldChar w:fldCharType="begin"/>
        </w:r>
        <w:r w:rsidR="00921163">
          <w:instrText xml:space="preserve"> SEQ Figura \* ARABIC </w:instrText>
        </w:r>
      </w:ins>
      <w:r w:rsidR="00921163">
        <w:fldChar w:fldCharType="separate"/>
      </w:r>
      <w:ins w:id="258" w:author="Ryan Lemos" w:date="2019-09-22T12:43:00Z">
        <w:r w:rsidR="00921163">
          <w:rPr>
            <w:noProof/>
          </w:rPr>
          <w:t>26</w:t>
        </w:r>
        <w:r w:rsidR="00921163">
          <w:fldChar w:fldCharType="end"/>
        </w:r>
      </w:ins>
      <w:ins w:id="259" w:author="Ryan Lemos" w:date="2019-09-21T12:23:00Z">
        <w:r>
          <w:t xml:space="preserve"> - Diagrama da base de dados do ambiente</w:t>
        </w:r>
      </w:ins>
    </w:p>
    <w:p w14:paraId="03A3123D" w14:textId="770D80CB" w:rsidR="00017D8C" w:rsidRDefault="00017D8C" w:rsidP="005B582B">
      <w:pPr>
        <w:ind w:firstLine="0"/>
        <w:jc w:val="center"/>
        <w:rPr>
          <w:ins w:id="260" w:author="Ryan Lemos" w:date="2019-09-21T12:24:00Z"/>
        </w:rPr>
      </w:pPr>
      <w:commentRangeStart w:id="261"/>
      <w:r>
        <w:rPr>
          <w:noProof/>
        </w:rPr>
        <w:drawing>
          <wp:inline distT="0" distB="0" distL="0" distR="0" wp14:anchorId="6DE0CB00" wp14:editId="272FFD19">
            <wp:extent cx="8549640" cy="4923012"/>
            <wp:effectExtent l="0" t="0" r="3810" b="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3">
                      <a:extLst>
                        <a:ext uri="{28A0092B-C50C-407E-A947-70E740481C1C}">
                          <a14:useLocalDpi xmlns:a14="http://schemas.microsoft.com/office/drawing/2010/main" val="0"/>
                        </a:ext>
                      </a:extLst>
                    </a:blip>
                    <a:stretch>
                      <a:fillRect/>
                    </a:stretch>
                  </pic:blipFill>
                  <pic:spPr>
                    <a:xfrm>
                      <a:off x="0" y="0"/>
                      <a:ext cx="8597315" cy="4950464"/>
                    </a:xfrm>
                    <a:prstGeom prst="rect">
                      <a:avLst/>
                    </a:prstGeom>
                  </pic:spPr>
                </pic:pic>
              </a:graphicData>
            </a:graphic>
          </wp:inline>
        </w:drawing>
      </w:r>
      <w:commentRangeEnd w:id="261"/>
      <w:r w:rsidR="005C4E6B">
        <w:rPr>
          <w:rStyle w:val="Refdecomentrio"/>
        </w:rPr>
        <w:commentReference w:id="261"/>
      </w:r>
    </w:p>
    <w:p w14:paraId="0667C014" w14:textId="6F2F3200" w:rsidR="008C4A0B" w:rsidRDefault="008C4A0B">
      <w:pPr>
        <w:pStyle w:val="Fontes"/>
        <w:pPrChange w:id="262" w:author="Ryan Lemos" w:date="2019-09-21T12:25:00Z">
          <w:pPr>
            <w:ind w:firstLine="0"/>
            <w:jc w:val="center"/>
          </w:pPr>
        </w:pPrChange>
      </w:pPr>
      <w:ins w:id="263" w:author="Ryan Lemos" w:date="2019-09-21T12:24:00Z">
        <w:r>
          <w:t>Fonte: PRÓPRIA, utilizando o MySQLWorkbench.</w:t>
        </w:r>
      </w:ins>
    </w:p>
    <w:p w14:paraId="5BED0BEC" w14:textId="77777777" w:rsidR="00017D8C" w:rsidRDefault="00017D8C" w:rsidP="009A2E13">
      <w:pPr>
        <w:ind w:firstLine="0"/>
      </w:pPr>
    </w:p>
    <w:p w14:paraId="288BF466" w14:textId="21FF5859" w:rsidR="00017D8C" w:rsidRDefault="00017D8C" w:rsidP="009A2E13">
      <w:pPr>
        <w:ind w:firstLine="0"/>
        <w:sectPr w:rsidR="00017D8C" w:rsidSect="005B582B">
          <w:headerReference w:type="default" r:id="rId44"/>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264" w:name="_Toc17133800"/>
      <w:r>
        <w:lastRenderedPageBreak/>
        <w:t>Diagrama de processos</w:t>
      </w:r>
      <w:bookmarkEnd w:id="264"/>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5"/>
          <w:pgSz w:w="11906" w:h="16838"/>
          <w:pgMar w:top="1701" w:right="1134" w:bottom="1134" w:left="1701" w:header="1134" w:footer="567" w:gutter="0"/>
          <w:cols w:space="708"/>
          <w:docGrid w:linePitch="360"/>
        </w:sectPr>
      </w:pPr>
    </w:p>
    <w:p w14:paraId="27107286" w14:textId="5560E814" w:rsidR="008C4A0B" w:rsidRDefault="008C4A0B">
      <w:pPr>
        <w:pStyle w:val="Legenda"/>
        <w:keepNext/>
        <w:rPr>
          <w:ins w:id="265" w:author="Ryan Lemos" w:date="2019-09-21T12:26:00Z"/>
        </w:rPr>
        <w:pPrChange w:id="266" w:author="Ryan Lemos" w:date="2019-09-21T12:26:00Z">
          <w:pPr>
            <w:pStyle w:val="Legenda"/>
          </w:pPr>
        </w:pPrChange>
      </w:pPr>
      <w:ins w:id="267" w:author="Ryan Lemos" w:date="2019-09-21T12:26:00Z">
        <w:r>
          <w:lastRenderedPageBreak/>
          <w:t xml:space="preserve">Figura </w:t>
        </w:r>
      </w:ins>
      <w:ins w:id="268" w:author="Ryan Lemos" w:date="2019-09-22T12:43:00Z">
        <w:r w:rsidR="00921163">
          <w:fldChar w:fldCharType="begin"/>
        </w:r>
        <w:r w:rsidR="00921163">
          <w:instrText xml:space="preserve"> SEQ Figura \* ARABIC </w:instrText>
        </w:r>
      </w:ins>
      <w:r w:rsidR="00921163">
        <w:fldChar w:fldCharType="separate"/>
      </w:r>
      <w:ins w:id="269" w:author="Ryan Lemos" w:date="2019-09-22T12:43:00Z">
        <w:r w:rsidR="00921163">
          <w:rPr>
            <w:noProof/>
          </w:rPr>
          <w:t>27</w:t>
        </w:r>
        <w:r w:rsidR="00921163">
          <w:fldChar w:fldCharType="end"/>
        </w:r>
      </w:ins>
      <w:ins w:id="270" w:author="Ryan Lemos" w:date="2019-09-21T12:26:00Z">
        <w:r>
          <w:t xml:space="preserve"> - Diagrama de processos do primeiro release</w:t>
        </w:r>
      </w:ins>
    </w:p>
    <w:p w14:paraId="564CF12A" w14:textId="51239011" w:rsidR="007216C5" w:rsidRDefault="009C658F" w:rsidP="00596E44">
      <w:pPr>
        <w:spacing w:line="240" w:lineRule="auto"/>
        <w:ind w:firstLine="0"/>
        <w:jc w:val="center"/>
        <w:outlineLvl w:val="9"/>
        <w:rPr>
          <w:ins w:id="271" w:author="Ryan Lemos" w:date="2019-09-21T12:26:00Z"/>
        </w:rPr>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pPr>
        <w:pStyle w:val="Fontes"/>
        <w:pPrChange w:id="272" w:author="Ryan Lemos" w:date="2019-09-21T12:26:00Z">
          <w:pPr>
            <w:spacing w:line="240" w:lineRule="auto"/>
            <w:ind w:firstLine="0"/>
            <w:jc w:val="center"/>
            <w:outlineLvl w:val="9"/>
          </w:pPr>
        </w:pPrChange>
      </w:pPr>
      <w:ins w:id="273" w:author="Ryan Lemos" w:date="2019-09-21T12:26:00Z">
        <w:r>
          <w:t>Fonte: PRÓPRIA, utilizando o</w:t>
        </w:r>
      </w:ins>
      <w:ins w:id="274" w:author="Ryan Lemos" w:date="2019-09-21T12:27:00Z">
        <w:r>
          <w:t xml:space="preserve"> bizagi Modeler.</w:t>
        </w:r>
      </w:ins>
    </w:p>
    <w:p w14:paraId="673394B2" w14:textId="2A731820" w:rsidR="008C4A0B" w:rsidRDefault="008C4A0B">
      <w:pPr>
        <w:pStyle w:val="Legenda"/>
        <w:keepNext/>
        <w:rPr>
          <w:ins w:id="275" w:author="Ryan Lemos" w:date="2019-09-21T12:26:00Z"/>
        </w:rPr>
        <w:pPrChange w:id="276" w:author="Ryan Lemos" w:date="2019-09-21T12:26:00Z">
          <w:pPr>
            <w:pStyle w:val="Legenda"/>
          </w:pPr>
        </w:pPrChange>
      </w:pPr>
      <w:ins w:id="277" w:author="Ryan Lemos" w:date="2019-09-21T12:26:00Z">
        <w:r>
          <w:lastRenderedPageBreak/>
          <w:t xml:space="preserve">Figura </w:t>
        </w:r>
      </w:ins>
      <w:ins w:id="278" w:author="Ryan Lemos" w:date="2019-09-22T12:43:00Z">
        <w:r w:rsidR="00921163">
          <w:fldChar w:fldCharType="begin"/>
        </w:r>
        <w:r w:rsidR="00921163">
          <w:instrText xml:space="preserve"> SEQ Figura \* ARABIC </w:instrText>
        </w:r>
      </w:ins>
      <w:r w:rsidR="00921163">
        <w:fldChar w:fldCharType="separate"/>
      </w:r>
      <w:ins w:id="279" w:author="Ryan Lemos" w:date="2019-09-22T12:43:00Z">
        <w:r w:rsidR="00921163">
          <w:rPr>
            <w:noProof/>
          </w:rPr>
          <w:t>28</w:t>
        </w:r>
        <w:r w:rsidR="00921163">
          <w:fldChar w:fldCharType="end"/>
        </w:r>
      </w:ins>
      <w:ins w:id="280" w:author="Ryan Lemos" w:date="2019-09-21T12:26:00Z">
        <w:r>
          <w:t xml:space="preserve"> - Diagrama de processos do segundo release</w:t>
        </w:r>
      </w:ins>
    </w:p>
    <w:p w14:paraId="4CEB2352" w14:textId="65F978D3" w:rsidR="0060102B" w:rsidRDefault="0060102B" w:rsidP="00596E44">
      <w:pPr>
        <w:spacing w:line="240" w:lineRule="auto"/>
        <w:ind w:firstLine="0"/>
        <w:jc w:val="center"/>
        <w:outlineLvl w:val="9"/>
        <w:rPr>
          <w:ins w:id="281" w:author="Ryan Lemos" w:date="2019-09-21T12:27:00Z"/>
        </w:rPr>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7">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rPr>
          <w:ins w:id="282" w:author="Ryan Lemos" w:date="2019-09-21T12:27:00Z"/>
        </w:rPr>
      </w:pPr>
      <w:ins w:id="283" w:author="Ryan Lemos" w:date="2019-09-21T12:27:00Z">
        <w:r>
          <w:t>Fonte: PRÓPRIA, utilizando o bizagi Modeler.</w:t>
        </w:r>
      </w:ins>
    </w:p>
    <w:p w14:paraId="2E9D12BE" w14:textId="77777777" w:rsidR="008C4A0B" w:rsidRDefault="008C4A0B" w:rsidP="00596E44">
      <w:pPr>
        <w:spacing w:line="240" w:lineRule="auto"/>
        <w:ind w:firstLine="0"/>
        <w:jc w:val="center"/>
        <w:outlineLvl w:val="9"/>
        <w:rPr>
          <w:ins w:id="284" w:author="Ryan Lemos" w:date="2019-09-21T12:26:00Z"/>
        </w:rPr>
      </w:pPr>
    </w:p>
    <w:p w14:paraId="4AD10E6F" w14:textId="77777777" w:rsidR="008C4A0B" w:rsidRDefault="008C4A0B" w:rsidP="00596E44">
      <w:pPr>
        <w:spacing w:line="240" w:lineRule="auto"/>
        <w:ind w:firstLine="0"/>
        <w:jc w:val="center"/>
        <w:outlineLvl w:val="9"/>
        <w:rPr>
          <w:ins w:id="285" w:author="Ryan Lemos" w:date="2019-09-21T12:26:00Z"/>
        </w:rPr>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36C8F8D0" w14:textId="77777777" w:rsidR="009A2E13" w:rsidRDefault="009A2E13" w:rsidP="009A2E13">
      <w:pPr>
        <w:pStyle w:val="Ttulo2"/>
      </w:pPr>
      <w:r>
        <w:lastRenderedPageBreak/>
        <w:t xml:space="preserve"> </w:t>
      </w:r>
      <w:bookmarkStart w:id="286" w:name="_Toc17133801"/>
      <w:r>
        <w:t>Release 1 – Cadastros Básicos</w:t>
      </w:r>
      <w:bookmarkEnd w:id="286"/>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287" w:name="_Toc17133802"/>
      <w:r>
        <w:t>Sistema desenvolvido</w:t>
      </w:r>
      <w:bookmarkEnd w:id="287"/>
    </w:p>
    <w:p w14:paraId="31C86A8F" w14:textId="77777777" w:rsidR="00C778D2" w:rsidRDefault="00C778D2" w:rsidP="00C778D2"/>
    <w:p w14:paraId="70ACBC13" w14:textId="1A56A16F" w:rsidR="00C778D2" w:rsidRPr="00C778D2" w:rsidRDefault="00FB122B">
      <w:r>
        <w:t>As estórias de usuários</w:t>
      </w:r>
      <w:r w:rsidR="00C778D2">
        <w:t>, conforme descrito na seção</w:t>
      </w:r>
      <w:ins w:id="288" w:author="Ryan Lemos" w:date="2019-09-21T12:27:00Z">
        <w:r w:rsidR="008C4A0B">
          <w:t xml:space="preserve"> </w:t>
        </w:r>
      </w:ins>
      <w:ins w:id="289" w:author="Ryan Lemos" w:date="2019-09-21T12:28:00Z">
        <w:r w:rsidR="008C4A0B">
          <w:fldChar w:fldCharType="begin"/>
        </w:r>
        <w:r w:rsidR="008C4A0B">
          <w:instrText xml:space="preserve"> REF _Ref527668666 \r \h </w:instrText>
        </w:r>
      </w:ins>
      <w:r w:rsidR="008C4A0B">
        <w:fldChar w:fldCharType="separate"/>
      </w:r>
      <w:ins w:id="290" w:author="Ryan Lemos" w:date="2019-09-21T12:28:00Z">
        <w:r w:rsidR="008C4A0B">
          <w:t>2.2.3.3</w:t>
        </w:r>
        <w:r w:rsidR="008C4A0B">
          <w:fldChar w:fldCharType="end"/>
        </w:r>
      </w:ins>
      <w:del w:id="291" w:author="Ryan Lemos" w:date="2019-09-21T12:28:00Z">
        <w:r w:rsidR="00C778D2" w:rsidDel="008C4A0B">
          <w:delText xml:space="preserve"> </w:delText>
        </w:r>
        <w:r w:rsidR="00C778D2" w:rsidRPr="00596E44" w:rsidDel="008C4A0B">
          <w:rPr>
            <w:highlight w:val="yellow"/>
          </w:rPr>
          <w:delText>X</w:delText>
        </w:r>
      </w:del>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35ECB753" w:rsidR="00FB122B" w:rsidRDefault="00C778D2">
      <w:pPr>
        <w:rPr>
          <w:ins w:id="292" w:author="Ryan Lemos" w:date="2019-09-22T12:55:00Z"/>
        </w:rPr>
      </w:pPr>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del w:id="293" w:author="Ryan Lemos" w:date="2019-09-22T13:26:00Z">
        <w:r w:rsidR="00FB122B" w:rsidDel="0003588E">
          <w:delText xml:space="preserve"> descrit</w:delText>
        </w:r>
        <w:r w:rsidR="004B083A" w:rsidDel="0003588E">
          <w:delText>a</w:delText>
        </w:r>
        <w:r w:rsidR="00FB122B" w:rsidDel="0003588E">
          <w:delText xml:space="preserve"> na </w:delText>
        </w:r>
        <w:r w:rsidR="00FB122B" w:rsidRPr="00B21C4F" w:rsidDel="0003588E">
          <w:rPr>
            <w:highlight w:val="yellow"/>
          </w:rPr>
          <w:delText>figura X</w:delText>
        </w:r>
      </w:del>
      <w:r w:rsidR="004B083A">
        <w:t>, a funcionalidade de notificação</w:t>
      </w:r>
      <w:r w:rsidR="008A07FD">
        <w:t>,</w:t>
      </w:r>
      <w:ins w:id="294" w:author="Ryan Lemos" w:date="2019-09-22T13:26:00Z">
        <w:r w:rsidR="0003588E" w:rsidDel="0003588E">
          <w:t xml:space="preserve"> </w:t>
        </w:r>
      </w:ins>
      <w:del w:id="295" w:author="Ryan Lemos" w:date="2019-09-22T13:26:00Z">
        <w:r w:rsidR="004B083A" w:rsidDel="0003588E">
          <w:delText xml:space="preserve"> descrita pela </w:delText>
        </w:r>
        <w:r w:rsidR="004B083A" w:rsidRPr="00596E44" w:rsidDel="0003588E">
          <w:rPr>
            <w:highlight w:val="yellow"/>
          </w:rPr>
          <w:delText>figura x</w:delText>
        </w:r>
        <w:r w:rsidR="008A07FD" w:rsidDel="0003588E">
          <w:delText>,</w:delText>
        </w:r>
      </w:del>
      <w:del w:id="296" w:author="Ryan Lemos" w:date="2019-09-22T13:27:00Z">
        <w:r w:rsidR="00826E27" w:rsidDel="0003588E">
          <w:delText xml:space="preserve"> </w:delText>
        </w:r>
      </w:del>
      <w:r w:rsidR="00826E27">
        <w:t>e a troca de senhas</w:t>
      </w:r>
      <w:r w:rsidR="00FB122B">
        <w:t>.</w:t>
      </w:r>
    </w:p>
    <w:p w14:paraId="66E22638" w14:textId="77777777" w:rsidR="00921163" w:rsidRDefault="00921163"/>
    <w:p w14:paraId="3BD31FC4" w14:textId="018EF113" w:rsidR="00646DF8" w:rsidRDefault="00921163">
      <w:pPr>
        <w:pStyle w:val="Legenda"/>
        <w:pPrChange w:id="297" w:author="Ryan Lemos" w:date="2019-09-22T12:55:00Z">
          <w:pPr/>
        </w:pPrChange>
      </w:pPr>
      <w:bookmarkStart w:id="298" w:name="_Ref20051330"/>
      <w:bookmarkStart w:id="299" w:name="_Ref20051323"/>
      <w:ins w:id="300" w:author="Ryan Lemos" w:date="2019-09-22T12:55:00Z">
        <w:r>
          <w:t xml:space="preserve">Quadro </w:t>
        </w:r>
      </w:ins>
      <w:ins w:id="301" w:author="Ryan Lemos" w:date="2019-09-22T12:57:00Z">
        <w:r>
          <w:fldChar w:fldCharType="begin"/>
        </w:r>
        <w:r>
          <w:instrText xml:space="preserve"> SEQ Quadro \* ARABIC </w:instrText>
        </w:r>
      </w:ins>
      <w:r>
        <w:fldChar w:fldCharType="separate"/>
      </w:r>
      <w:ins w:id="302" w:author="Ryan Lemos" w:date="2019-09-22T13:24:00Z">
        <w:r w:rsidR="00454122">
          <w:rPr>
            <w:noProof/>
          </w:rPr>
          <w:t>1</w:t>
        </w:r>
      </w:ins>
      <w:ins w:id="303" w:author="Ryan Lemos" w:date="2019-09-22T12:57:00Z">
        <w:r>
          <w:fldChar w:fldCharType="end"/>
        </w:r>
      </w:ins>
      <w:bookmarkEnd w:id="298"/>
      <w:ins w:id="304" w:author="Ryan Lemos" w:date="2019-09-22T12:55:00Z">
        <w:r>
          <w:t xml:space="preserve"> - Estória de login</w:t>
        </w:r>
      </w:ins>
      <w:bookmarkEnd w:id="299"/>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4A61639F" w:rsidR="00FB122B" w:rsidRDefault="00FB122B" w:rsidP="00FB122B">
      <w:del w:id="305" w:author="Ryan Lemos" w:date="2019-09-22T13:27:00Z">
        <w:r w:rsidDel="0003588E">
          <w:delText xml:space="preserve">Essa </w:delText>
        </w:r>
      </w:del>
      <w:ins w:id="306" w:author="Ryan Lemos" w:date="2019-09-22T13:27:00Z">
        <w:r w:rsidR="0003588E">
          <w:t xml:space="preserve">A </w:t>
        </w:r>
      </w:ins>
      <w:r>
        <w:t>estória</w:t>
      </w:r>
      <w:ins w:id="307" w:author="Ryan Lemos" w:date="2019-09-22T13:27:00Z">
        <w:r w:rsidR="0003588E">
          <w:t xml:space="preserve"> do </w:t>
        </w:r>
      </w:ins>
      <w:ins w:id="308" w:author="Ryan Lemos" w:date="2019-09-22T13:28:00Z">
        <w:r w:rsidR="004D4704">
          <w:fldChar w:fldCharType="begin"/>
        </w:r>
        <w:r w:rsidR="004D4704">
          <w:instrText xml:space="preserve"> REF _Ref20051330 \h </w:instrText>
        </w:r>
      </w:ins>
      <w:r w:rsidR="004D4704">
        <w:fldChar w:fldCharType="separate"/>
      </w:r>
      <w:ins w:id="309" w:author="Ryan Lemos" w:date="2019-09-22T13:28:00Z">
        <w:r w:rsidR="004D4704">
          <w:t xml:space="preserve">Quadro </w:t>
        </w:r>
        <w:r w:rsidR="004D4704">
          <w:rPr>
            <w:noProof/>
          </w:rPr>
          <w:t>1</w:t>
        </w:r>
        <w:r w:rsidR="004D4704">
          <w:fldChar w:fldCharType="end"/>
        </w:r>
      </w:ins>
      <w:r>
        <w:t xml:space="preserve"> define como será a interface de </w:t>
      </w:r>
      <w:r w:rsidRPr="005B582B">
        <w:rPr>
          <w:i/>
          <w:iCs/>
        </w:rPr>
        <w:t>login</w:t>
      </w:r>
      <w:r>
        <w:t xml:space="preserve"> que pode ser vista na</w:t>
      </w:r>
      <w:del w:id="310" w:author="Ryan Lemos" w:date="2019-09-22T13:29:00Z">
        <w:r w:rsidDel="004D4704">
          <w:delText xml:space="preserve"> </w:delText>
        </w:r>
      </w:del>
      <w:ins w:id="311" w:author="Ryan Lemos" w:date="2019-09-22T13:29:00Z">
        <w:r w:rsidR="004D4704">
          <w:t xml:space="preserve"> </w:t>
        </w:r>
        <w:r w:rsidR="004D4704">
          <w:fldChar w:fldCharType="begin"/>
        </w:r>
        <w:r w:rsidR="004D4704">
          <w:instrText xml:space="preserve"> REF _Ref20051389 \h </w:instrText>
        </w:r>
      </w:ins>
      <w:r w:rsidR="004D4704">
        <w:fldChar w:fldCharType="separate"/>
      </w:r>
      <w:ins w:id="312" w:author="Ryan Lemos" w:date="2019-09-22T13:29:00Z">
        <w:r w:rsidR="004D4704">
          <w:t xml:space="preserve">Figura </w:t>
        </w:r>
        <w:r w:rsidR="004D4704">
          <w:rPr>
            <w:noProof/>
          </w:rPr>
          <w:t>29</w:t>
        </w:r>
        <w:r w:rsidR="004D4704">
          <w:fldChar w:fldCharType="end"/>
        </w:r>
      </w:ins>
      <w:del w:id="313" w:author="Ryan Lemos" w:date="2019-09-22T13:29:00Z">
        <w:r w:rsidRPr="00B21C4F" w:rsidDel="004D4704">
          <w:rPr>
            <w:highlight w:val="yellow"/>
          </w:rPr>
          <w:delText>figura X</w:delText>
        </w:r>
      </w:del>
      <w:r>
        <w:t>. Além disso as estórias descritas nes</w:t>
      </w:r>
      <w:r w:rsidR="00634322">
        <w:t>t</w:t>
      </w:r>
      <w:r>
        <w:t xml:space="preserve">e trabalho seguem o modelo ideal de estória definido por Santos (2017), que </w:t>
      </w:r>
      <w:r w:rsidR="004F3A13">
        <w:t xml:space="preserve">estabelece </w:t>
      </w:r>
      <w:r>
        <w:t xml:space="preserve">como estrutura: </w:t>
      </w:r>
      <w:r w:rsidR="004F3A13">
        <w:t>o</w:t>
      </w:r>
      <w:r>
        <w:t xml:space="preserve"> nome do perfil de usuário</w:t>
      </w:r>
      <w:r w:rsidR="004F3A13">
        <w:t>,</w:t>
      </w:r>
      <w:r>
        <w:t xml:space="preserve"> que utilizará a funcionalidade, acompanhado do que o usuário gostaria de ser feito, e o porquê.</w:t>
      </w:r>
    </w:p>
    <w:p w14:paraId="696737F2" w14:textId="77777777" w:rsidR="00C778D2" w:rsidRDefault="00C778D2" w:rsidP="00FB122B"/>
    <w:p w14:paraId="5846CBA4" w14:textId="209A364F" w:rsidR="008C4A0B" w:rsidRDefault="008C4A0B">
      <w:pPr>
        <w:pStyle w:val="Legenda"/>
        <w:keepNext/>
        <w:rPr>
          <w:ins w:id="314" w:author="Ryan Lemos" w:date="2019-09-21T12:29:00Z"/>
        </w:rPr>
        <w:pPrChange w:id="315" w:author="Ryan Lemos" w:date="2019-09-21T12:29:00Z">
          <w:pPr>
            <w:pStyle w:val="Legenda"/>
          </w:pPr>
        </w:pPrChange>
      </w:pPr>
      <w:bookmarkStart w:id="316" w:name="_Ref20051389"/>
      <w:bookmarkStart w:id="317" w:name="_Ref20051380"/>
      <w:ins w:id="318" w:author="Ryan Lemos" w:date="2019-09-21T12:29:00Z">
        <w:r>
          <w:lastRenderedPageBreak/>
          <w:t xml:space="preserve">Figura </w:t>
        </w:r>
      </w:ins>
      <w:ins w:id="319" w:author="Ryan Lemos" w:date="2019-09-22T12:43:00Z">
        <w:r w:rsidR="00921163">
          <w:fldChar w:fldCharType="begin"/>
        </w:r>
        <w:r w:rsidR="00921163">
          <w:instrText xml:space="preserve"> SEQ Figura \* ARABIC </w:instrText>
        </w:r>
      </w:ins>
      <w:r w:rsidR="00921163">
        <w:fldChar w:fldCharType="separate"/>
      </w:r>
      <w:ins w:id="320" w:author="Ryan Lemos" w:date="2019-09-22T12:43:00Z">
        <w:r w:rsidR="00921163">
          <w:rPr>
            <w:noProof/>
          </w:rPr>
          <w:t>29</w:t>
        </w:r>
        <w:r w:rsidR="00921163">
          <w:fldChar w:fldCharType="end"/>
        </w:r>
      </w:ins>
      <w:bookmarkEnd w:id="316"/>
      <w:ins w:id="321" w:author="Ryan Lemos" w:date="2019-09-21T12:29:00Z">
        <w:r>
          <w:t xml:space="preserve"> - Tela de login</w:t>
        </w:r>
        <w:bookmarkEnd w:id="317"/>
      </w:ins>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24213CCC" w:rsidR="004B083A" w:rsidRDefault="004B083A" w:rsidP="004B083A">
      <w:pPr>
        <w:rPr>
          <w:ins w:id="322" w:author="Ryan Lemos" w:date="2019-09-22T12:56:00Z"/>
        </w:rPr>
      </w:pPr>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ins w:id="323" w:author="Ryan Lemos" w:date="2019-09-22T13:30:00Z">
        <w:r w:rsidR="004D4704">
          <w:fldChar w:fldCharType="begin"/>
        </w:r>
        <w:r w:rsidR="004D4704">
          <w:instrText xml:space="preserve"> REF _Ref20051436 \h </w:instrText>
        </w:r>
      </w:ins>
      <w:r w:rsidR="004D4704">
        <w:fldChar w:fldCharType="separate"/>
      </w:r>
      <w:ins w:id="324" w:author="Ryan Lemos" w:date="2019-09-22T13:30:00Z">
        <w:r w:rsidR="004D4704">
          <w:t xml:space="preserve">Figura </w:t>
        </w:r>
        <w:r w:rsidR="004D4704">
          <w:rPr>
            <w:noProof/>
          </w:rPr>
          <w:t>30</w:t>
        </w:r>
        <w:r w:rsidR="004D4704">
          <w:fldChar w:fldCharType="end"/>
        </w:r>
        <w:r w:rsidR="004D4704">
          <w:t xml:space="preserve"> </w:t>
        </w:r>
      </w:ins>
      <w:del w:id="325" w:author="Ryan Lemos" w:date="2019-09-22T13:30:00Z">
        <w:r w:rsidRPr="00596E44" w:rsidDel="004D4704">
          <w:rPr>
            <w:highlight w:val="yellow"/>
          </w:rPr>
          <w:delText>figura X</w:delText>
        </w:r>
        <w:r w:rsidDel="004D4704">
          <w:delText xml:space="preserve"> </w:delText>
        </w:r>
      </w:del>
      <w:r>
        <w:t>é a demonstração de como ele foi implementado.</w:t>
      </w:r>
    </w:p>
    <w:p w14:paraId="66AFB97F" w14:textId="77777777" w:rsidR="00921163" w:rsidRDefault="00921163" w:rsidP="004B083A"/>
    <w:p w14:paraId="7DD831A8" w14:textId="11AD249C" w:rsidR="00521931" w:rsidRDefault="00921163">
      <w:pPr>
        <w:pStyle w:val="Legenda"/>
        <w:pPrChange w:id="326" w:author="Ryan Lemos" w:date="2019-09-22T12:56:00Z">
          <w:pPr>
            <w:ind w:hanging="142"/>
            <w:jc w:val="center"/>
          </w:pPr>
        </w:pPrChange>
      </w:pPr>
      <w:ins w:id="327" w:author="Ryan Lemos" w:date="2019-09-22T12:56:00Z">
        <w:r>
          <w:t xml:space="preserve">Quadro </w:t>
        </w:r>
      </w:ins>
      <w:ins w:id="328" w:author="Ryan Lemos" w:date="2019-09-22T12:57:00Z">
        <w:r>
          <w:fldChar w:fldCharType="begin"/>
        </w:r>
        <w:r>
          <w:instrText xml:space="preserve"> SEQ Quadro \* ARABIC </w:instrText>
        </w:r>
      </w:ins>
      <w:r>
        <w:fldChar w:fldCharType="separate"/>
      </w:r>
      <w:ins w:id="329" w:author="Ryan Lemos" w:date="2019-09-22T13:24:00Z">
        <w:r w:rsidR="00454122">
          <w:rPr>
            <w:noProof/>
          </w:rPr>
          <w:t>2</w:t>
        </w:r>
      </w:ins>
      <w:ins w:id="330" w:author="Ryan Lemos" w:date="2019-09-22T12:57:00Z">
        <w:r>
          <w:fldChar w:fldCharType="end"/>
        </w:r>
      </w:ins>
      <w:ins w:id="331" w:author="Ryan Lemos" w:date="2019-09-22T12:56:00Z">
        <w:r>
          <w:t xml:space="preserve"> - Estória de notificações</w:t>
        </w:r>
      </w:ins>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503BE780" w:rsidR="008C4A0B" w:rsidRDefault="008C4A0B">
      <w:pPr>
        <w:pStyle w:val="Legenda"/>
        <w:keepNext/>
        <w:rPr>
          <w:ins w:id="332" w:author="Ryan Lemos" w:date="2019-09-21T12:29:00Z"/>
        </w:rPr>
        <w:pPrChange w:id="333" w:author="Ryan Lemos" w:date="2019-09-21T12:29:00Z">
          <w:pPr>
            <w:pStyle w:val="Legenda"/>
          </w:pPr>
        </w:pPrChange>
      </w:pPr>
      <w:bookmarkStart w:id="334" w:name="_Ref20051436"/>
      <w:ins w:id="335" w:author="Ryan Lemos" w:date="2019-09-21T12:29:00Z">
        <w:r>
          <w:t xml:space="preserve">Figura </w:t>
        </w:r>
      </w:ins>
      <w:ins w:id="336" w:author="Ryan Lemos" w:date="2019-09-22T12:43:00Z">
        <w:r w:rsidR="00921163">
          <w:fldChar w:fldCharType="begin"/>
        </w:r>
        <w:r w:rsidR="00921163">
          <w:instrText xml:space="preserve"> SEQ Figura \* ARABIC </w:instrText>
        </w:r>
      </w:ins>
      <w:r w:rsidR="00921163">
        <w:fldChar w:fldCharType="separate"/>
      </w:r>
      <w:ins w:id="337" w:author="Ryan Lemos" w:date="2019-09-22T12:43:00Z">
        <w:r w:rsidR="00921163">
          <w:rPr>
            <w:noProof/>
          </w:rPr>
          <w:t>30</w:t>
        </w:r>
        <w:r w:rsidR="00921163">
          <w:fldChar w:fldCharType="end"/>
        </w:r>
      </w:ins>
      <w:bookmarkEnd w:id="334"/>
      <w:ins w:id="338" w:author="Ryan Lemos" w:date="2019-09-21T12:29:00Z">
        <w:r>
          <w:t xml:space="preserve"> - Notificações</w:t>
        </w:r>
      </w:ins>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46D832CC" w:rsidR="00B672E1" w:rsidRDefault="00B672E1">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w:t>
      </w:r>
      <w:r>
        <w:lastRenderedPageBreak/>
        <w:t xml:space="preserve">e outros dados podem ser passados, como um texto ou dados do usuário que enviou a notificação. Esses dados adicionais são salvos por meio de um campo </w:t>
      </w:r>
      <w:commentRangeStart w:id="339"/>
      <w:r>
        <w:t>JSON</w:t>
      </w:r>
      <w:commentRangeEnd w:id="339"/>
      <w:r w:rsidR="0016185B">
        <w:rPr>
          <w:rStyle w:val="Refdecomentrio"/>
        </w:rPr>
        <w:commentReference w:id="339"/>
      </w:r>
      <w:r>
        <w:t>. Sendo assim é possível criar vários tipos de notificação, cada uma com suas especificidades e utilizar uma mesma tabela de dados. Cada tipo de notificação criada no Laravel é compost</w:t>
      </w:r>
      <w:r w:rsidR="00D72925">
        <w:t>o</w:t>
      </w:r>
      <w:r>
        <w:t xml:space="preserve"> por uma classe que deve ser criada pelo usuário, e pode ser criada utilizando o </w:t>
      </w:r>
      <w:commentRangeStart w:id="340"/>
      <w:r w:rsidR="0016185B">
        <w:t>Artisan</w:t>
      </w:r>
      <w:commentRangeEnd w:id="340"/>
      <w:r w:rsidR="0016185B">
        <w:rPr>
          <w:rStyle w:val="Refdecomentrio"/>
        </w:rPr>
        <w:commentReference w:id="340"/>
      </w:r>
      <w:r w:rsidR="00D72925">
        <w:t>,</w:t>
      </w:r>
      <w:r>
        <w:t xml:space="preserve"> que é a ferramenta de linha de comandos do Laravel.</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ins w:id="341" w:author="Ryan Lemos" w:date="2019-09-22T13:30:00Z">
        <w:r w:rsidR="004D4704">
          <w:t xml:space="preserve"> </w:t>
        </w:r>
        <w:r w:rsidR="004D4704">
          <w:fldChar w:fldCharType="begin"/>
        </w:r>
        <w:r w:rsidR="004D4704">
          <w:instrText xml:space="preserve"> REF _Ref20051461 \h </w:instrText>
        </w:r>
      </w:ins>
      <w:r w:rsidR="004D4704">
        <w:fldChar w:fldCharType="separate"/>
      </w:r>
      <w:ins w:id="342" w:author="Ryan Lemos" w:date="2019-09-22T13:30:00Z">
        <w:r w:rsidR="004D4704">
          <w:t xml:space="preserve">Figura </w:t>
        </w:r>
        <w:r w:rsidR="004D4704">
          <w:rPr>
            <w:noProof/>
          </w:rPr>
          <w:t>31</w:t>
        </w:r>
        <w:r w:rsidR="004D4704">
          <w:fldChar w:fldCharType="end"/>
        </w:r>
      </w:ins>
      <w:del w:id="343" w:author="Ryan Lemos" w:date="2019-09-22T13:30:00Z">
        <w:r w:rsidR="00A05EF6" w:rsidDel="004D4704">
          <w:delText xml:space="preserve"> </w:delText>
        </w:r>
        <w:r w:rsidR="00A05EF6" w:rsidRPr="00596E44" w:rsidDel="004D4704">
          <w:rPr>
            <w:highlight w:val="yellow"/>
          </w:rPr>
          <w:delText>figura x</w:delText>
        </w:r>
      </w:del>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2797E117" w:rsidR="008C4A0B" w:rsidRDefault="008C4A0B">
      <w:pPr>
        <w:pStyle w:val="Legenda"/>
        <w:keepNext/>
        <w:rPr>
          <w:ins w:id="344" w:author="Ryan Lemos" w:date="2019-09-21T12:30:00Z"/>
        </w:rPr>
        <w:pPrChange w:id="345" w:author="Ryan Lemos" w:date="2019-09-21T12:30:00Z">
          <w:pPr>
            <w:pStyle w:val="Legenda"/>
          </w:pPr>
        </w:pPrChange>
      </w:pPr>
      <w:bookmarkStart w:id="346" w:name="_Ref20051461"/>
      <w:ins w:id="347" w:author="Ryan Lemos" w:date="2019-09-21T12:30:00Z">
        <w:r>
          <w:t xml:space="preserve">Figura </w:t>
        </w:r>
      </w:ins>
      <w:ins w:id="348" w:author="Ryan Lemos" w:date="2019-09-22T12:43:00Z">
        <w:r w:rsidR="00921163">
          <w:fldChar w:fldCharType="begin"/>
        </w:r>
        <w:r w:rsidR="00921163">
          <w:instrText xml:space="preserve"> SEQ Figura \* ARABIC </w:instrText>
        </w:r>
      </w:ins>
      <w:r w:rsidR="00921163">
        <w:fldChar w:fldCharType="separate"/>
      </w:r>
      <w:ins w:id="349" w:author="Ryan Lemos" w:date="2019-09-22T12:43:00Z">
        <w:r w:rsidR="00921163">
          <w:rPr>
            <w:noProof/>
          </w:rPr>
          <w:t>31</w:t>
        </w:r>
        <w:r w:rsidR="00921163">
          <w:fldChar w:fldCharType="end"/>
        </w:r>
      </w:ins>
      <w:bookmarkEnd w:id="346"/>
      <w:ins w:id="350" w:author="Ryan Lemos" w:date="2019-09-21T12:30:00Z">
        <w:r>
          <w:t xml:space="preserve"> - Mensagem de auxílio dos botões</w:t>
        </w:r>
      </w:ins>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0E9FBB0F"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ins w:id="351" w:author="Ryan Lemos" w:date="2019-09-22T13:31:00Z">
        <w:r w:rsidR="004D4704">
          <w:t xml:space="preserve"> </w:t>
        </w:r>
        <w:r w:rsidR="004D4704">
          <w:fldChar w:fldCharType="begin"/>
        </w:r>
        <w:r w:rsidR="004D4704">
          <w:instrText xml:space="preserve"> REF _Ref20051489 \h </w:instrText>
        </w:r>
      </w:ins>
      <w:r w:rsidR="004D4704">
        <w:fldChar w:fldCharType="separate"/>
      </w:r>
      <w:ins w:id="352" w:author="Ryan Lemos" w:date="2019-09-22T13:31:00Z">
        <w:r w:rsidR="004D4704">
          <w:t xml:space="preserve">Figura </w:t>
        </w:r>
        <w:r w:rsidR="004D4704">
          <w:rPr>
            <w:noProof/>
          </w:rPr>
          <w:t>32</w:t>
        </w:r>
        <w:r w:rsidR="004D4704">
          <w:fldChar w:fldCharType="end"/>
        </w:r>
        <w:r w:rsidR="004D4704">
          <w:t>.</w:t>
        </w:r>
      </w:ins>
      <w:del w:id="353" w:author="Ryan Lemos" w:date="2019-09-22T13:31:00Z">
        <w:r w:rsidDel="004D4704">
          <w:delText xml:space="preserve"> </w:delText>
        </w:r>
        <w:r w:rsidRPr="00596E44" w:rsidDel="004D4704">
          <w:rPr>
            <w:highlight w:val="yellow"/>
          </w:rPr>
          <w:delText>figura X.</w:delText>
        </w:r>
      </w:del>
    </w:p>
    <w:p w14:paraId="3B5BD2C7" w14:textId="7E6C33E5" w:rsidR="00646DF8" w:rsidRDefault="00646DF8">
      <w:pPr>
        <w:rPr>
          <w:ins w:id="354" w:author="Ryan Lemos" w:date="2019-09-22T12:56:00Z"/>
        </w:rPr>
      </w:pPr>
    </w:p>
    <w:p w14:paraId="180FD493" w14:textId="670121BE" w:rsidR="00921163" w:rsidRDefault="00921163">
      <w:pPr>
        <w:pStyle w:val="Legenda"/>
        <w:keepNext/>
        <w:pPrChange w:id="355" w:author="Ryan Lemos" w:date="2019-09-22T12:57:00Z">
          <w:pPr/>
        </w:pPrChange>
      </w:pPr>
      <w:ins w:id="356" w:author="Ryan Lemos" w:date="2019-09-22T12:57:00Z">
        <w:r>
          <w:t xml:space="preserve">Quadro </w:t>
        </w:r>
        <w:r>
          <w:fldChar w:fldCharType="begin"/>
        </w:r>
        <w:r>
          <w:instrText xml:space="preserve"> SEQ Quadro \* ARABIC </w:instrText>
        </w:r>
      </w:ins>
      <w:r>
        <w:fldChar w:fldCharType="separate"/>
      </w:r>
      <w:ins w:id="357" w:author="Ryan Lemos" w:date="2019-09-22T13:24:00Z">
        <w:r w:rsidR="00454122">
          <w:rPr>
            <w:noProof/>
          </w:rPr>
          <w:t>3</w:t>
        </w:r>
      </w:ins>
      <w:ins w:id="358" w:author="Ryan Lemos" w:date="2019-09-22T12:57:00Z">
        <w:r>
          <w:fldChar w:fldCharType="end"/>
        </w:r>
        <w:r>
          <w:t xml:space="preserve"> - Estória de troca de senhas</w:t>
        </w:r>
      </w:ins>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4CC343BA" w:rsidR="0094620F" w:rsidRDefault="0094620F">
      <w:pPr>
        <w:pStyle w:val="Legenda"/>
        <w:keepNext/>
        <w:rPr>
          <w:ins w:id="359" w:author="Ryan Lemos" w:date="2019-09-21T12:30:00Z"/>
        </w:rPr>
        <w:pPrChange w:id="360" w:author="Ryan Lemos" w:date="2019-09-21T12:30:00Z">
          <w:pPr>
            <w:pStyle w:val="Legenda"/>
          </w:pPr>
        </w:pPrChange>
      </w:pPr>
      <w:bookmarkStart w:id="361" w:name="_Ref20051489"/>
      <w:ins w:id="362" w:author="Ryan Lemos" w:date="2019-09-21T12:30:00Z">
        <w:r>
          <w:t xml:space="preserve">Figura </w:t>
        </w:r>
      </w:ins>
      <w:ins w:id="363" w:author="Ryan Lemos" w:date="2019-09-22T12:43:00Z">
        <w:r w:rsidR="00921163">
          <w:fldChar w:fldCharType="begin"/>
        </w:r>
        <w:r w:rsidR="00921163">
          <w:instrText xml:space="preserve"> SEQ Figura \* ARABIC </w:instrText>
        </w:r>
      </w:ins>
      <w:r w:rsidR="00921163">
        <w:fldChar w:fldCharType="separate"/>
      </w:r>
      <w:ins w:id="364" w:author="Ryan Lemos" w:date="2019-09-22T12:43:00Z">
        <w:r w:rsidR="00921163">
          <w:rPr>
            <w:noProof/>
          </w:rPr>
          <w:t>32</w:t>
        </w:r>
        <w:r w:rsidR="00921163">
          <w:fldChar w:fldCharType="end"/>
        </w:r>
      </w:ins>
      <w:bookmarkEnd w:id="361"/>
      <w:ins w:id="365" w:author="Ryan Lemos" w:date="2019-09-21T12:30:00Z">
        <w:r>
          <w:t xml:space="preserve"> - Modificação de senha</w:t>
        </w:r>
      </w:ins>
    </w:p>
    <w:p w14:paraId="14AC40F0" w14:textId="6E9C64C2" w:rsidR="00DA42CB" w:rsidRDefault="00DA42CB">
      <w:pPr>
        <w:ind w:firstLine="0"/>
        <w:jc w:val="center"/>
        <w:pPrChange w:id="366" w:author="Ryan Lemos" w:date="2019-09-21T12:31:00Z">
          <w:pPr>
            <w:ind w:firstLine="0"/>
          </w:pPr>
        </w:pPrChange>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367" w:name="_Toc17133803"/>
      <w:r>
        <w:lastRenderedPageBreak/>
        <w:t>Gestor</w:t>
      </w:r>
      <w:bookmarkEnd w:id="367"/>
    </w:p>
    <w:p w14:paraId="1A036D3B" w14:textId="77777777" w:rsidR="00887225" w:rsidRPr="006F3DF2" w:rsidRDefault="00887225" w:rsidP="00596E44"/>
    <w:p w14:paraId="10821FB7" w14:textId="626A4830" w:rsidR="00887225" w:rsidRDefault="00887225" w:rsidP="00887225">
      <w:pPr>
        <w:rPr>
          <w:ins w:id="368" w:author="Ryan Lemos" w:date="2019-09-22T12:57:00Z"/>
        </w:rPr>
      </w:pPr>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1B422487" w:rsidR="00921163" w:rsidRDefault="00921163">
      <w:pPr>
        <w:pStyle w:val="Legenda"/>
        <w:pPrChange w:id="369" w:author="Ryan Lemos" w:date="2019-09-22T12:57:00Z">
          <w:pPr/>
        </w:pPrChange>
      </w:pPr>
      <w:ins w:id="370" w:author="Ryan Lemos" w:date="2019-09-22T12:57:00Z">
        <w:r>
          <w:t xml:space="preserve">Quadro </w:t>
        </w:r>
        <w:r>
          <w:fldChar w:fldCharType="begin"/>
        </w:r>
        <w:r>
          <w:instrText xml:space="preserve"> SEQ Quadro \* ARABIC </w:instrText>
        </w:r>
      </w:ins>
      <w:r>
        <w:fldChar w:fldCharType="separate"/>
      </w:r>
      <w:ins w:id="371" w:author="Ryan Lemos" w:date="2019-09-22T13:24:00Z">
        <w:r w:rsidR="00454122">
          <w:rPr>
            <w:noProof/>
          </w:rPr>
          <w:t>4</w:t>
        </w:r>
      </w:ins>
      <w:ins w:id="372" w:author="Ryan Lemos" w:date="2019-09-22T12:57:00Z">
        <w:r>
          <w:fldChar w:fldCharType="end"/>
        </w:r>
        <w:r>
          <w:t xml:space="preserve"> - Gerencia de usuários</w:t>
        </w:r>
      </w:ins>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103E1442"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r w:rsidR="00485768" w:rsidRPr="00596E44">
        <w:rPr>
          <w:i/>
        </w:rPr>
        <w:t>Datatables</w:t>
      </w:r>
      <w:r w:rsidR="00485768">
        <w:t xml:space="preserve"> que se trata de um </w:t>
      </w:r>
      <w:r w:rsidR="00485768" w:rsidRPr="005B582B">
        <w:rPr>
          <w:i/>
          <w:iCs/>
        </w:rPr>
        <w:t>plug</w:t>
      </w:r>
      <w:r w:rsidR="0016185B" w:rsidRPr="005B582B">
        <w:rPr>
          <w:i/>
          <w:iCs/>
        </w:rPr>
        <w:t>-</w:t>
      </w:r>
      <w:r w:rsidR="00485768" w:rsidRPr="005B582B">
        <w:rPr>
          <w:i/>
          <w:iCs/>
        </w:rPr>
        <w:t>in</w:t>
      </w:r>
      <w:r w:rsidR="00485768">
        <w:t xml:space="preserve"> </w:t>
      </w:r>
      <w:commentRangeStart w:id="373"/>
      <w:r w:rsidR="00485768">
        <w:t>Jquery</w:t>
      </w:r>
      <w:commentRangeEnd w:id="373"/>
      <w:r w:rsidR="004D4704">
        <w:rPr>
          <w:rStyle w:val="Refdecomentrio"/>
        </w:rPr>
        <w:commentReference w:id="373"/>
      </w:r>
      <w:r w:rsidR="00485768">
        <w:t xml:space="preserve"> que </w:t>
      </w:r>
      <w:r w:rsidR="0016185B">
        <w:t>“</w:t>
      </w:r>
      <w:r w:rsidR="00485768">
        <w:t>monta</w:t>
      </w:r>
      <w:r w:rsidR="0016185B">
        <w:t>”</w:t>
      </w:r>
      <w:r w:rsidR="00485768">
        <w:t xml:space="preserve"> uma tabela dinâmica.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3FDDEFFE" w:rsidR="0094620F" w:rsidRDefault="0094620F">
      <w:pPr>
        <w:pStyle w:val="Legenda"/>
        <w:keepNext/>
        <w:rPr>
          <w:ins w:id="374" w:author="Ryan Lemos" w:date="2019-09-21T12:31:00Z"/>
        </w:rPr>
        <w:pPrChange w:id="375" w:author="Ryan Lemos" w:date="2019-09-21T12:31:00Z">
          <w:pPr>
            <w:pStyle w:val="Legenda"/>
          </w:pPr>
        </w:pPrChange>
      </w:pPr>
      <w:ins w:id="376" w:author="Ryan Lemos" w:date="2019-09-21T12:31:00Z">
        <w:r>
          <w:t xml:space="preserve">Figura </w:t>
        </w:r>
      </w:ins>
      <w:ins w:id="377" w:author="Ryan Lemos" w:date="2019-09-22T12:43:00Z">
        <w:r w:rsidR="00921163">
          <w:fldChar w:fldCharType="begin"/>
        </w:r>
        <w:r w:rsidR="00921163">
          <w:instrText xml:space="preserve"> SEQ Figura \* ARABIC </w:instrText>
        </w:r>
      </w:ins>
      <w:r w:rsidR="00921163">
        <w:fldChar w:fldCharType="separate"/>
      </w:r>
      <w:ins w:id="378" w:author="Ryan Lemos" w:date="2019-09-22T12:43:00Z">
        <w:r w:rsidR="00921163">
          <w:rPr>
            <w:noProof/>
          </w:rPr>
          <w:t>33</w:t>
        </w:r>
        <w:r w:rsidR="00921163">
          <w:fldChar w:fldCharType="end"/>
        </w:r>
      </w:ins>
      <w:ins w:id="379" w:author="Ryan Lemos" w:date="2019-09-21T12:31:00Z">
        <w:r>
          <w:t xml:space="preserve"> - Listagem dos alunos</w:t>
        </w:r>
      </w:ins>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461EBC59" w:rsidR="006F3DF2" w:rsidRDefault="006F3DF2" w:rsidP="00596E44">
      <w:r>
        <w:lastRenderedPageBreak/>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80"/>
      <w:del w:id="381" w:author="Ryan Lemos" w:date="2019-09-21T12:18:00Z">
        <w:r w:rsidDel="002E06F3">
          <w:delText xml:space="preserve">caso o aluno queira passar </w:delText>
        </w:r>
      </w:del>
      <w:r>
        <w:t>e a senha</w:t>
      </w:r>
      <w:commentRangeEnd w:id="380"/>
      <w:r w:rsidR="0024674F">
        <w:rPr>
          <w:rStyle w:val="Refdecomentrio"/>
        </w:rPr>
        <w:commentReference w:id="380"/>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ins w:id="382" w:author="Ryan Lemos" w:date="2019-09-21T12:19:00Z">
        <w:r w:rsidR="002E06F3">
          <w:t xml:space="preserve"> o </w:t>
        </w:r>
        <w:r w:rsidR="002E06F3" w:rsidRPr="002E06F3">
          <w:rPr>
            <w:i/>
            <w:iCs/>
            <w:rPrChange w:id="383" w:author="Ryan Lemos" w:date="2019-09-21T12:19:00Z">
              <w:rPr/>
            </w:rPrChange>
          </w:rPr>
          <w:t>frontend</w:t>
        </w:r>
        <w:r w:rsidR="002E06F3">
          <w:t xml:space="preserve"> Angular envia uma requisição para o </w:t>
        </w:r>
        <w:r w:rsidR="002E06F3" w:rsidRPr="002E06F3">
          <w:rPr>
            <w:i/>
            <w:iCs/>
            <w:rPrChange w:id="384" w:author="Ryan Lemos" w:date="2019-09-21T12:19:00Z">
              <w:rPr/>
            </w:rPrChange>
          </w:rPr>
          <w:t>backend</w:t>
        </w:r>
        <w:r w:rsidR="002E06F3">
          <w:t xml:space="preserve"> Laravel qu</w:t>
        </w:r>
      </w:ins>
      <w:ins w:id="385" w:author="Ryan Lemos" w:date="2019-09-21T12:20:00Z">
        <w:r w:rsidR="002E06F3">
          <w:t>e verifica se já há algum re</w:t>
        </w:r>
        <w:r w:rsidR="008C4A0B">
          <w:t>gistro igual.</w:t>
        </w:r>
      </w:ins>
      <w:ins w:id="386" w:author="Ryan Lemos" w:date="2019-09-21T12:19:00Z">
        <w:r w:rsidR="002E06F3">
          <w:t xml:space="preserve"> </w:t>
        </w:r>
      </w:ins>
      <w:del w:id="387" w:author="Ryan Lemos" w:date="2019-09-21T12:20:00Z">
        <w:r w:rsidR="0024674F" w:rsidDel="008C4A0B">
          <w:delText>,</w:delText>
        </w:r>
        <w:r w:rsidDel="008C4A0B">
          <w:delText xml:space="preserve"> em caso</w:delText>
        </w:r>
      </w:del>
      <w:ins w:id="388" w:author="Ryan Lemos" w:date="2019-09-21T12:20:00Z">
        <w:r w:rsidR="008C4A0B">
          <w:t>Caso</w:t>
        </w:r>
      </w:ins>
      <w:r>
        <w:t xml:space="preserve"> </w:t>
      </w:r>
      <w:del w:id="389" w:author="Ryan Lemos" w:date="2019-09-21T12:20:00Z">
        <w:r w:rsidDel="008C4A0B">
          <w:delText xml:space="preserve">de </w:delText>
        </w:r>
      </w:del>
      <w:r>
        <w:t xml:space="preserve">um </w:t>
      </w:r>
      <w:del w:id="390" w:author="Ryan Lemos" w:date="2019-09-21T12:19:00Z">
        <w:r w:rsidRPr="002E06F3" w:rsidDel="002E06F3">
          <w:rPr>
            <w:iCs/>
            <w:rPrChange w:id="391" w:author="Ryan Lemos" w:date="2019-09-21T12:19:00Z">
              <w:rPr>
                <w:i/>
              </w:rPr>
            </w:rPrChange>
          </w:rPr>
          <w:delText>username</w:delText>
        </w:r>
        <w:r w:rsidRPr="00921163" w:rsidDel="002E06F3">
          <w:rPr>
            <w:iCs/>
          </w:rPr>
          <w:delText xml:space="preserve"> ou </w:delText>
        </w:r>
        <w:r w:rsidRPr="002E06F3" w:rsidDel="002E06F3">
          <w:rPr>
            <w:iCs/>
            <w:rPrChange w:id="392" w:author="Ryan Lemos" w:date="2019-09-21T12:19:00Z">
              <w:rPr>
                <w:i/>
              </w:rPr>
            </w:rPrChange>
          </w:rPr>
          <w:delText>e</w:delText>
        </w:r>
        <w:r w:rsidR="0024674F" w:rsidRPr="002E06F3" w:rsidDel="002E06F3">
          <w:rPr>
            <w:iCs/>
            <w:rPrChange w:id="393" w:author="Ryan Lemos" w:date="2019-09-21T12:19:00Z">
              <w:rPr>
                <w:i/>
              </w:rPr>
            </w:rPrChange>
          </w:rPr>
          <w:delText>-</w:delText>
        </w:r>
        <w:r w:rsidRPr="002E06F3" w:rsidDel="002E06F3">
          <w:rPr>
            <w:iCs/>
            <w:rPrChange w:id="394" w:author="Ryan Lemos" w:date="2019-09-21T12:19:00Z">
              <w:rPr>
                <w:i/>
              </w:rPr>
            </w:rPrChange>
          </w:rPr>
          <w:delText>mail</w:delText>
        </w:r>
      </w:del>
      <w:ins w:id="395" w:author="Ryan Lemos" w:date="2019-09-21T12:19:00Z">
        <w:r w:rsidR="002E06F3">
          <w:rPr>
            <w:iCs/>
          </w:rPr>
          <w:t>ou ambos os campos</w:t>
        </w:r>
      </w:ins>
      <w:r>
        <w:t xml:space="preserve"> já estiverem cadastrados na base</w:t>
      </w:r>
      <w:r w:rsidR="0024674F">
        <w:t xml:space="preserve"> de dados do sistema</w:t>
      </w:r>
      <w:r>
        <w:t xml:space="preserve">, uma mensagem de erro surge </w:t>
      </w:r>
      <w:del w:id="396" w:author="Ryan Lemos" w:date="2019-09-21T12:20:00Z">
        <w:r w:rsidDel="008C4A0B">
          <w:delText>dizendo que</w:delText>
        </w:r>
      </w:del>
      <w:ins w:id="397" w:author="Ryan Lemos" w:date="2019-09-21T12:20:00Z">
        <w:r w:rsidR="008C4A0B">
          <w:t>informando ao</w:t>
        </w:r>
      </w:ins>
      <w:r>
        <w:t xml:space="preserve"> </w:t>
      </w:r>
      <w:del w:id="398" w:author="Ryan Lemos" w:date="2019-09-21T12:20:00Z">
        <w:r w:rsidDel="008C4A0B">
          <w:delText xml:space="preserve">o </w:delText>
        </w:r>
      </w:del>
      <w:r>
        <w:t xml:space="preserve">usuário </w:t>
      </w:r>
      <w:del w:id="399" w:author="Ryan Lemos" w:date="2019-09-21T12:20:00Z">
        <w:r w:rsidDel="008C4A0B">
          <w:delText xml:space="preserve">deve </w:delText>
        </w:r>
      </w:del>
      <w:ins w:id="400" w:author="Ryan Lemos" w:date="2019-09-21T12:20:00Z">
        <w:r w:rsidR="008C4A0B">
          <w:t xml:space="preserve">que deve </w:t>
        </w:r>
      </w:ins>
      <w:r>
        <w:t xml:space="preserve">escolher outro </w:t>
      </w:r>
      <w:r w:rsidRPr="00596E44">
        <w:rPr>
          <w:i/>
        </w:rPr>
        <w:t>username</w:t>
      </w:r>
      <w:r>
        <w:t xml:space="preserve"> ou </w:t>
      </w:r>
      <w:r w:rsidRPr="00596E44">
        <w:rPr>
          <w:i/>
        </w:rPr>
        <w:t>e-mail</w:t>
      </w:r>
      <w:r>
        <w:t xml:space="preserve">. </w:t>
      </w:r>
      <w:r w:rsidR="00D719EF">
        <w:t>Como visto pela</w:t>
      </w:r>
      <w:ins w:id="401" w:author="Ryan Lemos" w:date="2019-09-22T13:33:00Z">
        <w:r w:rsidR="004D4704">
          <w:t xml:space="preserve"> </w:t>
        </w:r>
        <w:r w:rsidR="004D4704">
          <w:fldChar w:fldCharType="begin"/>
        </w:r>
        <w:r w:rsidR="004D4704">
          <w:instrText xml:space="preserve"> REF _Ref20051603 \h </w:instrText>
        </w:r>
      </w:ins>
      <w:r w:rsidR="004D4704">
        <w:fldChar w:fldCharType="separate"/>
      </w:r>
      <w:ins w:id="402" w:author="Ryan Lemos" w:date="2019-09-22T13:33:00Z">
        <w:r w:rsidR="004D4704">
          <w:t xml:space="preserve">Figura </w:t>
        </w:r>
        <w:r w:rsidR="004D4704">
          <w:rPr>
            <w:noProof/>
          </w:rPr>
          <w:t>34</w:t>
        </w:r>
        <w:r w:rsidR="004D4704">
          <w:fldChar w:fldCharType="end"/>
        </w:r>
      </w:ins>
      <w:del w:id="403" w:author="Ryan Lemos" w:date="2019-09-22T13:33:00Z">
        <w:r w:rsidR="00D719EF" w:rsidDel="004D4704">
          <w:delText xml:space="preserve"> </w:delText>
        </w:r>
        <w:r w:rsidR="00D719EF" w:rsidRPr="00596E44" w:rsidDel="004D4704">
          <w:rPr>
            <w:highlight w:val="yellow"/>
          </w:rPr>
          <w:delText>figura x</w:delText>
        </w:r>
      </w:del>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09C51CF9" w:rsidR="0094620F" w:rsidRDefault="0094620F">
      <w:pPr>
        <w:pStyle w:val="Legenda"/>
        <w:keepNext/>
        <w:rPr>
          <w:ins w:id="404" w:author="Ryan Lemos" w:date="2019-09-21T12:31:00Z"/>
        </w:rPr>
        <w:pPrChange w:id="405" w:author="Ryan Lemos" w:date="2019-09-21T12:31:00Z">
          <w:pPr>
            <w:pStyle w:val="Legenda"/>
          </w:pPr>
        </w:pPrChange>
      </w:pPr>
      <w:bookmarkStart w:id="406" w:name="_Ref20051603"/>
      <w:ins w:id="407" w:author="Ryan Lemos" w:date="2019-09-21T12:31:00Z">
        <w:r>
          <w:t xml:space="preserve">Figura </w:t>
        </w:r>
      </w:ins>
      <w:ins w:id="408" w:author="Ryan Lemos" w:date="2019-09-22T12:43:00Z">
        <w:r w:rsidR="00921163">
          <w:fldChar w:fldCharType="begin"/>
        </w:r>
        <w:r w:rsidR="00921163">
          <w:instrText xml:space="preserve"> SEQ Figura \* ARABIC </w:instrText>
        </w:r>
      </w:ins>
      <w:r w:rsidR="00921163">
        <w:fldChar w:fldCharType="separate"/>
      </w:r>
      <w:ins w:id="409" w:author="Ryan Lemos" w:date="2019-09-22T12:43:00Z">
        <w:r w:rsidR="00921163">
          <w:rPr>
            <w:noProof/>
          </w:rPr>
          <w:t>34</w:t>
        </w:r>
        <w:r w:rsidR="00921163">
          <w:fldChar w:fldCharType="end"/>
        </w:r>
      </w:ins>
      <w:bookmarkEnd w:id="406"/>
      <w:ins w:id="410" w:author="Ryan Lemos" w:date="2019-09-21T12:31:00Z">
        <w:r>
          <w:t xml:space="preserve"> - Tela de cadastro dos alunos</w:t>
        </w:r>
      </w:ins>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7C4CA782" w:rsidR="0094620F" w:rsidRDefault="0094620F">
      <w:pPr>
        <w:pStyle w:val="Legenda"/>
        <w:keepNext/>
        <w:rPr>
          <w:ins w:id="411" w:author="Ryan Lemos" w:date="2019-09-21T12:31:00Z"/>
        </w:rPr>
        <w:pPrChange w:id="412" w:author="Ryan Lemos" w:date="2019-09-21T12:31:00Z">
          <w:pPr>
            <w:pStyle w:val="Legenda"/>
          </w:pPr>
        </w:pPrChange>
      </w:pPr>
      <w:ins w:id="413" w:author="Ryan Lemos" w:date="2019-09-21T12:31:00Z">
        <w:r>
          <w:lastRenderedPageBreak/>
          <w:t xml:space="preserve">Figura </w:t>
        </w:r>
      </w:ins>
      <w:ins w:id="414" w:author="Ryan Lemos" w:date="2019-09-22T12:43:00Z">
        <w:r w:rsidR="00921163">
          <w:fldChar w:fldCharType="begin"/>
        </w:r>
        <w:r w:rsidR="00921163">
          <w:instrText xml:space="preserve"> SEQ Figura \* ARABIC </w:instrText>
        </w:r>
      </w:ins>
      <w:r w:rsidR="00921163">
        <w:fldChar w:fldCharType="separate"/>
      </w:r>
      <w:ins w:id="415" w:author="Ryan Lemos" w:date="2019-09-22T12:43:00Z">
        <w:r w:rsidR="00921163">
          <w:rPr>
            <w:noProof/>
          </w:rPr>
          <w:t>35</w:t>
        </w:r>
        <w:r w:rsidR="00921163">
          <w:fldChar w:fldCharType="end"/>
        </w:r>
      </w:ins>
      <w:ins w:id="416" w:author="Ryan Lemos" w:date="2019-09-21T12:31:00Z">
        <w:r>
          <w:t xml:space="preserve"> - Tela de listagem dos professores</w:t>
        </w:r>
      </w:ins>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5EB68DB7" w:rsidR="0094620F" w:rsidRDefault="0094620F">
      <w:pPr>
        <w:pStyle w:val="Legenda"/>
        <w:keepNext/>
        <w:rPr>
          <w:ins w:id="417" w:author="Ryan Lemos" w:date="2019-09-21T12:32:00Z"/>
        </w:rPr>
        <w:pPrChange w:id="418" w:author="Ryan Lemos" w:date="2019-09-21T12:32:00Z">
          <w:pPr>
            <w:pStyle w:val="Legenda"/>
          </w:pPr>
        </w:pPrChange>
      </w:pPr>
      <w:ins w:id="419" w:author="Ryan Lemos" w:date="2019-09-21T12:32:00Z">
        <w:r>
          <w:t xml:space="preserve">Figura </w:t>
        </w:r>
      </w:ins>
      <w:ins w:id="420" w:author="Ryan Lemos" w:date="2019-09-22T12:43:00Z">
        <w:r w:rsidR="00921163">
          <w:fldChar w:fldCharType="begin"/>
        </w:r>
        <w:r w:rsidR="00921163">
          <w:instrText xml:space="preserve"> SEQ Figura \* ARABIC </w:instrText>
        </w:r>
      </w:ins>
      <w:r w:rsidR="00921163">
        <w:fldChar w:fldCharType="separate"/>
      </w:r>
      <w:ins w:id="421" w:author="Ryan Lemos" w:date="2019-09-22T12:43:00Z">
        <w:r w:rsidR="00921163">
          <w:rPr>
            <w:noProof/>
          </w:rPr>
          <w:t>36</w:t>
        </w:r>
        <w:r w:rsidR="00921163">
          <w:fldChar w:fldCharType="end"/>
        </w:r>
      </w:ins>
      <w:ins w:id="422" w:author="Ryan Lemos" w:date="2019-09-21T12:32:00Z">
        <w:r>
          <w:t xml:space="preserve"> - Tela de cadastro do professor</w:t>
        </w:r>
      </w:ins>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pPr>
        <w:rPr>
          <w:ins w:id="423" w:author="Ryan Lemos" w:date="2019-09-22T12:58:00Z"/>
        </w:rPr>
      </w:pPr>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Pr>
        <w:rPr>
          <w:ins w:id="424" w:author="Ryan Lemos" w:date="2019-09-22T12:58:00Z"/>
        </w:rPr>
      </w:pPr>
    </w:p>
    <w:p w14:paraId="535BC59B" w14:textId="77777777" w:rsidR="00921163" w:rsidRDefault="00921163">
      <w:pPr>
        <w:rPr>
          <w:ins w:id="425" w:author="Ryan Lemos" w:date="2019-09-22T12:58:00Z"/>
        </w:rPr>
      </w:pPr>
    </w:p>
    <w:p w14:paraId="5E9CB103" w14:textId="4E9C60DD" w:rsidR="00921163" w:rsidDel="00921163" w:rsidRDefault="00921163">
      <w:pPr>
        <w:pStyle w:val="Legenda"/>
        <w:rPr>
          <w:del w:id="426" w:author="Ryan Lemos" w:date="2019-09-22T12:58:00Z"/>
        </w:rPr>
        <w:pPrChange w:id="427" w:author="Ryan Lemos" w:date="2019-09-22T12:58:00Z">
          <w:pPr/>
        </w:pPrChange>
      </w:pPr>
      <w:ins w:id="428" w:author="Ryan Lemos" w:date="2019-09-22T12:58:00Z">
        <w:r>
          <w:lastRenderedPageBreak/>
          <w:t xml:space="preserve">Quadro </w:t>
        </w:r>
        <w:r>
          <w:rPr>
            <w:b w:val="0"/>
            <w:iCs w:val="0"/>
          </w:rPr>
          <w:fldChar w:fldCharType="begin"/>
        </w:r>
        <w:r>
          <w:instrText xml:space="preserve"> SEQ Quadro \* ARABIC </w:instrText>
        </w:r>
      </w:ins>
      <w:r>
        <w:rPr>
          <w:b w:val="0"/>
          <w:iCs w:val="0"/>
        </w:rPr>
        <w:fldChar w:fldCharType="separate"/>
      </w:r>
      <w:ins w:id="429" w:author="Ryan Lemos" w:date="2019-09-22T13:24:00Z">
        <w:r w:rsidR="00454122">
          <w:rPr>
            <w:noProof/>
          </w:rPr>
          <w:t>5</w:t>
        </w:r>
      </w:ins>
      <w:ins w:id="430" w:author="Ryan Lemos" w:date="2019-09-22T12:58:00Z">
        <w:r>
          <w:rPr>
            <w:b w:val="0"/>
            <w:iCs w:val="0"/>
          </w:rPr>
          <w:fldChar w:fldCharType="end"/>
        </w:r>
        <w:r>
          <w:t xml:space="preserve"> - Estória de gerência de eventos da escola</w:t>
        </w:r>
      </w:ins>
    </w:p>
    <w:p w14:paraId="76DDF4DD" w14:textId="77777777" w:rsidR="00646DF8" w:rsidRDefault="00646DF8">
      <w:pPr>
        <w:pStyle w:val="Legenda"/>
        <w:pPrChange w:id="431" w:author="Ryan Lemos" w:date="2019-09-22T12:58:00Z">
          <w:pPr/>
        </w:pPrChange>
      </w:pP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882EB27" w:rsidR="00CC245E" w:rsidRDefault="00CC245E" w:rsidP="00596E44">
      <w:pPr>
        <w:rPr>
          <w:ins w:id="432" w:author="Ryan Lemos" w:date="2019-09-21T12:32:00Z"/>
        </w:rPr>
      </w:pPr>
      <w:r>
        <w:t xml:space="preserve">A </w:t>
      </w:r>
      <w:ins w:id="433" w:author="Ryan Lemos" w:date="2019-09-22T13:33:00Z">
        <w:r w:rsidR="006E1CDA">
          <w:fldChar w:fldCharType="begin"/>
        </w:r>
        <w:r w:rsidR="006E1CDA">
          <w:instrText xml:space="preserve"> REF _Ref20051634 \h </w:instrText>
        </w:r>
      </w:ins>
      <w:r w:rsidR="006E1CDA">
        <w:fldChar w:fldCharType="separate"/>
      </w:r>
      <w:ins w:id="434" w:author="Ryan Lemos" w:date="2019-09-22T13:33:00Z">
        <w:r w:rsidR="006E1CDA">
          <w:t xml:space="preserve">Figura </w:t>
        </w:r>
        <w:r w:rsidR="006E1CDA">
          <w:rPr>
            <w:noProof/>
          </w:rPr>
          <w:t>37</w:t>
        </w:r>
        <w:r w:rsidR="006E1CDA">
          <w:fldChar w:fldCharType="end"/>
        </w:r>
      </w:ins>
      <w:del w:id="435" w:author="Ryan Lemos" w:date="2019-09-22T13:33:00Z">
        <w:r w:rsidRPr="00596E44" w:rsidDel="006E1CDA">
          <w:rPr>
            <w:highlight w:val="yellow"/>
          </w:rPr>
          <w:delText>figura x</w:delText>
        </w:r>
      </w:del>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22246918" w:rsidR="0094620F" w:rsidRDefault="0094620F">
      <w:pPr>
        <w:pStyle w:val="Legenda"/>
        <w:keepNext/>
        <w:rPr>
          <w:ins w:id="436" w:author="Ryan Lemos" w:date="2019-09-21T12:32:00Z"/>
        </w:rPr>
        <w:pPrChange w:id="437" w:author="Ryan Lemos" w:date="2019-09-21T12:32:00Z">
          <w:pPr>
            <w:pStyle w:val="Legenda"/>
          </w:pPr>
        </w:pPrChange>
      </w:pPr>
      <w:bookmarkStart w:id="438" w:name="_Ref20051634"/>
      <w:ins w:id="439" w:author="Ryan Lemos" w:date="2019-09-21T12:32:00Z">
        <w:r>
          <w:t xml:space="preserve">Figura </w:t>
        </w:r>
      </w:ins>
      <w:ins w:id="440" w:author="Ryan Lemos" w:date="2019-09-22T12:43:00Z">
        <w:r w:rsidR="00921163">
          <w:fldChar w:fldCharType="begin"/>
        </w:r>
        <w:r w:rsidR="00921163">
          <w:instrText xml:space="preserve"> SEQ Figura \* ARABIC </w:instrText>
        </w:r>
      </w:ins>
      <w:r w:rsidR="00921163">
        <w:fldChar w:fldCharType="separate"/>
      </w:r>
      <w:ins w:id="441" w:author="Ryan Lemos" w:date="2019-09-22T12:43:00Z">
        <w:r w:rsidR="00921163">
          <w:rPr>
            <w:noProof/>
          </w:rPr>
          <w:t>37</w:t>
        </w:r>
        <w:r w:rsidR="00921163">
          <w:fldChar w:fldCharType="end"/>
        </w:r>
      </w:ins>
      <w:bookmarkEnd w:id="438"/>
      <w:ins w:id="442" w:author="Ryan Lemos" w:date="2019-09-21T12:32:00Z">
        <w:r>
          <w:t xml:space="preserve"> - Tela de cadastro de um evento</w:t>
        </w:r>
      </w:ins>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56F91CF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del w:id="443" w:author="Ryan Lemos" w:date="2019-09-22T13:33:00Z">
        <w:r w:rsidDel="006E1CDA">
          <w:delText xml:space="preserve"> </w:delText>
        </w:r>
      </w:del>
      <w:ins w:id="444" w:author="Ryan Lemos" w:date="2019-09-22T13:34:00Z">
        <w:r w:rsidR="006E1CDA">
          <w:t xml:space="preserve"> </w:t>
        </w:r>
        <w:r w:rsidR="006E1CDA">
          <w:fldChar w:fldCharType="begin"/>
        </w:r>
        <w:r w:rsidR="006E1CDA">
          <w:instrText xml:space="preserve"> REF _Ref20051663 \h </w:instrText>
        </w:r>
      </w:ins>
      <w:r w:rsidR="006E1CDA">
        <w:fldChar w:fldCharType="separate"/>
      </w:r>
      <w:ins w:id="445" w:author="Ryan Lemos" w:date="2019-09-22T13:34:00Z">
        <w:r w:rsidR="006E1CDA">
          <w:t xml:space="preserve">Figura </w:t>
        </w:r>
        <w:r w:rsidR="006E1CDA">
          <w:rPr>
            <w:noProof/>
          </w:rPr>
          <w:t>39</w:t>
        </w:r>
        <w:r w:rsidR="006E1CDA">
          <w:fldChar w:fldCharType="end"/>
        </w:r>
      </w:ins>
      <w:del w:id="446" w:author="Ryan Lemos" w:date="2019-09-22T13:33:00Z">
        <w:r w:rsidRPr="00596E44" w:rsidDel="006E1CDA">
          <w:rPr>
            <w:highlight w:val="yellow"/>
          </w:rPr>
          <w:delText>figura x</w:delText>
        </w:r>
      </w:del>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ins w:id="447" w:author="Ryan Lemos" w:date="2019-09-22T13:34:00Z">
        <w:r w:rsidR="006E1CDA">
          <w:t xml:space="preserve"> </w:t>
        </w:r>
        <w:r w:rsidR="006E1CDA">
          <w:fldChar w:fldCharType="begin"/>
        </w:r>
        <w:r w:rsidR="006E1CDA">
          <w:instrText xml:space="preserve"> REF _Ref20051634 \h </w:instrText>
        </w:r>
      </w:ins>
      <w:r w:rsidR="006E1CDA">
        <w:fldChar w:fldCharType="separate"/>
      </w:r>
      <w:ins w:id="448" w:author="Ryan Lemos" w:date="2019-09-22T13:34:00Z">
        <w:r w:rsidR="006E1CDA">
          <w:t xml:space="preserve">Figura </w:t>
        </w:r>
        <w:r w:rsidR="006E1CDA">
          <w:rPr>
            <w:noProof/>
          </w:rPr>
          <w:t>37</w:t>
        </w:r>
        <w:r w:rsidR="006E1CDA">
          <w:fldChar w:fldCharType="end"/>
        </w:r>
      </w:ins>
      <w:del w:id="449" w:author="Ryan Lemos" w:date="2019-09-22T13:34:00Z">
        <w:r w:rsidDel="006E1CDA">
          <w:delText xml:space="preserve"> </w:delText>
        </w:r>
        <w:r w:rsidRPr="00596E44" w:rsidDel="006E1CDA">
          <w:rPr>
            <w:highlight w:val="yellow"/>
          </w:rPr>
          <w:delText>figura x</w:delText>
        </w:r>
      </w:del>
      <w:r>
        <w:t>.</w:t>
      </w:r>
    </w:p>
    <w:p w14:paraId="6C580B3A" w14:textId="77777777" w:rsidR="00CC245E" w:rsidRDefault="00CC245E" w:rsidP="00905032">
      <w:pPr>
        <w:ind w:firstLine="0"/>
        <w:jc w:val="center"/>
      </w:pPr>
    </w:p>
    <w:p w14:paraId="1F49DB59" w14:textId="6F9E3EBA" w:rsidR="0094620F" w:rsidRDefault="0094620F">
      <w:pPr>
        <w:pStyle w:val="Legenda"/>
        <w:keepNext/>
        <w:rPr>
          <w:ins w:id="450" w:author="Ryan Lemos" w:date="2019-09-21T12:33:00Z"/>
        </w:rPr>
        <w:pPrChange w:id="451" w:author="Ryan Lemos" w:date="2019-09-21T12:33:00Z">
          <w:pPr>
            <w:pStyle w:val="Legenda"/>
          </w:pPr>
        </w:pPrChange>
      </w:pPr>
      <w:ins w:id="452" w:author="Ryan Lemos" w:date="2019-09-21T12:33:00Z">
        <w:r>
          <w:lastRenderedPageBreak/>
          <w:t xml:space="preserve">Figura </w:t>
        </w:r>
      </w:ins>
      <w:ins w:id="453" w:author="Ryan Lemos" w:date="2019-09-22T12:43:00Z">
        <w:r w:rsidR="00921163">
          <w:fldChar w:fldCharType="begin"/>
        </w:r>
        <w:r w:rsidR="00921163">
          <w:instrText xml:space="preserve"> SEQ Figura \* ARABIC </w:instrText>
        </w:r>
      </w:ins>
      <w:r w:rsidR="00921163">
        <w:fldChar w:fldCharType="separate"/>
      </w:r>
      <w:ins w:id="454" w:author="Ryan Lemos" w:date="2019-09-22T12:43:00Z">
        <w:r w:rsidR="00921163">
          <w:rPr>
            <w:noProof/>
          </w:rPr>
          <w:t>38</w:t>
        </w:r>
        <w:r w:rsidR="00921163">
          <w:fldChar w:fldCharType="end"/>
        </w:r>
      </w:ins>
      <w:ins w:id="455" w:author="Ryan Lemos" w:date="2019-09-21T12:33:00Z">
        <w:r>
          <w:t xml:space="preserve"> - Tela de listagem</w:t>
        </w:r>
        <w:r>
          <w:rPr>
            <w:noProof/>
          </w:rPr>
          <w:t xml:space="preserve"> dos eventos da escola</w:t>
        </w:r>
      </w:ins>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lém de se 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124E38A6" w:rsidR="0094620F" w:rsidRDefault="0094620F">
      <w:pPr>
        <w:pStyle w:val="Legenda"/>
        <w:keepNext/>
        <w:rPr>
          <w:ins w:id="456" w:author="Ryan Lemos" w:date="2019-09-21T12:33:00Z"/>
        </w:rPr>
        <w:pPrChange w:id="457" w:author="Ryan Lemos" w:date="2019-09-21T12:33:00Z">
          <w:pPr>
            <w:pStyle w:val="Legenda"/>
          </w:pPr>
        </w:pPrChange>
      </w:pPr>
      <w:bookmarkStart w:id="458" w:name="_Ref20051663"/>
      <w:ins w:id="459" w:author="Ryan Lemos" w:date="2019-09-21T12:33:00Z">
        <w:r>
          <w:t xml:space="preserve">Figura </w:t>
        </w:r>
      </w:ins>
      <w:ins w:id="460" w:author="Ryan Lemos" w:date="2019-09-22T12:43:00Z">
        <w:r w:rsidR="00921163">
          <w:fldChar w:fldCharType="begin"/>
        </w:r>
        <w:r w:rsidR="00921163">
          <w:instrText xml:space="preserve"> SEQ Figura \* ARABIC </w:instrText>
        </w:r>
      </w:ins>
      <w:r w:rsidR="00921163">
        <w:fldChar w:fldCharType="separate"/>
      </w:r>
      <w:ins w:id="461" w:author="Ryan Lemos" w:date="2019-09-22T12:43:00Z">
        <w:r w:rsidR="00921163">
          <w:rPr>
            <w:noProof/>
          </w:rPr>
          <w:t>39</w:t>
        </w:r>
        <w:r w:rsidR="00921163">
          <w:fldChar w:fldCharType="end"/>
        </w:r>
      </w:ins>
      <w:bookmarkEnd w:id="458"/>
      <w:ins w:id="462" w:author="Ryan Lemos" w:date="2019-09-21T12:33:00Z">
        <w:r>
          <w:t xml:space="preserve"> – Tela do calendário com os eventos da escola</w:t>
        </w:r>
      </w:ins>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463" w:name="_Toc17133804"/>
      <w:r>
        <w:t>Administrador</w:t>
      </w:r>
      <w:bookmarkEnd w:id="463"/>
    </w:p>
    <w:p w14:paraId="36BCA1BA" w14:textId="77777777" w:rsidR="008F6EE2" w:rsidRPr="001D2BA8" w:rsidRDefault="008F6EE2" w:rsidP="00596E44"/>
    <w:p w14:paraId="7D953AD4" w14:textId="20AE1BD6" w:rsidR="008F6EE2" w:rsidRDefault="008F6EE2">
      <w:pPr>
        <w:rPr>
          <w:ins w:id="464" w:author="Ryan Lemos" w:date="2019-09-22T12:58:00Z"/>
        </w:rPr>
      </w:pPr>
      <w:r>
        <w:lastRenderedPageBreak/>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20BD7D29" w:rsidR="00921163" w:rsidRDefault="00921163">
      <w:pPr>
        <w:pStyle w:val="Legenda"/>
        <w:pPrChange w:id="465" w:author="Ryan Lemos" w:date="2019-09-22T12:58:00Z">
          <w:pPr/>
        </w:pPrChange>
      </w:pPr>
      <w:ins w:id="466" w:author="Ryan Lemos" w:date="2019-09-22T12:58:00Z">
        <w:r>
          <w:t xml:space="preserve">Quadro </w:t>
        </w:r>
        <w:r>
          <w:fldChar w:fldCharType="begin"/>
        </w:r>
        <w:r>
          <w:instrText xml:space="preserve"> SEQ Quadro \* ARABIC </w:instrText>
        </w:r>
      </w:ins>
      <w:r>
        <w:fldChar w:fldCharType="separate"/>
      </w:r>
      <w:ins w:id="467" w:author="Ryan Lemos" w:date="2019-09-22T13:24:00Z">
        <w:r w:rsidR="00454122">
          <w:rPr>
            <w:noProof/>
          </w:rPr>
          <w:t>6</w:t>
        </w:r>
      </w:ins>
      <w:ins w:id="468" w:author="Ryan Lemos" w:date="2019-09-22T12:58:00Z">
        <w:r>
          <w:fldChar w:fldCharType="end"/>
        </w:r>
        <w:r>
          <w:t xml:space="preserve"> - Estória de ger</w:t>
        </w:r>
      </w:ins>
      <w:ins w:id="469" w:author="Ryan Lemos" w:date="2019-09-22T13:34:00Z">
        <w:r w:rsidR="006E1CDA">
          <w:t>ê</w:t>
        </w:r>
      </w:ins>
      <w:ins w:id="470" w:author="Ryan Lemos" w:date="2019-09-22T12:58:00Z">
        <w:r>
          <w:t>ncia de menus</w:t>
        </w:r>
      </w:ins>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37715EFF"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del w:id="471" w:author="Ryan Lemos" w:date="2019-09-22T13:35:00Z">
        <w:r w:rsidDel="006E1CDA">
          <w:delText xml:space="preserve"> </w:delText>
        </w:r>
      </w:del>
      <w:ins w:id="472" w:author="Ryan Lemos" w:date="2019-09-22T13:35:00Z">
        <w:r w:rsidR="006E1CDA">
          <w:t xml:space="preserve"> </w:t>
        </w:r>
        <w:r w:rsidR="006E1CDA">
          <w:fldChar w:fldCharType="begin"/>
        </w:r>
        <w:r w:rsidR="006E1CDA">
          <w:instrText xml:space="preserve"> REF _Ref20051732 \h </w:instrText>
        </w:r>
      </w:ins>
      <w:r w:rsidR="006E1CDA">
        <w:fldChar w:fldCharType="separate"/>
      </w:r>
      <w:ins w:id="473" w:author="Ryan Lemos" w:date="2019-09-22T13:35:00Z">
        <w:r w:rsidR="006E1CDA">
          <w:t xml:space="preserve">Figura </w:t>
        </w:r>
        <w:r w:rsidR="006E1CDA">
          <w:rPr>
            <w:noProof/>
          </w:rPr>
          <w:t>40</w:t>
        </w:r>
        <w:r w:rsidR="006E1CDA">
          <w:fldChar w:fldCharType="end"/>
        </w:r>
      </w:ins>
      <w:del w:id="474" w:author="Ryan Lemos" w:date="2019-09-22T13:35:00Z">
        <w:r w:rsidRPr="00596E44" w:rsidDel="006E1CDA">
          <w:rPr>
            <w:highlight w:val="yellow"/>
          </w:rPr>
          <w:delText>figura x</w:delText>
        </w:r>
      </w:del>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35155B75" w:rsidR="0094620F" w:rsidRDefault="0094620F">
      <w:pPr>
        <w:pStyle w:val="Legenda"/>
        <w:keepNext/>
        <w:rPr>
          <w:ins w:id="475" w:author="Ryan Lemos" w:date="2019-09-21T12:33:00Z"/>
        </w:rPr>
        <w:pPrChange w:id="476" w:author="Ryan Lemos" w:date="2019-09-21T12:33:00Z">
          <w:pPr>
            <w:pStyle w:val="Legenda"/>
          </w:pPr>
        </w:pPrChange>
      </w:pPr>
      <w:bookmarkStart w:id="477" w:name="_Ref20051732"/>
      <w:ins w:id="478" w:author="Ryan Lemos" w:date="2019-09-21T12:33:00Z">
        <w:r>
          <w:t xml:space="preserve">Figura </w:t>
        </w:r>
      </w:ins>
      <w:ins w:id="479" w:author="Ryan Lemos" w:date="2019-09-22T12:43:00Z">
        <w:r w:rsidR="00921163">
          <w:fldChar w:fldCharType="begin"/>
        </w:r>
        <w:r w:rsidR="00921163">
          <w:instrText xml:space="preserve"> SEQ Figura \* ARABIC </w:instrText>
        </w:r>
      </w:ins>
      <w:r w:rsidR="00921163">
        <w:fldChar w:fldCharType="separate"/>
      </w:r>
      <w:ins w:id="480" w:author="Ryan Lemos" w:date="2019-09-22T12:43:00Z">
        <w:r w:rsidR="00921163">
          <w:rPr>
            <w:noProof/>
          </w:rPr>
          <w:t>40</w:t>
        </w:r>
        <w:r w:rsidR="00921163">
          <w:fldChar w:fldCharType="end"/>
        </w:r>
      </w:ins>
      <w:bookmarkEnd w:id="477"/>
      <w:ins w:id="481" w:author="Ryan Lemos" w:date="2019-09-21T12:33:00Z">
        <w:r>
          <w:t xml:space="preserve"> - Tela de listagem dos menus da aplicação</w:t>
        </w:r>
      </w:ins>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48CFAA29" w:rsidR="00F045C8" w:rsidRDefault="00F045C8" w:rsidP="00596E44">
      <w:r>
        <w:lastRenderedPageBreak/>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del w:id="482" w:author="Ryan Lemos" w:date="2019-09-22T13:35:00Z">
        <w:r w:rsidDel="006E1CDA">
          <w:delText xml:space="preserve"> </w:delText>
        </w:r>
      </w:del>
      <w:ins w:id="483" w:author="Ryan Lemos" w:date="2019-09-22T13:35:00Z">
        <w:r w:rsidR="006E1CDA">
          <w:t xml:space="preserve"> </w:t>
        </w:r>
        <w:r w:rsidR="006E1CDA">
          <w:fldChar w:fldCharType="begin"/>
        </w:r>
        <w:r w:rsidR="006E1CDA">
          <w:instrText xml:space="preserve"> REF _Ref20051751 \h </w:instrText>
        </w:r>
      </w:ins>
      <w:r w:rsidR="006E1CDA">
        <w:fldChar w:fldCharType="separate"/>
      </w:r>
      <w:ins w:id="484" w:author="Ryan Lemos" w:date="2019-09-22T13:35:00Z">
        <w:r w:rsidR="006E1CDA">
          <w:t xml:space="preserve">Figura </w:t>
        </w:r>
        <w:r w:rsidR="006E1CDA">
          <w:rPr>
            <w:noProof/>
          </w:rPr>
          <w:t>41</w:t>
        </w:r>
        <w:r w:rsidR="006E1CDA">
          <w:fldChar w:fldCharType="end"/>
        </w:r>
      </w:ins>
      <w:del w:id="485" w:author="Ryan Lemos" w:date="2019-09-22T13:35:00Z">
        <w:r w:rsidRPr="00596E44" w:rsidDel="006E1CDA">
          <w:rPr>
            <w:highlight w:val="yellow"/>
          </w:rPr>
          <w:delText>figura x</w:delText>
        </w:r>
      </w:del>
      <w:r>
        <w:t>.</w:t>
      </w:r>
    </w:p>
    <w:p w14:paraId="33DBB6CA" w14:textId="77777777" w:rsidR="00F045C8" w:rsidRDefault="00F045C8" w:rsidP="00905032">
      <w:pPr>
        <w:ind w:firstLine="0"/>
        <w:jc w:val="center"/>
      </w:pPr>
    </w:p>
    <w:p w14:paraId="7F14BDF6" w14:textId="5C380636" w:rsidR="0094620F" w:rsidRDefault="0094620F">
      <w:pPr>
        <w:pStyle w:val="Legenda"/>
        <w:keepNext/>
        <w:rPr>
          <w:ins w:id="486" w:author="Ryan Lemos" w:date="2019-09-21T12:34:00Z"/>
        </w:rPr>
        <w:pPrChange w:id="487" w:author="Ryan Lemos" w:date="2019-09-21T12:34:00Z">
          <w:pPr>
            <w:pStyle w:val="Legenda"/>
          </w:pPr>
        </w:pPrChange>
      </w:pPr>
      <w:bookmarkStart w:id="488" w:name="_Ref20051751"/>
      <w:ins w:id="489" w:author="Ryan Lemos" w:date="2019-09-21T12:34:00Z">
        <w:r>
          <w:t xml:space="preserve">Figura </w:t>
        </w:r>
      </w:ins>
      <w:ins w:id="490" w:author="Ryan Lemos" w:date="2019-09-22T12:43:00Z">
        <w:r w:rsidR="00921163">
          <w:fldChar w:fldCharType="begin"/>
        </w:r>
        <w:r w:rsidR="00921163">
          <w:instrText xml:space="preserve"> SEQ Figura \* ARABIC </w:instrText>
        </w:r>
      </w:ins>
      <w:r w:rsidR="00921163">
        <w:fldChar w:fldCharType="separate"/>
      </w:r>
      <w:ins w:id="491" w:author="Ryan Lemos" w:date="2019-09-22T12:43:00Z">
        <w:r w:rsidR="00921163">
          <w:rPr>
            <w:noProof/>
          </w:rPr>
          <w:t>41</w:t>
        </w:r>
        <w:r w:rsidR="00921163">
          <w:fldChar w:fldCharType="end"/>
        </w:r>
      </w:ins>
      <w:bookmarkEnd w:id="488"/>
      <w:ins w:id="492" w:author="Ryan Lemos" w:date="2019-09-21T12:34:00Z">
        <w:r>
          <w:t xml:space="preserve"> - Tela de cadastro de menus</w:t>
        </w:r>
      </w:ins>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3CBA48D3" w:rsidR="00F045C8" w:rsidRPr="00F045C8" w:rsidRDefault="00F045C8" w:rsidP="00F045C8">
      <w:r>
        <w:t xml:space="preserve">A </w:t>
      </w:r>
      <w:ins w:id="493" w:author="Ryan Lemos" w:date="2019-09-22T13:35:00Z">
        <w:r w:rsidR="006E1CDA">
          <w:fldChar w:fldCharType="begin"/>
        </w:r>
        <w:r w:rsidR="006E1CDA">
          <w:instrText xml:space="preserve"> REF _Ref20051766 \h </w:instrText>
        </w:r>
      </w:ins>
      <w:r w:rsidR="006E1CDA">
        <w:fldChar w:fldCharType="separate"/>
      </w:r>
      <w:ins w:id="494" w:author="Ryan Lemos" w:date="2019-09-22T13:35:00Z">
        <w:r w:rsidR="006E1CDA">
          <w:t xml:space="preserve">Figura </w:t>
        </w:r>
        <w:r w:rsidR="006E1CDA">
          <w:rPr>
            <w:noProof/>
          </w:rPr>
          <w:t>42</w:t>
        </w:r>
        <w:r w:rsidR="006E1CDA">
          <w:fldChar w:fldCharType="end"/>
        </w:r>
      </w:ins>
      <w:del w:id="495" w:author="Ryan Lemos" w:date="2019-09-22T13:35:00Z">
        <w:r w:rsidRPr="00596E44" w:rsidDel="006E1CDA">
          <w:rPr>
            <w:highlight w:val="yellow"/>
          </w:rPr>
          <w:delText>figura x</w:delText>
        </w:r>
        <w:r w:rsidDel="006E1CDA">
          <w:delText xml:space="preserve"> </w:delText>
        </w:r>
      </w:del>
      <w:r>
        <w:t xml:space="preserve">se trata de todos os </w:t>
      </w:r>
      <w:r w:rsidRPr="005B582B">
        <w:rPr>
          <w:i/>
          <w:iCs/>
        </w:rPr>
        <w:t>menus</w:t>
      </w:r>
      <w:r>
        <w:t xml:space="preserve"> da aplicação</w:t>
      </w:r>
      <w:del w:id="496" w:author="Ryan Lemos" w:date="2019-09-22T13:35:00Z">
        <w:r w:rsidDel="006E1CDA">
          <w:delText xml:space="preserve"> no </w:delText>
        </w:r>
        <w:r w:rsidRPr="005B582B" w:rsidDel="006E1CDA">
          <w:rPr>
            <w:i/>
            <w:iCs/>
          </w:rPr>
          <w:delText>release</w:delText>
        </w:r>
        <w:r w:rsidDel="006E1CDA">
          <w:delText xml:space="preserve"> 1</w:delText>
        </w:r>
      </w:del>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2BF85ADF" w:rsidR="0094620F" w:rsidRDefault="0094620F">
      <w:pPr>
        <w:pStyle w:val="Legenda"/>
        <w:keepNext/>
        <w:rPr>
          <w:ins w:id="497" w:author="Ryan Lemos" w:date="2019-09-21T12:34:00Z"/>
        </w:rPr>
        <w:pPrChange w:id="498" w:author="Ryan Lemos" w:date="2019-09-21T12:34:00Z">
          <w:pPr>
            <w:pStyle w:val="Legenda"/>
          </w:pPr>
        </w:pPrChange>
      </w:pPr>
      <w:bookmarkStart w:id="499" w:name="_Ref20051766"/>
      <w:ins w:id="500" w:author="Ryan Lemos" w:date="2019-09-21T12:34:00Z">
        <w:r>
          <w:t xml:space="preserve">Figura </w:t>
        </w:r>
      </w:ins>
      <w:ins w:id="501" w:author="Ryan Lemos" w:date="2019-09-22T12:43:00Z">
        <w:r w:rsidR="00921163">
          <w:fldChar w:fldCharType="begin"/>
        </w:r>
        <w:r w:rsidR="00921163">
          <w:instrText xml:space="preserve"> SEQ Figura \* ARABIC </w:instrText>
        </w:r>
      </w:ins>
      <w:r w:rsidR="00921163">
        <w:fldChar w:fldCharType="separate"/>
      </w:r>
      <w:ins w:id="502" w:author="Ryan Lemos" w:date="2019-09-22T12:43:00Z">
        <w:r w:rsidR="00921163">
          <w:rPr>
            <w:noProof/>
          </w:rPr>
          <w:t>42</w:t>
        </w:r>
        <w:r w:rsidR="00921163">
          <w:fldChar w:fldCharType="end"/>
        </w:r>
      </w:ins>
      <w:bookmarkEnd w:id="499"/>
      <w:ins w:id="503" w:author="Ryan Lemos" w:date="2019-09-21T12:34:00Z">
        <w:r>
          <w:t xml:space="preserve"> - Tela de menus da aplicação</w:t>
        </w:r>
      </w:ins>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pPr>
        <w:rPr>
          <w:ins w:id="504" w:author="Ryan Lemos" w:date="2019-09-22T12:59:00Z"/>
        </w:rPr>
      </w:pPr>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5984F98E" w:rsidR="00646DF8" w:rsidRDefault="00921163">
      <w:pPr>
        <w:pStyle w:val="Legenda"/>
        <w:pPrChange w:id="505" w:author="Ryan Lemos" w:date="2019-09-22T12:59:00Z">
          <w:pPr/>
        </w:pPrChange>
      </w:pPr>
      <w:ins w:id="506" w:author="Ryan Lemos" w:date="2019-09-22T12:59:00Z">
        <w:r>
          <w:t xml:space="preserve">Quadro </w:t>
        </w:r>
        <w:r>
          <w:fldChar w:fldCharType="begin"/>
        </w:r>
        <w:r>
          <w:instrText xml:space="preserve"> SEQ Quadro \* ARABIC </w:instrText>
        </w:r>
      </w:ins>
      <w:r>
        <w:fldChar w:fldCharType="separate"/>
      </w:r>
      <w:ins w:id="507" w:author="Ryan Lemos" w:date="2019-09-22T13:24:00Z">
        <w:r w:rsidR="00454122">
          <w:rPr>
            <w:noProof/>
          </w:rPr>
          <w:t>7</w:t>
        </w:r>
      </w:ins>
      <w:ins w:id="508" w:author="Ryan Lemos" w:date="2019-09-22T12:59:00Z">
        <w:r>
          <w:fldChar w:fldCharType="end"/>
        </w:r>
        <w:r>
          <w:t xml:space="preserve"> – Estórias de gerência de permissões</w:t>
        </w:r>
      </w:ins>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5BD6B412" w:rsidR="00AF4E85" w:rsidRDefault="004240B8" w:rsidP="00F045C8">
      <w:r>
        <w:t xml:space="preserve">A interação descrita pela estória da </w:t>
      </w:r>
      <w:r w:rsidRPr="00596E44">
        <w:rPr>
          <w:highlight w:val="yellow"/>
        </w:rPr>
        <w:t>figura x</w:t>
      </w:r>
      <w:r>
        <w:t xml:space="preserve"> foi implementada conforme visto na </w:t>
      </w:r>
      <w:ins w:id="509" w:author="Ryan Lemos" w:date="2019-09-22T13:36:00Z">
        <w:r w:rsidR="00780414">
          <w:fldChar w:fldCharType="begin"/>
        </w:r>
        <w:r w:rsidR="00780414">
          <w:instrText xml:space="preserve"> REF _Ref20051825 \h </w:instrText>
        </w:r>
      </w:ins>
      <w:r w:rsidR="00780414">
        <w:fldChar w:fldCharType="separate"/>
      </w:r>
      <w:ins w:id="510" w:author="Ryan Lemos" w:date="2019-09-22T13:36:00Z">
        <w:r w:rsidR="00780414">
          <w:t xml:space="preserve">Figura </w:t>
        </w:r>
        <w:r w:rsidR="00780414">
          <w:rPr>
            <w:noProof/>
          </w:rPr>
          <w:t>43</w:t>
        </w:r>
        <w:r w:rsidR="00780414">
          <w:fldChar w:fldCharType="end"/>
        </w:r>
      </w:ins>
      <w:del w:id="511" w:author="Ryan Lemos" w:date="2019-09-22T13:36:00Z">
        <w:r w:rsidRPr="00596E44" w:rsidDel="00780414">
          <w:rPr>
            <w:highlight w:val="yellow"/>
          </w:rPr>
          <w:delText>figura x</w:delText>
        </w:r>
      </w:del>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5E1D113" w:rsidR="0094620F" w:rsidRDefault="0094620F">
      <w:pPr>
        <w:pStyle w:val="Legenda"/>
        <w:keepNext/>
        <w:rPr>
          <w:ins w:id="512" w:author="Ryan Lemos" w:date="2019-09-21T12:34:00Z"/>
        </w:rPr>
        <w:pPrChange w:id="513" w:author="Ryan Lemos" w:date="2019-09-21T12:34:00Z">
          <w:pPr>
            <w:pStyle w:val="Legenda"/>
          </w:pPr>
        </w:pPrChange>
      </w:pPr>
      <w:bookmarkStart w:id="514" w:name="_Ref20051825"/>
      <w:ins w:id="515" w:author="Ryan Lemos" w:date="2019-09-21T12:34:00Z">
        <w:r>
          <w:lastRenderedPageBreak/>
          <w:t xml:space="preserve">Figura </w:t>
        </w:r>
      </w:ins>
      <w:ins w:id="516" w:author="Ryan Lemos" w:date="2019-09-22T12:43:00Z">
        <w:r w:rsidR="00921163">
          <w:fldChar w:fldCharType="begin"/>
        </w:r>
        <w:r w:rsidR="00921163">
          <w:instrText xml:space="preserve"> SEQ Figura \* ARABIC </w:instrText>
        </w:r>
      </w:ins>
      <w:r w:rsidR="00921163">
        <w:fldChar w:fldCharType="separate"/>
      </w:r>
      <w:ins w:id="517" w:author="Ryan Lemos" w:date="2019-09-22T12:43:00Z">
        <w:r w:rsidR="00921163">
          <w:rPr>
            <w:noProof/>
          </w:rPr>
          <w:t>43</w:t>
        </w:r>
        <w:r w:rsidR="00921163">
          <w:fldChar w:fldCharType="end"/>
        </w:r>
      </w:ins>
      <w:bookmarkEnd w:id="514"/>
      <w:ins w:id="518" w:author="Ryan Lemos" w:date="2019-09-21T12:34:00Z">
        <w:r>
          <w:t xml:space="preserve"> - Tela de listagem de permissões de um perfil</w:t>
        </w:r>
      </w:ins>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519" w:name="_Toc17133805"/>
      <w:r>
        <w:t>Professor</w:t>
      </w:r>
      <w:bookmarkEnd w:id="519"/>
    </w:p>
    <w:p w14:paraId="73998377" w14:textId="77777777" w:rsidR="00987BE5" w:rsidRPr="00F97B7F" w:rsidRDefault="00987BE5" w:rsidP="00987BE5"/>
    <w:p w14:paraId="635569CF" w14:textId="4110082B" w:rsidR="00987BE5" w:rsidRDefault="00987BE5" w:rsidP="00987BE5">
      <w:pPr>
        <w:rPr>
          <w:ins w:id="520" w:author="Ryan Lemos" w:date="2019-09-22T12:59:00Z"/>
        </w:rPr>
      </w:pPr>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1F16339D" w14:textId="2714EF4F" w:rsidR="00921163" w:rsidDel="00AA372A" w:rsidRDefault="00AA372A">
      <w:pPr>
        <w:pStyle w:val="Legenda"/>
        <w:rPr>
          <w:del w:id="521" w:author="Ryan Lemos" w:date="2019-09-22T13:00:00Z"/>
        </w:rPr>
        <w:pPrChange w:id="522" w:author="Ryan Lemos" w:date="2019-09-22T13:00:00Z">
          <w:pPr/>
        </w:pPrChange>
      </w:pPr>
      <w:ins w:id="523" w:author="Ryan Lemos" w:date="2019-09-22T13:00:00Z">
        <w:r>
          <w:t xml:space="preserve">Quadro </w:t>
        </w:r>
        <w:r>
          <w:rPr>
            <w:b w:val="0"/>
            <w:iCs w:val="0"/>
          </w:rPr>
          <w:fldChar w:fldCharType="begin"/>
        </w:r>
        <w:r>
          <w:instrText xml:space="preserve"> SEQ Quadro \* ARABIC </w:instrText>
        </w:r>
      </w:ins>
      <w:r>
        <w:rPr>
          <w:b w:val="0"/>
          <w:iCs w:val="0"/>
        </w:rPr>
        <w:fldChar w:fldCharType="separate"/>
      </w:r>
      <w:ins w:id="524" w:author="Ryan Lemos" w:date="2019-09-22T13:24:00Z">
        <w:r w:rsidR="00454122">
          <w:rPr>
            <w:noProof/>
          </w:rPr>
          <w:t>8</w:t>
        </w:r>
      </w:ins>
      <w:ins w:id="525" w:author="Ryan Lemos" w:date="2019-09-22T13:00:00Z">
        <w:r>
          <w:rPr>
            <w:b w:val="0"/>
            <w:iCs w:val="0"/>
          </w:rPr>
          <w:fldChar w:fldCharType="end"/>
        </w:r>
        <w:r>
          <w:t xml:space="preserve"> - Estória de cadastros de materiais</w:t>
        </w:r>
      </w:ins>
    </w:p>
    <w:p w14:paraId="4CF446C5" w14:textId="77777777" w:rsidR="00646DF8" w:rsidRDefault="00646DF8">
      <w:pPr>
        <w:pStyle w:val="Legenda"/>
        <w:pPrChange w:id="526" w:author="Ryan Lemos" w:date="2019-09-22T13:00:00Z">
          <w:pPr/>
        </w:pPrChange>
      </w:pPr>
    </w:p>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642ADBD4" w:rsidR="00987BE5" w:rsidRDefault="00987BE5" w:rsidP="00987BE5">
      <w:r>
        <w:t>A implementação desta estória pode ser vista na</w:t>
      </w:r>
      <w:del w:id="527" w:author="Ryan Lemos" w:date="2019-09-22T13:37:00Z">
        <w:r w:rsidDel="00780414">
          <w:delText xml:space="preserve"> </w:delText>
        </w:r>
      </w:del>
      <w:ins w:id="528" w:author="Ryan Lemos" w:date="2019-09-22T13:37:00Z">
        <w:r w:rsidR="00780414">
          <w:t xml:space="preserve"> </w:t>
        </w:r>
        <w:r w:rsidR="00780414">
          <w:fldChar w:fldCharType="begin"/>
        </w:r>
        <w:r w:rsidR="00780414">
          <w:instrText xml:space="preserve"> REF _Ref20051853 \h </w:instrText>
        </w:r>
      </w:ins>
      <w:r w:rsidR="00780414">
        <w:fldChar w:fldCharType="separate"/>
      </w:r>
      <w:ins w:id="529" w:author="Ryan Lemos" w:date="2019-09-22T13:37:00Z">
        <w:r w:rsidR="00780414">
          <w:t xml:space="preserve">Figura </w:t>
        </w:r>
        <w:r w:rsidR="00780414">
          <w:rPr>
            <w:noProof/>
          </w:rPr>
          <w:t>44</w:t>
        </w:r>
        <w:r w:rsidR="00780414">
          <w:fldChar w:fldCharType="end"/>
        </w:r>
      </w:ins>
      <w:del w:id="530" w:author="Ryan Lemos" w:date="2019-09-22T13:37:00Z">
        <w:r w:rsidRPr="00FA2F5B" w:rsidDel="00780414">
          <w:rPr>
            <w:highlight w:val="yellow"/>
          </w:rPr>
          <w:delText>figura X</w:delText>
        </w:r>
      </w:del>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531"/>
      <w:commentRangeStart w:id="532"/>
      <w:r>
        <w:t>indicar</w:t>
      </w:r>
      <w:commentRangeEnd w:id="531"/>
      <w:r w:rsidR="00AF4E85">
        <w:rPr>
          <w:rStyle w:val="Refdecomentrio"/>
        </w:rPr>
        <w:commentReference w:id="531"/>
      </w:r>
      <w:commentRangeEnd w:id="532"/>
      <w:r w:rsidR="00841D83">
        <w:rPr>
          <w:rStyle w:val="Refdecomentrio"/>
        </w:rPr>
        <w:commentReference w:id="532"/>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43F919F8" w:rsidR="00841D83" w:rsidRDefault="00841D83">
      <w:pPr>
        <w:pStyle w:val="Legenda"/>
        <w:keepNext/>
        <w:rPr>
          <w:ins w:id="533" w:author="Ryan Lemos" w:date="2019-09-21T12:45:00Z"/>
        </w:rPr>
        <w:pPrChange w:id="534" w:author="Ryan Lemos" w:date="2019-09-21T12:45:00Z">
          <w:pPr>
            <w:pStyle w:val="Legenda"/>
          </w:pPr>
        </w:pPrChange>
      </w:pPr>
      <w:bookmarkStart w:id="535" w:name="_Ref20051853"/>
      <w:ins w:id="536" w:author="Ryan Lemos" w:date="2019-09-21T12:45:00Z">
        <w:r>
          <w:lastRenderedPageBreak/>
          <w:t xml:space="preserve">Figura </w:t>
        </w:r>
      </w:ins>
      <w:ins w:id="537" w:author="Ryan Lemos" w:date="2019-09-22T12:43:00Z">
        <w:r w:rsidR="00921163">
          <w:fldChar w:fldCharType="begin"/>
        </w:r>
        <w:r w:rsidR="00921163">
          <w:instrText xml:space="preserve"> SEQ Figura \* ARABIC </w:instrText>
        </w:r>
      </w:ins>
      <w:r w:rsidR="00921163">
        <w:fldChar w:fldCharType="separate"/>
      </w:r>
      <w:ins w:id="538" w:author="Ryan Lemos" w:date="2019-09-22T12:43:00Z">
        <w:r w:rsidR="00921163">
          <w:rPr>
            <w:noProof/>
          </w:rPr>
          <w:t>44</w:t>
        </w:r>
        <w:r w:rsidR="00921163">
          <w:fldChar w:fldCharType="end"/>
        </w:r>
      </w:ins>
      <w:bookmarkEnd w:id="535"/>
      <w:ins w:id="539" w:author="Ryan Lemos" w:date="2019-09-21T12:45:00Z">
        <w:r>
          <w:t xml:space="preserve"> - Tela de cadastro de um material</w:t>
        </w:r>
      </w:ins>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pPr>
        <w:rPr>
          <w:ins w:id="540" w:author="Ryan Lemos" w:date="2019-09-22T13:01:00Z"/>
        </w:rPr>
      </w:pPr>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379A04E4" w:rsidR="00646DF8" w:rsidRDefault="00AA372A">
      <w:pPr>
        <w:pStyle w:val="Legenda"/>
        <w:pPrChange w:id="541" w:author="Ryan Lemos" w:date="2019-09-22T13:00:00Z">
          <w:pPr/>
        </w:pPrChange>
      </w:pPr>
      <w:ins w:id="542" w:author="Ryan Lemos" w:date="2019-09-22T13:00:00Z">
        <w:r>
          <w:t xml:space="preserve">Quadro </w:t>
        </w:r>
        <w:r>
          <w:fldChar w:fldCharType="begin"/>
        </w:r>
        <w:r>
          <w:instrText xml:space="preserve"> SEQ Quadro \* ARABIC </w:instrText>
        </w:r>
      </w:ins>
      <w:r>
        <w:fldChar w:fldCharType="separate"/>
      </w:r>
      <w:ins w:id="543" w:author="Ryan Lemos" w:date="2019-09-22T13:24:00Z">
        <w:r w:rsidR="00454122">
          <w:rPr>
            <w:noProof/>
          </w:rPr>
          <w:t>9</w:t>
        </w:r>
      </w:ins>
      <w:ins w:id="544" w:author="Ryan Lemos" w:date="2019-09-22T13:00:00Z">
        <w:r>
          <w:fldChar w:fldCharType="end"/>
        </w:r>
        <w:r>
          <w:t xml:space="preserve"> - </w:t>
        </w:r>
      </w:ins>
      <w:ins w:id="545" w:author="Ryan Lemos" w:date="2019-09-22T13:01:00Z">
        <w:r>
          <w:t>E</w:t>
        </w:r>
      </w:ins>
      <w:ins w:id="546" w:author="Ryan Lemos" w:date="2019-09-22T13:00:00Z">
        <w:r>
          <w:t>stória de listagem de materiais</w:t>
        </w:r>
      </w:ins>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rPr>
          <w:ins w:id="547" w:author="Ryan Lemos" w:date="2019-09-22T13:38:00Z"/>
        </w:r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ins w:id="548" w:author="Ryan Lemos" w:date="2019-09-22T13:38:00Z">
        <w:r>
          <w:t>Quero que ao clicar em um ano os materiais surjam.</w:t>
        </w:r>
      </w:ins>
    </w:p>
    <w:p w14:paraId="47FBEE4A" w14:textId="77777777" w:rsidR="00987BE5" w:rsidRDefault="00987BE5" w:rsidP="00987BE5">
      <w:pPr>
        <w:ind w:firstLine="0"/>
        <w:jc w:val="center"/>
      </w:pPr>
    </w:p>
    <w:p w14:paraId="26F16899" w14:textId="400C58CE" w:rsidR="00987BE5" w:rsidRDefault="00987BE5" w:rsidP="00987BE5">
      <w:r>
        <w:t>A implementação da funcionalidade pode ser constatada pela</w:t>
      </w:r>
      <w:ins w:id="549" w:author="Ryan Lemos" w:date="2019-09-22T13:37:00Z">
        <w:r w:rsidR="00780414">
          <w:t xml:space="preserve"> </w:t>
        </w:r>
        <w:r w:rsidR="00780414">
          <w:fldChar w:fldCharType="begin"/>
        </w:r>
        <w:r w:rsidR="00780414">
          <w:instrText xml:space="preserve"> REF _Ref20051870 \h </w:instrText>
        </w:r>
      </w:ins>
      <w:r w:rsidR="00780414">
        <w:fldChar w:fldCharType="separate"/>
      </w:r>
      <w:ins w:id="550" w:author="Ryan Lemos" w:date="2019-09-22T13:37:00Z">
        <w:r w:rsidR="00780414">
          <w:t xml:space="preserve">Figura </w:t>
        </w:r>
        <w:r w:rsidR="00780414">
          <w:rPr>
            <w:noProof/>
          </w:rPr>
          <w:t>45</w:t>
        </w:r>
        <w:r w:rsidR="00780414">
          <w:fldChar w:fldCharType="end"/>
        </w:r>
      </w:ins>
      <w:del w:id="551" w:author="Ryan Lemos" w:date="2019-09-22T13:37:00Z">
        <w:r w:rsidDel="00780414">
          <w:delText xml:space="preserve"> </w:delText>
        </w:r>
        <w:r w:rsidRPr="00FA2F5B" w:rsidDel="00780414">
          <w:rPr>
            <w:highlight w:val="yellow"/>
          </w:rPr>
          <w:delText>figura x</w:delText>
        </w:r>
      </w:del>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del w:id="552" w:author="Ryan Lemos" w:date="2019-09-22T13:39:00Z">
        <w:r w:rsidDel="00780414">
          <w:delText xml:space="preserve"> </w:delText>
        </w:r>
      </w:del>
      <w:ins w:id="553" w:author="Ryan Lemos" w:date="2019-09-22T13:39:00Z">
        <w:r w:rsidR="00780414">
          <w:t xml:space="preserve"> </w:t>
        </w:r>
        <w:r w:rsidR="00780414">
          <w:fldChar w:fldCharType="begin"/>
        </w:r>
        <w:r w:rsidR="00780414">
          <w:instrText xml:space="preserve"> REF _Ref20051870 \h </w:instrText>
        </w:r>
      </w:ins>
      <w:r w:rsidR="00780414">
        <w:fldChar w:fldCharType="separate"/>
      </w:r>
      <w:ins w:id="554" w:author="Ryan Lemos" w:date="2019-09-22T13:39:00Z">
        <w:r w:rsidR="00780414">
          <w:t xml:space="preserve">Figura </w:t>
        </w:r>
        <w:r w:rsidR="00780414">
          <w:rPr>
            <w:noProof/>
          </w:rPr>
          <w:t>45</w:t>
        </w:r>
        <w:r w:rsidR="00780414">
          <w:fldChar w:fldCharType="end"/>
        </w:r>
      </w:ins>
      <w:del w:id="555" w:author="Ryan Lemos" w:date="2019-09-22T13:39:00Z">
        <w:r w:rsidRPr="00FA2F5B" w:rsidDel="00780414">
          <w:rPr>
            <w:highlight w:val="yellow"/>
          </w:rPr>
          <w:delText>figura X</w:delText>
        </w:r>
      </w:del>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5D0D5FA3" w:rsidR="00841D83" w:rsidRDefault="00841D83">
      <w:pPr>
        <w:pStyle w:val="Legenda"/>
        <w:keepNext/>
        <w:rPr>
          <w:ins w:id="556" w:author="Ryan Lemos" w:date="2019-09-21T12:45:00Z"/>
        </w:rPr>
        <w:pPrChange w:id="557" w:author="Ryan Lemos" w:date="2019-09-21T12:45:00Z">
          <w:pPr>
            <w:pStyle w:val="Legenda"/>
          </w:pPr>
        </w:pPrChange>
      </w:pPr>
      <w:bookmarkStart w:id="558" w:name="_Ref20051870"/>
      <w:ins w:id="559" w:author="Ryan Lemos" w:date="2019-09-21T12:45:00Z">
        <w:r>
          <w:lastRenderedPageBreak/>
          <w:t xml:space="preserve">Figura </w:t>
        </w:r>
      </w:ins>
      <w:ins w:id="560" w:author="Ryan Lemos" w:date="2019-09-22T12:43:00Z">
        <w:r w:rsidR="00921163">
          <w:fldChar w:fldCharType="begin"/>
        </w:r>
        <w:r w:rsidR="00921163">
          <w:instrText xml:space="preserve"> SEQ Figura \* ARABIC </w:instrText>
        </w:r>
      </w:ins>
      <w:r w:rsidR="00921163">
        <w:fldChar w:fldCharType="separate"/>
      </w:r>
      <w:ins w:id="561" w:author="Ryan Lemos" w:date="2019-09-22T12:43:00Z">
        <w:r w:rsidR="00921163">
          <w:rPr>
            <w:noProof/>
          </w:rPr>
          <w:t>45</w:t>
        </w:r>
        <w:r w:rsidR="00921163">
          <w:fldChar w:fldCharType="end"/>
        </w:r>
      </w:ins>
      <w:bookmarkEnd w:id="558"/>
      <w:ins w:id="562" w:author="Ryan Lemos" w:date="2019-09-21T12:45:00Z">
        <w:r>
          <w:t xml:space="preserve"> - Tela de listagem dos materiais</w:t>
        </w:r>
      </w:ins>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6DEA0011" w:rsidR="00987BE5" w:rsidRDefault="00987BE5" w:rsidP="00987BE5">
      <w:pPr>
        <w:rPr>
          <w:ins w:id="563" w:author="Ryan Lemos" w:date="2019-09-21T12:47:00Z"/>
        </w:rPr>
      </w:pPr>
      <w:r>
        <w:t xml:space="preserve">A segunda restrição descrita pela </w:t>
      </w:r>
      <w:r w:rsidRPr="00FA2F5B">
        <w:rPr>
          <w:highlight w:val="yellow"/>
        </w:rPr>
        <w:t>figura X</w:t>
      </w:r>
      <w:r>
        <w:t xml:space="preserve"> implementada pode ser vista na</w:t>
      </w:r>
      <w:del w:id="564" w:author="Ryan Lemos" w:date="2019-09-22T13:40:00Z">
        <w:r w:rsidDel="00780414">
          <w:delText xml:space="preserve"> </w:delText>
        </w:r>
      </w:del>
      <w:ins w:id="565" w:author="Ryan Lemos" w:date="2019-09-22T13:40:00Z">
        <w:r w:rsidR="00780414">
          <w:t xml:space="preserve"> </w:t>
        </w:r>
        <w:r w:rsidR="00780414">
          <w:fldChar w:fldCharType="begin"/>
        </w:r>
        <w:r w:rsidR="00780414">
          <w:instrText xml:space="preserve"> REF _Ref20052037 \h </w:instrText>
        </w:r>
      </w:ins>
      <w:r w:rsidR="00780414">
        <w:fldChar w:fldCharType="separate"/>
      </w:r>
      <w:ins w:id="566" w:author="Ryan Lemos" w:date="2019-09-22T13:40:00Z">
        <w:r w:rsidR="00780414">
          <w:t xml:space="preserve">Figura </w:t>
        </w:r>
        <w:r w:rsidR="00780414">
          <w:rPr>
            <w:noProof/>
          </w:rPr>
          <w:t>46</w:t>
        </w:r>
        <w:r w:rsidR="00780414">
          <w:fldChar w:fldCharType="end"/>
        </w:r>
      </w:ins>
      <w:del w:id="567" w:author="Ryan Lemos" w:date="2019-09-22T13:40:00Z">
        <w:r w:rsidRPr="00FA2F5B" w:rsidDel="00780414">
          <w:rPr>
            <w:highlight w:val="yellow"/>
          </w:rPr>
          <w:delText>figura X</w:delText>
        </w:r>
      </w:del>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06960AEB" w:rsidR="00841D83" w:rsidRDefault="00841D83">
      <w:pPr>
        <w:pStyle w:val="Legenda"/>
        <w:keepNext/>
        <w:rPr>
          <w:ins w:id="568" w:author="Ryan Lemos" w:date="2019-09-21T12:47:00Z"/>
        </w:rPr>
        <w:pPrChange w:id="569" w:author="Ryan Lemos" w:date="2019-09-21T12:47:00Z">
          <w:pPr>
            <w:pStyle w:val="Legenda"/>
          </w:pPr>
        </w:pPrChange>
      </w:pPr>
      <w:bookmarkStart w:id="570" w:name="_Ref20052037"/>
      <w:ins w:id="571" w:author="Ryan Lemos" w:date="2019-09-21T12:47:00Z">
        <w:r>
          <w:t xml:space="preserve">Figura </w:t>
        </w:r>
      </w:ins>
      <w:ins w:id="572" w:author="Ryan Lemos" w:date="2019-09-22T12:43:00Z">
        <w:r w:rsidR="00921163">
          <w:fldChar w:fldCharType="begin"/>
        </w:r>
        <w:r w:rsidR="00921163">
          <w:instrText xml:space="preserve"> SEQ Figura \* ARABIC </w:instrText>
        </w:r>
      </w:ins>
      <w:r w:rsidR="00921163">
        <w:fldChar w:fldCharType="separate"/>
      </w:r>
      <w:ins w:id="573" w:author="Ryan Lemos" w:date="2019-09-22T12:43:00Z">
        <w:r w:rsidR="00921163">
          <w:rPr>
            <w:noProof/>
          </w:rPr>
          <w:t>46</w:t>
        </w:r>
        <w:r w:rsidR="00921163">
          <w:fldChar w:fldCharType="end"/>
        </w:r>
      </w:ins>
      <w:bookmarkEnd w:id="570"/>
      <w:ins w:id="574" w:author="Ryan Lemos" w:date="2019-09-21T12:47:00Z">
        <w:r>
          <w:t xml:space="preserve"> - </w:t>
        </w:r>
        <w:r w:rsidRPr="006F38F9">
          <w:t>Tela de visualização de materiais de um determinado ano</w:t>
        </w:r>
      </w:ins>
    </w:p>
    <w:p w14:paraId="0F0272F0" w14:textId="6AF7E4EA" w:rsidR="00987BE5" w:rsidRDefault="00841D83">
      <w:pPr>
        <w:ind w:firstLine="0"/>
        <w:jc w:val="center"/>
        <w:pPrChange w:id="575" w:author="Ryan Lemos" w:date="2019-09-21T12:47:00Z">
          <w:pPr/>
        </w:pPrChange>
      </w:pPr>
      <w:moveToRangeStart w:id="576" w:author="Ryan Lemos" w:date="2019-09-21T12:46:00Z" w:name="move19962430"/>
      <w:moveTo w:id="577" w:author="Ryan Lemos" w:date="2019-09-21T12:46:00Z">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852790"/>
                      </a:xfrm>
                      <a:prstGeom prst="rect">
                        <a:avLst/>
                      </a:prstGeom>
                    </pic:spPr>
                  </pic:pic>
                </a:graphicData>
              </a:graphic>
            </wp:inline>
          </w:drawing>
        </w:r>
      </w:moveTo>
      <w:moveToRangeEnd w:id="576"/>
    </w:p>
    <w:p w14:paraId="6C00242C" w14:textId="5925FFE9" w:rsidR="00987BE5" w:rsidRDefault="00987BE5" w:rsidP="00987BE5">
      <w:pPr>
        <w:ind w:firstLine="0"/>
        <w:jc w:val="center"/>
      </w:pPr>
      <w:del w:id="578" w:author="Ryan Lemos" w:date="2019-09-21T12:46:00Z">
        <w:r w:rsidDel="00841D83">
          <w:rPr>
            <w:noProof/>
          </w:rPr>
          <w:drawing>
            <wp:inline distT="0" distB="0" distL="0" distR="0" wp14:anchorId="76D06CB4" wp14:editId="21D76157">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98359" cy="2506941"/>
                      </a:xfrm>
                      <a:prstGeom prst="rect">
                        <a:avLst/>
                      </a:prstGeom>
                    </pic:spPr>
                  </pic:pic>
                </a:graphicData>
              </a:graphic>
            </wp:inline>
          </w:drawing>
        </w:r>
      </w:del>
    </w:p>
    <w:p w14:paraId="501A0FCB" w14:textId="674107BB" w:rsidR="00B965E2" w:rsidRDefault="00B965E2">
      <w:pPr>
        <w:pStyle w:val="Legenda"/>
        <w:keepNext/>
        <w:rPr>
          <w:ins w:id="579" w:author="Ryan Lemos" w:date="2019-09-21T12:57:00Z"/>
        </w:rPr>
        <w:pPrChange w:id="580" w:author="Ryan Lemos" w:date="2019-09-21T12:57:00Z">
          <w:pPr>
            <w:pStyle w:val="Legenda"/>
          </w:pPr>
        </w:pPrChange>
      </w:pPr>
      <w:ins w:id="581" w:author="Ryan Lemos" w:date="2019-09-21T12:57:00Z">
        <w:r>
          <w:lastRenderedPageBreak/>
          <w:t xml:space="preserve">Figura </w:t>
        </w:r>
      </w:ins>
      <w:ins w:id="582" w:author="Ryan Lemos" w:date="2019-09-22T12:43:00Z">
        <w:r w:rsidR="00921163">
          <w:fldChar w:fldCharType="begin"/>
        </w:r>
        <w:r w:rsidR="00921163">
          <w:instrText xml:space="preserve"> SEQ Figura \* ARABIC </w:instrText>
        </w:r>
      </w:ins>
      <w:r w:rsidR="00921163">
        <w:fldChar w:fldCharType="separate"/>
      </w:r>
      <w:ins w:id="583" w:author="Ryan Lemos" w:date="2019-09-22T12:43:00Z">
        <w:r w:rsidR="00921163">
          <w:rPr>
            <w:noProof/>
          </w:rPr>
          <w:t>47</w:t>
        </w:r>
        <w:r w:rsidR="00921163">
          <w:fldChar w:fldCharType="end"/>
        </w:r>
      </w:ins>
      <w:ins w:id="584" w:author="Ryan Lemos" w:date="2019-09-21T12:57:00Z">
        <w:r>
          <w:t xml:space="preserve"> - Tela de edição de um material</w:t>
        </w:r>
      </w:ins>
    </w:p>
    <w:p w14:paraId="0519EEFA" w14:textId="77777777" w:rsidR="00841D83" w:rsidRDefault="00841D83" w:rsidP="00841D83">
      <w:pPr>
        <w:ind w:firstLine="0"/>
        <w:jc w:val="center"/>
        <w:rPr>
          <w:ins w:id="585" w:author="Ryan Lemos" w:date="2019-09-21T12:49:00Z"/>
        </w:rPr>
      </w:pPr>
      <w:ins w:id="586" w:author="Ryan Lemos" w:date="2019-09-21T12:49:00Z">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251200"/>
                      </a:xfrm>
                      <a:prstGeom prst="rect">
                        <a:avLst/>
                      </a:prstGeom>
                    </pic:spPr>
                  </pic:pic>
                </a:graphicData>
              </a:graphic>
            </wp:inline>
          </w:drawing>
        </w:r>
      </w:ins>
    </w:p>
    <w:p w14:paraId="4EF19A9A" w14:textId="77777777" w:rsidR="00841D83" w:rsidRDefault="00841D83" w:rsidP="00841D83">
      <w:pPr>
        <w:ind w:firstLine="0"/>
        <w:jc w:val="center"/>
        <w:rPr>
          <w:ins w:id="587" w:author="Ryan Lemos" w:date="2019-09-21T12:49:00Z"/>
        </w:rPr>
      </w:pPr>
      <w:ins w:id="588" w:author="Ryan Lemos" w:date="2019-09-21T12:49:00Z">
        <w:r w:rsidRPr="008C1DD0">
          <w:rPr>
            <w:highlight w:val="yellow"/>
          </w:rPr>
          <w:t>Falar da edição e visualização dos materiais</w:t>
        </w:r>
      </w:ins>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0E910B42" w:rsidR="00885747" w:rsidRDefault="00AA372A">
      <w:pPr>
        <w:pStyle w:val="Legenda"/>
        <w:pPrChange w:id="589" w:author="Ryan Lemos" w:date="2019-09-22T13:01:00Z">
          <w:pPr/>
        </w:pPrChange>
      </w:pPr>
      <w:ins w:id="590" w:author="Ryan Lemos" w:date="2019-09-22T13:01:00Z">
        <w:r>
          <w:t xml:space="preserve">Quadro </w:t>
        </w:r>
        <w:r>
          <w:fldChar w:fldCharType="begin"/>
        </w:r>
        <w:r>
          <w:instrText xml:space="preserve"> SEQ Quadro \* ARABIC </w:instrText>
        </w:r>
      </w:ins>
      <w:r>
        <w:fldChar w:fldCharType="separate"/>
      </w:r>
      <w:ins w:id="591" w:author="Ryan Lemos" w:date="2019-09-22T13:24:00Z">
        <w:r w:rsidR="00454122">
          <w:rPr>
            <w:noProof/>
          </w:rPr>
          <w:t>10</w:t>
        </w:r>
      </w:ins>
      <w:ins w:id="592" w:author="Ryan Lemos" w:date="2019-09-22T13:01:00Z">
        <w:r>
          <w:fldChar w:fldCharType="end"/>
        </w:r>
        <w:r>
          <w:t xml:space="preserve"> - Estória de criação das turmas</w:t>
        </w:r>
      </w:ins>
    </w:p>
    <w:p w14:paraId="2D282CC4" w14:textId="267CE1C8" w:rsidR="002C0E60" w:rsidRDefault="00885747" w:rsidP="005B582B">
      <w:pPr>
        <w:pStyle w:val="estrias"/>
      </w:pPr>
      <w:r>
        <w:t>Como professor gostaria de ser capaz de criar minhas turmas conforme dias, horários, e níveis de cada turma.</w:t>
      </w:r>
    </w:p>
    <w:p w14:paraId="2C24583A" w14:textId="77777777" w:rsidR="006476E9" w:rsidRDefault="006476E9">
      <w:pPr>
        <w:ind w:firstLine="0"/>
        <w:jc w:val="center"/>
      </w:pPr>
    </w:p>
    <w:p w14:paraId="09596458" w14:textId="3AEE2D77" w:rsidR="006476E9" w:rsidRDefault="006476E9" w:rsidP="006476E9">
      <w:r>
        <w:t xml:space="preserve">A implementação desta funcionalidade é descrita pela </w:t>
      </w:r>
      <w:ins w:id="593" w:author="Ryan Lemos" w:date="2019-09-22T13:41:00Z">
        <w:r w:rsidR="00780414">
          <w:fldChar w:fldCharType="begin"/>
        </w:r>
        <w:r w:rsidR="00780414">
          <w:instrText xml:space="preserve"> REF _Ref20052080 \h </w:instrText>
        </w:r>
      </w:ins>
      <w:r w:rsidR="00780414">
        <w:fldChar w:fldCharType="separate"/>
      </w:r>
      <w:ins w:id="594" w:author="Ryan Lemos" w:date="2019-09-22T13:41:00Z">
        <w:r w:rsidR="00780414">
          <w:t xml:space="preserve">Figura </w:t>
        </w:r>
        <w:r w:rsidR="00780414">
          <w:rPr>
            <w:noProof/>
          </w:rPr>
          <w:t>48</w:t>
        </w:r>
        <w:r w:rsidR="00780414">
          <w:fldChar w:fldCharType="end"/>
        </w:r>
        <w:r w:rsidR="00780414">
          <w:t xml:space="preserve"> </w:t>
        </w:r>
      </w:ins>
      <w:del w:id="595" w:author="Ryan Lemos" w:date="2019-09-22T13:40:00Z">
        <w:r w:rsidRPr="00596E44" w:rsidDel="00780414">
          <w:rPr>
            <w:highlight w:val="yellow"/>
          </w:rPr>
          <w:delText>figura X</w:delText>
        </w:r>
        <w:r w:rsidDel="00780414">
          <w:delText xml:space="preserve"> </w:delText>
        </w:r>
      </w:del>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rPr>
          <w:ins w:id="596" w:author="Ryan Lemos" w:date="2019-09-21T12:46:00Z"/>
        </w:rPr>
      </w:pPr>
    </w:p>
    <w:p w14:paraId="42D8AFF7" w14:textId="1489EA25" w:rsidR="00B965E2" w:rsidRDefault="00B965E2">
      <w:pPr>
        <w:pStyle w:val="Legenda"/>
        <w:keepNext/>
        <w:rPr>
          <w:ins w:id="597" w:author="Ryan Lemos" w:date="2019-09-21T12:57:00Z"/>
        </w:rPr>
        <w:pPrChange w:id="598" w:author="Ryan Lemos" w:date="2019-09-21T12:57:00Z">
          <w:pPr>
            <w:pStyle w:val="Legenda"/>
          </w:pPr>
        </w:pPrChange>
      </w:pPr>
      <w:bookmarkStart w:id="599" w:name="_Ref20052080"/>
      <w:ins w:id="600" w:author="Ryan Lemos" w:date="2019-09-21T12:57:00Z">
        <w:r>
          <w:t xml:space="preserve">Figura </w:t>
        </w:r>
      </w:ins>
      <w:ins w:id="601" w:author="Ryan Lemos" w:date="2019-09-22T12:43:00Z">
        <w:r w:rsidR="00921163">
          <w:fldChar w:fldCharType="begin"/>
        </w:r>
        <w:r w:rsidR="00921163">
          <w:instrText xml:space="preserve"> SEQ Figura \* ARABIC </w:instrText>
        </w:r>
      </w:ins>
      <w:r w:rsidR="00921163">
        <w:fldChar w:fldCharType="separate"/>
      </w:r>
      <w:ins w:id="602" w:author="Ryan Lemos" w:date="2019-09-22T12:43:00Z">
        <w:r w:rsidR="00921163">
          <w:rPr>
            <w:noProof/>
          </w:rPr>
          <w:t>48</w:t>
        </w:r>
        <w:r w:rsidR="00921163">
          <w:fldChar w:fldCharType="end"/>
        </w:r>
      </w:ins>
      <w:bookmarkEnd w:id="599"/>
      <w:ins w:id="603" w:author="Ryan Lemos" w:date="2019-09-21T12:57:00Z">
        <w:r>
          <w:t xml:space="preserve"> - Tela de cadastro de uma turma</w:t>
        </w:r>
      </w:ins>
    </w:p>
    <w:p w14:paraId="3B60976D" w14:textId="26187B97" w:rsidR="002C0E60" w:rsidRDefault="00841D83" w:rsidP="002C0E60">
      <w:pPr>
        <w:ind w:firstLine="0"/>
        <w:jc w:val="center"/>
      </w:pPr>
      <w:ins w:id="604" w:author="Ryan Lemos" w:date="2019-09-21T12:49:00Z">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478530"/>
                      </a:xfrm>
                      <a:prstGeom prst="rect">
                        <a:avLst/>
                      </a:prstGeom>
                    </pic:spPr>
                  </pic:pic>
                </a:graphicData>
              </a:graphic>
            </wp:inline>
          </w:drawing>
        </w:r>
      </w:ins>
      <w:moveFromRangeStart w:id="605" w:author="Ryan Lemos" w:date="2019-09-21T12:46:00Z" w:name="move19962430"/>
      <w:moveFrom w:id="606" w:author="Ryan Lemos" w:date="2019-09-21T12:46:00Z">
        <w:r w:rsidR="00AF04BD" w:rsidDel="00841D83">
          <w:rPr>
            <w:noProof/>
          </w:rPr>
          <w:drawing>
            <wp:inline distT="0" distB="0" distL="0" distR="0" wp14:anchorId="019511A2" wp14:editId="4A48EEA4">
              <wp:extent cx="5905500" cy="2925081"/>
              <wp:effectExtent l="0" t="0" r="0"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1261" cy="2932888"/>
                      </a:xfrm>
                      <a:prstGeom prst="rect">
                        <a:avLst/>
                      </a:prstGeom>
                    </pic:spPr>
                  </pic:pic>
                </a:graphicData>
              </a:graphic>
            </wp:inline>
          </w:drawing>
        </w:r>
      </w:moveFrom>
      <w:moveFromRangeEnd w:id="605"/>
    </w:p>
    <w:p w14:paraId="039DFF6D" w14:textId="77777777" w:rsidR="006476E9" w:rsidRDefault="006476E9" w:rsidP="002C0E60">
      <w:pPr>
        <w:ind w:firstLine="0"/>
        <w:jc w:val="center"/>
      </w:pPr>
    </w:p>
    <w:p w14:paraId="24CACF77" w14:textId="7ABFB742" w:rsidR="00AA372A" w:rsidRDefault="0013326D">
      <w:pPr>
        <w:rPr>
          <w:ins w:id="607" w:author="Ryan Lemos" w:date="2019-09-22T13:02:00Z"/>
        </w:rPr>
      </w:pPr>
      <w:r>
        <w:t xml:space="preserve">Ao professor também é possível visualizar suas turmas. A </w:t>
      </w:r>
      <w:r w:rsidRPr="00596E44">
        <w:rPr>
          <w:highlight w:val="yellow"/>
        </w:rPr>
        <w:t>figura X</w:t>
      </w:r>
      <w:r>
        <w:t xml:space="preserve"> se trata da estória que </w:t>
      </w:r>
      <w:del w:id="608" w:author="Ryan Lemos" w:date="2019-09-22T13:41:00Z">
        <w:r w:rsidR="00905032" w:rsidDel="00780414">
          <w:delText xml:space="preserve">explicita </w:delText>
        </w:r>
      </w:del>
      <w:ins w:id="609" w:author="Ryan Lemos" w:date="2019-09-22T13:41:00Z">
        <w:r w:rsidR="00780414">
          <w:t xml:space="preserve">demonstra </w:t>
        </w:r>
      </w:ins>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pPr>
        <w:rPr>
          <w:ins w:id="610" w:author="Ryan Lemos" w:date="2019-09-22T13:01:00Z"/>
        </w:rPr>
      </w:pPr>
      <w:r>
        <w:t xml:space="preserve"> </w:t>
      </w:r>
    </w:p>
    <w:p w14:paraId="7CE521C8" w14:textId="0437B5B6" w:rsidR="00AA372A" w:rsidRDefault="00AA372A">
      <w:pPr>
        <w:pStyle w:val="Legenda"/>
        <w:pPrChange w:id="611" w:author="Ryan Lemos" w:date="2019-09-22T13:02:00Z">
          <w:pPr/>
        </w:pPrChange>
      </w:pPr>
      <w:ins w:id="612" w:author="Ryan Lemos" w:date="2019-09-22T13:02:00Z">
        <w:r>
          <w:t xml:space="preserve">Quadro </w:t>
        </w:r>
        <w:r>
          <w:fldChar w:fldCharType="begin"/>
        </w:r>
        <w:r>
          <w:instrText xml:space="preserve"> SEQ Quadro \* ARABIC </w:instrText>
        </w:r>
      </w:ins>
      <w:r>
        <w:fldChar w:fldCharType="separate"/>
      </w:r>
      <w:ins w:id="613" w:author="Ryan Lemos" w:date="2019-09-22T13:24:00Z">
        <w:r w:rsidR="00454122">
          <w:rPr>
            <w:noProof/>
          </w:rPr>
          <w:t>11</w:t>
        </w:r>
      </w:ins>
      <w:ins w:id="614" w:author="Ryan Lemos" w:date="2019-09-22T13:02:00Z">
        <w:r>
          <w:fldChar w:fldCharType="end"/>
        </w:r>
        <w:r>
          <w:t xml:space="preserve"> - Estória de visualização das turmas</w:t>
        </w:r>
      </w:ins>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5E8E1FB" w14:textId="55B5C7A9" w:rsidR="002C0E60" w:rsidDel="00B965E2" w:rsidRDefault="002C0E60" w:rsidP="00596E44">
      <w:pPr>
        <w:ind w:firstLine="0"/>
        <w:rPr>
          <w:del w:id="615" w:author="Ryan Lemos" w:date="2019-09-21T12:57:00Z"/>
        </w:rPr>
      </w:pPr>
    </w:p>
    <w:p w14:paraId="623238E5" w14:textId="77777777" w:rsidR="00905032" w:rsidRDefault="00905032">
      <w:pPr>
        <w:ind w:firstLine="0"/>
        <w:pPrChange w:id="616" w:author="Ryan Lemos" w:date="2019-09-21T12:57:00Z">
          <w:pPr>
            <w:ind w:firstLine="0"/>
            <w:jc w:val="center"/>
          </w:pPr>
        </w:pPrChange>
      </w:pPr>
    </w:p>
    <w:p w14:paraId="3BBD8A73" w14:textId="4FB4EB3F" w:rsidR="00905032" w:rsidRDefault="00905032" w:rsidP="00596E44">
      <w:r>
        <w:t xml:space="preserve">A </w:t>
      </w:r>
      <w:ins w:id="617" w:author="Ryan Lemos" w:date="2019-09-22T13:41:00Z">
        <w:r w:rsidR="00780414">
          <w:fldChar w:fldCharType="begin"/>
        </w:r>
        <w:r w:rsidR="00780414">
          <w:instrText xml:space="preserve"> REF _Ref20052122 \h </w:instrText>
        </w:r>
      </w:ins>
      <w:r w:rsidR="00780414">
        <w:fldChar w:fldCharType="separate"/>
      </w:r>
      <w:ins w:id="618" w:author="Ryan Lemos" w:date="2019-09-22T13:41:00Z">
        <w:r w:rsidR="00780414">
          <w:t xml:space="preserve">Figura </w:t>
        </w:r>
        <w:r w:rsidR="00780414">
          <w:rPr>
            <w:noProof/>
          </w:rPr>
          <w:t>49</w:t>
        </w:r>
        <w:r w:rsidR="00780414">
          <w:fldChar w:fldCharType="end"/>
        </w:r>
        <w:r w:rsidR="00780414">
          <w:t xml:space="preserve"> </w:t>
        </w:r>
      </w:ins>
      <w:del w:id="619" w:author="Ryan Lemos" w:date="2019-09-22T13:41:00Z">
        <w:r w:rsidRPr="00596E44" w:rsidDel="00780414">
          <w:rPr>
            <w:highlight w:val="yellow"/>
          </w:rPr>
          <w:delText>figura X</w:delText>
        </w:r>
        <w:r w:rsidDel="00780414">
          <w:delText xml:space="preserve"> </w:delText>
        </w:r>
      </w:del>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470B0F9E" w:rsidR="00B965E2" w:rsidRDefault="00B965E2">
      <w:pPr>
        <w:pStyle w:val="Legenda"/>
        <w:keepNext/>
        <w:rPr>
          <w:ins w:id="620" w:author="Ryan Lemos" w:date="2019-09-21T12:57:00Z"/>
        </w:rPr>
        <w:pPrChange w:id="621" w:author="Ryan Lemos" w:date="2019-09-21T12:57:00Z">
          <w:pPr>
            <w:pStyle w:val="Legenda"/>
          </w:pPr>
        </w:pPrChange>
      </w:pPr>
      <w:bookmarkStart w:id="622" w:name="_Ref20052122"/>
      <w:ins w:id="623" w:author="Ryan Lemos" w:date="2019-09-21T12:57:00Z">
        <w:r>
          <w:lastRenderedPageBreak/>
          <w:t xml:space="preserve">Figura </w:t>
        </w:r>
      </w:ins>
      <w:ins w:id="624" w:author="Ryan Lemos" w:date="2019-09-22T12:43:00Z">
        <w:r w:rsidR="00921163">
          <w:fldChar w:fldCharType="begin"/>
        </w:r>
        <w:r w:rsidR="00921163">
          <w:instrText xml:space="preserve"> SEQ Figura \* ARABIC </w:instrText>
        </w:r>
      </w:ins>
      <w:r w:rsidR="00921163">
        <w:fldChar w:fldCharType="separate"/>
      </w:r>
      <w:ins w:id="625" w:author="Ryan Lemos" w:date="2019-09-22T12:43:00Z">
        <w:r w:rsidR="00921163">
          <w:rPr>
            <w:noProof/>
          </w:rPr>
          <w:t>49</w:t>
        </w:r>
        <w:r w:rsidR="00921163">
          <w:fldChar w:fldCharType="end"/>
        </w:r>
      </w:ins>
      <w:bookmarkEnd w:id="622"/>
      <w:ins w:id="626" w:author="Ryan Lemos" w:date="2019-09-21T12:57:00Z">
        <w:r>
          <w:t xml:space="preserve"> - Tela de listagem de turmas</w:t>
        </w:r>
      </w:ins>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pPr>
        <w:rPr>
          <w:ins w:id="627" w:author="Ryan Lemos" w:date="2019-09-22T13:02:00Z"/>
        </w:rPr>
      </w:pPr>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Pr>
        <w:rPr>
          <w:ins w:id="628" w:author="Ryan Lemos" w:date="2019-09-22T13:02:00Z"/>
        </w:rPr>
      </w:pPr>
    </w:p>
    <w:p w14:paraId="106A134B" w14:textId="1D36E30B" w:rsidR="00AA372A" w:rsidRDefault="00AA372A">
      <w:pPr>
        <w:pStyle w:val="Legenda"/>
        <w:pPrChange w:id="629" w:author="Ryan Lemos" w:date="2019-09-22T13:02:00Z">
          <w:pPr/>
        </w:pPrChange>
      </w:pPr>
      <w:ins w:id="630" w:author="Ryan Lemos" w:date="2019-09-22T13:02:00Z">
        <w:r>
          <w:t xml:space="preserve">Quadro </w:t>
        </w:r>
        <w:r>
          <w:fldChar w:fldCharType="begin"/>
        </w:r>
        <w:r>
          <w:instrText xml:space="preserve"> SEQ Quadro \* ARABIC </w:instrText>
        </w:r>
      </w:ins>
      <w:r>
        <w:fldChar w:fldCharType="separate"/>
      </w:r>
      <w:ins w:id="631" w:author="Ryan Lemos" w:date="2019-09-22T13:24:00Z">
        <w:r w:rsidR="00454122">
          <w:rPr>
            <w:noProof/>
          </w:rPr>
          <w:t>12</w:t>
        </w:r>
      </w:ins>
      <w:ins w:id="632" w:author="Ryan Lemos" w:date="2019-09-22T13:02:00Z">
        <w:r>
          <w:fldChar w:fldCharType="end"/>
        </w:r>
        <w:r>
          <w:t xml:space="preserve"> - Estória de gerência de eventos de uma turma</w:t>
        </w:r>
      </w:ins>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49781F42" w:rsidR="00B96AC0" w:rsidRDefault="00B96AC0" w:rsidP="00596E44">
      <w:pPr>
        <w:rPr>
          <w:noProof/>
        </w:rPr>
      </w:pPr>
      <w:r>
        <w:rPr>
          <w:noProof/>
        </w:rPr>
        <w:t xml:space="preserve">A </w:t>
      </w:r>
      <w:ins w:id="633" w:author="Ryan Lemos" w:date="2019-09-22T13:42:00Z">
        <w:r w:rsidR="00780414">
          <w:rPr>
            <w:noProof/>
          </w:rPr>
          <w:fldChar w:fldCharType="begin"/>
        </w:r>
        <w:r w:rsidR="00780414">
          <w:rPr>
            <w:noProof/>
          </w:rPr>
          <w:instrText xml:space="preserve"> REF _Ref20052153 \h </w:instrText>
        </w:r>
      </w:ins>
      <w:r w:rsidR="00780414">
        <w:rPr>
          <w:noProof/>
        </w:rPr>
      </w:r>
      <w:r w:rsidR="00780414">
        <w:rPr>
          <w:noProof/>
        </w:rPr>
        <w:fldChar w:fldCharType="separate"/>
      </w:r>
      <w:ins w:id="634" w:author="Ryan Lemos" w:date="2019-09-22T13:42:00Z">
        <w:r w:rsidR="00780414">
          <w:t xml:space="preserve">Figura </w:t>
        </w:r>
        <w:r w:rsidR="00780414">
          <w:rPr>
            <w:noProof/>
          </w:rPr>
          <w:t>50</w:t>
        </w:r>
        <w:r w:rsidR="00780414">
          <w:rPr>
            <w:noProof/>
          </w:rPr>
          <w:fldChar w:fldCharType="end"/>
        </w:r>
        <w:r w:rsidR="00780414">
          <w:rPr>
            <w:noProof/>
          </w:rPr>
          <w:t xml:space="preserve"> </w:t>
        </w:r>
      </w:ins>
      <w:del w:id="635" w:author="Ryan Lemos" w:date="2019-09-22T13:42:00Z">
        <w:r w:rsidRPr="00596E44" w:rsidDel="00780414">
          <w:rPr>
            <w:noProof/>
            <w:highlight w:val="yellow"/>
          </w:rPr>
          <w:delText>figura x</w:delText>
        </w:r>
        <w:r w:rsidDel="00780414">
          <w:rPr>
            <w:noProof/>
          </w:rPr>
          <w:delText xml:space="preserve"> </w:delText>
        </w:r>
      </w:del>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rPr>
          <w:ins w:id="636" w:author="Ryan Lemos" w:date="2019-09-21T12:58:00Z"/>
        </w:rPr>
      </w:pPr>
      <w:r w:rsidRPr="00206A9E">
        <w:rPr>
          <w:noProof/>
        </w:rPr>
        <w:t xml:space="preserve"> </w:t>
      </w:r>
    </w:p>
    <w:p w14:paraId="1075A95C" w14:textId="57444665" w:rsidR="00B965E2" w:rsidRDefault="00B965E2">
      <w:pPr>
        <w:pStyle w:val="Legenda"/>
        <w:keepNext/>
        <w:rPr>
          <w:ins w:id="637" w:author="Ryan Lemos" w:date="2019-09-21T12:58:00Z"/>
        </w:rPr>
        <w:pPrChange w:id="638" w:author="Ryan Lemos" w:date="2019-09-21T12:58:00Z">
          <w:pPr>
            <w:pStyle w:val="Legenda"/>
          </w:pPr>
        </w:pPrChange>
      </w:pPr>
      <w:bookmarkStart w:id="639" w:name="_Ref20052153"/>
      <w:ins w:id="640" w:author="Ryan Lemos" w:date="2019-09-21T12:58:00Z">
        <w:r>
          <w:lastRenderedPageBreak/>
          <w:t xml:space="preserve">Figura </w:t>
        </w:r>
      </w:ins>
      <w:ins w:id="641" w:author="Ryan Lemos" w:date="2019-09-22T12:43:00Z">
        <w:r w:rsidR="00921163">
          <w:fldChar w:fldCharType="begin"/>
        </w:r>
        <w:r w:rsidR="00921163">
          <w:instrText xml:space="preserve"> SEQ Figura \* ARABIC </w:instrText>
        </w:r>
      </w:ins>
      <w:r w:rsidR="00921163">
        <w:fldChar w:fldCharType="separate"/>
      </w:r>
      <w:ins w:id="642" w:author="Ryan Lemos" w:date="2019-09-22T12:43:00Z">
        <w:r w:rsidR="00921163">
          <w:rPr>
            <w:noProof/>
          </w:rPr>
          <w:t>50</w:t>
        </w:r>
        <w:r w:rsidR="00921163">
          <w:fldChar w:fldCharType="end"/>
        </w:r>
      </w:ins>
      <w:bookmarkEnd w:id="639"/>
      <w:ins w:id="643" w:author="Ryan Lemos" w:date="2019-09-21T12:58:00Z">
        <w:r>
          <w:t xml:space="preserve"> - Tela de listagem de eventos de uma turma</w:t>
        </w:r>
      </w:ins>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ins w:id="644" w:author="Ryan Lemos" w:date="2019-09-22T13:03:00Z"/>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pPr>
        <w:ind w:firstLine="0"/>
        <w:jc w:val="center"/>
        <w:rPr>
          <w:ins w:id="645" w:author="Ryan Lemos" w:date="2019-09-22T13:03:00Z"/>
          <w:noProof/>
        </w:rPr>
        <w:pPrChange w:id="646" w:author="Ryan Lemos" w:date="2019-09-22T13:03:00Z">
          <w:pPr/>
        </w:pPrChange>
      </w:pPr>
    </w:p>
    <w:p w14:paraId="14D97952" w14:textId="7B6738CD" w:rsidR="00AA372A" w:rsidRDefault="00AA372A">
      <w:pPr>
        <w:pStyle w:val="Legenda"/>
        <w:rPr>
          <w:noProof/>
        </w:rPr>
        <w:pPrChange w:id="647" w:author="Ryan Lemos" w:date="2019-09-22T13:03:00Z">
          <w:pPr/>
        </w:pPrChange>
      </w:pPr>
      <w:ins w:id="648" w:author="Ryan Lemos" w:date="2019-09-22T13:03:00Z">
        <w:r>
          <w:t xml:space="preserve">Quadro </w:t>
        </w:r>
        <w:r>
          <w:fldChar w:fldCharType="begin"/>
        </w:r>
        <w:r>
          <w:instrText xml:space="preserve"> SEQ Quadro \* ARABIC </w:instrText>
        </w:r>
      </w:ins>
      <w:r>
        <w:fldChar w:fldCharType="separate"/>
      </w:r>
      <w:ins w:id="649" w:author="Ryan Lemos" w:date="2019-09-22T13:24:00Z">
        <w:r w:rsidR="00454122">
          <w:rPr>
            <w:noProof/>
          </w:rPr>
          <w:t>13</w:t>
        </w:r>
      </w:ins>
      <w:ins w:id="650" w:author="Ryan Lemos" w:date="2019-09-22T13:03:00Z">
        <w:r>
          <w:fldChar w:fldCharType="end"/>
        </w:r>
        <w:r>
          <w:t xml:space="preserve"> - Estória do calendário de uma turma</w:t>
        </w:r>
      </w:ins>
    </w:p>
    <w:p w14:paraId="075D554A" w14:textId="06CEE5FA" w:rsidR="004B1CC8" w:rsidRDefault="004B1CC8" w:rsidP="00596E44">
      <w:pPr>
        <w:pStyle w:val="estrias"/>
        <w:rPr>
          <w:noProof/>
        </w:rPr>
      </w:pPr>
      <w:r>
        <w:rPr>
          <w:noProof/>
        </w:rPr>
        <w:t>Como professor eu gostaria de visualizar os eventos das minhas turmas num calendário.</w:t>
      </w:r>
    </w:p>
    <w:p w14:paraId="6DAB641E" w14:textId="4A59547A" w:rsidR="00987BE5" w:rsidDel="00AA372A" w:rsidRDefault="00987BE5" w:rsidP="00596E44">
      <w:pPr>
        <w:ind w:firstLine="0"/>
        <w:rPr>
          <w:del w:id="651" w:author="Ryan Lemos" w:date="2019-09-22T13:03:00Z"/>
        </w:rPr>
      </w:pPr>
    </w:p>
    <w:p w14:paraId="632CC443" w14:textId="77777777" w:rsidR="00BD54C1" w:rsidRDefault="00BD54C1" w:rsidP="00987BE5">
      <w:pPr>
        <w:ind w:firstLine="0"/>
        <w:jc w:val="center"/>
      </w:pPr>
    </w:p>
    <w:p w14:paraId="477237CC" w14:textId="11ED3CD8"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del w:id="652" w:author="Ryan Lemos" w:date="2019-09-22T13:42:00Z">
        <w:r w:rsidDel="00780414">
          <w:rPr>
            <w:noProof/>
          </w:rPr>
          <w:delText xml:space="preserve"> </w:delText>
        </w:r>
      </w:del>
      <w:ins w:id="653" w:author="Ryan Lemos" w:date="2019-09-22T13:42:00Z">
        <w:r w:rsidR="00780414">
          <w:rPr>
            <w:noProof/>
          </w:rPr>
          <w:t xml:space="preserve"> </w:t>
        </w:r>
        <w:r w:rsidR="00780414">
          <w:rPr>
            <w:noProof/>
          </w:rPr>
          <w:fldChar w:fldCharType="begin"/>
        </w:r>
        <w:r w:rsidR="00780414">
          <w:rPr>
            <w:noProof/>
          </w:rPr>
          <w:instrText xml:space="preserve"> REF _Ref20052185 \h </w:instrText>
        </w:r>
      </w:ins>
      <w:r w:rsidR="00780414">
        <w:rPr>
          <w:noProof/>
        </w:rPr>
      </w:r>
      <w:r w:rsidR="00780414">
        <w:rPr>
          <w:noProof/>
        </w:rPr>
        <w:fldChar w:fldCharType="separate"/>
      </w:r>
      <w:ins w:id="654" w:author="Ryan Lemos" w:date="2019-09-22T13:42:00Z">
        <w:r w:rsidR="00780414">
          <w:t xml:space="preserve">Figura </w:t>
        </w:r>
        <w:r w:rsidR="00780414">
          <w:rPr>
            <w:noProof/>
          </w:rPr>
          <w:t>51</w:t>
        </w:r>
        <w:r w:rsidR="00780414">
          <w:rPr>
            <w:noProof/>
          </w:rPr>
          <w:fldChar w:fldCharType="end"/>
        </w:r>
      </w:ins>
      <w:del w:id="655" w:author="Ryan Lemos" w:date="2019-09-22T13:42:00Z">
        <w:r w:rsidRPr="00596E44" w:rsidDel="00780414">
          <w:rPr>
            <w:noProof/>
            <w:highlight w:val="yellow"/>
          </w:rPr>
          <w:delText>figura x</w:delText>
        </w:r>
      </w:del>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E0F6F86" w:rsidR="00B965E2" w:rsidRDefault="00B965E2">
      <w:pPr>
        <w:pStyle w:val="Legenda"/>
        <w:keepNext/>
        <w:rPr>
          <w:ins w:id="656" w:author="Ryan Lemos" w:date="2019-09-21T12:58:00Z"/>
        </w:rPr>
        <w:pPrChange w:id="657" w:author="Ryan Lemos" w:date="2019-09-21T12:58:00Z">
          <w:pPr>
            <w:pStyle w:val="Legenda"/>
          </w:pPr>
        </w:pPrChange>
      </w:pPr>
      <w:bookmarkStart w:id="658" w:name="_Ref20052185"/>
      <w:ins w:id="659" w:author="Ryan Lemos" w:date="2019-09-21T12:58:00Z">
        <w:r>
          <w:lastRenderedPageBreak/>
          <w:t xml:space="preserve">Figura </w:t>
        </w:r>
      </w:ins>
      <w:ins w:id="660" w:author="Ryan Lemos" w:date="2019-09-22T12:43:00Z">
        <w:r w:rsidR="00921163">
          <w:fldChar w:fldCharType="begin"/>
        </w:r>
        <w:r w:rsidR="00921163">
          <w:instrText xml:space="preserve"> SEQ Figura \* ARABIC </w:instrText>
        </w:r>
      </w:ins>
      <w:r w:rsidR="00921163">
        <w:fldChar w:fldCharType="separate"/>
      </w:r>
      <w:ins w:id="661" w:author="Ryan Lemos" w:date="2019-09-22T12:43:00Z">
        <w:r w:rsidR="00921163">
          <w:rPr>
            <w:noProof/>
          </w:rPr>
          <w:t>51</w:t>
        </w:r>
        <w:r w:rsidR="00921163">
          <w:fldChar w:fldCharType="end"/>
        </w:r>
      </w:ins>
      <w:bookmarkEnd w:id="658"/>
      <w:ins w:id="662" w:author="Ryan Lemos" w:date="2019-09-21T12:58:00Z">
        <w:r>
          <w:t xml:space="preserve"> - Tela de calendário</w:t>
        </w:r>
        <w:r>
          <w:rPr>
            <w:noProof/>
          </w:rPr>
          <w:t xml:space="preserve"> de uma turma</w:t>
        </w:r>
      </w:ins>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pPr>
        <w:rPr>
          <w:ins w:id="663" w:author="Ryan Lemos" w:date="2019-09-22T13:04:00Z"/>
        </w:rPr>
      </w:pPr>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pPr>
        <w:ind w:firstLine="0"/>
        <w:jc w:val="center"/>
        <w:pPrChange w:id="664" w:author="Ryan Lemos" w:date="2019-09-22T13:04:00Z">
          <w:pPr/>
        </w:pPrChange>
      </w:pPr>
    </w:p>
    <w:p w14:paraId="645862F6" w14:textId="40687D25" w:rsidR="004B1CC8" w:rsidRDefault="00AA372A">
      <w:pPr>
        <w:pStyle w:val="Legenda"/>
        <w:pPrChange w:id="665" w:author="Ryan Lemos" w:date="2019-09-22T13:04:00Z">
          <w:pPr/>
        </w:pPrChange>
      </w:pPr>
      <w:ins w:id="666" w:author="Ryan Lemos" w:date="2019-09-22T13:04:00Z">
        <w:r>
          <w:t xml:space="preserve">Quadro </w:t>
        </w:r>
        <w:r>
          <w:fldChar w:fldCharType="begin"/>
        </w:r>
        <w:r>
          <w:instrText xml:space="preserve"> SEQ Quadro \* ARABIC </w:instrText>
        </w:r>
      </w:ins>
      <w:r>
        <w:fldChar w:fldCharType="separate"/>
      </w:r>
      <w:ins w:id="667" w:author="Ryan Lemos" w:date="2019-09-22T13:24:00Z">
        <w:r w:rsidR="00454122">
          <w:rPr>
            <w:noProof/>
          </w:rPr>
          <w:t>14</w:t>
        </w:r>
      </w:ins>
      <w:ins w:id="668" w:author="Ryan Lemos" w:date="2019-09-22T13:04:00Z">
        <w:r>
          <w:fldChar w:fldCharType="end"/>
        </w:r>
        <w:r>
          <w:t xml:space="preserve"> - Estória de visualização dos alunos de uma turma</w:t>
        </w:r>
      </w:ins>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0D57EEBE" w:rsidR="005F0194" w:rsidRDefault="005F0194" w:rsidP="00596E44">
      <w:r>
        <w:t xml:space="preserve">Ao entrar numa turma em específico </w:t>
      </w:r>
      <w:r w:rsidR="002A4486">
        <w:t>o professor tem uma lista dos alunos que fazem parte da sua turma conforme descrito pela</w:t>
      </w:r>
      <w:del w:id="669" w:author="Ryan Lemos" w:date="2019-09-22T13:43:00Z">
        <w:r w:rsidR="002A4486" w:rsidDel="00780414">
          <w:delText xml:space="preserve"> </w:delText>
        </w:r>
      </w:del>
      <w:ins w:id="670" w:author="Ryan Lemos" w:date="2019-09-22T13:43:00Z">
        <w:r w:rsidR="00780414">
          <w:t xml:space="preserve"> </w:t>
        </w:r>
        <w:r w:rsidR="00780414">
          <w:fldChar w:fldCharType="begin"/>
        </w:r>
        <w:r w:rsidR="00780414">
          <w:instrText xml:space="preserve"> REF _Ref20052215 \h </w:instrText>
        </w:r>
      </w:ins>
      <w:r w:rsidR="00780414">
        <w:fldChar w:fldCharType="separate"/>
      </w:r>
      <w:ins w:id="671" w:author="Ryan Lemos" w:date="2019-09-22T13:43:00Z">
        <w:r w:rsidR="00780414">
          <w:t xml:space="preserve">Figura </w:t>
        </w:r>
        <w:r w:rsidR="00780414">
          <w:rPr>
            <w:noProof/>
          </w:rPr>
          <w:t>52</w:t>
        </w:r>
        <w:r w:rsidR="00780414">
          <w:fldChar w:fldCharType="end"/>
        </w:r>
      </w:ins>
      <w:del w:id="672" w:author="Ryan Lemos" w:date="2019-09-22T13:43:00Z">
        <w:r w:rsidR="002A4486" w:rsidRPr="00596E44" w:rsidDel="00780414">
          <w:rPr>
            <w:highlight w:val="yellow"/>
          </w:rPr>
          <w:delText>figura x</w:delText>
        </w:r>
      </w:del>
      <w:r w:rsidR="002A4486">
        <w:t>.</w:t>
      </w:r>
    </w:p>
    <w:p w14:paraId="56024380" w14:textId="77777777" w:rsidR="005F0194" w:rsidRDefault="005F0194" w:rsidP="00987BE5">
      <w:pPr>
        <w:ind w:firstLine="0"/>
        <w:jc w:val="center"/>
      </w:pPr>
    </w:p>
    <w:p w14:paraId="5BB9402A" w14:textId="74A5592A" w:rsidR="00B965E2" w:rsidRDefault="00B965E2">
      <w:pPr>
        <w:pStyle w:val="Legenda"/>
        <w:keepNext/>
        <w:rPr>
          <w:ins w:id="673" w:author="Ryan Lemos" w:date="2019-09-21T12:59:00Z"/>
        </w:rPr>
        <w:pPrChange w:id="674" w:author="Ryan Lemos" w:date="2019-09-21T12:59:00Z">
          <w:pPr>
            <w:pStyle w:val="Legenda"/>
          </w:pPr>
        </w:pPrChange>
      </w:pPr>
      <w:bookmarkStart w:id="675" w:name="_Ref20052215"/>
      <w:ins w:id="676" w:author="Ryan Lemos" w:date="2019-09-21T12:59:00Z">
        <w:r>
          <w:lastRenderedPageBreak/>
          <w:t xml:space="preserve">Figura </w:t>
        </w:r>
      </w:ins>
      <w:ins w:id="677" w:author="Ryan Lemos" w:date="2019-09-22T12:43:00Z">
        <w:r w:rsidR="00921163">
          <w:fldChar w:fldCharType="begin"/>
        </w:r>
        <w:r w:rsidR="00921163">
          <w:instrText xml:space="preserve"> SEQ Figura \* ARABIC </w:instrText>
        </w:r>
      </w:ins>
      <w:r w:rsidR="00921163">
        <w:fldChar w:fldCharType="separate"/>
      </w:r>
      <w:ins w:id="678" w:author="Ryan Lemos" w:date="2019-09-22T12:43:00Z">
        <w:r w:rsidR="00921163">
          <w:rPr>
            <w:noProof/>
          </w:rPr>
          <w:t>52</w:t>
        </w:r>
        <w:r w:rsidR="00921163">
          <w:fldChar w:fldCharType="end"/>
        </w:r>
      </w:ins>
      <w:bookmarkEnd w:id="675"/>
      <w:ins w:id="679" w:author="Ryan Lemos" w:date="2019-09-21T12:59:00Z">
        <w:r>
          <w:t xml:space="preserve"> - Tela de listagem de alunos de uma turma</w:t>
        </w:r>
      </w:ins>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pPr>
        <w:rPr>
          <w:ins w:id="680" w:author="Ryan Lemos" w:date="2019-09-22T13:05:00Z"/>
        </w:rPr>
      </w:pPr>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pPr>
        <w:ind w:firstLine="0"/>
        <w:jc w:val="center"/>
        <w:pPrChange w:id="681" w:author="Ryan Lemos" w:date="2019-09-22T13:05:00Z">
          <w:pPr/>
        </w:pPrChange>
      </w:pPr>
    </w:p>
    <w:p w14:paraId="66162E86" w14:textId="591B62A3" w:rsidR="004B1CC8" w:rsidRDefault="00AA372A">
      <w:pPr>
        <w:pStyle w:val="Legenda"/>
        <w:pPrChange w:id="682" w:author="Ryan Lemos" w:date="2019-09-22T13:05:00Z">
          <w:pPr/>
        </w:pPrChange>
      </w:pPr>
      <w:ins w:id="683" w:author="Ryan Lemos" w:date="2019-09-22T13:05:00Z">
        <w:r>
          <w:t xml:space="preserve">Quadro </w:t>
        </w:r>
        <w:r>
          <w:fldChar w:fldCharType="begin"/>
        </w:r>
        <w:r>
          <w:instrText xml:space="preserve"> SEQ Quadro \* ARABIC </w:instrText>
        </w:r>
      </w:ins>
      <w:r>
        <w:fldChar w:fldCharType="separate"/>
      </w:r>
      <w:ins w:id="684" w:author="Ryan Lemos" w:date="2019-09-22T13:24:00Z">
        <w:r w:rsidR="00454122">
          <w:rPr>
            <w:noProof/>
          </w:rPr>
          <w:t>15</w:t>
        </w:r>
      </w:ins>
      <w:ins w:id="685" w:author="Ryan Lemos" w:date="2019-09-22T13:05:00Z">
        <w:r>
          <w:fldChar w:fldCharType="end"/>
        </w:r>
        <w:r>
          <w:t xml:space="preserve"> - Estória de associação dos alunos a uma turma</w:t>
        </w:r>
      </w:ins>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51B66420" w:rsidR="007C6290" w:rsidRDefault="00363A00" w:rsidP="00596E44">
      <w:r>
        <w:t xml:space="preserve">A </w:t>
      </w:r>
      <w:ins w:id="686" w:author="Ryan Lemos" w:date="2019-09-22T13:43:00Z">
        <w:r w:rsidR="00780414">
          <w:fldChar w:fldCharType="begin"/>
        </w:r>
        <w:r w:rsidR="00780414">
          <w:instrText xml:space="preserve"> REF _Ref20052253 \h </w:instrText>
        </w:r>
      </w:ins>
      <w:r w:rsidR="00780414">
        <w:fldChar w:fldCharType="separate"/>
      </w:r>
      <w:ins w:id="687" w:author="Ryan Lemos" w:date="2019-09-22T13:43:00Z">
        <w:r w:rsidR="00780414">
          <w:t xml:space="preserve">Figura </w:t>
        </w:r>
        <w:r w:rsidR="00780414">
          <w:rPr>
            <w:noProof/>
          </w:rPr>
          <w:t>53</w:t>
        </w:r>
        <w:r w:rsidR="00780414">
          <w:fldChar w:fldCharType="end"/>
        </w:r>
        <w:r w:rsidR="00780414">
          <w:t xml:space="preserve"> </w:t>
        </w:r>
      </w:ins>
      <w:del w:id="688" w:author="Ryan Lemos" w:date="2019-09-22T13:43:00Z">
        <w:r w:rsidRPr="00596E44" w:rsidDel="00780414">
          <w:rPr>
            <w:highlight w:val="yellow"/>
          </w:rPr>
          <w:delText>figura x</w:delText>
        </w:r>
        <w:r w:rsidDel="00780414">
          <w:delText xml:space="preserve"> </w:delText>
        </w:r>
      </w:del>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del w:id="689" w:author="Ryan Lemos" w:date="2019-09-22T13:44:00Z">
        <w:r w:rsidR="00386EE3" w:rsidDel="00780414">
          <w:delText xml:space="preserve"> </w:delText>
        </w:r>
      </w:del>
      <w:ins w:id="690" w:author="Ryan Lemos" w:date="2019-09-22T13:44:00Z">
        <w:r w:rsidR="00780414">
          <w:t xml:space="preserve"> </w:t>
        </w:r>
        <w:r w:rsidR="00780414">
          <w:fldChar w:fldCharType="begin"/>
        </w:r>
        <w:r w:rsidR="00780414">
          <w:instrText xml:space="preserve"> REF _Ref20052253 \h </w:instrText>
        </w:r>
      </w:ins>
      <w:r w:rsidR="00780414">
        <w:fldChar w:fldCharType="separate"/>
      </w:r>
      <w:ins w:id="691" w:author="Ryan Lemos" w:date="2019-09-22T13:44:00Z">
        <w:r w:rsidR="00780414">
          <w:t xml:space="preserve">Figura </w:t>
        </w:r>
        <w:r w:rsidR="00780414">
          <w:rPr>
            <w:noProof/>
          </w:rPr>
          <w:t>53</w:t>
        </w:r>
        <w:r w:rsidR="00780414">
          <w:fldChar w:fldCharType="end"/>
        </w:r>
      </w:ins>
      <w:del w:id="692" w:author="Ryan Lemos" w:date="2019-09-22T13:44:00Z">
        <w:r w:rsidR="00386EE3" w:rsidRPr="00596E44" w:rsidDel="00780414">
          <w:rPr>
            <w:highlight w:val="yellow"/>
          </w:rPr>
          <w:delText>figura x</w:delText>
        </w:r>
      </w:del>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2BEB99C9" w:rsidR="00B965E2" w:rsidRDefault="00B965E2">
      <w:pPr>
        <w:pStyle w:val="Legenda"/>
        <w:keepNext/>
        <w:rPr>
          <w:ins w:id="693" w:author="Ryan Lemos" w:date="2019-09-21T12:59:00Z"/>
        </w:rPr>
        <w:pPrChange w:id="694" w:author="Ryan Lemos" w:date="2019-09-21T12:59:00Z">
          <w:pPr>
            <w:pStyle w:val="Legenda"/>
          </w:pPr>
        </w:pPrChange>
      </w:pPr>
      <w:bookmarkStart w:id="695" w:name="_Ref20052253"/>
      <w:ins w:id="696" w:author="Ryan Lemos" w:date="2019-09-21T12:59:00Z">
        <w:r>
          <w:t xml:space="preserve">Figura </w:t>
        </w:r>
      </w:ins>
      <w:ins w:id="697" w:author="Ryan Lemos" w:date="2019-09-22T12:43:00Z">
        <w:r w:rsidR="00921163">
          <w:fldChar w:fldCharType="begin"/>
        </w:r>
        <w:r w:rsidR="00921163">
          <w:instrText xml:space="preserve"> SEQ Figura \* ARABIC </w:instrText>
        </w:r>
      </w:ins>
      <w:r w:rsidR="00921163">
        <w:fldChar w:fldCharType="separate"/>
      </w:r>
      <w:ins w:id="698" w:author="Ryan Lemos" w:date="2019-09-22T12:43:00Z">
        <w:r w:rsidR="00921163">
          <w:rPr>
            <w:noProof/>
          </w:rPr>
          <w:t>53</w:t>
        </w:r>
        <w:r w:rsidR="00921163">
          <w:fldChar w:fldCharType="end"/>
        </w:r>
      </w:ins>
      <w:bookmarkEnd w:id="695"/>
      <w:ins w:id="699" w:author="Ryan Lemos" w:date="2019-09-21T12:59:00Z">
        <w:r>
          <w:t xml:space="preserve"> - Tela de associação de alunos</w:t>
        </w:r>
      </w:ins>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pPr>
        <w:rPr>
          <w:ins w:id="700" w:author="Ryan Lemos" w:date="2019-09-22T13:05:00Z"/>
        </w:rPr>
      </w:pPr>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pPr>
        <w:ind w:firstLine="0"/>
        <w:jc w:val="center"/>
        <w:pPrChange w:id="701" w:author="Ryan Lemos" w:date="2019-09-22T13:05:00Z">
          <w:pPr/>
        </w:pPrChange>
      </w:pPr>
    </w:p>
    <w:p w14:paraId="62B0CC9A" w14:textId="496FB151" w:rsidR="004B1CC8" w:rsidRDefault="00AA372A">
      <w:pPr>
        <w:pStyle w:val="Legenda"/>
        <w:pPrChange w:id="702" w:author="Ryan Lemos" w:date="2019-09-22T13:05:00Z">
          <w:pPr/>
        </w:pPrChange>
      </w:pPr>
      <w:ins w:id="703" w:author="Ryan Lemos" w:date="2019-09-22T13:05:00Z">
        <w:r>
          <w:t xml:space="preserve">Quadro </w:t>
        </w:r>
        <w:r>
          <w:fldChar w:fldCharType="begin"/>
        </w:r>
        <w:r>
          <w:instrText xml:space="preserve"> SEQ Quadro \* ARABIC </w:instrText>
        </w:r>
      </w:ins>
      <w:r>
        <w:fldChar w:fldCharType="separate"/>
      </w:r>
      <w:ins w:id="704" w:author="Ryan Lemos" w:date="2019-09-22T13:24:00Z">
        <w:r w:rsidR="00454122">
          <w:rPr>
            <w:noProof/>
          </w:rPr>
          <w:t>16</w:t>
        </w:r>
      </w:ins>
      <w:ins w:id="705" w:author="Ryan Lemos" w:date="2019-09-22T13:05:00Z">
        <w:r>
          <w:fldChar w:fldCharType="end"/>
        </w:r>
        <w:r>
          <w:t xml:space="preserve"> - Estória de notificação a uma dúvida</w:t>
        </w:r>
      </w:ins>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686B636A"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ins w:id="706" w:author="Ryan Lemos" w:date="2019-09-22T13:44:00Z">
        <w:r w:rsidR="00780414">
          <w:t xml:space="preserve"> </w:t>
        </w:r>
        <w:r w:rsidR="00780414">
          <w:fldChar w:fldCharType="begin"/>
        </w:r>
        <w:r w:rsidR="00780414">
          <w:instrText xml:space="preserve"> REF _Ref20052307 \h </w:instrText>
        </w:r>
      </w:ins>
      <w:r w:rsidR="00780414">
        <w:fldChar w:fldCharType="separate"/>
      </w:r>
      <w:ins w:id="707" w:author="Ryan Lemos" w:date="2019-09-22T13:44:00Z">
        <w:r w:rsidR="00780414">
          <w:t xml:space="preserve">Figura </w:t>
        </w:r>
        <w:r w:rsidR="00780414">
          <w:rPr>
            <w:noProof/>
          </w:rPr>
          <w:t>54</w:t>
        </w:r>
        <w:r w:rsidR="00780414">
          <w:fldChar w:fldCharType="end"/>
        </w:r>
      </w:ins>
      <w:r w:rsidR="00151354">
        <w:t xml:space="preserve"> </w:t>
      </w:r>
      <w:del w:id="708" w:author="Ryan Lemos" w:date="2019-09-22T13:44:00Z">
        <w:r w:rsidR="00151354" w:rsidRPr="00596E44" w:rsidDel="00780414">
          <w:rPr>
            <w:highlight w:val="yellow"/>
          </w:rPr>
          <w:delText>figura x</w:delText>
        </w:r>
        <w:r w:rsidR="00151354" w:rsidDel="00780414">
          <w:delText xml:space="preserve"> </w:delText>
        </w:r>
      </w:del>
      <w:r w:rsidR="00151354">
        <w:t>representa essa interação, que utiliza as notificações Laravel para retornar as notificações relacionadas a uma dúvida.</w:t>
      </w:r>
    </w:p>
    <w:p w14:paraId="522C7B3E" w14:textId="77777777" w:rsidR="00386EE3" w:rsidDel="00AA372A" w:rsidRDefault="00386EE3">
      <w:pPr>
        <w:ind w:firstLine="0"/>
        <w:jc w:val="center"/>
        <w:rPr>
          <w:del w:id="709" w:author="Ryan Lemos" w:date="2019-09-22T13:06:00Z"/>
        </w:rPr>
      </w:pPr>
    </w:p>
    <w:p w14:paraId="66C116F8" w14:textId="77777777" w:rsidR="00B965E2" w:rsidRDefault="000638D6">
      <w:pPr>
        <w:ind w:firstLine="0"/>
        <w:jc w:val="center"/>
        <w:rPr>
          <w:ins w:id="710" w:author="Ryan Lemos" w:date="2019-09-21T12:59:00Z"/>
        </w:rPr>
      </w:pPr>
      <w:del w:id="711" w:author="Ryan Lemos" w:date="2019-09-22T13:06:00Z">
        <w:r w:rsidRPr="000638D6" w:rsidDel="00AA372A">
          <w:rPr>
            <w:noProof/>
          </w:rPr>
          <w:delText xml:space="preserve"> </w:delText>
        </w:r>
      </w:del>
    </w:p>
    <w:p w14:paraId="189B0A2D" w14:textId="2B5E4E33" w:rsidR="00B965E2" w:rsidRDefault="00B965E2">
      <w:pPr>
        <w:pStyle w:val="Legenda"/>
        <w:keepNext/>
        <w:rPr>
          <w:ins w:id="712" w:author="Ryan Lemos" w:date="2019-09-21T12:59:00Z"/>
        </w:rPr>
        <w:pPrChange w:id="713" w:author="Ryan Lemos" w:date="2019-09-21T12:59:00Z">
          <w:pPr>
            <w:pStyle w:val="Legenda"/>
          </w:pPr>
        </w:pPrChange>
      </w:pPr>
      <w:bookmarkStart w:id="714" w:name="_Ref20052307"/>
      <w:ins w:id="715" w:author="Ryan Lemos" w:date="2019-09-21T12:59:00Z">
        <w:r>
          <w:t xml:space="preserve">Figura </w:t>
        </w:r>
      </w:ins>
      <w:ins w:id="716" w:author="Ryan Lemos" w:date="2019-09-22T12:43:00Z">
        <w:r w:rsidR="00921163">
          <w:fldChar w:fldCharType="begin"/>
        </w:r>
        <w:r w:rsidR="00921163">
          <w:instrText xml:space="preserve"> SEQ Figura \* ARABIC </w:instrText>
        </w:r>
      </w:ins>
      <w:r w:rsidR="00921163">
        <w:fldChar w:fldCharType="separate"/>
      </w:r>
      <w:ins w:id="717" w:author="Ryan Lemos" w:date="2019-09-22T12:43:00Z">
        <w:r w:rsidR="00921163">
          <w:rPr>
            <w:noProof/>
          </w:rPr>
          <w:t>54</w:t>
        </w:r>
        <w:r w:rsidR="00921163">
          <w:fldChar w:fldCharType="end"/>
        </w:r>
      </w:ins>
      <w:bookmarkEnd w:id="714"/>
      <w:ins w:id="718" w:author="Ryan Lemos" w:date="2019-09-21T12:59:00Z">
        <w:r>
          <w:t xml:space="preserve"> - Notificação referente a </w:t>
        </w:r>
      </w:ins>
      <w:ins w:id="719" w:author="Ryan Lemos" w:date="2019-09-21T13:00:00Z">
        <w:r>
          <w:t>r</w:t>
        </w:r>
      </w:ins>
      <w:ins w:id="720" w:author="Ryan Lemos" w:date="2019-09-21T12:59:00Z">
        <w:r>
          <w:t>esposta de uma dúvida</w:t>
        </w:r>
      </w:ins>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pPr>
        <w:rPr>
          <w:ins w:id="721" w:author="Ryan Lemos" w:date="2019-09-22T13:06:00Z"/>
        </w:rPr>
      </w:pPr>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pPr>
        <w:ind w:firstLine="0"/>
        <w:jc w:val="center"/>
        <w:pPrChange w:id="722" w:author="Ryan Lemos" w:date="2019-09-22T13:06:00Z">
          <w:pPr/>
        </w:pPrChange>
      </w:pPr>
    </w:p>
    <w:p w14:paraId="0CE46B21" w14:textId="7AA1093F" w:rsidR="004B1CC8" w:rsidRDefault="00AA372A">
      <w:pPr>
        <w:pStyle w:val="Legenda"/>
        <w:pPrChange w:id="723" w:author="Ryan Lemos" w:date="2019-09-22T13:06:00Z">
          <w:pPr/>
        </w:pPrChange>
      </w:pPr>
      <w:ins w:id="724" w:author="Ryan Lemos" w:date="2019-09-22T13:06:00Z">
        <w:r>
          <w:t xml:space="preserve">Quadro </w:t>
        </w:r>
        <w:r>
          <w:fldChar w:fldCharType="begin"/>
        </w:r>
        <w:r>
          <w:instrText xml:space="preserve"> SEQ Quadro \* ARABIC </w:instrText>
        </w:r>
      </w:ins>
      <w:r>
        <w:fldChar w:fldCharType="separate"/>
      </w:r>
      <w:ins w:id="725" w:author="Ryan Lemos" w:date="2019-09-22T13:24:00Z">
        <w:r w:rsidR="00454122">
          <w:rPr>
            <w:noProof/>
          </w:rPr>
          <w:t>17</w:t>
        </w:r>
      </w:ins>
      <w:ins w:id="726" w:author="Ryan Lemos" w:date="2019-09-22T13:06:00Z">
        <w:r>
          <w:fldChar w:fldCharType="end"/>
        </w:r>
        <w:r>
          <w:t xml:space="preserve"> - Estória de resposta a uma dúvida</w:t>
        </w:r>
      </w:ins>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7497271C" w:rsidR="00386EE3" w:rsidDel="00AA372A" w:rsidRDefault="00386EE3" w:rsidP="00596E44">
      <w:pPr>
        <w:rPr>
          <w:del w:id="727" w:author="Ryan Lemos" w:date="2019-09-22T13:06:00Z"/>
        </w:rPr>
      </w:pPr>
      <w:r>
        <w:t>A</w:t>
      </w:r>
      <w:ins w:id="728" w:author="Ryan Lemos" w:date="2019-09-22T13:45:00Z">
        <w:r w:rsidR="00780414">
          <w:t xml:space="preserve"> </w:t>
        </w:r>
        <w:r w:rsidR="00780414">
          <w:fldChar w:fldCharType="begin"/>
        </w:r>
        <w:r w:rsidR="00780414">
          <w:instrText xml:space="preserve"> REF _Ref20052327 \h </w:instrText>
        </w:r>
      </w:ins>
      <w:r w:rsidR="00780414">
        <w:fldChar w:fldCharType="separate"/>
      </w:r>
      <w:ins w:id="729" w:author="Ryan Lemos" w:date="2019-09-22T13:45:00Z">
        <w:r w:rsidR="00780414">
          <w:t xml:space="preserve">Figura </w:t>
        </w:r>
        <w:r w:rsidR="00780414">
          <w:rPr>
            <w:noProof/>
          </w:rPr>
          <w:t>55</w:t>
        </w:r>
        <w:r w:rsidR="00780414">
          <w:fldChar w:fldCharType="end"/>
        </w:r>
      </w:ins>
      <w:r>
        <w:t xml:space="preserve"> </w:t>
      </w:r>
      <w:del w:id="730" w:author="Ryan Lemos" w:date="2019-09-22T13:45:00Z">
        <w:r w:rsidRPr="00596E44" w:rsidDel="00780414">
          <w:rPr>
            <w:highlight w:val="yellow"/>
          </w:rPr>
          <w:delText>figura x</w:delText>
        </w:r>
        <w:r w:rsidDel="00780414">
          <w:delText xml:space="preserve"> </w:delText>
        </w:r>
      </w:del>
      <w:r>
        <w:t>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62D0F8B6" w14:textId="77777777" w:rsidR="00386EE3" w:rsidRDefault="00386EE3">
      <w:pPr>
        <w:pPrChange w:id="731" w:author="Ryan Lemos" w:date="2019-09-22T13:06:00Z">
          <w:pPr>
            <w:ind w:firstLine="0"/>
            <w:jc w:val="center"/>
          </w:pPr>
        </w:pPrChange>
      </w:pPr>
      <w:del w:id="732" w:author="Ryan Lemos" w:date="2019-09-22T13:06:00Z">
        <w:r w:rsidDel="00AA372A">
          <w:delText xml:space="preserve"> </w:delText>
        </w:r>
      </w:del>
    </w:p>
    <w:p w14:paraId="719560E9" w14:textId="77777777" w:rsidR="00B965E2" w:rsidRDefault="000638D6" w:rsidP="00987BE5">
      <w:pPr>
        <w:ind w:firstLine="0"/>
        <w:jc w:val="center"/>
        <w:rPr>
          <w:ins w:id="733" w:author="Ryan Lemos" w:date="2019-09-21T13:00:00Z"/>
        </w:rPr>
      </w:pPr>
      <w:r w:rsidRPr="000638D6">
        <w:rPr>
          <w:noProof/>
        </w:rPr>
        <w:t xml:space="preserve"> </w:t>
      </w:r>
    </w:p>
    <w:p w14:paraId="0AB3C90D" w14:textId="48E7A646" w:rsidR="00B965E2" w:rsidRDefault="00B965E2">
      <w:pPr>
        <w:pStyle w:val="Legenda"/>
        <w:keepNext/>
        <w:rPr>
          <w:ins w:id="734" w:author="Ryan Lemos" w:date="2019-09-21T13:00:00Z"/>
        </w:rPr>
        <w:pPrChange w:id="735" w:author="Ryan Lemos" w:date="2019-09-21T13:00:00Z">
          <w:pPr>
            <w:pStyle w:val="Legenda"/>
          </w:pPr>
        </w:pPrChange>
      </w:pPr>
      <w:bookmarkStart w:id="736" w:name="_Ref20052327"/>
      <w:ins w:id="737" w:author="Ryan Lemos" w:date="2019-09-21T13:00:00Z">
        <w:r>
          <w:t xml:space="preserve">Figura </w:t>
        </w:r>
      </w:ins>
      <w:ins w:id="738" w:author="Ryan Lemos" w:date="2019-09-22T12:43:00Z">
        <w:r w:rsidR="00921163">
          <w:fldChar w:fldCharType="begin"/>
        </w:r>
        <w:r w:rsidR="00921163">
          <w:instrText xml:space="preserve"> SEQ Figura \* ARABIC </w:instrText>
        </w:r>
      </w:ins>
      <w:r w:rsidR="00921163">
        <w:fldChar w:fldCharType="separate"/>
      </w:r>
      <w:ins w:id="739" w:author="Ryan Lemos" w:date="2019-09-22T12:43:00Z">
        <w:r w:rsidR="00921163">
          <w:rPr>
            <w:noProof/>
          </w:rPr>
          <w:t>55</w:t>
        </w:r>
        <w:r w:rsidR="00921163">
          <w:fldChar w:fldCharType="end"/>
        </w:r>
      </w:ins>
      <w:bookmarkEnd w:id="736"/>
      <w:ins w:id="740" w:author="Ryan Lemos" w:date="2019-09-21T13:00:00Z">
        <w:r>
          <w:t xml:space="preserve"> - Tela de resposta a dúvida</w:t>
        </w:r>
      </w:ins>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pPr>
        <w:rPr>
          <w:ins w:id="741" w:author="Ryan Lemos" w:date="2019-09-22T13:07:00Z"/>
        </w:rPr>
      </w:pPr>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pPr>
        <w:ind w:firstLine="0"/>
        <w:jc w:val="center"/>
        <w:pPrChange w:id="742" w:author="Ryan Lemos" w:date="2019-09-22T13:07:00Z">
          <w:pPr/>
        </w:pPrChange>
      </w:pPr>
    </w:p>
    <w:p w14:paraId="2E47665B" w14:textId="37DC0721" w:rsidR="004B1CC8" w:rsidRDefault="00AA372A">
      <w:pPr>
        <w:pStyle w:val="Legenda"/>
        <w:pPrChange w:id="743" w:author="Ryan Lemos" w:date="2019-09-22T13:07:00Z">
          <w:pPr/>
        </w:pPrChange>
      </w:pPr>
      <w:ins w:id="744" w:author="Ryan Lemos" w:date="2019-09-22T13:07:00Z">
        <w:r>
          <w:t xml:space="preserve">Quadro </w:t>
        </w:r>
        <w:r>
          <w:fldChar w:fldCharType="begin"/>
        </w:r>
        <w:r>
          <w:instrText xml:space="preserve"> SEQ Quadro \* ARABIC </w:instrText>
        </w:r>
      </w:ins>
      <w:r>
        <w:fldChar w:fldCharType="separate"/>
      </w:r>
      <w:ins w:id="745" w:author="Ryan Lemos" w:date="2019-09-22T13:24:00Z">
        <w:r w:rsidR="00454122">
          <w:rPr>
            <w:noProof/>
          </w:rPr>
          <w:t>18</w:t>
        </w:r>
      </w:ins>
      <w:ins w:id="746" w:author="Ryan Lemos" w:date="2019-09-22T13:07:00Z">
        <w:r>
          <w:fldChar w:fldCharType="end"/>
        </w:r>
        <w:r>
          <w:t xml:space="preserve"> - Estória de visualização de dúvidas</w:t>
        </w:r>
      </w:ins>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43181C72" w14:textId="1E3D86C6" w:rsidR="00987BE5" w:rsidDel="00AA372A" w:rsidRDefault="00987BE5">
      <w:pPr>
        <w:ind w:firstLine="0"/>
        <w:jc w:val="center"/>
        <w:rPr>
          <w:del w:id="747" w:author="Ryan Lemos" w:date="2019-09-22T13:06:00Z"/>
        </w:rPr>
        <w:pPrChange w:id="748" w:author="Ryan Lemos" w:date="2019-09-22T13:06:00Z">
          <w:pPr>
            <w:ind w:firstLine="0"/>
          </w:pPr>
        </w:pPrChange>
      </w:pPr>
    </w:p>
    <w:p w14:paraId="0F080AC6" w14:textId="77777777" w:rsidR="006F54D5" w:rsidRDefault="006F54D5">
      <w:pPr>
        <w:ind w:firstLine="0"/>
        <w:jc w:val="center"/>
        <w:pPrChange w:id="749" w:author="Ryan Lemos" w:date="2019-09-22T13:06:00Z">
          <w:pPr/>
        </w:pPrChange>
      </w:pPr>
    </w:p>
    <w:p w14:paraId="4291FABD" w14:textId="1EB7EB3A" w:rsidR="006F54D5" w:rsidRDefault="006F54D5" w:rsidP="00596E44">
      <w:r>
        <w:t xml:space="preserve">A listagem das dúvidas requisitada pela estória da </w:t>
      </w:r>
      <w:r w:rsidRPr="00596E44">
        <w:rPr>
          <w:highlight w:val="yellow"/>
        </w:rPr>
        <w:t>figura x</w:t>
      </w:r>
      <w:r>
        <w:t>, pode ser vista na</w:t>
      </w:r>
      <w:del w:id="750" w:author="Ryan Lemos" w:date="2019-09-22T13:45:00Z">
        <w:r w:rsidDel="00780414">
          <w:delText xml:space="preserve"> </w:delText>
        </w:r>
      </w:del>
      <w:ins w:id="751" w:author="Ryan Lemos" w:date="2019-09-22T13:45:00Z">
        <w:r w:rsidR="00780414">
          <w:t xml:space="preserve"> </w:t>
        </w:r>
        <w:r w:rsidR="00780414">
          <w:fldChar w:fldCharType="begin"/>
        </w:r>
        <w:r w:rsidR="00780414">
          <w:instrText xml:space="preserve"> REF _Ref20052367 \h </w:instrText>
        </w:r>
      </w:ins>
      <w:r w:rsidR="00780414">
        <w:fldChar w:fldCharType="separate"/>
      </w:r>
      <w:ins w:id="752" w:author="Ryan Lemos" w:date="2019-09-22T13:45:00Z">
        <w:r w:rsidR="00780414">
          <w:t xml:space="preserve">Figura </w:t>
        </w:r>
        <w:r w:rsidR="00780414">
          <w:rPr>
            <w:noProof/>
          </w:rPr>
          <w:t>56</w:t>
        </w:r>
        <w:r w:rsidR="00780414">
          <w:fldChar w:fldCharType="end"/>
        </w:r>
      </w:ins>
      <w:del w:id="753" w:author="Ryan Lemos" w:date="2019-09-22T13:45:00Z">
        <w:r w:rsidRPr="00596E44" w:rsidDel="00780414">
          <w:rPr>
            <w:highlight w:val="yellow"/>
          </w:rPr>
          <w:delText>figura x</w:delText>
        </w:r>
      </w:del>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ins w:id="754" w:author="Ryan Lemos" w:date="2019-09-22T13:46:00Z">
        <w:r w:rsidR="00780414">
          <w:rPr>
            <w:highlight w:val="yellow"/>
          </w:rPr>
          <w:fldChar w:fldCharType="begin"/>
        </w:r>
        <w:r w:rsidR="00780414">
          <w:instrText xml:space="preserve"> REF _Ref20052327 \h </w:instrText>
        </w:r>
      </w:ins>
      <w:r w:rsidR="00780414">
        <w:rPr>
          <w:highlight w:val="yellow"/>
        </w:rPr>
      </w:r>
      <w:r w:rsidR="00780414">
        <w:rPr>
          <w:highlight w:val="yellow"/>
        </w:rPr>
        <w:fldChar w:fldCharType="separate"/>
      </w:r>
      <w:ins w:id="755" w:author="Ryan Lemos" w:date="2019-09-22T13:46:00Z">
        <w:r w:rsidR="00780414">
          <w:t xml:space="preserve">Figura </w:t>
        </w:r>
        <w:r w:rsidR="00780414">
          <w:rPr>
            <w:noProof/>
          </w:rPr>
          <w:t>55</w:t>
        </w:r>
        <w:r w:rsidR="00780414">
          <w:rPr>
            <w:highlight w:val="yellow"/>
          </w:rPr>
          <w:fldChar w:fldCharType="end"/>
        </w:r>
      </w:ins>
      <w:del w:id="756" w:author="Ryan Lemos" w:date="2019-09-22T13:46:00Z">
        <w:r w:rsidR="00D76B51" w:rsidRPr="00596E44" w:rsidDel="00780414">
          <w:rPr>
            <w:highlight w:val="yellow"/>
          </w:rPr>
          <w:delText>figura x</w:delText>
        </w:r>
      </w:del>
      <w:r w:rsidR="00D76B51">
        <w:t>.</w:t>
      </w:r>
    </w:p>
    <w:p w14:paraId="754CEFF6" w14:textId="77777777" w:rsidR="005F0194" w:rsidRDefault="005F0194" w:rsidP="00987BE5">
      <w:pPr>
        <w:ind w:firstLine="0"/>
        <w:jc w:val="center"/>
      </w:pPr>
    </w:p>
    <w:p w14:paraId="7458C6AC" w14:textId="1FA6D953" w:rsidR="00B965E2" w:rsidRDefault="00B965E2">
      <w:pPr>
        <w:pStyle w:val="Legenda"/>
        <w:keepNext/>
        <w:rPr>
          <w:ins w:id="757" w:author="Ryan Lemos" w:date="2019-09-21T13:00:00Z"/>
        </w:rPr>
        <w:pPrChange w:id="758" w:author="Ryan Lemos" w:date="2019-09-21T13:00:00Z">
          <w:pPr>
            <w:pStyle w:val="Legenda"/>
          </w:pPr>
        </w:pPrChange>
      </w:pPr>
      <w:bookmarkStart w:id="759" w:name="_Ref20052367"/>
      <w:ins w:id="760" w:author="Ryan Lemos" w:date="2019-09-21T13:00:00Z">
        <w:r>
          <w:t xml:space="preserve">Figura </w:t>
        </w:r>
      </w:ins>
      <w:ins w:id="761" w:author="Ryan Lemos" w:date="2019-09-22T12:43:00Z">
        <w:r w:rsidR="00921163">
          <w:fldChar w:fldCharType="begin"/>
        </w:r>
        <w:r w:rsidR="00921163">
          <w:instrText xml:space="preserve"> SEQ Figura \* ARABIC </w:instrText>
        </w:r>
      </w:ins>
      <w:r w:rsidR="00921163">
        <w:fldChar w:fldCharType="separate"/>
      </w:r>
      <w:ins w:id="762" w:author="Ryan Lemos" w:date="2019-09-22T12:43:00Z">
        <w:r w:rsidR="00921163">
          <w:rPr>
            <w:noProof/>
          </w:rPr>
          <w:t>56</w:t>
        </w:r>
        <w:r w:rsidR="00921163">
          <w:fldChar w:fldCharType="end"/>
        </w:r>
      </w:ins>
      <w:bookmarkEnd w:id="759"/>
      <w:ins w:id="763" w:author="Ryan Lemos" w:date="2019-09-21T13:00:00Z">
        <w:r>
          <w:t xml:space="preserve"> - Tela de listagem de dúvidas para os professores</w:t>
        </w:r>
      </w:ins>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764" w:name="_Toc17133806"/>
      <w:r>
        <w:t>Estórias dos alunos</w:t>
      </w:r>
      <w:bookmarkEnd w:id="764"/>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2B963EEC"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del w:id="765" w:author="Ryan Lemos" w:date="2019-09-22T13:46:00Z">
        <w:r w:rsidDel="00780414">
          <w:delText xml:space="preserve"> </w:delText>
        </w:r>
      </w:del>
      <w:ins w:id="766" w:author="Ryan Lemos" w:date="2019-09-22T13:46:00Z">
        <w:r w:rsidR="00780414">
          <w:t xml:space="preserve"> </w:t>
        </w:r>
      </w:ins>
      <w:ins w:id="767" w:author="Ryan Lemos" w:date="2019-09-22T13:47:00Z">
        <w:r w:rsidR="00780414">
          <w:fldChar w:fldCharType="begin"/>
        </w:r>
        <w:r w:rsidR="00780414">
          <w:instrText xml:space="preserve"> REF _Ref20052439 \h </w:instrText>
        </w:r>
      </w:ins>
      <w:r w:rsidR="00780414">
        <w:fldChar w:fldCharType="separate"/>
      </w:r>
      <w:ins w:id="768" w:author="Ryan Lemos" w:date="2019-09-22T13:47:00Z">
        <w:r w:rsidR="00780414">
          <w:t xml:space="preserve">Figura </w:t>
        </w:r>
        <w:r w:rsidR="00780414">
          <w:rPr>
            <w:noProof/>
          </w:rPr>
          <w:t>57</w:t>
        </w:r>
        <w:r w:rsidR="00780414">
          <w:fldChar w:fldCharType="end"/>
        </w:r>
      </w:ins>
      <w:del w:id="769" w:author="Ryan Lemos" w:date="2019-09-22T13:46:00Z">
        <w:r w:rsidRPr="00B21C4F" w:rsidDel="00780414">
          <w:rPr>
            <w:highlight w:val="yellow"/>
          </w:rPr>
          <w:delText>figura x</w:delText>
        </w:r>
      </w:del>
      <w:r>
        <w:t>.</w:t>
      </w:r>
    </w:p>
    <w:p w14:paraId="16FE5E6E" w14:textId="7469DD15" w:rsidR="004B1CC8" w:rsidRDefault="004B1CC8" w:rsidP="00AA372A">
      <w:pPr>
        <w:ind w:firstLine="0"/>
        <w:jc w:val="center"/>
        <w:rPr>
          <w:ins w:id="770" w:author="Ryan Lemos" w:date="2019-09-22T13:08:00Z"/>
        </w:rPr>
      </w:pPr>
    </w:p>
    <w:p w14:paraId="1C536159" w14:textId="5C45E05B" w:rsidR="00AA372A" w:rsidRDefault="00AA372A">
      <w:pPr>
        <w:pStyle w:val="Legenda"/>
        <w:pPrChange w:id="771" w:author="Ryan Lemos" w:date="2019-09-22T13:08:00Z">
          <w:pPr/>
        </w:pPrChange>
      </w:pPr>
      <w:ins w:id="772" w:author="Ryan Lemos" w:date="2019-09-22T13:08:00Z">
        <w:r>
          <w:t xml:space="preserve">Quadro </w:t>
        </w:r>
        <w:r>
          <w:fldChar w:fldCharType="begin"/>
        </w:r>
        <w:r>
          <w:instrText xml:space="preserve"> SEQ Quadro \* ARABIC </w:instrText>
        </w:r>
      </w:ins>
      <w:r>
        <w:fldChar w:fldCharType="separate"/>
      </w:r>
      <w:ins w:id="773" w:author="Ryan Lemos" w:date="2019-09-22T13:24:00Z">
        <w:r w:rsidR="00454122">
          <w:rPr>
            <w:noProof/>
          </w:rPr>
          <w:t>19</w:t>
        </w:r>
      </w:ins>
      <w:ins w:id="774" w:author="Ryan Lemos" w:date="2019-09-22T13:08:00Z">
        <w:r>
          <w:fldChar w:fldCharType="end"/>
        </w:r>
        <w:r>
          <w:t xml:space="preserve"> - Estória de visua</w:t>
        </w:r>
      </w:ins>
      <w:ins w:id="775" w:author="Ryan Lemos" w:date="2019-09-22T13:09:00Z">
        <w:r>
          <w:t>l</w:t>
        </w:r>
      </w:ins>
      <w:ins w:id="776" w:author="Ryan Lemos" w:date="2019-09-22T13:08:00Z">
        <w:r>
          <w:t>ização de calendário</w:t>
        </w:r>
      </w:ins>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63A29AB1" w:rsidR="00B965E2" w:rsidRDefault="00B965E2">
      <w:pPr>
        <w:pStyle w:val="Legenda"/>
        <w:keepNext/>
        <w:rPr>
          <w:ins w:id="777" w:author="Ryan Lemos" w:date="2019-09-21T13:00:00Z"/>
        </w:rPr>
        <w:pPrChange w:id="778" w:author="Ryan Lemos" w:date="2019-09-21T13:00:00Z">
          <w:pPr>
            <w:pStyle w:val="Legenda"/>
          </w:pPr>
        </w:pPrChange>
      </w:pPr>
      <w:bookmarkStart w:id="779" w:name="_Ref20052439"/>
      <w:ins w:id="780" w:author="Ryan Lemos" w:date="2019-09-21T13:00:00Z">
        <w:r>
          <w:lastRenderedPageBreak/>
          <w:t xml:space="preserve">Figura </w:t>
        </w:r>
      </w:ins>
      <w:ins w:id="781" w:author="Ryan Lemos" w:date="2019-09-22T12:43:00Z">
        <w:r w:rsidR="00921163">
          <w:fldChar w:fldCharType="begin"/>
        </w:r>
        <w:r w:rsidR="00921163">
          <w:instrText xml:space="preserve"> SEQ Figura \* ARABIC </w:instrText>
        </w:r>
      </w:ins>
      <w:r w:rsidR="00921163">
        <w:fldChar w:fldCharType="separate"/>
      </w:r>
      <w:ins w:id="782" w:author="Ryan Lemos" w:date="2019-09-22T12:43:00Z">
        <w:r w:rsidR="00921163">
          <w:rPr>
            <w:noProof/>
          </w:rPr>
          <w:t>57</w:t>
        </w:r>
        <w:r w:rsidR="00921163">
          <w:fldChar w:fldCharType="end"/>
        </w:r>
      </w:ins>
      <w:bookmarkEnd w:id="779"/>
      <w:ins w:id="783" w:author="Ryan Lemos" w:date="2019-09-21T13:00:00Z">
        <w:r>
          <w:t xml:space="preserve"> - Tela de calendário para o aluno</w:t>
        </w:r>
      </w:ins>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19FB09E8"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del w:id="784" w:author="Ryan Lemos" w:date="2019-09-22T13:47:00Z">
        <w:r w:rsidDel="00780414">
          <w:delText xml:space="preserve"> </w:delText>
        </w:r>
      </w:del>
      <w:ins w:id="785" w:author="Ryan Lemos" w:date="2019-09-22T13:47:00Z">
        <w:r w:rsidR="00780414">
          <w:t xml:space="preserve"> </w:t>
        </w:r>
        <w:r w:rsidR="00780414">
          <w:fldChar w:fldCharType="begin"/>
        </w:r>
        <w:r w:rsidR="00780414">
          <w:instrText xml:space="preserve"> REF _Ref20052458 \h </w:instrText>
        </w:r>
      </w:ins>
      <w:r w:rsidR="00780414">
        <w:fldChar w:fldCharType="separate"/>
      </w:r>
      <w:ins w:id="786" w:author="Ryan Lemos" w:date="2019-09-22T13:47:00Z">
        <w:r w:rsidR="00780414">
          <w:t xml:space="preserve">Figura </w:t>
        </w:r>
        <w:r w:rsidR="00780414">
          <w:rPr>
            <w:noProof/>
          </w:rPr>
          <w:t>58</w:t>
        </w:r>
        <w:r w:rsidR="00780414">
          <w:fldChar w:fldCharType="end"/>
        </w:r>
      </w:ins>
      <w:del w:id="787" w:author="Ryan Lemos" w:date="2019-09-22T13:47:00Z">
        <w:r w:rsidRPr="00B21C4F" w:rsidDel="00780414">
          <w:rPr>
            <w:highlight w:val="yellow"/>
          </w:rPr>
          <w:delText>figura x</w:delText>
        </w:r>
      </w:del>
      <w:r>
        <w:t>.</w:t>
      </w:r>
    </w:p>
    <w:p w14:paraId="4BD7B199" w14:textId="1578B62C" w:rsidR="004B1CC8" w:rsidRDefault="004B1CC8" w:rsidP="00AA372A">
      <w:pPr>
        <w:ind w:firstLine="0"/>
        <w:jc w:val="center"/>
        <w:rPr>
          <w:ins w:id="788" w:author="Ryan Lemos" w:date="2019-09-22T13:09:00Z"/>
        </w:rPr>
      </w:pPr>
    </w:p>
    <w:p w14:paraId="52F16976" w14:textId="4A8A23DF" w:rsidR="00AA372A" w:rsidRDefault="00AA372A">
      <w:pPr>
        <w:pStyle w:val="Legenda"/>
        <w:pPrChange w:id="789" w:author="Ryan Lemos" w:date="2019-09-22T13:09:00Z">
          <w:pPr/>
        </w:pPrChange>
      </w:pPr>
      <w:ins w:id="790" w:author="Ryan Lemos" w:date="2019-09-22T13:09:00Z">
        <w:r>
          <w:t xml:space="preserve">Quadro </w:t>
        </w:r>
        <w:r>
          <w:fldChar w:fldCharType="begin"/>
        </w:r>
        <w:r>
          <w:instrText xml:space="preserve"> SEQ Quadro \* ARABIC </w:instrText>
        </w:r>
      </w:ins>
      <w:r>
        <w:fldChar w:fldCharType="separate"/>
      </w:r>
      <w:ins w:id="791" w:author="Ryan Lemos" w:date="2019-09-22T13:24:00Z">
        <w:r w:rsidR="00454122">
          <w:rPr>
            <w:noProof/>
          </w:rPr>
          <w:t>20</w:t>
        </w:r>
      </w:ins>
      <w:ins w:id="792" w:author="Ryan Lemos" w:date="2019-09-22T13:09:00Z">
        <w:r>
          <w:fldChar w:fldCharType="end"/>
        </w:r>
        <w:r>
          <w:t xml:space="preserve"> - </w:t>
        </w:r>
        <w:r w:rsidRPr="00672D46">
          <w:t>Estória de</w:t>
        </w:r>
        <w:r>
          <w:t xml:space="preserve"> envio de dúvidas</w:t>
        </w:r>
      </w:ins>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rPr>
          <w:ins w:id="793" w:author="Ryan Lemos" w:date="2019-09-21T13:01:00Z"/>
        </w:rPr>
      </w:pPr>
      <w:r w:rsidRPr="008942AD">
        <w:rPr>
          <w:noProof/>
        </w:rPr>
        <w:t xml:space="preserve"> </w:t>
      </w:r>
    </w:p>
    <w:p w14:paraId="11938EED" w14:textId="29C5960E" w:rsidR="00B965E2" w:rsidRDefault="00B965E2">
      <w:pPr>
        <w:pStyle w:val="Legenda"/>
        <w:keepNext/>
        <w:rPr>
          <w:ins w:id="794" w:author="Ryan Lemos" w:date="2019-09-21T13:01:00Z"/>
        </w:rPr>
        <w:pPrChange w:id="795" w:author="Ryan Lemos" w:date="2019-09-21T13:01:00Z">
          <w:pPr>
            <w:pStyle w:val="Legenda"/>
          </w:pPr>
        </w:pPrChange>
      </w:pPr>
      <w:bookmarkStart w:id="796" w:name="_Ref20052458"/>
      <w:ins w:id="797" w:author="Ryan Lemos" w:date="2019-09-21T13:01:00Z">
        <w:r>
          <w:lastRenderedPageBreak/>
          <w:t xml:space="preserve">Figura </w:t>
        </w:r>
      </w:ins>
      <w:ins w:id="798" w:author="Ryan Lemos" w:date="2019-09-22T12:43:00Z">
        <w:r w:rsidR="00921163">
          <w:fldChar w:fldCharType="begin"/>
        </w:r>
        <w:r w:rsidR="00921163">
          <w:instrText xml:space="preserve"> SEQ Figura \* ARABIC </w:instrText>
        </w:r>
      </w:ins>
      <w:r w:rsidR="00921163">
        <w:fldChar w:fldCharType="separate"/>
      </w:r>
      <w:ins w:id="799" w:author="Ryan Lemos" w:date="2019-09-22T12:43:00Z">
        <w:r w:rsidR="00921163">
          <w:rPr>
            <w:noProof/>
          </w:rPr>
          <w:t>58</w:t>
        </w:r>
        <w:r w:rsidR="00921163">
          <w:fldChar w:fldCharType="end"/>
        </w:r>
      </w:ins>
      <w:bookmarkEnd w:id="796"/>
      <w:ins w:id="800" w:author="Ryan Lemos" w:date="2019-09-21T13:01:00Z">
        <w:r>
          <w:t xml:space="preserve"> - Tela de envio de dúvidas</w:t>
        </w:r>
      </w:ins>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pPr>
        <w:rPr>
          <w:ins w:id="801" w:author="Ryan Lemos" w:date="2019-09-22T13:10:00Z"/>
        </w:rPr>
      </w:pPr>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pPr>
        <w:ind w:firstLine="0"/>
        <w:jc w:val="center"/>
        <w:pPrChange w:id="802" w:author="Ryan Lemos" w:date="2019-09-22T13:10:00Z">
          <w:pPr/>
        </w:pPrChange>
      </w:pPr>
    </w:p>
    <w:p w14:paraId="210768D5" w14:textId="31466521" w:rsidR="008942AD" w:rsidRDefault="00AA372A">
      <w:pPr>
        <w:pStyle w:val="Legenda"/>
        <w:pPrChange w:id="803" w:author="Ryan Lemos" w:date="2019-09-22T13:10:00Z">
          <w:pPr/>
        </w:pPrChange>
      </w:pPr>
      <w:ins w:id="804" w:author="Ryan Lemos" w:date="2019-09-22T13:10:00Z">
        <w:r>
          <w:t xml:space="preserve">Quadro </w:t>
        </w:r>
        <w:r>
          <w:fldChar w:fldCharType="begin"/>
        </w:r>
        <w:r>
          <w:instrText xml:space="preserve"> SEQ Quadro \* ARABIC </w:instrText>
        </w:r>
      </w:ins>
      <w:r>
        <w:fldChar w:fldCharType="separate"/>
      </w:r>
      <w:ins w:id="805" w:author="Ryan Lemos" w:date="2019-09-22T13:24:00Z">
        <w:r w:rsidR="00454122">
          <w:rPr>
            <w:noProof/>
          </w:rPr>
          <w:t>21</w:t>
        </w:r>
      </w:ins>
      <w:ins w:id="806" w:author="Ryan Lemos" w:date="2019-09-22T13:10:00Z">
        <w:r>
          <w:fldChar w:fldCharType="end"/>
        </w:r>
        <w:r>
          <w:t xml:space="preserve"> - </w:t>
        </w:r>
        <w:r w:rsidRPr="00315B60">
          <w:t>Estória de</w:t>
        </w:r>
        <w:r>
          <w:t xml:space="preserve"> notificação dos alunos</w:t>
        </w:r>
      </w:ins>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71BD3A8B" w:rsidR="00B965E2" w:rsidRDefault="00B965E2">
      <w:pPr>
        <w:pStyle w:val="Legenda"/>
        <w:keepNext/>
        <w:rPr>
          <w:ins w:id="807" w:author="Ryan Lemos" w:date="2019-09-21T13:01:00Z"/>
        </w:rPr>
        <w:pPrChange w:id="808" w:author="Ryan Lemos" w:date="2019-09-21T13:01:00Z">
          <w:pPr>
            <w:pStyle w:val="Legenda"/>
          </w:pPr>
        </w:pPrChange>
      </w:pPr>
      <w:ins w:id="809" w:author="Ryan Lemos" w:date="2019-09-21T13:01:00Z">
        <w:r>
          <w:t xml:space="preserve">Figura </w:t>
        </w:r>
      </w:ins>
      <w:ins w:id="810" w:author="Ryan Lemos" w:date="2019-09-22T12:43:00Z">
        <w:r w:rsidR="00921163">
          <w:fldChar w:fldCharType="begin"/>
        </w:r>
        <w:r w:rsidR="00921163">
          <w:instrText xml:space="preserve"> SEQ Figura \* ARABIC </w:instrText>
        </w:r>
      </w:ins>
      <w:r w:rsidR="00921163">
        <w:fldChar w:fldCharType="separate"/>
      </w:r>
      <w:ins w:id="811" w:author="Ryan Lemos" w:date="2019-09-22T12:43:00Z">
        <w:r w:rsidR="00921163">
          <w:rPr>
            <w:noProof/>
          </w:rPr>
          <w:t>59</w:t>
        </w:r>
        <w:r w:rsidR="00921163">
          <w:fldChar w:fldCharType="end"/>
        </w:r>
      </w:ins>
      <w:ins w:id="812" w:author="Ryan Lemos" w:date="2019-09-21T13:01:00Z">
        <w:r>
          <w:t xml:space="preserve"> - Notificação de resposta a dúvida</w:t>
        </w:r>
      </w:ins>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pPr>
        <w:rPr>
          <w:ins w:id="813" w:author="Ryan Lemos" w:date="2019-09-22T13:10:00Z"/>
        </w:rPr>
      </w:pPr>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rPr>
          <w:ins w:id="814" w:author="Ryan Lemos" w:date="2019-09-22T13:10:00Z"/>
        </w:rPr>
      </w:pPr>
    </w:p>
    <w:p w14:paraId="459E05AF" w14:textId="59501C25" w:rsidR="00AA372A" w:rsidRDefault="00AA372A">
      <w:pPr>
        <w:pStyle w:val="Legenda"/>
        <w:pPrChange w:id="815" w:author="Ryan Lemos" w:date="2019-09-22T13:10:00Z">
          <w:pPr/>
        </w:pPrChange>
      </w:pPr>
      <w:ins w:id="816" w:author="Ryan Lemos" w:date="2019-09-22T13:10:00Z">
        <w:r>
          <w:t xml:space="preserve">Quadro </w:t>
        </w:r>
        <w:r>
          <w:fldChar w:fldCharType="begin"/>
        </w:r>
        <w:r>
          <w:instrText xml:space="preserve"> SEQ Quadro \* ARABIC </w:instrText>
        </w:r>
      </w:ins>
      <w:r>
        <w:fldChar w:fldCharType="separate"/>
      </w:r>
      <w:ins w:id="817" w:author="Ryan Lemos" w:date="2019-09-22T13:24:00Z">
        <w:r w:rsidR="00454122">
          <w:rPr>
            <w:noProof/>
          </w:rPr>
          <w:t>22</w:t>
        </w:r>
      </w:ins>
      <w:ins w:id="818" w:author="Ryan Lemos" w:date="2019-09-22T13:10:00Z">
        <w:r>
          <w:fldChar w:fldCharType="end"/>
        </w:r>
        <w:r>
          <w:t xml:space="preserve"> - </w:t>
        </w:r>
        <w:r w:rsidRPr="00491E62">
          <w:t>Estória de</w:t>
        </w:r>
        <w:r>
          <w:t xml:space="preserve"> visualização de materiais pelos alunos</w:t>
        </w:r>
      </w:ins>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640F9FCC" w:rsidR="00B965E2" w:rsidRDefault="00B965E2">
      <w:pPr>
        <w:pStyle w:val="Legenda"/>
        <w:keepNext/>
        <w:rPr>
          <w:ins w:id="819" w:author="Ryan Lemos" w:date="2019-09-21T13:01:00Z"/>
        </w:rPr>
        <w:pPrChange w:id="820" w:author="Ryan Lemos" w:date="2019-09-21T13:01:00Z">
          <w:pPr>
            <w:pStyle w:val="Legenda"/>
          </w:pPr>
        </w:pPrChange>
      </w:pPr>
      <w:ins w:id="821" w:author="Ryan Lemos" w:date="2019-09-21T13:01:00Z">
        <w:r>
          <w:t xml:space="preserve">Figura </w:t>
        </w:r>
      </w:ins>
      <w:ins w:id="822" w:author="Ryan Lemos" w:date="2019-09-22T12:43:00Z">
        <w:r w:rsidR="00921163">
          <w:fldChar w:fldCharType="begin"/>
        </w:r>
        <w:r w:rsidR="00921163">
          <w:instrText xml:space="preserve"> SEQ Figura \* ARABIC </w:instrText>
        </w:r>
      </w:ins>
      <w:r w:rsidR="00921163">
        <w:fldChar w:fldCharType="separate"/>
      </w:r>
      <w:ins w:id="823" w:author="Ryan Lemos" w:date="2019-09-22T12:43:00Z">
        <w:r w:rsidR="00921163">
          <w:rPr>
            <w:noProof/>
          </w:rPr>
          <w:t>60</w:t>
        </w:r>
        <w:r w:rsidR="00921163">
          <w:fldChar w:fldCharType="end"/>
        </w:r>
      </w:ins>
      <w:ins w:id="824" w:author="Ryan Lemos" w:date="2019-09-21T13:01:00Z">
        <w:r>
          <w:t xml:space="preserve"> - Tela de listagem de materiais para o aluno</w:t>
        </w:r>
      </w:ins>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pPr>
        <w:rPr>
          <w:ins w:id="825" w:author="Ryan Lemos" w:date="2019-09-22T13:11:00Z"/>
        </w:rPr>
      </w:pPr>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pPr>
        <w:ind w:firstLine="0"/>
        <w:jc w:val="center"/>
        <w:pPrChange w:id="826" w:author="Ryan Lemos" w:date="2019-09-22T13:11:00Z">
          <w:pPr/>
        </w:pPrChange>
      </w:pPr>
    </w:p>
    <w:p w14:paraId="5B439256" w14:textId="700B6C83" w:rsidR="00292289" w:rsidRDefault="00AA372A">
      <w:pPr>
        <w:pStyle w:val="Legenda"/>
        <w:pPrChange w:id="827" w:author="Ryan Lemos" w:date="2019-09-22T13:11:00Z">
          <w:pPr/>
        </w:pPrChange>
      </w:pPr>
      <w:ins w:id="828" w:author="Ryan Lemos" w:date="2019-09-22T13:11:00Z">
        <w:r>
          <w:t xml:space="preserve">Quadro </w:t>
        </w:r>
        <w:r>
          <w:fldChar w:fldCharType="begin"/>
        </w:r>
        <w:r>
          <w:instrText xml:space="preserve"> SEQ Quadro \* ARABIC </w:instrText>
        </w:r>
      </w:ins>
      <w:r>
        <w:fldChar w:fldCharType="separate"/>
      </w:r>
      <w:ins w:id="829" w:author="Ryan Lemos" w:date="2019-09-22T13:24:00Z">
        <w:r w:rsidR="00454122">
          <w:rPr>
            <w:noProof/>
          </w:rPr>
          <w:t>23</w:t>
        </w:r>
      </w:ins>
      <w:ins w:id="830" w:author="Ryan Lemos" w:date="2019-09-22T13:11:00Z">
        <w:r>
          <w:fldChar w:fldCharType="end"/>
        </w:r>
        <w:r w:rsidRPr="00BE0662">
          <w:t xml:space="preserve"> - Estória de </w:t>
        </w:r>
        <w:r>
          <w:t>visualização de conteúdo de um material</w:t>
        </w:r>
      </w:ins>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246E5483"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ins w:id="831" w:author="Ryan Lemos" w:date="2019-09-22T13:48:00Z">
        <w:r w:rsidR="00780414">
          <w:t xml:space="preserve"> </w:t>
        </w:r>
        <w:r w:rsidR="00780414">
          <w:fldChar w:fldCharType="begin"/>
        </w:r>
        <w:r w:rsidR="00780414">
          <w:instrText xml:space="preserve"> REF _Ref20052498 \h </w:instrText>
        </w:r>
      </w:ins>
      <w:r w:rsidR="00780414">
        <w:fldChar w:fldCharType="separate"/>
      </w:r>
      <w:ins w:id="832" w:author="Ryan Lemos" w:date="2019-09-22T13:48:00Z">
        <w:r w:rsidR="00780414">
          <w:t xml:space="preserve">Figura </w:t>
        </w:r>
        <w:r w:rsidR="00780414">
          <w:rPr>
            <w:noProof/>
          </w:rPr>
          <w:t>61</w:t>
        </w:r>
        <w:r w:rsidR="00780414">
          <w:fldChar w:fldCharType="end"/>
        </w:r>
      </w:ins>
      <w:del w:id="833" w:author="Ryan Lemos" w:date="2019-09-22T13:47:00Z">
        <w:r w:rsidR="00987BE5" w:rsidDel="00780414">
          <w:delText xml:space="preserve"> </w:delText>
        </w:r>
        <w:r w:rsidR="00987BE5" w:rsidRPr="00596E44" w:rsidDel="00780414">
          <w:rPr>
            <w:highlight w:val="yellow"/>
          </w:rPr>
          <w:delText>figura X</w:delText>
        </w:r>
      </w:del>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0332B8CB" w:rsidR="00B965E2" w:rsidRDefault="00B965E2">
      <w:pPr>
        <w:pStyle w:val="Legenda"/>
        <w:keepNext/>
        <w:rPr>
          <w:ins w:id="834" w:author="Ryan Lemos" w:date="2019-09-21T13:01:00Z"/>
        </w:rPr>
        <w:pPrChange w:id="835" w:author="Ryan Lemos" w:date="2019-09-21T13:01:00Z">
          <w:pPr>
            <w:pStyle w:val="Legenda"/>
          </w:pPr>
        </w:pPrChange>
      </w:pPr>
      <w:bookmarkStart w:id="836" w:name="_Ref20052498"/>
      <w:ins w:id="837" w:author="Ryan Lemos" w:date="2019-09-21T13:01:00Z">
        <w:r>
          <w:t xml:space="preserve">Figura </w:t>
        </w:r>
      </w:ins>
      <w:ins w:id="838" w:author="Ryan Lemos" w:date="2019-09-22T12:43:00Z">
        <w:r w:rsidR="00921163">
          <w:fldChar w:fldCharType="begin"/>
        </w:r>
        <w:r w:rsidR="00921163">
          <w:instrText xml:space="preserve"> SEQ Figura \* ARABIC </w:instrText>
        </w:r>
      </w:ins>
      <w:r w:rsidR="00921163">
        <w:fldChar w:fldCharType="separate"/>
      </w:r>
      <w:ins w:id="839" w:author="Ryan Lemos" w:date="2019-09-22T12:43:00Z">
        <w:r w:rsidR="00921163">
          <w:rPr>
            <w:noProof/>
          </w:rPr>
          <w:t>61</w:t>
        </w:r>
        <w:r w:rsidR="00921163">
          <w:fldChar w:fldCharType="end"/>
        </w:r>
      </w:ins>
      <w:bookmarkEnd w:id="836"/>
      <w:ins w:id="840" w:author="Ryan Lemos" w:date="2019-09-21T13:01:00Z">
        <w:r>
          <w:t xml:space="preserve"> - Tela de visualização de materiais de um determinado ano para o aluno</w:t>
        </w:r>
      </w:ins>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01586FFC" w:rsidR="00987BE5" w:rsidRPr="00151354" w:rsidRDefault="00987BE5" w:rsidP="00596E44">
      <w:r>
        <w:t>Em caso de áudio, surgirá uma tela em que o aluno pode escutar o áudio</w:t>
      </w:r>
      <w:ins w:id="841" w:author="Ryan Lemos" w:date="2019-09-22T13:48:00Z">
        <w:r w:rsidR="00780414">
          <w:t xml:space="preserve">. A </w:t>
        </w:r>
        <w:r w:rsidR="00780414">
          <w:fldChar w:fldCharType="begin"/>
        </w:r>
        <w:r w:rsidR="00780414">
          <w:instrText xml:space="preserve"> REF _Ref20052538 \h </w:instrText>
        </w:r>
      </w:ins>
      <w:r w:rsidR="00780414">
        <w:fldChar w:fldCharType="separate"/>
      </w:r>
      <w:ins w:id="842" w:author="Ryan Lemos" w:date="2019-09-22T13:48:00Z">
        <w:r w:rsidR="00780414">
          <w:t xml:space="preserve">Figura </w:t>
        </w:r>
        <w:r w:rsidR="00780414">
          <w:rPr>
            <w:noProof/>
          </w:rPr>
          <w:t>62</w:t>
        </w:r>
        <w:r w:rsidR="00780414">
          <w:fldChar w:fldCharType="end"/>
        </w:r>
        <w:r w:rsidR="00780414">
          <w:t xml:space="preserve"> </w:t>
        </w:r>
      </w:ins>
      <w:del w:id="843" w:author="Ryan Lemos" w:date="2019-09-22T13:48:00Z">
        <w:r w:rsidDel="00780414">
          <w:delText xml:space="preserve">. </w:delText>
        </w:r>
        <w:r w:rsidRPr="00596E44" w:rsidDel="00780414">
          <w:rPr>
            <w:highlight w:val="yellow"/>
          </w:rPr>
          <w:delText>A figura X</w:delText>
        </w:r>
        <w:r w:rsidDel="00780414">
          <w:delText xml:space="preserve"> </w:delText>
        </w:r>
      </w:del>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F8FF15D" w:rsidR="00B965E2" w:rsidRDefault="00B965E2">
      <w:pPr>
        <w:pStyle w:val="Legenda"/>
        <w:keepNext/>
        <w:rPr>
          <w:ins w:id="844" w:author="Ryan Lemos" w:date="2019-09-21T13:02:00Z"/>
        </w:rPr>
        <w:pPrChange w:id="845" w:author="Ryan Lemos" w:date="2019-09-21T13:02:00Z">
          <w:pPr>
            <w:pStyle w:val="Legenda"/>
          </w:pPr>
        </w:pPrChange>
      </w:pPr>
      <w:bookmarkStart w:id="846" w:name="_Ref20052538"/>
      <w:ins w:id="847" w:author="Ryan Lemos" w:date="2019-09-21T13:02:00Z">
        <w:r>
          <w:t xml:space="preserve">Figura </w:t>
        </w:r>
      </w:ins>
      <w:ins w:id="848" w:author="Ryan Lemos" w:date="2019-09-22T12:43:00Z">
        <w:r w:rsidR="00921163">
          <w:fldChar w:fldCharType="begin"/>
        </w:r>
        <w:r w:rsidR="00921163">
          <w:instrText xml:space="preserve"> SEQ Figura \* ARABIC </w:instrText>
        </w:r>
      </w:ins>
      <w:r w:rsidR="00921163">
        <w:fldChar w:fldCharType="separate"/>
      </w:r>
      <w:ins w:id="849" w:author="Ryan Lemos" w:date="2019-09-22T12:43:00Z">
        <w:r w:rsidR="00921163">
          <w:rPr>
            <w:noProof/>
          </w:rPr>
          <w:t>62</w:t>
        </w:r>
        <w:r w:rsidR="00921163">
          <w:fldChar w:fldCharType="end"/>
        </w:r>
      </w:ins>
      <w:bookmarkEnd w:id="846"/>
      <w:ins w:id="850" w:author="Ryan Lemos" w:date="2019-09-21T13:02:00Z">
        <w:r>
          <w:t xml:space="preserve"> - Tela para ouvir materiais de áudio</w:t>
        </w:r>
      </w:ins>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851" w:name="_Toc17133807"/>
      <w:r>
        <w:lastRenderedPageBreak/>
        <w:t>Release 2 – Banco de questões</w:t>
      </w:r>
      <w:bookmarkEnd w:id="851"/>
    </w:p>
    <w:p w14:paraId="515CFE3C" w14:textId="77777777" w:rsidR="00B224BF" w:rsidRPr="006D241F" w:rsidRDefault="00B224BF" w:rsidP="00596E44"/>
    <w:p w14:paraId="2FED62C1" w14:textId="6FE55BBF" w:rsidR="00E33640" w:rsidRDefault="00B224BF" w:rsidP="00596E44">
      <w:pPr>
        <w:rPr>
          <w:ins w:id="852" w:author="Ryan Lemos" w:date="2019-09-21T13:02:00Z"/>
        </w:rPr>
      </w:pPr>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853" w:name="_Toc17133808"/>
      <w:r>
        <w:t>Sistema desenvolvido</w:t>
      </w:r>
      <w:bookmarkEnd w:id="853"/>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854" w:name="_Toc17133809"/>
      <w:r>
        <w:t>Professor</w:t>
      </w:r>
      <w:bookmarkEnd w:id="854"/>
    </w:p>
    <w:p w14:paraId="5046B99F" w14:textId="77777777" w:rsidR="003C127D" w:rsidRDefault="003C127D" w:rsidP="003C127D"/>
    <w:p w14:paraId="444BD7D0" w14:textId="57F7D094" w:rsidR="002D05BB" w:rsidRDefault="008D6124" w:rsidP="003C127D">
      <w:r>
        <w:t xml:space="preserve">A primeira estória definida para o segundo </w:t>
      </w:r>
      <w:r w:rsidRPr="005B582B">
        <w:rPr>
          <w:i/>
          <w:iCs/>
        </w:rPr>
        <w:t>release</w:t>
      </w:r>
      <w:r>
        <w:t xml:space="preserve"> </w:t>
      </w:r>
      <w:r w:rsidR="002D05BB">
        <w:t>se trata de uma característica que uma questão pode ter</w:t>
      </w:r>
      <w:r w:rsidR="003C35EC">
        <w:t>,</w:t>
      </w:r>
      <w:r w:rsidR="002D05BB">
        <w:t xml:space="preserve"> que diz respeito ao seu assunto, que aquela questão se refere. Essa estória pode ser identificada pela </w:t>
      </w:r>
      <w:r w:rsidR="002D05BB" w:rsidRPr="00596E44">
        <w:rPr>
          <w:highlight w:val="yellow"/>
        </w:rPr>
        <w:t>figura X</w:t>
      </w:r>
      <w:r w:rsidR="002D05BB">
        <w:t xml:space="preserve">. </w:t>
      </w:r>
    </w:p>
    <w:p w14:paraId="4BC630D3" w14:textId="2B3129D2" w:rsidR="008723DF" w:rsidRDefault="008723DF" w:rsidP="00AA372A">
      <w:pPr>
        <w:ind w:firstLine="0"/>
        <w:jc w:val="center"/>
        <w:rPr>
          <w:ins w:id="855" w:author="Ryan Lemos" w:date="2019-09-22T13:12:00Z"/>
        </w:rPr>
      </w:pPr>
    </w:p>
    <w:p w14:paraId="181E3A0E" w14:textId="1DDD7555" w:rsidR="00AA372A" w:rsidRDefault="00515A53">
      <w:pPr>
        <w:pStyle w:val="Legenda"/>
        <w:pPrChange w:id="856" w:author="Ryan Lemos" w:date="2019-09-22T13:12:00Z">
          <w:pPr/>
        </w:pPrChange>
      </w:pPr>
      <w:ins w:id="857" w:author="Ryan Lemos" w:date="2019-09-22T13:12:00Z">
        <w:r>
          <w:t xml:space="preserve">Quadro </w:t>
        </w:r>
        <w:r>
          <w:fldChar w:fldCharType="begin"/>
        </w:r>
        <w:r>
          <w:instrText xml:space="preserve"> SEQ Quadro \* ARABIC </w:instrText>
        </w:r>
      </w:ins>
      <w:r>
        <w:fldChar w:fldCharType="separate"/>
      </w:r>
      <w:ins w:id="858" w:author="Ryan Lemos" w:date="2019-09-22T13:24:00Z">
        <w:r w:rsidR="00454122">
          <w:rPr>
            <w:noProof/>
          </w:rPr>
          <w:t>24</w:t>
        </w:r>
      </w:ins>
      <w:ins w:id="859" w:author="Ryan Lemos" w:date="2019-09-22T13:12:00Z">
        <w:r>
          <w:fldChar w:fldCharType="end"/>
        </w:r>
        <w:r>
          <w:t xml:space="preserve"> </w:t>
        </w:r>
        <w:r w:rsidRPr="009A5E3B">
          <w:t xml:space="preserve">- Estória </w:t>
        </w:r>
        <w:r>
          <w:rPr>
            <w:noProof/>
          </w:rPr>
          <w:t>de gestão de assuntos de questões</w:t>
        </w:r>
      </w:ins>
    </w:p>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677DAA8A" w:rsidR="002D05BB" w:rsidDel="00515A53" w:rsidRDefault="00C0541F" w:rsidP="00C0541F">
      <w:pPr>
        <w:rPr>
          <w:del w:id="860" w:author="Ryan Lemos" w:date="2019-09-22T13:12:00Z"/>
        </w:rPr>
      </w:pPr>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w:t>
      </w:r>
      <w:r>
        <w:lastRenderedPageBreak/>
        <w:t xml:space="preserve">uma questão. Isso serve para evitar inconsistências. </w:t>
      </w:r>
      <w:r w:rsidR="003C35EC">
        <w:t>O</w:t>
      </w:r>
      <w:r>
        <w:t xml:space="preserve"> sistema est</w:t>
      </w:r>
      <w:r w:rsidR="003C35EC">
        <w:t>á</w:t>
      </w:r>
      <w:r>
        <w:t xml:space="preserve"> utilizando um recurso do </w:t>
      </w:r>
      <w:r w:rsidRPr="005B582B">
        <w:rPr>
          <w:i/>
          <w:iCs/>
        </w:rPr>
        <w:t>framework</w:t>
      </w:r>
      <w:r>
        <w:t xml:space="preserve"> Laravel, chamado </w:t>
      </w:r>
      <w:r w:rsidRPr="00596E44">
        <w:rPr>
          <w:i/>
        </w:rPr>
        <w:t>soft</w:t>
      </w:r>
      <w:r>
        <w:t xml:space="preserve"> </w:t>
      </w:r>
      <w:r w:rsidRPr="00596E44">
        <w:rPr>
          <w:i/>
        </w:rPr>
        <w:t>deletes</w:t>
      </w:r>
      <w:r>
        <w:t>, que evita a exclusão definitiva de um registro</w:t>
      </w:r>
      <w:r w:rsidR="003C35EC">
        <w:t>, sendo que e</w:t>
      </w:r>
      <w:r>
        <w:t>sse recurso funciona adicionando uma coluna na tabela denominada ‘</w:t>
      </w:r>
      <w:r w:rsidRPr="00596E44">
        <w:rPr>
          <w:i/>
        </w:rPr>
        <w:t>deleted_at</w:t>
      </w:r>
      <w:r>
        <w:rPr>
          <w:i/>
        </w:rPr>
        <w:t xml:space="preserve">’, </w:t>
      </w:r>
      <w:r>
        <w:t>que indica a data em que o registro foi excluído. Assim</w:t>
      </w:r>
      <w:r w:rsidR="003C35EC">
        <w:t>,</w:t>
      </w:r>
      <w:r>
        <w:t xml:space="preserve"> nas buscas pelo registro</w:t>
      </w:r>
      <w:r w:rsidR="003C35EC">
        <w:t>,</w:t>
      </w:r>
      <w:r>
        <w:t xml:space="preserve"> o Laravel ignora os registros que apresent</w:t>
      </w:r>
      <w:r w:rsidR="003C35EC">
        <w:t>a</w:t>
      </w:r>
      <w:r>
        <w:t xml:space="preserve">m essa coluna com um valor diferente de nulo. Porém esse recurso no sistema está sendo utilizado de maneira a evitar a exclusão definitiva de registros importantes. Assim decidiu-se pelo bloqueio do botão </w:t>
      </w:r>
      <w:r w:rsidR="007169BE">
        <w:t>de exclusão, conforme visto na</w:t>
      </w:r>
      <w:del w:id="861" w:author="Ryan Lemos" w:date="2019-09-22T13:49:00Z">
        <w:r w:rsidR="007169BE" w:rsidDel="00780414">
          <w:delText xml:space="preserve"> </w:delText>
        </w:r>
      </w:del>
      <w:ins w:id="862" w:author="Ryan Lemos" w:date="2019-09-22T13:49:00Z">
        <w:r w:rsidR="00780414">
          <w:t xml:space="preserve"> </w:t>
        </w:r>
        <w:r w:rsidR="00780414">
          <w:fldChar w:fldCharType="begin"/>
        </w:r>
        <w:r w:rsidR="00780414">
          <w:instrText xml:space="preserve"> REF _Ref20052567 \h </w:instrText>
        </w:r>
      </w:ins>
      <w:r w:rsidR="00780414">
        <w:fldChar w:fldCharType="separate"/>
      </w:r>
      <w:ins w:id="863" w:author="Ryan Lemos" w:date="2019-09-22T13:49:00Z">
        <w:r w:rsidR="00780414">
          <w:t xml:space="preserve">Figura </w:t>
        </w:r>
        <w:r w:rsidR="00780414">
          <w:rPr>
            <w:noProof/>
          </w:rPr>
          <w:t>63</w:t>
        </w:r>
        <w:r w:rsidR="00780414">
          <w:fldChar w:fldCharType="end"/>
        </w:r>
      </w:ins>
      <w:del w:id="864" w:author="Ryan Lemos" w:date="2019-09-22T13:49:00Z">
        <w:r w:rsidR="007169BE" w:rsidRPr="00596E44" w:rsidDel="00780414">
          <w:rPr>
            <w:highlight w:val="yellow"/>
          </w:rPr>
          <w:delText>figura x</w:delText>
        </w:r>
      </w:del>
      <w:r w:rsidR="007169BE">
        <w:t>, para evitar que questões cadastradas possam trazer consigo assuntos que já foram excluídos.</w:t>
      </w:r>
    </w:p>
    <w:p w14:paraId="372C330C" w14:textId="77777777" w:rsidR="007169BE" w:rsidRDefault="007169BE"/>
    <w:p w14:paraId="61689EE8" w14:textId="77777777" w:rsidR="00B965E2" w:rsidRDefault="000638D6" w:rsidP="007169BE">
      <w:pPr>
        <w:ind w:firstLine="0"/>
        <w:jc w:val="center"/>
        <w:rPr>
          <w:ins w:id="865" w:author="Ryan Lemos" w:date="2019-09-21T13:03:00Z"/>
        </w:rPr>
      </w:pPr>
      <w:r w:rsidRPr="000638D6">
        <w:rPr>
          <w:noProof/>
        </w:rPr>
        <w:t xml:space="preserve"> </w:t>
      </w:r>
    </w:p>
    <w:p w14:paraId="05A50D1E" w14:textId="0E0FF1A5" w:rsidR="00B965E2" w:rsidRDefault="00B965E2">
      <w:pPr>
        <w:pStyle w:val="Legenda"/>
        <w:keepNext/>
        <w:rPr>
          <w:ins w:id="866" w:author="Ryan Lemos" w:date="2019-09-21T13:03:00Z"/>
        </w:rPr>
        <w:pPrChange w:id="867" w:author="Ryan Lemos" w:date="2019-09-21T13:03:00Z">
          <w:pPr>
            <w:pStyle w:val="Legenda"/>
          </w:pPr>
        </w:pPrChange>
      </w:pPr>
      <w:bookmarkStart w:id="868" w:name="_Ref20052567"/>
      <w:ins w:id="869" w:author="Ryan Lemos" w:date="2019-09-21T13:03:00Z">
        <w:r>
          <w:t xml:space="preserve">Figura </w:t>
        </w:r>
      </w:ins>
      <w:ins w:id="870" w:author="Ryan Lemos" w:date="2019-09-22T12:43:00Z">
        <w:r w:rsidR="00921163">
          <w:fldChar w:fldCharType="begin"/>
        </w:r>
        <w:r w:rsidR="00921163">
          <w:instrText xml:space="preserve"> SEQ Figura \* ARABIC </w:instrText>
        </w:r>
      </w:ins>
      <w:r w:rsidR="00921163">
        <w:fldChar w:fldCharType="separate"/>
      </w:r>
      <w:ins w:id="871" w:author="Ryan Lemos" w:date="2019-09-22T12:43:00Z">
        <w:r w:rsidR="00921163">
          <w:rPr>
            <w:noProof/>
          </w:rPr>
          <w:t>63</w:t>
        </w:r>
        <w:r w:rsidR="00921163">
          <w:fldChar w:fldCharType="end"/>
        </w:r>
      </w:ins>
      <w:bookmarkEnd w:id="868"/>
      <w:ins w:id="872" w:author="Ryan Lemos" w:date="2019-09-21T13:03:00Z">
        <w:r>
          <w:t xml:space="preserve"> - Tela de listagem dos assuntos</w:t>
        </w:r>
      </w:ins>
    </w:p>
    <w:p w14:paraId="35AF330B" w14:textId="3A68CC0B" w:rsidR="007169BE" w:rsidRDefault="000638D6" w:rsidP="007169BE">
      <w:pPr>
        <w:ind w:firstLine="0"/>
        <w:jc w:val="center"/>
      </w:pPr>
      <w:r>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27837" cy="4075182"/>
                    </a:xfrm>
                    <a:prstGeom prst="rect">
                      <a:avLst/>
                    </a:prstGeom>
                  </pic:spPr>
                </pic:pic>
              </a:graphicData>
            </a:graphic>
          </wp:inline>
        </w:drawing>
      </w:r>
    </w:p>
    <w:p w14:paraId="708CA3EB" w14:textId="77777777" w:rsidR="0049723A" w:rsidRDefault="0049723A" w:rsidP="005B582B">
      <w:pPr>
        <w:ind w:firstLine="0"/>
      </w:pPr>
    </w:p>
    <w:p w14:paraId="5E796E46" w14:textId="7E5AEBC0" w:rsidR="0049723A" w:rsidRDefault="00894804" w:rsidP="0049723A">
      <w:pPr>
        <w:rPr>
          <w:ins w:id="873" w:author="Ryan Lemos" w:date="2019-09-22T13:12:00Z"/>
        </w:rPr>
      </w:pPr>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rPr>
          <w:ins w:id="874" w:author="Ryan Lemos" w:date="2019-09-22T13:13:00Z"/>
        </w:rPr>
      </w:pPr>
    </w:p>
    <w:p w14:paraId="514505EA" w14:textId="2DA3A946" w:rsidR="00FE4DD4" w:rsidRDefault="00FE4DD4">
      <w:pPr>
        <w:pStyle w:val="Legenda"/>
        <w:pPrChange w:id="875" w:author="Ryan Lemos" w:date="2019-09-22T13:13:00Z">
          <w:pPr/>
        </w:pPrChange>
      </w:pPr>
      <w:ins w:id="876" w:author="Ryan Lemos" w:date="2019-09-22T13:13:00Z">
        <w:r>
          <w:t xml:space="preserve">Quadro </w:t>
        </w:r>
        <w:r>
          <w:fldChar w:fldCharType="begin"/>
        </w:r>
        <w:r>
          <w:instrText xml:space="preserve"> SEQ Quadro \* ARABIC </w:instrText>
        </w:r>
      </w:ins>
      <w:r>
        <w:fldChar w:fldCharType="separate"/>
      </w:r>
      <w:ins w:id="877" w:author="Ryan Lemos" w:date="2019-09-22T13:24:00Z">
        <w:r w:rsidR="00454122">
          <w:rPr>
            <w:noProof/>
          </w:rPr>
          <w:t>25</w:t>
        </w:r>
      </w:ins>
      <w:ins w:id="878" w:author="Ryan Lemos" w:date="2019-09-22T13:13:00Z">
        <w:r>
          <w:fldChar w:fldCharType="end"/>
        </w:r>
        <w:r w:rsidRPr="00FF15EE">
          <w:t xml:space="preserve"> - Estória de </w:t>
        </w:r>
        <w:r>
          <w:t>criação de questões</w:t>
        </w:r>
      </w:ins>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lastRenderedPageBreak/>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5C23AEE4" w:rsidR="00893103" w:rsidRDefault="00893103" w:rsidP="00D54A70">
      <w:r>
        <w:t xml:space="preserve">A </w:t>
      </w:r>
      <w:ins w:id="879" w:author="Ryan Lemos" w:date="2019-09-22T13:49:00Z">
        <w:r w:rsidR="00780414">
          <w:fldChar w:fldCharType="begin"/>
        </w:r>
        <w:r w:rsidR="00780414">
          <w:instrText xml:space="preserve"> REF _Ref20052591 \h </w:instrText>
        </w:r>
      </w:ins>
      <w:r w:rsidR="00780414">
        <w:fldChar w:fldCharType="separate"/>
      </w:r>
      <w:ins w:id="880" w:author="Ryan Lemos" w:date="2019-09-22T13:49:00Z">
        <w:r w:rsidR="00780414">
          <w:t xml:space="preserve">Figura </w:t>
        </w:r>
        <w:r w:rsidR="00780414">
          <w:rPr>
            <w:noProof/>
          </w:rPr>
          <w:t>64</w:t>
        </w:r>
        <w:r w:rsidR="00780414">
          <w:fldChar w:fldCharType="end"/>
        </w:r>
        <w:r w:rsidR="00780414">
          <w:t xml:space="preserve"> </w:t>
        </w:r>
      </w:ins>
      <w:del w:id="881" w:author="Ryan Lemos" w:date="2019-09-22T13:49:00Z">
        <w:r w:rsidRPr="00596E44" w:rsidDel="00780414">
          <w:rPr>
            <w:highlight w:val="yellow"/>
          </w:rPr>
          <w:delText>figura X</w:delText>
        </w:r>
        <w:r w:rsidDel="00780414">
          <w:delText xml:space="preserve"> </w:delText>
        </w:r>
      </w:del>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3AD791AD" w:rsidR="00B965E2" w:rsidRDefault="00B965E2">
      <w:pPr>
        <w:pStyle w:val="Legenda"/>
        <w:keepNext/>
        <w:rPr>
          <w:ins w:id="882" w:author="Ryan Lemos" w:date="2019-09-21T13:03:00Z"/>
        </w:rPr>
        <w:pPrChange w:id="883" w:author="Ryan Lemos" w:date="2019-09-21T13:03:00Z">
          <w:pPr>
            <w:pStyle w:val="Legenda"/>
          </w:pPr>
        </w:pPrChange>
      </w:pPr>
      <w:bookmarkStart w:id="884" w:name="_Ref20052591"/>
      <w:ins w:id="885" w:author="Ryan Lemos" w:date="2019-09-21T13:03:00Z">
        <w:r>
          <w:lastRenderedPageBreak/>
          <w:t xml:space="preserve">Figura </w:t>
        </w:r>
      </w:ins>
      <w:ins w:id="886" w:author="Ryan Lemos" w:date="2019-09-22T12:43:00Z">
        <w:r w:rsidR="00921163">
          <w:fldChar w:fldCharType="begin"/>
        </w:r>
        <w:r w:rsidR="00921163">
          <w:instrText xml:space="preserve"> SEQ Figura \* ARABIC </w:instrText>
        </w:r>
      </w:ins>
      <w:r w:rsidR="00921163">
        <w:fldChar w:fldCharType="separate"/>
      </w:r>
      <w:ins w:id="887" w:author="Ryan Lemos" w:date="2019-09-22T12:43:00Z">
        <w:r w:rsidR="00921163">
          <w:rPr>
            <w:noProof/>
          </w:rPr>
          <w:t>64</w:t>
        </w:r>
        <w:r w:rsidR="00921163">
          <w:fldChar w:fldCharType="end"/>
        </w:r>
      </w:ins>
      <w:bookmarkEnd w:id="884"/>
      <w:ins w:id="888" w:author="Ryan Lemos" w:date="2019-09-21T13:03:00Z">
        <w:r>
          <w:t xml:space="preserve"> - Tela da primeira etapa de cadastro de uma questão</w:t>
        </w:r>
      </w:ins>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4AA9763D" w14:textId="1351CAAB" w:rsidR="004C0224" w:rsidDel="00FE4DD4" w:rsidRDefault="004C0224" w:rsidP="004C0224">
      <w:pPr>
        <w:rPr>
          <w:del w:id="889" w:author="Ryan Lemos" w:date="2019-09-22T13:13:00Z"/>
        </w:rPr>
      </w:pPr>
      <w:r>
        <w:t xml:space="preserve">Já a </w:t>
      </w:r>
      <w:ins w:id="890" w:author="Ryan Lemos" w:date="2019-09-22T13:49:00Z">
        <w:r w:rsidR="00780414">
          <w:fldChar w:fldCharType="begin"/>
        </w:r>
        <w:r w:rsidR="00780414">
          <w:instrText xml:space="preserve"> REF _Ref20052605 \h </w:instrText>
        </w:r>
      </w:ins>
      <w:r w:rsidR="00780414">
        <w:fldChar w:fldCharType="separate"/>
      </w:r>
      <w:ins w:id="891" w:author="Ryan Lemos" w:date="2019-09-22T13:49:00Z">
        <w:r w:rsidR="00780414">
          <w:t xml:space="preserve">Figura </w:t>
        </w:r>
        <w:r w:rsidR="00780414">
          <w:rPr>
            <w:noProof/>
          </w:rPr>
          <w:t>65</w:t>
        </w:r>
        <w:r w:rsidR="00780414">
          <w:fldChar w:fldCharType="end"/>
        </w:r>
        <w:r w:rsidR="00780414">
          <w:t xml:space="preserve"> </w:t>
        </w:r>
      </w:ins>
      <w:del w:id="892" w:author="Ryan Lemos" w:date="2019-09-22T13:49:00Z">
        <w:r w:rsidRPr="00596E44" w:rsidDel="00780414">
          <w:rPr>
            <w:highlight w:val="yellow"/>
          </w:rPr>
          <w:delText>figura X</w:delText>
        </w:r>
        <w:r w:rsidDel="00780414">
          <w:delText xml:space="preserve"> </w:delText>
        </w:r>
      </w:del>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 que detém uma série de ferramentas para edição de textos, como negrito, itálico, criação de </w:t>
      </w:r>
      <w:r w:rsidR="00CF506D">
        <w:t>listas etc.</w:t>
      </w:r>
      <w:r w:rsidR="00C00F6E">
        <w:t xml:space="preserve"> (</w:t>
      </w:r>
      <w:commentRangeStart w:id="893"/>
      <w:r w:rsidR="00C00F6E">
        <w:t>CKEDITOR</w:t>
      </w:r>
      <w:commentRangeEnd w:id="893"/>
      <w:r w:rsidR="00027C62">
        <w:rPr>
          <w:rStyle w:val="Refdecomentrio"/>
        </w:rPr>
        <w:commentReference w:id="893"/>
      </w:r>
      <w:r w:rsidR="00C00F6E">
        <w:t>, 2019).</w:t>
      </w:r>
    </w:p>
    <w:p w14:paraId="6229E73D" w14:textId="77777777" w:rsidR="004C0224" w:rsidRDefault="004C0224"/>
    <w:p w14:paraId="6386A08D" w14:textId="1EAAD831" w:rsidR="00B965E2" w:rsidRDefault="00B965E2">
      <w:pPr>
        <w:pStyle w:val="Legenda"/>
        <w:keepNext/>
        <w:rPr>
          <w:ins w:id="894" w:author="Ryan Lemos" w:date="2019-09-21T13:03:00Z"/>
        </w:rPr>
        <w:pPrChange w:id="895" w:author="Ryan Lemos" w:date="2019-09-21T13:03:00Z">
          <w:pPr>
            <w:pStyle w:val="Legenda"/>
          </w:pPr>
        </w:pPrChange>
      </w:pPr>
      <w:bookmarkStart w:id="896" w:name="_Ref20052605"/>
      <w:ins w:id="897" w:author="Ryan Lemos" w:date="2019-09-21T13:03:00Z">
        <w:r>
          <w:lastRenderedPageBreak/>
          <w:t xml:space="preserve">Figura </w:t>
        </w:r>
      </w:ins>
      <w:ins w:id="898" w:author="Ryan Lemos" w:date="2019-09-22T12:43:00Z">
        <w:r w:rsidR="00921163">
          <w:fldChar w:fldCharType="begin"/>
        </w:r>
        <w:r w:rsidR="00921163">
          <w:instrText xml:space="preserve"> SEQ Figura \* ARABIC </w:instrText>
        </w:r>
      </w:ins>
      <w:r w:rsidR="00921163">
        <w:fldChar w:fldCharType="separate"/>
      </w:r>
      <w:ins w:id="899" w:author="Ryan Lemos" w:date="2019-09-22T12:43:00Z">
        <w:r w:rsidR="00921163">
          <w:rPr>
            <w:noProof/>
          </w:rPr>
          <w:t>65</w:t>
        </w:r>
        <w:r w:rsidR="00921163">
          <w:fldChar w:fldCharType="end"/>
        </w:r>
      </w:ins>
      <w:bookmarkEnd w:id="896"/>
      <w:ins w:id="900" w:author="Ryan Lemos" w:date="2019-09-21T13:03:00Z">
        <w:r>
          <w:t xml:space="preserve"> - </w:t>
        </w:r>
        <w:r w:rsidRPr="003E60B6">
          <w:t xml:space="preserve">Tela da </w:t>
        </w:r>
        <w:r>
          <w:t>segunda</w:t>
        </w:r>
        <w:r w:rsidRPr="003E60B6">
          <w:t xml:space="preserve"> etapa de cadastro de uma questão</w:t>
        </w:r>
      </w:ins>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0A6609B3" w:rsidR="004C0224" w:rsidRDefault="004C0224" w:rsidP="00596E44">
      <w:r>
        <w:t>Caso a questão seja de marcar</w:t>
      </w:r>
      <w:r w:rsidR="00AB3C4D">
        <w:t>,</w:t>
      </w:r>
      <w:r>
        <w:t xml:space="preserve"> a terceira etapa fica disponível, conforme visto na</w:t>
      </w:r>
      <w:ins w:id="901" w:author="Ryan Lemos" w:date="2019-09-22T13:50:00Z">
        <w:r w:rsidR="00780414">
          <w:t xml:space="preserve"> </w:t>
        </w:r>
        <w:r w:rsidR="00780414">
          <w:fldChar w:fldCharType="begin"/>
        </w:r>
        <w:r w:rsidR="00780414">
          <w:instrText xml:space="preserve"> REF _Ref20052631 \h </w:instrText>
        </w:r>
      </w:ins>
      <w:r w:rsidR="00780414">
        <w:fldChar w:fldCharType="separate"/>
      </w:r>
      <w:ins w:id="902" w:author="Ryan Lemos" w:date="2019-09-22T13:50:00Z">
        <w:r w:rsidR="00780414">
          <w:t xml:space="preserve">Figura </w:t>
        </w:r>
        <w:r w:rsidR="00780414">
          <w:rPr>
            <w:noProof/>
          </w:rPr>
          <w:t>66</w:t>
        </w:r>
        <w:r w:rsidR="00780414">
          <w:fldChar w:fldCharType="end"/>
        </w:r>
      </w:ins>
      <w:del w:id="903" w:author="Ryan Lemos" w:date="2019-09-22T13:50:00Z">
        <w:r w:rsidDel="00780414">
          <w:delText xml:space="preserve"> </w:delText>
        </w:r>
        <w:r w:rsidRPr="00596E44" w:rsidDel="00780414">
          <w:rPr>
            <w:highlight w:val="yellow"/>
          </w:rPr>
          <w:delText>figura X</w:delText>
        </w:r>
      </w:del>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14C8CE55" w:rsidR="00B965E2" w:rsidRDefault="00B965E2">
      <w:pPr>
        <w:pStyle w:val="Legenda"/>
        <w:keepNext/>
        <w:rPr>
          <w:ins w:id="904" w:author="Ryan Lemos" w:date="2019-09-21T13:03:00Z"/>
        </w:rPr>
        <w:pPrChange w:id="905" w:author="Ryan Lemos" w:date="2019-09-21T13:03:00Z">
          <w:pPr>
            <w:pStyle w:val="Legenda"/>
          </w:pPr>
        </w:pPrChange>
      </w:pPr>
      <w:bookmarkStart w:id="906" w:name="_Ref20052631"/>
      <w:ins w:id="907" w:author="Ryan Lemos" w:date="2019-09-21T13:03:00Z">
        <w:r>
          <w:lastRenderedPageBreak/>
          <w:t xml:space="preserve">Figura </w:t>
        </w:r>
      </w:ins>
      <w:ins w:id="908" w:author="Ryan Lemos" w:date="2019-09-22T12:43:00Z">
        <w:r w:rsidR="00921163">
          <w:fldChar w:fldCharType="begin"/>
        </w:r>
        <w:r w:rsidR="00921163">
          <w:instrText xml:space="preserve"> SEQ Figura \* ARABIC </w:instrText>
        </w:r>
      </w:ins>
      <w:r w:rsidR="00921163">
        <w:fldChar w:fldCharType="separate"/>
      </w:r>
      <w:ins w:id="909" w:author="Ryan Lemos" w:date="2019-09-22T12:43:00Z">
        <w:r w:rsidR="00921163">
          <w:rPr>
            <w:noProof/>
          </w:rPr>
          <w:t>66</w:t>
        </w:r>
        <w:r w:rsidR="00921163">
          <w:fldChar w:fldCharType="end"/>
        </w:r>
      </w:ins>
      <w:bookmarkEnd w:id="906"/>
      <w:ins w:id="910" w:author="Ryan Lemos" w:date="2019-09-21T13:03:00Z">
        <w:r>
          <w:t xml:space="preserve"> - </w:t>
        </w:r>
        <w:r w:rsidRPr="00CA52D1">
          <w:t xml:space="preserve">Tela da </w:t>
        </w:r>
        <w:r>
          <w:t>terceira</w:t>
        </w:r>
        <w:r w:rsidRPr="00CA52D1">
          <w:t xml:space="preserve"> etapa de cadastro de uma questão</w:t>
        </w:r>
      </w:ins>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355C95A7" w:rsidR="00BC4BB5" w:rsidRDefault="00BC4BB5" w:rsidP="00596E44">
      <w:r>
        <w:t>A última etapa, conforme visto na</w:t>
      </w:r>
      <w:del w:id="911" w:author="Ryan Lemos" w:date="2019-09-22T13:50:00Z">
        <w:r w:rsidDel="00780414">
          <w:delText xml:space="preserve"> </w:delText>
        </w:r>
      </w:del>
      <w:ins w:id="912" w:author="Ryan Lemos" w:date="2019-09-22T13:50:00Z">
        <w:r w:rsidR="00780414">
          <w:t xml:space="preserve"> </w:t>
        </w:r>
        <w:r w:rsidR="00780414">
          <w:fldChar w:fldCharType="begin"/>
        </w:r>
        <w:r w:rsidR="00780414">
          <w:instrText xml:space="preserve"> REF _Ref20052650 \h </w:instrText>
        </w:r>
      </w:ins>
      <w:r w:rsidR="00780414">
        <w:fldChar w:fldCharType="separate"/>
      </w:r>
      <w:ins w:id="913" w:author="Ryan Lemos" w:date="2019-09-22T13:50:00Z">
        <w:r w:rsidR="00780414">
          <w:t xml:space="preserve">Figura </w:t>
        </w:r>
        <w:r w:rsidR="00780414">
          <w:rPr>
            <w:noProof/>
          </w:rPr>
          <w:t>67</w:t>
        </w:r>
        <w:r w:rsidR="00780414">
          <w:fldChar w:fldCharType="end"/>
        </w:r>
      </w:ins>
      <w:del w:id="914" w:author="Ryan Lemos" w:date="2019-09-22T13:50:00Z">
        <w:r w:rsidRPr="00596E44" w:rsidDel="00780414">
          <w:rPr>
            <w:highlight w:val="yellow"/>
          </w:rPr>
          <w:delText>figura x</w:delText>
        </w:r>
      </w:del>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60FDCDC1" w:rsidR="00B965E2" w:rsidRDefault="00B965E2">
      <w:pPr>
        <w:pStyle w:val="Legenda"/>
        <w:keepNext/>
        <w:rPr>
          <w:ins w:id="915" w:author="Ryan Lemos" w:date="2019-09-21T13:04:00Z"/>
        </w:rPr>
        <w:pPrChange w:id="916" w:author="Ryan Lemos" w:date="2019-09-21T13:04:00Z">
          <w:pPr>
            <w:pStyle w:val="Legenda"/>
          </w:pPr>
        </w:pPrChange>
      </w:pPr>
      <w:bookmarkStart w:id="917" w:name="_Ref20052650"/>
      <w:ins w:id="918" w:author="Ryan Lemos" w:date="2019-09-21T13:04:00Z">
        <w:r>
          <w:lastRenderedPageBreak/>
          <w:t xml:space="preserve">Figura </w:t>
        </w:r>
      </w:ins>
      <w:ins w:id="919" w:author="Ryan Lemos" w:date="2019-09-22T12:43:00Z">
        <w:r w:rsidR="00921163">
          <w:fldChar w:fldCharType="begin"/>
        </w:r>
        <w:r w:rsidR="00921163">
          <w:instrText xml:space="preserve"> SEQ Figura \* ARABIC </w:instrText>
        </w:r>
      </w:ins>
      <w:r w:rsidR="00921163">
        <w:fldChar w:fldCharType="separate"/>
      </w:r>
      <w:ins w:id="920" w:author="Ryan Lemos" w:date="2019-09-22T12:43:00Z">
        <w:r w:rsidR="00921163">
          <w:rPr>
            <w:noProof/>
          </w:rPr>
          <w:t>67</w:t>
        </w:r>
        <w:r w:rsidR="00921163">
          <w:fldChar w:fldCharType="end"/>
        </w:r>
      </w:ins>
      <w:bookmarkEnd w:id="917"/>
      <w:ins w:id="921" w:author="Ryan Lemos" w:date="2019-09-21T13:04:00Z">
        <w:r>
          <w:t xml:space="preserve"> - </w:t>
        </w:r>
        <w:r w:rsidRPr="001F67F9">
          <w:t xml:space="preserve">Tela da </w:t>
        </w:r>
        <w:r>
          <w:t>última</w:t>
        </w:r>
        <w:r w:rsidRPr="001F67F9">
          <w:t xml:space="preserve"> etapa de cadastro de uma questão</w:t>
        </w:r>
      </w:ins>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39B444A6"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922"/>
      <w:r w:rsidRPr="00596E44">
        <w:rPr>
          <w:i/>
        </w:rPr>
        <w:t>Local</w:t>
      </w:r>
      <w:r>
        <w:t xml:space="preserve"> </w:t>
      </w:r>
      <w:r w:rsidRPr="00596E44">
        <w:rPr>
          <w:i/>
        </w:rPr>
        <w:t>Storage</w:t>
      </w:r>
      <w:r>
        <w:t xml:space="preserve">, </w:t>
      </w:r>
      <w:commentRangeEnd w:id="922"/>
      <w:r w:rsidR="00AB3C4D">
        <w:rPr>
          <w:rStyle w:val="Refdecomentrio"/>
        </w:rPr>
        <w:commentReference w:id="922"/>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ins w:id="923" w:author="Ryan Lemos" w:date="2019-09-22T13:51:00Z">
        <w:r w:rsidR="00780414">
          <w:t xml:space="preserve"> </w:t>
        </w:r>
        <w:r w:rsidR="00780414">
          <w:fldChar w:fldCharType="begin"/>
        </w:r>
        <w:r w:rsidR="00780414">
          <w:instrText xml:space="preserve"> REF _Ref20052691 \h </w:instrText>
        </w:r>
      </w:ins>
      <w:r w:rsidR="00780414">
        <w:fldChar w:fldCharType="separate"/>
      </w:r>
      <w:ins w:id="924" w:author="Ryan Lemos" w:date="2019-09-22T13:51:00Z">
        <w:r w:rsidR="00780414">
          <w:t xml:space="preserve">Figura </w:t>
        </w:r>
        <w:r w:rsidR="00780414">
          <w:rPr>
            <w:noProof/>
          </w:rPr>
          <w:t>68</w:t>
        </w:r>
        <w:r w:rsidR="00780414">
          <w:fldChar w:fldCharType="end"/>
        </w:r>
      </w:ins>
      <w:del w:id="925" w:author="Ryan Lemos" w:date="2019-09-22T13:51:00Z">
        <w:r w:rsidR="00EE5F10" w:rsidDel="00780414">
          <w:delText xml:space="preserve"> </w:delText>
        </w:r>
        <w:r w:rsidR="00EE5F10" w:rsidRPr="00596E44" w:rsidDel="00780414">
          <w:rPr>
            <w:highlight w:val="yellow"/>
          </w:rPr>
          <w:delText>figura x</w:delText>
        </w:r>
      </w:del>
      <w:r w:rsidR="00EE5F10">
        <w:t xml:space="preserve">, em que foi utilizado o navegador Google Chrome. </w:t>
      </w:r>
    </w:p>
    <w:p w14:paraId="74866706" w14:textId="77777777" w:rsidR="00EE5F10" w:rsidRDefault="00EE5F10" w:rsidP="00BC4BB5"/>
    <w:p w14:paraId="6A769D36" w14:textId="23159AED" w:rsidR="00B965E2" w:rsidRDefault="00B965E2">
      <w:pPr>
        <w:pStyle w:val="Legenda"/>
        <w:keepNext/>
        <w:rPr>
          <w:ins w:id="926" w:author="Ryan Lemos" w:date="2019-09-21T13:04:00Z"/>
        </w:rPr>
        <w:pPrChange w:id="927" w:author="Ryan Lemos" w:date="2019-09-21T13:04:00Z">
          <w:pPr>
            <w:pStyle w:val="Legenda"/>
          </w:pPr>
        </w:pPrChange>
      </w:pPr>
      <w:bookmarkStart w:id="928" w:name="_Ref20052691"/>
      <w:ins w:id="929" w:author="Ryan Lemos" w:date="2019-09-21T13:04:00Z">
        <w:r>
          <w:t xml:space="preserve">Figura </w:t>
        </w:r>
      </w:ins>
      <w:ins w:id="930" w:author="Ryan Lemos" w:date="2019-09-22T12:43:00Z">
        <w:r w:rsidR="00921163">
          <w:fldChar w:fldCharType="begin"/>
        </w:r>
        <w:r w:rsidR="00921163">
          <w:instrText xml:space="preserve"> SEQ Figura \* ARABIC </w:instrText>
        </w:r>
      </w:ins>
      <w:r w:rsidR="00921163">
        <w:fldChar w:fldCharType="separate"/>
      </w:r>
      <w:ins w:id="931" w:author="Ryan Lemos" w:date="2019-09-22T12:43:00Z">
        <w:r w:rsidR="00921163">
          <w:rPr>
            <w:noProof/>
          </w:rPr>
          <w:t>68</w:t>
        </w:r>
        <w:r w:rsidR="00921163">
          <w:fldChar w:fldCharType="end"/>
        </w:r>
      </w:ins>
      <w:bookmarkEnd w:id="928"/>
      <w:ins w:id="932" w:author="Ryan Lemos" w:date="2019-09-21T13:04:00Z">
        <w:r>
          <w:t xml:space="preserve"> - Dados salvos no navegador</w:t>
        </w:r>
      </w:ins>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rPr>
          <w:ins w:id="933" w:author="Ryan Lemos" w:date="2019-09-22T13:14:00Z"/>
        </w:rPr>
      </w:pPr>
    </w:p>
    <w:p w14:paraId="697EF4F0" w14:textId="345D6093" w:rsidR="00FE4DD4" w:rsidRDefault="00FE4DD4">
      <w:pPr>
        <w:pStyle w:val="Legenda"/>
        <w:pPrChange w:id="934" w:author="Ryan Lemos" w:date="2019-09-22T13:14:00Z">
          <w:pPr/>
        </w:pPrChange>
      </w:pPr>
      <w:ins w:id="935" w:author="Ryan Lemos" w:date="2019-09-22T13:14:00Z">
        <w:r>
          <w:t xml:space="preserve">Quadro </w:t>
        </w:r>
        <w:r>
          <w:fldChar w:fldCharType="begin"/>
        </w:r>
        <w:r>
          <w:instrText xml:space="preserve"> SEQ Quadro \* ARABIC </w:instrText>
        </w:r>
      </w:ins>
      <w:r>
        <w:fldChar w:fldCharType="separate"/>
      </w:r>
      <w:ins w:id="936" w:author="Ryan Lemos" w:date="2019-09-22T13:24:00Z">
        <w:r w:rsidR="00454122">
          <w:rPr>
            <w:noProof/>
          </w:rPr>
          <w:t>26</w:t>
        </w:r>
      </w:ins>
      <w:ins w:id="937" w:author="Ryan Lemos" w:date="2019-09-22T13:14:00Z">
        <w:r>
          <w:fldChar w:fldCharType="end"/>
        </w:r>
        <w:r w:rsidRPr="008656DC">
          <w:t xml:space="preserve"> - Estória de </w:t>
        </w:r>
        <w:r>
          <w:t>edição de uma questão</w:t>
        </w:r>
      </w:ins>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pPr>
        <w:ind w:firstLine="0"/>
        <w:jc w:val="center"/>
        <w:pPrChange w:id="938" w:author="Ryan Lemos" w:date="2019-09-22T13:13:00Z">
          <w:pPr>
            <w:ind w:firstLine="0"/>
          </w:pPr>
        </w:pPrChange>
      </w:pPr>
    </w:p>
    <w:p w14:paraId="07264101" w14:textId="30C81633" w:rsidR="00265637" w:rsidDel="00FE4DD4" w:rsidRDefault="007A2067" w:rsidP="00074A94">
      <w:pPr>
        <w:rPr>
          <w:del w:id="939" w:author="Ryan Lemos" w:date="2019-09-22T13:14:00Z"/>
        </w:rPr>
      </w:pPr>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del w:id="940" w:author="Ryan Lemos" w:date="2019-09-22T13:51:00Z">
        <w:r w:rsidDel="00780414">
          <w:delText xml:space="preserve"> </w:delText>
        </w:r>
      </w:del>
      <w:ins w:id="941" w:author="Ryan Lemos" w:date="2019-09-22T13:51:00Z">
        <w:r w:rsidR="00780414">
          <w:t xml:space="preserve"> </w:t>
        </w:r>
        <w:r w:rsidR="00780414">
          <w:fldChar w:fldCharType="begin"/>
        </w:r>
        <w:r w:rsidR="00780414">
          <w:instrText xml:space="preserve"> REF _Ref20052716 \h </w:instrText>
        </w:r>
      </w:ins>
      <w:r w:rsidR="00780414">
        <w:fldChar w:fldCharType="separate"/>
      </w:r>
      <w:ins w:id="942" w:author="Ryan Lemos" w:date="2019-09-22T13:51:00Z">
        <w:r w:rsidR="00780414">
          <w:t xml:space="preserve">Figura </w:t>
        </w:r>
        <w:r w:rsidR="00780414">
          <w:rPr>
            <w:noProof/>
          </w:rPr>
          <w:t>69</w:t>
        </w:r>
        <w:r w:rsidR="00780414">
          <w:fldChar w:fldCharType="end"/>
        </w:r>
      </w:ins>
      <w:del w:id="943" w:author="Ryan Lemos" w:date="2019-09-22T13:51:00Z">
        <w:r w:rsidRPr="00596E44" w:rsidDel="00780414">
          <w:rPr>
            <w:highlight w:val="yellow"/>
          </w:rPr>
          <w:delText>figura x</w:delText>
        </w:r>
      </w:del>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4EE6A4D9" w14:textId="77777777" w:rsidR="00074A94" w:rsidRDefault="00074A94"/>
    <w:p w14:paraId="14704EF2" w14:textId="77777777" w:rsidR="00B965E2" w:rsidRDefault="00265637" w:rsidP="00596E44">
      <w:pPr>
        <w:ind w:firstLine="0"/>
        <w:jc w:val="center"/>
        <w:rPr>
          <w:ins w:id="944" w:author="Ryan Lemos" w:date="2019-09-21T13:04:00Z"/>
        </w:rPr>
      </w:pPr>
      <w:r w:rsidRPr="00265637">
        <w:rPr>
          <w:noProof/>
        </w:rPr>
        <w:t xml:space="preserve"> </w:t>
      </w:r>
    </w:p>
    <w:p w14:paraId="339144ED" w14:textId="6223C536" w:rsidR="00B965E2" w:rsidRDefault="00B965E2">
      <w:pPr>
        <w:pStyle w:val="Legenda"/>
        <w:keepNext/>
        <w:rPr>
          <w:ins w:id="945" w:author="Ryan Lemos" w:date="2019-09-21T13:04:00Z"/>
        </w:rPr>
        <w:pPrChange w:id="946" w:author="Ryan Lemos" w:date="2019-09-21T13:04:00Z">
          <w:pPr>
            <w:pStyle w:val="Legenda"/>
          </w:pPr>
        </w:pPrChange>
      </w:pPr>
      <w:bookmarkStart w:id="947" w:name="_Ref20052716"/>
      <w:ins w:id="948" w:author="Ryan Lemos" w:date="2019-09-21T13:04:00Z">
        <w:r>
          <w:t xml:space="preserve">Figura </w:t>
        </w:r>
      </w:ins>
      <w:ins w:id="949" w:author="Ryan Lemos" w:date="2019-09-22T12:43:00Z">
        <w:r w:rsidR="00921163">
          <w:fldChar w:fldCharType="begin"/>
        </w:r>
        <w:r w:rsidR="00921163">
          <w:instrText xml:space="preserve"> SEQ Figura \* ARABIC </w:instrText>
        </w:r>
      </w:ins>
      <w:r w:rsidR="00921163">
        <w:fldChar w:fldCharType="separate"/>
      </w:r>
      <w:ins w:id="950" w:author="Ryan Lemos" w:date="2019-09-22T12:43:00Z">
        <w:r w:rsidR="00921163">
          <w:rPr>
            <w:noProof/>
          </w:rPr>
          <w:t>69</w:t>
        </w:r>
        <w:r w:rsidR="00921163">
          <w:fldChar w:fldCharType="end"/>
        </w:r>
      </w:ins>
      <w:bookmarkEnd w:id="947"/>
      <w:ins w:id="951" w:author="Ryan Lemos" w:date="2019-09-21T13:04:00Z">
        <w:r>
          <w:t xml:space="preserve"> - Tela de edição de uma questão</w:t>
        </w:r>
      </w:ins>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38A5411C"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rPr>
          <w:ins w:id="952" w:author="Ryan Lemos" w:date="2019-09-22T13:14:00Z"/>
        </w:rPr>
      </w:pPr>
    </w:p>
    <w:p w14:paraId="65FC7870" w14:textId="69FF9098" w:rsidR="00FE4DD4" w:rsidRDefault="00FE4DD4">
      <w:pPr>
        <w:pStyle w:val="Legenda"/>
        <w:pPrChange w:id="953" w:author="Ryan Lemos" w:date="2019-09-22T13:14:00Z">
          <w:pPr>
            <w:ind w:firstLine="0"/>
          </w:pPr>
        </w:pPrChange>
      </w:pPr>
      <w:ins w:id="954" w:author="Ryan Lemos" w:date="2019-09-22T13:14:00Z">
        <w:r>
          <w:t xml:space="preserve">Quadro </w:t>
        </w:r>
        <w:r>
          <w:fldChar w:fldCharType="begin"/>
        </w:r>
        <w:r>
          <w:instrText xml:space="preserve"> SEQ Quadro \* ARABIC </w:instrText>
        </w:r>
      </w:ins>
      <w:r>
        <w:fldChar w:fldCharType="separate"/>
      </w:r>
      <w:ins w:id="955" w:author="Ryan Lemos" w:date="2019-09-22T13:24:00Z">
        <w:r w:rsidR="00454122">
          <w:rPr>
            <w:noProof/>
          </w:rPr>
          <w:t>27</w:t>
        </w:r>
      </w:ins>
      <w:ins w:id="956" w:author="Ryan Lemos" w:date="2019-09-22T13:14:00Z">
        <w:r>
          <w:fldChar w:fldCharType="end"/>
        </w:r>
        <w:r w:rsidRPr="00A45B27">
          <w:t xml:space="preserve"> - Estória de </w:t>
        </w:r>
        <w:r>
          <w:t>criação de atividades</w:t>
        </w:r>
      </w:ins>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19B4CEE4"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ins w:id="957" w:author="Ryan Lemos" w:date="2019-09-22T13:52:00Z">
        <w:r w:rsidR="00780414">
          <w:fldChar w:fldCharType="begin"/>
        </w:r>
        <w:r w:rsidR="00780414">
          <w:instrText xml:space="preserve"> REF _Ref20052737 \h </w:instrText>
        </w:r>
      </w:ins>
      <w:r w:rsidR="00780414">
        <w:fldChar w:fldCharType="separate"/>
      </w:r>
      <w:ins w:id="958" w:author="Ryan Lemos" w:date="2019-09-22T13:52:00Z">
        <w:r w:rsidR="00780414">
          <w:t xml:space="preserve">Figura </w:t>
        </w:r>
        <w:r w:rsidR="00780414">
          <w:rPr>
            <w:noProof/>
          </w:rPr>
          <w:t>70</w:t>
        </w:r>
        <w:r w:rsidR="00780414">
          <w:fldChar w:fldCharType="end"/>
        </w:r>
      </w:ins>
      <w:ins w:id="959" w:author="Ryan Lemos" w:date="2019-09-22T13:51:00Z">
        <w:r w:rsidR="00780414">
          <w:t xml:space="preserve"> </w:t>
        </w:r>
      </w:ins>
      <w:del w:id="960" w:author="Ryan Lemos" w:date="2019-09-22T13:51:00Z">
        <w:r w:rsidRPr="00596E44" w:rsidDel="00780414">
          <w:rPr>
            <w:highlight w:val="yellow"/>
          </w:rPr>
          <w:delText>figura X</w:delText>
        </w:r>
        <w:r w:rsidDel="00780414">
          <w:delText xml:space="preserve"> </w:delText>
        </w:r>
      </w:del>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rPr>
          <w:ins w:id="961" w:author="Ryan Lemos" w:date="2019-09-21T13:04:00Z"/>
        </w:rPr>
      </w:pPr>
      <w:r w:rsidRPr="00265637">
        <w:rPr>
          <w:noProof/>
        </w:rPr>
        <w:t xml:space="preserve"> </w:t>
      </w:r>
    </w:p>
    <w:p w14:paraId="7BBA3DDE" w14:textId="4044D651" w:rsidR="00B965E2" w:rsidRDefault="00B965E2">
      <w:pPr>
        <w:pStyle w:val="Legenda"/>
        <w:keepNext/>
        <w:rPr>
          <w:ins w:id="962" w:author="Ryan Lemos" w:date="2019-09-21T13:04:00Z"/>
        </w:rPr>
        <w:pPrChange w:id="963" w:author="Ryan Lemos" w:date="2019-09-21T13:04:00Z">
          <w:pPr>
            <w:pStyle w:val="Legenda"/>
          </w:pPr>
        </w:pPrChange>
      </w:pPr>
      <w:bookmarkStart w:id="964" w:name="_Ref20052737"/>
      <w:ins w:id="965" w:author="Ryan Lemos" w:date="2019-09-21T13:04:00Z">
        <w:r>
          <w:lastRenderedPageBreak/>
          <w:t xml:space="preserve">Figura </w:t>
        </w:r>
      </w:ins>
      <w:ins w:id="966" w:author="Ryan Lemos" w:date="2019-09-22T12:43:00Z">
        <w:r w:rsidR="00921163">
          <w:fldChar w:fldCharType="begin"/>
        </w:r>
        <w:r w:rsidR="00921163">
          <w:instrText xml:space="preserve"> SEQ Figura \* ARABIC </w:instrText>
        </w:r>
      </w:ins>
      <w:r w:rsidR="00921163">
        <w:fldChar w:fldCharType="separate"/>
      </w:r>
      <w:ins w:id="967" w:author="Ryan Lemos" w:date="2019-09-22T12:43:00Z">
        <w:r w:rsidR="00921163">
          <w:rPr>
            <w:noProof/>
          </w:rPr>
          <w:t>70</w:t>
        </w:r>
        <w:r w:rsidR="00921163">
          <w:fldChar w:fldCharType="end"/>
        </w:r>
      </w:ins>
      <w:bookmarkEnd w:id="964"/>
      <w:ins w:id="968" w:author="Ryan Lemos" w:date="2019-09-21T13:04:00Z">
        <w:r>
          <w:t xml:space="preserve"> - Tela de criação de uma atividade</w:t>
        </w:r>
      </w:ins>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598BDD5B" w14:textId="057E60C4" w:rsidR="00C632A2" w:rsidDel="00FE4DD4" w:rsidRDefault="00C632A2" w:rsidP="00C632A2">
      <w:pPr>
        <w:rPr>
          <w:del w:id="969" w:author="Ryan Lemos" w:date="2019-09-22T13:14:00Z"/>
        </w:rPr>
      </w:pPr>
      <w:r>
        <w:t xml:space="preserve">Já a </w:t>
      </w:r>
      <w:ins w:id="970" w:author="Ryan Lemos" w:date="2019-09-22T13:52:00Z">
        <w:r w:rsidR="00780414">
          <w:fldChar w:fldCharType="begin"/>
        </w:r>
        <w:r w:rsidR="00780414">
          <w:instrText xml:space="preserve"> REF _Ref20052757 \h </w:instrText>
        </w:r>
      </w:ins>
      <w:r w:rsidR="00780414">
        <w:fldChar w:fldCharType="separate"/>
      </w:r>
      <w:ins w:id="971" w:author="Ryan Lemos" w:date="2019-09-22T13:52:00Z">
        <w:r w:rsidR="00780414">
          <w:t xml:space="preserve">Figura </w:t>
        </w:r>
        <w:r w:rsidR="00780414">
          <w:rPr>
            <w:noProof/>
          </w:rPr>
          <w:t>71</w:t>
        </w:r>
        <w:r w:rsidR="00780414">
          <w:fldChar w:fldCharType="end"/>
        </w:r>
        <w:r w:rsidR="00780414">
          <w:t xml:space="preserve"> </w:t>
        </w:r>
      </w:ins>
      <w:del w:id="972" w:author="Ryan Lemos" w:date="2019-09-22T13:52:00Z">
        <w:r w:rsidRPr="00596E44" w:rsidDel="00780414">
          <w:rPr>
            <w:highlight w:val="yellow"/>
          </w:rPr>
          <w:delText>figura X</w:delText>
        </w:r>
        <w:r w:rsidDel="00780414">
          <w:delText xml:space="preserve"> </w:delText>
        </w:r>
      </w:del>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65B7DC39" w14:textId="77777777" w:rsidR="00AC435E" w:rsidRDefault="00AC435E"/>
    <w:p w14:paraId="08C6C8E7" w14:textId="77777777" w:rsidR="00B965E2" w:rsidRDefault="00265637" w:rsidP="00725243">
      <w:pPr>
        <w:ind w:firstLine="0"/>
        <w:jc w:val="center"/>
        <w:rPr>
          <w:ins w:id="973" w:author="Ryan Lemos" w:date="2019-09-21T13:05:00Z"/>
        </w:rPr>
      </w:pPr>
      <w:r w:rsidRPr="00265637">
        <w:rPr>
          <w:noProof/>
        </w:rPr>
        <w:t xml:space="preserve"> </w:t>
      </w:r>
    </w:p>
    <w:p w14:paraId="4D15F532" w14:textId="69E34134" w:rsidR="00B965E2" w:rsidRDefault="00B965E2">
      <w:pPr>
        <w:pStyle w:val="Legenda"/>
        <w:keepNext/>
        <w:rPr>
          <w:ins w:id="974" w:author="Ryan Lemos" w:date="2019-09-21T13:05:00Z"/>
        </w:rPr>
        <w:pPrChange w:id="975" w:author="Ryan Lemos" w:date="2019-09-21T13:05:00Z">
          <w:pPr>
            <w:pStyle w:val="Legenda"/>
          </w:pPr>
        </w:pPrChange>
      </w:pPr>
      <w:bookmarkStart w:id="976" w:name="_Ref20052757"/>
      <w:ins w:id="977" w:author="Ryan Lemos" w:date="2019-09-21T13:05:00Z">
        <w:r>
          <w:t xml:space="preserve">Figura </w:t>
        </w:r>
      </w:ins>
      <w:ins w:id="978" w:author="Ryan Lemos" w:date="2019-09-22T12:43:00Z">
        <w:r w:rsidR="00921163">
          <w:fldChar w:fldCharType="begin"/>
        </w:r>
        <w:r w:rsidR="00921163">
          <w:instrText xml:space="preserve"> SEQ Figura \* ARABIC </w:instrText>
        </w:r>
      </w:ins>
      <w:r w:rsidR="00921163">
        <w:fldChar w:fldCharType="separate"/>
      </w:r>
      <w:ins w:id="979" w:author="Ryan Lemos" w:date="2019-09-22T12:43:00Z">
        <w:r w:rsidR="00921163">
          <w:rPr>
            <w:noProof/>
          </w:rPr>
          <w:t>71</w:t>
        </w:r>
        <w:r w:rsidR="00921163">
          <w:fldChar w:fldCharType="end"/>
        </w:r>
      </w:ins>
      <w:bookmarkEnd w:id="976"/>
      <w:ins w:id="980" w:author="Ryan Lemos" w:date="2019-09-21T13:05:00Z">
        <w:r>
          <w:t xml:space="preserve"> - </w:t>
        </w:r>
        <w:r w:rsidRPr="0096664E">
          <w:t>Tela de criação de uma atividade</w:t>
        </w:r>
        <w:r>
          <w:t xml:space="preserve"> parte 2</w:t>
        </w:r>
      </w:ins>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20C72585" w14:textId="5A132571" w:rsidR="00C632A2" w:rsidDel="00FE4DD4" w:rsidRDefault="00C632A2" w:rsidP="00C632A2">
      <w:pPr>
        <w:rPr>
          <w:del w:id="981" w:author="Ryan Lemos" w:date="2019-09-22T13:15:00Z"/>
        </w:rPr>
      </w:pPr>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del w:id="982" w:author="Ryan Lemos" w:date="2019-09-22T13:52:00Z">
        <w:r w:rsidDel="00780414">
          <w:delText xml:space="preserve"> </w:delText>
        </w:r>
      </w:del>
      <w:ins w:id="983" w:author="Ryan Lemos" w:date="2019-09-22T13:52:00Z">
        <w:r w:rsidR="00780414">
          <w:t xml:space="preserve"> </w:t>
        </w:r>
        <w:r w:rsidR="00780414">
          <w:fldChar w:fldCharType="begin"/>
        </w:r>
        <w:r w:rsidR="00780414">
          <w:instrText xml:space="preserve"> REF _Ref20052789 \h </w:instrText>
        </w:r>
      </w:ins>
      <w:r w:rsidR="00780414">
        <w:fldChar w:fldCharType="separate"/>
      </w:r>
      <w:ins w:id="984" w:author="Ryan Lemos" w:date="2019-09-22T13:52:00Z">
        <w:r w:rsidR="00780414">
          <w:t xml:space="preserve">Figura </w:t>
        </w:r>
        <w:r w:rsidR="00780414">
          <w:rPr>
            <w:noProof/>
          </w:rPr>
          <w:t>72</w:t>
        </w:r>
        <w:r w:rsidR="00780414">
          <w:fldChar w:fldCharType="end"/>
        </w:r>
      </w:ins>
      <w:del w:id="985" w:author="Ryan Lemos" w:date="2019-09-22T13:52:00Z">
        <w:r w:rsidRPr="00596E44" w:rsidDel="00780414">
          <w:rPr>
            <w:highlight w:val="yellow"/>
          </w:rPr>
          <w:delText>figura X</w:delText>
        </w:r>
      </w:del>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12F71D6F" w14:textId="77777777" w:rsidR="00C632A2" w:rsidRDefault="00C632A2"/>
    <w:p w14:paraId="3099ADC1" w14:textId="77777777" w:rsidR="00B965E2" w:rsidRDefault="00265637" w:rsidP="00596E44">
      <w:pPr>
        <w:ind w:firstLine="0"/>
        <w:jc w:val="center"/>
        <w:rPr>
          <w:ins w:id="986" w:author="Ryan Lemos" w:date="2019-09-21T13:05:00Z"/>
        </w:rPr>
      </w:pPr>
      <w:r w:rsidRPr="00265637">
        <w:rPr>
          <w:noProof/>
        </w:rPr>
        <w:t xml:space="preserve"> </w:t>
      </w:r>
    </w:p>
    <w:p w14:paraId="12AB9C1C" w14:textId="48AAEE9C" w:rsidR="00B965E2" w:rsidRDefault="00B965E2">
      <w:pPr>
        <w:pStyle w:val="Legenda"/>
        <w:keepNext/>
        <w:rPr>
          <w:ins w:id="987" w:author="Ryan Lemos" w:date="2019-09-21T13:05:00Z"/>
        </w:rPr>
        <w:pPrChange w:id="988" w:author="Ryan Lemos" w:date="2019-09-21T13:05:00Z">
          <w:pPr>
            <w:pStyle w:val="Legenda"/>
          </w:pPr>
        </w:pPrChange>
      </w:pPr>
      <w:bookmarkStart w:id="989" w:name="_Ref20052789"/>
      <w:ins w:id="990" w:author="Ryan Lemos" w:date="2019-09-21T13:05:00Z">
        <w:r>
          <w:t xml:space="preserve">Figura </w:t>
        </w:r>
      </w:ins>
      <w:ins w:id="991" w:author="Ryan Lemos" w:date="2019-09-22T12:43:00Z">
        <w:r w:rsidR="00921163">
          <w:fldChar w:fldCharType="begin"/>
        </w:r>
        <w:r w:rsidR="00921163">
          <w:instrText xml:space="preserve"> SEQ Figura \* ARABIC </w:instrText>
        </w:r>
      </w:ins>
      <w:r w:rsidR="00921163">
        <w:fldChar w:fldCharType="separate"/>
      </w:r>
      <w:ins w:id="992" w:author="Ryan Lemos" w:date="2019-09-22T12:43:00Z">
        <w:r w:rsidR="00921163">
          <w:rPr>
            <w:noProof/>
          </w:rPr>
          <w:t>72</w:t>
        </w:r>
        <w:r w:rsidR="00921163">
          <w:fldChar w:fldCharType="end"/>
        </w:r>
      </w:ins>
      <w:bookmarkEnd w:id="989"/>
      <w:ins w:id="993" w:author="Ryan Lemos" w:date="2019-09-21T13:05:00Z">
        <w:r>
          <w:t xml:space="preserve"> - Tela de visualização de questões</w:t>
        </w:r>
      </w:ins>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165AA3C2"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ins w:id="994" w:author="Ryan Lemos" w:date="2019-09-22T13:53:00Z">
        <w:r w:rsidR="00780414">
          <w:rPr>
            <w:noProof/>
          </w:rPr>
          <w:t xml:space="preserve"> </w:t>
        </w:r>
        <w:r w:rsidR="00780414">
          <w:rPr>
            <w:noProof/>
          </w:rPr>
          <w:fldChar w:fldCharType="begin"/>
        </w:r>
        <w:r w:rsidR="00780414">
          <w:rPr>
            <w:noProof/>
          </w:rPr>
          <w:instrText xml:space="preserve"> REF _Ref20052832 \h </w:instrText>
        </w:r>
      </w:ins>
      <w:r w:rsidR="00780414">
        <w:rPr>
          <w:noProof/>
        </w:rPr>
      </w:r>
      <w:r w:rsidR="00780414">
        <w:rPr>
          <w:noProof/>
        </w:rPr>
        <w:fldChar w:fldCharType="separate"/>
      </w:r>
      <w:ins w:id="995" w:author="Ryan Lemos" w:date="2019-09-22T13:53:00Z">
        <w:r w:rsidR="00780414">
          <w:t xml:space="preserve">Figura </w:t>
        </w:r>
        <w:r w:rsidR="00780414">
          <w:rPr>
            <w:noProof/>
          </w:rPr>
          <w:t>73</w:t>
        </w:r>
        <w:r w:rsidR="00780414">
          <w:rPr>
            <w:noProof/>
          </w:rPr>
          <w:fldChar w:fldCharType="end"/>
        </w:r>
      </w:ins>
      <w:del w:id="996" w:author="Ryan Lemos" w:date="2019-09-22T13:53:00Z">
        <w:r w:rsidDel="00780414">
          <w:rPr>
            <w:noProof/>
          </w:rPr>
          <w:delText xml:space="preserve"> </w:delText>
        </w:r>
        <w:r w:rsidRPr="005B582B" w:rsidDel="00780414">
          <w:rPr>
            <w:noProof/>
            <w:highlight w:val="yellow"/>
          </w:rPr>
          <w:delText>figura x</w:delText>
        </w:r>
      </w:del>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del w:id="997" w:author="Ryan Lemos" w:date="2019-09-22T13:53:00Z">
        <w:r w:rsidR="009D1767" w:rsidDel="00780414">
          <w:rPr>
            <w:noProof/>
          </w:rPr>
          <w:delText xml:space="preserve"> definidos para a questão</w:delText>
        </w:r>
      </w:del>
      <w:r>
        <w:rPr>
          <w:noProof/>
        </w:rPr>
        <w:t>.</w:t>
      </w:r>
    </w:p>
    <w:p w14:paraId="2C1D2725" w14:textId="60734CA4" w:rsidR="00B965E2" w:rsidRDefault="00B965E2">
      <w:pPr>
        <w:pStyle w:val="Legenda"/>
        <w:keepNext/>
        <w:rPr>
          <w:ins w:id="998" w:author="Ryan Lemos" w:date="2019-09-21T13:05:00Z"/>
        </w:rPr>
        <w:pPrChange w:id="999" w:author="Ryan Lemos" w:date="2019-09-21T13:05:00Z">
          <w:pPr>
            <w:pStyle w:val="Legenda"/>
          </w:pPr>
        </w:pPrChange>
      </w:pPr>
      <w:bookmarkStart w:id="1000" w:name="_Ref20052832"/>
      <w:ins w:id="1001" w:author="Ryan Lemos" w:date="2019-09-21T13:05:00Z">
        <w:r>
          <w:lastRenderedPageBreak/>
          <w:t xml:space="preserve">Figura </w:t>
        </w:r>
      </w:ins>
      <w:ins w:id="1002" w:author="Ryan Lemos" w:date="2019-09-22T12:43:00Z">
        <w:r w:rsidR="00921163">
          <w:fldChar w:fldCharType="begin"/>
        </w:r>
        <w:r w:rsidR="00921163">
          <w:instrText xml:space="preserve"> SEQ Figura \* ARABIC </w:instrText>
        </w:r>
      </w:ins>
      <w:r w:rsidR="00921163">
        <w:fldChar w:fldCharType="separate"/>
      </w:r>
      <w:ins w:id="1003" w:author="Ryan Lemos" w:date="2019-09-22T12:43:00Z">
        <w:r w:rsidR="00921163">
          <w:rPr>
            <w:noProof/>
          </w:rPr>
          <w:t>73</w:t>
        </w:r>
        <w:r w:rsidR="00921163">
          <w:fldChar w:fldCharType="end"/>
        </w:r>
      </w:ins>
      <w:bookmarkEnd w:id="1000"/>
      <w:ins w:id="1004" w:author="Ryan Lemos" w:date="2019-09-21T13:05:00Z">
        <w:r>
          <w:t xml:space="preserve"> - Tela de visualização de uma questão em específico </w:t>
        </w:r>
      </w:ins>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5547" cy="2944220"/>
                    </a:xfrm>
                    <a:prstGeom prst="rect">
                      <a:avLst/>
                    </a:prstGeom>
                  </pic:spPr>
                </pic:pic>
              </a:graphicData>
            </a:graphic>
          </wp:inline>
        </w:drawing>
      </w:r>
    </w:p>
    <w:p w14:paraId="4A35E9BC" w14:textId="77777777" w:rsidR="00725243" w:rsidRDefault="00725243">
      <w:pPr>
        <w:ind w:firstLine="0"/>
      </w:pPr>
    </w:p>
    <w:p w14:paraId="1154AE5C" w14:textId="7C6282E6"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rPr>
          <w:ins w:id="1005" w:author="Ryan Lemos" w:date="2019-09-22T13:15:00Z"/>
        </w:rPr>
      </w:pPr>
    </w:p>
    <w:p w14:paraId="58809502" w14:textId="39AA1BF4" w:rsidR="00FE4DD4" w:rsidRDefault="00FE4DD4">
      <w:pPr>
        <w:pStyle w:val="Legenda"/>
        <w:pPrChange w:id="1006" w:author="Ryan Lemos" w:date="2019-09-22T13:15:00Z">
          <w:pPr>
            <w:ind w:firstLine="0"/>
          </w:pPr>
        </w:pPrChange>
      </w:pPr>
      <w:ins w:id="1007" w:author="Ryan Lemos" w:date="2019-09-22T13:15:00Z">
        <w:r>
          <w:t xml:space="preserve">Quadro </w:t>
        </w:r>
        <w:r>
          <w:fldChar w:fldCharType="begin"/>
        </w:r>
        <w:r>
          <w:instrText xml:space="preserve"> SEQ Quadro \* ARABIC </w:instrText>
        </w:r>
      </w:ins>
      <w:r>
        <w:fldChar w:fldCharType="separate"/>
      </w:r>
      <w:ins w:id="1008" w:author="Ryan Lemos" w:date="2019-09-22T13:24:00Z">
        <w:r w:rsidR="00454122">
          <w:rPr>
            <w:noProof/>
          </w:rPr>
          <w:t>28</w:t>
        </w:r>
      </w:ins>
      <w:ins w:id="1009" w:author="Ryan Lemos" w:date="2019-09-22T13:15:00Z">
        <w:r>
          <w:fldChar w:fldCharType="end"/>
        </w:r>
        <w:r w:rsidRPr="00E0778B">
          <w:t xml:space="preserve"> - Estória de </w:t>
        </w:r>
        <w:r>
          <w:t>edição de atividades</w:t>
        </w:r>
      </w:ins>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048FB35B" w:rsidR="00300D1E" w:rsidRDefault="00300D1E" w:rsidP="00596E44">
      <w:pPr>
        <w:pStyle w:val="estrias"/>
        <w:numPr>
          <w:ilvl w:val="0"/>
          <w:numId w:val="18"/>
        </w:numPr>
      </w:pPr>
      <w:r>
        <w:t>Ainda assim deve haver a possibilidade de filtros para as questões.</w:t>
      </w:r>
    </w:p>
    <w:p w14:paraId="57988BA7" w14:textId="1A3519F5" w:rsidR="000E3B98" w:rsidRDefault="000E3B98" w:rsidP="00596E44">
      <w:pPr>
        <w:ind w:firstLine="0"/>
      </w:pPr>
    </w:p>
    <w:p w14:paraId="32334824" w14:textId="66DD3A41" w:rsidR="00A5757F" w:rsidRDefault="00A5757F" w:rsidP="00A5757F">
      <w:r>
        <w:t xml:space="preserve">O </w:t>
      </w:r>
      <w:r w:rsidRPr="005B582B">
        <w:rPr>
          <w:i/>
          <w:iCs/>
        </w:rPr>
        <w:t>design</w:t>
      </w:r>
      <w:r>
        <w:t xml:space="preserve"> é semelhante ao visto</w:t>
      </w:r>
      <w:ins w:id="1010" w:author="Ryan Lemos" w:date="2019-09-22T13:55:00Z">
        <w:r w:rsidR="00A2188C">
          <w:t xml:space="preserve"> na </w:t>
        </w:r>
      </w:ins>
      <w:ins w:id="1011" w:author="Ryan Lemos" w:date="2019-09-22T13:56:00Z">
        <w:r w:rsidR="00A2188C">
          <w:fldChar w:fldCharType="begin"/>
        </w:r>
        <w:r w:rsidR="00A2188C">
          <w:instrText xml:space="preserve"> REF _Ref20052737 \h </w:instrText>
        </w:r>
      </w:ins>
      <w:r w:rsidR="00A2188C">
        <w:fldChar w:fldCharType="separate"/>
      </w:r>
      <w:ins w:id="1012" w:author="Ryan Lemos" w:date="2019-09-22T13:56:00Z">
        <w:r w:rsidR="00A2188C">
          <w:t xml:space="preserve">Figura </w:t>
        </w:r>
        <w:r w:rsidR="00A2188C">
          <w:rPr>
            <w:noProof/>
          </w:rPr>
          <w:t>70</w:t>
        </w:r>
        <w:r w:rsidR="00A2188C">
          <w:fldChar w:fldCharType="end"/>
        </w:r>
        <w:r w:rsidR="00A2188C">
          <w:t xml:space="preserve"> e na </w:t>
        </w:r>
        <w:r w:rsidR="00A2188C">
          <w:fldChar w:fldCharType="begin"/>
        </w:r>
        <w:r w:rsidR="00A2188C">
          <w:instrText xml:space="preserve"> REF _Ref20052757 \h </w:instrText>
        </w:r>
      </w:ins>
      <w:r w:rsidR="00A2188C">
        <w:fldChar w:fldCharType="separate"/>
      </w:r>
      <w:ins w:id="1013" w:author="Ryan Lemos" w:date="2019-09-22T13:56:00Z">
        <w:r w:rsidR="00A2188C">
          <w:t xml:space="preserve">Figura </w:t>
        </w:r>
        <w:r w:rsidR="00A2188C">
          <w:rPr>
            <w:noProof/>
          </w:rPr>
          <w:t>71</w:t>
        </w:r>
        <w:r w:rsidR="00A2188C">
          <w:fldChar w:fldCharType="end"/>
        </w:r>
      </w:ins>
      <w:del w:id="1014" w:author="Ryan Lemos" w:date="2019-09-22T13:56:00Z">
        <w:r w:rsidDel="00A2188C">
          <w:delText xml:space="preserve"> </w:delText>
        </w:r>
        <w:r w:rsidRPr="00596E44" w:rsidDel="00A2188C">
          <w:rPr>
            <w:highlight w:val="yellow"/>
          </w:rPr>
          <w:delText>na figura x e na figura x</w:delText>
        </w:r>
      </w:del>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del w:id="1015" w:author="Ryan Lemos" w:date="2019-09-22T13:56:00Z">
        <w:r w:rsidDel="00A2188C">
          <w:delText xml:space="preserve"> </w:delText>
        </w:r>
      </w:del>
      <w:ins w:id="1016" w:author="Ryan Lemos" w:date="2019-09-22T13:56:00Z">
        <w:r w:rsidR="00A2188C">
          <w:t xml:space="preserve"> </w:t>
        </w:r>
        <w:r w:rsidR="00A2188C">
          <w:fldChar w:fldCharType="begin"/>
        </w:r>
        <w:r w:rsidR="00A2188C">
          <w:instrText xml:space="preserve"> REF _Ref20053018 \h </w:instrText>
        </w:r>
      </w:ins>
      <w:r w:rsidR="00A2188C">
        <w:fldChar w:fldCharType="separate"/>
      </w:r>
      <w:ins w:id="1017" w:author="Ryan Lemos" w:date="2019-09-22T13:56:00Z">
        <w:r w:rsidR="00A2188C">
          <w:t xml:space="preserve">Figura </w:t>
        </w:r>
        <w:r w:rsidR="00A2188C">
          <w:rPr>
            <w:noProof/>
          </w:rPr>
          <w:t>74</w:t>
        </w:r>
        <w:r w:rsidR="00A2188C">
          <w:fldChar w:fldCharType="end"/>
        </w:r>
      </w:ins>
      <w:del w:id="1018" w:author="Ryan Lemos" w:date="2019-09-22T13:56:00Z">
        <w:r w:rsidRPr="00596E44" w:rsidDel="00A2188C">
          <w:rPr>
            <w:highlight w:val="yellow"/>
          </w:rPr>
          <w:delText>figura x</w:delText>
        </w:r>
      </w:del>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78FFCF78" w:rsidR="00B965E2" w:rsidRDefault="00B965E2">
      <w:pPr>
        <w:pStyle w:val="Legenda"/>
        <w:keepNext/>
        <w:rPr>
          <w:ins w:id="1019" w:author="Ryan Lemos" w:date="2019-09-21T13:06:00Z"/>
        </w:rPr>
        <w:pPrChange w:id="1020" w:author="Ryan Lemos" w:date="2019-09-21T13:06:00Z">
          <w:pPr>
            <w:pStyle w:val="Legenda"/>
          </w:pPr>
        </w:pPrChange>
      </w:pPr>
      <w:bookmarkStart w:id="1021" w:name="_Ref20053018"/>
      <w:ins w:id="1022" w:author="Ryan Lemos" w:date="2019-09-21T13:06:00Z">
        <w:r>
          <w:lastRenderedPageBreak/>
          <w:t xml:space="preserve">Figura </w:t>
        </w:r>
      </w:ins>
      <w:ins w:id="1023" w:author="Ryan Lemos" w:date="2019-09-22T12:43:00Z">
        <w:r w:rsidR="00921163">
          <w:fldChar w:fldCharType="begin"/>
        </w:r>
        <w:r w:rsidR="00921163">
          <w:instrText xml:space="preserve"> SEQ Figura \* ARABIC </w:instrText>
        </w:r>
      </w:ins>
      <w:r w:rsidR="00921163">
        <w:fldChar w:fldCharType="separate"/>
      </w:r>
      <w:ins w:id="1024" w:author="Ryan Lemos" w:date="2019-09-22T12:43:00Z">
        <w:r w:rsidR="00921163">
          <w:rPr>
            <w:noProof/>
          </w:rPr>
          <w:t>74</w:t>
        </w:r>
        <w:r w:rsidR="00921163">
          <w:fldChar w:fldCharType="end"/>
        </w:r>
      </w:ins>
      <w:bookmarkEnd w:id="1021"/>
      <w:ins w:id="1025" w:author="Ryan Lemos" w:date="2019-09-21T13:06:00Z">
        <w:r>
          <w:t xml:space="preserve"> - Tela de edição de uma atividade</w:t>
        </w:r>
      </w:ins>
    </w:p>
    <w:p w14:paraId="21CF754F" w14:textId="4D0D0D06" w:rsidR="002739C9" w:rsidRDefault="002739C9">
      <w:pPr>
        <w:ind w:firstLine="0"/>
        <w:rPr>
          <w:ins w:id="1026" w:author="Ryan Lemos" w:date="2019-09-21T12:52:00Z"/>
        </w:rPr>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10581" cy="2841956"/>
                    </a:xfrm>
                    <a:prstGeom prst="rect">
                      <a:avLst/>
                    </a:prstGeom>
                  </pic:spPr>
                </pic:pic>
              </a:graphicData>
            </a:graphic>
          </wp:inline>
        </w:drawing>
      </w:r>
    </w:p>
    <w:p w14:paraId="08B98888" w14:textId="50B78BB8" w:rsidR="00841D83" w:rsidRDefault="00841D83">
      <w:pPr>
        <w:ind w:firstLine="0"/>
        <w:rPr>
          <w:ins w:id="1027" w:author="Ryan Lemos" w:date="2019-09-21T12:52:00Z"/>
        </w:rPr>
      </w:pPr>
    </w:p>
    <w:p w14:paraId="2C77E22B" w14:textId="77777777" w:rsidR="00841D83" w:rsidRDefault="00841D83">
      <w:pPr>
        <w:ind w:firstLine="0"/>
      </w:pPr>
      <w:commentRangeStart w:id="1028"/>
      <w:commentRangeEnd w:id="1028"/>
      <w:ins w:id="1029" w:author="Ryan Lemos" w:date="2019-09-21T12:53:00Z">
        <w:r>
          <w:rPr>
            <w:rStyle w:val="Refdecomentrio"/>
          </w:rPr>
          <w:commentReference w:id="1028"/>
        </w:r>
      </w:ins>
    </w:p>
    <w:p w14:paraId="2ED40FF9" w14:textId="77777777" w:rsidR="00E33640" w:rsidRDefault="00E33640">
      <w:pPr>
        <w:ind w:firstLine="0"/>
      </w:pPr>
    </w:p>
    <w:p w14:paraId="187586BF" w14:textId="7699B825" w:rsidR="00AC435E" w:rsidRDefault="00885747" w:rsidP="00885747">
      <w:pPr>
        <w:rPr>
          <w:ins w:id="1030" w:author="Ryan Lemos" w:date="2019-09-22T13:16:00Z"/>
        </w:rPr>
      </w:pPr>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6C0B1368" w:rsidR="00642301" w:rsidRDefault="00FE4DD4">
      <w:pPr>
        <w:pStyle w:val="Legenda"/>
        <w:pPrChange w:id="1031" w:author="Ryan Lemos" w:date="2019-09-22T13:16:00Z">
          <w:pPr/>
        </w:pPrChange>
      </w:pPr>
      <w:ins w:id="1032" w:author="Ryan Lemos" w:date="2019-09-22T13:16:00Z">
        <w:r>
          <w:t xml:space="preserve">Quadro </w:t>
        </w:r>
        <w:r>
          <w:fldChar w:fldCharType="begin"/>
        </w:r>
        <w:r>
          <w:instrText xml:space="preserve"> SEQ Quadro \* ARABIC </w:instrText>
        </w:r>
      </w:ins>
      <w:r>
        <w:fldChar w:fldCharType="separate"/>
      </w:r>
      <w:ins w:id="1033" w:author="Ryan Lemos" w:date="2019-09-22T13:24:00Z">
        <w:r w:rsidR="00454122">
          <w:rPr>
            <w:noProof/>
          </w:rPr>
          <w:t>29</w:t>
        </w:r>
      </w:ins>
      <w:ins w:id="1034" w:author="Ryan Lemos" w:date="2019-09-22T13:16:00Z">
        <w:r>
          <w:fldChar w:fldCharType="end"/>
        </w:r>
        <w:r w:rsidRPr="00CA69A4">
          <w:t xml:space="preserve"> - Estória de </w:t>
        </w:r>
        <w:r>
          <w:t>visualização de atividades associadas</w:t>
        </w:r>
      </w:ins>
    </w:p>
    <w:p w14:paraId="6FBF0535" w14:textId="51EDCDCC" w:rsidR="00AC435E" w:rsidRDefault="00642301" w:rsidP="00642301">
      <w:pPr>
        <w:pStyle w:val="estrias"/>
      </w:pPr>
      <w:r>
        <w:t xml:space="preserve">Como professor quero ser capaz de </w:t>
      </w:r>
      <w:r w:rsidR="00D43835">
        <w:t>visualizar as atividades que enviei aos alunos.</w:t>
      </w:r>
    </w:p>
    <w:p w14:paraId="7AF79CDE" w14:textId="7EE83836" w:rsidR="00642301" w:rsidRPr="005B582B" w:rsidRDefault="00642301" w:rsidP="00642301">
      <w:pPr>
        <w:pStyle w:val="estrias"/>
        <w:rPr>
          <w:b/>
          <w:bCs/>
        </w:rPr>
      </w:pPr>
    </w:p>
    <w:p w14:paraId="25881E53" w14:textId="77777777" w:rsidR="00642301" w:rsidRDefault="00642301" w:rsidP="00885747"/>
    <w:p w14:paraId="0E37A876" w14:textId="63530A7F" w:rsidR="00AC435E" w:rsidRDefault="00AC435E" w:rsidP="005B582B">
      <w:pPr>
        <w:rPr>
          <w:ins w:id="1035" w:author="Ryan Lemos" w:date="2019-09-21T13:06:00Z"/>
        </w:rPr>
      </w:pPr>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ins w:id="1036" w:author="Ryan Lemos" w:date="2019-09-22T13:57:00Z">
        <w:r w:rsidR="001A76D7">
          <w:fldChar w:fldCharType="begin"/>
        </w:r>
        <w:r w:rsidR="001A76D7">
          <w:instrText xml:space="preserve"> REF _Ref20053051 \h </w:instrText>
        </w:r>
      </w:ins>
      <w:r w:rsidR="001A76D7">
        <w:fldChar w:fldCharType="separate"/>
      </w:r>
      <w:ins w:id="1037" w:author="Ryan Lemos" w:date="2019-09-22T13:57:00Z">
        <w:r w:rsidR="001A76D7">
          <w:t xml:space="preserve">Figura </w:t>
        </w:r>
        <w:r w:rsidR="001A76D7">
          <w:rPr>
            <w:noProof/>
          </w:rPr>
          <w:t>75</w:t>
        </w:r>
        <w:r w:rsidR="001A76D7">
          <w:fldChar w:fldCharType="end"/>
        </w:r>
        <w:r w:rsidR="001A76D7">
          <w:t xml:space="preserve"> </w:t>
        </w:r>
      </w:ins>
      <w:del w:id="1038" w:author="Ryan Lemos" w:date="2019-09-22T13:57:00Z">
        <w:r w:rsidDel="001A76D7">
          <w:delText xml:space="preserve">figura x </w:delText>
        </w:r>
      </w:del>
      <w:r>
        <w:t>representa a listagem das atividades associadas a uma turma.</w:t>
      </w:r>
    </w:p>
    <w:p w14:paraId="4C8692AD" w14:textId="77777777" w:rsidR="00B965E2" w:rsidRDefault="00B965E2" w:rsidP="005B582B"/>
    <w:p w14:paraId="591FB405" w14:textId="140982A2" w:rsidR="00B965E2" w:rsidRDefault="00B965E2">
      <w:pPr>
        <w:pStyle w:val="Legenda"/>
        <w:keepNext/>
        <w:rPr>
          <w:ins w:id="1039" w:author="Ryan Lemos" w:date="2019-09-21T13:06:00Z"/>
        </w:rPr>
        <w:pPrChange w:id="1040" w:author="Ryan Lemos" w:date="2019-09-21T13:06:00Z">
          <w:pPr>
            <w:pStyle w:val="Legenda"/>
          </w:pPr>
        </w:pPrChange>
      </w:pPr>
      <w:bookmarkStart w:id="1041" w:name="_Ref20053051"/>
      <w:ins w:id="1042" w:author="Ryan Lemos" w:date="2019-09-21T13:06:00Z">
        <w:r>
          <w:lastRenderedPageBreak/>
          <w:t xml:space="preserve">Figura </w:t>
        </w:r>
      </w:ins>
      <w:ins w:id="1043" w:author="Ryan Lemos" w:date="2019-09-22T12:43:00Z">
        <w:r w:rsidR="00921163">
          <w:fldChar w:fldCharType="begin"/>
        </w:r>
        <w:r w:rsidR="00921163">
          <w:instrText xml:space="preserve"> SEQ Figura \* ARABIC </w:instrText>
        </w:r>
      </w:ins>
      <w:r w:rsidR="00921163">
        <w:fldChar w:fldCharType="separate"/>
      </w:r>
      <w:ins w:id="1044" w:author="Ryan Lemos" w:date="2019-09-22T12:43:00Z">
        <w:r w:rsidR="00921163">
          <w:rPr>
            <w:noProof/>
          </w:rPr>
          <w:t>75</w:t>
        </w:r>
        <w:r w:rsidR="00921163">
          <w:fldChar w:fldCharType="end"/>
        </w:r>
      </w:ins>
      <w:bookmarkEnd w:id="1041"/>
      <w:ins w:id="1045" w:author="Ryan Lemos" w:date="2019-09-21T13:06:00Z">
        <w:r>
          <w:t xml:space="preserve"> - Tela de listagem de atividades associadas a uma turma</w:t>
        </w:r>
      </w:ins>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pPr>
    </w:p>
    <w:p w14:paraId="091D18A4" w14:textId="7B893C61" w:rsidR="001B007E" w:rsidRDefault="001B007E" w:rsidP="005B582B">
      <w:r w:rsidRPr="005B582B">
        <w:rPr>
          <w:highlight w:val="magenta"/>
        </w:rPr>
        <w:t>Escrever sobre a estória.</w:t>
      </w:r>
    </w:p>
    <w:p w14:paraId="5ADE3DFD" w14:textId="77857D1A" w:rsidR="001B007E" w:rsidRDefault="00FE4DD4">
      <w:pPr>
        <w:pStyle w:val="Legenda"/>
        <w:pPrChange w:id="1046" w:author="Ryan Lemos" w:date="2019-09-22T13:16:00Z">
          <w:pPr>
            <w:ind w:firstLine="0"/>
            <w:jc w:val="center"/>
          </w:pPr>
        </w:pPrChange>
      </w:pPr>
      <w:ins w:id="1047" w:author="Ryan Lemos" w:date="2019-09-22T13:16:00Z">
        <w:r>
          <w:t xml:space="preserve">Quadro </w:t>
        </w:r>
        <w:r>
          <w:fldChar w:fldCharType="begin"/>
        </w:r>
        <w:r>
          <w:instrText xml:space="preserve"> SEQ Quadro \* ARABIC </w:instrText>
        </w:r>
      </w:ins>
      <w:r>
        <w:fldChar w:fldCharType="separate"/>
      </w:r>
      <w:ins w:id="1048" w:author="Ryan Lemos" w:date="2019-09-22T13:24:00Z">
        <w:r w:rsidR="00454122">
          <w:rPr>
            <w:noProof/>
          </w:rPr>
          <w:t>30</w:t>
        </w:r>
      </w:ins>
      <w:ins w:id="1049" w:author="Ryan Lemos" w:date="2019-09-22T13:16:00Z">
        <w:r>
          <w:fldChar w:fldCharType="end"/>
        </w:r>
        <w:r w:rsidRPr="00D7662E">
          <w:t xml:space="preserve"> - Estória de </w:t>
        </w:r>
        <w:r>
          <w:t>associação de atividades a alunos</w:t>
        </w:r>
      </w:ins>
    </w:p>
    <w:p w14:paraId="2AE084BF" w14:textId="77777777" w:rsidR="001B007E" w:rsidRDefault="001B007E" w:rsidP="001B007E">
      <w:pPr>
        <w:pStyle w:val="estrias"/>
      </w:pPr>
      <w:r>
        <w:t>Como professor quero ser capaz de atribuir atividades aos meus alunos, definindo ou não prazos de entrega, se será feita em sala ou não.</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53C64B59" w:rsidR="00AC435E" w:rsidRDefault="00AC435E" w:rsidP="00596E44">
      <w:r>
        <w:t xml:space="preserve">Ao clicar no botão </w:t>
      </w:r>
      <w:r w:rsidR="004F46AF">
        <w:t>‘</w:t>
      </w:r>
      <w:r>
        <w:t>associar uma atividade a turma</w:t>
      </w:r>
      <w:r w:rsidR="004F46AF">
        <w:t>’,</w:t>
      </w:r>
      <w:r>
        <w:t xml:space="preserve"> surge uma tela</w:t>
      </w:r>
      <w:r w:rsidR="002407A7">
        <w:t>,</w:t>
      </w:r>
      <w:r>
        <w:t xml:space="preserve"> conforme visto na</w:t>
      </w:r>
      <w:ins w:id="1050" w:author="Ryan Lemos" w:date="2019-09-22T13:57:00Z">
        <w:r w:rsidR="001A76D7">
          <w:t xml:space="preserve"> </w:t>
        </w:r>
        <w:r w:rsidR="001A76D7">
          <w:fldChar w:fldCharType="begin"/>
        </w:r>
        <w:r w:rsidR="001A76D7">
          <w:instrText xml:space="preserve"> REF _Ref20053073 \h </w:instrText>
        </w:r>
      </w:ins>
      <w:r w:rsidR="001A76D7">
        <w:fldChar w:fldCharType="separate"/>
      </w:r>
      <w:ins w:id="1051" w:author="Ryan Lemos" w:date="2019-09-22T13:57:00Z">
        <w:r w:rsidR="001A76D7">
          <w:t xml:space="preserve">Figura </w:t>
        </w:r>
        <w:r w:rsidR="001A76D7">
          <w:rPr>
            <w:noProof/>
          </w:rPr>
          <w:t>76</w:t>
        </w:r>
        <w:r w:rsidR="001A76D7">
          <w:fldChar w:fldCharType="end"/>
        </w:r>
      </w:ins>
      <w:del w:id="1052" w:author="Ryan Lemos" w:date="2019-09-22T13:57:00Z">
        <w:r w:rsidDel="001A76D7">
          <w:delText xml:space="preserve"> </w:delText>
        </w:r>
        <w:r w:rsidRPr="00596E44" w:rsidDel="001A76D7">
          <w:rPr>
            <w:highlight w:val="yellow"/>
          </w:rPr>
          <w:delText>figura x</w:delText>
        </w:r>
      </w:del>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t xml:space="preserve">Caso o professor decida por </w:t>
      </w:r>
      <w:r w:rsidR="00226055">
        <w:t>uma atividade avaliativa</w:t>
      </w:r>
      <w:r w:rsidR="002407A7">
        <w:t xml:space="preserve">, </w:t>
      </w:r>
      <w:r w:rsidR="00226055">
        <w:t xml:space="preserve">no ambiente surge um novo campo que diz respeito a um prazo para a resolução da atividade (esse campo é opcional). </w:t>
      </w:r>
    </w:p>
    <w:p w14:paraId="528688A9" w14:textId="77777777" w:rsidR="00D43835" w:rsidRDefault="00D43835" w:rsidP="00596E44"/>
    <w:p w14:paraId="63945898" w14:textId="411474CC" w:rsidR="00921163" w:rsidRDefault="00921163">
      <w:pPr>
        <w:pStyle w:val="Legenda"/>
        <w:keepNext/>
        <w:rPr>
          <w:ins w:id="1053" w:author="Ryan Lemos" w:date="2019-09-22T12:43:00Z"/>
        </w:rPr>
        <w:pPrChange w:id="1054" w:author="Ryan Lemos" w:date="2019-09-22T12:43:00Z">
          <w:pPr>
            <w:pStyle w:val="Legenda"/>
          </w:pPr>
        </w:pPrChange>
      </w:pPr>
      <w:bookmarkStart w:id="1055" w:name="_Ref20053073"/>
      <w:ins w:id="1056" w:author="Ryan Lemos" w:date="2019-09-22T12:43:00Z">
        <w:r>
          <w:lastRenderedPageBreak/>
          <w:t xml:space="preserve">Figura </w:t>
        </w:r>
        <w:r>
          <w:fldChar w:fldCharType="begin"/>
        </w:r>
        <w:r>
          <w:instrText xml:space="preserve"> SEQ Figura \* ARABIC </w:instrText>
        </w:r>
      </w:ins>
      <w:r>
        <w:fldChar w:fldCharType="separate"/>
      </w:r>
      <w:ins w:id="1057" w:author="Ryan Lemos" w:date="2019-09-22T12:43:00Z">
        <w:r>
          <w:rPr>
            <w:noProof/>
          </w:rPr>
          <w:t>76</w:t>
        </w:r>
        <w:r>
          <w:fldChar w:fldCharType="end"/>
        </w:r>
        <w:bookmarkEnd w:id="1055"/>
        <w:r>
          <w:t xml:space="preserve"> - </w:t>
        </w:r>
        <w:r w:rsidRPr="00B97D13">
          <w:t>Tela de associação de atividade a uma turma</w:t>
        </w:r>
      </w:ins>
    </w:p>
    <w:p w14:paraId="1C3E544C" w14:textId="77777777" w:rsidR="00921163" w:rsidRDefault="008A32A5">
      <w:pPr>
        <w:keepNext/>
        <w:ind w:firstLine="0"/>
        <w:jc w:val="center"/>
        <w:rPr>
          <w:ins w:id="1058" w:author="Ryan Lemos" w:date="2019-09-22T12:43:00Z"/>
        </w:rPr>
        <w:pPrChange w:id="1059" w:author="Ryan Lemos" w:date="2019-09-22T12:43:00Z">
          <w:pPr>
            <w:ind w:firstLine="0"/>
            <w:jc w:val="center"/>
          </w:pPr>
        </w:pPrChange>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727960"/>
                    </a:xfrm>
                    <a:prstGeom prst="rect">
                      <a:avLst/>
                    </a:prstGeom>
                  </pic:spPr>
                </pic:pic>
              </a:graphicData>
            </a:graphic>
          </wp:inline>
        </w:drawing>
      </w:r>
    </w:p>
    <w:p w14:paraId="37B236C9" w14:textId="0FC88FB9" w:rsidR="00AC435E" w:rsidDel="00FE4DD4" w:rsidRDefault="00021305" w:rsidP="00596E44">
      <w:pPr>
        <w:ind w:firstLine="0"/>
        <w:jc w:val="center"/>
        <w:rPr>
          <w:del w:id="1060" w:author="Ryan Lemos" w:date="2019-09-22T13:16:00Z"/>
        </w:rPr>
      </w:pPr>
      <w:commentRangeStart w:id="1061"/>
      <w:commentRangeEnd w:id="1061"/>
      <w:r>
        <w:rPr>
          <w:rStyle w:val="Refdecomentrio"/>
        </w:rPr>
        <w:commentReference w:id="1061"/>
      </w:r>
    </w:p>
    <w:p w14:paraId="7DCEF72B" w14:textId="77777777" w:rsidR="001B007E" w:rsidRDefault="001B007E">
      <w:pPr>
        <w:ind w:firstLine="0"/>
        <w:jc w:val="center"/>
      </w:pPr>
    </w:p>
    <w:p w14:paraId="0803960E" w14:textId="4FDFC66F" w:rsidR="001B007E" w:rsidRDefault="001B007E" w:rsidP="001B007E">
      <w:pPr>
        <w:rPr>
          <w:ins w:id="1062" w:author="Ryan Lemos" w:date="2019-09-22T13:17:00Z"/>
        </w:rPr>
      </w:pPr>
      <w:r w:rsidRPr="00263FA0">
        <w:rPr>
          <w:highlight w:val="magenta"/>
        </w:rPr>
        <w:t>Escrever sobre a estória.</w:t>
      </w:r>
    </w:p>
    <w:p w14:paraId="56CC6465" w14:textId="77777777" w:rsidR="00FE4DD4" w:rsidRDefault="00FE4DD4" w:rsidP="001B007E"/>
    <w:p w14:paraId="72807F97" w14:textId="280D22B7" w:rsidR="00061602" w:rsidRDefault="00FE4DD4">
      <w:pPr>
        <w:pStyle w:val="Legenda"/>
        <w:pPrChange w:id="1063" w:author="Ryan Lemos" w:date="2019-09-22T13:17:00Z">
          <w:pPr>
            <w:ind w:firstLine="0"/>
            <w:jc w:val="center"/>
          </w:pPr>
        </w:pPrChange>
      </w:pPr>
      <w:ins w:id="1064" w:author="Ryan Lemos" w:date="2019-09-22T13:17:00Z">
        <w:r>
          <w:t xml:space="preserve">Quadro </w:t>
        </w:r>
        <w:r>
          <w:fldChar w:fldCharType="begin"/>
        </w:r>
        <w:r>
          <w:instrText xml:space="preserve"> SEQ Quadro \* ARABIC </w:instrText>
        </w:r>
      </w:ins>
      <w:r>
        <w:fldChar w:fldCharType="separate"/>
      </w:r>
      <w:ins w:id="1065" w:author="Ryan Lemos" w:date="2019-09-22T13:24:00Z">
        <w:r w:rsidR="00454122">
          <w:rPr>
            <w:noProof/>
          </w:rPr>
          <w:t>31</w:t>
        </w:r>
      </w:ins>
      <w:ins w:id="1066" w:author="Ryan Lemos" w:date="2019-09-22T13:17:00Z">
        <w:r>
          <w:fldChar w:fldCharType="end"/>
        </w:r>
        <w:r w:rsidRPr="00135095">
          <w:t xml:space="preserve"> - Estória de </w:t>
        </w:r>
        <w:r>
          <w:t>visualização de resultados de uma atividade</w:t>
        </w:r>
      </w:ins>
    </w:p>
    <w:p w14:paraId="177BBB35" w14:textId="4470C011" w:rsidR="00061602" w:rsidRDefault="00061602" w:rsidP="005B582B">
      <w:pPr>
        <w:pStyle w:val="estrias"/>
      </w:pPr>
      <w:r>
        <w:t>Como professor necessito ser capaz de visualizar o resultado dos meus alunos em uma atividade enviada a eles.</w:t>
      </w:r>
    </w:p>
    <w:p w14:paraId="4AECA013" w14:textId="77777777" w:rsidR="00AC435E" w:rsidRDefault="00AC435E"/>
    <w:p w14:paraId="72C5D7AF" w14:textId="7B352250" w:rsidR="00226055" w:rsidDel="00FE4DD4" w:rsidRDefault="00226055">
      <w:pPr>
        <w:rPr>
          <w:del w:id="1067" w:author="Ryan Lemos" w:date="2019-09-22T13:17:00Z"/>
        </w:rPr>
      </w:pPr>
      <w:r>
        <w:t>Ainda é possível ao professor</w:t>
      </w:r>
      <w:r w:rsidR="002C3568">
        <w:t>,</w:t>
      </w:r>
      <w:r>
        <w:t xml:space="preserve"> por meio do botão roxo</w:t>
      </w:r>
      <w:r w:rsidR="002C3568">
        <w:t>,</w:t>
      </w:r>
      <w:r>
        <w:t xml:space="preserve"> com símbolo </w:t>
      </w:r>
      <w:commentRangeStart w:id="1068"/>
      <w:del w:id="1069" w:author="Ryan Lemos" w:date="2019-09-22T13:58:00Z">
        <w:r w:rsidDel="001A76D7">
          <w:delText>‘</w:delText>
        </w:r>
      </w:del>
      <w:r>
        <w:t>i</w:t>
      </w:r>
      <w:del w:id="1070" w:author="Ryan Lemos" w:date="2019-09-22T13:58:00Z">
        <w:r w:rsidDel="001A76D7">
          <w:delText>)</w:delText>
        </w:r>
      </w:del>
      <w:r>
        <w:t xml:space="preserve"> </w:t>
      </w:r>
      <w:commentRangeEnd w:id="1068"/>
      <w:r w:rsidR="002C3568">
        <w:rPr>
          <w:rStyle w:val="Refdecomentrio"/>
        </w:rPr>
        <w:commentReference w:id="1068"/>
      </w:r>
      <w:r>
        <w:t>(conforme</w:t>
      </w:r>
      <w:del w:id="1071" w:author="Ryan Lemos" w:date="2019-09-22T13:58:00Z">
        <w:r w:rsidDel="001A76D7">
          <w:delText xml:space="preserve"> </w:delText>
        </w:r>
      </w:del>
      <w:ins w:id="1072" w:author="Ryan Lemos" w:date="2019-09-22T13:58:00Z">
        <w:r w:rsidR="001A76D7">
          <w:t xml:space="preserve"> </w:t>
        </w:r>
        <w:r w:rsidR="001A76D7">
          <w:fldChar w:fldCharType="begin"/>
        </w:r>
        <w:r w:rsidR="001A76D7">
          <w:instrText xml:space="preserve"> REF _Ref20053051 \h </w:instrText>
        </w:r>
      </w:ins>
      <w:r w:rsidR="001A76D7">
        <w:fldChar w:fldCharType="separate"/>
      </w:r>
      <w:ins w:id="1073" w:author="Ryan Lemos" w:date="2019-09-22T13:58:00Z">
        <w:r w:rsidR="001A76D7">
          <w:t xml:space="preserve">Figura </w:t>
        </w:r>
        <w:r w:rsidR="001A76D7">
          <w:rPr>
            <w:noProof/>
          </w:rPr>
          <w:t>75</w:t>
        </w:r>
        <w:r w:rsidR="001A76D7">
          <w:fldChar w:fldCharType="end"/>
        </w:r>
      </w:ins>
      <w:del w:id="1074" w:author="Ryan Lemos" w:date="2019-09-22T13:58:00Z">
        <w:r w:rsidRPr="00596E44" w:rsidDel="001A76D7">
          <w:rPr>
            <w:highlight w:val="yellow"/>
          </w:rPr>
          <w:delText>figura X</w:delText>
        </w:r>
      </w:del>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p w14:paraId="67C0BA00" w14:textId="77777777" w:rsidR="00921163" w:rsidRDefault="008F460B" w:rsidP="00596E44">
      <w:pPr>
        <w:ind w:firstLine="0"/>
        <w:jc w:val="center"/>
        <w:rPr>
          <w:ins w:id="1075" w:author="Ryan Lemos" w:date="2019-09-22T12:44:00Z"/>
        </w:rPr>
      </w:pPr>
      <w:r w:rsidRPr="008F460B">
        <w:rPr>
          <w:noProof/>
        </w:rPr>
        <w:t xml:space="preserve"> </w:t>
      </w:r>
    </w:p>
    <w:p w14:paraId="67AC6FF5" w14:textId="3F1C49FF" w:rsidR="00921163" w:rsidRDefault="00921163">
      <w:pPr>
        <w:pStyle w:val="Legenda"/>
        <w:keepNext/>
        <w:rPr>
          <w:ins w:id="1076" w:author="Ryan Lemos" w:date="2019-09-22T12:44:00Z"/>
        </w:rPr>
        <w:pPrChange w:id="1077" w:author="Ryan Lemos" w:date="2019-09-22T12:44:00Z">
          <w:pPr>
            <w:pStyle w:val="Legenda"/>
          </w:pPr>
        </w:pPrChange>
      </w:pPr>
      <w:ins w:id="1078" w:author="Ryan Lemos" w:date="2019-09-22T12:44:00Z">
        <w:r>
          <w:lastRenderedPageBreak/>
          <w:t xml:space="preserve">Figura </w:t>
        </w:r>
        <w:r>
          <w:fldChar w:fldCharType="begin"/>
        </w:r>
        <w:r>
          <w:instrText xml:space="preserve"> SEQ Figura \* ARABIC </w:instrText>
        </w:r>
      </w:ins>
      <w:r>
        <w:fldChar w:fldCharType="separate"/>
      </w:r>
      <w:ins w:id="1079" w:author="Ryan Lemos" w:date="2019-09-22T12:44:00Z">
        <w:r>
          <w:rPr>
            <w:noProof/>
          </w:rPr>
          <w:t>77</w:t>
        </w:r>
        <w:r>
          <w:fldChar w:fldCharType="end"/>
        </w:r>
        <w:r>
          <w:t xml:space="preserve"> - Tela de resultados de uma atividade</w:t>
        </w:r>
      </w:ins>
    </w:p>
    <w:p w14:paraId="5FA696D6" w14:textId="06904556"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19211" cy="2820810"/>
                    </a:xfrm>
                    <a:prstGeom prst="rect">
                      <a:avLst/>
                    </a:prstGeom>
                  </pic:spPr>
                </pic:pic>
              </a:graphicData>
            </a:graphic>
          </wp:inline>
        </w:drawing>
      </w:r>
    </w:p>
    <w:p w14:paraId="24B53498" w14:textId="77777777" w:rsidR="001B007E" w:rsidRDefault="001B007E" w:rsidP="001B007E">
      <w:pPr>
        <w:ind w:firstLine="0"/>
        <w:jc w:val="center"/>
      </w:pPr>
    </w:p>
    <w:p w14:paraId="56AF6297" w14:textId="77777777" w:rsidR="001B007E" w:rsidRDefault="001B007E" w:rsidP="001B007E">
      <w:r w:rsidRPr="00263FA0">
        <w:rPr>
          <w:highlight w:val="magenta"/>
        </w:rPr>
        <w:t>Escrever sobre a estória.</w:t>
      </w:r>
    </w:p>
    <w:p w14:paraId="42DE6F9D" w14:textId="7A3448E2" w:rsidR="00061602" w:rsidRDefault="00061602" w:rsidP="00FE4DD4">
      <w:pPr>
        <w:ind w:firstLine="0"/>
        <w:jc w:val="center"/>
        <w:rPr>
          <w:ins w:id="1080" w:author="Ryan Lemos" w:date="2019-09-22T13:17:00Z"/>
        </w:rPr>
      </w:pPr>
    </w:p>
    <w:p w14:paraId="42DD1045" w14:textId="2491AA17" w:rsidR="00FE4DD4" w:rsidRDefault="00FE4DD4">
      <w:pPr>
        <w:pStyle w:val="Legenda"/>
        <w:pPrChange w:id="1081" w:author="Ryan Lemos" w:date="2019-09-22T13:17:00Z">
          <w:pPr>
            <w:ind w:firstLine="0"/>
          </w:pPr>
        </w:pPrChange>
      </w:pPr>
      <w:ins w:id="1082" w:author="Ryan Lemos" w:date="2019-09-22T13:17:00Z">
        <w:r>
          <w:t xml:space="preserve">Quadro </w:t>
        </w:r>
        <w:r>
          <w:fldChar w:fldCharType="begin"/>
        </w:r>
        <w:r>
          <w:instrText xml:space="preserve"> SEQ Quadro \* ARABIC </w:instrText>
        </w:r>
      </w:ins>
      <w:r>
        <w:fldChar w:fldCharType="separate"/>
      </w:r>
      <w:ins w:id="1083" w:author="Ryan Lemos" w:date="2019-09-22T13:24:00Z">
        <w:r w:rsidR="00454122">
          <w:rPr>
            <w:noProof/>
          </w:rPr>
          <w:t>32</w:t>
        </w:r>
      </w:ins>
      <w:ins w:id="1084" w:author="Ryan Lemos" w:date="2019-09-22T13:17:00Z">
        <w:r>
          <w:fldChar w:fldCharType="end"/>
        </w:r>
        <w:r w:rsidRPr="00C507CD">
          <w:t xml:space="preserve"> - Estória de </w:t>
        </w:r>
        <w:r>
          <w:t>alteração de pontuação de uma atividade</w:t>
        </w:r>
      </w:ins>
    </w:p>
    <w:p w14:paraId="432898F3" w14:textId="08AEFD30"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FCE0ADB" w:rsidR="00061602" w:rsidRPr="00061602" w:rsidRDefault="00061602">
      <w:pPr>
        <w:pStyle w:val="estrias"/>
        <w:numPr>
          <w:ilvl w:val="0"/>
          <w:numId w:val="24"/>
        </w:numPr>
      </w:pPr>
      <w:r>
        <w:t>Só será possível alterar a pontuação de uma atividade caso nenhum aluno a tenha iniciado.</w:t>
      </w:r>
    </w:p>
    <w:p w14:paraId="69906F46" w14:textId="77777777" w:rsidR="00061602" w:rsidRDefault="00061602" w:rsidP="00596E44"/>
    <w:p w14:paraId="27D7542C" w14:textId="67AF60FB" w:rsidR="006D241F" w:rsidRDefault="006D241F" w:rsidP="00596E44">
      <w:r>
        <w:t>A partir do botão laranja</w:t>
      </w:r>
      <w:r w:rsidR="002C3568">
        <w:t>,</w:t>
      </w:r>
      <w:r>
        <w:t xml:space="preserve"> com símbolo de listagem</w:t>
      </w:r>
      <w:r w:rsidR="002C3568">
        <w:t>,</w:t>
      </w:r>
      <w:r>
        <w:t xml:space="preserve"> conforme visto na</w:t>
      </w:r>
      <w:del w:id="1085" w:author="Ryan Lemos" w:date="2019-09-22T13:58:00Z">
        <w:r w:rsidDel="001A76D7">
          <w:delText xml:space="preserve"> </w:delText>
        </w:r>
      </w:del>
      <w:ins w:id="1086" w:author="Ryan Lemos" w:date="2019-09-22T13:58:00Z">
        <w:r w:rsidR="001A76D7">
          <w:t xml:space="preserve"> </w:t>
        </w:r>
        <w:r w:rsidR="001A76D7">
          <w:fldChar w:fldCharType="begin"/>
        </w:r>
        <w:r w:rsidR="001A76D7">
          <w:instrText xml:space="preserve"> REF _Ref20053051 \h </w:instrText>
        </w:r>
      </w:ins>
      <w:r w:rsidR="001A76D7">
        <w:fldChar w:fldCharType="separate"/>
      </w:r>
      <w:ins w:id="1087" w:author="Ryan Lemos" w:date="2019-09-22T13:58:00Z">
        <w:r w:rsidR="001A76D7">
          <w:t xml:space="preserve">Figura </w:t>
        </w:r>
        <w:r w:rsidR="001A76D7">
          <w:rPr>
            <w:noProof/>
          </w:rPr>
          <w:t>75</w:t>
        </w:r>
        <w:r w:rsidR="001A76D7">
          <w:fldChar w:fldCharType="end"/>
        </w:r>
      </w:ins>
      <w:del w:id="1088" w:author="Ryan Lemos" w:date="2019-09-22T13:58:00Z">
        <w:r w:rsidRPr="00596E44" w:rsidDel="001A76D7">
          <w:rPr>
            <w:highlight w:val="yellow"/>
          </w:rPr>
          <w:delText>figura X</w:delText>
        </w:r>
      </w:del>
      <w:r>
        <w:t xml:space="preserve">, o professor pode definir a pontuação da atividade, e definir também quanto vale cada questão da atividade. A </w:t>
      </w:r>
      <w:ins w:id="1089" w:author="Ryan Lemos" w:date="2019-09-22T13:59:00Z">
        <w:r w:rsidR="001A76D7">
          <w:fldChar w:fldCharType="begin"/>
        </w:r>
        <w:r w:rsidR="001A76D7">
          <w:instrText xml:space="preserve"> REF _Ref20053157 \h </w:instrText>
        </w:r>
      </w:ins>
      <w:r w:rsidR="001A76D7">
        <w:fldChar w:fldCharType="separate"/>
      </w:r>
      <w:ins w:id="1090" w:author="Ryan Lemos" w:date="2019-09-22T13:59:00Z">
        <w:r w:rsidR="001A76D7">
          <w:t xml:space="preserve">Figura </w:t>
        </w:r>
        <w:r w:rsidR="001A76D7">
          <w:rPr>
            <w:noProof/>
          </w:rPr>
          <w:t>78</w:t>
        </w:r>
        <w:r w:rsidR="001A76D7">
          <w:fldChar w:fldCharType="end"/>
        </w:r>
      </w:ins>
      <w:ins w:id="1091" w:author="Ryan Lemos" w:date="2019-09-22T13:58:00Z">
        <w:r w:rsidR="001A76D7">
          <w:t xml:space="preserve"> </w:t>
        </w:r>
      </w:ins>
      <w:del w:id="1092" w:author="Ryan Lemos" w:date="2019-09-22T13:58:00Z">
        <w:r w:rsidRPr="00596E44" w:rsidDel="001A76D7">
          <w:rPr>
            <w:highlight w:val="yellow"/>
          </w:rPr>
          <w:delText>figura x</w:delText>
        </w:r>
        <w:r w:rsidDel="001A76D7">
          <w:delText xml:space="preserve"> </w:delText>
        </w:r>
      </w:del>
      <w:r>
        <w:t>representa essa interação. Nela ainda é possível</w:t>
      </w:r>
      <w:r w:rsidR="002C3568">
        <w:t>,</w:t>
      </w:r>
      <w:r>
        <w:t xml:space="preserve"> ao professor</w:t>
      </w:r>
      <w:r w:rsidR="002C3568">
        <w:t>,</w:t>
      </w:r>
      <w:r>
        <w:t xml:space="preserve"> definir que todas as questões valham a mesma pontuação (caso não queira definir pontuações diferentes). Com isso</w:t>
      </w:r>
      <w:r w:rsidR="002C3568">
        <w:t>,</w:t>
      </w:r>
      <w:r>
        <w:t xml:space="preserve"> o professor pode definir</w:t>
      </w:r>
      <w:r w:rsidR="002C3568">
        <w:t>,</w:t>
      </w:r>
      <w:r>
        <w:t xml:space="preserve"> a seu critério</w:t>
      </w:r>
      <w:r w:rsidR="002C3568">
        <w:t>,</w:t>
      </w:r>
      <w:r>
        <w:t xml:space="preserve"> como será distribuída a pontuação da atividade.</w:t>
      </w:r>
    </w:p>
    <w:p w14:paraId="0AC4D6BB" w14:textId="77777777" w:rsidR="006D241F" w:rsidRDefault="006D241F" w:rsidP="00226055">
      <w:pPr>
        <w:ind w:firstLine="0"/>
      </w:pPr>
    </w:p>
    <w:p w14:paraId="53D9C330" w14:textId="77777777" w:rsidR="00921163" w:rsidRDefault="008F460B" w:rsidP="00A23065">
      <w:pPr>
        <w:ind w:firstLine="0"/>
        <w:jc w:val="center"/>
        <w:rPr>
          <w:ins w:id="1093" w:author="Ryan Lemos" w:date="2019-09-22T12:44:00Z"/>
        </w:rPr>
      </w:pPr>
      <w:r w:rsidRPr="008F460B">
        <w:rPr>
          <w:noProof/>
        </w:rPr>
        <w:t xml:space="preserve"> </w:t>
      </w:r>
    </w:p>
    <w:p w14:paraId="6421DB02" w14:textId="75CDBB4C" w:rsidR="00921163" w:rsidRDefault="00921163">
      <w:pPr>
        <w:pStyle w:val="Legenda"/>
        <w:keepNext/>
        <w:rPr>
          <w:ins w:id="1094" w:author="Ryan Lemos" w:date="2019-09-22T12:44:00Z"/>
        </w:rPr>
        <w:pPrChange w:id="1095" w:author="Ryan Lemos" w:date="2019-09-22T12:44:00Z">
          <w:pPr>
            <w:pStyle w:val="Legenda"/>
          </w:pPr>
        </w:pPrChange>
      </w:pPr>
      <w:bookmarkStart w:id="1096" w:name="_Ref20053157"/>
      <w:ins w:id="1097" w:author="Ryan Lemos" w:date="2019-09-22T12:44:00Z">
        <w:r>
          <w:lastRenderedPageBreak/>
          <w:t xml:space="preserve">Figura </w:t>
        </w:r>
        <w:r>
          <w:fldChar w:fldCharType="begin"/>
        </w:r>
        <w:r>
          <w:instrText xml:space="preserve"> SEQ Figura \* ARABIC </w:instrText>
        </w:r>
      </w:ins>
      <w:r>
        <w:fldChar w:fldCharType="separate"/>
      </w:r>
      <w:ins w:id="1098" w:author="Ryan Lemos" w:date="2019-09-22T12:44:00Z">
        <w:r>
          <w:rPr>
            <w:noProof/>
          </w:rPr>
          <w:t>78</w:t>
        </w:r>
        <w:r>
          <w:fldChar w:fldCharType="end"/>
        </w:r>
        <w:bookmarkEnd w:id="1096"/>
        <w:r>
          <w:t xml:space="preserve"> - Tela de modificação de pontuação de uma atividade</w:t>
        </w:r>
      </w:ins>
    </w:p>
    <w:p w14:paraId="3C6E86FF" w14:textId="59BD7260"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442970"/>
                    </a:xfrm>
                    <a:prstGeom prst="rect">
                      <a:avLst/>
                    </a:prstGeom>
                  </pic:spPr>
                </pic:pic>
              </a:graphicData>
            </a:graphic>
          </wp:inline>
        </w:drawing>
      </w:r>
    </w:p>
    <w:p w14:paraId="19CB6FA0" w14:textId="77777777" w:rsidR="001B007E" w:rsidRDefault="001B007E" w:rsidP="001B007E">
      <w:pPr>
        <w:ind w:firstLine="0"/>
        <w:jc w:val="center"/>
      </w:pPr>
    </w:p>
    <w:p w14:paraId="658AD2F2" w14:textId="2B02EEEE" w:rsidR="001B007E" w:rsidRDefault="001B007E" w:rsidP="005B582B">
      <w:r w:rsidRPr="00263FA0">
        <w:rPr>
          <w:highlight w:val="magenta"/>
        </w:rPr>
        <w:t>Escrever sobre a estória.</w:t>
      </w:r>
    </w:p>
    <w:p w14:paraId="728214B5" w14:textId="16543C42" w:rsidR="00061602" w:rsidRDefault="00FE4DD4">
      <w:pPr>
        <w:pStyle w:val="Legenda"/>
        <w:pPrChange w:id="1099" w:author="Ryan Lemos" w:date="2019-09-22T13:18:00Z">
          <w:pPr>
            <w:ind w:firstLine="0"/>
            <w:jc w:val="center"/>
          </w:pPr>
        </w:pPrChange>
      </w:pPr>
      <w:ins w:id="1100" w:author="Ryan Lemos" w:date="2019-09-22T13:18:00Z">
        <w:r>
          <w:t xml:space="preserve">Quadro </w:t>
        </w:r>
        <w:r>
          <w:fldChar w:fldCharType="begin"/>
        </w:r>
        <w:r>
          <w:instrText xml:space="preserve"> SEQ Quadro \* ARABIC </w:instrText>
        </w:r>
      </w:ins>
      <w:r>
        <w:fldChar w:fldCharType="separate"/>
      </w:r>
      <w:ins w:id="1101" w:author="Ryan Lemos" w:date="2019-09-22T13:24:00Z">
        <w:r w:rsidR="00454122">
          <w:rPr>
            <w:noProof/>
          </w:rPr>
          <w:t>33</w:t>
        </w:r>
      </w:ins>
      <w:ins w:id="1102" w:author="Ryan Lemos" w:date="2019-09-22T13:18:00Z">
        <w:r>
          <w:fldChar w:fldCharType="end"/>
        </w:r>
        <w:r w:rsidRPr="002F7A73">
          <w:t xml:space="preserve"> - Estória de </w:t>
        </w:r>
        <w:r>
          <w:t>alteração de resultado</w:t>
        </w:r>
      </w:ins>
    </w:p>
    <w:p w14:paraId="2A61B679" w14:textId="2ADE1593" w:rsidR="00061602" w:rsidRDefault="00061602" w:rsidP="005B582B">
      <w:pPr>
        <w:pStyle w:val="estrias"/>
      </w:pPr>
      <w:r>
        <w:t xml:space="preserve">Como professor desejo </w:t>
      </w:r>
      <w:r w:rsidRPr="00C33B5F">
        <w:t>se</w:t>
      </w:r>
      <w:r>
        <w:t xml:space="preserve">r </w:t>
      </w:r>
      <w:r w:rsidRPr="00C33B5F">
        <w:t>capaz de alterar o resultado dos alunos (caso o exercício for feito em sala).</w:t>
      </w:r>
    </w:p>
    <w:p w14:paraId="773DADEA" w14:textId="77777777" w:rsidR="00A23065" w:rsidRDefault="00A23065" w:rsidP="00A23065"/>
    <w:p w14:paraId="1445DC93" w14:textId="1CAF6E4D" w:rsidR="00A23065" w:rsidRDefault="00A23065" w:rsidP="00A23065">
      <w:r>
        <w:t>Em caso de atividades realizadas em sala</w:t>
      </w:r>
      <w:r w:rsidR="002C3568">
        <w:t>,</w:t>
      </w:r>
      <w:r>
        <w:t xml:space="preserve"> o professor pode alterar a nota do aluno por meio do botão azul</w:t>
      </w:r>
      <w:r w:rsidR="002C3568">
        <w:t>,</w:t>
      </w:r>
      <w:r>
        <w:t xml:space="preserve"> com ícone de prancheta</w:t>
      </w:r>
      <w:r w:rsidR="002C3568">
        <w:t>,</w:t>
      </w:r>
      <w:r>
        <w:t xml:space="preserve"> conforme visto na</w:t>
      </w:r>
      <w:del w:id="1103" w:author="Ryan Lemos" w:date="2019-09-22T13:59:00Z">
        <w:r w:rsidDel="001A76D7">
          <w:delText xml:space="preserve"> </w:delText>
        </w:r>
      </w:del>
      <w:ins w:id="1104" w:author="Ryan Lemos" w:date="2019-09-22T13:59:00Z">
        <w:r w:rsidR="001A76D7">
          <w:t xml:space="preserve"> </w:t>
        </w:r>
        <w:r w:rsidR="001A76D7">
          <w:fldChar w:fldCharType="begin"/>
        </w:r>
        <w:r w:rsidR="001A76D7">
          <w:instrText xml:space="preserve"> REF _Ref20053051 \h </w:instrText>
        </w:r>
      </w:ins>
      <w:r w:rsidR="001A76D7">
        <w:fldChar w:fldCharType="separate"/>
      </w:r>
      <w:ins w:id="1105" w:author="Ryan Lemos" w:date="2019-09-22T13:59:00Z">
        <w:r w:rsidR="001A76D7">
          <w:t xml:space="preserve">Figura </w:t>
        </w:r>
        <w:r w:rsidR="001A76D7">
          <w:rPr>
            <w:noProof/>
          </w:rPr>
          <w:t>75</w:t>
        </w:r>
        <w:r w:rsidR="001A76D7">
          <w:fldChar w:fldCharType="end"/>
        </w:r>
      </w:ins>
      <w:del w:id="1106" w:author="Ryan Lemos" w:date="2019-09-22T13:59:00Z">
        <w:r w:rsidRPr="00596E44" w:rsidDel="001A76D7">
          <w:rPr>
            <w:highlight w:val="yellow"/>
          </w:rPr>
          <w:delText>figura x</w:delText>
        </w:r>
      </w:del>
      <w:r w:rsidR="002C3568">
        <w:t>.</w:t>
      </w:r>
      <w:r>
        <w:t xml:space="preserve"> </w:t>
      </w:r>
      <w:r w:rsidR="002C3568">
        <w:t xml:space="preserve">Ao </w:t>
      </w:r>
      <w:r>
        <w:t>clicar</w:t>
      </w:r>
      <w:r w:rsidR="002C3568">
        <w:t xml:space="preserve"> no ícone,</w:t>
      </w:r>
      <w:r>
        <w:t xml:space="preserve"> surge uma tela contendo os nomes dos alunos</w:t>
      </w:r>
      <w:r w:rsidR="002C3568">
        <w:t>,</w:t>
      </w:r>
      <w:r>
        <w:t xml:space="preserve"> juntamente com o seu resultado</w:t>
      </w:r>
      <w:r w:rsidR="002C3568">
        <w:t>,</w:t>
      </w:r>
      <w:r>
        <w:t xml:space="preserve"> para aquela atividade</w:t>
      </w:r>
      <w:r w:rsidR="002C3568">
        <w:t>,</w:t>
      </w:r>
      <w:r>
        <w:t xml:space="preserve"> conforme explicitado na</w:t>
      </w:r>
      <w:del w:id="1107" w:author="Ryan Lemos" w:date="2019-09-22T13:59:00Z">
        <w:r w:rsidDel="001A76D7">
          <w:delText xml:space="preserve"> </w:delText>
        </w:r>
      </w:del>
      <w:ins w:id="1108" w:author="Ryan Lemos" w:date="2019-09-22T13:59:00Z">
        <w:r w:rsidR="001A76D7">
          <w:t xml:space="preserve"> </w:t>
        </w:r>
        <w:r w:rsidR="001A76D7">
          <w:fldChar w:fldCharType="begin"/>
        </w:r>
        <w:r w:rsidR="001A76D7">
          <w:instrText xml:space="preserve"> REF _Ref20053204 \h </w:instrText>
        </w:r>
      </w:ins>
      <w:r w:rsidR="001A76D7">
        <w:fldChar w:fldCharType="separate"/>
      </w:r>
      <w:ins w:id="1109" w:author="Ryan Lemos" w:date="2019-09-22T13:59:00Z">
        <w:r w:rsidR="001A76D7">
          <w:t xml:space="preserve">Figura </w:t>
        </w:r>
        <w:r w:rsidR="001A76D7">
          <w:rPr>
            <w:noProof/>
          </w:rPr>
          <w:t>79</w:t>
        </w:r>
        <w:r w:rsidR="001A76D7">
          <w:fldChar w:fldCharType="end"/>
        </w:r>
      </w:ins>
      <w:del w:id="1110" w:author="Ryan Lemos" w:date="2019-09-22T13:59:00Z">
        <w:r w:rsidRPr="00596E44" w:rsidDel="001A76D7">
          <w:rPr>
            <w:highlight w:val="yellow"/>
          </w:rPr>
          <w:delText>figura x</w:delText>
        </w:r>
      </w:del>
      <w:r>
        <w:t>.</w:t>
      </w:r>
    </w:p>
    <w:p w14:paraId="572BC2E6" w14:textId="77777777" w:rsidR="00A23065" w:rsidRDefault="00A23065"/>
    <w:p w14:paraId="29B49347" w14:textId="77777777" w:rsidR="00921163" w:rsidRDefault="008F460B" w:rsidP="00A23065">
      <w:pPr>
        <w:ind w:firstLine="0"/>
        <w:jc w:val="center"/>
        <w:rPr>
          <w:ins w:id="1111" w:author="Ryan Lemos" w:date="2019-09-22T12:45:00Z"/>
        </w:rPr>
      </w:pPr>
      <w:r w:rsidRPr="008F460B">
        <w:rPr>
          <w:noProof/>
        </w:rPr>
        <w:t xml:space="preserve"> </w:t>
      </w:r>
    </w:p>
    <w:p w14:paraId="0F82E6F5" w14:textId="1B345373" w:rsidR="00921163" w:rsidRDefault="00921163">
      <w:pPr>
        <w:pStyle w:val="Legenda"/>
        <w:keepNext/>
        <w:rPr>
          <w:ins w:id="1112" w:author="Ryan Lemos" w:date="2019-09-22T12:45:00Z"/>
        </w:rPr>
        <w:pPrChange w:id="1113" w:author="Ryan Lemos" w:date="2019-09-22T12:45:00Z">
          <w:pPr>
            <w:pStyle w:val="Legenda"/>
          </w:pPr>
        </w:pPrChange>
      </w:pPr>
      <w:bookmarkStart w:id="1114" w:name="_Ref20053204"/>
      <w:ins w:id="1115" w:author="Ryan Lemos" w:date="2019-09-22T12:45:00Z">
        <w:r>
          <w:lastRenderedPageBreak/>
          <w:t xml:space="preserve">Figura </w:t>
        </w:r>
        <w:r>
          <w:fldChar w:fldCharType="begin"/>
        </w:r>
        <w:r>
          <w:instrText xml:space="preserve"> SEQ Figura \* ARABIC </w:instrText>
        </w:r>
      </w:ins>
      <w:r>
        <w:fldChar w:fldCharType="separate"/>
      </w:r>
      <w:ins w:id="1116" w:author="Ryan Lemos" w:date="2019-09-22T12:45:00Z">
        <w:r>
          <w:rPr>
            <w:noProof/>
          </w:rPr>
          <w:t>79</w:t>
        </w:r>
        <w:r>
          <w:fldChar w:fldCharType="end"/>
        </w:r>
        <w:bookmarkEnd w:id="1114"/>
        <w:r>
          <w:t xml:space="preserve"> - Tela de alteração de resultados de uma atividade</w:t>
        </w:r>
      </w:ins>
    </w:p>
    <w:p w14:paraId="44E0E70B" w14:textId="57F9EAE1" w:rsidR="00226055" w:rsidRDefault="008F460B" w:rsidP="00A2306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13301" cy="3081171"/>
                    </a:xfrm>
                    <a:prstGeom prst="rect">
                      <a:avLst/>
                    </a:prstGeom>
                  </pic:spPr>
                </pic:pic>
              </a:graphicData>
            </a:graphic>
          </wp:inline>
        </w:drawing>
      </w:r>
    </w:p>
    <w:p w14:paraId="56FC2FDB" w14:textId="77777777" w:rsidR="001B007E" w:rsidRDefault="001B007E" w:rsidP="001B007E">
      <w:pPr>
        <w:ind w:firstLine="0"/>
        <w:jc w:val="center"/>
      </w:pPr>
    </w:p>
    <w:p w14:paraId="2EBB0003" w14:textId="4F922C2A" w:rsidR="001B007E" w:rsidRDefault="001B007E" w:rsidP="005B582B">
      <w:r w:rsidRPr="00263FA0">
        <w:rPr>
          <w:highlight w:val="magenta"/>
        </w:rPr>
        <w:t>Escrever sobre a estória.</w:t>
      </w:r>
    </w:p>
    <w:p w14:paraId="399096D3" w14:textId="2B77F14F" w:rsidR="00061602" w:rsidRDefault="00FE4DD4">
      <w:pPr>
        <w:pStyle w:val="Legenda"/>
        <w:pPrChange w:id="1117" w:author="Ryan Lemos" w:date="2019-09-22T13:18:00Z">
          <w:pPr>
            <w:ind w:firstLine="0"/>
            <w:jc w:val="center"/>
          </w:pPr>
        </w:pPrChange>
      </w:pPr>
      <w:ins w:id="1118" w:author="Ryan Lemos" w:date="2019-09-22T13:18:00Z">
        <w:r>
          <w:t xml:space="preserve">Quadro </w:t>
        </w:r>
        <w:r>
          <w:fldChar w:fldCharType="begin"/>
        </w:r>
        <w:r>
          <w:instrText xml:space="preserve"> SEQ Quadro \* ARABIC </w:instrText>
        </w:r>
      </w:ins>
      <w:r>
        <w:fldChar w:fldCharType="separate"/>
      </w:r>
      <w:ins w:id="1119" w:author="Ryan Lemos" w:date="2019-09-22T13:24:00Z">
        <w:r w:rsidR="00454122">
          <w:rPr>
            <w:noProof/>
          </w:rPr>
          <w:t>34</w:t>
        </w:r>
      </w:ins>
      <w:ins w:id="1120" w:author="Ryan Lemos" w:date="2019-09-22T13:18:00Z">
        <w:r>
          <w:fldChar w:fldCharType="end"/>
        </w:r>
        <w:r w:rsidRPr="00FA2724">
          <w:t xml:space="preserve"> - Estória de </w:t>
        </w:r>
        <w:r>
          <w:t>impressão personalizada</w:t>
        </w:r>
      </w:ins>
    </w:p>
    <w:p w14:paraId="5F1984D4" w14:textId="22BB6996" w:rsidR="00061602" w:rsidRDefault="002635CF" w:rsidP="005B582B">
      <w:pPr>
        <w:pStyle w:val="estrias"/>
      </w:pPr>
      <w:r>
        <w:t>Como professor desejo ser</w:t>
      </w:r>
      <w:r w:rsidR="00061602">
        <w:t xml:space="preserve"> capaz de imprimir a atividade de maneira personalizada para cada aluno.</w:t>
      </w:r>
    </w:p>
    <w:p w14:paraId="491673DA" w14:textId="77777777" w:rsidR="001F718F" w:rsidRDefault="001F718F" w:rsidP="00A23065">
      <w:pPr>
        <w:ind w:firstLine="0"/>
        <w:jc w:val="center"/>
      </w:pPr>
    </w:p>
    <w:p w14:paraId="030C63A5" w14:textId="4FF165AC" w:rsidR="002C3A9E" w:rsidRDefault="00A23065" w:rsidP="00596E44">
      <w:r>
        <w:t>Ainda é possível</w:t>
      </w:r>
      <w:r w:rsidR="002C3568">
        <w:t>,</w:t>
      </w:r>
      <w:r>
        <w:t xml:space="preserve"> ao professor</w:t>
      </w:r>
      <w:r w:rsidR="002C3568">
        <w:t>,</w:t>
      </w:r>
      <w:r>
        <w:t xml:space="preserve"> uma impressão personalizada das atividades que serão feitas em sala, por meio do botão com símbolo de </w:t>
      </w:r>
      <w:del w:id="1121" w:author="Ryan Lemos" w:date="2019-09-22T13:59:00Z">
        <w:r w:rsidDel="001A76D7">
          <w:delText>impressora</w:delText>
        </w:r>
      </w:del>
      <w:ins w:id="1122" w:author="Ryan Lemos" w:date="2019-09-22T13:59:00Z">
        <w:r w:rsidR="001A76D7">
          <w:t>PDF</w:t>
        </w:r>
      </w:ins>
      <w:r w:rsidR="002C3568">
        <w:t>,</w:t>
      </w:r>
      <w:r>
        <w:t xml:space="preserve"> como visto na</w:t>
      </w:r>
      <w:del w:id="1123" w:author="Ryan Lemos" w:date="2019-09-22T14:00:00Z">
        <w:r w:rsidDel="001A76D7">
          <w:delText xml:space="preserve"> </w:delText>
        </w:r>
      </w:del>
      <w:ins w:id="1124" w:author="Ryan Lemos" w:date="2019-09-22T14:00:00Z">
        <w:r w:rsidR="001A76D7">
          <w:t xml:space="preserve"> </w:t>
        </w:r>
        <w:r w:rsidR="001A76D7">
          <w:fldChar w:fldCharType="begin"/>
        </w:r>
        <w:r w:rsidR="001A76D7">
          <w:instrText xml:space="preserve"> REF _Ref20053051 \h </w:instrText>
        </w:r>
      </w:ins>
      <w:r w:rsidR="001A76D7">
        <w:fldChar w:fldCharType="separate"/>
      </w:r>
      <w:ins w:id="1125" w:author="Ryan Lemos" w:date="2019-09-22T14:00:00Z">
        <w:r w:rsidR="001A76D7">
          <w:t xml:space="preserve">Figura </w:t>
        </w:r>
        <w:r w:rsidR="001A76D7">
          <w:rPr>
            <w:noProof/>
          </w:rPr>
          <w:t>75</w:t>
        </w:r>
        <w:r w:rsidR="001A76D7">
          <w:fldChar w:fldCharType="end"/>
        </w:r>
      </w:ins>
      <w:del w:id="1126" w:author="Ryan Lemos" w:date="2019-09-22T14:00:00Z">
        <w:r w:rsidRPr="00596E44" w:rsidDel="001A76D7">
          <w:rPr>
            <w:highlight w:val="yellow"/>
          </w:rPr>
          <w:delText>figura x</w:delText>
        </w:r>
      </w:del>
      <w:r>
        <w:t>. Essa impressão gera um arquivo em formato PDF</w:t>
      </w:r>
      <w:r w:rsidR="002C3568">
        <w:t>,</w:t>
      </w:r>
      <w:r>
        <w:t xml:space="preserve"> </w:t>
      </w:r>
      <w:r w:rsidR="002C3A9E">
        <w:t xml:space="preserve">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w:t>
      </w:r>
      <w:r w:rsidR="002C3568">
        <w:t>à</w:t>
      </w:r>
      <w:r w:rsidR="002C3A9E">
        <w:t xml:space="preserve"> do colega é extremamente baixa.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2A348DA5" w14:textId="77777777" w:rsidR="001B007E" w:rsidRDefault="001B007E" w:rsidP="001B007E">
      <w:pPr>
        <w:ind w:firstLine="0"/>
        <w:jc w:val="center"/>
      </w:pPr>
    </w:p>
    <w:p w14:paraId="003C73D6" w14:textId="299DE727" w:rsidR="001B007E" w:rsidRDefault="001B007E">
      <w:r w:rsidRPr="00263FA0">
        <w:rPr>
          <w:highlight w:val="magenta"/>
        </w:rPr>
        <w:t>Escrever sobre a estória.</w:t>
      </w:r>
    </w:p>
    <w:p w14:paraId="2C7CAB87" w14:textId="091E4D6A" w:rsidR="00061602" w:rsidRDefault="00061602" w:rsidP="00596E44">
      <w:pPr>
        <w:rPr>
          <w:ins w:id="1127" w:author="Ryan Lemos" w:date="2019-09-22T13:18:00Z"/>
        </w:rPr>
      </w:pPr>
    </w:p>
    <w:p w14:paraId="6A8C81CB" w14:textId="2B5C41FB" w:rsidR="00FE4DD4" w:rsidRDefault="00FE4DD4" w:rsidP="00596E44">
      <w:pPr>
        <w:rPr>
          <w:ins w:id="1128" w:author="Ryan Lemos" w:date="2019-09-22T13:18:00Z"/>
        </w:rPr>
      </w:pPr>
    </w:p>
    <w:p w14:paraId="0D5C0FFB" w14:textId="1FDDC2D6" w:rsidR="00FE4DD4" w:rsidRDefault="00FE4DD4" w:rsidP="00596E44">
      <w:pPr>
        <w:rPr>
          <w:ins w:id="1129" w:author="Ryan Lemos" w:date="2019-09-22T13:18:00Z"/>
        </w:rPr>
      </w:pPr>
    </w:p>
    <w:p w14:paraId="19885D7E" w14:textId="1CA3A14F" w:rsidR="00FE4DD4" w:rsidRDefault="00FE4DD4">
      <w:pPr>
        <w:pStyle w:val="Legenda"/>
        <w:pPrChange w:id="1130" w:author="Ryan Lemos" w:date="2019-09-22T13:19:00Z">
          <w:pPr/>
        </w:pPrChange>
      </w:pPr>
      <w:ins w:id="1131" w:author="Ryan Lemos" w:date="2019-09-22T13:19:00Z">
        <w:r>
          <w:t xml:space="preserve">Quadro </w:t>
        </w:r>
        <w:r>
          <w:fldChar w:fldCharType="begin"/>
        </w:r>
        <w:r>
          <w:instrText xml:space="preserve"> SEQ Quadro \* ARABIC </w:instrText>
        </w:r>
      </w:ins>
      <w:r>
        <w:fldChar w:fldCharType="separate"/>
      </w:r>
      <w:ins w:id="1132" w:author="Ryan Lemos" w:date="2019-09-22T13:24:00Z">
        <w:r w:rsidR="00454122">
          <w:rPr>
            <w:noProof/>
          </w:rPr>
          <w:t>35</w:t>
        </w:r>
      </w:ins>
      <w:ins w:id="1133" w:author="Ryan Lemos" w:date="2019-09-22T13:19:00Z">
        <w:r>
          <w:fldChar w:fldCharType="end"/>
        </w:r>
        <w:r>
          <w:t xml:space="preserve"> - Associação de outros alunos a uma atividade já associada</w:t>
        </w:r>
      </w:ins>
    </w:p>
    <w:p w14:paraId="66BC4DD1" w14:textId="34097E0B" w:rsidR="00061602" w:rsidDel="00FE4DD4" w:rsidRDefault="002635CF" w:rsidP="005B582B">
      <w:pPr>
        <w:pStyle w:val="estrias"/>
        <w:rPr>
          <w:del w:id="1134" w:author="Ryan Lemos" w:date="2019-09-22T13:19:00Z"/>
        </w:rPr>
      </w:pPr>
      <w:r>
        <w:lastRenderedPageBreak/>
        <w:t>Como professor desejo</w:t>
      </w:r>
      <w:r w:rsidR="00061602">
        <w:t xml:space="preserve"> incluir alunos em uma atividade já associada a outros alunos (caso seja uma atividade não avaliativa).</w:t>
      </w:r>
    </w:p>
    <w:p w14:paraId="47BADCFA" w14:textId="77777777" w:rsidR="00061602" w:rsidRDefault="00061602">
      <w:pPr>
        <w:pStyle w:val="estrias"/>
        <w:pPrChange w:id="1135" w:author="Ryan Lemos" w:date="2019-09-22T13:19:00Z">
          <w:pPr/>
        </w:pPrChange>
      </w:pPr>
    </w:p>
    <w:p w14:paraId="64AC78D6" w14:textId="77777777" w:rsidR="001B007E" w:rsidRDefault="001B007E" w:rsidP="001B007E">
      <w:pPr>
        <w:ind w:firstLine="0"/>
        <w:jc w:val="center"/>
      </w:pPr>
    </w:p>
    <w:p w14:paraId="4BF72DFF" w14:textId="226AA32D" w:rsidR="001B007E" w:rsidRDefault="001B007E" w:rsidP="008A7FB4">
      <w:r>
        <w:rPr>
          <w:highlight w:val="magenta"/>
        </w:rPr>
        <w:t>Incluir print da tela da estória</w:t>
      </w:r>
      <w:r w:rsidRPr="00263FA0">
        <w:rPr>
          <w:highlight w:val="magenta"/>
        </w:rPr>
        <w:t>.</w:t>
      </w:r>
    </w:p>
    <w:p w14:paraId="7002CAB0" w14:textId="77777777" w:rsidR="008A7FB4" w:rsidRDefault="008A7FB4"/>
    <w:p w14:paraId="3B784C8D" w14:textId="2765AEDB" w:rsidR="008A7FB4" w:rsidRDefault="008A7FB4" w:rsidP="00A23065">
      <w:pPr>
        <w:rPr>
          <w:ins w:id="1136" w:author="Ryan Lemos" w:date="2019-09-22T13:19:00Z"/>
        </w:rPr>
      </w:pPr>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rPr>
          <w:ins w:id="1137" w:author="Ryan Lemos" w:date="2019-09-22T13:19:00Z"/>
        </w:rPr>
      </w:pPr>
    </w:p>
    <w:p w14:paraId="15F3178E" w14:textId="27FE3409" w:rsidR="00FE4DD4" w:rsidRDefault="00FE4DD4">
      <w:pPr>
        <w:pStyle w:val="Legenda"/>
        <w:pPrChange w:id="1138" w:author="Ryan Lemos" w:date="2019-09-22T13:20:00Z">
          <w:pPr/>
        </w:pPrChange>
      </w:pPr>
      <w:ins w:id="1139" w:author="Ryan Lemos" w:date="2019-09-22T13:20:00Z">
        <w:r>
          <w:t xml:space="preserve">Quadro </w:t>
        </w:r>
        <w:r>
          <w:fldChar w:fldCharType="begin"/>
        </w:r>
        <w:r>
          <w:instrText xml:space="preserve"> SEQ Quadro \* ARABIC </w:instrText>
        </w:r>
      </w:ins>
      <w:r>
        <w:fldChar w:fldCharType="separate"/>
      </w:r>
      <w:ins w:id="1140" w:author="Ryan Lemos" w:date="2019-09-22T13:24:00Z">
        <w:r w:rsidR="00454122">
          <w:rPr>
            <w:noProof/>
          </w:rPr>
          <w:t>36</w:t>
        </w:r>
      </w:ins>
      <w:ins w:id="1141" w:author="Ryan Lemos" w:date="2019-09-22T13:20:00Z">
        <w:r>
          <w:fldChar w:fldCharType="end"/>
        </w:r>
        <w:r w:rsidRPr="00DB5F02">
          <w:t xml:space="preserve"> - Estória de </w:t>
        </w:r>
        <w:r>
          <w:t>correção de atividades</w:t>
        </w:r>
      </w:ins>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19D5F4F6" w:rsidR="00A23065" w:rsidRDefault="00A23065">
      <w:r>
        <w:t>A implementação dessa estória é demonstrada pela</w:t>
      </w:r>
      <w:ins w:id="1142" w:author="Ryan Lemos" w:date="2019-09-22T14:00:00Z">
        <w:r w:rsidR="0023197E">
          <w:t xml:space="preserve"> </w:t>
        </w:r>
        <w:r w:rsidR="0023197E">
          <w:fldChar w:fldCharType="begin"/>
        </w:r>
        <w:r w:rsidR="0023197E">
          <w:instrText xml:space="preserve"> REF _Ref20053266 \h </w:instrText>
        </w:r>
      </w:ins>
      <w:r w:rsidR="0023197E">
        <w:fldChar w:fldCharType="separate"/>
      </w:r>
      <w:ins w:id="1143" w:author="Ryan Lemos" w:date="2019-09-22T14:00:00Z">
        <w:r w:rsidR="0023197E">
          <w:t xml:space="preserve">Figura </w:t>
        </w:r>
        <w:r w:rsidR="0023197E">
          <w:rPr>
            <w:noProof/>
          </w:rPr>
          <w:t>80</w:t>
        </w:r>
        <w:r w:rsidR="0023197E">
          <w:fldChar w:fldCharType="end"/>
        </w:r>
        <w:r w:rsidR="0023197E">
          <w:t xml:space="preserve"> e a </w:t>
        </w:r>
        <w:r w:rsidR="0023197E">
          <w:fldChar w:fldCharType="begin"/>
        </w:r>
        <w:r w:rsidR="0023197E">
          <w:instrText xml:space="preserve"> REF _Ref20053275 \h </w:instrText>
        </w:r>
      </w:ins>
      <w:r w:rsidR="0023197E">
        <w:fldChar w:fldCharType="separate"/>
      </w:r>
      <w:ins w:id="1144" w:author="Ryan Lemos" w:date="2019-09-22T14:00:00Z">
        <w:r w:rsidR="0023197E">
          <w:t xml:space="preserve">Figura </w:t>
        </w:r>
        <w:r w:rsidR="0023197E">
          <w:rPr>
            <w:noProof/>
          </w:rPr>
          <w:t>81</w:t>
        </w:r>
        <w:r w:rsidR="0023197E">
          <w:fldChar w:fldCharType="end"/>
        </w:r>
      </w:ins>
      <w:del w:id="1145" w:author="Ryan Lemos" w:date="2019-09-22T14:01:00Z">
        <w:r w:rsidDel="0023197E">
          <w:delText xml:space="preserve"> </w:delText>
        </w:r>
        <w:r w:rsidRPr="00596E44" w:rsidDel="0023197E">
          <w:rPr>
            <w:highlight w:val="yellow"/>
          </w:rPr>
          <w:delText>figura x e a figura x</w:delText>
        </w:r>
      </w:del>
      <w:r>
        <w:t xml:space="preserve">. A </w:t>
      </w:r>
      <w:ins w:id="1146" w:author="Ryan Lemos" w:date="2019-09-22T14:01:00Z">
        <w:r w:rsidR="0023197E">
          <w:fldChar w:fldCharType="begin"/>
        </w:r>
        <w:r w:rsidR="0023197E">
          <w:instrText xml:space="preserve"> REF _Ref20053266 \h </w:instrText>
        </w:r>
      </w:ins>
      <w:r w:rsidR="0023197E">
        <w:fldChar w:fldCharType="separate"/>
      </w:r>
      <w:ins w:id="1147" w:author="Ryan Lemos" w:date="2019-09-22T14:01:00Z">
        <w:r w:rsidR="0023197E">
          <w:t xml:space="preserve">Figura </w:t>
        </w:r>
        <w:r w:rsidR="0023197E">
          <w:rPr>
            <w:noProof/>
          </w:rPr>
          <w:t>80</w:t>
        </w:r>
        <w:r w:rsidR="0023197E">
          <w:fldChar w:fldCharType="end"/>
        </w:r>
        <w:r w:rsidR="0023197E">
          <w:t xml:space="preserve"> </w:t>
        </w:r>
      </w:ins>
      <w:del w:id="1148" w:author="Ryan Lemos" w:date="2019-09-22T14:01:00Z">
        <w:r w:rsidRPr="00596E44" w:rsidDel="0023197E">
          <w:rPr>
            <w:highlight w:val="yellow"/>
          </w:rPr>
          <w:delText>figura x</w:delText>
        </w:r>
        <w:r w:rsidDel="0023197E">
          <w:delText xml:space="preserve"> </w:delText>
        </w:r>
      </w:del>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708E637" w:rsidR="00921163" w:rsidRDefault="00921163">
      <w:pPr>
        <w:pStyle w:val="Legenda"/>
        <w:keepNext/>
        <w:rPr>
          <w:ins w:id="1149" w:author="Ryan Lemos" w:date="2019-09-22T12:45:00Z"/>
        </w:rPr>
        <w:pPrChange w:id="1150" w:author="Ryan Lemos" w:date="2019-09-22T12:45:00Z">
          <w:pPr>
            <w:pStyle w:val="Legenda"/>
          </w:pPr>
        </w:pPrChange>
      </w:pPr>
      <w:bookmarkStart w:id="1151" w:name="_Ref20053266"/>
      <w:ins w:id="1152" w:author="Ryan Lemos" w:date="2019-09-22T12:45:00Z">
        <w:r>
          <w:lastRenderedPageBreak/>
          <w:t xml:space="preserve">Figura </w:t>
        </w:r>
        <w:r>
          <w:fldChar w:fldCharType="begin"/>
        </w:r>
        <w:r>
          <w:instrText xml:space="preserve"> SEQ Figura \* ARABIC </w:instrText>
        </w:r>
      </w:ins>
      <w:r>
        <w:fldChar w:fldCharType="separate"/>
      </w:r>
      <w:ins w:id="1153" w:author="Ryan Lemos" w:date="2019-09-22T12:45:00Z">
        <w:r>
          <w:rPr>
            <w:noProof/>
          </w:rPr>
          <w:t>80</w:t>
        </w:r>
        <w:r>
          <w:fldChar w:fldCharType="end"/>
        </w:r>
        <w:bookmarkEnd w:id="1151"/>
        <w:r>
          <w:t xml:space="preserve"> - Tela de listagem de atividades recebidas</w:t>
        </w:r>
      </w:ins>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46346A3C" w:rsidR="002C3A9E" w:rsidRDefault="002C3A9E" w:rsidP="00596E44">
      <w:r>
        <w:t>Ao clicar nesse botão surge uma tela</w:t>
      </w:r>
      <w:r w:rsidR="007B4111">
        <w:t>,</w:t>
      </w:r>
      <w:r>
        <w:t xml:space="preserve"> conforme apresentada na</w:t>
      </w:r>
      <w:del w:id="1154" w:author="Ryan Lemos" w:date="2019-09-22T14:01:00Z">
        <w:r w:rsidDel="0023197E">
          <w:delText xml:space="preserve"> </w:delText>
        </w:r>
      </w:del>
      <w:ins w:id="1155" w:author="Ryan Lemos" w:date="2019-09-22T14:01:00Z">
        <w:r w:rsidR="0023197E">
          <w:t xml:space="preserve"> </w:t>
        </w:r>
        <w:r w:rsidR="0023197E">
          <w:fldChar w:fldCharType="begin"/>
        </w:r>
        <w:r w:rsidR="0023197E">
          <w:instrText xml:space="preserve"> REF _Ref20053275 \h </w:instrText>
        </w:r>
      </w:ins>
      <w:r w:rsidR="0023197E">
        <w:fldChar w:fldCharType="separate"/>
      </w:r>
      <w:ins w:id="1156" w:author="Ryan Lemos" w:date="2019-09-22T14:01:00Z">
        <w:r w:rsidR="0023197E">
          <w:t xml:space="preserve">Figura </w:t>
        </w:r>
        <w:r w:rsidR="0023197E">
          <w:rPr>
            <w:noProof/>
          </w:rPr>
          <w:t>81</w:t>
        </w:r>
        <w:r w:rsidR="0023197E">
          <w:fldChar w:fldCharType="end"/>
        </w:r>
      </w:ins>
      <w:del w:id="1157" w:author="Ryan Lemos" w:date="2019-09-22T14:01:00Z">
        <w:r w:rsidDel="0023197E">
          <w:delText>figura X</w:delText>
        </w:r>
      </w:del>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del w:id="1158" w:author="Ryan Lemos" w:date="2019-09-22T14:01:00Z">
        <w:r w:rsidR="0019114F" w:rsidDel="0023197E">
          <w:delText xml:space="preserve"> </w:delText>
        </w:r>
      </w:del>
      <w:ins w:id="1159" w:author="Ryan Lemos" w:date="2019-09-22T14:01:00Z">
        <w:r w:rsidR="0023197E">
          <w:t xml:space="preserve"> </w:t>
        </w:r>
        <w:r w:rsidR="0023197E">
          <w:fldChar w:fldCharType="begin"/>
        </w:r>
        <w:r w:rsidR="0023197E">
          <w:instrText xml:space="preserve"> REF _Ref20053275 \h </w:instrText>
        </w:r>
      </w:ins>
      <w:r w:rsidR="0023197E">
        <w:fldChar w:fldCharType="separate"/>
      </w:r>
      <w:ins w:id="1160" w:author="Ryan Lemos" w:date="2019-09-22T14:01:00Z">
        <w:r w:rsidR="0023197E">
          <w:t xml:space="preserve">Figura </w:t>
        </w:r>
        <w:r w:rsidR="0023197E">
          <w:rPr>
            <w:noProof/>
          </w:rPr>
          <w:t>81</w:t>
        </w:r>
        <w:r w:rsidR="0023197E">
          <w:fldChar w:fldCharType="end"/>
        </w:r>
      </w:ins>
      <w:del w:id="1161" w:author="Ryan Lemos" w:date="2019-09-22T14:01:00Z">
        <w:r w:rsidR="0019114F" w:rsidDel="0023197E">
          <w:delText>figura X</w:delText>
        </w:r>
      </w:del>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FFACEFE" w:rsidR="00921163" w:rsidRDefault="00921163">
      <w:pPr>
        <w:pStyle w:val="Legenda"/>
        <w:keepNext/>
        <w:rPr>
          <w:ins w:id="1162" w:author="Ryan Lemos" w:date="2019-09-22T12:46:00Z"/>
        </w:rPr>
        <w:pPrChange w:id="1163" w:author="Ryan Lemos" w:date="2019-09-22T12:46:00Z">
          <w:pPr>
            <w:pStyle w:val="Legenda"/>
          </w:pPr>
        </w:pPrChange>
      </w:pPr>
      <w:bookmarkStart w:id="1164" w:name="_Ref20053275"/>
      <w:ins w:id="1165" w:author="Ryan Lemos" w:date="2019-09-22T12:46:00Z">
        <w:r>
          <w:lastRenderedPageBreak/>
          <w:t xml:space="preserve">Figura </w:t>
        </w:r>
        <w:r>
          <w:fldChar w:fldCharType="begin"/>
        </w:r>
        <w:r>
          <w:instrText xml:space="preserve"> SEQ Figura \* ARABIC </w:instrText>
        </w:r>
      </w:ins>
      <w:r>
        <w:fldChar w:fldCharType="separate"/>
      </w:r>
      <w:ins w:id="1166" w:author="Ryan Lemos" w:date="2019-09-22T12:46:00Z">
        <w:r>
          <w:rPr>
            <w:noProof/>
          </w:rPr>
          <w:t>81</w:t>
        </w:r>
        <w:r>
          <w:fldChar w:fldCharType="end"/>
        </w:r>
        <w:bookmarkEnd w:id="1164"/>
        <w:r>
          <w:t xml:space="preserve"> - Tela de correção de uma atividade</w:t>
        </w:r>
      </w:ins>
    </w:p>
    <w:p w14:paraId="3DDB0D08" w14:textId="6DB56651" w:rsidR="00226055" w:rsidRDefault="00E419B2">
      <w:pPr>
        <w:ind w:firstLine="0"/>
        <w:jc w:val="center"/>
        <w:pPrChange w:id="1167" w:author="Ryan Lemos" w:date="2019-09-22T12:46:00Z">
          <w:pPr>
            <w:ind w:firstLine="0"/>
          </w:pPr>
        </w:pPrChange>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1168" w:name="_Toc17133810"/>
      <w:r>
        <w:t>Aluno</w:t>
      </w:r>
      <w:bookmarkEnd w:id="1168"/>
    </w:p>
    <w:p w14:paraId="05FD0E2C" w14:textId="77777777" w:rsidR="004F46AF" w:rsidRDefault="004F46AF" w:rsidP="004F46AF"/>
    <w:p w14:paraId="58156CB3" w14:textId="3241AFDC" w:rsidR="004F46AF" w:rsidRDefault="004F46AF" w:rsidP="004F46AF">
      <w:r>
        <w:t xml:space="preserve">Ao aluno foi acrescido a possibilidade de receber atividades, </w:t>
      </w:r>
      <w:ins w:id="1169" w:author="Ryan Lemos" w:date="2019-09-22T13:20:00Z">
        <w:r w:rsidR="00FE4DD4">
          <w:t>r</w:t>
        </w:r>
      </w:ins>
      <w:del w:id="1170" w:author="Ryan Lemos" w:date="2019-09-22T13:20:00Z">
        <w:r w:rsidR="007B4111" w:rsidDel="00FE4DD4">
          <w:pgNum/>
        </w:r>
      </w:del>
      <w:r w:rsidR="007B4111">
        <w:t>espond</w:t>
      </w:r>
      <w:ins w:id="1171" w:author="Ryan Lemos" w:date="2019-09-22T13:20:00Z">
        <w:r w:rsidR="00FE4DD4">
          <w:t>ê</w:t>
        </w:r>
      </w:ins>
      <w:del w:id="1172" w:author="Ryan Lemos" w:date="2019-09-22T13:20:00Z">
        <w:r w:rsidR="007B4111" w:rsidDel="00FE4DD4">
          <w:delText>e</w:delText>
        </w:r>
      </w:del>
      <w:r>
        <w:t>-las e verificar seu resultado, bem como anotações advindas do professor</w:t>
      </w:r>
      <w:r w:rsidR="007B4111">
        <w:t>,</w:t>
      </w:r>
      <w:r>
        <w:t xml:space="preserve"> acerca de cada questão respondida. </w:t>
      </w:r>
    </w:p>
    <w:p w14:paraId="48F80122" w14:textId="6D71022C" w:rsidR="00DC28CE" w:rsidRDefault="008057E8" w:rsidP="00021305">
      <w:pPr>
        <w:rPr>
          <w:ins w:id="1173" w:author="Ryan Lemos" w:date="2019-09-22T13:21:00Z"/>
        </w:rPr>
      </w:pPr>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pPr>
        <w:ind w:firstLine="0"/>
        <w:jc w:val="center"/>
        <w:pPrChange w:id="1174" w:author="Ryan Lemos" w:date="2019-09-22T13:21:00Z">
          <w:pPr/>
        </w:pPrChange>
      </w:pPr>
    </w:p>
    <w:p w14:paraId="12B239E9" w14:textId="0001BAD6" w:rsidR="00300D1E" w:rsidRDefault="00FE4DD4">
      <w:pPr>
        <w:pStyle w:val="Legenda"/>
        <w:pPrChange w:id="1175" w:author="Ryan Lemos" w:date="2019-09-22T13:21:00Z">
          <w:pPr/>
        </w:pPrChange>
      </w:pPr>
      <w:ins w:id="1176" w:author="Ryan Lemos" w:date="2019-09-22T13:21:00Z">
        <w:r>
          <w:t xml:space="preserve">Quadro </w:t>
        </w:r>
        <w:r>
          <w:fldChar w:fldCharType="begin"/>
        </w:r>
        <w:r>
          <w:instrText xml:space="preserve"> SEQ Quadro \* ARABIC </w:instrText>
        </w:r>
      </w:ins>
      <w:r>
        <w:fldChar w:fldCharType="separate"/>
      </w:r>
      <w:ins w:id="1177" w:author="Ryan Lemos" w:date="2019-09-22T13:24:00Z">
        <w:r w:rsidR="00454122">
          <w:rPr>
            <w:noProof/>
          </w:rPr>
          <w:t>37</w:t>
        </w:r>
      </w:ins>
      <w:ins w:id="1178" w:author="Ryan Lemos" w:date="2019-09-22T13:21:00Z">
        <w:r>
          <w:fldChar w:fldCharType="end"/>
        </w:r>
        <w:r w:rsidRPr="00332C38">
          <w:t xml:space="preserve"> - Estória de </w:t>
        </w:r>
        <w:r>
          <w:t>visualização de atividades recebidas para um aluno</w:t>
        </w:r>
      </w:ins>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6C426C4B" w:rsidR="00ED291E" w:rsidRDefault="00ED291E" w:rsidP="00021305">
      <w:r>
        <w:lastRenderedPageBreak/>
        <w:t xml:space="preserve">A interação responsável por </w:t>
      </w:r>
      <w:r w:rsidR="00021305">
        <w:t>compreender</w:t>
      </w:r>
      <w:r>
        <w:t xml:space="preserve"> essa estória se dá pela</w:t>
      </w:r>
      <w:del w:id="1179" w:author="Ryan Lemos" w:date="2019-09-22T14:02:00Z">
        <w:r w:rsidDel="0023197E">
          <w:delText xml:space="preserve"> </w:delText>
        </w:r>
      </w:del>
      <w:ins w:id="1180" w:author="Ryan Lemos" w:date="2019-09-22T14:02:00Z">
        <w:r w:rsidR="0023197E">
          <w:t xml:space="preserve"> </w:t>
        </w:r>
        <w:r w:rsidR="0023197E">
          <w:fldChar w:fldCharType="begin"/>
        </w:r>
        <w:r w:rsidR="0023197E">
          <w:instrText xml:space="preserve"> REF _Ref20053355 \h </w:instrText>
        </w:r>
      </w:ins>
      <w:r w:rsidR="0023197E">
        <w:fldChar w:fldCharType="separate"/>
      </w:r>
      <w:ins w:id="1181" w:author="Ryan Lemos" w:date="2019-09-22T14:02:00Z">
        <w:r w:rsidR="0023197E">
          <w:t xml:space="preserve">Figura </w:t>
        </w:r>
        <w:r w:rsidR="0023197E">
          <w:rPr>
            <w:noProof/>
          </w:rPr>
          <w:t>82</w:t>
        </w:r>
        <w:r w:rsidR="0023197E">
          <w:fldChar w:fldCharType="end"/>
        </w:r>
      </w:ins>
      <w:del w:id="1182" w:author="Ryan Lemos" w:date="2019-09-22T14:02:00Z">
        <w:r w:rsidRPr="00596E44" w:rsidDel="0023197E">
          <w:rPr>
            <w:highlight w:val="yellow"/>
          </w:rPr>
          <w:delText>figura x</w:delText>
        </w:r>
      </w:del>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43C321D2" w:rsidR="00921163" w:rsidRDefault="00921163">
      <w:pPr>
        <w:pStyle w:val="Legenda"/>
        <w:keepNext/>
        <w:rPr>
          <w:ins w:id="1183" w:author="Ryan Lemos" w:date="2019-09-22T12:46:00Z"/>
        </w:rPr>
        <w:pPrChange w:id="1184" w:author="Ryan Lemos" w:date="2019-09-22T12:46:00Z">
          <w:pPr>
            <w:pStyle w:val="Legenda"/>
          </w:pPr>
        </w:pPrChange>
      </w:pPr>
      <w:bookmarkStart w:id="1185" w:name="_Ref20053355"/>
      <w:ins w:id="1186" w:author="Ryan Lemos" w:date="2019-09-22T12:46:00Z">
        <w:r>
          <w:t xml:space="preserve">Figura </w:t>
        </w:r>
        <w:r>
          <w:fldChar w:fldCharType="begin"/>
        </w:r>
        <w:r>
          <w:instrText xml:space="preserve"> SEQ Figura \* ARABIC </w:instrText>
        </w:r>
      </w:ins>
      <w:r>
        <w:fldChar w:fldCharType="separate"/>
      </w:r>
      <w:ins w:id="1187" w:author="Ryan Lemos" w:date="2019-09-22T12:46:00Z">
        <w:r>
          <w:rPr>
            <w:noProof/>
          </w:rPr>
          <w:t>82</w:t>
        </w:r>
        <w:r>
          <w:fldChar w:fldCharType="end"/>
        </w:r>
        <w:bookmarkEnd w:id="1185"/>
        <w:r>
          <w:t xml:space="preserve"> - Tela de listagem de atividades recebidas por um aluno</w:t>
        </w:r>
      </w:ins>
    </w:p>
    <w:p w14:paraId="62EF90FA" w14:textId="66EA56D4" w:rsidR="008057E8" w:rsidRDefault="008057E8">
      <w:pPr>
        <w:ind w:firstLine="0"/>
        <w:jc w:val="center"/>
        <w:pPrChange w:id="1188" w:author="Ryan Lemos" w:date="2019-09-22T12:46:00Z">
          <w:pPr>
            <w:ind w:firstLine="0"/>
          </w:pPr>
        </w:pPrChange>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rPr>
          <w:ins w:id="1189" w:author="Ryan Lemos" w:date="2019-09-22T13:22:00Z"/>
        </w:rPr>
      </w:pPr>
    </w:p>
    <w:p w14:paraId="1D08E970" w14:textId="10E6389F" w:rsidR="00FE4DD4" w:rsidRDefault="00FE4DD4">
      <w:pPr>
        <w:pStyle w:val="Legenda"/>
        <w:pPrChange w:id="1190" w:author="Ryan Lemos" w:date="2019-09-22T13:22:00Z">
          <w:pPr/>
        </w:pPrChange>
      </w:pPr>
      <w:ins w:id="1191" w:author="Ryan Lemos" w:date="2019-09-22T13:22:00Z">
        <w:r>
          <w:t xml:space="preserve">Quadro </w:t>
        </w:r>
        <w:r>
          <w:fldChar w:fldCharType="begin"/>
        </w:r>
        <w:r>
          <w:instrText xml:space="preserve"> SEQ Quadro \* ARABIC </w:instrText>
        </w:r>
      </w:ins>
      <w:r>
        <w:fldChar w:fldCharType="separate"/>
      </w:r>
      <w:ins w:id="1192" w:author="Ryan Lemos" w:date="2019-09-22T13:24:00Z">
        <w:r w:rsidR="00454122">
          <w:rPr>
            <w:noProof/>
          </w:rPr>
          <w:t>38</w:t>
        </w:r>
      </w:ins>
      <w:ins w:id="1193" w:author="Ryan Lemos" w:date="2019-09-22T13:22:00Z">
        <w:r>
          <w:fldChar w:fldCharType="end"/>
        </w:r>
        <w:r w:rsidRPr="00EF0EC7">
          <w:t xml:space="preserve"> - Estória de </w:t>
        </w:r>
        <w:r>
          <w:t>resolução de atividades</w:t>
        </w:r>
      </w:ins>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lastRenderedPageBreak/>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6A96E8EB" w:rsidR="001F718F" w:rsidRDefault="00227575" w:rsidP="001F718F">
      <w:r>
        <w:t xml:space="preserve">A </w:t>
      </w:r>
      <w:ins w:id="1194" w:author="Ryan Lemos" w:date="2019-09-22T14:02:00Z">
        <w:r w:rsidR="0023197E">
          <w:fldChar w:fldCharType="begin"/>
        </w:r>
        <w:r w:rsidR="0023197E">
          <w:instrText xml:space="preserve"> REF _Ref20053371 \h </w:instrText>
        </w:r>
      </w:ins>
      <w:r w:rsidR="0023197E">
        <w:fldChar w:fldCharType="separate"/>
      </w:r>
      <w:ins w:id="1195" w:author="Ryan Lemos" w:date="2019-09-22T14:02:00Z">
        <w:r w:rsidR="0023197E">
          <w:t xml:space="preserve">Figura </w:t>
        </w:r>
        <w:r w:rsidR="0023197E">
          <w:rPr>
            <w:noProof/>
          </w:rPr>
          <w:t>83</w:t>
        </w:r>
        <w:r w:rsidR="0023197E">
          <w:fldChar w:fldCharType="end"/>
        </w:r>
        <w:r w:rsidR="0023197E">
          <w:t xml:space="preserve"> </w:t>
        </w:r>
      </w:ins>
      <w:del w:id="1196" w:author="Ryan Lemos" w:date="2019-09-22T14:02:00Z">
        <w:r w:rsidRPr="00596E44" w:rsidDel="0023197E">
          <w:rPr>
            <w:highlight w:val="yellow"/>
          </w:rPr>
          <w:delText>figura x</w:delText>
        </w:r>
        <w:r w:rsidDel="0023197E">
          <w:delText xml:space="preserve"> </w:delText>
        </w:r>
      </w:del>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50ED2B36" w:rsidR="00921163" w:rsidRDefault="00921163">
      <w:pPr>
        <w:pStyle w:val="Legenda"/>
        <w:keepNext/>
        <w:rPr>
          <w:ins w:id="1197" w:author="Ryan Lemos" w:date="2019-09-22T12:47:00Z"/>
        </w:rPr>
        <w:pPrChange w:id="1198" w:author="Ryan Lemos" w:date="2019-09-22T12:47:00Z">
          <w:pPr>
            <w:pStyle w:val="Legenda"/>
          </w:pPr>
        </w:pPrChange>
      </w:pPr>
      <w:bookmarkStart w:id="1199" w:name="_Ref20053371"/>
      <w:ins w:id="1200" w:author="Ryan Lemos" w:date="2019-09-22T12:47:00Z">
        <w:r>
          <w:t xml:space="preserve">Figura </w:t>
        </w:r>
        <w:r>
          <w:fldChar w:fldCharType="begin"/>
        </w:r>
        <w:r>
          <w:instrText xml:space="preserve"> SEQ Figura \* ARABIC </w:instrText>
        </w:r>
      </w:ins>
      <w:r>
        <w:fldChar w:fldCharType="separate"/>
      </w:r>
      <w:ins w:id="1201" w:author="Ryan Lemos" w:date="2019-09-22T12:47:00Z">
        <w:r>
          <w:rPr>
            <w:noProof/>
          </w:rPr>
          <w:t>83</w:t>
        </w:r>
        <w:r>
          <w:fldChar w:fldCharType="end"/>
        </w:r>
        <w:bookmarkEnd w:id="1199"/>
        <w:r>
          <w:t xml:space="preserve"> - Tela de primeiro acesso a uma atividade</w:t>
        </w:r>
      </w:ins>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4B3B78A6" w:rsidR="00227575" w:rsidRDefault="00227575" w:rsidP="00596E44">
      <w:r>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ins w:id="1202" w:author="Ryan Lemos" w:date="2019-09-22T14:02:00Z">
        <w:r w:rsidR="0023197E">
          <w:t xml:space="preserve"> (</w:t>
        </w:r>
        <w:r w:rsidR="0023197E">
          <w:fldChar w:fldCharType="begin"/>
        </w:r>
        <w:r w:rsidR="0023197E">
          <w:instrText xml:space="preserve"> REF _Ref20053387 \h </w:instrText>
        </w:r>
      </w:ins>
      <w:r w:rsidR="0023197E">
        <w:fldChar w:fldCharType="separate"/>
      </w:r>
      <w:ins w:id="1203" w:author="Ryan Lemos" w:date="2019-09-22T14:02:00Z">
        <w:r w:rsidR="0023197E">
          <w:t xml:space="preserve">Figura </w:t>
        </w:r>
        <w:r w:rsidR="0023197E">
          <w:rPr>
            <w:noProof/>
          </w:rPr>
          <w:t>84</w:t>
        </w:r>
        <w:r w:rsidR="0023197E">
          <w:fldChar w:fldCharType="end"/>
        </w:r>
        <w:r w:rsidR="0023197E">
          <w:t>)</w:t>
        </w:r>
      </w:ins>
      <w:del w:id="1204" w:author="Ryan Lemos" w:date="2019-09-22T14:02:00Z">
        <w:r w:rsidR="00A05EF6" w:rsidDel="0023197E">
          <w:delText xml:space="preserve">, </w:delText>
        </w:r>
        <w:r w:rsidR="00A05EF6" w:rsidRPr="005820D8" w:rsidDel="0023197E">
          <w:rPr>
            <w:highlight w:val="yellow"/>
          </w:rPr>
          <w:delText>figura x</w:delText>
        </w:r>
      </w:del>
      <w:r w:rsidR="00A05EF6">
        <w:t xml:space="preserve">, utilizando o </w:t>
      </w:r>
      <w:r w:rsidR="00A05EF6">
        <w:lastRenderedPageBreak/>
        <w:t xml:space="preserve">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218FD136" w:rsidR="00921163" w:rsidRDefault="00921163">
      <w:pPr>
        <w:pStyle w:val="Legenda"/>
        <w:keepNext/>
        <w:rPr>
          <w:ins w:id="1205" w:author="Ryan Lemos" w:date="2019-09-22T12:47:00Z"/>
        </w:rPr>
        <w:pPrChange w:id="1206" w:author="Ryan Lemos" w:date="2019-09-22T12:47:00Z">
          <w:pPr>
            <w:pStyle w:val="Legenda"/>
          </w:pPr>
        </w:pPrChange>
      </w:pPr>
      <w:bookmarkStart w:id="1207" w:name="_Ref20053387"/>
      <w:ins w:id="1208" w:author="Ryan Lemos" w:date="2019-09-22T12:47:00Z">
        <w:r>
          <w:t xml:space="preserve">Figura </w:t>
        </w:r>
        <w:r>
          <w:fldChar w:fldCharType="begin"/>
        </w:r>
        <w:r>
          <w:instrText xml:space="preserve"> SEQ Figura \* ARABIC </w:instrText>
        </w:r>
      </w:ins>
      <w:r>
        <w:fldChar w:fldCharType="separate"/>
      </w:r>
      <w:ins w:id="1209" w:author="Ryan Lemos" w:date="2019-09-22T12:47:00Z">
        <w:r>
          <w:rPr>
            <w:noProof/>
          </w:rPr>
          <w:t>84</w:t>
        </w:r>
        <w:r>
          <w:fldChar w:fldCharType="end"/>
        </w:r>
        <w:bookmarkEnd w:id="1207"/>
        <w:r>
          <w:t xml:space="preserve"> - Tela de resolução do tipo fala</w:t>
        </w:r>
      </w:ins>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4D320737" w:rsidR="00A05EF6" w:rsidRDefault="00A05EF6" w:rsidP="00596E44">
      <w:r>
        <w:t>Os recursos adicionais podem ser vistos tanto ao fundo da</w:t>
      </w:r>
      <w:del w:id="1210" w:author="Ryan Lemos" w:date="2019-09-22T14:03:00Z">
        <w:r w:rsidDel="0023197E">
          <w:delText xml:space="preserve"> </w:delText>
        </w:r>
      </w:del>
      <w:ins w:id="1211" w:author="Ryan Lemos" w:date="2019-09-22T14:03:00Z">
        <w:r w:rsidR="0023197E">
          <w:t xml:space="preserve"> </w:t>
        </w:r>
        <w:r w:rsidR="0023197E">
          <w:fldChar w:fldCharType="begin"/>
        </w:r>
        <w:r w:rsidR="0023197E">
          <w:instrText xml:space="preserve"> REF _Ref20053371 \h </w:instrText>
        </w:r>
      </w:ins>
      <w:r w:rsidR="0023197E">
        <w:fldChar w:fldCharType="separate"/>
      </w:r>
      <w:ins w:id="1212" w:author="Ryan Lemos" w:date="2019-09-22T14:03:00Z">
        <w:r w:rsidR="0023197E">
          <w:t xml:space="preserve">Figura </w:t>
        </w:r>
        <w:r w:rsidR="0023197E">
          <w:rPr>
            <w:noProof/>
          </w:rPr>
          <w:t>83</w:t>
        </w:r>
        <w:r w:rsidR="0023197E">
          <w:fldChar w:fldCharType="end"/>
        </w:r>
      </w:ins>
      <w:del w:id="1213" w:author="Ryan Lemos" w:date="2019-09-22T14:03:00Z">
        <w:r w:rsidRPr="00596E44" w:rsidDel="0023197E">
          <w:rPr>
            <w:highlight w:val="yellow"/>
          </w:rPr>
          <w:delText>figura x</w:delText>
        </w:r>
      </w:del>
      <w:r>
        <w:t>, no caso uma imagem, e na</w:t>
      </w:r>
      <w:del w:id="1214" w:author="Ryan Lemos" w:date="2019-09-22T14:03:00Z">
        <w:r w:rsidDel="0023197E">
          <w:delText xml:space="preserve"> </w:delText>
        </w:r>
      </w:del>
      <w:ins w:id="1215" w:author="Ryan Lemos" w:date="2019-09-22T14:03:00Z">
        <w:r w:rsidR="0023197E">
          <w:t xml:space="preserve"> </w:t>
        </w:r>
        <w:r w:rsidR="0023197E">
          <w:fldChar w:fldCharType="begin"/>
        </w:r>
        <w:r w:rsidR="0023197E">
          <w:instrText xml:space="preserve"> REF _Ref20053454 \h </w:instrText>
        </w:r>
      </w:ins>
      <w:r w:rsidR="0023197E">
        <w:fldChar w:fldCharType="separate"/>
      </w:r>
      <w:ins w:id="1216" w:author="Ryan Lemos" w:date="2019-09-22T14:03:00Z">
        <w:r w:rsidR="0023197E">
          <w:t xml:space="preserve">Figura </w:t>
        </w:r>
        <w:r w:rsidR="0023197E">
          <w:rPr>
            <w:noProof/>
          </w:rPr>
          <w:t>85</w:t>
        </w:r>
        <w:r w:rsidR="0023197E">
          <w:fldChar w:fldCharType="end"/>
        </w:r>
      </w:ins>
      <w:del w:id="1217" w:author="Ryan Lemos" w:date="2019-09-22T14:03:00Z">
        <w:r w:rsidRPr="00596E44" w:rsidDel="0023197E">
          <w:rPr>
            <w:highlight w:val="yellow"/>
          </w:rPr>
          <w:delText>figura x</w:delText>
        </w:r>
      </w:del>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529F73E7" w:rsidR="00921163" w:rsidRDefault="00921163">
      <w:pPr>
        <w:pStyle w:val="Legenda"/>
        <w:keepNext/>
        <w:rPr>
          <w:ins w:id="1218" w:author="Ryan Lemos" w:date="2019-09-22T12:47:00Z"/>
        </w:rPr>
        <w:pPrChange w:id="1219" w:author="Ryan Lemos" w:date="2019-09-22T12:47:00Z">
          <w:pPr>
            <w:pStyle w:val="Legenda"/>
          </w:pPr>
        </w:pPrChange>
      </w:pPr>
      <w:bookmarkStart w:id="1220" w:name="_Ref20053454"/>
      <w:ins w:id="1221" w:author="Ryan Lemos" w:date="2019-09-22T12:47:00Z">
        <w:r>
          <w:t xml:space="preserve">Figura </w:t>
        </w:r>
        <w:r>
          <w:fldChar w:fldCharType="begin"/>
        </w:r>
        <w:r>
          <w:instrText xml:space="preserve"> SEQ Figura \* ARABIC </w:instrText>
        </w:r>
      </w:ins>
      <w:r>
        <w:fldChar w:fldCharType="separate"/>
      </w:r>
      <w:ins w:id="1222" w:author="Ryan Lemos" w:date="2019-09-22T12:47:00Z">
        <w:r>
          <w:rPr>
            <w:noProof/>
          </w:rPr>
          <w:t>85</w:t>
        </w:r>
        <w:r>
          <w:fldChar w:fldCharType="end"/>
        </w:r>
        <w:bookmarkEnd w:id="1220"/>
        <w:r>
          <w:t xml:space="preserve"> - Tela de questão com recurso de áudio</w:t>
        </w:r>
      </w:ins>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6B53441A" w:rsidR="00300D1E" w:rsidRDefault="00FE4DD4">
      <w:pPr>
        <w:pStyle w:val="Legenda"/>
        <w:pPrChange w:id="1223" w:author="Ryan Lemos" w:date="2019-09-22T13:22:00Z">
          <w:pPr/>
        </w:pPrChange>
      </w:pPr>
      <w:ins w:id="1224" w:author="Ryan Lemos" w:date="2019-09-22T13:22:00Z">
        <w:r>
          <w:t xml:space="preserve">Quadro </w:t>
        </w:r>
        <w:r>
          <w:fldChar w:fldCharType="begin"/>
        </w:r>
        <w:r>
          <w:instrText xml:space="preserve"> SEQ Quadro \* ARABIC </w:instrText>
        </w:r>
      </w:ins>
      <w:r>
        <w:fldChar w:fldCharType="separate"/>
      </w:r>
      <w:ins w:id="1225" w:author="Ryan Lemos" w:date="2019-09-22T13:24:00Z">
        <w:r w:rsidR="00454122">
          <w:rPr>
            <w:noProof/>
          </w:rPr>
          <w:t>39</w:t>
        </w:r>
      </w:ins>
      <w:ins w:id="1226" w:author="Ryan Lemos" w:date="2019-09-22T13:22:00Z">
        <w:r>
          <w:fldChar w:fldCharType="end"/>
        </w:r>
        <w:r w:rsidRPr="00F35E2D">
          <w:t xml:space="preserve"> - Estória de </w:t>
        </w:r>
        <w:r>
          <w:t>visualização de resultado de uma at</w:t>
        </w:r>
      </w:ins>
      <w:ins w:id="1227" w:author="Ryan Lemos" w:date="2019-09-22T13:23:00Z">
        <w:r>
          <w:t>ividade</w:t>
        </w:r>
        <w:r w:rsidR="00454122">
          <w:t xml:space="preserve"> para um aluno</w:t>
        </w:r>
      </w:ins>
    </w:p>
    <w:p w14:paraId="31A496CB" w14:textId="5CE17DD3" w:rsidR="00300D1E" w:rsidRDefault="00300D1E" w:rsidP="00596E44">
      <w:pPr>
        <w:pStyle w:val="estrias"/>
      </w:pPr>
      <w:r>
        <w:t xml:space="preserve">Como aluno quero ser capaz de verificar meus resultados nas atividades, de maneira a compreender todas as questões da </w:t>
      </w:r>
      <w:r>
        <w:lastRenderedPageBreak/>
        <w:t>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2DDF5B85" w:rsidR="00072DA1" w:rsidRDefault="00072DA1" w:rsidP="00596E44">
      <w:r>
        <w:t xml:space="preserve">A </w:t>
      </w:r>
      <w:ins w:id="1228" w:author="Ryan Lemos" w:date="2019-09-22T14:04:00Z">
        <w:r w:rsidR="0023197E">
          <w:fldChar w:fldCharType="begin"/>
        </w:r>
        <w:r w:rsidR="0023197E">
          <w:instrText xml:space="preserve"> REF _Ref20053469 \h </w:instrText>
        </w:r>
      </w:ins>
      <w:r w:rsidR="0023197E">
        <w:fldChar w:fldCharType="separate"/>
      </w:r>
      <w:ins w:id="1229" w:author="Ryan Lemos" w:date="2019-09-22T14:04:00Z">
        <w:r w:rsidR="0023197E">
          <w:t xml:space="preserve">Figura </w:t>
        </w:r>
        <w:r w:rsidR="0023197E">
          <w:rPr>
            <w:noProof/>
          </w:rPr>
          <w:t>86</w:t>
        </w:r>
        <w:r w:rsidR="0023197E">
          <w:fldChar w:fldCharType="end"/>
        </w:r>
        <w:r w:rsidR="0023197E">
          <w:t xml:space="preserve"> </w:t>
        </w:r>
      </w:ins>
      <w:del w:id="1230" w:author="Ryan Lemos" w:date="2019-09-22T14:04:00Z">
        <w:r w:rsidRPr="00596E44" w:rsidDel="0023197E">
          <w:rPr>
            <w:highlight w:val="yellow"/>
          </w:rPr>
          <w:delText>figura x</w:delText>
        </w:r>
        <w:r w:rsidDel="0023197E">
          <w:delText xml:space="preserve"> </w:delText>
        </w:r>
      </w:del>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716426E" w:rsidR="00921163" w:rsidRDefault="00921163">
      <w:pPr>
        <w:pStyle w:val="Legenda"/>
        <w:keepNext/>
        <w:rPr>
          <w:ins w:id="1231" w:author="Ryan Lemos" w:date="2019-09-22T12:48:00Z"/>
        </w:rPr>
        <w:pPrChange w:id="1232" w:author="Ryan Lemos" w:date="2019-09-22T12:48:00Z">
          <w:pPr>
            <w:pStyle w:val="Legenda"/>
          </w:pPr>
        </w:pPrChange>
      </w:pPr>
      <w:bookmarkStart w:id="1233" w:name="_Ref20053469"/>
      <w:ins w:id="1234" w:author="Ryan Lemos" w:date="2019-09-22T12:48:00Z">
        <w:r>
          <w:t xml:space="preserve">Figura </w:t>
        </w:r>
        <w:r>
          <w:fldChar w:fldCharType="begin"/>
        </w:r>
        <w:r>
          <w:instrText xml:space="preserve"> SEQ Figura \* ARABIC </w:instrText>
        </w:r>
      </w:ins>
      <w:r>
        <w:fldChar w:fldCharType="separate"/>
      </w:r>
      <w:ins w:id="1235" w:author="Ryan Lemos" w:date="2019-09-22T12:48:00Z">
        <w:r>
          <w:rPr>
            <w:noProof/>
          </w:rPr>
          <w:t>86</w:t>
        </w:r>
        <w:r>
          <w:fldChar w:fldCharType="end"/>
        </w:r>
        <w:bookmarkEnd w:id="1233"/>
        <w:r>
          <w:t xml:space="preserve"> - Tela de resultado da atividade para um aluno</w:t>
        </w:r>
      </w:ins>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1236" w:name="_Toc17133811"/>
      <w:r>
        <w:t>Release 3 – Complementos</w:t>
      </w:r>
      <w:bookmarkEnd w:id="1236"/>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1237" w:name="_Toc17133812"/>
      <w:r>
        <w:lastRenderedPageBreak/>
        <w:t>Sistema desenvolvido</w:t>
      </w:r>
      <w:bookmarkEnd w:id="1237"/>
    </w:p>
    <w:p w14:paraId="3AA80399" w14:textId="77777777" w:rsidR="009B5E45" w:rsidRDefault="009B5E45" w:rsidP="009B5E45"/>
    <w:p w14:paraId="5B30C9EA" w14:textId="5D9C980D" w:rsidR="009B5E45" w:rsidRDefault="009B5E45">
      <w:r>
        <w:t xml:space="preserve">Como ressaltado, o desenvolvimento deste </w:t>
      </w:r>
      <w:r w:rsidRPr="005B582B">
        <w:rPr>
          <w:i/>
          <w:iCs/>
        </w:rPr>
        <w:t>release</w:t>
      </w:r>
      <w:r>
        <w:t xml:space="preserve"> compreendeu </w:t>
      </w:r>
      <w:del w:id="1238" w:author="Ryan Lemos" w:date="2019-09-24T08:32:00Z">
        <w:r w:rsidDel="0051335C">
          <w:delText xml:space="preserve">somente </w:delText>
        </w:r>
      </w:del>
      <w:r>
        <w:t xml:space="preserve">no relatório de desempenho, tanto para o professor quanto para o aluno. Ao professor é possível que </w:t>
      </w:r>
      <w:bookmarkStart w:id="1239" w:name="_GoBack"/>
      <w:bookmarkEnd w:id="1239"/>
      <w:del w:id="1240" w:author="Ryan Lemos" w:date="2019-09-24T08:33:00Z">
        <w:r w:rsidDel="0051335C">
          <w:delText xml:space="preserve">ele </w:delText>
        </w:r>
      </w:del>
      <w:r>
        <w:t>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1241" w:name="_Toc17133813"/>
      <w:r>
        <w:t>Professor</w:t>
      </w:r>
      <w:bookmarkEnd w:id="1241"/>
    </w:p>
    <w:p w14:paraId="1E362F4C" w14:textId="3E692FAB" w:rsidR="00394EB9" w:rsidRDefault="00394EB9" w:rsidP="00394EB9"/>
    <w:p w14:paraId="645696A0" w14:textId="07253A2D" w:rsidR="006269C7" w:rsidRDefault="006269C7" w:rsidP="00394EB9">
      <w:r>
        <w:t xml:space="preserve">Conforme discutido na seção </w:t>
      </w:r>
      <w:r w:rsidR="0001061E">
        <w:t xml:space="preserve">xxx,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ins w:id="1242" w:author="Ryan Lemos" w:date="2019-09-24T08:32:00Z">
        <w:r w:rsidR="00C12F24">
          <w:t xml:space="preserve"> na identificação e apoio aos alunos que</w:t>
        </w:r>
      </w:ins>
      <w:r w:rsidR="00403EF2">
        <w:t xml:space="preserve"> </w:t>
      </w:r>
      <w:del w:id="1243" w:author="Ryan Lemos" w:date="2019-09-24T08:32:00Z">
        <w:r w:rsidR="00403EF2" w:rsidDel="00C12F24">
          <w:delText>na ajuda de determinados alunos que possam precisar de auxílio</w:delText>
        </w:r>
        <w:r w:rsidR="0001061E" w:rsidDel="00C12F24">
          <w:delText>,</w:delText>
        </w:r>
        <w:r w:rsidR="00403EF2" w:rsidDel="00C12F24">
          <w:delText xml:space="preserve"> pois </w:delText>
        </w:r>
      </w:del>
      <w:r w:rsidR="00403EF2">
        <w:t xml:space="preserve">apresentaram baixo desempenho. A estória que representa essa interação pode ser vista na </w:t>
      </w:r>
      <w:r w:rsidR="00403EF2" w:rsidRPr="00596E44">
        <w:rPr>
          <w:highlight w:val="yellow"/>
        </w:rPr>
        <w:t>figura x</w:t>
      </w:r>
      <w:r w:rsidR="00403EF2">
        <w:t>.</w:t>
      </w:r>
    </w:p>
    <w:p w14:paraId="61CFC4F5" w14:textId="77777777" w:rsidR="00454122" w:rsidRPr="00454122" w:rsidRDefault="00454122" w:rsidP="00454122">
      <w:pPr>
        <w:pStyle w:val="Legenda"/>
        <w:rPr>
          <w:ins w:id="1244" w:author="Ryan Lemos" w:date="2019-09-22T13:23:00Z"/>
          <w:b w:val="0"/>
          <w:bCs/>
          <w:rPrChange w:id="1245" w:author="Ryan Lemos" w:date="2019-09-22T13:23:00Z">
            <w:rPr>
              <w:ins w:id="1246" w:author="Ryan Lemos" w:date="2019-09-22T13:23:00Z"/>
            </w:rPr>
          </w:rPrChange>
        </w:rPr>
      </w:pPr>
    </w:p>
    <w:p w14:paraId="101ABF94" w14:textId="15665C77" w:rsidR="00403EF2" w:rsidRDefault="00454122">
      <w:pPr>
        <w:pStyle w:val="Legenda"/>
        <w:pPrChange w:id="1247" w:author="Ryan Lemos" w:date="2019-09-22T13:23:00Z">
          <w:pPr/>
        </w:pPrChange>
      </w:pPr>
      <w:ins w:id="1248" w:author="Ryan Lemos" w:date="2019-09-22T13:23:00Z">
        <w:r>
          <w:t xml:space="preserve">Quadro </w:t>
        </w:r>
        <w:r>
          <w:fldChar w:fldCharType="begin"/>
        </w:r>
        <w:r>
          <w:instrText xml:space="preserve"> SEQ Quadro \* ARABIC </w:instrText>
        </w:r>
      </w:ins>
      <w:r>
        <w:fldChar w:fldCharType="separate"/>
      </w:r>
      <w:ins w:id="1249" w:author="Ryan Lemos" w:date="2019-09-22T13:24:00Z">
        <w:r>
          <w:rPr>
            <w:noProof/>
          </w:rPr>
          <w:t>40</w:t>
        </w:r>
      </w:ins>
      <w:ins w:id="1250" w:author="Ryan Lemos" w:date="2019-09-22T13:23:00Z">
        <w:r>
          <w:fldChar w:fldCharType="end"/>
        </w:r>
        <w:r w:rsidRPr="0068662A">
          <w:t xml:space="preserve"> - Estória de </w:t>
        </w:r>
        <w:r>
          <w:t>visualização de desempenho de uma turma</w:t>
        </w:r>
      </w:ins>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1970581F" w:rsidR="00921163" w:rsidRDefault="00921163">
      <w:pPr>
        <w:pStyle w:val="Legenda"/>
        <w:keepNext/>
        <w:rPr>
          <w:ins w:id="1251" w:author="Ryan Lemos" w:date="2019-09-22T12:48:00Z"/>
        </w:rPr>
        <w:pPrChange w:id="1252" w:author="Ryan Lemos" w:date="2019-09-22T12:48:00Z">
          <w:pPr>
            <w:pStyle w:val="Legenda"/>
          </w:pPr>
        </w:pPrChange>
      </w:pPr>
      <w:ins w:id="1253" w:author="Ryan Lemos" w:date="2019-09-22T12:48:00Z">
        <w:r>
          <w:t xml:space="preserve">Figura </w:t>
        </w:r>
        <w:r>
          <w:fldChar w:fldCharType="begin"/>
        </w:r>
        <w:r>
          <w:instrText xml:space="preserve"> SEQ Figura \* ARABIC </w:instrText>
        </w:r>
      </w:ins>
      <w:r>
        <w:fldChar w:fldCharType="separate"/>
      </w:r>
      <w:ins w:id="1254" w:author="Ryan Lemos" w:date="2019-09-22T12:48:00Z">
        <w:r>
          <w:rPr>
            <w:noProof/>
          </w:rPr>
          <w:t>87</w:t>
        </w:r>
        <w:r>
          <w:fldChar w:fldCharType="end"/>
        </w:r>
        <w:r>
          <w:t xml:space="preserve"> - Tela de desempenho da turma</w:t>
        </w:r>
      </w:ins>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1255" w:name="_Toc17133814"/>
      <w:r>
        <w:t>Aluno</w:t>
      </w:r>
      <w:bookmarkEnd w:id="1255"/>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Figura xx.</w:t>
      </w:r>
    </w:p>
    <w:p w14:paraId="7D37E33A" w14:textId="77777777" w:rsidR="00454122" w:rsidRPr="00454122" w:rsidRDefault="00454122" w:rsidP="00454122">
      <w:pPr>
        <w:pStyle w:val="Legenda"/>
        <w:rPr>
          <w:ins w:id="1256" w:author="Ryan Lemos" w:date="2019-09-22T13:24:00Z"/>
          <w:b w:val="0"/>
          <w:bCs/>
          <w:rPrChange w:id="1257" w:author="Ryan Lemos" w:date="2019-09-22T13:25:00Z">
            <w:rPr>
              <w:ins w:id="1258" w:author="Ryan Lemos" w:date="2019-09-22T13:24:00Z"/>
            </w:rPr>
          </w:rPrChange>
        </w:rPr>
      </w:pPr>
    </w:p>
    <w:p w14:paraId="66930498" w14:textId="1889E58C" w:rsidR="00353AF5" w:rsidRDefault="00454122">
      <w:pPr>
        <w:pStyle w:val="Legenda"/>
        <w:pPrChange w:id="1259" w:author="Ryan Lemos" w:date="2019-09-22T13:24:00Z">
          <w:pPr/>
        </w:pPrChange>
      </w:pPr>
      <w:ins w:id="1260" w:author="Ryan Lemos" w:date="2019-09-22T13:24:00Z">
        <w:r>
          <w:t xml:space="preserve">Quadro </w:t>
        </w:r>
        <w:r>
          <w:fldChar w:fldCharType="begin"/>
        </w:r>
        <w:r>
          <w:instrText xml:space="preserve"> SEQ Quadro \* ARABIC </w:instrText>
        </w:r>
      </w:ins>
      <w:r>
        <w:fldChar w:fldCharType="separate"/>
      </w:r>
      <w:ins w:id="1261" w:author="Ryan Lemos" w:date="2019-09-22T13:24:00Z">
        <w:r>
          <w:rPr>
            <w:noProof/>
          </w:rPr>
          <w:t>41</w:t>
        </w:r>
        <w:r>
          <w:fldChar w:fldCharType="end"/>
        </w:r>
        <w:r>
          <w:t xml:space="preserve"> - </w:t>
        </w:r>
        <w:r w:rsidRPr="00491E62">
          <w:t>Estória de</w:t>
        </w:r>
        <w:r>
          <w:t xml:space="preserve"> visualização de desempenho para um aluno</w:t>
        </w:r>
      </w:ins>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16AE8F80" w:rsidR="00353AF5" w:rsidRDefault="00611F3F" w:rsidP="00353AF5">
      <w:r>
        <w:t xml:space="preserve">O </w:t>
      </w:r>
      <w:ins w:id="1262" w:author="Ryan Lemos" w:date="2019-09-22T14:05:00Z">
        <w:r w:rsidR="0023197E">
          <w:fldChar w:fldCharType="begin"/>
        </w:r>
        <w:r w:rsidR="0023197E">
          <w:instrText xml:space="preserve"> REF _Ref20053527 \h </w:instrText>
        </w:r>
      </w:ins>
      <w:r w:rsidR="0023197E">
        <w:fldChar w:fldCharType="separate"/>
      </w:r>
      <w:ins w:id="1263" w:author="Ryan Lemos" w:date="2019-09-22T14:05:00Z">
        <w:r w:rsidR="0023197E">
          <w:t xml:space="preserve">Gráfico </w:t>
        </w:r>
        <w:r w:rsidR="0023197E">
          <w:rPr>
            <w:noProof/>
          </w:rPr>
          <w:t>1</w:t>
        </w:r>
        <w:r w:rsidR="0023197E">
          <w:fldChar w:fldCharType="end"/>
        </w:r>
      </w:ins>
      <w:ins w:id="1264" w:author="Ryan Lemos" w:date="2019-09-22T14:04:00Z">
        <w:r w:rsidR="0023197E">
          <w:t xml:space="preserve"> </w:t>
        </w:r>
      </w:ins>
      <w:del w:id="1265" w:author="Ryan Lemos" w:date="2019-09-22T14:04:00Z">
        <w:r w:rsidDel="0023197E">
          <w:delText>Gráfico x</w:delText>
        </w:r>
        <w:r w:rsidR="00353AF5" w:rsidDel="0023197E">
          <w:delText xml:space="preserve"> </w:delText>
        </w:r>
      </w:del>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41C3E815" w:rsidR="00921163" w:rsidRDefault="00921163">
      <w:pPr>
        <w:pStyle w:val="Legenda"/>
        <w:keepNext/>
        <w:rPr>
          <w:ins w:id="1266" w:author="Ryan Lemos" w:date="2019-09-22T12:49:00Z"/>
        </w:rPr>
        <w:pPrChange w:id="1267" w:author="Ryan Lemos" w:date="2019-09-22T12:49:00Z">
          <w:pPr>
            <w:pStyle w:val="Legenda"/>
          </w:pPr>
        </w:pPrChange>
      </w:pPr>
      <w:bookmarkStart w:id="1268" w:name="_Ref20053527"/>
      <w:ins w:id="1269" w:author="Ryan Lemos" w:date="2019-09-22T12:49:00Z">
        <w:r>
          <w:t xml:space="preserve">Gráfico </w:t>
        </w:r>
        <w:r>
          <w:fldChar w:fldCharType="begin"/>
        </w:r>
        <w:r>
          <w:instrText xml:space="preserve"> SEQ Gráfico \* ARABIC </w:instrText>
        </w:r>
      </w:ins>
      <w:r>
        <w:fldChar w:fldCharType="separate"/>
      </w:r>
      <w:ins w:id="1270" w:author="Ryan Lemos" w:date="2019-09-22T12:50:00Z">
        <w:r>
          <w:rPr>
            <w:noProof/>
          </w:rPr>
          <w:t>1</w:t>
        </w:r>
      </w:ins>
      <w:ins w:id="1271" w:author="Ryan Lemos" w:date="2019-09-22T12:49:00Z">
        <w:r>
          <w:fldChar w:fldCharType="end"/>
        </w:r>
      </w:ins>
      <w:bookmarkEnd w:id="1268"/>
      <w:ins w:id="1272" w:author="Ryan Lemos" w:date="2019-09-22T14:05:00Z">
        <w:r w:rsidR="0023197E">
          <w:t xml:space="preserve"> </w:t>
        </w:r>
      </w:ins>
      <w:ins w:id="1273" w:author="Ryan Lemos" w:date="2019-09-22T12:49:00Z">
        <w:r>
          <w:t>- Visualização do d</w:t>
        </w:r>
        <w:r w:rsidRPr="00411AA1">
          <w:t xml:space="preserve">esempenho dos </w:t>
        </w:r>
      </w:ins>
      <w:ins w:id="1274" w:author="Ryan Lemos" w:date="2019-09-22T12:50:00Z">
        <w:r>
          <w:t>alunos pelos anos</w:t>
        </w:r>
      </w:ins>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3D6ECDA3" w:rsidR="001511E1" w:rsidRPr="008B44C6" w:rsidRDefault="001511E1" w:rsidP="00353AF5">
      <w:r>
        <w:t xml:space="preserve">Já </w:t>
      </w:r>
      <w:r w:rsidR="00611F3F">
        <w:t>o</w:t>
      </w:r>
      <w:del w:id="1275" w:author="Ryan Lemos" w:date="2019-09-22T14:05:00Z">
        <w:r w:rsidDel="0023197E">
          <w:delText xml:space="preserve"> </w:delText>
        </w:r>
      </w:del>
      <w:ins w:id="1276" w:author="Ryan Lemos" w:date="2019-09-22T14:05:00Z">
        <w:r w:rsidR="0023197E">
          <w:t xml:space="preserve"> </w:t>
        </w:r>
        <w:r w:rsidR="0023197E">
          <w:fldChar w:fldCharType="begin"/>
        </w:r>
        <w:r w:rsidR="0023197E">
          <w:instrText xml:space="preserve"> REF _Ref20053546 \h </w:instrText>
        </w:r>
      </w:ins>
      <w:r w:rsidR="0023197E">
        <w:fldChar w:fldCharType="separate"/>
      </w:r>
      <w:ins w:id="1277" w:author="Ryan Lemos" w:date="2019-09-22T14:05:00Z">
        <w:r w:rsidR="0023197E">
          <w:t xml:space="preserve">Gráfico </w:t>
        </w:r>
        <w:r w:rsidR="0023197E">
          <w:rPr>
            <w:noProof/>
          </w:rPr>
          <w:t>2</w:t>
        </w:r>
        <w:r w:rsidR="0023197E">
          <w:fldChar w:fldCharType="end"/>
        </w:r>
      </w:ins>
      <w:del w:id="1278" w:author="Ryan Lemos" w:date="2019-09-22T14:05:00Z">
        <w:r w:rsidR="00611F3F" w:rsidDel="0023197E">
          <w:delText>Gráfico xxx</w:delText>
        </w:r>
      </w:del>
      <w:r w:rsidR="00611F3F">
        <w:t xml:space="preserve"> </w:t>
      </w:r>
      <w:del w:id="1279" w:author="Ryan Lemos" w:date="2019-09-21T12:55:00Z">
        <w:r w:rsidR="006F204A" w:rsidDel="00841D83">
          <w:delText xml:space="preserve"> </w:delText>
        </w:r>
      </w:del>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1280"/>
      <w:r w:rsidR="008B44C6">
        <w:t>gráfico por nível, ao ser levado para a direita visualiza-se o gráfico por níveis.</w:t>
      </w:r>
      <w:commentRangeEnd w:id="1280"/>
      <w:r w:rsidR="00611F3F">
        <w:rPr>
          <w:rStyle w:val="Refdecomentrio"/>
        </w:rPr>
        <w:commentReference w:id="1280"/>
      </w:r>
    </w:p>
    <w:p w14:paraId="0115E590" w14:textId="77777777" w:rsidR="00FD5D46" w:rsidRDefault="00FD5D46" w:rsidP="00353AF5"/>
    <w:p w14:paraId="5E33F522" w14:textId="437B017E" w:rsidR="00921163" w:rsidRDefault="00921163">
      <w:pPr>
        <w:pStyle w:val="Legenda"/>
        <w:keepNext/>
        <w:rPr>
          <w:ins w:id="1281" w:author="Ryan Lemos" w:date="2019-09-22T12:50:00Z"/>
        </w:rPr>
        <w:pPrChange w:id="1282" w:author="Ryan Lemos" w:date="2019-09-22T12:50:00Z">
          <w:pPr>
            <w:pStyle w:val="Legenda"/>
          </w:pPr>
        </w:pPrChange>
      </w:pPr>
      <w:bookmarkStart w:id="1283" w:name="_Ref20053546"/>
      <w:ins w:id="1284" w:author="Ryan Lemos" w:date="2019-09-22T12:50:00Z">
        <w:r>
          <w:t xml:space="preserve">Gráfico </w:t>
        </w:r>
        <w:r>
          <w:fldChar w:fldCharType="begin"/>
        </w:r>
        <w:r>
          <w:instrText xml:space="preserve"> SEQ Gráfico \* ARABIC </w:instrText>
        </w:r>
      </w:ins>
      <w:r>
        <w:fldChar w:fldCharType="separate"/>
      </w:r>
      <w:ins w:id="1285" w:author="Ryan Lemos" w:date="2019-09-22T12:50:00Z">
        <w:r>
          <w:rPr>
            <w:noProof/>
          </w:rPr>
          <w:t>2</w:t>
        </w:r>
        <w:r>
          <w:fldChar w:fldCharType="end"/>
        </w:r>
        <w:bookmarkEnd w:id="1283"/>
        <w:r>
          <w:t xml:space="preserve"> - </w:t>
        </w:r>
        <w:r w:rsidRPr="009E4A47">
          <w:t>Visualização do desempenho dos alunos p</w:t>
        </w:r>
        <w:r>
          <w:t>or tipo de questão</w:t>
        </w:r>
      </w:ins>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4211DBC7" w14:textId="5812B300" w:rsidR="009A2E13" w:rsidRDefault="009A2E13" w:rsidP="00596E44">
      <w:pPr>
        <w:pStyle w:val="Ttulo2"/>
      </w:pPr>
      <w:bookmarkStart w:id="1286" w:name="_Toc17133815"/>
      <w:r>
        <w:t>Testes</w:t>
      </w:r>
      <w:bookmarkEnd w:id="1286"/>
      <w:r w:rsidR="00A26001">
        <w:t xml:space="preserve"> DO DESENVOLVIMENTO</w:t>
      </w:r>
    </w:p>
    <w:p w14:paraId="422927A7" w14:textId="77777777" w:rsidR="009A2E13" w:rsidRPr="004C0224" w:rsidRDefault="009A2E13" w:rsidP="009A2E13"/>
    <w:p w14:paraId="3FE2FAA6" w14:textId="2C3E2420" w:rsidR="009A2E13" w:rsidRDefault="009A2E13" w:rsidP="009A2E13">
      <w:r>
        <w:t xml:space="preserve">A biblioteca de testes utilizada foi o </w:t>
      </w:r>
      <w:commentRangeStart w:id="1287"/>
      <w:r>
        <w:t xml:space="preserve">PHPUnit, </w:t>
      </w:r>
      <w:commentRangeEnd w:id="1287"/>
      <w:r w:rsidR="00A26001">
        <w:rPr>
          <w:rStyle w:val="Refdecomentrio"/>
        </w:rPr>
        <w:commentReference w:id="1287"/>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01B68900" w14:textId="66FCA588" w:rsidR="009A2E13" w:rsidRPr="005A6F0E" w:rsidRDefault="009A2E13" w:rsidP="009A2E13">
      <w:r>
        <w:t xml:space="preserve">O primeiro exemplo de teste se trata do trecho de código </w:t>
      </w:r>
      <w:r w:rsidR="00A26001">
        <w:t xml:space="preserve">da </w:t>
      </w:r>
      <w:r w:rsidR="00A26001" w:rsidRPr="005B582B">
        <w:rPr>
          <w:highlight w:val="yellow"/>
        </w:rPr>
        <w:t>Figura xxx</w:t>
      </w:r>
      <w:r w:rsidRPr="005B582B">
        <w:rPr>
          <w:highlight w:val="yellow"/>
        </w:rPr>
        <w:t>,</w:t>
      </w:r>
      <w:r>
        <w:t xml:space="preserve"> que compreende na classe de Teste de usuário, demonstrando a função de teste de inserção. Tem-se a utilização de dois Traits Laravel, 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 Há ainda uma função chamada ‘setUp’, que seria uma configuração inicial dos testes, </w:t>
      </w:r>
      <w:r w:rsidR="00A26001">
        <w:t xml:space="preserve">e </w:t>
      </w:r>
      <w:r>
        <w:t>nela é possível configurar o que for necessário para todos os testes</w:t>
      </w:r>
      <w:r w:rsidR="00A26001">
        <w:t>,</w:t>
      </w:r>
      <w:r>
        <w:t xml:space="preserve"> antes que o teste ocorra em si. Para isso usou-se o comando artisan ‘db:seed’ que serve para ‘alimentar’ 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lastRenderedPageBreak/>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1286D1B3"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Pr="00715412">
        <w:t>JavaScript Object Notation</w:t>
      </w:r>
      <w:r>
        <w:t xml:space="preserve"> (JSON), que se trata de uma notação de objetos entendida de maneira padrão por diversas tecnologias. Esper</w:t>
      </w:r>
      <w:r w:rsidR="00A26001">
        <w:t>ava-se</w:t>
      </w:r>
      <w:r>
        <w:t xml:space="preserve"> receber um objeto contendo a palavra ‘</w:t>
      </w:r>
      <w:r w:rsidRPr="008250E0">
        <w:rPr>
          <w:i/>
        </w:rPr>
        <w:t>success</w:t>
      </w:r>
      <w:r>
        <w:t>’, indicando que tudo ocorreu bem. Ainda há mais duas asserções que verificam se os dados foram salvos na base de dados.</w:t>
      </w:r>
    </w:p>
    <w:p w14:paraId="0616E1A0" w14:textId="5927870F" w:rsidR="009A2E13" w:rsidRDefault="009A2E13" w:rsidP="009A2E13">
      <w:r>
        <w:lastRenderedPageBreak/>
        <w:t xml:space="preserve">O teste do trecho de código </w:t>
      </w:r>
      <w:r w:rsidR="00A26001">
        <w:t xml:space="preserve">da </w:t>
      </w:r>
      <w:r w:rsidR="00A26001" w:rsidRPr="005B582B">
        <w:rPr>
          <w:highlight w:val="yellow"/>
        </w:rPr>
        <w:t>Figura xxx</w:t>
      </w:r>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t xml:space="preserve">public function </w:t>
      </w:r>
      <w:r w:rsidRPr="008250E0">
        <w:rPr>
          <w:color w:val="FFC66D"/>
          <w:shd w:val="clear" w:color="auto" w:fill="232525"/>
          <w:lang w:val="en-US"/>
        </w:rPr>
        <w:t>testIfSendNotificationOnCreate</w:t>
      </w: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enviaDuvida</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 xml:space="preserve">'notifiable_id'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5C752BC8" w:rsidR="009A2E13" w:rsidRDefault="009A2E13" w:rsidP="009A2E13">
      <w:r>
        <w:t xml:space="preserve">O próximo teste se trata da atualização de um evento criado por um professor, </w:t>
      </w:r>
      <w:r w:rsidR="00A26001">
        <w:t xml:space="preserve">e </w:t>
      </w:r>
      <w:r>
        <w:t>utiliza-se a função para criar um evento de um professor. Após criar o evento</w:t>
      </w:r>
      <w:r w:rsidR="00A26001">
        <w:t>,</w:t>
      </w:r>
      <w:r>
        <w:t xml:space="preserve"> e salv</w:t>
      </w:r>
      <w:r w:rsidR="00A26001">
        <w:t>á</w:t>
      </w:r>
      <w:r>
        <w:t>-lo na base de dados</w:t>
      </w:r>
      <w:r w:rsidR="00A26001">
        <w:t>,</w:t>
      </w:r>
      <w:r>
        <w:t xml:space="preserve"> recebe-se a resposta da rota de atualização</w:t>
      </w:r>
      <w:r w:rsidR="00A26001">
        <w:t>,</w:t>
      </w:r>
      <w:r>
        <w:t xml:space="preserve"> pela função ‘json’ (passando como parâmetros o verbo HTPP que nesse caso foi o PUT, a rota, os dados e o cabeçalho, que se trata do </w:t>
      </w:r>
      <w:r w:rsidRPr="005B582B">
        <w:rPr>
          <w:i/>
          <w:iCs/>
        </w:rPr>
        <w:t>token</w:t>
      </w:r>
      <w:r w:rsidR="00A26001">
        <w:t>,</w:t>
      </w:r>
      <w:r>
        <w:t xml:space="preserve"> que verifica que o usuário se autenticou no ambiente</w:t>
      </w:r>
      <w:r w:rsidR="00A26001">
        <w:t>)</w:t>
      </w:r>
      <w:r>
        <w:t>. As funções de asserção são praticamente as mesmas, o que irá mudar é a última verificação que determina se há algum dado faltando ou não</w:t>
      </w:r>
      <w:r w:rsidR="00A26001">
        <w:t>,</w:t>
      </w:r>
      <w:r>
        <w:t xml:space="preserve"> existente na base. Isso se dá pelo fato que o processo de atualizar os dados antigos do evento não devem existir. Somente devem existir na base os dados atuais</w:t>
      </w:r>
      <w:r w:rsidR="00A26001">
        <w:t>,</w:t>
      </w:r>
      <w:r>
        <w:t xml:space="preserve">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C12F24">
        <w:rPr>
          <w:color w:val="A9B7C6"/>
          <w:shd w:val="clear" w:color="auto" w:fill="232525"/>
          <w:lang w:val="en-US"/>
          <w:rPrChange w:id="1288" w:author="Ryan Lemos" w:date="2019-09-24T08:32: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bookmarkStart w:id="1289" w:name="_Toc17133816"/>
      <w:r>
        <w:rPr>
          <w:lang w:val="en-US"/>
        </w:rPr>
        <w:t>Utilização</w:t>
      </w:r>
      <w:bookmarkEnd w:id="1289"/>
    </w:p>
    <w:p w14:paraId="4E25139D" w14:textId="77777777" w:rsidR="00E55893" w:rsidRDefault="00E55893" w:rsidP="00E55893">
      <w:pPr>
        <w:pStyle w:val="Ttulo1"/>
        <w:rPr>
          <w:lang w:val="en-US"/>
        </w:rPr>
      </w:pPr>
      <w:bookmarkStart w:id="1290" w:name="_Toc17133817"/>
      <w:r>
        <w:rPr>
          <w:lang w:val="en-US"/>
        </w:rPr>
        <w:t>Considerações finais</w:t>
      </w:r>
      <w:bookmarkEnd w:id="1290"/>
    </w:p>
    <w:p w14:paraId="5BE1101D" w14:textId="394F89E8" w:rsidR="007216C5" w:rsidRPr="00596E44" w:rsidRDefault="00E55893">
      <w:pPr>
        <w:pStyle w:val="Ttulo2"/>
        <w:rPr>
          <w:lang w:val="en-US"/>
        </w:rPr>
      </w:pPr>
      <w:bookmarkStart w:id="1291" w:name="_Toc17133818"/>
      <w:r>
        <w:rPr>
          <w:lang w:val="en-US"/>
        </w:rPr>
        <w:t>Trabalhos futuros</w:t>
      </w:r>
      <w:bookmarkEnd w:id="1291"/>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1292" w:name="_Toc17133819"/>
      <w:r>
        <w:lastRenderedPageBreak/>
        <w:t>Referências</w:t>
      </w:r>
      <w:bookmarkEnd w:id="1292"/>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161D6FA0"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w:t>
      </w:r>
      <w:r w:rsidR="0053624F">
        <w:rPr>
          <w:noProof/>
          <w:highlight w:val="yellow"/>
          <w:lang w:val="en-US"/>
        </w:rPr>
        <w:t>o</w:t>
      </w:r>
      <w:r w:rsidR="00CF506D" w:rsidRPr="00596E44">
        <w:rPr>
          <w:noProof/>
          <w:highlight w:val="yellow"/>
          <w:lang w:val="en-US"/>
        </w:rPr>
        <w:t xml:space="preserve">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23167DBD"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w:t>
      </w:r>
      <w:del w:id="1293" w:author="Ryan Lemos" w:date="2019-09-21T12:15:00Z">
        <w:r w:rsidRPr="00596E44" w:rsidDel="00512162">
          <w:rPr>
            <w:noProof/>
            <w:highlight w:val="yellow"/>
          </w:rPr>
          <w:delText>201</w:delText>
        </w:r>
        <w:r w:rsidR="00BF38D5" w:rsidRPr="00596E44" w:rsidDel="00512162">
          <w:rPr>
            <w:noProof/>
            <w:highlight w:val="yellow"/>
          </w:rPr>
          <w:delText>9</w:delText>
        </w:r>
        <w:r w:rsidR="006C52DB" w:rsidDel="00512162">
          <w:rPr>
            <w:noProof/>
            <w:highlight w:val="yellow"/>
          </w:rPr>
          <w:delText>a</w:delText>
        </w:r>
      </w:del>
      <w:ins w:id="1294" w:author="Ryan Lemos" w:date="2019-09-21T12:15:00Z">
        <w:r w:rsidR="00512162" w:rsidRPr="00596E44">
          <w:rPr>
            <w:noProof/>
            <w:highlight w:val="yellow"/>
          </w:rPr>
          <w:t>2019</w:t>
        </w:r>
        <w:r w:rsidR="00512162">
          <w:rPr>
            <w:noProof/>
            <w:highlight w:val="yellow"/>
          </w:rPr>
          <w:t>b</w:t>
        </w:r>
      </w:ins>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396AB751"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w:t>
      </w:r>
      <w:del w:id="1295" w:author="Ryan Lemos" w:date="2019-09-21T12:15:00Z">
        <w:r w:rsidRPr="00596E44" w:rsidDel="00512162">
          <w:rPr>
            <w:noProof/>
            <w:highlight w:val="yellow"/>
          </w:rPr>
          <w:delText>2019b</w:delText>
        </w:r>
      </w:del>
      <w:ins w:id="1296" w:author="Ryan Lemos" w:date="2019-09-21T12:15:00Z">
        <w:r w:rsidR="00512162" w:rsidRPr="00596E44">
          <w:rPr>
            <w:noProof/>
            <w:highlight w:val="yellow"/>
          </w:rPr>
          <w:t>2019</w:t>
        </w:r>
        <w:r w:rsidR="00512162">
          <w:rPr>
            <w:noProof/>
            <w:highlight w:val="yellow"/>
          </w:rPr>
          <w:t>a</w:t>
        </w:r>
      </w:ins>
      <w:r w:rsidRPr="00596E44">
        <w:rPr>
          <w:noProof/>
          <w:highlight w:val="yellow"/>
        </w:rPr>
        <w:t>.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5EBA9B9F" w14:textId="77777777" w:rsidR="00D339A1" w:rsidRDefault="00D339A1" w:rsidP="000809C2">
      <w:pPr>
        <w:spacing w:line="240" w:lineRule="auto"/>
        <w:ind w:firstLine="0"/>
        <w:jc w:val="left"/>
        <w:rPr>
          <w:noProof/>
        </w:rPr>
      </w:pPr>
    </w:p>
    <w:p w14:paraId="1E788B62" w14:textId="0C6E4530"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w:t>
      </w:r>
      <w:del w:id="1297" w:author="Ryan Lemos" w:date="2019-09-21T12:06:00Z">
        <w:r w:rsidRPr="00596E44" w:rsidDel="00D77583">
          <w:rPr>
            <w:noProof/>
            <w:highlight w:val="yellow"/>
          </w:rPr>
          <w:delText>b</w:delText>
        </w:r>
      </w:del>
      <w:r w:rsidRPr="00596E44">
        <w:rPr>
          <w:noProof/>
          <w:highlight w:val="yellow"/>
        </w:rPr>
        <w:t>.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lastRenderedPageBreak/>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6C967580"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xml:space="preserve">, </w:t>
      </w:r>
      <w:del w:id="1298" w:author="Ryan Lemos" w:date="2019-09-21T12:11:00Z">
        <w:r w:rsidRPr="00596E44" w:rsidDel="00E234D7">
          <w:rPr>
            <w:noProof/>
            <w:highlight w:val="yellow"/>
          </w:rPr>
          <w:delText>2017a</w:delText>
        </w:r>
      </w:del>
      <w:ins w:id="1299" w:author="Ryan Lemos" w:date="2019-09-21T12:11:00Z">
        <w:r w:rsidR="00E234D7" w:rsidRPr="00596E44">
          <w:rPr>
            <w:noProof/>
            <w:highlight w:val="yellow"/>
          </w:rPr>
          <w:t>2017</w:t>
        </w:r>
        <w:r w:rsidR="00E234D7">
          <w:rPr>
            <w:noProof/>
            <w:highlight w:val="yellow"/>
          </w:rPr>
          <w:t>b</w:t>
        </w:r>
      </w:ins>
      <w:r w:rsidRPr="00596E44">
        <w:rPr>
          <w:noProof/>
          <w:highlight w:val="yellow"/>
        </w:rPr>
        <w:t>.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632690D4"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w:t>
      </w:r>
      <w:ins w:id="1300" w:author="Ryan Lemos" w:date="2019-09-21T12:11:00Z">
        <w:r w:rsidR="00E234D7">
          <w:rPr>
            <w:noProof/>
            <w:highlight w:val="yellow"/>
          </w:rPr>
          <w:t>a</w:t>
        </w:r>
      </w:ins>
      <w:del w:id="1301" w:author="Ryan Lemos" w:date="2019-09-21T12:11:00Z">
        <w:r w:rsidRPr="00596E44" w:rsidDel="00E234D7">
          <w:rPr>
            <w:noProof/>
            <w:highlight w:val="yellow"/>
          </w:rPr>
          <w:delText>b</w:delText>
        </w:r>
      </w:del>
      <w:r w:rsidRPr="00596E44">
        <w:rPr>
          <w:noProof/>
          <w:highlight w:val="yellow"/>
        </w:rPr>
        <w:t>.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w:t>
      </w:r>
      <w:r w:rsidR="0053624F">
        <w:rPr>
          <w:noProof/>
          <w:highlight w:val="yellow"/>
        </w:rPr>
        <w:t xml:space="preserve"> </w:t>
      </w:r>
      <w:r w:rsidRPr="00596E44">
        <w:rPr>
          <w:noProof/>
          <w:highlight w:val="yellow"/>
        </w:rPr>
        <w:t>2005.</w:t>
      </w:r>
      <w:r w:rsidR="0053624F">
        <w:rPr>
          <w:noProof/>
          <w:highlight w:val="yellow"/>
        </w:rPr>
        <w:t xml:space="preserve"> 28 p.</w:t>
      </w:r>
      <w:r w:rsidRPr="00596E44">
        <w:rPr>
          <w:noProof/>
          <w:highlight w:val="yellow"/>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1302" w:name="_Toc1713382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302"/>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8" w:author="Karine Martins" w:date="2019-09-16T08:10:00Z" w:initials="KM">
    <w:p w14:paraId="14AD2452" w14:textId="2E11960B" w:rsidR="009B7397" w:rsidRDefault="009B7397">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44" w:author="Karine Martins" w:date="2019-09-16T08:15:00Z" w:initials="KM">
    <w:p w14:paraId="46479457" w14:textId="1DC785ED" w:rsidR="009B7397" w:rsidRDefault="009B7397">
      <w:pPr>
        <w:pStyle w:val="Textodecomentrio"/>
      </w:pPr>
      <w:r>
        <w:rPr>
          <w:rStyle w:val="Refdecomentrio"/>
        </w:rPr>
        <w:annotationRef/>
      </w:r>
      <w:r>
        <w:t xml:space="preserve">Segue-se a ordem alfabética. Primeiro a, depois b. </w:t>
      </w:r>
    </w:p>
  </w:comment>
  <w:comment w:id="126" w:author="Karine Martins" w:date="2019-09-16T08:51:00Z" w:initials="KM">
    <w:p w14:paraId="03D6273A" w14:textId="0BFB8C7C" w:rsidR="009B7397" w:rsidRDefault="009B7397">
      <w:pPr>
        <w:pStyle w:val="Textodecomentrio"/>
      </w:pPr>
      <w:r>
        <w:rPr>
          <w:rStyle w:val="Refdecomentrio"/>
        </w:rPr>
        <w:annotationRef/>
      </w:r>
      <w:r>
        <w:t>B antes de a?</w:t>
      </w:r>
    </w:p>
  </w:comment>
  <w:comment w:id="132" w:author="Ryan Lemos" w:date="2019-09-22T14:07:00Z" w:initials="RL">
    <w:p w14:paraId="1F21C6CB" w14:textId="60C117EA" w:rsidR="00DF1ECF" w:rsidRDefault="00DF1ECF">
      <w:pPr>
        <w:pStyle w:val="Textodecomentrio"/>
      </w:pPr>
      <w:r>
        <w:rPr>
          <w:rStyle w:val="Refdecomentrio"/>
        </w:rPr>
        <w:annotationRef/>
      </w:r>
      <w:r>
        <w:t>Escrever sobre os navegadores web e seus recursos</w:t>
      </w:r>
    </w:p>
  </w:comment>
  <w:comment w:id="139" w:author="Ryan Lemos" w:date="2019-09-22T14:17:00Z" w:initials="RL">
    <w:p w14:paraId="2D709400" w14:textId="1A9A0CFB" w:rsidR="00BB5564" w:rsidRDefault="00BB5564">
      <w:pPr>
        <w:pStyle w:val="Textodecomentrio"/>
      </w:pPr>
      <w:r>
        <w:rPr>
          <w:rStyle w:val="Refdecomentrio"/>
        </w:rPr>
        <w:annotationRef/>
      </w:r>
      <w:r>
        <w:t>Escrever sobre o VSCODE</w:t>
      </w:r>
    </w:p>
  </w:comment>
  <w:comment w:id="171" w:author="Karine Martins" w:date="2019-09-16T08:57:00Z" w:initials="KM">
    <w:p w14:paraId="1D17E44C" w14:textId="7A4D2D26" w:rsidR="009B7397" w:rsidRDefault="009B7397">
      <w:pPr>
        <w:pStyle w:val="Textodecomentrio"/>
      </w:pPr>
      <w:r>
        <w:rPr>
          <w:rStyle w:val="Refdecomentrio"/>
        </w:rPr>
        <w:annotationRef/>
      </w:r>
      <w:r>
        <w:t>Tem que adequar pois o trabalho já foi feito e a pergunta é: conseguiu atingir isso?</w:t>
      </w:r>
    </w:p>
  </w:comment>
  <w:comment w:id="174" w:author="Karine Martins" w:date="2019-09-16T08:58:00Z" w:initials="KM">
    <w:p w14:paraId="7DCA078F" w14:textId="76125634" w:rsidR="009B7397" w:rsidRDefault="009B7397">
      <w:pPr>
        <w:pStyle w:val="Textodecomentrio"/>
      </w:pPr>
      <w:r>
        <w:rPr>
          <w:rStyle w:val="Refdecomentrio"/>
        </w:rPr>
        <w:annotationRef/>
      </w:r>
      <w:r>
        <w:t>B antes de a.</w:t>
      </w:r>
    </w:p>
  </w:comment>
  <w:comment w:id="195" w:author="Ryan Lemos" w:date="2019-09-22T14:19:00Z" w:initials="RL">
    <w:p w14:paraId="1F1AC1CD" w14:textId="238AF01C" w:rsidR="00436BE6" w:rsidRDefault="00436BE6">
      <w:pPr>
        <w:pStyle w:val="Textodecomentrio"/>
      </w:pPr>
      <w:r>
        <w:rPr>
          <w:rStyle w:val="Refdecomentrio"/>
        </w:rPr>
        <w:annotationRef/>
      </w:r>
      <w:r>
        <w:t>Escrever sobre o JSON</w:t>
      </w:r>
    </w:p>
  </w:comment>
  <w:comment w:id="214" w:author="Ryan Lemos" w:date="2019-09-22T14:09:00Z" w:initials="RL">
    <w:p w14:paraId="01DBE393" w14:textId="3ECEDB66" w:rsidR="002C2BEC" w:rsidRDefault="002C2BEC">
      <w:pPr>
        <w:pStyle w:val="Textodecomentrio"/>
      </w:pPr>
      <w:r>
        <w:rPr>
          <w:rStyle w:val="Refdecomentrio"/>
        </w:rPr>
        <w:annotationRef/>
      </w:r>
      <w:r>
        <w:t>Escrever sobre o php unit</w:t>
      </w:r>
    </w:p>
  </w:comment>
  <w:comment w:id="218" w:author="Ryan Lemos" w:date="2019-09-22T14:10:00Z" w:initials="RL">
    <w:p w14:paraId="20C39DAA" w14:textId="600BC011" w:rsidR="002C2BEC" w:rsidRDefault="002C2BEC">
      <w:pPr>
        <w:pStyle w:val="Textodecomentrio"/>
      </w:pPr>
      <w:r>
        <w:rPr>
          <w:rStyle w:val="Refdecomentrio"/>
        </w:rPr>
        <w:annotationRef/>
      </w:r>
      <w:r>
        <w:t>Escrever sobre o artisan</w:t>
      </w:r>
    </w:p>
  </w:comment>
  <w:comment w:id="251" w:author="Karine Martins" w:date="2019-09-16T09:36:00Z" w:initials="KM">
    <w:p w14:paraId="55BBEA7D" w14:textId="46336C44" w:rsidR="009B7397" w:rsidRDefault="009B7397">
      <w:pPr>
        <w:pStyle w:val="Textodecomentrio"/>
      </w:pPr>
      <w:r>
        <w:rPr>
          <w:rStyle w:val="Refdecomentrio"/>
        </w:rPr>
        <w:annotationRef/>
      </w:r>
      <w:r>
        <w:t>Não consta no referencial teórico.</w:t>
      </w:r>
    </w:p>
  </w:comment>
  <w:comment w:id="261" w:author="Karine Martins" w:date="2019-09-16T09:41:00Z" w:initials="KM">
    <w:p w14:paraId="1352919B" w14:textId="083707E2" w:rsidR="009B7397" w:rsidRDefault="009B7397">
      <w:pPr>
        <w:pStyle w:val="Textodecomentrio"/>
      </w:pPr>
      <w:r>
        <w:rPr>
          <w:rStyle w:val="Refdecomentrio"/>
        </w:rPr>
        <w:annotationRef/>
      </w:r>
      <w:r>
        <w:rPr>
          <w:noProof/>
        </w:rPr>
        <w:t>Não tem legnda e fonte, além da figura não ser mencionada no texto.</w:t>
      </w:r>
    </w:p>
  </w:comment>
  <w:comment w:id="339" w:author="Karine Martins" w:date="2019-09-16T20:14:00Z" w:initials="KM">
    <w:p w14:paraId="020BD9DF" w14:textId="696D38C8" w:rsidR="009B7397" w:rsidRDefault="009B7397">
      <w:pPr>
        <w:pStyle w:val="Textodecomentrio"/>
      </w:pPr>
      <w:r>
        <w:rPr>
          <w:rStyle w:val="Refdecomentrio"/>
        </w:rPr>
        <w:annotationRef/>
      </w:r>
      <w:r>
        <w:rPr>
          <w:noProof/>
        </w:rPr>
        <w:t>Primeira vez que é utilizada a palavra , sem uma definição prévia.</w:t>
      </w:r>
    </w:p>
  </w:comment>
  <w:comment w:id="340" w:author="Karine Martins" w:date="2019-09-16T20:15:00Z" w:initials="KM">
    <w:p w14:paraId="0BFF6AA8" w14:textId="66B8E6F5" w:rsidR="009B7397" w:rsidRDefault="009B7397">
      <w:pPr>
        <w:pStyle w:val="Textodecomentrio"/>
      </w:pPr>
      <w:r>
        <w:rPr>
          <w:rStyle w:val="Refdecomentrio"/>
        </w:rPr>
        <w:annotationRef/>
      </w:r>
      <w:r>
        <w:rPr>
          <w:noProof/>
        </w:rPr>
        <w:t>Não houve definição prévia dessa palav e nem no contexto de Laravel foi citada.</w:t>
      </w:r>
    </w:p>
  </w:comment>
  <w:comment w:id="373" w:author="Ryan Lemos" w:date="2019-09-22T13:32:00Z" w:initials="RL">
    <w:p w14:paraId="20D7F8EE" w14:textId="1A88033A" w:rsidR="009B7397" w:rsidRDefault="009B7397">
      <w:pPr>
        <w:pStyle w:val="Textodecomentrio"/>
      </w:pPr>
      <w:r>
        <w:rPr>
          <w:rStyle w:val="Refdecomentrio"/>
        </w:rPr>
        <w:annotationRef/>
      </w:r>
      <w:r>
        <w:t>VERIFICAR SE FALA DO JQUERY NO REFERENCIAL</w:t>
      </w:r>
    </w:p>
  </w:comment>
  <w:comment w:id="380" w:author="Karine Martins" w:date="2019-09-16T20:21:00Z" w:initials="KM">
    <w:p w14:paraId="06E924F5" w14:textId="7F5008A7" w:rsidR="009B7397" w:rsidRDefault="009B7397">
      <w:pPr>
        <w:pStyle w:val="Textodecomentrio"/>
      </w:pPr>
      <w:r>
        <w:rPr>
          <w:rStyle w:val="Refdecomentrio"/>
        </w:rPr>
        <w:annotationRef/>
      </w:r>
      <w:r>
        <w:rPr>
          <w:noProof/>
        </w:rPr>
        <w:t>O que a senha tem a ver com a data de nascimento?</w:t>
      </w:r>
    </w:p>
  </w:comment>
  <w:comment w:id="531" w:author="Karine Martins" w:date="2019-09-16T20:50:00Z" w:initials="KM">
    <w:p w14:paraId="4C017126" w14:textId="0B092BE9" w:rsidR="009B7397" w:rsidRDefault="009B7397">
      <w:pPr>
        <w:pStyle w:val="Textodecomentrio"/>
      </w:pPr>
      <w:r>
        <w:rPr>
          <w:rStyle w:val="Refdecomentrio"/>
        </w:rPr>
        <w:annotationRef/>
      </w:r>
      <w:r>
        <w:rPr>
          <w:noProof/>
        </w:rPr>
        <w:t>E o caso de apostilas em .doc ou pdf?</w:t>
      </w:r>
    </w:p>
  </w:comment>
  <w:comment w:id="532" w:author="Ryan Lemos" w:date="2019-09-21T12:44:00Z" w:initials="RL">
    <w:p w14:paraId="17E0511B" w14:textId="77777777" w:rsidR="009B7397" w:rsidRDefault="009B7397">
      <w:pPr>
        <w:pStyle w:val="Textodecomentrio"/>
      </w:pPr>
      <w:r>
        <w:rPr>
          <w:rStyle w:val="Refdecomentrio"/>
        </w:rPr>
        <w:annotationRef/>
      </w:r>
      <w:r>
        <w:t>Ela falou que era só essas duas opções</w:t>
      </w:r>
    </w:p>
    <w:p w14:paraId="682C528B" w14:textId="4E6871BD" w:rsidR="009B7397" w:rsidRDefault="009B7397">
      <w:pPr>
        <w:pStyle w:val="Textodecomentrio"/>
      </w:pPr>
    </w:p>
  </w:comment>
  <w:comment w:id="893" w:author="Karine Martins" w:date="2019-09-16T22:26:00Z" w:initials="KM">
    <w:p w14:paraId="0C802FA7" w14:textId="106F8E2E" w:rsidR="009B7397" w:rsidRDefault="009B7397">
      <w:pPr>
        <w:pStyle w:val="Textodecomentrio"/>
      </w:pPr>
      <w:r>
        <w:rPr>
          <w:rStyle w:val="Refdecomentrio"/>
        </w:rPr>
        <w:annotationRef/>
      </w:r>
      <w:r>
        <w:rPr>
          <w:noProof/>
        </w:rPr>
        <w:t>Assunto novo que não consta no referencial teórico.</w:t>
      </w:r>
    </w:p>
  </w:comment>
  <w:comment w:id="922" w:author="Karine Martins" w:date="2019-09-16T22:30:00Z" w:initials="KM">
    <w:p w14:paraId="1726744F" w14:textId="667C70ED" w:rsidR="009B7397" w:rsidRDefault="009B7397">
      <w:pPr>
        <w:pStyle w:val="Textodecomentrio"/>
      </w:pPr>
      <w:r>
        <w:rPr>
          <w:rStyle w:val="Refdecomentrio"/>
        </w:rPr>
        <w:annotationRef/>
      </w:r>
      <w:r>
        <w:t>Assunto novo e não tratado no referencial teórico.</w:t>
      </w:r>
    </w:p>
  </w:comment>
  <w:comment w:id="1028" w:author="Ryan Lemos" w:date="2019-09-21T12:53:00Z" w:initials="RL">
    <w:p w14:paraId="3706C445" w14:textId="4EAC78E6" w:rsidR="009B7397" w:rsidRDefault="009B7397">
      <w:pPr>
        <w:pStyle w:val="Textodecomentrio"/>
      </w:pPr>
      <w:r>
        <w:rPr>
          <w:rStyle w:val="Refdecomentrio"/>
        </w:rPr>
        <w:annotationRef/>
      </w:r>
      <w:r w:rsidRPr="008C1DD0">
        <w:rPr>
          <w:highlight w:val="yellow"/>
        </w:rPr>
        <w:t>FALAR SOBRE A POSSIBILIDADE DE DUPLICAR UMA ATIVIDADE E GERAR SEU PDF</w:t>
      </w:r>
    </w:p>
  </w:comment>
  <w:comment w:id="1061" w:author="Ryan Lemos" w:date="2019-07-28T18:23:00Z" w:initials="RL">
    <w:p w14:paraId="1A90DA8B" w14:textId="38E31B32" w:rsidR="009B7397" w:rsidRDefault="009B7397">
      <w:pPr>
        <w:pStyle w:val="Textodecomentrio"/>
      </w:pPr>
      <w:r>
        <w:rPr>
          <w:rStyle w:val="Refdecomentrio"/>
        </w:rPr>
        <w:annotationRef/>
      </w:r>
    </w:p>
  </w:comment>
  <w:comment w:id="1068" w:author="Karine Martins" w:date="2019-09-16T22:48:00Z" w:initials="KM">
    <w:p w14:paraId="314FADE5" w14:textId="02CB6D1A" w:rsidR="009B7397" w:rsidRDefault="009B7397">
      <w:pPr>
        <w:pStyle w:val="Textodecomentrio"/>
      </w:pPr>
      <w:r>
        <w:rPr>
          <w:rStyle w:val="Refdecomentrio"/>
        </w:rPr>
        <w:annotationRef/>
      </w:r>
      <w:r>
        <w:t>Acrescemtar o ícone mesmo.</w:t>
      </w:r>
    </w:p>
  </w:comment>
  <w:comment w:id="1280" w:author="Karine Martins" w:date="2019-09-16T23:08:00Z" w:initials="KM">
    <w:p w14:paraId="3F0389AF" w14:textId="11FB5553" w:rsidR="009B7397" w:rsidRDefault="009B7397">
      <w:pPr>
        <w:pStyle w:val="Textodecomentrio"/>
      </w:pPr>
      <w:r>
        <w:rPr>
          <w:rStyle w:val="Refdecomentrio"/>
        </w:rPr>
        <w:annotationRef/>
      </w:r>
      <w:r>
        <w:t>Apresentar imagens para diferenciar pois não vi diferença.</w:t>
      </w:r>
    </w:p>
  </w:comment>
  <w:comment w:id="1287" w:author="Karine Martins" w:date="2019-09-16T23:09:00Z" w:initials="KM">
    <w:p w14:paraId="77E3381D" w14:textId="72A791E3" w:rsidR="009B7397" w:rsidRDefault="009B7397">
      <w:pPr>
        <w:pStyle w:val="Textodecomentrio"/>
      </w:pPr>
      <w:r>
        <w:rPr>
          <w:rStyle w:val="Refdecomentrio"/>
        </w:rPr>
        <w:annotationRef/>
      </w:r>
      <w:r>
        <w:t>NÃO FOI DESCRITA NO REFERENCIAL TEÓRICO.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0"/>
  <w15:commentEx w15:paraId="1F21C6CB" w15:done="0"/>
  <w15:commentEx w15:paraId="2D709400" w15:done="0"/>
  <w15:commentEx w15:paraId="1D17E44C" w15:done="0"/>
  <w15:commentEx w15:paraId="7DCA078F" w15:done="1"/>
  <w15:commentEx w15:paraId="1F1AC1CD" w15:done="0"/>
  <w15:commentEx w15:paraId="01DBE393" w15:done="0"/>
  <w15:commentEx w15:paraId="20C39DAA" w15:done="0"/>
  <w15:commentEx w15:paraId="55BBEA7D" w15:done="0"/>
  <w15:commentEx w15:paraId="1352919B"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706C445" w15:done="0"/>
  <w15:commentEx w15:paraId="1A90DA8B" w15:done="0"/>
  <w15:commentEx w15:paraId="314FADE5" w15:done="0"/>
  <w15:commentEx w15:paraId="3F0389AF" w15:done="0"/>
  <w15:commentEx w15:paraId="77E3381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29C331"/>
  <w16cid:commentId w16cid:paraId="03D6273A" w16cid:durableId="2129CB99"/>
  <w16cid:commentId w16cid:paraId="1F21C6CB" w16cid:durableId="2131FEB5"/>
  <w16cid:commentId w16cid:paraId="2D709400" w16cid:durableId="21320107"/>
  <w16cid:commentId w16cid:paraId="1D17E44C" w16cid:durableId="2129CCE7"/>
  <w16cid:commentId w16cid:paraId="7DCA078F" w16cid:durableId="2129CD1A"/>
  <w16cid:commentId w16cid:paraId="1F1AC1CD" w16cid:durableId="2132017A"/>
  <w16cid:commentId w16cid:paraId="01DBE393" w16cid:durableId="2131FF2F"/>
  <w16cid:commentId w16cid:paraId="20C39DAA" w16cid:durableId="2131FF5E"/>
  <w16cid:commentId w16cid:paraId="55BBEA7D" w16cid:durableId="2129D607"/>
  <w16cid:commentId w16cid:paraId="1352919B" w16cid:durableId="2129D734"/>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706C445" w16cid:durableId="21309BAE"/>
  <w16cid:commentId w16cid:paraId="1A90DA8B" w16cid:durableId="21308B49"/>
  <w16cid:commentId w16cid:paraId="314FADE5" w16cid:durableId="212A8FB6"/>
  <w16cid:commentId w16cid:paraId="3F0389AF" w16cid:durableId="212A947A"/>
  <w16cid:commentId w16cid:paraId="77E3381D" w16cid:durableId="212A94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CCEE13" w14:textId="77777777" w:rsidR="00B9575B" w:rsidRDefault="00B9575B" w:rsidP="00C24B28">
      <w:pPr>
        <w:spacing w:line="240" w:lineRule="auto"/>
      </w:pPr>
      <w:r>
        <w:separator/>
      </w:r>
    </w:p>
  </w:endnote>
  <w:endnote w:type="continuationSeparator" w:id="0">
    <w:p w14:paraId="725C0469" w14:textId="77777777" w:rsidR="00B9575B" w:rsidRDefault="00B9575B"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BC30FD" w14:textId="77777777" w:rsidR="00B9575B" w:rsidRDefault="00B9575B" w:rsidP="00C24B28">
      <w:pPr>
        <w:spacing w:line="240" w:lineRule="auto"/>
      </w:pPr>
      <w:r>
        <w:separator/>
      </w:r>
    </w:p>
  </w:footnote>
  <w:footnote w:type="continuationSeparator" w:id="0">
    <w:p w14:paraId="652EE76B" w14:textId="77777777" w:rsidR="00B9575B" w:rsidRDefault="00B9575B"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9B7397" w:rsidRDefault="009B7397">
    <w:pPr>
      <w:pStyle w:val="Cabealho"/>
      <w:jc w:val="right"/>
      <w:rPr>
        <w:ins w:id="2" w:author="Ryan Lemos" w:date="2019-09-21T11:59:00Z"/>
      </w:rPr>
    </w:pPr>
  </w:p>
  <w:p w14:paraId="0D5B3EA3" w14:textId="77777777" w:rsidR="009B7397" w:rsidRDefault="009B739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9B7397" w:rsidRDefault="009B7397">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9B7397" w:rsidRDefault="009B7397">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9B7397" w:rsidRDefault="009B7397">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9B7397" w:rsidRDefault="009B7397">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9B7397" w:rsidRDefault="009B7397">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9B7397" w:rsidRDefault="009B7397">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9B7397" w:rsidRPr="00C1350C" w:rsidRDefault="009B7397">
    <w:pPr>
      <w:pStyle w:val="Cabealho"/>
      <w:jc w:val="right"/>
      <w:rPr>
        <w:sz w:val="20"/>
        <w:szCs w:val="20"/>
      </w:rPr>
    </w:pPr>
  </w:p>
  <w:p w14:paraId="4574301F" w14:textId="77777777" w:rsidR="009B7397" w:rsidRPr="00475C34" w:rsidRDefault="009B7397"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9B7397" w:rsidRPr="00C1350C" w:rsidRDefault="009B739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9B7397" w:rsidRPr="00C1350C" w:rsidRDefault="009B739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9B7397" w:rsidRPr="00C1350C" w:rsidRDefault="009B7397">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1"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3"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0"/>
  </w:num>
  <w:num w:numId="2">
    <w:abstractNumId w:val="14"/>
  </w:num>
  <w:num w:numId="3">
    <w:abstractNumId w:val="15"/>
  </w:num>
  <w:num w:numId="4">
    <w:abstractNumId w:val="1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3"/>
  </w:num>
  <w:num w:numId="12">
    <w:abstractNumId w:val="7"/>
  </w:num>
  <w:num w:numId="13">
    <w:abstractNumId w:val="0"/>
  </w:num>
  <w:num w:numId="14">
    <w:abstractNumId w:val="8"/>
  </w:num>
  <w:num w:numId="15">
    <w:abstractNumId w:val="16"/>
  </w:num>
  <w:num w:numId="16">
    <w:abstractNumId w:val="4"/>
  </w:num>
  <w:num w:numId="17">
    <w:abstractNumId w:val="6"/>
  </w:num>
  <w:num w:numId="18">
    <w:abstractNumId w:val="17"/>
  </w:num>
  <w:num w:numId="19">
    <w:abstractNumId w:val="12"/>
  </w:num>
  <w:num w:numId="20">
    <w:abstractNumId w:val="22"/>
  </w:num>
  <w:num w:numId="21">
    <w:abstractNumId w:val="11"/>
  </w:num>
  <w:num w:numId="22">
    <w:abstractNumId w:val="21"/>
  </w:num>
  <w:num w:numId="23">
    <w:abstractNumId w:val="19"/>
  </w:num>
  <w:num w:numId="2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27C62"/>
    <w:rsid w:val="000313A3"/>
    <w:rsid w:val="000337A3"/>
    <w:rsid w:val="000342CC"/>
    <w:rsid w:val="000355D3"/>
    <w:rsid w:val="0003588E"/>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874"/>
    <w:rsid w:val="00046CD3"/>
    <w:rsid w:val="00047219"/>
    <w:rsid w:val="00050E1D"/>
    <w:rsid w:val="000520ED"/>
    <w:rsid w:val="00052293"/>
    <w:rsid w:val="00052ECE"/>
    <w:rsid w:val="00053AE7"/>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0B7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6D7"/>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65A4"/>
    <w:rsid w:val="002D6CD4"/>
    <w:rsid w:val="002E0311"/>
    <w:rsid w:val="002E032D"/>
    <w:rsid w:val="002E06F3"/>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4704"/>
    <w:rsid w:val="004D672C"/>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6933"/>
    <w:rsid w:val="00510265"/>
    <w:rsid w:val="0051065B"/>
    <w:rsid w:val="00510EAC"/>
    <w:rsid w:val="00512162"/>
    <w:rsid w:val="00512BE6"/>
    <w:rsid w:val="0051335C"/>
    <w:rsid w:val="00515A53"/>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3F0C"/>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0A3"/>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23CD"/>
    <w:rsid w:val="00883E88"/>
    <w:rsid w:val="00884200"/>
    <w:rsid w:val="00884219"/>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A0B"/>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1767"/>
    <w:rsid w:val="009D2445"/>
    <w:rsid w:val="009D2A48"/>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6A81"/>
    <w:rsid w:val="00B3767E"/>
    <w:rsid w:val="00B4017F"/>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6A8"/>
    <w:rsid w:val="00B94962"/>
    <w:rsid w:val="00B95270"/>
    <w:rsid w:val="00B9575B"/>
    <w:rsid w:val="00B96545"/>
    <w:rsid w:val="00B965E2"/>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564"/>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0F20"/>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3953"/>
    <w:rsid w:val="00E95466"/>
    <w:rsid w:val="00E95C78"/>
    <w:rsid w:val="00EA0CBF"/>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eader" Target="header7.xml"/><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microsoft.com/office/2016/09/relationships/commentsIds" Target="commentsIds.xml"/><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ntTable" Target="fontTable.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microsoft.com/office/2011/relationships/people" Target="people.xml"/><Relationship Id="rId10" Type="http://schemas.openxmlformats.org/officeDocument/2006/relationships/header" Target="header3.xml"/><Relationship Id="rId31" Type="http://schemas.openxmlformats.org/officeDocument/2006/relationships/image" Target="media/image15.png"/><Relationship Id="rId44" Type="http://schemas.openxmlformats.org/officeDocument/2006/relationships/header" Target="header8.xm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9.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30E106BC-A039-4FAE-AF5C-D87AF7AEE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110</Pages>
  <Words>21051</Words>
  <Characters>113681</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134464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28</cp:revision>
  <cp:lastPrinted>2018-11-06T01:42:00Z</cp:lastPrinted>
  <dcterms:created xsi:type="dcterms:W3CDTF">2019-09-21T14:25:00Z</dcterms:created>
  <dcterms:modified xsi:type="dcterms:W3CDTF">2019-09-24T11:33:00Z</dcterms:modified>
</cp:coreProperties>
</file>