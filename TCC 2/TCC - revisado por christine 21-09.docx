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3EB9775F" w:rsidR="007A16FF" w:rsidRPr="00596BF9" w:rsidRDefault="007A16FF" w:rsidP="00596BF9">
      <w:pPr>
        <w:ind w:firstLine="0"/>
        <w:jc w:val="center"/>
        <w:rPr>
          <w:sz w:val="28"/>
          <w:szCs w:val="28"/>
        </w:rPr>
      </w:pPr>
      <w:r w:rsidRPr="00596BF9">
        <w:rPr>
          <w:sz w:val="28"/>
          <w:szCs w:val="28"/>
        </w:rPr>
        <w:t>Curso de Bacharelado</w:t>
      </w:r>
      <w:r w:rsidR="0097329B">
        <w:rPr>
          <w:sz w:val="28"/>
          <w:szCs w:val="28"/>
        </w:rPr>
        <w:t xml:space="preserve"> em</w:t>
      </w:r>
      <w:r w:rsidRPr="00596BF9">
        <w:rPr>
          <w:sz w:val="28"/>
          <w:szCs w:val="28"/>
        </w:rPr>
        <w:t xml:space="preserve">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2743ED2D" w:rsidR="00220D4D" w:rsidRDefault="0097329B"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w:t>
      </w:r>
      <w:r w:rsidR="00990568">
        <w:rPr>
          <w:sz w:val="28"/>
          <w:szCs w:val="28"/>
        </w:rPr>
        <w:t>9</w:t>
      </w:r>
    </w:p>
    <w:p w14:paraId="60227976" w14:textId="77777777" w:rsidR="00110B74" w:rsidRDefault="00110B74" w:rsidP="0028558C">
      <w:pPr>
        <w:ind w:firstLine="0"/>
        <w:jc w:val="center"/>
        <w:rPr>
          <w:sz w:val="28"/>
          <w:szCs w:val="28"/>
        </w:rPr>
        <w:sectPr w:rsidR="00110B74">
          <w:pgSz w:w="11910" w:h="16840"/>
          <w:pgMar w:top="2020" w:right="1020" w:bottom="280" w:left="1400" w:header="1713" w:footer="0" w:gutter="0"/>
          <w:cols w:space="720"/>
        </w:sect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3EEA69E" w:rsidR="0097776E" w:rsidRDefault="0097329B"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w:t>
      </w:r>
      <w:r w:rsidR="00990568">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B15C90D" w:rsidR="00172F7F" w:rsidRDefault="00172F7F" w:rsidP="005B582B">
      <w:pPr>
        <w:pStyle w:val="Corpodetexto"/>
        <w:ind w:left="4820"/>
        <w:jc w:val="right"/>
      </w:pPr>
      <w:r>
        <w:t xml:space="preserve">Montes Claros, </w:t>
      </w:r>
      <w:r w:rsidR="0097329B">
        <w:t xml:space="preserve">xx de novembro </w:t>
      </w:r>
      <w:r>
        <w:t>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552D11BF" w:rsidR="00172F7F" w:rsidRDefault="00172F7F" w:rsidP="00172F7F">
      <w:pPr>
        <w:ind w:left="3674" w:right="3480" w:firstLine="12"/>
        <w:jc w:val="center"/>
        <w:rPr>
          <w:b/>
          <w:sz w:val="28"/>
        </w:rPr>
      </w:pPr>
      <w:r>
        <w:rPr>
          <w:b/>
          <w:sz w:val="28"/>
        </w:rPr>
        <w:t xml:space="preserve">Montes Claros/MG </w:t>
      </w:r>
      <w:r w:rsidR="0097329B">
        <w:rPr>
          <w:b/>
          <w:sz w:val="28"/>
        </w:rPr>
        <w:t xml:space="preserve">Novembro </w:t>
      </w:r>
      <w:r>
        <w:rPr>
          <w:b/>
          <w:sz w:val="28"/>
        </w:rPr>
        <w:t>de 201</w:t>
      </w:r>
      <w:r w:rsidR="00990568">
        <w:rPr>
          <w:b/>
          <w:sz w:val="28"/>
        </w:rPr>
        <w:t>9</w:t>
      </w:r>
    </w:p>
    <w:p w14:paraId="17CBCDB0" w14:textId="77777777" w:rsidR="00172F7F" w:rsidRDefault="00172F7F" w:rsidP="00172F7F">
      <w:pPr>
        <w:jc w:val="center"/>
        <w:rPr>
          <w:sz w:val="28"/>
        </w:rPr>
        <w:sectPr w:rsidR="00172F7F" w:rsidSect="003353B4">
          <w:headerReference w:type="default" r:id="rId8"/>
          <w:pgSz w:w="11910" w:h="16840"/>
          <w:pgMar w:top="2020" w:right="1020" w:bottom="280" w:left="1400" w:header="1713" w:footer="0" w:gutter="0"/>
          <w:pgNumType w:start="1"/>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9"/>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10"/>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281572F6"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97329B">
        <w:t xml:space="preserve"> </w:t>
      </w:r>
      <w:r w:rsidR="0097329B">
        <w:rPr>
          <w:i/>
          <w:iCs/>
        </w:rPr>
        <w:t xml:space="preserve">et al, </w:t>
      </w:r>
      <w:r w:rsidR="0097329B">
        <w:t>2015</w:t>
      </w:r>
      <w:r w:rsidR="00172F7F">
        <w:t>).</w:t>
      </w:r>
    </w:p>
    <w:p w14:paraId="11F43669" w14:textId="77777777" w:rsidR="00172F7F" w:rsidRDefault="00172F7F" w:rsidP="00172F7F">
      <w:pPr>
        <w:sectPr w:rsidR="00172F7F">
          <w:headerReference w:type="default" r:id="rId11"/>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2"/>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DBB69EE" w14:textId="76119357" w:rsidR="00B946A8" w:rsidRDefault="00B946A8" w:rsidP="009C5E46">
      <w:pPr>
        <w:spacing w:after="160"/>
        <w:ind w:firstLine="0"/>
        <w:rPr>
          <w:ins w:id="0" w:author="Ryan Lemos" w:date="2019-10-07T11:19:00Z"/>
          <w:i/>
          <w:iCs/>
          <w:lang w:val="en-US"/>
        </w:rPr>
      </w:pPr>
      <w:r>
        <w:rPr>
          <w:lang w:val="en-US"/>
        </w:rPr>
        <w:t>API</w:t>
      </w:r>
      <w:r w:rsidR="00D77583">
        <w:rPr>
          <w:lang w:val="en-US"/>
        </w:rPr>
        <w:tab/>
      </w:r>
      <w:r w:rsidR="00D77583">
        <w:rPr>
          <w:lang w:val="en-US"/>
        </w:rPr>
        <w:tab/>
      </w:r>
      <w:r w:rsidR="00D77583" w:rsidRPr="00B70A30">
        <w:rPr>
          <w:i/>
          <w:iCs/>
          <w:lang w:val="en-US"/>
        </w:rPr>
        <w:t>Application Programming Interface</w:t>
      </w:r>
    </w:p>
    <w:p w14:paraId="1B4E7694" w14:textId="3678768C" w:rsidR="00694F9B" w:rsidRPr="00694F9B" w:rsidRDefault="00694F9B" w:rsidP="009C5E46">
      <w:pPr>
        <w:spacing w:after="160"/>
        <w:ind w:firstLine="0"/>
        <w:rPr>
          <w:lang w:val="en-US"/>
        </w:rPr>
      </w:pPr>
      <w:ins w:id="1" w:author="Ryan Lemos" w:date="2019-10-07T11:19:00Z">
        <w:r w:rsidRPr="00694F9B">
          <w:rPr>
            <w:lang w:val="en-US"/>
            <w:rPrChange w:id="2" w:author="Ryan Lemos" w:date="2019-10-07T11:19:00Z">
              <w:rPr>
                <w:i/>
                <w:iCs/>
                <w:lang w:val="en-US"/>
              </w:rPr>
            </w:rPrChange>
          </w:rPr>
          <w:t>BD</w:t>
        </w:r>
        <w:r>
          <w:rPr>
            <w:lang w:val="en-US"/>
          </w:rPr>
          <w:tab/>
        </w:r>
        <w:r>
          <w:rPr>
            <w:lang w:val="en-US"/>
          </w:rPr>
          <w:tab/>
          <w:t>Banco de Dados</w:t>
        </w:r>
      </w:ins>
    </w:p>
    <w:p w14:paraId="2E103F4E" w14:textId="5F78860C"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08F6E2A3" w:rsidR="009C5E46"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02614E07" w14:textId="39E0EC9A" w:rsidR="0053624F" w:rsidRPr="00D77583" w:rsidRDefault="0053624F" w:rsidP="009C5E46">
      <w:pPr>
        <w:spacing w:after="160"/>
        <w:ind w:firstLine="0"/>
        <w:rPr>
          <w:szCs w:val="24"/>
          <w:lang w:val="en-US"/>
        </w:rPr>
      </w:pPr>
      <w:r>
        <w:rPr>
          <w:szCs w:val="24"/>
          <w:lang w:val="en-US"/>
        </w:rPr>
        <w:t>HTTP</w:t>
      </w:r>
      <w:r w:rsidR="009705BD">
        <w:rPr>
          <w:szCs w:val="24"/>
          <w:lang w:val="en-US"/>
        </w:rPr>
        <w:tab/>
      </w:r>
      <w:r w:rsidR="009705BD">
        <w:rPr>
          <w:szCs w:val="24"/>
          <w:lang w:val="en-US"/>
        </w:rPr>
        <w:tab/>
      </w:r>
      <w:r w:rsidR="00D77583" w:rsidRPr="00B70A30">
        <w:rPr>
          <w:i/>
          <w:iCs/>
          <w:szCs w:val="24"/>
          <w:lang w:val="en-US"/>
        </w:rPr>
        <w:t>Hypertext Transfer Protocol</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45036DB"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44556B57" w14:textId="231F94FD" w:rsidR="0014535A" w:rsidRDefault="0014535A" w:rsidP="009C5E46">
      <w:pPr>
        <w:spacing w:after="160"/>
        <w:ind w:firstLine="0"/>
        <w:rPr>
          <w:lang w:val="en-US"/>
        </w:rPr>
      </w:pPr>
      <w:r w:rsidRPr="0014535A">
        <w:rPr>
          <w:lang w:val="en-US"/>
        </w:rPr>
        <w:t xml:space="preserve">JSON </w:t>
      </w:r>
      <w:r>
        <w:rPr>
          <w:lang w:val="en-US"/>
        </w:rPr>
        <w:tab/>
      </w:r>
      <w:r>
        <w:rPr>
          <w:lang w:val="en-US"/>
        </w:rPr>
        <w:tab/>
      </w:r>
      <w:r w:rsidRPr="0014535A">
        <w:rPr>
          <w:lang w:val="en-US"/>
        </w:rPr>
        <w:t xml:space="preserve">JavaScript </w:t>
      </w:r>
      <w:r w:rsidRPr="00B70A30">
        <w:rPr>
          <w:i/>
          <w:iCs/>
          <w:lang w:val="en-US"/>
        </w:rPr>
        <w:t>Object Notation</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CBE1307" w:rsidR="00AF41EE" w:rsidRPr="00B70A30" w:rsidRDefault="00AF41EE" w:rsidP="000032A4">
      <w:pPr>
        <w:spacing w:after="160"/>
        <w:ind w:firstLine="0"/>
        <w:rPr>
          <w:i/>
          <w:lang w:val="en-US"/>
        </w:rPr>
      </w:pPr>
      <w:r w:rsidRPr="00B70A30">
        <w:rPr>
          <w:lang w:val="en-US"/>
        </w:rPr>
        <w:t>PHP</w:t>
      </w:r>
      <w:r w:rsidRPr="00B70A30">
        <w:rPr>
          <w:lang w:val="en-US"/>
        </w:rPr>
        <w:tab/>
      </w:r>
      <w:r w:rsidRPr="00B70A30">
        <w:rPr>
          <w:lang w:val="en-US"/>
        </w:rPr>
        <w:tab/>
      </w:r>
      <w:r w:rsidRPr="00B70A30">
        <w:rPr>
          <w:i/>
          <w:lang w:val="en-US"/>
        </w:rPr>
        <w:t xml:space="preserve">Hypertext </w:t>
      </w:r>
      <w:proofErr w:type="spellStart"/>
      <w:r w:rsidRPr="00B70A30">
        <w:rPr>
          <w:i/>
          <w:lang w:val="en-US"/>
        </w:rPr>
        <w:t>PreProcessor</w:t>
      </w:r>
      <w:proofErr w:type="spellEnd"/>
    </w:p>
    <w:p w14:paraId="5C8554E4" w14:textId="77777777" w:rsidR="00D77583" w:rsidRPr="005074A5" w:rsidRDefault="00D77583" w:rsidP="00D77583">
      <w:pPr>
        <w:spacing w:after="160"/>
        <w:ind w:firstLine="0"/>
      </w:pPr>
      <w:r w:rsidRPr="005074A5">
        <w:t>REST</w:t>
      </w:r>
      <w:r w:rsidRPr="005074A5">
        <w:tab/>
      </w:r>
      <w:r w:rsidRPr="005074A5">
        <w:tab/>
      </w:r>
      <w:proofErr w:type="spellStart"/>
      <w:r w:rsidRPr="005074A5">
        <w:rPr>
          <w:i/>
          <w:iCs/>
        </w:rPr>
        <w:t>Representational</w:t>
      </w:r>
      <w:proofErr w:type="spellEnd"/>
      <w:r w:rsidRPr="005074A5">
        <w:rPr>
          <w:i/>
          <w:iCs/>
        </w:rPr>
        <w:t xml:space="preserve"> </w:t>
      </w:r>
      <w:proofErr w:type="spellStart"/>
      <w:r w:rsidRPr="005074A5">
        <w:rPr>
          <w:i/>
          <w:iCs/>
        </w:rPr>
        <w:t>State</w:t>
      </w:r>
      <w:proofErr w:type="spellEnd"/>
      <w:r w:rsidRPr="005074A5">
        <w:rPr>
          <w:i/>
          <w:iCs/>
        </w:rPr>
        <w:t xml:space="preserve"> </w:t>
      </w:r>
      <w:proofErr w:type="spellStart"/>
      <w:r w:rsidRPr="005074A5">
        <w:rPr>
          <w:i/>
          <w:iCs/>
        </w:rPr>
        <w:t>Transfer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lastRenderedPageBreak/>
        <w:t>Unimontes</w:t>
      </w:r>
      <w:proofErr w:type="spellEnd"/>
      <w:r>
        <w:tab/>
        <w:t>Universidade Estadual de Montes Claros</w:t>
      </w:r>
    </w:p>
    <w:p w14:paraId="31E5DB00" w14:textId="4446B6B9" w:rsidR="009C5E46" w:rsidRDefault="00AF41EE" w:rsidP="009C5E46">
      <w:pPr>
        <w:spacing w:after="160"/>
        <w:ind w:firstLine="0"/>
        <w:rPr>
          <w:i/>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67DCAE7F" w14:textId="5B74C989" w:rsidR="002D0367" w:rsidRPr="00E95C78" w:rsidRDefault="002D0367" w:rsidP="009C5E46">
      <w:pPr>
        <w:spacing w:after="160"/>
        <w:ind w:firstLine="0"/>
        <w:rPr>
          <w:lang w:val="en-US"/>
        </w:rPr>
      </w:pPr>
      <w:r w:rsidRPr="002D0367">
        <w:rPr>
          <w:lang w:val="en-US"/>
        </w:rPr>
        <w:t xml:space="preserve">VSCODE </w:t>
      </w:r>
      <w:r>
        <w:rPr>
          <w:lang w:val="en-US"/>
        </w:rPr>
        <w:tab/>
      </w:r>
      <w:r w:rsidRPr="002D0367">
        <w:rPr>
          <w:lang w:val="en-US"/>
        </w:rPr>
        <w:t>Visual Studio Code</w:t>
      </w:r>
    </w:p>
    <w:p w14:paraId="5A0F671D" w14:textId="77777777" w:rsidR="00AF41EE" w:rsidRPr="00B70A30" w:rsidRDefault="00AF41EE" w:rsidP="009C5E46">
      <w:pPr>
        <w:spacing w:after="160"/>
        <w:ind w:firstLine="0"/>
      </w:pPr>
      <w:r w:rsidRPr="00B70A30">
        <w:t>XP</w:t>
      </w:r>
      <w:r w:rsidRPr="00B70A30">
        <w:tab/>
      </w:r>
      <w:r w:rsidRPr="00B70A30">
        <w:tab/>
      </w:r>
      <w:proofErr w:type="spellStart"/>
      <w:r w:rsidRPr="00B70A30">
        <w:rPr>
          <w:i/>
        </w:rPr>
        <w:t>eXtreme</w:t>
      </w:r>
      <w:proofErr w:type="spellEnd"/>
      <w:r w:rsidRPr="00B70A30">
        <w:rPr>
          <w:i/>
        </w:rPr>
        <w:t xml:space="preserve"> </w:t>
      </w:r>
      <w:proofErr w:type="spellStart"/>
      <w:r w:rsidRPr="00B70A30">
        <w:rPr>
          <w:i/>
        </w:rPr>
        <w:t>Programming</w:t>
      </w:r>
      <w:proofErr w:type="spellEnd"/>
    </w:p>
    <w:p w14:paraId="1BF3B4C1" w14:textId="77777777" w:rsidR="0024032D" w:rsidRPr="00B70A30" w:rsidRDefault="0024032D" w:rsidP="009C5E46">
      <w:pPr>
        <w:spacing w:after="160"/>
        <w:ind w:firstLine="0"/>
      </w:pPr>
    </w:p>
    <w:p w14:paraId="6F6A1532" w14:textId="77777777" w:rsidR="000032A4" w:rsidRPr="00B70A30" w:rsidRDefault="000032A4">
      <w:pPr>
        <w:spacing w:line="240" w:lineRule="auto"/>
        <w:ind w:firstLine="0"/>
        <w:jc w:val="left"/>
        <w:outlineLvl w:val="9"/>
      </w:pPr>
      <w:r w:rsidRPr="00B70A30">
        <w:br w:type="page"/>
      </w:r>
    </w:p>
    <w:p w14:paraId="53BC0B23" w14:textId="77777777" w:rsidR="00AF615B" w:rsidRPr="00B70A30" w:rsidRDefault="00AF615B">
      <w:pPr>
        <w:spacing w:after="160" w:line="259" w:lineRule="auto"/>
        <w:ind w:firstLine="0"/>
        <w:jc w:val="left"/>
        <w:outlineLvl w:val="9"/>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702BBF62" w14:textId="4D9AB709" w:rsidR="00DE2B76" w:rsidRDefault="003C5BA6">
      <w:pPr>
        <w:pStyle w:val="Sumrio1"/>
        <w:tabs>
          <w:tab w:val="left" w:pos="1200"/>
          <w:tab w:val="right" w:leader="dot" w:pos="9061"/>
        </w:tabs>
        <w:rPr>
          <w:ins w:id="3" w:author="Ryan Lemos" w:date="2019-10-09T09:30: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4" w:author="Ryan Lemos" w:date="2019-10-09T09:30:00Z">
        <w:r w:rsidR="00DE2B76">
          <w:rPr>
            <w:noProof/>
          </w:rPr>
          <w:t>1</w:t>
        </w:r>
        <w:r w:rsidR="00DE2B76">
          <w:rPr>
            <w:rFonts w:asciiTheme="minorHAnsi" w:eastAsiaTheme="minorEastAsia" w:hAnsiTheme="minorHAnsi" w:cstheme="minorBidi"/>
            <w:b w:val="0"/>
            <w:bCs w:val="0"/>
            <w:caps w:val="0"/>
            <w:noProof/>
            <w:sz w:val="22"/>
            <w:szCs w:val="22"/>
            <w:lang w:eastAsia="pt-BR"/>
          </w:rPr>
          <w:tab/>
        </w:r>
        <w:r w:rsidR="00DE2B76">
          <w:rPr>
            <w:noProof/>
          </w:rPr>
          <w:t>INTRODUÇÃO</w:t>
        </w:r>
        <w:r w:rsidR="00DE2B76">
          <w:rPr>
            <w:noProof/>
          </w:rPr>
          <w:tab/>
        </w:r>
        <w:r w:rsidR="00DE2B76">
          <w:rPr>
            <w:noProof/>
          </w:rPr>
          <w:fldChar w:fldCharType="begin"/>
        </w:r>
        <w:r w:rsidR="00DE2B76">
          <w:rPr>
            <w:noProof/>
          </w:rPr>
          <w:instrText xml:space="preserve"> PAGEREF _Toc21505860 \h </w:instrText>
        </w:r>
      </w:ins>
      <w:r w:rsidR="00DE2B76">
        <w:rPr>
          <w:noProof/>
        </w:rPr>
      </w:r>
      <w:r w:rsidR="00DE2B76">
        <w:rPr>
          <w:noProof/>
        </w:rPr>
        <w:fldChar w:fldCharType="separate"/>
      </w:r>
      <w:ins w:id="5" w:author="Ryan Lemos" w:date="2019-10-09T09:44:00Z">
        <w:r w:rsidR="00511CE0">
          <w:rPr>
            <w:noProof/>
          </w:rPr>
          <w:t>12</w:t>
        </w:r>
      </w:ins>
      <w:ins w:id="6" w:author="Ryan Lemos" w:date="2019-10-09T09:30:00Z">
        <w:r w:rsidR="00DE2B76">
          <w:rPr>
            <w:noProof/>
          </w:rPr>
          <w:fldChar w:fldCharType="end"/>
        </w:r>
      </w:ins>
    </w:p>
    <w:p w14:paraId="595A0AEF" w14:textId="3D71220C" w:rsidR="00DE2B76" w:rsidRDefault="00DE2B76">
      <w:pPr>
        <w:pStyle w:val="Sumrio1"/>
        <w:tabs>
          <w:tab w:val="left" w:pos="1200"/>
          <w:tab w:val="right" w:leader="dot" w:pos="9061"/>
        </w:tabs>
        <w:rPr>
          <w:ins w:id="7" w:author="Ryan Lemos" w:date="2019-10-09T09:30:00Z"/>
          <w:rFonts w:asciiTheme="minorHAnsi" w:eastAsiaTheme="minorEastAsia" w:hAnsiTheme="minorHAnsi" w:cstheme="minorBidi"/>
          <w:b w:val="0"/>
          <w:bCs w:val="0"/>
          <w:caps w:val="0"/>
          <w:noProof/>
          <w:sz w:val="22"/>
          <w:szCs w:val="22"/>
          <w:lang w:eastAsia="pt-BR"/>
        </w:rPr>
      </w:pPr>
      <w:ins w:id="8" w:author="Ryan Lemos" w:date="2019-10-09T09:30: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_Toc21505861 \h </w:instrText>
        </w:r>
      </w:ins>
      <w:r>
        <w:rPr>
          <w:noProof/>
        </w:rPr>
      </w:r>
      <w:r>
        <w:rPr>
          <w:noProof/>
        </w:rPr>
        <w:fldChar w:fldCharType="separate"/>
      </w:r>
      <w:ins w:id="9" w:author="Ryan Lemos" w:date="2019-10-09T09:44:00Z">
        <w:r w:rsidR="00511CE0">
          <w:rPr>
            <w:noProof/>
          </w:rPr>
          <w:t>14</w:t>
        </w:r>
      </w:ins>
      <w:ins w:id="10" w:author="Ryan Lemos" w:date="2019-10-09T09:30:00Z">
        <w:r>
          <w:rPr>
            <w:noProof/>
          </w:rPr>
          <w:fldChar w:fldCharType="end"/>
        </w:r>
      </w:ins>
    </w:p>
    <w:p w14:paraId="6E62683C" w14:textId="3F402775" w:rsidR="00DE2B76" w:rsidRDefault="00DE2B76">
      <w:pPr>
        <w:pStyle w:val="Sumrio2"/>
        <w:tabs>
          <w:tab w:val="left" w:pos="1200"/>
          <w:tab w:val="right" w:leader="dot" w:pos="9061"/>
        </w:tabs>
        <w:rPr>
          <w:ins w:id="11" w:author="Ryan Lemos" w:date="2019-10-09T09:30:00Z"/>
          <w:rFonts w:asciiTheme="minorHAnsi" w:eastAsiaTheme="minorEastAsia" w:hAnsiTheme="minorHAnsi" w:cstheme="minorBidi"/>
          <w:caps w:val="0"/>
          <w:noProof/>
          <w:sz w:val="22"/>
          <w:szCs w:val="22"/>
          <w:lang w:eastAsia="pt-BR"/>
        </w:rPr>
      </w:pPr>
      <w:ins w:id="12" w:author="Ryan Lemos" w:date="2019-10-09T09:30: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_Toc21505862 \h </w:instrText>
        </w:r>
      </w:ins>
      <w:r>
        <w:rPr>
          <w:noProof/>
        </w:rPr>
      </w:r>
      <w:r>
        <w:rPr>
          <w:noProof/>
        </w:rPr>
        <w:fldChar w:fldCharType="separate"/>
      </w:r>
      <w:ins w:id="13" w:author="Ryan Lemos" w:date="2019-10-09T09:44:00Z">
        <w:r w:rsidR="00511CE0">
          <w:rPr>
            <w:noProof/>
          </w:rPr>
          <w:t>14</w:t>
        </w:r>
      </w:ins>
      <w:ins w:id="14" w:author="Ryan Lemos" w:date="2019-10-09T09:30:00Z">
        <w:r>
          <w:rPr>
            <w:noProof/>
          </w:rPr>
          <w:fldChar w:fldCharType="end"/>
        </w:r>
      </w:ins>
    </w:p>
    <w:p w14:paraId="5045B7D6" w14:textId="155DCBB7" w:rsidR="00DE2B76" w:rsidRDefault="00DE2B76">
      <w:pPr>
        <w:pStyle w:val="Sumrio3"/>
        <w:rPr>
          <w:ins w:id="15" w:author="Ryan Lemos" w:date="2019-10-09T09:30:00Z"/>
          <w:rFonts w:asciiTheme="minorHAnsi" w:eastAsiaTheme="minorEastAsia" w:hAnsiTheme="minorHAnsi" w:cstheme="minorBidi"/>
          <w:b w:val="0"/>
          <w:iCs w:val="0"/>
          <w:noProof/>
          <w:sz w:val="22"/>
          <w:szCs w:val="22"/>
          <w:lang w:eastAsia="pt-BR"/>
        </w:rPr>
      </w:pPr>
      <w:ins w:id="16" w:author="Ryan Lemos" w:date="2019-10-09T09:30: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_Toc21505863 \h </w:instrText>
        </w:r>
      </w:ins>
      <w:r>
        <w:rPr>
          <w:noProof/>
        </w:rPr>
      </w:r>
      <w:r>
        <w:rPr>
          <w:noProof/>
        </w:rPr>
        <w:fldChar w:fldCharType="separate"/>
      </w:r>
      <w:ins w:id="17" w:author="Ryan Lemos" w:date="2019-10-09T09:44:00Z">
        <w:r w:rsidR="00511CE0">
          <w:rPr>
            <w:noProof/>
          </w:rPr>
          <w:t>14</w:t>
        </w:r>
      </w:ins>
      <w:ins w:id="18" w:author="Ryan Lemos" w:date="2019-10-09T09:30:00Z">
        <w:r>
          <w:rPr>
            <w:noProof/>
          </w:rPr>
          <w:fldChar w:fldCharType="end"/>
        </w:r>
      </w:ins>
    </w:p>
    <w:p w14:paraId="1DAA7844" w14:textId="68D9638D" w:rsidR="00DE2B76" w:rsidRDefault="00DE2B76">
      <w:pPr>
        <w:pStyle w:val="Sumrio2"/>
        <w:tabs>
          <w:tab w:val="left" w:pos="1200"/>
          <w:tab w:val="right" w:leader="dot" w:pos="9061"/>
        </w:tabs>
        <w:rPr>
          <w:ins w:id="19" w:author="Ryan Lemos" w:date="2019-10-09T09:30:00Z"/>
          <w:rFonts w:asciiTheme="minorHAnsi" w:eastAsiaTheme="minorEastAsia" w:hAnsiTheme="minorHAnsi" w:cstheme="minorBidi"/>
          <w:caps w:val="0"/>
          <w:noProof/>
          <w:sz w:val="22"/>
          <w:szCs w:val="22"/>
          <w:lang w:eastAsia="pt-BR"/>
        </w:rPr>
      </w:pPr>
      <w:ins w:id="20" w:author="Ryan Lemos" w:date="2019-10-09T09:30: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_Toc21505864 \h </w:instrText>
        </w:r>
      </w:ins>
      <w:r>
        <w:rPr>
          <w:noProof/>
        </w:rPr>
      </w:r>
      <w:r>
        <w:rPr>
          <w:noProof/>
        </w:rPr>
        <w:fldChar w:fldCharType="separate"/>
      </w:r>
      <w:ins w:id="21" w:author="Ryan Lemos" w:date="2019-10-09T09:44:00Z">
        <w:r w:rsidR="00511CE0">
          <w:rPr>
            <w:noProof/>
          </w:rPr>
          <w:t>16</w:t>
        </w:r>
      </w:ins>
      <w:ins w:id="22" w:author="Ryan Lemos" w:date="2019-10-09T09:30:00Z">
        <w:r>
          <w:rPr>
            <w:noProof/>
          </w:rPr>
          <w:fldChar w:fldCharType="end"/>
        </w:r>
      </w:ins>
    </w:p>
    <w:p w14:paraId="2FD49548" w14:textId="33BEEFD3" w:rsidR="00DE2B76" w:rsidRDefault="00DE2B76">
      <w:pPr>
        <w:pStyle w:val="Sumrio3"/>
        <w:rPr>
          <w:ins w:id="23" w:author="Ryan Lemos" w:date="2019-10-09T09:30:00Z"/>
          <w:rFonts w:asciiTheme="minorHAnsi" w:eastAsiaTheme="minorEastAsia" w:hAnsiTheme="minorHAnsi" w:cstheme="minorBidi"/>
          <w:b w:val="0"/>
          <w:iCs w:val="0"/>
          <w:noProof/>
          <w:sz w:val="22"/>
          <w:szCs w:val="22"/>
          <w:lang w:eastAsia="pt-BR"/>
        </w:rPr>
      </w:pPr>
      <w:ins w:id="24" w:author="Ryan Lemos" w:date="2019-10-09T09:30:00Z">
        <w:r>
          <w:rPr>
            <w:noProof/>
          </w:rPr>
          <w:t>2.2.1</w:t>
        </w:r>
        <w:r>
          <w:rPr>
            <w:rFonts w:asciiTheme="minorHAnsi" w:eastAsiaTheme="minorEastAsia" w:hAnsiTheme="minorHAnsi" w:cstheme="minorBidi"/>
            <w:b w:val="0"/>
            <w:iCs w:val="0"/>
            <w:noProof/>
            <w:sz w:val="22"/>
            <w:szCs w:val="22"/>
            <w:lang w:eastAsia="pt-BR"/>
          </w:rPr>
          <w:tab/>
        </w:r>
        <w:r>
          <w:rPr>
            <w:noProof/>
          </w:rPr>
          <w:t>Controle de acessos</w:t>
        </w:r>
        <w:r>
          <w:rPr>
            <w:noProof/>
          </w:rPr>
          <w:tab/>
        </w:r>
        <w:r>
          <w:rPr>
            <w:noProof/>
          </w:rPr>
          <w:fldChar w:fldCharType="begin"/>
        </w:r>
        <w:r>
          <w:rPr>
            <w:noProof/>
          </w:rPr>
          <w:instrText xml:space="preserve"> PAGEREF _Toc21505865 \h </w:instrText>
        </w:r>
      </w:ins>
      <w:r>
        <w:rPr>
          <w:noProof/>
        </w:rPr>
      </w:r>
      <w:r>
        <w:rPr>
          <w:noProof/>
        </w:rPr>
        <w:fldChar w:fldCharType="separate"/>
      </w:r>
      <w:ins w:id="25" w:author="Ryan Lemos" w:date="2019-10-09T09:44:00Z">
        <w:r w:rsidR="00511CE0">
          <w:rPr>
            <w:noProof/>
          </w:rPr>
          <w:t>17</w:t>
        </w:r>
      </w:ins>
      <w:ins w:id="26" w:author="Ryan Lemos" w:date="2019-10-09T09:30:00Z">
        <w:r>
          <w:rPr>
            <w:noProof/>
          </w:rPr>
          <w:fldChar w:fldCharType="end"/>
        </w:r>
      </w:ins>
    </w:p>
    <w:p w14:paraId="096FB710" w14:textId="7AF88383" w:rsidR="00DE2B76" w:rsidRDefault="00DE2B76">
      <w:pPr>
        <w:pStyle w:val="Sumrio3"/>
        <w:rPr>
          <w:ins w:id="27" w:author="Ryan Lemos" w:date="2019-10-09T09:30:00Z"/>
          <w:rFonts w:asciiTheme="minorHAnsi" w:eastAsiaTheme="minorEastAsia" w:hAnsiTheme="minorHAnsi" w:cstheme="minorBidi"/>
          <w:b w:val="0"/>
          <w:iCs w:val="0"/>
          <w:noProof/>
          <w:sz w:val="22"/>
          <w:szCs w:val="22"/>
          <w:lang w:eastAsia="pt-BR"/>
        </w:rPr>
      </w:pPr>
      <w:ins w:id="28" w:author="Ryan Lemos" w:date="2019-10-09T09:30: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_Toc21505866 \h </w:instrText>
        </w:r>
      </w:ins>
      <w:r>
        <w:rPr>
          <w:noProof/>
        </w:rPr>
      </w:r>
      <w:r>
        <w:rPr>
          <w:noProof/>
        </w:rPr>
        <w:fldChar w:fldCharType="separate"/>
      </w:r>
      <w:ins w:id="29" w:author="Ryan Lemos" w:date="2019-10-09T09:44:00Z">
        <w:r w:rsidR="00511CE0">
          <w:rPr>
            <w:noProof/>
          </w:rPr>
          <w:t>17</w:t>
        </w:r>
      </w:ins>
      <w:ins w:id="30" w:author="Ryan Lemos" w:date="2019-10-09T09:30:00Z">
        <w:r>
          <w:rPr>
            <w:noProof/>
          </w:rPr>
          <w:fldChar w:fldCharType="end"/>
        </w:r>
      </w:ins>
    </w:p>
    <w:p w14:paraId="1DCE945E" w14:textId="11B8CA60" w:rsidR="00DE2B76" w:rsidRDefault="00DE2B76">
      <w:pPr>
        <w:pStyle w:val="Sumrio3"/>
        <w:rPr>
          <w:ins w:id="31" w:author="Ryan Lemos" w:date="2019-10-09T09:30:00Z"/>
          <w:rFonts w:asciiTheme="minorHAnsi" w:eastAsiaTheme="minorEastAsia" w:hAnsiTheme="minorHAnsi" w:cstheme="minorBidi"/>
          <w:b w:val="0"/>
          <w:iCs w:val="0"/>
          <w:noProof/>
          <w:sz w:val="22"/>
          <w:szCs w:val="22"/>
          <w:lang w:eastAsia="pt-BR"/>
        </w:rPr>
      </w:pPr>
      <w:ins w:id="32" w:author="Ryan Lemos" w:date="2019-10-09T09:30: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_Toc21505867 \h </w:instrText>
        </w:r>
      </w:ins>
      <w:r>
        <w:rPr>
          <w:noProof/>
        </w:rPr>
      </w:r>
      <w:r>
        <w:rPr>
          <w:noProof/>
        </w:rPr>
        <w:fldChar w:fldCharType="separate"/>
      </w:r>
      <w:ins w:id="33" w:author="Ryan Lemos" w:date="2019-10-09T09:44:00Z">
        <w:r w:rsidR="00511CE0">
          <w:rPr>
            <w:noProof/>
          </w:rPr>
          <w:t>18</w:t>
        </w:r>
      </w:ins>
      <w:ins w:id="34" w:author="Ryan Lemos" w:date="2019-10-09T09:30:00Z">
        <w:r>
          <w:rPr>
            <w:noProof/>
          </w:rPr>
          <w:fldChar w:fldCharType="end"/>
        </w:r>
      </w:ins>
    </w:p>
    <w:p w14:paraId="191E8C6E" w14:textId="06094AE6" w:rsidR="00DE2B76" w:rsidRDefault="00DE2B76">
      <w:pPr>
        <w:pStyle w:val="Sumrio4"/>
        <w:tabs>
          <w:tab w:val="left" w:pos="1200"/>
          <w:tab w:val="right" w:leader="dot" w:pos="9061"/>
        </w:tabs>
        <w:rPr>
          <w:ins w:id="35" w:author="Ryan Lemos" w:date="2019-10-09T09:30:00Z"/>
          <w:rFonts w:asciiTheme="minorHAnsi" w:eastAsiaTheme="minorEastAsia" w:hAnsiTheme="minorHAnsi" w:cstheme="minorBidi"/>
          <w:noProof/>
          <w:sz w:val="22"/>
          <w:szCs w:val="22"/>
          <w:lang w:eastAsia="pt-BR"/>
        </w:rPr>
      </w:pPr>
      <w:ins w:id="36" w:author="Ryan Lemos" w:date="2019-10-09T09:30: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3B3F1B">
          <w:rPr>
            <w:i/>
            <w:noProof/>
          </w:rPr>
          <w:t>Business Process Model and Notation</w:t>
        </w:r>
        <w:r>
          <w:rPr>
            <w:noProof/>
          </w:rPr>
          <w:t xml:space="preserve"> (BPMN)</w:t>
        </w:r>
        <w:r>
          <w:rPr>
            <w:noProof/>
          </w:rPr>
          <w:tab/>
        </w:r>
        <w:r>
          <w:rPr>
            <w:noProof/>
          </w:rPr>
          <w:fldChar w:fldCharType="begin"/>
        </w:r>
        <w:r>
          <w:rPr>
            <w:noProof/>
          </w:rPr>
          <w:instrText xml:space="preserve"> PAGEREF _Toc21505868 \h </w:instrText>
        </w:r>
      </w:ins>
      <w:r>
        <w:rPr>
          <w:noProof/>
        </w:rPr>
      </w:r>
      <w:r>
        <w:rPr>
          <w:noProof/>
        </w:rPr>
        <w:fldChar w:fldCharType="separate"/>
      </w:r>
      <w:ins w:id="37" w:author="Ryan Lemos" w:date="2019-10-09T09:44:00Z">
        <w:r w:rsidR="00511CE0">
          <w:rPr>
            <w:noProof/>
          </w:rPr>
          <w:t>20</w:t>
        </w:r>
      </w:ins>
      <w:ins w:id="38" w:author="Ryan Lemos" w:date="2019-10-09T09:30:00Z">
        <w:r>
          <w:rPr>
            <w:noProof/>
          </w:rPr>
          <w:fldChar w:fldCharType="end"/>
        </w:r>
      </w:ins>
    </w:p>
    <w:p w14:paraId="43FE06DE" w14:textId="490FCE22" w:rsidR="00DE2B76" w:rsidRDefault="00DE2B76">
      <w:pPr>
        <w:pStyle w:val="Sumrio4"/>
        <w:tabs>
          <w:tab w:val="left" w:pos="1200"/>
          <w:tab w:val="right" w:leader="dot" w:pos="9061"/>
        </w:tabs>
        <w:rPr>
          <w:ins w:id="39" w:author="Ryan Lemos" w:date="2019-10-09T09:30:00Z"/>
          <w:rFonts w:asciiTheme="minorHAnsi" w:eastAsiaTheme="minorEastAsia" w:hAnsiTheme="minorHAnsi" w:cstheme="minorBidi"/>
          <w:noProof/>
          <w:sz w:val="22"/>
          <w:szCs w:val="22"/>
          <w:lang w:eastAsia="pt-BR"/>
        </w:rPr>
      </w:pPr>
      <w:ins w:id="40" w:author="Ryan Lemos" w:date="2019-10-09T09:30: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_Toc21505869 \h </w:instrText>
        </w:r>
      </w:ins>
      <w:r>
        <w:rPr>
          <w:noProof/>
        </w:rPr>
      </w:r>
      <w:r>
        <w:rPr>
          <w:noProof/>
        </w:rPr>
        <w:fldChar w:fldCharType="separate"/>
      </w:r>
      <w:ins w:id="41" w:author="Ryan Lemos" w:date="2019-10-09T09:44:00Z">
        <w:r w:rsidR="00511CE0">
          <w:rPr>
            <w:noProof/>
          </w:rPr>
          <w:t>24</w:t>
        </w:r>
      </w:ins>
      <w:ins w:id="42" w:author="Ryan Lemos" w:date="2019-10-09T09:30:00Z">
        <w:r>
          <w:rPr>
            <w:noProof/>
          </w:rPr>
          <w:fldChar w:fldCharType="end"/>
        </w:r>
      </w:ins>
    </w:p>
    <w:p w14:paraId="035A4141" w14:textId="5382A2CD" w:rsidR="00DE2B76" w:rsidRDefault="00DE2B76">
      <w:pPr>
        <w:pStyle w:val="Sumrio4"/>
        <w:tabs>
          <w:tab w:val="left" w:pos="1200"/>
          <w:tab w:val="right" w:leader="dot" w:pos="9061"/>
        </w:tabs>
        <w:rPr>
          <w:ins w:id="43" w:author="Ryan Lemos" w:date="2019-10-09T09:30:00Z"/>
          <w:rFonts w:asciiTheme="minorHAnsi" w:eastAsiaTheme="minorEastAsia" w:hAnsiTheme="minorHAnsi" w:cstheme="minorBidi"/>
          <w:noProof/>
          <w:sz w:val="22"/>
          <w:szCs w:val="22"/>
          <w:lang w:eastAsia="pt-BR"/>
        </w:rPr>
      </w:pPr>
      <w:ins w:id="44" w:author="Ryan Lemos" w:date="2019-10-09T09:30:00Z">
        <w:r>
          <w:rPr>
            <w:noProof/>
          </w:rPr>
          <w:t>2.2.3.3</w:t>
        </w:r>
        <w:r>
          <w:rPr>
            <w:rFonts w:asciiTheme="minorHAnsi" w:eastAsiaTheme="minorEastAsia" w:hAnsiTheme="minorHAnsi" w:cstheme="minorBidi"/>
            <w:noProof/>
            <w:sz w:val="22"/>
            <w:szCs w:val="22"/>
            <w:lang w:eastAsia="pt-BR"/>
          </w:rPr>
          <w:tab/>
        </w:r>
        <w:r w:rsidRPr="003B3F1B">
          <w:rPr>
            <w:i/>
            <w:noProof/>
          </w:rPr>
          <w:t>Extreme Programming</w:t>
        </w:r>
        <w:r>
          <w:rPr>
            <w:noProof/>
          </w:rPr>
          <w:t xml:space="preserve"> (XP)</w:t>
        </w:r>
        <w:r>
          <w:rPr>
            <w:noProof/>
          </w:rPr>
          <w:tab/>
        </w:r>
        <w:r>
          <w:rPr>
            <w:noProof/>
          </w:rPr>
          <w:fldChar w:fldCharType="begin"/>
        </w:r>
        <w:r>
          <w:rPr>
            <w:noProof/>
          </w:rPr>
          <w:instrText xml:space="preserve"> PAGEREF _Toc21505870 \h </w:instrText>
        </w:r>
      </w:ins>
      <w:r>
        <w:rPr>
          <w:noProof/>
        </w:rPr>
      </w:r>
      <w:r>
        <w:rPr>
          <w:noProof/>
        </w:rPr>
        <w:fldChar w:fldCharType="separate"/>
      </w:r>
      <w:ins w:id="45" w:author="Ryan Lemos" w:date="2019-10-09T09:44:00Z">
        <w:r w:rsidR="00511CE0">
          <w:rPr>
            <w:noProof/>
          </w:rPr>
          <w:t>25</w:t>
        </w:r>
      </w:ins>
      <w:ins w:id="46" w:author="Ryan Lemos" w:date="2019-10-09T09:30:00Z">
        <w:r>
          <w:rPr>
            <w:noProof/>
          </w:rPr>
          <w:fldChar w:fldCharType="end"/>
        </w:r>
      </w:ins>
    </w:p>
    <w:p w14:paraId="3885FC7B" w14:textId="54F77163" w:rsidR="00DE2B76" w:rsidRDefault="00DE2B76">
      <w:pPr>
        <w:pStyle w:val="Sumrio3"/>
        <w:rPr>
          <w:ins w:id="47" w:author="Ryan Lemos" w:date="2019-10-09T09:30:00Z"/>
          <w:rFonts w:asciiTheme="minorHAnsi" w:eastAsiaTheme="minorEastAsia" w:hAnsiTheme="minorHAnsi" w:cstheme="minorBidi"/>
          <w:b w:val="0"/>
          <w:iCs w:val="0"/>
          <w:noProof/>
          <w:sz w:val="22"/>
          <w:szCs w:val="22"/>
          <w:lang w:eastAsia="pt-BR"/>
        </w:rPr>
      </w:pPr>
      <w:ins w:id="48" w:author="Ryan Lemos" w:date="2019-10-09T09:30: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_Toc21505871 \h </w:instrText>
        </w:r>
      </w:ins>
      <w:r>
        <w:rPr>
          <w:noProof/>
        </w:rPr>
      </w:r>
      <w:r>
        <w:rPr>
          <w:noProof/>
        </w:rPr>
        <w:fldChar w:fldCharType="separate"/>
      </w:r>
      <w:ins w:id="49" w:author="Ryan Lemos" w:date="2019-10-09T09:44:00Z">
        <w:r w:rsidR="00511CE0">
          <w:rPr>
            <w:noProof/>
          </w:rPr>
          <w:t>27</w:t>
        </w:r>
      </w:ins>
      <w:ins w:id="50" w:author="Ryan Lemos" w:date="2019-10-09T09:30:00Z">
        <w:r>
          <w:rPr>
            <w:noProof/>
          </w:rPr>
          <w:fldChar w:fldCharType="end"/>
        </w:r>
      </w:ins>
    </w:p>
    <w:p w14:paraId="0733D86C" w14:textId="438740E8" w:rsidR="00DE2B76" w:rsidRDefault="00DE2B76">
      <w:pPr>
        <w:pStyle w:val="Sumrio4"/>
        <w:tabs>
          <w:tab w:val="left" w:pos="1200"/>
          <w:tab w:val="right" w:leader="dot" w:pos="9061"/>
        </w:tabs>
        <w:rPr>
          <w:ins w:id="51" w:author="Ryan Lemos" w:date="2019-10-09T09:30:00Z"/>
          <w:rFonts w:asciiTheme="minorHAnsi" w:eastAsiaTheme="minorEastAsia" w:hAnsiTheme="minorHAnsi" w:cstheme="minorBidi"/>
          <w:noProof/>
          <w:sz w:val="22"/>
          <w:szCs w:val="22"/>
          <w:lang w:eastAsia="pt-BR"/>
        </w:rPr>
      </w:pPr>
      <w:ins w:id="52" w:author="Ryan Lemos" w:date="2019-10-09T09:30:00Z">
        <w:r>
          <w:rPr>
            <w:noProof/>
          </w:rPr>
          <w:t>2.2.4.1</w:t>
        </w:r>
        <w:r>
          <w:rPr>
            <w:rFonts w:asciiTheme="minorHAnsi" w:eastAsiaTheme="minorEastAsia" w:hAnsiTheme="minorHAnsi" w:cstheme="minorBidi"/>
            <w:noProof/>
            <w:sz w:val="22"/>
            <w:szCs w:val="22"/>
            <w:lang w:eastAsia="pt-BR"/>
          </w:rPr>
          <w:tab/>
        </w:r>
        <w:r w:rsidRPr="003B3F1B">
          <w:rPr>
            <w:i/>
            <w:noProof/>
          </w:rPr>
          <w:t>Visual Studio Code</w:t>
        </w:r>
        <w:r>
          <w:rPr>
            <w:noProof/>
          </w:rPr>
          <w:t xml:space="preserve"> (VSCODE)</w:t>
        </w:r>
        <w:r>
          <w:rPr>
            <w:noProof/>
          </w:rPr>
          <w:tab/>
        </w:r>
        <w:r>
          <w:rPr>
            <w:noProof/>
          </w:rPr>
          <w:fldChar w:fldCharType="begin"/>
        </w:r>
        <w:r>
          <w:rPr>
            <w:noProof/>
          </w:rPr>
          <w:instrText xml:space="preserve"> PAGEREF _Toc21505872 \h </w:instrText>
        </w:r>
      </w:ins>
      <w:r>
        <w:rPr>
          <w:noProof/>
        </w:rPr>
      </w:r>
      <w:r>
        <w:rPr>
          <w:noProof/>
        </w:rPr>
        <w:fldChar w:fldCharType="separate"/>
      </w:r>
      <w:ins w:id="53" w:author="Ryan Lemos" w:date="2019-10-09T09:44:00Z">
        <w:r w:rsidR="00511CE0">
          <w:rPr>
            <w:noProof/>
          </w:rPr>
          <w:t>28</w:t>
        </w:r>
      </w:ins>
      <w:ins w:id="54" w:author="Ryan Lemos" w:date="2019-10-09T09:30:00Z">
        <w:r>
          <w:rPr>
            <w:noProof/>
          </w:rPr>
          <w:fldChar w:fldCharType="end"/>
        </w:r>
      </w:ins>
    </w:p>
    <w:p w14:paraId="6B0263A0" w14:textId="2A3234BB" w:rsidR="00DE2B76" w:rsidRPr="00DE2B76" w:rsidRDefault="00DE2B76">
      <w:pPr>
        <w:pStyle w:val="Sumrio4"/>
        <w:tabs>
          <w:tab w:val="left" w:pos="1200"/>
          <w:tab w:val="right" w:leader="dot" w:pos="9061"/>
        </w:tabs>
        <w:rPr>
          <w:ins w:id="55" w:author="Ryan Lemos" w:date="2019-10-09T09:30:00Z"/>
          <w:rFonts w:asciiTheme="minorHAnsi" w:eastAsiaTheme="minorEastAsia" w:hAnsiTheme="minorHAnsi" w:cstheme="minorBidi"/>
          <w:noProof/>
          <w:sz w:val="22"/>
          <w:szCs w:val="22"/>
          <w:lang w:val="en-US" w:eastAsia="pt-BR"/>
          <w:rPrChange w:id="56" w:author="Ryan Lemos" w:date="2019-10-09T09:30:00Z">
            <w:rPr>
              <w:ins w:id="57" w:author="Ryan Lemos" w:date="2019-10-09T09:30:00Z"/>
              <w:rFonts w:asciiTheme="minorHAnsi" w:eastAsiaTheme="minorEastAsia" w:hAnsiTheme="minorHAnsi" w:cstheme="minorBidi"/>
              <w:noProof/>
              <w:sz w:val="22"/>
              <w:szCs w:val="22"/>
              <w:lang w:eastAsia="pt-BR"/>
            </w:rPr>
          </w:rPrChange>
        </w:rPr>
      </w:pPr>
      <w:ins w:id="58" w:author="Ryan Lemos" w:date="2019-10-09T09:30:00Z">
        <w:r w:rsidRPr="003B3F1B">
          <w:rPr>
            <w:noProof/>
            <w:lang w:val="en-US"/>
          </w:rPr>
          <w:t>2.2.4.2</w:t>
        </w:r>
        <w:r w:rsidRPr="00DE2B76">
          <w:rPr>
            <w:rFonts w:asciiTheme="minorHAnsi" w:eastAsiaTheme="minorEastAsia" w:hAnsiTheme="minorHAnsi" w:cstheme="minorBidi"/>
            <w:noProof/>
            <w:sz w:val="22"/>
            <w:szCs w:val="22"/>
            <w:lang w:val="en-US" w:eastAsia="pt-BR"/>
            <w:rPrChange w:id="59"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Hyper Text Markup Language</w:t>
        </w:r>
        <w:r w:rsidRPr="003B3F1B">
          <w:rPr>
            <w:noProof/>
            <w:lang w:val="en-US"/>
          </w:rPr>
          <w:t xml:space="preserve"> (HTML)</w:t>
        </w:r>
        <w:r w:rsidRPr="00DE2B76">
          <w:rPr>
            <w:noProof/>
            <w:lang w:val="en-US"/>
            <w:rPrChange w:id="60" w:author="Ryan Lemos" w:date="2019-10-09T09:30:00Z">
              <w:rPr>
                <w:noProof/>
              </w:rPr>
            </w:rPrChange>
          </w:rPr>
          <w:tab/>
        </w:r>
        <w:r>
          <w:rPr>
            <w:noProof/>
          </w:rPr>
          <w:fldChar w:fldCharType="begin"/>
        </w:r>
        <w:r w:rsidRPr="00DE2B76">
          <w:rPr>
            <w:noProof/>
            <w:lang w:val="en-US"/>
            <w:rPrChange w:id="61" w:author="Ryan Lemos" w:date="2019-10-09T09:30:00Z">
              <w:rPr>
                <w:noProof/>
              </w:rPr>
            </w:rPrChange>
          </w:rPr>
          <w:instrText xml:space="preserve"> PAGEREF _Toc21505873 \h </w:instrText>
        </w:r>
      </w:ins>
      <w:r>
        <w:rPr>
          <w:noProof/>
        </w:rPr>
      </w:r>
      <w:r>
        <w:rPr>
          <w:noProof/>
        </w:rPr>
        <w:fldChar w:fldCharType="separate"/>
      </w:r>
      <w:ins w:id="62" w:author="Ryan Lemos" w:date="2019-10-09T09:44:00Z">
        <w:r w:rsidR="00511CE0">
          <w:rPr>
            <w:noProof/>
            <w:lang w:val="en-US"/>
          </w:rPr>
          <w:t>28</w:t>
        </w:r>
      </w:ins>
      <w:ins w:id="63" w:author="Ryan Lemos" w:date="2019-10-09T09:30:00Z">
        <w:r>
          <w:rPr>
            <w:noProof/>
          </w:rPr>
          <w:fldChar w:fldCharType="end"/>
        </w:r>
      </w:ins>
    </w:p>
    <w:p w14:paraId="55B4DA66" w14:textId="068224E7" w:rsidR="00DE2B76" w:rsidRPr="00DE2B76" w:rsidRDefault="00DE2B76">
      <w:pPr>
        <w:pStyle w:val="Sumrio4"/>
        <w:tabs>
          <w:tab w:val="left" w:pos="1200"/>
          <w:tab w:val="right" w:leader="dot" w:pos="9061"/>
        </w:tabs>
        <w:rPr>
          <w:ins w:id="64" w:author="Ryan Lemos" w:date="2019-10-09T09:30:00Z"/>
          <w:rFonts w:asciiTheme="minorHAnsi" w:eastAsiaTheme="minorEastAsia" w:hAnsiTheme="minorHAnsi" w:cstheme="minorBidi"/>
          <w:noProof/>
          <w:sz w:val="22"/>
          <w:szCs w:val="22"/>
          <w:lang w:val="en-US" w:eastAsia="pt-BR"/>
          <w:rPrChange w:id="65" w:author="Ryan Lemos" w:date="2019-10-09T09:30:00Z">
            <w:rPr>
              <w:ins w:id="66" w:author="Ryan Lemos" w:date="2019-10-09T09:30:00Z"/>
              <w:rFonts w:asciiTheme="minorHAnsi" w:eastAsiaTheme="minorEastAsia" w:hAnsiTheme="minorHAnsi" w:cstheme="minorBidi"/>
              <w:noProof/>
              <w:sz w:val="22"/>
              <w:szCs w:val="22"/>
              <w:lang w:eastAsia="pt-BR"/>
            </w:rPr>
          </w:rPrChange>
        </w:rPr>
      </w:pPr>
      <w:ins w:id="67" w:author="Ryan Lemos" w:date="2019-10-09T09:30:00Z">
        <w:r w:rsidRPr="00DE2B76">
          <w:rPr>
            <w:noProof/>
            <w:lang w:val="en-US"/>
            <w:rPrChange w:id="68" w:author="Ryan Lemos" w:date="2019-10-09T09:30:00Z">
              <w:rPr>
                <w:noProof/>
              </w:rPr>
            </w:rPrChange>
          </w:rPr>
          <w:t>2.2.4.3</w:t>
        </w:r>
        <w:r w:rsidRPr="00DE2B76">
          <w:rPr>
            <w:rFonts w:asciiTheme="minorHAnsi" w:eastAsiaTheme="minorEastAsia" w:hAnsiTheme="minorHAnsi" w:cstheme="minorBidi"/>
            <w:noProof/>
            <w:sz w:val="22"/>
            <w:szCs w:val="22"/>
            <w:lang w:val="en-US" w:eastAsia="pt-BR"/>
            <w:rPrChange w:id="69"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70" w:author="Ryan Lemos" w:date="2019-10-09T09:30:00Z">
              <w:rPr>
                <w:i/>
                <w:noProof/>
              </w:rPr>
            </w:rPrChange>
          </w:rPr>
          <w:t>Cascading Style Sheets</w:t>
        </w:r>
        <w:r w:rsidRPr="00DE2B76">
          <w:rPr>
            <w:noProof/>
            <w:lang w:val="en-US"/>
            <w:rPrChange w:id="71" w:author="Ryan Lemos" w:date="2019-10-09T09:30:00Z">
              <w:rPr>
                <w:noProof/>
              </w:rPr>
            </w:rPrChange>
          </w:rPr>
          <w:t xml:space="preserve"> (CSS)</w:t>
        </w:r>
        <w:r w:rsidRPr="00DE2B76">
          <w:rPr>
            <w:noProof/>
            <w:lang w:val="en-US"/>
            <w:rPrChange w:id="72" w:author="Ryan Lemos" w:date="2019-10-09T09:30:00Z">
              <w:rPr>
                <w:noProof/>
              </w:rPr>
            </w:rPrChange>
          </w:rPr>
          <w:tab/>
        </w:r>
        <w:r>
          <w:rPr>
            <w:noProof/>
          </w:rPr>
          <w:fldChar w:fldCharType="begin"/>
        </w:r>
        <w:r w:rsidRPr="00DE2B76">
          <w:rPr>
            <w:noProof/>
            <w:lang w:val="en-US"/>
            <w:rPrChange w:id="73" w:author="Ryan Lemos" w:date="2019-10-09T09:30:00Z">
              <w:rPr>
                <w:noProof/>
              </w:rPr>
            </w:rPrChange>
          </w:rPr>
          <w:instrText xml:space="preserve"> PAGEREF _Toc21505874 \h </w:instrText>
        </w:r>
      </w:ins>
      <w:r>
        <w:rPr>
          <w:noProof/>
        </w:rPr>
      </w:r>
      <w:r>
        <w:rPr>
          <w:noProof/>
        </w:rPr>
        <w:fldChar w:fldCharType="separate"/>
      </w:r>
      <w:ins w:id="74" w:author="Ryan Lemos" w:date="2019-10-09T09:44:00Z">
        <w:r w:rsidR="00511CE0">
          <w:rPr>
            <w:noProof/>
            <w:lang w:val="en-US"/>
          </w:rPr>
          <w:t>29</w:t>
        </w:r>
      </w:ins>
      <w:ins w:id="75" w:author="Ryan Lemos" w:date="2019-10-09T09:30:00Z">
        <w:r>
          <w:rPr>
            <w:noProof/>
          </w:rPr>
          <w:fldChar w:fldCharType="end"/>
        </w:r>
      </w:ins>
    </w:p>
    <w:p w14:paraId="162B5CD7" w14:textId="0B5744EC" w:rsidR="00DE2B76" w:rsidRPr="00DE2B76" w:rsidRDefault="00DE2B76">
      <w:pPr>
        <w:pStyle w:val="Sumrio4"/>
        <w:tabs>
          <w:tab w:val="left" w:pos="1200"/>
          <w:tab w:val="right" w:leader="dot" w:pos="9061"/>
        </w:tabs>
        <w:rPr>
          <w:ins w:id="76" w:author="Ryan Lemos" w:date="2019-10-09T09:30:00Z"/>
          <w:rFonts w:asciiTheme="minorHAnsi" w:eastAsiaTheme="minorEastAsia" w:hAnsiTheme="minorHAnsi" w:cstheme="minorBidi"/>
          <w:noProof/>
          <w:sz w:val="22"/>
          <w:szCs w:val="22"/>
          <w:lang w:val="en-US" w:eastAsia="pt-BR"/>
          <w:rPrChange w:id="77" w:author="Ryan Lemos" w:date="2019-10-09T09:30:00Z">
            <w:rPr>
              <w:ins w:id="78" w:author="Ryan Lemos" w:date="2019-10-09T09:30:00Z"/>
              <w:rFonts w:asciiTheme="minorHAnsi" w:eastAsiaTheme="minorEastAsia" w:hAnsiTheme="minorHAnsi" w:cstheme="minorBidi"/>
              <w:noProof/>
              <w:sz w:val="22"/>
              <w:szCs w:val="22"/>
              <w:lang w:eastAsia="pt-BR"/>
            </w:rPr>
          </w:rPrChange>
        </w:rPr>
      </w:pPr>
      <w:ins w:id="79" w:author="Ryan Lemos" w:date="2019-10-09T09:30:00Z">
        <w:r w:rsidRPr="00DE2B76">
          <w:rPr>
            <w:noProof/>
            <w:lang w:val="en-US"/>
            <w:rPrChange w:id="80" w:author="Ryan Lemos" w:date="2019-10-09T09:30:00Z">
              <w:rPr>
                <w:noProof/>
              </w:rPr>
            </w:rPrChange>
          </w:rPr>
          <w:t>2.2.4.4</w:t>
        </w:r>
        <w:r w:rsidRPr="00DE2B76">
          <w:rPr>
            <w:rFonts w:asciiTheme="minorHAnsi" w:eastAsiaTheme="minorEastAsia" w:hAnsiTheme="minorHAnsi" w:cstheme="minorBidi"/>
            <w:noProof/>
            <w:sz w:val="22"/>
            <w:szCs w:val="22"/>
            <w:lang w:val="en-US" w:eastAsia="pt-BR"/>
            <w:rPrChange w:id="81"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82" w:author="Ryan Lemos" w:date="2019-10-09T09:30:00Z">
              <w:rPr>
                <w:noProof/>
              </w:rPr>
            </w:rPrChange>
          </w:rPr>
          <w:t>JavaScript (JS)</w:t>
        </w:r>
        <w:r w:rsidRPr="00DE2B76">
          <w:rPr>
            <w:noProof/>
            <w:lang w:val="en-US"/>
            <w:rPrChange w:id="83" w:author="Ryan Lemos" w:date="2019-10-09T09:30:00Z">
              <w:rPr>
                <w:noProof/>
              </w:rPr>
            </w:rPrChange>
          </w:rPr>
          <w:tab/>
        </w:r>
        <w:r>
          <w:rPr>
            <w:noProof/>
          </w:rPr>
          <w:fldChar w:fldCharType="begin"/>
        </w:r>
        <w:r w:rsidRPr="00DE2B76">
          <w:rPr>
            <w:noProof/>
            <w:lang w:val="en-US"/>
            <w:rPrChange w:id="84" w:author="Ryan Lemos" w:date="2019-10-09T09:30:00Z">
              <w:rPr>
                <w:noProof/>
              </w:rPr>
            </w:rPrChange>
          </w:rPr>
          <w:instrText xml:space="preserve"> PAGEREF _Toc21505875 \h </w:instrText>
        </w:r>
      </w:ins>
      <w:r>
        <w:rPr>
          <w:noProof/>
        </w:rPr>
      </w:r>
      <w:r>
        <w:rPr>
          <w:noProof/>
        </w:rPr>
        <w:fldChar w:fldCharType="separate"/>
      </w:r>
      <w:ins w:id="85" w:author="Ryan Lemos" w:date="2019-10-09T09:44:00Z">
        <w:r w:rsidR="00511CE0">
          <w:rPr>
            <w:noProof/>
            <w:lang w:val="en-US"/>
          </w:rPr>
          <w:t>30</w:t>
        </w:r>
      </w:ins>
      <w:ins w:id="86" w:author="Ryan Lemos" w:date="2019-10-09T09:30:00Z">
        <w:r>
          <w:rPr>
            <w:noProof/>
          </w:rPr>
          <w:fldChar w:fldCharType="end"/>
        </w:r>
      </w:ins>
    </w:p>
    <w:p w14:paraId="18955928" w14:textId="2FEEAD19" w:rsidR="00DE2B76" w:rsidRPr="00DE2B76" w:rsidRDefault="00DE2B76">
      <w:pPr>
        <w:pStyle w:val="Sumrio4"/>
        <w:tabs>
          <w:tab w:val="left" w:pos="1200"/>
          <w:tab w:val="right" w:leader="dot" w:pos="9061"/>
        </w:tabs>
        <w:rPr>
          <w:ins w:id="87" w:author="Ryan Lemos" w:date="2019-10-09T09:30:00Z"/>
          <w:rFonts w:asciiTheme="minorHAnsi" w:eastAsiaTheme="minorEastAsia" w:hAnsiTheme="minorHAnsi" w:cstheme="minorBidi"/>
          <w:noProof/>
          <w:sz w:val="22"/>
          <w:szCs w:val="22"/>
          <w:lang w:val="en-US" w:eastAsia="pt-BR"/>
          <w:rPrChange w:id="88" w:author="Ryan Lemos" w:date="2019-10-09T09:30:00Z">
            <w:rPr>
              <w:ins w:id="89" w:author="Ryan Lemos" w:date="2019-10-09T09:30:00Z"/>
              <w:rFonts w:asciiTheme="minorHAnsi" w:eastAsiaTheme="minorEastAsia" w:hAnsiTheme="minorHAnsi" w:cstheme="minorBidi"/>
              <w:noProof/>
              <w:sz w:val="22"/>
              <w:szCs w:val="22"/>
              <w:lang w:eastAsia="pt-BR"/>
            </w:rPr>
          </w:rPrChange>
        </w:rPr>
      </w:pPr>
      <w:ins w:id="90" w:author="Ryan Lemos" w:date="2019-10-09T09:30:00Z">
        <w:r w:rsidRPr="00DE2B76">
          <w:rPr>
            <w:noProof/>
            <w:lang w:val="en-US"/>
            <w:rPrChange w:id="91" w:author="Ryan Lemos" w:date="2019-10-09T09:30:00Z">
              <w:rPr>
                <w:noProof/>
              </w:rPr>
            </w:rPrChange>
          </w:rPr>
          <w:t>2.2.4.5</w:t>
        </w:r>
        <w:r w:rsidRPr="00DE2B76">
          <w:rPr>
            <w:rFonts w:asciiTheme="minorHAnsi" w:eastAsiaTheme="minorEastAsia" w:hAnsiTheme="minorHAnsi" w:cstheme="minorBidi"/>
            <w:noProof/>
            <w:sz w:val="22"/>
            <w:szCs w:val="22"/>
            <w:lang w:val="en-US" w:eastAsia="pt-BR"/>
            <w:rPrChange w:id="92"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93" w:author="Ryan Lemos" w:date="2019-10-09T09:30:00Z">
              <w:rPr>
                <w:noProof/>
              </w:rPr>
            </w:rPrChange>
          </w:rPr>
          <w:t xml:space="preserve">JavaScript </w:t>
        </w:r>
        <w:r w:rsidRPr="00DE2B76">
          <w:rPr>
            <w:i/>
            <w:noProof/>
            <w:lang w:val="en-US"/>
            <w:rPrChange w:id="94" w:author="Ryan Lemos" w:date="2019-10-09T09:30:00Z">
              <w:rPr>
                <w:i/>
                <w:noProof/>
              </w:rPr>
            </w:rPrChange>
          </w:rPr>
          <w:t>Object Notation</w:t>
        </w:r>
        <w:r w:rsidRPr="00DE2B76">
          <w:rPr>
            <w:noProof/>
            <w:lang w:val="en-US"/>
            <w:rPrChange w:id="95" w:author="Ryan Lemos" w:date="2019-10-09T09:30:00Z">
              <w:rPr>
                <w:noProof/>
              </w:rPr>
            </w:rPrChange>
          </w:rPr>
          <w:t xml:space="preserve"> (JSON)</w:t>
        </w:r>
        <w:r w:rsidRPr="00DE2B76">
          <w:rPr>
            <w:noProof/>
            <w:lang w:val="en-US"/>
            <w:rPrChange w:id="96" w:author="Ryan Lemos" w:date="2019-10-09T09:30:00Z">
              <w:rPr>
                <w:noProof/>
              </w:rPr>
            </w:rPrChange>
          </w:rPr>
          <w:tab/>
        </w:r>
        <w:r>
          <w:rPr>
            <w:noProof/>
          </w:rPr>
          <w:fldChar w:fldCharType="begin"/>
        </w:r>
        <w:r w:rsidRPr="00DE2B76">
          <w:rPr>
            <w:noProof/>
            <w:lang w:val="en-US"/>
            <w:rPrChange w:id="97" w:author="Ryan Lemos" w:date="2019-10-09T09:30:00Z">
              <w:rPr>
                <w:noProof/>
              </w:rPr>
            </w:rPrChange>
          </w:rPr>
          <w:instrText xml:space="preserve"> PAGEREF _Toc21505876 \h </w:instrText>
        </w:r>
      </w:ins>
      <w:r>
        <w:rPr>
          <w:noProof/>
        </w:rPr>
      </w:r>
      <w:r>
        <w:rPr>
          <w:noProof/>
        </w:rPr>
        <w:fldChar w:fldCharType="separate"/>
      </w:r>
      <w:ins w:id="98" w:author="Ryan Lemos" w:date="2019-10-09T09:44:00Z">
        <w:r w:rsidR="00511CE0">
          <w:rPr>
            <w:noProof/>
            <w:lang w:val="en-US"/>
          </w:rPr>
          <w:t>31</w:t>
        </w:r>
      </w:ins>
      <w:ins w:id="99" w:author="Ryan Lemos" w:date="2019-10-09T09:30:00Z">
        <w:r>
          <w:rPr>
            <w:noProof/>
          </w:rPr>
          <w:fldChar w:fldCharType="end"/>
        </w:r>
      </w:ins>
    </w:p>
    <w:p w14:paraId="348A1E16" w14:textId="52143A56" w:rsidR="00DE2B76" w:rsidRPr="00DE2B76" w:rsidRDefault="00DE2B76">
      <w:pPr>
        <w:pStyle w:val="Sumrio4"/>
        <w:tabs>
          <w:tab w:val="left" w:pos="1200"/>
          <w:tab w:val="right" w:leader="dot" w:pos="9061"/>
        </w:tabs>
        <w:rPr>
          <w:ins w:id="100" w:author="Ryan Lemos" w:date="2019-10-09T09:30:00Z"/>
          <w:rFonts w:asciiTheme="minorHAnsi" w:eastAsiaTheme="minorEastAsia" w:hAnsiTheme="minorHAnsi" w:cstheme="minorBidi"/>
          <w:noProof/>
          <w:sz w:val="22"/>
          <w:szCs w:val="22"/>
          <w:lang w:val="en-US" w:eastAsia="pt-BR"/>
          <w:rPrChange w:id="101" w:author="Ryan Lemos" w:date="2019-10-09T09:30:00Z">
            <w:rPr>
              <w:ins w:id="102" w:author="Ryan Lemos" w:date="2019-10-09T09:30:00Z"/>
              <w:rFonts w:asciiTheme="minorHAnsi" w:eastAsiaTheme="minorEastAsia" w:hAnsiTheme="minorHAnsi" w:cstheme="minorBidi"/>
              <w:noProof/>
              <w:sz w:val="22"/>
              <w:szCs w:val="22"/>
              <w:lang w:eastAsia="pt-BR"/>
            </w:rPr>
          </w:rPrChange>
        </w:rPr>
      </w:pPr>
      <w:ins w:id="103" w:author="Ryan Lemos" w:date="2019-10-09T09:30:00Z">
        <w:r w:rsidRPr="00DE2B76">
          <w:rPr>
            <w:noProof/>
            <w:lang w:val="en-US"/>
            <w:rPrChange w:id="104" w:author="Ryan Lemos" w:date="2019-10-09T09:30:00Z">
              <w:rPr>
                <w:noProof/>
              </w:rPr>
            </w:rPrChange>
          </w:rPr>
          <w:t>2.2.4.6</w:t>
        </w:r>
        <w:r w:rsidRPr="00DE2B76">
          <w:rPr>
            <w:rFonts w:asciiTheme="minorHAnsi" w:eastAsiaTheme="minorEastAsia" w:hAnsiTheme="minorHAnsi" w:cstheme="minorBidi"/>
            <w:noProof/>
            <w:sz w:val="22"/>
            <w:szCs w:val="22"/>
            <w:lang w:val="en-US" w:eastAsia="pt-BR"/>
            <w:rPrChange w:id="105"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06" w:author="Ryan Lemos" w:date="2019-10-09T09:30:00Z">
              <w:rPr>
                <w:noProof/>
              </w:rPr>
            </w:rPrChange>
          </w:rPr>
          <w:t>TypeScript</w:t>
        </w:r>
        <w:r w:rsidRPr="00DE2B76">
          <w:rPr>
            <w:noProof/>
            <w:lang w:val="en-US"/>
            <w:rPrChange w:id="107" w:author="Ryan Lemos" w:date="2019-10-09T09:30:00Z">
              <w:rPr>
                <w:noProof/>
              </w:rPr>
            </w:rPrChange>
          </w:rPr>
          <w:tab/>
        </w:r>
        <w:r>
          <w:rPr>
            <w:noProof/>
          </w:rPr>
          <w:fldChar w:fldCharType="begin"/>
        </w:r>
        <w:r w:rsidRPr="00DE2B76">
          <w:rPr>
            <w:noProof/>
            <w:lang w:val="en-US"/>
            <w:rPrChange w:id="108" w:author="Ryan Lemos" w:date="2019-10-09T09:30:00Z">
              <w:rPr>
                <w:noProof/>
              </w:rPr>
            </w:rPrChange>
          </w:rPr>
          <w:instrText xml:space="preserve"> PAGEREF _Toc21505877 \h </w:instrText>
        </w:r>
      </w:ins>
      <w:r>
        <w:rPr>
          <w:noProof/>
        </w:rPr>
      </w:r>
      <w:r>
        <w:rPr>
          <w:noProof/>
        </w:rPr>
        <w:fldChar w:fldCharType="separate"/>
      </w:r>
      <w:ins w:id="109" w:author="Ryan Lemos" w:date="2019-10-09T09:44:00Z">
        <w:r w:rsidR="00511CE0">
          <w:rPr>
            <w:noProof/>
            <w:lang w:val="en-US"/>
          </w:rPr>
          <w:t>32</w:t>
        </w:r>
      </w:ins>
      <w:ins w:id="110" w:author="Ryan Lemos" w:date="2019-10-09T09:30:00Z">
        <w:r>
          <w:rPr>
            <w:noProof/>
          </w:rPr>
          <w:fldChar w:fldCharType="end"/>
        </w:r>
      </w:ins>
    </w:p>
    <w:p w14:paraId="31B10191" w14:textId="6DBD9831" w:rsidR="00DE2B76" w:rsidRPr="00DE2B76" w:rsidRDefault="00DE2B76">
      <w:pPr>
        <w:pStyle w:val="Sumrio4"/>
        <w:tabs>
          <w:tab w:val="left" w:pos="1200"/>
          <w:tab w:val="right" w:leader="dot" w:pos="9061"/>
        </w:tabs>
        <w:rPr>
          <w:ins w:id="111" w:author="Ryan Lemos" w:date="2019-10-09T09:30:00Z"/>
          <w:rFonts w:asciiTheme="minorHAnsi" w:eastAsiaTheme="minorEastAsia" w:hAnsiTheme="minorHAnsi" w:cstheme="minorBidi"/>
          <w:noProof/>
          <w:sz w:val="22"/>
          <w:szCs w:val="22"/>
          <w:lang w:val="en-US" w:eastAsia="pt-BR"/>
          <w:rPrChange w:id="112" w:author="Ryan Lemos" w:date="2019-10-09T09:30:00Z">
            <w:rPr>
              <w:ins w:id="113" w:author="Ryan Lemos" w:date="2019-10-09T09:30:00Z"/>
              <w:rFonts w:asciiTheme="minorHAnsi" w:eastAsiaTheme="minorEastAsia" w:hAnsiTheme="minorHAnsi" w:cstheme="minorBidi"/>
              <w:noProof/>
              <w:sz w:val="22"/>
              <w:szCs w:val="22"/>
              <w:lang w:eastAsia="pt-BR"/>
            </w:rPr>
          </w:rPrChange>
        </w:rPr>
      </w:pPr>
      <w:ins w:id="114" w:author="Ryan Lemos" w:date="2019-10-09T09:30:00Z">
        <w:r w:rsidRPr="00DE2B76">
          <w:rPr>
            <w:noProof/>
            <w:lang w:val="en-US"/>
            <w:rPrChange w:id="115" w:author="Ryan Lemos" w:date="2019-10-09T09:30:00Z">
              <w:rPr>
                <w:noProof/>
              </w:rPr>
            </w:rPrChange>
          </w:rPr>
          <w:t>2.2.4.7</w:t>
        </w:r>
        <w:r w:rsidRPr="00DE2B76">
          <w:rPr>
            <w:rFonts w:asciiTheme="minorHAnsi" w:eastAsiaTheme="minorEastAsia" w:hAnsiTheme="minorHAnsi" w:cstheme="minorBidi"/>
            <w:noProof/>
            <w:sz w:val="22"/>
            <w:szCs w:val="22"/>
            <w:lang w:val="en-US" w:eastAsia="pt-BR"/>
            <w:rPrChange w:id="116" w:author="Ryan Lemos" w:date="2019-10-09T09:30:00Z">
              <w:rPr>
                <w:rFonts w:asciiTheme="minorHAnsi" w:eastAsiaTheme="minorEastAsia" w:hAnsiTheme="minorHAnsi" w:cstheme="minorBidi"/>
                <w:noProof/>
                <w:sz w:val="22"/>
                <w:szCs w:val="22"/>
                <w:lang w:eastAsia="pt-BR"/>
              </w:rPr>
            </w:rPrChange>
          </w:rPr>
          <w:tab/>
        </w:r>
        <w:r w:rsidRPr="00DE2B76">
          <w:rPr>
            <w:noProof/>
            <w:lang w:val="en-US"/>
            <w:rPrChange w:id="117" w:author="Ryan Lemos" w:date="2019-10-09T09:30:00Z">
              <w:rPr>
                <w:noProof/>
              </w:rPr>
            </w:rPrChange>
          </w:rPr>
          <w:t>Angular</w:t>
        </w:r>
        <w:r w:rsidRPr="00DE2B76">
          <w:rPr>
            <w:noProof/>
            <w:lang w:val="en-US"/>
            <w:rPrChange w:id="118" w:author="Ryan Lemos" w:date="2019-10-09T09:30:00Z">
              <w:rPr>
                <w:noProof/>
              </w:rPr>
            </w:rPrChange>
          </w:rPr>
          <w:tab/>
        </w:r>
        <w:r>
          <w:rPr>
            <w:noProof/>
          </w:rPr>
          <w:fldChar w:fldCharType="begin"/>
        </w:r>
        <w:r w:rsidRPr="00DE2B76">
          <w:rPr>
            <w:noProof/>
            <w:lang w:val="en-US"/>
            <w:rPrChange w:id="119" w:author="Ryan Lemos" w:date="2019-10-09T09:30:00Z">
              <w:rPr>
                <w:noProof/>
              </w:rPr>
            </w:rPrChange>
          </w:rPr>
          <w:instrText xml:space="preserve"> PAGEREF _Toc21505878 \h </w:instrText>
        </w:r>
      </w:ins>
      <w:r>
        <w:rPr>
          <w:noProof/>
        </w:rPr>
      </w:r>
      <w:r>
        <w:rPr>
          <w:noProof/>
        </w:rPr>
        <w:fldChar w:fldCharType="separate"/>
      </w:r>
      <w:ins w:id="120" w:author="Ryan Lemos" w:date="2019-10-09T09:44:00Z">
        <w:r w:rsidR="00511CE0">
          <w:rPr>
            <w:noProof/>
            <w:lang w:val="en-US"/>
          </w:rPr>
          <w:t>32</w:t>
        </w:r>
      </w:ins>
      <w:ins w:id="121" w:author="Ryan Lemos" w:date="2019-10-09T09:30:00Z">
        <w:r>
          <w:rPr>
            <w:noProof/>
          </w:rPr>
          <w:fldChar w:fldCharType="end"/>
        </w:r>
      </w:ins>
    </w:p>
    <w:p w14:paraId="6E95EDC4" w14:textId="01504B38" w:rsidR="00DE2B76" w:rsidRPr="00DE2B76" w:rsidRDefault="00DE2B76">
      <w:pPr>
        <w:pStyle w:val="Sumrio4"/>
        <w:tabs>
          <w:tab w:val="left" w:pos="1200"/>
          <w:tab w:val="right" w:leader="dot" w:pos="9061"/>
        </w:tabs>
        <w:rPr>
          <w:ins w:id="122" w:author="Ryan Lemos" w:date="2019-10-09T09:30:00Z"/>
          <w:rFonts w:asciiTheme="minorHAnsi" w:eastAsiaTheme="minorEastAsia" w:hAnsiTheme="minorHAnsi" w:cstheme="minorBidi"/>
          <w:noProof/>
          <w:sz w:val="22"/>
          <w:szCs w:val="22"/>
          <w:lang w:val="en-US" w:eastAsia="pt-BR"/>
          <w:rPrChange w:id="123" w:author="Ryan Lemos" w:date="2019-10-09T09:30:00Z">
            <w:rPr>
              <w:ins w:id="124" w:author="Ryan Lemos" w:date="2019-10-09T09:30:00Z"/>
              <w:rFonts w:asciiTheme="minorHAnsi" w:eastAsiaTheme="minorEastAsia" w:hAnsiTheme="minorHAnsi" w:cstheme="minorBidi"/>
              <w:noProof/>
              <w:sz w:val="22"/>
              <w:szCs w:val="22"/>
              <w:lang w:eastAsia="pt-BR"/>
            </w:rPr>
          </w:rPrChange>
        </w:rPr>
      </w:pPr>
      <w:ins w:id="125" w:author="Ryan Lemos" w:date="2019-10-09T09:30:00Z">
        <w:r w:rsidRPr="00DE2B76">
          <w:rPr>
            <w:noProof/>
            <w:lang w:val="en-US"/>
            <w:rPrChange w:id="126" w:author="Ryan Lemos" w:date="2019-10-09T09:30:00Z">
              <w:rPr>
                <w:noProof/>
              </w:rPr>
            </w:rPrChange>
          </w:rPr>
          <w:t>2.2.4.8</w:t>
        </w:r>
        <w:r w:rsidRPr="00DE2B76">
          <w:rPr>
            <w:rFonts w:asciiTheme="minorHAnsi" w:eastAsiaTheme="minorEastAsia" w:hAnsiTheme="minorHAnsi" w:cstheme="minorBidi"/>
            <w:noProof/>
            <w:sz w:val="22"/>
            <w:szCs w:val="22"/>
            <w:lang w:val="en-US" w:eastAsia="pt-BR"/>
            <w:rPrChange w:id="127"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28" w:author="Ryan Lemos" w:date="2019-10-09T09:30:00Z">
              <w:rPr>
                <w:i/>
                <w:noProof/>
              </w:rPr>
            </w:rPrChange>
          </w:rPr>
          <w:t>Hypertext PreProcessor</w:t>
        </w:r>
        <w:r w:rsidRPr="00DE2B76">
          <w:rPr>
            <w:noProof/>
            <w:lang w:val="en-US"/>
            <w:rPrChange w:id="129" w:author="Ryan Lemos" w:date="2019-10-09T09:30:00Z">
              <w:rPr>
                <w:noProof/>
              </w:rPr>
            </w:rPrChange>
          </w:rPr>
          <w:t xml:space="preserve"> (PHP)</w:t>
        </w:r>
        <w:r w:rsidRPr="00DE2B76">
          <w:rPr>
            <w:noProof/>
            <w:lang w:val="en-US"/>
            <w:rPrChange w:id="130" w:author="Ryan Lemos" w:date="2019-10-09T09:30:00Z">
              <w:rPr>
                <w:noProof/>
              </w:rPr>
            </w:rPrChange>
          </w:rPr>
          <w:tab/>
        </w:r>
        <w:r>
          <w:rPr>
            <w:noProof/>
          </w:rPr>
          <w:fldChar w:fldCharType="begin"/>
        </w:r>
        <w:r w:rsidRPr="00DE2B76">
          <w:rPr>
            <w:noProof/>
            <w:lang w:val="en-US"/>
            <w:rPrChange w:id="131" w:author="Ryan Lemos" w:date="2019-10-09T09:30:00Z">
              <w:rPr>
                <w:noProof/>
              </w:rPr>
            </w:rPrChange>
          </w:rPr>
          <w:instrText xml:space="preserve"> PAGEREF _Toc21505879 \h </w:instrText>
        </w:r>
      </w:ins>
      <w:r>
        <w:rPr>
          <w:noProof/>
        </w:rPr>
      </w:r>
      <w:r>
        <w:rPr>
          <w:noProof/>
        </w:rPr>
        <w:fldChar w:fldCharType="separate"/>
      </w:r>
      <w:ins w:id="132" w:author="Ryan Lemos" w:date="2019-10-09T09:44:00Z">
        <w:r w:rsidR="00511CE0">
          <w:rPr>
            <w:noProof/>
            <w:lang w:val="en-US"/>
          </w:rPr>
          <w:t>34</w:t>
        </w:r>
      </w:ins>
      <w:ins w:id="133" w:author="Ryan Lemos" w:date="2019-10-09T09:30:00Z">
        <w:r>
          <w:rPr>
            <w:noProof/>
          </w:rPr>
          <w:fldChar w:fldCharType="end"/>
        </w:r>
      </w:ins>
    </w:p>
    <w:p w14:paraId="08CF6D18" w14:textId="5636B8A5" w:rsidR="00DE2B76" w:rsidRPr="00DE2B76" w:rsidRDefault="00DE2B76">
      <w:pPr>
        <w:pStyle w:val="Sumrio4"/>
        <w:tabs>
          <w:tab w:val="left" w:pos="1200"/>
          <w:tab w:val="right" w:leader="dot" w:pos="9061"/>
        </w:tabs>
        <w:rPr>
          <w:ins w:id="134" w:author="Ryan Lemos" w:date="2019-10-09T09:30:00Z"/>
          <w:rFonts w:asciiTheme="minorHAnsi" w:eastAsiaTheme="minorEastAsia" w:hAnsiTheme="minorHAnsi" w:cstheme="minorBidi"/>
          <w:noProof/>
          <w:sz w:val="22"/>
          <w:szCs w:val="22"/>
          <w:lang w:val="en-US" w:eastAsia="pt-BR"/>
          <w:rPrChange w:id="135" w:author="Ryan Lemos" w:date="2019-10-09T09:30:00Z">
            <w:rPr>
              <w:ins w:id="136" w:author="Ryan Lemos" w:date="2019-10-09T09:30:00Z"/>
              <w:rFonts w:asciiTheme="minorHAnsi" w:eastAsiaTheme="minorEastAsia" w:hAnsiTheme="minorHAnsi" w:cstheme="minorBidi"/>
              <w:noProof/>
              <w:sz w:val="22"/>
              <w:szCs w:val="22"/>
              <w:lang w:eastAsia="pt-BR"/>
            </w:rPr>
          </w:rPrChange>
        </w:rPr>
      </w:pPr>
      <w:ins w:id="137" w:author="Ryan Lemos" w:date="2019-10-09T09:30:00Z">
        <w:r w:rsidRPr="00DE2B76">
          <w:rPr>
            <w:noProof/>
            <w:lang w:val="en-US"/>
            <w:rPrChange w:id="138" w:author="Ryan Lemos" w:date="2019-10-09T09:30:00Z">
              <w:rPr>
                <w:noProof/>
              </w:rPr>
            </w:rPrChange>
          </w:rPr>
          <w:t>2.2.4.9</w:t>
        </w:r>
        <w:r w:rsidRPr="00DE2B76">
          <w:rPr>
            <w:rFonts w:asciiTheme="minorHAnsi" w:eastAsiaTheme="minorEastAsia" w:hAnsiTheme="minorHAnsi" w:cstheme="minorBidi"/>
            <w:noProof/>
            <w:sz w:val="22"/>
            <w:szCs w:val="22"/>
            <w:lang w:val="en-US" w:eastAsia="pt-BR"/>
            <w:rPrChange w:id="139" w:author="Ryan Lemos" w:date="2019-10-09T09:30:00Z">
              <w:rPr>
                <w:rFonts w:asciiTheme="minorHAnsi" w:eastAsiaTheme="minorEastAsia" w:hAnsiTheme="minorHAnsi" w:cstheme="minorBidi"/>
                <w:noProof/>
                <w:sz w:val="22"/>
                <w:szCs w:val="22"/>
                <w:lang w:eastAsia="pt-BR"/>
              </w:rPr>
            </w:rPrChange>
          </w:rPr>
          <w:tab/>
        </w:r>
        <w:r w:rsidRPr="00DE2B76">
          <w:rPr>
            <w:i/>
            <w:noProof/>
            <w:lang w:val="en-US"/>
            <w:rPrChange w:id="140" w:author="Ryan Lemos" w:date="2019-10-09T09:30:00Z">
              <w:rPr>
                <w:i/>
                <w:noProof/>
              </w:rPr>
            </w:rPrChange>
          </w:rPr>
          <w:t>Framework</w:t>
        </w:r>
        <w:r w:rsidRPr="00DE2B76">
          <w:rPr>
            <w:noProof/>
            <w:lang w:val="en-US"/>
            <w:rPrChange w:id="141" w:author="Ryan Lemos" w:date="2019-10-09T09:30:00Z">
              <w:rPr>
                <w:noProof/>
              </w:rPr>
            </w:rPrChange>
          </w:rPr>
          <w:t xml:space="preserve"> Laravel</w:t>
        </w:r>
        <w:r w:rsidRPr="00DE2B76">
          <w:rPr>
            <w:noProof/>
            <w:lang w:val="en-US"/>
            <w:rPrChange w:id="142" w:author="Ryan Lemos" w:date="2019-10-09T09:30:00Z">
              <w:rPr>
                <w:noProof/>
              </w:rPr>
            </w:rPrChange>
          </w:rPr>
          <w:tab/>
        </w:r>
        <w:r>
          <w:rPr>
            <w:noProof/>
          </w:rPr>
          <w:fldChar w:fldCharType="begin"/>
        </w:r>
        <w:r w:rsidRPr="00DE2B76">
          <w:rPr>
            <w:noProof/>
            <w:lang w:val="en-US"/>
            <w:rPrChange w:id="143" w:author="Ryan Lemos" w:date="2019-10-09T09:30:00Z">
              <w:rPr>
                <w:noProof/>
              </w:rPr>
            </w:rPrChange>
          </w:rPr>
          <w:instrText xml:space="preserve"> PAGEREF _Toc21505880 \h </w:instrText>
        </w:r>
      </w:ins>
      <w:r>
        <w:rPr>
          <w:noProof/>
        </w:rPr>
      </w:r>
      <w:r>
        <w:rPr>
          <w:noProof/>
        </w:rPr>
        <w:fldChar w:fldCharType="separate"/>
      </w:r>
      <w:ins w:id="144" w:author="Ryan Lemos" w:date="2019-10-09T09:44:00Z">
        <w:r w:rsidR="00511CE0">
          <w:rPr>
            <w:noProof/>
            <w:lang w:val="en-US"/>
          </w:rPr>
          <w:t>34</w:t>
        </w:r>
      </w:ins>
      <w:ins w:id="145" w:author="Ryan Lemos" w:date="2019-10-09T09:30:00Z">
        <w:r>
          <w:rPr>
            <w:noProof/>
          </w:rPr>
          <w:fldChar w:fldCharType="end"/>
        </w:r>
      </w:ins>
    </w:p>
    <w:p w14:paraId="1898F2FC" w14:textId="6B47BB93" w:rsidR="00DE2B76" w:rsidRPr="00DE2B76" w:rsidRDefault="00DE2B76">
      <w:pPr>
        <w:pStyle w:val="Sumrio4"/>
        <w:tabs>
          <w:tab w:val="left" w:pos="1200"/>
          <w:tab w:val="right" w:leader="dot" w:pos="9061"/>
        </w:tabs>
        <w:rPr>
          <w:ins w:id="146" w:author="Ryan Lemos" w:date="2019-10-09T09:30:00Z"/>
          <w:rFonts w:asciiTheme="minorHAnsi" w:eastAsiaTheme="minorEastAsia" w:hAnsiTheme="minorHAnsi" w:cstheme="minorBidi"/>
          <w:noProof/>
          <w:sz w:val="22"/>
          <w:szCs w:val="22"/>
          <w:lang w:val="en-US" w:eastAsia="pt-BR"/>
          <w:rPrChange w:id="147" w:author="Ryan Lemos" w:date="2019-10-09T09:30:00Z">
            <w:rPr>
              <w:ins w:id="148" w:author="Ryan Lemos" w:date="2019-10-09T09:30:00Z"/>
              <w:rFonts w:asciiTheme="minorHAnsi" w:eastAsiaTheme="minorEastAsia" w:hAnsiTheme="minorHAnsi" w:cstheme="minorBidi"/>
              <w:noProof/>
              <w:sz w:val="22"/>
              <w:szCs w:val="22"/>
              <w:lang w:eastAsia="pt-BR"/>
            </w:rPr>
          </w:rPrChange>
        </w:rPr>
      </w:pPr>
      <w:ins w:id="149" w:author="Ryan Lemos" w:date="2019-10-09T09:30:00Z">
        <w:r w:rsidRPr="00DE2B76">
          <w:rPr>
            <w:noProof/>
            <w:lang w:val="en-US"/>
            <w:rPrChange w:id="150" w:author="Ryan Lemos" w:date="2019-10-09T09:30:00Z">
              <w:rPr>
                <w:noProof/>
              </w:rPr>
            </w:rPrChange>
          </w:rPr>
          <w:t>2.2.4.10</w:t>
        </w:r>
        <w:r w:rsidRPr="00DE2B76">
          <w:rPr>
            <w:rFonts w:asciiTheme="minorHAnsi" w:eastAsiaTheme="minorEastAsia" w:hAnsiTheme="minorHAnsi" w:cstheme="minorBidi"/>
            <w:noProof/>
            <w:sz w:val="22"/>
            <w:szCs w:val="22"/>
            <w:lang w:val="en-US" w:eastAsia="pt-BR"/>
            <w:rPrChange w:id="151" w:author="Ryan Lemos" w:date="2019-10-09T09:30:00Z">
              <w:rPr>
                <w:rFonts w:asciiTheme="minorHAnsi" w:eastAsiaTheme="minorEastAsia" w:hAnsiTheme="minorHAnsi" w:cstheme="minorBidi"/>
                <w:noProof/>
                <w:sz w:val="22"/>
                <w:szCs w:val="22"/>
                <w:lang w:eastAsia="pt-BR"/>
              </w:rPr>
            </w:rPrChange>
          </w:rPr>
          <w:tab/>
        </w:r>
        <w:r w:rsidRPr="003B3F1B">
          <w:rPr>
            <w:i/>
            <w:noProof/>
            <w:lang w:val="en-US"/>
          </w:rPr>
          <w:t>Representational State Transfer</w:t>
        </w:r>
        <w:r w:rsidRPr="003B3F1B">
          <w:rPr>
            <w:noProof/>
            <w:lang w:val="en-US"/>
          </w:rPr>
          <w:t xml:space="preserve"> (</w:t>
        </w:r>
        <w:r w:rsidRPr="00DE2B76">
          <w:rPr>
            <w:noProof/>
            <w:lang w:val="en-US"/>
            <w:rPrChange w:id="152" w:author="Ryan Lemos" w:date="2019-10-09T09:30:00Z">
              <w:rPr>
                <w:noProof/>
              </w:rPr>
            </w:rPrChange>
          </w:rPr>
          <w:t>REST)</w:t>
        </w:r>
        <w:r w:rsidRPr="00DE2B76">
          <w:rPr>
            <w:noProof/>
            <w:lang w:val="en-US"/>
            <w:rPrChange w:id="153" w:author="Ryan Lemos" w:date="2019-10-09T09:30:00Z">
              <w:rPr>
                <w:noProof/>
              </w:rPr>
            </w:rPrChange>
          </w:rPr>
          <w:tab/>
        </w:r>
        <w:r>
          <w:rPr>
            <w:noProof/>
          </w:rPr>
          <w:fldChar w:fldCharType="begin"/>
        </w:r>
        <w:r w:rsidRPr="00DE2B76">
          <w:rPr>
            <w:noProof/>
            <w:lang w:val="en-US"/>
            <w:rPrChange w:id="154" w:author="Ryan Lemos" w:date="2019-10-09T09:30:00Z">
              <w:rPr>
                <w:noProof/>
              </w:rPr>
            </w:rPrChange>
          </w:rPr>
          <w:instrText xml:space="preserve"> PAGEREF _Toc21505881 \h </w:instrText>
        </w:r>
      </w:ins>
      <w:r>
        <w:rPr>
          <w:noProof/>
        </w:rPr>
      </w:r>
      <w:r>
        <w:rPr>
          <w:noProof/>
        </w:rPr>
        <w:fldChar w:fldCharType="separate"/>
      </w:r>
      <w:ins w:id="155" w:author="Ryan Lemos" w:date="2019-10-09T09:44:00Z">
        <w:r w:rsidR="00511CE0">
          <w:rPr>
            <w:noProof/>
            <w:lang w:val="en-US"/>
          </w:rPr>
          <w:t>36</w:t>
        </w:r>
      </w:ins>
      <w:ins w:id="156" w:author="Ryan Lemos" w:date="2019-10-09T09:30:00Z">
        <w:r>
          <w:rPr>
            <w:noProof/>
          </w:rPr>
          <w:fldChar w:fldCharType="end"/>
        </w:r>
      </w:ins>
    </w:p>
    <w:p w14:paraId="3EAE690A" w14:textId="5AC4DE0B" w:rsidR="00DE2B76" w:rsidRDefault="00DE2B76">
      <w:pPr>
        <w:pStyle w:val="Sumrio4"/>
        <w:tabs>
          <w:tab w:val="left" w:pos="1200"/>
          <w:tab w:val="right" w:leader="dot" w:pos="9061"/>
        </w:tabs>
        <w:rPr>
          <w:ins w:id="157" w:author="Ryan Lemos" w:date="2019-10-09T09:30:00Z"/>
          <w:rFonts w:asciiTheme="minorHAnsi" w:eastAsiaTheme="minorEastAsia" w:hAnsiTheme="minorHAnsi" w:cstheme="minorBidi"/>
          <w:noProof/>
          <w:sz w:val="22"/>
          <w:szCs w:val="22"/>
          <w:lang w:eastAsia="pt-BR"/>
        </w:rPr>
      </w:pPr>
      <w:ins w:id="158" w:author="Ryan Lemos" w:date="2019-10-09T09:30:00Z">
        <w:r w:rsidRPr="00DE2B76">
          <w:rPr>
            <w:noProof/>
            <w:rPrChange w:id="159" w:author="Ryan Lemos" w:date="2019-10-09T09:30:00Z">
              <w:rPr>
                <w:noProof/>
                <w:lang w:val="en-US"/>
              </w:rPr>
            </w:rPrChange>
          </w:rPr>
          <w:t>2.2.4.11</w:t>
        </w:r>
        <w:r>
          <w:rPr>
            <w:rFonts w:asciiTheme="minorHAnsi" w:eastAsiaTheme="minorEastAsia" w:hAnsiTheme="minorHAnsi" w:cstheme="minorBidi"/>
            <w:noProof/>
            <w:sz w:val="22"/>
            <w:szCs w:val="22"/>
            <w:lang w:eastAsia="pt-BR"/>
          </w:rPr>
          <w:tab/>
        </w:r>
        <w:r w:rsidRPr="00DE2B76">
          <w:rPr>
            <w:i/>
            <w:noProof/>
            <w:rPrChange w:id="160" w:author="Ryan Lemos" w:date="2019-10-09T09:30:00Z">
              <w:rPr>
                <w:i/>
                <w:noProof/>
                <w:lang w:val="en-US"/>
              </w:rPr>
            </w:rPrChange>
          </w:rPr>
          <w:t>Application Programming Interfaces</w:t>
        </w:r>
        <w:r w:rsidRPr="00DE2B76">
          <w:rPr>
            <w:noProof/>
            <w:rPrChange w:id="161" w:author="Ryan Lemos" w:date="2019-10-09T09:30:00Z">
              <w:rPr>
                <w:noProof/>
                <w:lang w:val="en-US"/>
              </w:rPr>
            </w:rPrChange>
          </w:rPr>
          <w:t xml:space="preserve"> (API)</w:t>
        </w:r>
        <w:r>
          <w:rPr>
            <w:noProof/>
          </w:rPr>
          <w:tab/>
        </w:r>
        <w:r>
          <w:rPr>
            <w:noProof/>
          </w:rPr>
          <w:fldChar w:fldCharType="begin"/>
        </w:r>
        <w:r>
          <w:rPr>
            <w:noProof/>
          </w:rPr>
          <w:instrText xml:space="preserve"> PAGEREF _Toc21505882 \h </w:instrText>
        </w:r>
      </w:ins>
      <w:r>
        <w:rPr>
          <w:noProof/>
        </w:rPr>
      </w:r>
      <w:r>
        <w:rPr>
          <w:noProof/>
        </w:rPr>
        <w:fldChar w:fldCharType="separate"/>
      </w:r>
      <w:ins w:id="162" w:author="Ryan Lemos" w:date="2019-10-09T09:44:00Z">
        <w:r w:rsidR="00511CE0">
          <w:rPr>
            <w:noProof/>
          </w:rPr>
          <w:t>37</w:t>
        </w:r>
      </w:ins>
      <w:ins w:id="163" w:author="Ryan Lemos" w:date="2019-10-09T09:30:00Z">
        <w:r>
          <w:rPr>
            <w:noProof/>
          </w:rPr>
          <w:fldChar w:fldCharType="end"/>
        </w:r>
      </w:ins>
    </w:p>
    <w:p w14:paraId="44008704" w14:textId="56CB9D01" w:rsidR="00DE2B76" w:rsidRDefault="00DE2B76">
      <w:pPr>
        <w:pStyle w:val="Sumrio3"/>
        <w:rPr>
          <w:ins w:id="164" w:author="Ryan Lemos" w:date="2019-10-09T09:30:00Z"/>
          <w:rFonts w:asciiTheme="minorHAnsi" w:eastAsiaTheme="minorEastAsia" w:hAnsiTheme="minorHAnsi" w:cstheme="minorBidi"/>
          <w:b w:val="0"/>
          <w:iCs w:val="0"/>
          <w:noProof/>
          <w:sz w:val="22"/>
          <w:szCs w:val="22"/>
          <w:lang w:eastAsia="pt-BR"/>
        </w:rPr>
      </w:pPr>
      <w:ins w:id="165" w:author="Ryan Lemos" w:date="2019-10-09T09:30:00Z">
        <w:r>
          <w:rPr>
            <w:noProof/>
          </w:rPr>
          <w:t>2.2.5</w:t>
        </w:r>
        <w:r>
          <w:rPr>
            <w:rFonts w:asciiTheme="minorHAnsi" w:eastAsiaTheme="minorEastAsia" w:hAnsiTheme="minorHAnsi" w:cstheme="minorBidi"/>
            <w:b w:val="0"/>
            <w:iCs w:val="0"/>
            <w:noProof/>
            <w:sz w:val="22"/>
            <w:szCs w:val="22"/>
            <w:lang w:eastAsia="pt-BR"/>
          </w:rPr>
          <w:tab/>
        </w:r>
        <w:r>
          <w:rPr>
            <w:noProof/>
          </w:rPr>
          <w:t>Banco de Dados (BD)</w:t>
        </w:r>
        <w:r>
          <w:rPr>
            <w:noProof/>
          </w:rPr>
          <w:tab/>
        </w:r>
        <w:r>
          <w:rPr>
            <w:noProof/>
          </w:rPr>
          <w:fldChar w:fldCharType="begin"/>
        </w:r>
        <w:r>
          <w:rPr>
            <w:noProof/>
          </w:rPr>
          <w:instrText xml:space="preserve"> PAGEREF _Toc21505883 \h </w:instrText>
        </w:r>
      </w:ins>
      <w:r>
        <w:rPr>
          <w:noProof/>
        </w:rPr>
      </w:r>
      <w:r>
        <w:rPr>
          <w:noProof/>
        </w:rPr>
        <w:fldChar w:fldCharType="separate"/>
      </w:r>
      <w:ins w:id="166" w:author="Ryan Lemos" w:date="2019-10-09T09:44:00Z">
        <w:r w:rsidR="00511CE0">
          <w:rPr>
            <w:noProof/>
          </w:rPr>
          <w:t>37</w:t>
        </w:r>
      </w:ins>
      <w:ins w:id="167" w:author="Ryan Lemos" w:date="2019-10-09T09:30:00Z">
        <w:r>
          <w:rPr>
            <w:noProof/>
          </w:rPr>
          <w:fldChar w:fldCharType="end"/>
        </w:r>
      </w:ins>
    </w:p>
    <w:p w14:paraId="63486AE2" w14:textId="7BB6DD7A" w:rsidR="00DE2B76" w:rsidRDefault="00DE2B76">
      <w:pPr>
        <w:pStyle w:val="Sumrio3"/>
        <w:rPr>
          <w:ins w:id="168" w:author="Ryan Lemos" w:date="2019-10-09T09:30:00Z"/>
          <w:rFonts w:asciiTheme="minorHAnsi" w:eastAsiaTheme="minorEastAsia" w:hAnsiTheme="minorHAnsi" w:cstheme="minorBidi"/>
          <w:b w:val="0"/>
          <w:iCs w:val="0"/>
          <w:noProof/>
          <w:sz w:val="22"/>
          <w:szCs w:val="22"/>
          <w:lang w:eastAsia="pt-BR"/>
        </w:rPr>
      </w:pPr>
      <w:ins w:id="169" w:author="Ryan Lemos" w:date="2019-10-09T09:30:00Z">
        <w:r>
          <w:rPr>
            <w:noProof/>
          </w:rPr>
          <w:t>2.2.6</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_Toc21505884 \h </w:instrText>
        </w:r>
      </w:ins>
      <w:r>
        <w:rPr>
          <w:noProof/>
        </w:rPr>
      </w:r>
      <w:r>
        <w:rPr>
          <w:noProof/>
        </w:rPr>
        <w:fldChar w:fldCharType="separate"/>
      </w:r>
      <w:ins w:id="170" w:author="Ryan Lemos" w:date="2019-10-09T09:44:00Z">
        <w:r w:rsidR="00511CE0">
          <w:rPr>
            <w:noProof/>
          </w:rPr>
          <w:t>39</w:t>
        </w:r>
      </w:ins>
      <w:ins w:id="171" w:author="Ryan Lemos" w:date="2019-10-09T09:30:00Z">
        <w:r>
          <w:rPr>
            <w:noProof/>
          </w:rPr>
          <w:fldChar w:fldCharType="end"/>
        </w:r>
      </w:ins>
    </w:p>
    <w:p w14:paraId="6C395669" w14:textId="21047231" w:rsidR="00DE2B76" w:rsidRDefault="00DE2B76">
      <w:pPr>
        <w:pStyle w:val="Sumrio1"/>
        <w:tabs>
          <w:tab w:val="left" w:pos="1200"/>
          <w:tab w:val="right" w:leader="dot" w:pos="9061"/>
        </w:tabs>
        <w:rPr>
          <w:ins w:id="172" w:author="Ryan Lemos" w:date="2019-10-09T09:30:00Z"/>
          <w:rFonts w:asciiTheme="minorHAnsi" w:eastAsiaTheme="minorEastAsia" w:hAnsiTheme="minorHAnsi" w:cstheme="minorBidi"/>
          <w:b w:val="0"/>
          <w:bCs w:val="0"/>
          <w:caps w:val="0"/>
          <w:noProof/>
          <w:sz w:val="22"/>
          <w:szCs w:val="22"/>
          <w:lang w:eastAsia="pt-BR"/>
        </w:rPr>
      </w:pPr>
      <w:ins w:id="173" w:author="Ryan Lemos" w:date="2019-10-09T09:30: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_Toc21505885 \h </w:instrText>
        </w:r>
      </w:ins>
      <w:r>
        <w:rPr>
          <w:noProof/>
        </w:rPr>
      </w:r>
      <w:r>
        <w:rPr>
          <w:noProof/>
        </w:rPr>
        <w:fldChar w:fldCharType="separate"/>
      </w:r>
      <w:ins w:id="174" w:author="Ryan Lemos" w:date="2019-10-09T09:44:00Z">
        <w:r w:rsidR="00511CE0">
          <w:rPr>
            <w:noProof/>
          </w:rPr>
          <w:t>41</w:t>
        </w:r>
      </w:ins>
      <w:ins w:id="175" w:author="Ryan Lemos" w:date="2019-10-09T09:30:00Z">
        <w:r>
          <w:rPr>
            <w:noProof/>
          </w:rPr>
          <w:fldChar w:fldCharType="end"/>
        </w:r>
      </w:ins>
    </w:p>
    <w:p w14:paraId="6EB4F314" w14:textId="2DC8950B" w:rsidR="00DE2B76" w:rsidRDefault="00DE2B76">
      <w:pPr>
        <w:pStyle w:val="Sumrio2"/>
        <w:tabs>
          <w:tab w:val="left" w:pos="1200"/>
          <w:tab w:val="right" w:leader="dot" w:pos="9061"/>
        </w:tabs>
        <w:rPr>
          <w:ins w:id="176" w:author="Ryan Lemos" w:date="2019-10-09T09:30:00Z"/>
          <w:rFonts w:asciiTheme="minorHAnsi" w:eastAsiaTheme="minorEastAsia" w:hAnsiTheme="minorHAnsi" w:cstheme="minorBidi"/>
          <w:caps w:val="0"/>
          <w:noProof/>
          <w:sz w:val="22"/>
          <w:szCs w:val="22"/>
          <w:lang w:eastAsia="pt-BR"/>
        </w:rPr>
      </w:pPr>
      <w:ins w:id="177" w:author="Ryan Lemos" w:date="2019-10-09T09:30: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_Toc21505886 \h </w:instrText>
        </w:r>
      </w:ins>
      <w:r>
        <w:rPr>
          <w:noProof/>
        </w:rPr>
      </w:r>
      <w:r>
        <w:rPr>
          <w:noProof/>
        </w:rPr>
        <w:fldChar w:fldCharType="separate"/>
      </w:r>
      <w:ins w:id="178" w:author="Ryan Lemos" w:date="2019-10-09T09:44:00Z">
        <w:r w:rsidR="00511CE0">
          <w:rPr>
            <w:noProof/>
          </w:rPr>
          <w:t>41</w:t>
        </w:r>
      </w:ins>
      <w:ins w:id="179" w:author="Ryan Lemos" w:date="2019-10-09T09:30:00Z">
        <w:r>
          <w:rPr>
            <w:noProof/>
          </w:rPr>
          <w:fldChar w:fldCharType="end"/>
        </w:r>
      </w:ins>
    </w:p>
    <w:p w14:paraId="2EDE26B3" w14:textId="48AC7038" w:rsidR="00DE2B76" w:rsidRDefault="00DE2B76">
      <w:pPr>
        <w:pStyle w:val="Sumrio2"/>
        <w:tabs>
          <w:tab w:val="left" w:pos="1200"/>
          <w:tab w:val="right" w:leader="dot" w:pos="9061"/>
        </w:tabs>
        <w:rPr>
          <w:ins w:id="180" w:author="Ryan Lemos" w:date="2019-10-09T09:30:00Z"/>
          <w:rFonts w:asciiTheme="minorHAnsi" w:eastAsiaTheme="minorEastAsia" w:hAnsiTheme="minorHAnsi" w:cstheme="minorBidi"/>
          <w:caps w:val="0"/>
          <w:noProof/>
          <w:sz w:val="22"/>
          <w:szCs w:val="22"/>
          <w:lang w:eastAsia="pt-BR"/>
        </w:rPr>
      </w:pPr>
      <w:ins w:id="181" w:author="Ryan Lemos" w:date="2019-10-09T09:30: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_Toc21505887 \h </w:instrText>
        </w:r>
      </w:ins>
      <w:r>
        <w:rPr>
          <w:noProof/>
        </w:rPr>
      </w:r>
      <w:r>
        <w:rPr>
          <w:noProof/>
        </w:rPr>
        <w:fldChar w:fldCharType="separate"/>
      </w:r>
      <w:ins w:id="182" w:author="Ryan Lemos" w:date="2019-10-09T09:44:00Z">
        <w:r w:rsidR="00511CE0">
          <w:rPr>
            <w:noProof/>
          </w:rPr>
          <w:t>42</w:t>
        </w:r>
      </w:ins>
      <w:ins w:id="183" w:author="Ryan Lemos" w:date="2019-10-09T09:30:00Z">
        <w:r>
          <w:rPr>
            <w:noProof/>
          </w:rPr>
          <w:fldChar w:fldCharType="end"/>
        </w:r>
      </w:ins>
    </w:p>
    <w:p w14:paraId="1B7F722D" w14:textId="04E8A2B6" w:rsidR="00DE2B76" w:rsidRDefault="00DE2B76">
      <w:pPr>
        <w:pStyle w:val="Sumrio2"/>
        <w:tabs>
          <w:tab w:val="left" w:pos="1200"/>
          <w:tab w:val="right" w:leader="dot" w:pos="9061"/>
        </w:tabs>
        <w:rPr>
          <w:ins w:id="184" w:author="Ryan Lemos" w:date="2019-10-09T09:30:00Z"/>
          <w:rFonts w:asciiTheme="minorHAnsi" w:eastAsiaTheme="minorEastAsia" w:hAnsiTheme="minorHAnsi" w:cstheme="minorBidi"/>
          <w:caps w:val="0"/>
          <w:noProof/>
          <w:sz w:val="22"/>
          <w:szCs w:val="22"/>
          <w:lang w:eastAsia="pt-BR"/>
        </w:rPr>
      </w:pPr>
      <w:ins w:id="185" w:author="Ryan Lemos" w:date="2019-10-09T09:30: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_Toc21505888 \h </w:instrText>
        </w:r>
      </w:ins>
      <w:r>
        <w:rPr>
          <w:noProof/>
        </w:rPr>
      </w:r>
      <w:r>
        <w:rPr>
          <w:noProof/>
        </w:rPr>
        <w:fldChar w:fldCharType="separate"/>
      </w:r>
      <w:ins w:id="186" w:author="Ryan Lemos" w:date="2019-10-09T09:44:00Z">
        <w:r w:rsidR="00511CE0">
          <w:rPr>
            <w:noProof/>
          </w:rPr>
          <w:t>42</w:t>
        </w:r>
      </w:ins>
      <w:ins w:id="187" w:author="Ryan Lemos" w:date="2019-10-09T09:30:00Z">
        <w:r>
          <w:rPr>
            <w:noProof/>
          </w:rPr>
          <w:fldChar w:fldCharType="end"/>
        </w:r>
      </w:ins>
    </w:p>
    <w:p w14:paraId="034BF753" w14:textId="62A91FD1" w:rsidR="00DE2B76" w:rsidRDefault="00DE2B76">
      <w:pPr>
        <w:pStyle w:val="Sumrio2"/>
        <w:tabs>
          <w:tab w:val="left" w:pos="1200"/>
          <w:tab w:val="right" w:leader="dot" w:pos="9061"/>
        </w:tabs>
        <w:rPr>
          <w:ins w:id="188" w:author="Ryan Lemos" w:date="2019-10-09T09:30:00Z"/>
          <w:rFonts w:asciiTheme="minorHAnsi" w:eastAsiaTheme="minorEastAsia" w:hAnsiTheme="minorHAnsi" w:cstheme="minorBidi"/>
          <w:caps w:val="0"/>
          <w:noProof/>
          <w:sz w:val="22"/>
          <w:szCs w:val="22"/>
          <w:lang w:eastAsia="pt-BR"/>
        </w:rPr>
      </w:pPr>
      <w:ins w:id="189" w:author="Ryan Lemos" w:date="2019-10-09T09:30:00Z">
        <w:r>
          <w:rPr>
            <w:noProof/>
          </w:rPr>
          <w:lastRenderedPageBreak/>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_Toc21505889 \h </w:instrText>
        </w:r>
      </w:ins>
      <w:r>
        <w:rPr>
          <w:noProof/>
        </w:rPr>
      </w:r>
      <w:r>
        <w:rPr>
          <w:noProof/>
        </w:rPr>
        <w:fldChar w:fldCharType="separate"/>
      </w:r>
      <w:ins w:id="190" w:author="Ryan Lemos" w:date="2019-10-09T09:44:00Z">
        <w:r w:rsidR="00511CE0">
          <w:rPr>
            <w:noProof/>
          </w:rPr>
          <w:t>44</w:t>
        </w:r>
      </w:ins>
      <w:ins w:id="191" w:author="Ryan Lemos" w:date="2019-10-09T09:30:00Z">
        <w:r>
          <w:rPr>
            <w:noProof/>
          </w:rPr>
          <w:fldChar w:fldCharType="end"/>
        </w:r>
      </w:ins>
    </w:p>
    <w:p w14:paraId="145BEFDD" w14:textId="7E498F98" w:rsidR="00DE2B76" w:rsidRDefault="00DE2B76">
      <w:pPr>
        <w:pStyle w:val="Sumrio2"/>
        <w:tabs>
          <w:tab w:val="left" w:pos="1200"/>
          <w:tab w:val="right" w:leader="dot" w:pos="9061"/>
        </w:tabs>
        <w:rPr>
          <w:ins w:id="192" w:author="Ryan Lemos" w:date="2019-10-09T09:30:00Z"/>
          <w:rFonts w:asciiTheme="minorHAnsi" w:eastAsiaTheme="minorEastAsia" w:hAnsiTheme="minorHAnsi" w:cstheme="minorBidi"/>
          <w:caps w:val="0"/>
          <w:noProof/>
          <w:sz w:val="22"/>
          <w:szCs w:val="22"/>
          <w:lang w:eastAsia="pt-BR"/>
        </w:rPr>
      </w:pPr>
      <w:ins w:id="193" w:author="Ryan Lemos" w:date="2019-10-09T09:30:00Z">
        <w:r>
          <w:rPr>
            <w:noProof/>
          </w:rPr>
          <w:t>3.5</w:t>
        </w:r>
        <w:r>
          <w:rPr>
            <w:rFonts w:asciiTheme="minorHAnsi" w:eastAsiaTheme="minorEastAsia" w:hAnsiTheme="minorHAnsi" w:cstheme="minorBidi"/>
            <w:caps w:val="0"/>
            <w:noProof/>
            <w:sz w:val="22"/>
            <w:szCs w:val="22"/>
            <w:lang w:eastAsia="pt-BR"/>
          </w:rPr>
          <w:tab/>
        </w:r>
        <w:r>
          <w:rPr>
            <w:noProof/>
          </w:rPr>
          <w:t>Padrões visuais da aplicação</w:t>
        </w:r>
        <w:r>
          <w:rPr>
            <w:noProof/>
          </w:rPr>
          <w:tab/>
        </w:r>
        <w:r>
          <w:rPr>
            <w:noProof/>
          </w:rPr>
          <w:fldChar w:fldCharType="begin"/>
        </w:r>
        <w:r>
          <w:rPr>
            <w:noProof/>
          </w:rPr>
          <w:instrText xml:space="preserve"> PAGEREF _Toc21505890 \h </w:instrText>
        </w:r>
      </w:ins>
      <w:r>
        <w:rPr>
          <w:noProof/>
        </w:rPr>
      </w:r>
      <w:r>
        <w:rPr>
          <w:noProof/>
        </w:rPr>
        <w:fldChar w:fldCharType="separate"/>
      </w:r>
      <w:ins w:id="194" w:author="Ryan Lemos" w:date="2019-10-09T09:44:00Z">
        <w:r w:rsidR="00511CE0">
          <w:rPr>
            <w:noProof/>
          </w:rPr>
          <w:t>47</w:t>
        </w:r>
      </w:ins>
      <w:ins w:id="195" w:author="Ryan Lemos" w:date="2019-10-09T09:30:00Z">
        <w:r>
          <w:rPr>
            <w:noProof/>
          </w:rPr>
          <w:fldChar w:fldCharType="end"/>
        </w:r>
      </w:ins>
    </w:p>
    <w:p w14:paraId="260DBA6B" w14:textId="6BFAEA00" w:rsidR="00DE2B76" w:rsidRDefault="00DE2B76">
      <w:pPr>
        <w:pStyle w:val="Sumrio3"/>
        <w:rPr>
          <w:ins w:id="196" w:author="Ryan Lemos" w:date="2019-10-09T09:30:00Z"/>
          <w:rFonts w:asciiTheme="minorHAnsi" w:eastAsiaTheme="minorEastAsia" w:hAnsiTheme="minorHAnsi" w:cstheme="minorBidi"/>
          <w:b w:val="0"/>
          <w:iCs w:val="0"/>
          <w:noProof/>
          <w:sz w:val="22"/>
          <w:szCs w:val="22"/>
          <w:lang w:eastAsia="pt-BR"/>
        </w:rPr>
      </w:pPr>
      <w:ins w:id="197" w:author="Ryan Lemos" w:date="2019-10-09T09:30:00Z">
        <w:r>
          <w:rPr>
            <w:noProof/>
          </w:rPr>
          <w:t>3.5.1</w:t>
        </w:r>
        <w:r>
          <w:rPr>
            <w:rFonts w:asciiTheme="minorHAnsi" w:eastAsiaTheme="minorEastAsia" w:hAnsiTheme="minorHAnsi" w:cstheme="minorBidi"/>
            <w:b w:val="0"/>
            <w:iCs w:val="0"/>
            <w:noProof/>
            <w:sz w:val="22"/>
            <w:szCs w:val="22"/>
            <w:lang w:eastAsia="pt-BR"/>
          </w:rPr>
          <w:tab/>
        </w:r>
        <w:r>
          <w:rPr>
            <w:noProof/>
          </w:rPr>
          <w:t>Botões de ação</w:t>
        </w:r>
        <w:r>
          <w:rPr>
            <w:noProof/>
          </w:rPr>
          <w:tab/>
        </w:r>
        <w:r>
          <w:rPr>
            <w:noProof/>
          </w:rPr>
          <w:fldChar w:fldCharType="begin"/>
        </w:r>
        <w:r>
          <w:rPr>
            <w:noProof/>
          </w:rPr>
          <w:instrText xml:space="preserve"> PAGEREF _Toc21505891 \h </w:instrText>
        </w:r>
      </w:ins>
      <w:r>
        <w:rPr>
          <w:noProof/>
        </w:rPr>
      </w:r>
      <w:r>
        <w:rPr>
          <w:noProof/>
        </w:rPr>
        <w:fldChar w:fldCharType="separate"/>
      </w:r>
      <w:ins w:id="198" w:author="Ryan Lemos" w:date="2019-10-09T09:44:00Z">
        <w:r w:rsidR="00511CE0">
          <w:rPr>
            <w:noProof/>
          </w:rPr>
          <w:t>48</w:t>
        </w:r>
      </w:ins>
      <w:ins w:id="199" w:author="Ryan Lemos" w:date="2019-10-09T09:30:00Z">
        <w:r>
          <w:rPr>
            <w:noProof/>
          </w:rPr>
          <w:fldChar w:fldCharType="end"/>
        </w:r>
      </w:ins>
    </w:p>
    <w:p w14:paraId="77B57023" w14:textId="757DE581" w:rsidR="00DE2B76" w:rsidRDefault="00DE2B76">
      <w:pPr>
        <w:pStyle w:val="Sumrio3"/>
        <w:rPr>
          <w:ins w:id="200" w:author="Ryan Lemos" w:date="2019-10-09T09:30:00Z"/>
          <w:rFonts w:asciiTheme="minorHAnsi" w:eastAsiaTheme="minorEastAsia" w:hAnsiTheme="minorHAnsi" w:cstheme="minorBidi"/>
          <w:b w:val="0"/>
          <w:iCs w:val="0"/>
          <w:noProof/>
          <w:sz w:val="22"/>
          <w:szCs w:val="22"/>
          <w:lang w:eastAsia="pt-BR"/>
        </w:rPr>
      </w:pPr>
      <w:ins w:id="201" w:author="Ryan Lemos" w:date="2019-10-09T09:30:00Z">
        <w:r>
          <w:rPr>
            <w:noProof/>
          </w:rPr>
          <w:t>3.5.2</w:t>
        </w:r>
        <w:r>
          <w:rPr>
            <w:rFonts w:asciiTheme="minorHAnsi" w:eastAsiaTheme="minorEastAsia" w:hAnsiTheme="minorHAnsi" w:cstheme="minorBidi"/>
            <w:b w:val="0"/>
            <w:iCs w:val="0"/>
            <w:noProof/>
            <w:sz w:val="22"/>
            <w:szCs w:val="22"/>
            <w:lang w:eastAsia="pt-BR"/>
          </w:rPr>
          <w:tab/>
        </w:r>
        <w:r>
          <w:rPr>
            <w:noProof/>
          </w:rPr>
          <w:t>Trocar senha (somente para gestores)</w:t>
        </w:r>
        <w:r>
          <w:rPr>
            <w:noProof/>
          </w:rPr>
          <w:tab/>
        </w:r>
        <w:r>
          <w:rPr>
            <w:noProof/>
          </w:rPr>
          <w:fldChar w:fldCharType="begin"/>
        </w:r>
        <w:r>
          <w:rPr>
            <w:noProof/>
          </w:rPr>
          <w:instrText xml:space="preserve"> PAGEREF _Toc21505892 \h </w:instrText>
        </w:r>
      </w:ins>
      <w:r>
        <w:rPr>
          <w:noProof/>
        </w:rPr>
      </w:r>
      <w:r>
        <w:rPr>
          <w:noProof/>
        </w:rPr>
        <w:fldChar w:fldCharType="separate"/>
      </w:r>
      <w:ins w:id="202" w:author="Ryan Lemos" w:date="2019-10-09T09:44:00Z">
        <w:r w:rsidR="00511CE0">
          <w:rPr>
            <w:noProof/>
          </w:rPr>
          <w:t>51</w:t>
        </w:r>
      </w:ins>
      <w:ins w:id="203" w:author="Ryan Lemos" w:date="2019-10-09T09:30:00Z">
        <w:r>
          <w:rPr>
            <w:noProof/>
          </w:rPr>
          <w:fldChar w:fldCharType="end"/>
        </w:r>
      </w:ins>
    </w:p>
    <w:p w14:paraId="069BE3AF" w14:textId="4F3C2D29" w:rsidR="00DE2B76" w:rsidRDefault="00DE2B76">
      <w:pPr>
        <w:pStyle w:val="Sumrio3"/>
        <w:rPr>
          <w:ins w:id="204" w:author="Ryan Lemos" w:date="2019-10-09T09:30:00Z"/>
          <w:rFonts w:asciiTheme="minorHAnsi" w:eastAsiaTheme="minorEastAsia" w:hAnsiTheme="minorHAnsi" w:cstheme="minorBidi"/>
          <w:b w:val="0"/>
          <w:iCs w:val="0"/>
          <w:noProof/>
          <w:sz w:val="22"/>
          <w:szCs w:val="22"/>
          <w:lang w:eastAsia="pt-BR"/>
        </w:rPr>
      </w:pPr>
      <w:ins w:id="205" w:author="Ryan Lemos" w:date="2019-10-09T09:30:00Z">
        <w:r>
          <w:rPr>
            <w:noProof/>
          </w:rPr>
          <w:t>3.5.3</w:t>
        </w:r>
        <w:r>
          <w:rPr>
            <w:rFonts w:asciiTheme="minorHAnsi" w:eastAsiaTheme="minorEastAsia" w:hAnsiTheme="minorHAnsi" w:cstheme="minorBidi"/>
            <w:b w:val="0"/>
            <w:iCs w:val="0"/>
            <w:noProof/>
            <w:sz w:val="22"/>
            <w:szCs w:val="22"/>
            <w:lang w:eastAsia="pt-BR"/>
          </w:rPr>
          <w:tab/>
        </w:r>
        <w:r>
          <w:rPr>
            <w:noProof/>
          </w:rPr>
          <w:t>Botões para a gestão de atividades de uma turma</w:t>
        </w:r>
        <w:r>
          <w:rPr>
            <w:noProof/>
          </w:rPr>
          <w:tab/>
        </w:r>
        <w:r>
          <w:rPr>
            <w:noProof/>
          </w:rPr>
          <w:fldChar w:fldCharType="begin"/>
        </w:r>
        <w:r>
          <w:rPr>
            <w:noProof/>
          </w:rPr>
          <w:instrText xml:space="preserve"> PAGEREF _Toc21505893 \h </w:instrText>
        </w:r>
      </w:ins>
      <w:r>
        <w:rPr>
          <w:noProof/>
        </w:rPr>
      </w:r>
      <w:r>
        <w:rPr>
          <w:noProof/>
        </w:rPr>
        <w:fldChar w:fldCharType="separate"/>
      </w:r>
      <w:ins w:id="206" w:author="Ryan Lemos" w:date="2019-10-09T09:44:00Z">
        <w:r w:rsidR="00511CE0">
          <w:rPr>
            <w:noProof/>
          </w:rPr>
          <w:t>51</w:t>
        </w:r>
      </w:ins>
      <w:ins w:id="207" w:author="Ryan Lemos" w:date="2019-10-09T09:30:00Z">
        <w:r>
          <w:rPr>
            <w:noProof/>
          </w:rPr>
          <w:fldChar w:fldCharType="end"/>
        </w:r>
      </w:ins>
    </w:p>
    <w:p w14:paraId="257A5285" w14:textId="7B1303C2" w:rsidR="00DE2B76" w:rsidRDefault="00DE2B76">
      <w:pPr>
        <w:pStyle w:val="Sumrio3"/>
        <w:rPr>
          <w:ins w:id="208" w:author="Ryan Lemos" w:date="2019-10-09T09:30:00Z"/>
          <w:rFonts w:asciiTheme="minorHAnsi" w:eastAsiaTheme="minorEastAsia" w:hAnsiTheme="minorHAnsi" w:cstheme="minorBidi"/>
          <w:b w:val="0"/>
          <w:iCs w:val="0"/>
          <w:noProof/>
          <w:sz w:val="22"/>
          <w:szCs w:val="22"/>
          <w:lang w:eastAsia="pt-BR"/>
        </w:rPr>
      </w:pPr>
      <w:ins w:id="209" w:author="Ryan Lemos" w:date="2019-10-09T09:30:00Z">
        <w:r>
          <w:rPr>
            <w:noProof/>
          </w:rPr>
          <w:t>3.5.4</w:t>
        </w:r>
        <w:r>
          <w:rPr>
            <w:rFonts w:asciiTheme="minorHAnsi" w:eastAsiaTheme="minorEastAsia" w:hAnsiTheme="minorHAnsi" w:cstheme="minorBidi"/>
            <w:b w:val="0"/>
            <w:iCs w:val="0"/>
            <w:noProof/>
            <w:sz w:val="22"/>
            <w:szCs w:val="22"/>
            <w:lang w:eastAsia="pt-BR"/>
          </w:rPr>
          <w:tab/>
        </w:r>
        <w:r>
          <w:rPr>
            <w:noProof/>
          </w:rPr>
          <w:t>Botões do calendário</w:t>
        </w:r>
        <w:r>
          <w:rPr>
            <w:noProof/>
          </w:rPr>
          <w:tab/>
        </w:r>
        <w:r>
          <w:rPr>
            <w:noProof/>
          </w:rPr>
          <w:fldChar w:fldCharType="begin"/>
        </w:r>
        <w:r>
          <w:rPr>
            <w:noProof/>
          </w:rPr>
          <w:instrText xml:space="preserve"> PAGEREF _Toc21505894 \h </w:instrText>
        </w:r>
      </w:ins>
      <w:r>
        <w:rPr>
          <w:noProof/>
        </w:rPr>
      </w:r>
      <w:r>
        <w:rPr>
          <w:noProof/>
        </w:rPr>
        <w:fldChar w:fldCharType="separate"/>
      </w:r>
      <w:ins w:id="210" w:author="Ryan Lemos" w:date="2019-10-09T09:44:00Z">
        <w:r w:rsidR="00511CE0">
          <w:rPr>
            <w:noProof/>
          </w:rPr>
          <w:t>53</w:t>
        </w:r>
      </w:ins>
      <w:ins w:id="211" w:author="Ryan Lemos" w:date="2019-10-09T09:30:00Z">
        <w:r>
          <w:rPr>
            <w:noProof/>
          </w:rPr>
          <w:fldChar w:fldCharType="end"/>
        </w:r>
      </w:ins>
    </w:p>
    <w:p w14:paraId="60BC76A8" w14:textId="1CA2339A" w:rsidR="00DE2B76" w:rsidRDefault="00DE2B76">
      <w:pPr>
        <w:pStyle w:val="Sumrio3"/>
        <w:rPr>
          <w:ins w:id="212" w:author="Ryan Lemos" w:date="2019-10-09T09:30:00Z"/>
          <w:rFonts w:asciiTheme="minorHAnsi" w:eastAsiaTheme="minorEastAsia" w:hAnsiTheme="minorHAnsi" w:cstheme="minorBidi"/>
          <w:b w:val="0"/>
          <w:iCs w:val="0"/>
          <w:noProof/>
          <w:sz w:val="22"/>
          <w:szCs w:val="22"/>
          <w:lang w:eastAsia="pt-BR"/>
        </w:rPr>
      </w:pPr>
      <w:ins w:id="213" w:author="Ryan Lemos" w:date="2019-10-09T09:30:00Z">
        <w:r>
          <w:rPr>
            <w:noProof/>
          </w:rPr>
          <w:t>3.5.5</w:t>
        </w:r>
        <w:r>
          <w:rPr>
            <w:rFonts w:asciiTheme="minorHAnsi" w:eastAsiaTheme="minorEastAsia" w:hAnsiTheme="minorHAnsi" w:cstheme="minorBidi"/>
            <w:b w:val="0"/>
            <w:iCs w:val="0"/>
            <w:noProof/>
            <w:sz w:val="22"/>
            <w:szCs w:val="22"/>
            <w:lang w:eastAsia="pt-BR"/>
          </w:rPr>
          <w:tab/>
        </w:r>
        <w:r>
          <w:rPr>
            <w:noProof/>
          </w:rPr>
          <w:t>Botões da barra superior</w:t>
        </w:r>
        <w:r>
          <w:rPr>
            <w:noProof/>
          </w:rPr>
          <w:tab/>
        </w:r>
        <w:r>
          <w:rPr>
            <w:noProof/>
          </w:rPr>
          <w:fldChar w:fldCharType="begin"/>
        </w:r>
        <w:r>
          <w:rPr>
            <w:noProof/>
          </w:rPr>
          <w:instrText xml:space="preserve"> PAGEREF _Toc21505895 \h </w:instrText>
        </w:r>
      </w:ins>
      <w:r>
        <w:rPr>
          <w:noProof/>
        </w:rPr>
      </w:r>
      <w:r>
        <w:rPr>
          <w:noProof/>
        </w:rPr>
        <w:fldChar w:fldCharType="separate"/>
      </w:r>
      <w:ins w:id="214" w:author="Ryan Lemos" w:date="2019-10-09T09:44:00Z">
        <w:r w:rsidR="00511CE0">
          <w:rPr>
            <w:noProof/>
          </w:rPr>
          <w:t>54</w:t>
        </w:r>
      </w:ins>
      <w:ins w:id="215" w:author="Ryan Lemos" w:date="2019-10-09T09:30:00Z">
        <w:r>
          <w:rPr>
            <w:noProof/>
          </w:rPr>
          <w:fldChar w:fldCharType="end"/>
        </w:r>
      </w:ins>
    </w:p>
    <w:p w14:paraId="3920E9AB" w14:textId="1305849A" w:rsidR="00DE2B76" w:rsidRDefault="00DE2B76">
      <w:pPr>
        <w:pStyle w:val="Sumrio2"/>
        <w:tabs>
          <w:tab w:val="left" w:pos="1200"/>
          <w:tab w:val="right" w:leader="dot" w:pos="9061"/>
        </w:tabs>
        <w:rPr>
          <w:ins w:id="216" w:author="Ryan Lemos" w:date="2019-10-09T09:30:00Z"/>
          <w:rFonts w:asciiTheme="minorHAnsi" w:eastAsiaTheme="minorEastAsia" w:hAnsiTheme="minorHAnsi" w:cstheme="minorBidi"/>
          <w:caps w:val="0"/>
          <w:noProof/>
          <w:sz w:val="22"/>
          <w:szCs w:val="22"/>
          <w:lang w:eastAsia="pt-BR"/>
        </w:rPr>
      </w:pPr>
      <w:ins w:id="217" w:author="Ryan Lemos" w:date="2019-10-09T09:30:00Z">
        <w:r>
          <w:rPr>
            <w:noProof/>
          </w:rPr>
          <w:t>3.6</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_Toc21505896 \h </w:instrText>
        </w:r>
      </w:ins>
      <w:r>
        <w:rPr>
          <w:noProof/>
        </w:rPr>
      </w:r>
      <w:r>
        <w:rPr>
          <w:noProof/>
        </w:rPr>
        <w:fldChar w:fldCharType="separate"/>
      </w:r>
      <w:ins w:id="218" w:author="Ryan Lemos" w:date="2019-10-09T09:44:00Z">
        <w:r w:rsidR="00511CE0">
          <w:rPr>
            <w:noProof/>
          </w:rPr>
          <w:t>55</w:t>
        </w:r>
      </w:ins>
      <w:ins w:id="219" w:author="Ryan Lemos" w:date="2019-10-09T09:30:00Z">
        <w:r>
          <w:rPr>
            <w:noProof/>
          </w:rPr>
          <w:fldChar w:fldCharType="end"/>
        </w:r>
      </w:ins>
    </w:p>
    <w:p w14:paraId="3EB10868" w14:textId="45970296" w:rsidR="00DE2B76" w:rsidRDefault="00DE2B76">
      <w:pPr>
        <w:pStyle w:val="Sumrio3"/>
        <w:rPr>
          <w:ins w:id="220" w:author="Ryan Lemos" w:date="2019-10-09T09:30:00Z"/>
          <w:rFonts w:asciiTheme="minorHAnsi" w:eastAsiaTheme="minorEastAsia" w:hAnsiTheme="minorHAnsi" w:cstheme="minorBidi"/>
          <w:b w:val="0"/>
          <w:iCs w:val="0"/>
          <w:noProof/>
          <w:sz w:val="22"/>
          <w:szCs w:val="22"/>
          <w:lang w:eastAsia="pt-BR"/>
        </w:rPr>
      </w:pPr>
      <w:ins w:id="221" w:author="Ryan Lemos" w:date="2019-10-09T09:30: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_Toc21505897 \h </w:instrText>
        </w:r>
      </w:ins>
      <w:r>
        <w:rPr>
          <w:noProof/>
        </w:rPr>
      </w:r>
      <w:r>
        <w:rPr>
          <w:noProof/>
        </w:rPr>
        <w:fldChar w:fldCharType="separate"/>
      </w:r>
      <w:ins w:id="222" w:author="Ryan Lemos" w:date="2019-10-09T09:44:00Z">
        <w:r w:rsidR="00511CE0">
          <w:rPr>
            <w:noProof/>
          </w:rPr>
          <w:t>55</w:t>
        </w:r>
      </w:ins>
      <w:ins w:id="223" w:author="Ryan Lemos" w:date="2019-10-09T09:30:00Z">
        <w:r>
          <w:rPr>
            <w:noProof/>
          </w:rPr>
          <w:fldChar w:fldCharType="end"/>
        </w:r>
      </w:ins>
    </w:p>
    <w:p w14:paraId="289C5BF8" w14:textId="53018998" w:rsidR="00DE2B76" w:rsidRDefault="00DE2B76">
      <w:pPr>
        <w:pStyle w:val="Sumrio4"/>
        <w:tabs>
          <w:tab w:val="left" w:pos="1200"/>
          <w:tab w:val="right" w:leader="dot" w:pos="9061"/>
        </w:tabs>
        <w:rPr>
          <w:ins w:id="224" w:author="Ryan Lemos" w:date="2019-10-09T09:30:00Z"/>
          <w:rFonts w:asciiTheme="minorHAnsi" w:eastAsiaTheme="minorEastAsia" w:hAnsiTheme="minorHAnsi" w:cstheme="minorBidi"/>
          <w:noProof/>
          <w:sz w:val="22"/>
          <w:szCs w:val="22"/>
          <w:lang w:eastAsia="pt-BR"/>
        </w:rPr>
      </w:pPr>
      <w:ins w:id="225" w:author="Ryan Lemos" w:date="2019-10-09T09:30:00Z">
        <w:r>
          <w:rPr>
            <w:noProof/>
          </w:rPr>
          <w:t>3.6.1.1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_Toc21505898 \h </w:instrText>
        </w:r>
      </w:ins>
      <w:r>
        <w:rPr>
          <w:noProof/>
        </w:rPr>
      </w:r>
      <w:r>
        <w:rPr>
          <w:noProof/>
        </w:rPr>
        <w:fldChar w:fldCharType="separate"/>
      </w:r>
      <w:ins w:id="226" w:author="Ryan Lemos" w:date="2019-10-09T09:44:00Z">
        <w:r w:rsidR="00511CE0">
          <w:rPr>
            <w:noProof/>
          </w:rPr>
          <w:t>58</w:t>
        </w:r>
      </w:ins>
      <w:ins w:id="227" w:author="Ryan Lemos" w:date="2019-10-09T09:30:00Z">
        <w:r>
          <w:rPr>
            <w:noProof/>
          </w:rPr>
          <w:fldChar w:fldCharType="end"/>
        </w:r>
      </w:ins>
    </w:p>
    <w:p w14:paraId="1180F8F0" w14:textId="4745B35A" w:rsidR="00DE2B76" w:rsidRDefault="00DE2B76">
      <w:pPr>
        <w:pStyle w:val="Sumrio4"/>
        <w:tabs>
          <w:tab w:val="left" w:pos="1200"/>
          <w:tab w:val="right" w:leader="dot" w:pos="9061"/>
        </w:tabs>
        <w:rPr>
          <w:ins w:id="228" w:author="Ryan Lemos" w:date="2019-10-09T09:30:00Z"/>
          <w:rFonts w:asciiTheme="minorHAnsi" w:eastAsiaTheme="minorEastAsia" w:hAnsiTheme="minorHAnsi" w:cstheme="minorBidi"/>
          <w:noProof/>
          <w:sz w:val="22"/>
          <w:szCs w:val="22"/>
          <w:lang w:eastAsia="pt-BR"/>
        </w:rPr>
      </w:pPr>
      <w:ins w:id="229" w:author="Ryan Lemos" w:date="2019-10-09T09:30:00Z">
        <w:r>
          <w:rPr>
            <w:noProof/>
          </w:rPr>
          <w:t>3.6.1.2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_Toc21505899 \h </w:instrText>
        </w:r>
      </w:ins>
      <w:r>
        <w:rPr>
          <w:noProof/>
        </w:rPr>
      </w:r>
      <w:r>
        <w:rPr>
          <w:noProof/>
        </w:rPr>
        <w:fldChar w:fldCharType="separate"/>
      </w:r>
      <w:ins w:id="230" w:author="Ryan Lemos" w:date="2019-10-09T09:44:00Z">
        <w:r w:rsidR="00511CE0">
          <w:rPr>
            <w:noProof/>
          </w:rPr>
          <w:t>63</w:t>
        </w:r>
      </w:ins>
      <w:ins w:id="231" w:author="Ryan Lemos" w:date="2019-10-09T09:30:00Z">
        <w:r>
          <w:rPr>
            <w:noProof/>
          </w:rPr>
          <w:fldChar w:fldCharType="end"/>
        </w:r>
      </w:ins>
    </w:p>
    <w:p w14:paraId="1BDAB960" w14:textId="55935437" w:rsidR="00DE2B76" w:rsidRDefault="00DE2B76">
      <w:pPr>
        <w:pStyle w:val="Sumrio4"/>
        <w:tabs>
          <w:tab w:val="left" w:pos="1200"/>
          <w:tab w:val="right" w:leader="dot" w:pos="9061"/>
        </w:tabs>
        <w:rPr>
          <w:ins w:id="232" w:author="Ryan Lemos" w:date="2019-10-09T09:30:00Z"/>
          <w:rFonts w:asciiTheme="minorHAnsi" w:eastAsiaTheme="minorEastAsia" w:hAnsiTheme="minorHAnsi" w:cstheme="minorBidi"/>
          <w:noProof/>
          <w:sz w:val="22"/>
          <w:szCs w:val="22"/>
          <w:lang w:eastAsia="pt-BR"/>
        </w:rPr>
      </w:pPr>
      <w:ins w:id="233" w:author="Ryan Lemos" w:date="2019-10-09T09:30:00Z">
        <w:r>
          <w:rPr>
            <w:noProof/>
          </w:rPr>
          <w:t>3.6.1.3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_Toc21505900 \h </w:instrText>
        </w:r>
      </w:ins>
      <w:r>
        <w:rPr>
          <w:noProof/>
        </w:rPr>
      </w:r>
      <w:r>
        <w:rPr>
          <w:noProof/>
        </w:rPr>
        <w:fldChar w:fldCharType="separate"/>
      </w:r>
      <w:ins w:id="234" w:author="Ryan Lemos" w:date="2019-10-09T09:44:00Z">
        <w:r w:rsidR="00511CE0">
          <w:rPr>
            <w:noProof/>
          </w:rPr>
          <w:t>66</w:t>
        </w:r>
      </w:ins>
      <w:ins w:id="235" w:author="Ryan Lemos" w:date="2019-10-09T09:30:00Z">
        <w:r>
          <w:rPr>
            <w:noProof/>
          </w:rPr>
          <w:fldChar w:fldCharType="end"/>
        </w:r>
      </w:ins>
    </w:p>
    <w:p w14:paraId="31065578" w14:textId="35ED8D95" w:rsidR="00DE2B76" w:rsidRDefault="00DE2B76">
      <w:pPr>
        <w:pStyle w:val="Sumrio4"/>
        <w:tabs>
          <w:tab w:val="left" w:pos="1200"/>
          <w:tab w:val="right" w:leader="dot" w:pos="9061"/>
        </w:tabs>
        <w:rPr>
          <w:ins w:id="236" w:author="Ryan Lemos" w:date="2019-10-09T09:30:00Z"/>
          <w:rFonts w:asciiTheme="minorHAnsi" w:eastAsiaTheme="minorEastAsia" w:hAnsiTheme="minorHAnsi" w:cstheme="minorBidi"/>
          <w:noProof/>
          <w:sz w:val="22"/>
          <w:szCs w:val="22"/>
          <w:lang w:eastAsia="pt-BR"/>
        </w:rPr>
      </w:pPr>
      <w:ins w:id="237" w:author="Ryan Lemos" w:date="2019-10-09T09:30:00Z">
        <w:r>
          <w:rPr>
            <w:noProof/>
          </w:rPr>
          <w:t>3.6.1.4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_Toc21505901 \h </w:instrText>
        </w:r>
      </w:ins>
      <w:r>
        <w:rPr>
          <w:noProof/>
        </w:rPr>
      </w:r>
      <w:r>
        <w:rPr>
          <w:noProof/>
        </w:rPr>
        <w:fldChar w:fldCharType="separate"/>
      </w:r>
      <w:ins w:id="238" w:author="Ryan Lemos" w:date="2019-10-09T09:44:00Z">
        <w:r w:rsidR="00511CE0">
          <w:rPr>
            <w:noProof/>
          </w:rPr>
          <w:t>78</w:t>
        </w:r>
      </w:ins>
      <w:ins w:id="239" w:author="Ryan Lemos" w:date="2019-10-09T09:30:00Z">
        <w:r>
          <w:rPr>
            <w:noProof/>
          </w:rPr>
          <w:fldChar w:fldCharType="end"/>
        </w:r>
      </w:ins>
    </w:p>
    <w:p w14:paraId="5B099BE8" w14:textId="1897E88C" w:rsidR="00DE2B76" w:rsidRDefault="00DE2B76">
      <w:pPr>
        <w:pStyle w:val="Sumrio2"/>
        <w:tabs>
          <w:tab w:val="left" w:pos="1200"/>
          <w:tab w:val="right" w:leader="dot" w:pos="9061"/>
        </w:tabs>
        <w:rPr>
          <w:ins w:id="240" w:author="Ryan Lemos" w:date="2019-10-09T09:30:00Z"/>
          <w:rFonts w:asciiTheme="minorHAnsi" w:eastAsiaTheme="minorEastAsia" w:hAnsiTheme="minorHAnsi" w:cstheme="minorBidi"/>
          <w:caps w:val="0"/>
          <w:noProof/>
          <w:sz w:val="22"/>
          <w:szCs w:val="22"/>
          <w:lang w:eastAsia="pt-BR"/>
        </w:rPr>
      </w:pPr>
      <w:ins w:id="241" w:author="Ryan Lemos" w:date="2019-10-09T09:30:00Z">
        <w:r>
          <w:rPr>
            <w:noProof/>
          </w:rPr>
          <w:t>3.7</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_Toc21505902 \h </w:instrText>
        </w:r>
      </w:ins>
      <w:r>
        <w:rPr>
          <w:noProof/>
        </w:rPr>
      </w:r>
      <w:r>
        <w:rPr>
          <w:noProof/>
        </w:rPr>
        <w:fldChar w:fldCharType="separate"/>
      </w:r>
      <w:ins w:id="242" w:author="Ryan Lemos" w:date="2019-10-09T09:44:00Z">
        <w:r w:rsidR="00511CE0">
          <w:rPr>
            <w:noProof/>
          </w:rPr>
          <w:t>83</w:t>
        </w:r>
      </w:ins>
      <w:ins w:id="243" w:author="Ryan Lemos" w:date="2019-10-09T09:30:00Z">
        <w:r>
          <w:rPr>
            <w:noProof/>
          </w:rPr>
          <w:fldChar w:fldCharType="end"/>
        </w:r>
      </w:ins>
    </w:p>
    <w:p w14:paraId="1AAEFFC8" w14:textId="06E76E30" w:rsidR="00DE2B76" w:rsidRDefault="00DE2B76">
      <w:pPr>
        <w:pStyle w:val="Sumrio3"/>
        <w:rPr>
          <w:ins w:id="244" w:author="Ryan Lemos" w:date="2019-10-09T09:30:00Z"/>
          <w:rFonts w:asciiTheme="minorHAnsi" w:eastAsiaTheme="minorEastAsia" w:hAnsiTheme="minorHAnsi" w:cstheme="minorBidi"/>
          <w:b w:val="0"/>
          <w:iCs w:val="0"/>
          <w:noProof/>
          <w:sz w:val="22"/>
          <w:szCs w:val="22"/>
          <w:lang w:eastAsia="pt-BR"/>
        </w:rPr>
      </w:pPr>
      <w:ins w:id="245" w:author="Ryan Lemos" w:date="2019-10-09T09:30: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_Toc21505903 \h </w:instrText>
        </w:r>
      </w:ins>
      <w:r>
        <w:rPr>
          <w:noProof/>
        </w:rPr>
      </w:r>
      <w:r>
        <w:rPr>
          <w:noProof/>
        </w:rPr>
        <w:fldChar w:fldCharType="separate"/>
      </w:r>
      <w:ins w:id="246" w:author="Ryan Lemos" w:date="2019-10-09T09:44:00Z">
        <w:r w:rsidR="00511CE0">
          <w:rPr>
            <w:noProof/>
          </w:rPr>
          <w:t>83</w:t>
        </w:r>
      </w:ins>
      <w:ins w:id="247" w:author="Ryan Lemos" w:date="2019-10-09T09:30:00Z">
        <w:r>
          <w:rPr>
            <w:noProof/>
          </w:rPr>
          <w:fldChar w:fldCharType="end"/>
        </w:r>
      </w:ins>
    </w:p>
    <w:p w14:paraId="46974FBB" w14:textId="41F034DE" w:rsidR="00DE2B76" w:rsidRDefault="00DE2B76">
      <w:pPr>
        <w:pStyle w:val="Sumrio4"/>
        <w:tabs>
          <w:tab w:val="right" w:leader="dot" w:pos="9061"/>
        </w:tabs>
        <w:rPr>
          <w:ins w:id="248" w:author="Ryan Lemos" w:date="2019-10-09T09:30:00Z"/>
          <w:rFonts w:asciiTheme="minorHAnsi" w:eastAsiaTheme="minorEastAsia" w:hAnsiTheme="minorHAnsi" w:cstheme="minorBidi"/>
          <w:noProof/>
          <w:sz w:val="22"/>
          <w:szCs w:val="22"/>
          <w:lang w:eastAsia="pt-BR"/>
        </w:rPr>
      </w:pPr>
      <w:ins w:id="249" w:author="Ryan Lemos" w:date="2019-10-09T09:30:00Z">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_Toc21505904 \h </w:instrText>
        </w:r>
      </w:ins>
      <w:r>
        <w:rPr>
          <w:noProof/>
        </w:rPr>
      </w:r>
      <w:r>
        <w:rPr>
          <w:noProof/>
        </w:rPr>
        <w:fldChar w:fldCharType="separate"/>
      </w:r>
      <w:ins w:id="250" w:author="Ryan Lemos" w:date="2019-10-09T09:44:00Z">
        <w:r w:rsidR="00511CE0">
          <w:rPr>
            <w:noProof/>
          </w:rPr>
          <w:t>83</w:t>
        </w:r>
      </w:ins>
      <w:ins w:id="251" w:author="Ryan Lemos" w:date="2019-10-09T09:30:00Z">
        <w:r>
          <w:rPr>
            <w:noProof/>
          </w:rPr>
          <w:fldChar w:fldCharType="end"/>
        </w:r>
      </w:ins>
    </w:p>
    <w:p w14:paraId="35DA9BFD" w14:textId="38CD640D" w:rsidR="00DE2B76" w:rsidRDefault="00DE2B76">
      <w:pPr>
        <w:pStyle w:val="Sumrio4"/>
        <w:tabs>
          <w:tab w:val="right" w:leader="dot" w:pos="9061"/>
        </w:tabs>
        <w:rPr>
          <w:ins w:id="252" w:author="Ryan Lemos" w:date="2019-10-09T09:30:00Z"/>
          <w:rFonts w:asciiTheme="minorHAnsi" w:eastAsiaTheme="minorEastAsia" w:hAnsiTheme="minorHAnsi" w:cstheme="minorBidi"/>
          <w:noProof/>
          <w:sz w:val="22"/>
          <w:szCs w:val="22"/>
          <w:lang w:eastAsia="pt-BR"/>
        </w:rPr>
      </w:pPr>
      <w:ins w:id="253" w:author="Ryan Lemos" w:date="2019-10-09T09:30:00Z">
        <w:r>
          <w:rPr>
            <w:noProof/>
          </w:rPr>
          <w:t>3.7.1.1</w:t>
        </w:r>
        <w:r>
          <w:rPr>
            <w:noProof/>
          </w:rPr>
          <w:tab/>
        </w:r>
        <w:r>
          <w:rPr>
            <w:noProof/>
          </w:rPr>
          <w:fldChar w:fldCharType="begin"/>
        </w:r>
        <w:r>
          <w:rPr>
            <w:noProof/>
          </w:rPr>
          <w:instrText xml:space="preserve"> PAGEREF _Toc21505918 \h </w:instrText>
        </w:r>
      </w:ins>
      <w:r>
        <w:rPr>
          <w:noProof/>
        </w:rPr>
      </w:r>
      <w:r>
        <w:rPr>
          <w:noProof/>
        </w:rPr>
        <w:fldChar w:fldCharType="separate"/>
      </w:r>
      <w:ins w:id="254" w:author="Ryan Lemos" w:date="2019-10-09T09:44:00Z">
        <w:r w:rsidR="00511CE0">
          <w:rPr>
            <w:noProof/>
          </w:rPr>
          <w:t>83</w:t>
        </w:r>
      </w:ins>
      <w:ins w:id="255" w:author="Ryan Lemos" w:date="2019-10-09T09:30:00Z">
        <w:r>
          <w:rPr>
            <w:noProof/>
          </w:rPr>
          <w:fldChar w:fldCharType="end"/>
        </w:r>
      </w:ins>
    </w:p>
    <w:p w14:paraId="1E9F17B2" w14:textId="7A2CC29E" w:rsidR="00DE2B76" w:rsidRDefault="00DE2B76">
      <w:pPr>
        <w:pStyle w:val="Sumrio4"/>
        <w:tabs>
          <w:tab w:val="left" w:pos="1200"/>
          <w:tab w:val="right" w:leader="dot" w:pos="9061"/>
        </w:tabs>
        <w:rPr>
          <w:ins w:id="256" w:author="Ryan Lemos" w:date="2019-10-09T09:30:00Z"/>
          <w:rFonts w:asciiTheme="minorHAnsi" w:eastAsiaTheme="minorEastAsia" w:hAnsiTheme="minorHAnsi" w:cstheme="minorBidi"/>
          <w:noProof/>
          <w:sz w:val="22"/>
          <w:szCs w:val="22"/>
          <w:lang w:eastAsia="pt-BR"/>
        </w:rPr>
      </w:pPr>
      <w:ins w:id="257" w:author="Ryan Lemos" w:date="2019-10-09T09:30: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_Toc21505919 \h </w:instrText>
        </w:r>
      </w:ins>
      <w:r>
        <w:rPr>
          <w:noProof/>
        </w:rPr>
      </w:r>
      <w:r>
        <w:rPr>
          <w:noProof/>
        </w:rPr>
        <w:fldChar w:fldCharType="separate"/>
      </w:r>
      <w:ins w:id="258" w:author="Ryan Lemos" w:date="2019-10-09T09:44:00Z">
        <w:r w:rsidR="00511CE0">
          <w:rPr>
            <w:noProof/>
          </w:rPr>
          <w:t>106</w:t>
        </w:r>
      </w:ins>
      <w:ins w:id="259" w:author="Ryan Lemos" w:date="2019-10-09T09:30:00Z">
        <w:r>
          <w:rPr>
            <w:noProof/>
          </w:rPr>
          <w:fldChar w:fldCharType="end"/>
        </w:r>
      </w:ins>
    </w:p>
    <w:p w14:paraId="585CD8E3" w14:textId="20A283C3" w:rsidR="00DE2B76" w:rsidRDefault="00DE2B76">
      <w:pPr>
        <w:pStyle w:val="Sumrio2"/>
        <w:tabs>
          <w:tab w:val="left" w:pos="1200"/>
          <w:tab w:val="right" w:leader="dot" w:pos="9061"/>
        </w:tabs>
        <w:rPr>
          <w:ins w:id="260" w:author="Ryan Lemos" w:date="2019-10-09T09:30:00Z"/>
          <w:rFonts w:asciiTheme="minorHAnsi" w:eastAsiaTheme="minorEastAsia" w:hAnsiTheme="minorHAnsi" w:cstheme="minorBidi"/>
          <w:caps w:val="0"/>
          <w:noProof/>
          <w:sz w:val="22"/>
          <w:szCs w:val="22"/>
          <w:lang w:eastAsia="pt-BR"/>
        </w:rPr>
      </w:pPr>
      <w:ins w:id="261" w:author="Ryan Lemos" w:date="2019-10-09T09:30:00Z">
        <w:r>
          <w:rPr>
            <w:noProof/>
          </w:rPr>
          <w:t>3.8</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_Toc21505920 \h </w:instrText>
        </w:r>
      </w:ins>
      <w:r>
        <w:rPr>
          <w:noProof/>
        </w:rPr>
      </w:r>
      <w:r>
        <w:rPr>
          <w:noProof/>
        </w:rPr>
        <w:fldChar w:fldCharType="separate"/>
      </w:r>
      <w:ins w:id="262" w:author="Ryan Lemos" w:date="2019-10-09T09:44:00Z">
        <w:r w:rsidR="00511CE0">
          <w:rPr>
            <w:noProof/>
          </w:rPr>
          <w:t>110</w:t>
        </w:r>
      </w:ins>
      <w:ins w:id="263" w:author="Ryan Lemos" w:date="2019-10-09T09:30:00Z">
        <w:r>
          <w:rPr>
            <w:noProof/>
          </w:rPr>
          <w:fldChar w:fldCharType="end"/>
        </w:r>
      </w:ins>
    </w:p>
    <w:p w14:paraId="7CF95267" w14:textId="0C210FC7" w:rsidR="00DE2B76" w:rsidRDefault="00DE2B76">
      <w:pPr>
        <w:pStyle w:val="Sumrio3"/>
        <w:rPr>
          <w:ins w:id="264" w:author="Ryan Lemos" w:date="2019-10-09T09:30:00Z"/>
          <w:rFonts w:asciiTheme="minorHAnsi" w:eastAsiaTheme="minorEastAsia" w:hAnsiTheme="minorHAnsi" w:cstheme="minorBidi"/>
          <w:b w:val="0"/>
          <w:iCs w:val="0"/>
          <w:noProof/>
          <w:sz w:val="22"/>
          <w:szCs w:val="22"/>
          <w:lang w:eastAsia="pt-BR"/>
        </w:rPr>
      </w:pPr>
      <w:ins w:id="265" w:author="Ryan Lemos" w:date="2019-10-09T09:30:00Z">
        <w:r>
          <w:rPr>
            <w:noProof/>
          </w:rPr>
          <w:t>3.8.1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_Toc21505921 \h </w:instrText>
        </w:r>
      </w:ins>
      <w:r>
        <w:rPr>
          <w:noProof/>
        </w:rPr>
      </w:r>
      <w:r>
        <w:rPr>
          <w:noProof/>
        </w:rPr>
        <w:fldChar w:fldCharType="separate"/>
      </w:r>
      <w:ins w:id="266" w:author="Ryan Lemos" w:date="2019-10-09T09:44:00Z">
        <w:r w:rsidR="00511CE0">
          <w:rPr>
            <w:noProof/>
          </w:rPr>
          <w:t>111</w:t>
        </w:r>
      </w:ins>
      <w:ins w:id="267" w:author="Ryan Lemos" w:date="2019-10-09T09:30:00Z">
        <w:r>
          <w:rPr>
            <w:noProof/>
          </w:rPr>
          <w:fldChar w:fldCharType="end"/>
        </w:r>
      </w:ins>
    </w:p>
    <w:p w14:paraId="03DB46BD" w14:textId="6B0BB096" w:rsidR="00DE2B76" w:rsidRDefault="00DE2B76">
      <w:pPr>
        <w:pStyle w:val="Sumrio4"/>
        <w:tabs>
          <w:tab w:val="left" w:pos="1200"/>
          <w:tab w:val="right" w:leader="dot" w:pos="9061"/>
        </w:tabs>
        <w:rPr>
          <w:ins w:id="268" w:author="Ryan Lemos" w:date="2019-10-09T09:30:00Z"/>
          <w:rFonts w:asciiTheme="minorHAnsi" w:eastAsiaTheme="minorEastAsia" w:hAnsiTheme="minorHAnsi" w:cstheme="minorBidi"/>
          <w:noProof/>
          <w:sz w:val="22"/>
          <w:szCs w:val="22"/>
          <w:lang w:eastAsia="pt-BR"/>
        </w:rPr>
      </w:pPr>
      <w:ins w:id="269" w:author="Ryan Lemos" w:date="2019-10-09T09:30:00Z">
        <w:r>
          <w:rPr>
            <w:noProof/>
          </w:rPr>
          <w:t>3.8.1.1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_Toc21505922 \h </w:instrText>
        </w:r>
      </w:ins>
      <w:r>
        <w:rPr>
          <w:noProof/>
        </w:rPr>
      </w:r>
      <w:r>
        <w:rPr>
          <w:noProof/>
        </w:rPr>
        <w:fldChar w:fldCharType="separate"/>
      </w:r>
      <w:ins w:id="270" w:author="Ryan Lemos" w:date="2019-10-09T09:44:00Z">
        <w:r w:rsidR="00511CE0">
          <w:rPr>
            <w:noProof/>
          </w:rPr>
          <w:t>111</w:t>
        </w:r>
      </w:ins>
      <w:ins w:id="271" w:author="Ryan Lemos" w:date="2019-10-09T09:30:00Z">
        <w:r>
          <w:rPr>
            <w:noProof/>
          </w:rPr>
          <w:fldChar w:fldCharType="end"/>
        </w:r>
      </w:ins>
    </w:p>
    <w:p w14:paraId="0E3563F4" w14:textId="35921F73" w:rsidR="00DE2B76" w:rsidRDefault="00DE2B76">
      <w:pPr>
        <w:pStyle w:val="Sumrio4"/>
        <w:tabs>
          <w:tab w:val="left" w:pos="1200"/>
          <w:tab w:val="right" w:leader="dot" w:pos="9061"/>
        </w:tabs>
        <w:rPr>
          <w:ins w:id="272" w:author="Ryan Lemos" w:date="2019-10-09T09:30:00Z"/>
          <w:rFonts w:asciiTheme="minorHAnsi" w:eastAsiaTheme="minorEastAsia" w:hAnsiTheme="minorHAnsi" w:cstheme="minorBidi"/>
          <w:noProof/>
          <w:sz w:val="22"/>
          <w:szCs w:val="22"/>
          <w:lang w:eastAsia="pt-BR"/>
        </w:rPr>
      </w:pPr>
      <w:ins w:id="273" w:author="Ryan Lemos" w:date="2019-10-09T09:30:00Z">
        <w:r>
          <w:rPr>
            <w:noProof/>
          </w:rPr>
          <w:t>3.8.1.2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_Toc21505923 \h </w:instrText>
        </w:r>
      </w:ins>
      <w:r>
        <w:rPr>
          <w:noProof/>
        </w:rPr>
      </w:r>
      <w:r>
        <w:rPr>
          <w:noProof/>
        </w:rPr>
        <w:fldChar w:fldCharType="separate"/>
      </w:r>
      <w:ins w:id="274" w:author="Ryan Lemos" w:date="2019-10-09T09:44:00Z">
        <w:r w:rsidR="00511CE0">
          <w:rPr>
            <w:noProof/>
          </w:rPr>
          <w:t>112</w:t>
        </w:r>
      </w:ins>
      <w:ins w:id="275" w:author="Ryan Lemos" w:date="2019-10-09T09:30:00Z">
        <w:r>
          <w:rPr>
            <w:noProof/>
          </w:rPr>
          <w:fldChar w:fldCharType="end"/>
        </w:r>
      </w:ins>
    </w:p>
    <w:p w14:paraId="31485053" w14:textId="7D859A4D" w:rsidR="00DE2B76" w:rsidRDefault="00DE2B76">
      <w:pPr>
        <w:pStyle w:val="Sumrio2"/>
        <w:tabs>
          <w:tab w:val="left" w:pos="1200"/>
          <w:tab w:val="right" w:leader="dot" w:pos="9061"/>
        </w:tabs>
        <w:rPr>
          <w:ins w:id="276" w:author="Ryan Lemos" w:date="2019-10-09T09:30:00Z"/>
          <w:rFonts w:asciiTheme="minorHAnsi" w:eastAsiaTheme="minorEastAsia" w:hAnsiTheme="minorHAnsi" w:cstheme="minorBidi"/>
          <w:caps w:val="0"/>
          <w:noProof/>
          <w:sz w:val="22"/>
          <w:szCs w:val="22"/>
          <w:lang w:eastAsia="pt-BR"/>
        </w:rPr>
      </w:pPr>
      <w:ins w:id="277" w:author="Ryan Lemos" w:date="2019-10-09T09:30:00Z">
        <w:r>
          <w:rPr>
            <w:noProof/>
          </w:rPr>
          <w:t>3.9</w:t>
        </w:r>
        <w:r>
          <w:rPr>
            <w:rFonts w:asciiTheme="minorHAnsi" w:eastAsiaTheme="minorEastAsia" w:hAnsiTheme="minorHAnsi" w:cstheme="minorBidi"/>
            <w:caps w:val="0"/>
            <w:noProof/>
            <w:sz w:val="22"/>
            <w:szCs w:val="22"/>
            <w:lang w:eastAsia="pt-BR"/>
          </w:rPr>
          <w:tab/>
        </w:r>
        <w:r>
          <w:rPr>
            <w:noProof/>
          </w:rPr>
          <w:t>Aplicação da metodologia XP no desenvolvimento</w:t>
        </w:r>
        <w:r>
          <w:rPr>
            <w:noProof/>
          </w:rPr>
          <w:tab/>
        </w:r>
        <w:r>
          <w:rPr>
            <w:noProof/>
          </w:rPr>
          <w:fldChar w:fldCharType="begin"/>
        </w:r>
        <w:r>
          <w:rPr>
            <w:noProof/>
          </w:rPr>
          <w:instrText xml:space="preserve"> PAGEREF _Toc21505924 \h </w:instrText>
        </w:r>
      </w:ins>
      <w:r>
        <w:rPr>
          <w:noProof/>
        </w:rPr>
      </w:r>
      <w:r>
        <w:rPr>
          <w:noProof/>
        </w:rPr>
        <w:fldChar w:fldCharType="separate"/>
      </w:r>
      <w:ins w:id="278" w:author="Ryan Lemos" w:date="2019-10-09T09:44:00Z">
        <w:r w:rsidR="00511CE0">
          <w:rPr>
            <w:noProof/>
          </w:rPr>
          <w:t>114</w:t>
        </w:r>
      </w:ins>
      <w:ins w:id="279" w:author="Ryan Lemos" w:date="2019-10-09T09:30:00Z">
        <w:r>
          <w:rPr>
            <w:noProof/>
          </w:rPr>
          <w:fldChar w:fldCharType="end"/>
        </w:r>
      </w:ins>
    </w:p>
    <w:p w14:paraId="3E3E3AF9" w14:textId="2C31919E" w:rsidR="00DE2B76" w:rsidRDefault="00DE2B76">
      <w:pPr>
        <w:pStyle w:val="Sumrio3"/>
        <w:rPr>
          <w:ins w:id="280" w:author="Ryan Lemos" w:date="2019-10-09T09:30:00Z"/>
          <w:rFonts w:asciiTheme="minorHAnsi" w:eastAsiaTheme="minorEastAsia" w:hAnsiTheme="minorHAnsi" w:cstheme="minorBidi"/>
          <w:b w:val="0"/>
          <w:iCs w:val="0"/>
          <w:noProof/>
          <w:sz w:val="22"/>
          <w:szCs w:val="22"/>
          <w:lang w:eastAsia="pt-BR"/>
        </w:rPr>
      </w:pPr>
      <w:ins w:id="281" w:author="Ryan Lemos" w:date="2019-10-09T09:30:00Z">
        <w:r>
          <w:rPr>
            <w:noProof/>
          </w:rPr>
          <w:t>3.9.1</w:t>
        </w:r>
        <w:r>
          <w:rPr>
            <w:rFonts w:asciiTheme="minorHAnsi" w:eastAsiaTheme="minorEastAsia" w:hAnsiTheme="minorHAnsi" w:cstheme="minorBidi"/>
            <w:b w:val="0"/>
            <w:iCs w:val="0"/>
            <w:noProof/>
            <w:sz w:val="22"/>
            <w:szCs w:val="22"/>
            <w:lang w:eastAsia="pt-BR"/>
          </w:rPr>
          <w:tab/>
        </w:r>
        <w:r>
          <w:rPr>
            <w:noProof/>
          </w:rPr>
          <w:t>Testes</w:t>
        </w:r>
        <w:r>
          <w:rPr>
            <w:noProof/>
          </w:rPr>
          <w:tab/>
        </w:r>
        <w:r>
          <w:rPr>
            <w:noProof/>
          </w:rPr>
          <w:fldChar w:fldCharType="begin"/>
        </w:r>
        <w:r>
          <w:rPr>
            <w:noProof/>
          </w:rPr>
          <w:instrText xml:space="preserve"> PAGEREF _Toc21505925 \h </w:instrText>
        </w:r>
      </w:ins>
      <w:r>
        <w:rPr>
          <w:noProof/>
        </w:rPr>
      </w:r>
      <w:r>
        <w:rPr>
          <w:noProof/>
        </w:rPr>
        <w:fldChar w:fldCharType="separate"/>
      </w:r>
      <w:ins w:id="282" w:author="Ryan Lemos" w:date="2019-10-09T09:44:00Z">
        <w:r w:rsidR="00511CE0">
          <w:rPr>
            <w:noProof/>
          </w:rPr>
          <w:t>115</w:t>
        </w:r>
      </w:ins>
      <w:ins w:id="283" w:author="Ryan Lemos" w:date="2019-10-09T09:30:00Z">
        <w:r>
          <w:rPr>
            <w:noProof/>
          </w:rPr>
          <w:fldChar w:fldCharType="end"/>
        </w:r>
      </w:ins>
    </w:p>
    <w:p w14:paraId="74692C7C" w14:textId="5CF27E9E" w:rsidR="00DE2B76" w:rsidRDefault="00DE2B76">
      <w:pPr>
        <w:pStyle w:val="Sumrio1"/>
        <w:tabs>
          <w:tab w:val="left" w:pos="1200"/>
          <w:tab w:val="right" w:leader="dot" w:pos="9061"/>
        </w:tabs>
        <w:rPr>
          <w:ins w:id="284" w:author="Ryan Lemos" w:date="2019-10-09T09:30:00Z"/>
          <w:rFonts w:asciiTheme="minorHAnsi" w:eastAsiaTheme="minorEastAsia" w:hAnsiTheme="minorHAnsi" w:cstheme="minorBidi"/>
          <w:b w:val="0"/>
          <w:bCs w:val="0"/>
          <w:caps w:val="0"/>
          <w:noProof/>
          <w:sz w:val="22"/>
          <w:szCs w:val="22"/>
          <w:lang w:eastAsia="pt-BR"/>
        </w:rPr>
      </w:pPr>
      <w:ins w:id="285" w:author="Ryan Lemos" w:date="2019-10-09T09:30:00Z">
        <w:r>
          <w:rPr>
            <w:noProof/>
          </w:rPr>
          <w:t>4</w:t>
        </w:r>
        <w:r>
          <w:rPr>
            <w:rFonts w:asciiTheme="minorHAnsi" w:eastAsiaTheme="minorEastAsia" w:hAnsiTheme="minorHAnsi" w:cstheme="minorBidi"/>
            <w:b w:val="0"/>
            <w:bCs w:val="0"/>
            <w:caps w:val="0"/>
            <w:noProof/>
            <w:sz w:val="22"/>
            <w:szCs w:val="22"/>
            <w:lang w:eastAsia="pt-BR"/>
          </w:rPr>
          <w:tab/>
        </w:r>
        <w:r>
          <w:rPr>
            <w:noProof/>
          </w:rPr>
          <w:t>Utilização do ambiente</w:t>
        </w:r>
        <w:r>
          <w:rPr>
            <w:noProof/>
          </w:rPr>
          <w:tab/>
        </w:r>
        <w:r>
          <w:rPr>
            <w:noProof/>
          </w:rPr>
          <w:fldChar w:fldCharType="begin"/>
        </w:r>
        <w:r>
          <w:rPr>
            <w:noProof/>
          </w:rPr>
          <w:instrText xml:space="preserve"> PAGEREF _Toc21505926 \h </w:instrText>
        </w:r>
      </w:ins>
      <w:r>
        <w:rPr>
          <w:noProof/>
        </w:rPr>
      </w:r>
      <w:r>
        <w:rPr>
          <w:noProof/>
        </w:rPr>
        <w:fldChar w:fldCharType="separate"/>
      </w:r>
      <w:ins w:id="286" w:author="Ryan Lemos" w:date="2019-10-09T09:44:00Z">
        <w:r w:rsidR="00511CE0">
          <w:rPr>
            <w:noProof/>
          </w:rPr>
          <w:t>118</w:t>
        </w:r>
      </w:ins>
      <w:ins w:id="287" w:author="Ryan Lemos" w:date="2019-10-09T09:30:00Z">
        <w:r>
          <w:rPr>
            <w:noProof/>
          </w:rPr>
          <w:fldChar w:fldCharType="end"/>
        </w:r>
      </w:ins>
    </w:p>
    <w:p w14:paraId="01DC7C93" w14:textId="6699514A" w:rsidR="00DE2B76" w:rsidRDefault="00DE2B76">
      <w:pPr>
        <w:pStyle w:val="Sumrio1"/>
        <w:tabs>
          <w:tab w:val="left" w:pos="1200"/>
          <w:tab w:val="right" w:leader="dot" w:pos="9061"/>
        </w:tabs>
        <w:rPr>
          <w:ins w:id="288" w:author="Ryan Lemos" w:date="2019-10-09T09:30:00Z"/>
          <w:rFonts w:asciiTheme="minorHAnsi" w:eastAsiaTheme="minorEastAsia" w:hAnsiTheme="minorHAnsi" w:cstheme="minorBidi"/>
          <w:b w:val="0"/>
          <w:bCs w:val="0"/>
          <w:caps w:val="0"/>
          <w:noProof/>
          <w:sz w:val="22"/>
          <w:szCs w:val="22"/>
          <w:lang w:eastAsia="pt-BR"/>
        </w:rPr>
      </w:pPr>
      <w:ins w:id="289" w:author="Ryan Lemos" w:date="2019-10-09T09:30:00Z">
        <w:r>
          <w:rPr>
            <w:noProof/>
          </w:rPr>
          <w:t>5</w:t>
        </w:r>
        <w:r>
          <w:rPr>
            <w:rFonts w:asciiTheme="minorHAnsi" w:eastAsiaTheme="minorEastAsia" w:hAnsiTheme="minorHAnsi" w:cstheme="minorBidi"/>
            <w:b w:val="0"/>
            <w:bCs w:val="0"/>
            <w:caps w:val="0"/>
            <w:noProof/>
            <w:sz w:val="22"/>
            <w:szCs w:val="22"/>
            <w:lang w:eastAsia="pt-BR"/>
          </w:rPr>
          <w:tab/>
        </w:r>
        <w:r>
          <w:rPr>
            <w:noProof/>
          </w:rPr>
          <w:t>Considerações finais</w:t>
        </w:r>
        <w:r>
          <w:rPr>
            <w:noProof/>
          </w:rPr>
          <w:tab/>
        </w:r>
        <w:r>
          <w:rPr>
            <w:noProof/>
          </w:rPr>
          <w:fldChar w:fldCharType="begin"/>
        </w:r>
        <w:r>
          <w:rPr>
            <w:noProof/>
          </w:rPr>
          <w:instrText xml:space="preserve"> PAGEREF _Toc21505927 \h </w:instrText>
        </w:r>
      </w:ins>
      <w:r>
        <w:rPr>
          <w:noProof/>
        </w:rPr>
      </w:r>
      <w:r>
        <w:rPr>
          <w:noProof/>
        </w:rPr>
        <w:fldChar w:fldCharType="separate"/>
      </w:r>
      <w:ins w:id="290" w:author="Ryan Lemos" w:date="2019-10-09T09:44:00Z">
        <w:r w:rsidR="00511CE0">
          <w:rPr>
            <w:noProof/>
          </w:rPr>
          <w:t>119</w:t>
        </w:r>
      </w:ins>
      <w:ins w:id="291" w:author="Ryan Lemos" w:date="2019-10-09T09:30:00Z">
        <w:r>
          <w:rPr>
            <w:noProof/>
          </w:rPr>
          <w:fldChar w:fldCharType="end"/>
        </w:r>
      </w:ins>
    </w:p>
    <w:p w14:paraId="02A3B9B2" w14:textId="2ED371F1" w:rsidR="00DE2B76" w:rsidRDefault="00DE2B76">
      <w:pPr>
        <w:pStyle w:val="Sumrio2"/>
        <w:tabs>
          <w:tab w:val="left" w:pos="1200"/>
          <w:tab w:val="right" w:leader="dot" w:pos="9061"/>
        </w:tabs>
        <w:rPr>
          <w:ins w:id="292" w:author="Ryan Lemos" w:date="2019-10-09T09:30:00Z"/>
          <w:rFonts w:asciiTheme="minorHAnsi" w:eastAsiaTheme="minorEastAsia" w:hAnsiTheme="minorHAnsi" w:cstheme="minorBidi"/>
          <w:caps w:val="0"/>
          <w:noProof/>
          <w:sz w:val="22"/>
          <w:szCs w:val="22"/>
          <w:lang w:eastAsia="pt-BR"/>
        </w:rPr>
      </w:pPr>
      <w:ins w:id="293" w:author="Ryan Lemos" w:date="2019-10-09T09:30:00Z">
        <w:r w:rsidRPr="00DE2B76">
          <w:rPr>
            <w:noProof/>
            <w:rPrChange w:id="294" w:author="Ryan Lemos" w:date="2019-10-09T09:31:00Z">
              <w:rPr>
                <w:noProof/>
                <w:lang w:val="en-US"/>
              </w:rPr>
            </w:rPrChange>
          </w:rPr>
          <w:t>5.1</w:t>
        </w:r>
        <w:r>
          <w:rPr>
            <w:rFonts w:asciiTheme="minorHAnsi" w:eastAsiaTheme="minorEastAsia" w:hAnsiTheme="minorHAnsi" w:cstheme="minorBidi"/>
            <w:caps w:val="0"/>
            <w:noProof/>
            <w:sz w:val="22"/>
            <w:szCs w:val="22"/>
            <w:lang w:eastAsia="pt-BR"/>
          </w:rPr>
          <w:tab/>
        </w:r>
        <w:r>
          <w:rPr>
            <w:noProof/>
          </w:rPr>
          <w:t>Trabalhos futuros</w:t>
        </w:r>
        <w:r>
          <w:rPr>
            <w:noProof/>
          </w:rPr>
          <w:tab/>
        </w:r>
        <w:r>
          <w:rPr>
            <w:noProof/>
          </w:rPr>
          <w:fldChar w:fldCharType="begin"/>
        </w:r>
        <w:r>
          <w:rPr>
            <w:noProof/>
          </w:rPr>
          <w:instrText xml:space="preserve"> PAGEREF _Toc21505928 \h </w:instrText>
        </w:r>
      </w:ins>
      <w:r>
        <w:rPr>
          <w:noProof/>
        </w:rPr>
      </w:r>
      <w:r>
        <w:rPr>
          <w:noProof/>
        </w:rPr>
        <w:fldChar w:fldCharType="separate"/>
      </w:r>
      <w:ins w:id="295" w:author="Ryan Lemos" w:date="2019-10-09T09:44:00Z">
        <w:r w:rsidR="00511CE0">
          <w:rPr>
            <w:noProof/>
          </w:rPr>
          <w:t>119</w:t>
        </w:r>
      </w:ins>
      <w:ins w:id="296" w:author="Ryan Lemos" w:date="2019-10-09T09:30:00Z">
        <w:r>
          <w:rPr>
            <w:noProof/>
          </w:rPr>
          <w:fldChar w:fldCharType="end"/>
        </w:r>
      </w:ins>
    </w:p>
    <w:p w14:paraId="5E178E2C" w14:textId="6A6B4B41" w:rsidR="00DE2B76" w:rsidRDefault="00DE2B76">
      <w:pPr>
        <w:pStyle w:val="Sumrio1"/>
        <w:tabs>
          <w:tab w:val="right" w:leader="dot" w:pos="9061"/>
        </w:tabs>
        <w:rPr>
          <w:ins w:id="297" w:author="Ryan Lemos" w:date="2019-10-09T09:30:00Z"/>
          <w:rFonts w:asciiTheme="minorHAnsi" w:eastAsiaTheme="minorEastAsia" w:hAnsiTheme="minorHAnsi" w:cstheme="minorBidi"/>
          <w:b w:val="0"/>
          <w:bCs w:val="0"/>
          <w:caps w:val="0"/>
          <w:noProof/>
          <w:sz w:val="22"/>
          <w:szCs w:val="22"/>
          <w:lang w:eastAsia="pt-BR"/>
        </w:rPr>
      </w:pPr>
      <w:ins w:id="298" w:author="Ryan Lemos" w:date="2019-10-09T09:30:00Z">
        <w:r>
          <w:rPr>
            <w:noProof/>
          </w:rPr>
          <w:t>Referências</w:t>
        </w:r>
        <w:r>
          <w:rPr>
            <w:noProof/>
          </w:rPr>
          <w:tab/>
        </w:r>
        <w:r>
          <w:rPr>
            <w:noProof/>
          </w:rPr>
          <w:fldChar w:fldCharType="begin"/>
        </w:r>
        <w:r>
          <w:rPr>
            <w:noProof/>
          </w:rPr>
          <w:instrText xml:space="preserve"> PAGEREF _Toc21505929 \h </w:instrText>
        </w:r>
      </w:ins>
      <w:r>
        <w:rPr>
          <w:noProof/>
        </w:rPr>
      </w:r>
      <w:r>
        <w:rPr>
          <w:noProof/>
        </w:rPr>
        <w:fldChar w:fldCharType="separate"/>
      </w:r>
      <w:ins w:id="299" w:author="Ryan Lemos" w:date="2019-10-09T09:44:00Z">
        <w:r w:rsidR="00511CE0">
          <w:rPr>
            <w:noProof/>
          </w:rPr>
          <w:t>120</w:t>
        </w:r>
      </w:ins>
      <w:ins w:id="300" w:author="Ryan Lemos" w:date="2019-10-09T09:30:00Z">
        <w:r>
          <w:rPr>
            <w:noProof/>
          </w:rPr>
          <w:fldChar w:fldCharType="end"/>
        </w:r>
      </w:ins>
    </w:p>
    <w:p w14:paraId="48B61AC6" w14:textId="07D28C57" w:rsidR="00DE2B76" w:rsidRDefault="00DE2B76">
      <w:pPr>
        <w:pStyle w:val="Sumrio1"/>
        <w:tabs>
          <w:tab w:val="right" w:leader="dot" w:pos="9061"/>
        </w:tabs>
        <w:rPr>
          <w:ins w:id="301" w:author="Ryan Lemos" w:date="2019-10-09T09:30:00Z"/>
          <w:rFonts w:asciiTheme="minorHAnsi" w:eastAsiaTheme="minorEastAsia" w:hAnsiTheme="minorHAnsi" w:cstheme="minorBidi"/>
          <w:b w:val="0"/>
          <w:bCs w:val="0"/>
          <w:caps w:val="0"/>
          <w:noProof/>
          <w:sz w:val="22"/>
          <w:szCs w:val="22"/>
          <w:lang w:eastAsia="pt-BR"/>
        </w:rPr>
      </w:pPr>
      <w:ins w:id="302" w:author="Ryan Lemos" w:date="2019-10-09T09:30: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_Toc21505930 \h </w:instrText>
        </w:r>
      </w:ins>
      <w:r>
        <w:rPr>
          <w:noProof/>
        </w:rPr>
      </w:r>
      <w:r>
        <w:rPr>
          <w:noProof/>
        </w:rPr>
        <w:fldChar w:fldCharType="separate"/>
      </w:r>
      <w:ins w:id="303" w:author="Ryan Lemos" w:date="2019-10-09T09:44:00Z">
        <w:r w:rsidR="00511CE0">
          <w:rPr>
            <w:noProof/>
          </w:rPr>
          <w:t>124</w:t>
        </w:r>
      </w:ins>
      <w:ins w:id="304" w:author="Ryan Lemos" w:date="2019-10-09T09:30:00Z">
        <w:r>
          <w:rPr>
            <w:noProof/>
          </w:rPr>
          <w:fldChar w:fldCharType="end"/>
        </w:r>
      </w:ins>
    </w:p>
    <w:p w14:paraId="709276DE" w14:textId="536F4EB8" w:rsidR="00054B21" w:rsidDel="00EA672B" w:rsidRDefault="00054B21">
      <w:pPr>
        <w:pStyle w:val="Sumrio1"/>
        <w:tabs>
          <w:tab w:val="left" w:pos="1200"/>
          <w:tab w:val="right" w:leader="dot" w:pos="9061"/>
        </w:tabs>
        <w:rPr>
          <w:del w:id="305" w:author="Ryan Lemos" w:date="2019-10-07T11:05:00Z"/>
          <w:rFonts w:asciiTheme="minorHAnsi" w:eastAsiaTheme="minorEastAsia" w:hAnsiTheme="minorHAnsi" w:cstheme="minorBidi"/>
          <w:b w:val="0"/>
          <w:bCs w:val="0"/>
          <w:caps w:val="0"/>
          <w:noProof/>
          <w:sz w:val="22"/>
          <w:szCs w:val="22"/>
          <w:lang w:eastAsia="pt-BR"/>
        </w:rPr>
      </w:pPr>
      <w:del w:id="306" w:author="Ryan Lemos" w:date="2019-10-07T11:05:00Z">
        <w:r w:rsidDel="00EA672B">
          <w:rPr>
            <w:noProof/>
          </w:rPr>
          <w:delText>1</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INTRODUÇÃO</w:delText>
        </w:r>
        <w:r w:rsidDel="00EA672B">
          <w:rPr>
            <w:noProof/>
          </w:rPr>
          <w:tab/>
          <w:delText>13</w:delText>
        </w:r>
      </w:del>
    </w:p>
    <w:p w14:paraId="3DE721CD" w14:textId="64877FAA" w:rsidR="00054B21" w:rsidDel="00EA672B" w:rsidRDefault="00054B21">
      <w:pPr>
        <w:pStyle w:val="Sumrio1"/>
        <w:tabs>
          <w:tab w:val="left" w:pos="1200"/>
          <w:tab w:val="right" w:leader="dot" w:pos="9061"/>
        </w:tabs>
        <w:rPr>
          <w:del w:id="307" w:author="Ryan Lemos" w:date="2019-10-07T11:05:00Z"/>
          <w:rFonts w:asciiTheme="minorHAnsi" w:eastAsiaTheme="minorEastAsia" w:hAnsiTheme="minorHAnsi" w:cstheme="minorBidi"/>
          <w:b w:val="0"/>
          <w:bCs w:val="0"/>
          <w:caps w:val="0"/>
          <w:noProof/>
          <w:sz w:val="22"/>
          <w:szCs w:val="22"/>
          <w:lang w:eastAsia="pt-BR"/>
        </w:rPr>
      </w:pPr>
      <w:del w:id="308" w:author="Ryan Lemos" w:date="2019-10-07T11:05:00Z">
        <w:r w:rsidDel="00EA672B">
          <w:rPr>
            <w:noProof/>
          </w:rPr>
          <w:delText>2</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Referencial teórico</w:delText>
        </w:r>
        <w:r w:rsidDel="00EA672B">
          <w:rPr>
            <w:noProof/>
          </w:rPr>
          <w:tab/>
          <w:delText>15</w:delText>
        </w:r>
      </w:del>
    </w:p>
    <w:p w14:paraId="670898C0" w14:textId="1C1474C3" w:rsidR="00054B21" w:rsidDel="00EA672B" w:rsidRDefault="00054B21">
      <w:pPr>
        <w:pStyle w:val="Sumrio2"/>
        <w:tabs>
          <w:tab w:val="left" w:pos="1200"/>
          <w:tab w:val="right" w:leader="dot" w:pos="9061"/>
        </w:tabs>
        <w:rPr>
          <w:del w:id="309" w:author="Ryan Lemos" w:date="2019-10-07T11:05:00Z"/>
          <w:rFonts w:asciiTheme="minorHAnsi" w:eastAsiaTheme="minorEastAsia" w:hAnsiTheme="minorHAnsi" w:cstheme="minorBidi"/>
          <w:caps w:val="0"/>
          <w:noProof/>
          <w:sz w:val="22"/>
          <w:szCs w:val="22"/>
          <w:lang w:eastAsia="pt-BR"/>
        </w:rPr>
      </w:pPr>
      <w:del w:id="310" w:author="Ryan Lemos" w:date="2019-10-07T11:05:00Z">
        <w:r w:rsidDel="00EA672B">
          <w:rPr>
            <w:noProof/>
          </w:rPr>
          <w:delText>2.1</w:delText>
        </w:r>
        <w:r w:rsidDel="00EA672B">
          <w:rPr>
            <w:rFonts w:asciiTheme="minorHAnsi" w:eastAsiaTheme="minorEastAsia" w:hAnsiTheme="minorHAnsi" w:cstheme="minorBidi"/>
            <w:caps w:val="0"/>
            <w:noProof/>
            <w:sz w:val="22"/>
            <w:szCs w:val="22"/>
            <w:lang w:eastAsia="pt-BR"/>
          </w:rPr>
          <w:tab/>
        </w:r>
        <w:r w:rsidDel="00EA672B">
          <w:rPr>
            <w:noProof/>
          </w:rPr>
          <w:delText>Educação a distância – ambiente virtual</w:delText>
        </w:r>
        <w:r w:rsidDel="00EA672B">
          <w:rPr>
            <w:noProof/>
          </w:rPr>
          <w:tab/>
          <w:delText>15</w:delText>
        </w:r>
      </w:del>
    </w:p>
    <w:p w14:paraId="4FD8F170" w14:textId="1D88CDCF" w:rsidR="00054B21" w:rsidDel="00EA672B" w:rsidRDefault="00054B21">
      <w:pPr>
        <w:pStyle w:val="Sumrio3"/>
        <w:rPr>
          <w:del w:id="311" w:author="Ryan Lemos" w:date="2019-10-07T11:05:00Z"/>
          <w:rFonts w:asciiTheme="minorHAnsi" w:eastAsiaTheme="minorEastAsia" w:hAnsiTheme="minorHAnsi" w:cstheme="minorBidi"/>
          <w:b w:val="0"/>
          <w:iCs w:val="0"/>
          <w:noProof/>
          <w:sz w:val="22"/>
          <w:szCs w:val="22"/>
          <w:lang w:eastAsia="pt-BR"/>
        </w:rPr>
      </w:pPr>
      <w:del w:id="312" w:author="Ryan Lemos" w:date="2019-10-07T11:05:00Z">
        <w:r w:rsidDel="00EA672B">
          <w:rPr>
            <w:noProof/>
          </w:rPr>
          <w:delText>2.1.1</w:delText>
        </w:r>
        <w:r w:rsidDel="00EA672B">
          <w:rPr>
            <w:rFonts w:asciiTheme="minorHAnsi" w:eastAsiaTheme="minorEastAsia" w:hAnsiTheme="minorHAnsi" w:cstheme="minorBidi"/>
            <w:b w:val="0"/>
            <w:iCs w:val="0"/>
            <w:noProof/>
            <w:sz w:val="22"/>
            <w:szCs w:val="22"/>
            <w:lang w:eastAsia="pt-BR"/>
          </w:rPr>
          <w:tab/>
        </w:r>
        <w:r w:rsidDel="00EA672B">
          <w:rPr>
            <w:noProof/>
          </w:rPr>
          <w:delText>Metodologias/sistemas de apoio de ensino de idiomas</w:delText>
        </w:r>
        <w:r w:rsidDel="00EA672B">
          <w:rPr>
            <w:noProof/>
          </w:rPr>
          <w:tab/>
          <w:delText>15</w:delText>
        </w:r>
      </w:del>
    </w:p>
    <w:p w14:paraId="50B340E9" w14:textId="32F2005E" w:rsidR="00054B21" w:rsidDel="00EA672B" w:rsidRDefault="00054B21">
      <w:pPr>
        <w:pStyle w:val="Sumrio2"/>
        <w:tabs>
          <w:tab w:val="left" w:pos="1200"/>
          <w:tab w:val="right" w:leader="dot" w:pos="9061"/>
        </w:tabs>
        <w:rPr>
          <w:del w:id="313" w:author="Ryan Lemos" w:date="2019-10-07T11:05:00Z"/>
          <w:rFonts w:asciiTheme="minorHAnsi" w:eastAsiaTheme="minorEastAsia" w:hAnsiTheme="minorHAnsi" w:cstheme="minorBidi"/>
          <w:caps w:val="0"/>
          <w:noProof/>
          <w:sz w:val="22"/>
          <w:szCs w:val="22"/>
          <w:lang w:eastAsia="pt-BR"/>
        </w:rPr>
      </w:pPr>
      <w:del w:id="314" w:author="Ryan Lemos" w:date="2019-10-07T11:05:00Z">
        <w:r w:rsidDel="00EA672B">
          <w:rPr>
            <w:noProof/>
          </w:rPr>
          <w:delText>2.2</w:delText>
        </w:r>
        <w:r w:rsidDel="00EA672B">
          <w:rPr>
            <w:rFonts w:asciiTheme="minorHAnsi" w:eastAsiaTheme="minorEastAsia" w:hAnsiTheme="minorHAnsi" w:cstheme="minorBidi"/>
            <w:caps w:val="0"/>
            <w:noProof/>
            <w:sz w:val="22"/>
            <w:szCs w:val="22"/>
            <w:lang w:eastAsia="pt-BR"/>
          </w:rPr>
          <w:tab/>
        </w:r>
        <w:r w:rsidDel="00EA672B">
          <w:rPr>
            <w:noProof/>
          </w:rPr>
          <w:delText>Desenvolvimento e tecnologias de sistemas Web</w:delText>
        </w:r>
        <w:r w:rsidDel="00EA672B">
          <w:rPr>
            <w:noProof/>
          </w:rPr>
          <w:tab/>
          <w:delText>18</w:delText>
        </w:r>
      </w:del>
    </w:p>
    <w:p w14:paraId="07CE01B7" w14:textId="2CCBB5EA" w:rsidR="00054B21" w:rsidDel="00EA672B" w:rsidRDefault="00054B21">
      <w:pPr>
        <w:pStyle w:val="Sumrio3"/>
        <w:rPr>
          <w:del w:id="315" w:author="Ryan Lemos" w:date="2019-10-07T11:05:00Z"/>
          <w:rFonts w:asciiTheme="minorHAnsi" w:eastAsiaTheme="minorEastAsia" w:hAnsiTheme="minorHAnsi" w:cstheme="minorBidi"/>
          <w:b w:val="0"/>
          <w:iCs w:val="0"/>
          <w:noProof/>
          <w:sz w:val="22"/>
          <w:szCs w:val="22"/>
          <w:lang w:eastAsia="pt-BR"/>
        </w:rPr>
      </w:pPr>
      <w:del w:id="316" w:author="Ryan Lemos" w:date="2019-10-07T11:05:00Z">
        <w:r w:rsidDel="00EA672B">
          <w:rPr>
            <w:noProof/>
          </w:rPr>
          <w:delText>2.2.1</w:delText>
        </w:r>
        <w:r w:rsidDel="00EA672B">
          <w:rPr>
            <w:rFonts w:asciiTheme="minorHAnsi" w:eastAsiaTheme="minorEastAsia" w:hAnsiTheme="minorHAnsi" w:cstheme="minorBidi"/>
            <w:b w:val="0"/>
            <w:iCs w:val="0"/>
            <w:noProof/>
            <w:sz w:val="22"/>
            <w:szCs w:val="22"/>
            <w:lang w:eastAsia="pt-BR"/>
          </w:rPr>
          <w:tab/>
        </w:r>
        <w:r w:rsidDel="00EA672B">
          <w:rPr>
            <w:noProof/>
          </w:rPr>
          <w:delText>Controle de acessos</w:delText>
        </w:r>
        <w:r w:rsidDel="00EA672B">
          <w:rPr>
            <w:noProof/>
          </w:rPr>
          <w:tab/>
          <w:delText>19</w:delText>
        </w:r>
      </w:del>
    </w:p>
    <w:p w14:paraId="05247F82" w14:textId="2947D985" w:rsidR="00054B21" w:rsidDel="00EA672B" w:rsidRDefault="00054B21">
      <w:pPr>
        <w:pStyle w:val="Sumrio3"/>
        <w:rPr>
          <w:del w:id="317" w:author="Ryan Lemos" w:date="2019-10-07T11:05:00Z"/>
          <w:rFonts w:asciiTheme="minorHAnsi" w:eastAsiaTheme="minorEastAsia" w:hAnsiTheme="minorHAnsi" w:cstheme="minorBidi"/>
          <w:b w:val="0"/>
          <w:iCs w:val="0"/>
          <w:noProof/>
          <w:sz w:val="22"/>
          <w:szCs w:val="22"/>
          <w:lang w:eastAsia="pt-BR"/>
        </w:rPr>
      </w:pPr>
      <w:del w:id="318" w:author="Ryan Lemos" w:date="2019-10-07T11:05:00Z">
        <w:r w:rsidDel="00EA672B">
          <w:rPr>
            <w:noProof/>
          </w:rPr>
          <w:delText>2.2.2</w:delText>
        </w:r>
        <w:r w:rsidDel="00EA672B">
          <w:rPr>
            <w:rFonts w:asciiTheme="minorHAnsi" w:eastAsiaTheme="minorEastAsia" w:hAnsiTheme="minorHAnsi" w:cstheme="minorBidi"/>
            <w:b w:val="0"/>
            <w:iCs w:val="0"/>
            <w:noProof/>
            <w:sz w:val="22"/>
            <w:szCs w:val="22"/>
            <w:lang w:eastAsia="pt-BR"/>
          </w:rPr>
          <w:tab/>
        </w:r>
        <w:r w:rsidDel="00EA672B">
          <w:rPr>
            <w:noProof/>
          </w:rPr>
          <w:delText>Interação humano computador (IHC)</w:delText>
        </w:r>
        <w:r w:rsidDel="00EA672B">
          <w:rPr>
            <w:noProof/>
          </w:rPr>
          <w:tab/>
          <w:delText>19</w:delText>
        </w:r>
      </w:del>
    </w:p>
    <w:p w14:paraId="643C5047" w14:textId="65DB500A" w:rsidR="00054B21" w:rsidDel="00EA672B" w:rsidRDefault="00054B21">
      <w:pPr>
        <w:pStyle w:val="Sumrio3"/>
        <w:rPr>
          <w:del w:id="319" w:author="Ryan Lemos" w:date="2019-10-07T11:05:00Z"/>
          <w:rFonts w:asciiTheme="minorHAnsi" w:eastAsiaTheme="minorEastAsia" w:hAnsiTheme="minorHAnsi" w:cstheme="minorBidi"/>
          <w:b w:val="0"/>
          <w:iCs w:val="0"/>
          <w:noProof/>
          <w:sz w:val="22"/>
          <w:szCs w:val="22"/>
          <w:lang w:eastAsia="pt-BR"/>
        </w:rPr>
      </w:pPr>
      <w:del w:id="320" w:author="Ryan Lemos" w:date="2019-10-07T11:05:00Z">
        <w:r w:rsidDel="00EA672B">
          <w:rPr>
            <w:noProof/>
          </w:rPr>
          <w:delText>2.2.3</w:delText>
        </w:r>
        <w:r w:rsidDel="00EA672B">
          <w:rPr>
            <w:rFonts w:asciiTheme="minorHAnsi" w:eastAsiaTheme="minorEastAsia" w:hAnsiTheme="minorHAnsi" w:cstheme="minorBidi"/>
            <w:b w:val="0"/>
            <w:iCs w:val="0"/>
            <w:noProof/>
            <w:sz w:val="22"/>
            <w:szCs w:val="22"/>
            <w:lang w:eastAsia="pt-BR"/>
          </w:rPr>
          <w:tab/>
        </w:r>
        <w:r w:rsidDel="00EA672B">
          <w:rPr>
            <w:noProof/>
          </w:rPr>
          <w:delText>Engenharia de Software</w:delText>
        </w:r>
        <w:r w:rsidDel="00EA672B">
          <w:rPr>
            <w:noProof/>
          </w:rPr>
          <w:tab/>
          <w:delText>20</w:delText>
        </w:r>
      </w:del>
    </w:p>
    <w:p w14:paraId="78E09A84" w14:textId="096D46D5" w:rsidR="00054B21" w:rsidDel="00EA672B" w:rsidRDefault="00054B21">
      <w:pPr>
        <w:pStyle w:val="Sumrio4"/>
        <w:tabs>
          <w:tab w:val="left" w:pos="1200"/>
          <w:tab w:val="right" w:leader="dot" w:pos="9061"/>
        </w:tabs>
        <w:rPr>
          <w:del w:id="321" w:author="Ryan Lemos" w:date="2019-10-07T11:05:00Z"/>
          <w:rFonts w:asciiTheme="minorHAnsi" w:eastAsiaTheme="minorEastAsia" w:hAnsiTheme="minorHAnsi" w:cstheme="minorBidi"/>
          <w:noProof/>
          <w:sz w:val="22"/>
          <w:szCs w:val="22"/>
          <w:lang w:eastAsia="pt-BR"/>
        </w:rPr>
      </w:pPr>
      <w:del w:id="322" w:author="Ryan Lemos" w:date="2019-10-07T11:05:00Z">
        <w:r w:rsidDel="00EA672B">
          <w:rPr>
            <w:noProof/>
          </w:rPr>
          <w:delText>2.2.3.1</w:delText>
        </w:r>
        <w:r w:rsidDel="00EA672B">
          <w:rPr>
            <w:rFonts w:asciiTheme="minorHAnsi" w:eastAsiaTheme="minorEastAsia" w:hAnsiTheme="minorHAnsi" w:cstheme="minorBidi"/>
            <w:noProof/>
            <w:sz w:val="22"/>
            <w:szCs w:val="22"/>
            <w:lang w:eastAsia="pt-BR"/>
          </w:rPr>
          <w:tab/>
        </w:r>
        <w:r w:rsidDel="00EA672B">
          <w:rPr>
            <w:noProof/>
          </w:rPr>
          <w:delText xml:space="preserve">Modelagem de processos com o </w:delText>
        </w:r>
        <w:r w:rsidRPr="00414A2B" w:rsidDel="00EA672B">
          <w:rPr>
            <w:i/>
            <w:noProof/>
          </w:rPr>
          <w:delText>Business Process Model and Notation</w:delText>
        </w:r>
        <w:r w:rsidDel="00EA672B">
          <w:rPr>
            <w:noProof/>
          </w:rPr>
          <w:delText xml:space="preserve"> (BPMN)</w:delText>
        </w:r>
        <w:r w:rsidDel="00EA672B">
          <w:rPr>
            <w:noProof/>
          </w:rPr>
          <w:tab/>
          <w:delText>22</w:delText>
        </w:r>
      </w:del>
    </w:p>
    <w:p w14:paraId="5B94BB47" w14:textId="1F1DA4E0" w:rsidR="00054B21" w:rsidDel="00EA672B" w:rsidRDefault="00054B21">
      <w:pPr>
        <w:pStyle w:val="Sumrio4"/>
        <w:tabs>
          <w:tab w:val="left" w:pos="1200"/>
          <w:tab w:val="right" w:leader="dot" w:pos="9061"/>
        </w:tabs>
        <w:rPr>
          <w:del w:id="323" w:author="Ryan Lemos" w:date="2019-10-07T11:05:00Z"/>
          <w:rFonts w:asciiTheme="minorHAnsi" w:eastAsiaTheme="minorEastAsia" w:hAnsiTheme="minorHAnsi" w:cstheme="minorBidi"/>
          <w:noProof/>
          <w:sz w:val="22"/>
          <w:szCs w:val="22"/>
          <w:lang w:eastAsia="pt-BR"/>
        </w:rPr>
      </w:pPr>
      <w:del w:id="324" w:author="Ryan Lemos" w:date="2019-10-07T11:05:00Z">
        <w:r w:rsidDel="00EA672B">
          <w:rPr>
            <w:noProof/>
          </w:rPr>
          <w:delText>2.2.3.2</w:delText>
        </w:r>
        <w:r w:rsidDel="00EA672B">
          <w:rPr>
            <w:rFonts w:asciiTheme="minorHAnsi" w:eastAsiaTheme="minorEastAsia" w:hAnsiTheme="minorHAnsi" w:cstheme="minorBidi"/>
            <w:noProof/>
            <w:sz w:val="22"/>
            <w:szCs w:val="22"/>
            <w:lang w:eastAsia="pt-BR"/>
          </w:rPr>
          <w:tab/>
        </w:r>
        <w:r w:rsidDel="00EA672B">
          <w:rPr>
            <w:noProof/>
          </w:rPr>
          <w:delText>Metodologia Ágil</w:delText>
        </w:r>
        <w:r w:rsidDel="00EA672B">
          <w:rPr>
            <w:noProof/>
          </w:rPr>
          <w:tab/>
          <w:delText>25</w:delText>
        </w:r>
      </w:del>
    </w:p>
    <w:p w14:paraId="73E18069" w14:textId="5D48CA89" w:rsidR="00054B21" w:rsidDel="00EA672B" w:rsidRDefault="00054B21">
      <w:pPr>
        <w:pStyle w:val="Sumrio4"/>
        <w:tabs>
          <w:tab w:val="left" w:pos="1200"/>
          <w:tab w:val="right" w:leader="dot" w:pos="9061"/>
        </w:tabs>
        <w:rPr>
          <w:del w:id="325" w:author="Ryan Lemos" w:date="2019-10-07T11:05:00Z"/>
          <w:rFonts w:asciiTheme="minorHAnsi" w:eastAsiaTheme="minorEastAsia" w:hAnsiTheme="minorHAnsi" w:cstheme="minorBidi"/>
          <w:noProof/>
          <w:sz w:val="22"/>
          <w:szCs w:val="22"/>
          <w:lang w:eastAsia="pt-BR"/>
        </w:rPr>
      </w:pPr>
      <w:del w:id="326" w:author="Ryan Lemos" w:date="2019-10-07T11:05:00Z">
        <w:r w:rsidDel="00EA672B">
          <w:rPr>
            <w:noProof/>
          </w:rPr>
          <w:delText>2.2.3.3</w:delText>
        </w:r>
        <w:r w:rsidDel="00EA672B">
          <w:rPr>
            <w:rFonts w:asciiTheme="minorHAnsi" w:eastAsiaTheme="minorEastAsia" w:hAnsiTheme="minorHAnsi" w:cstheme="minorBidi"/>
            <w:noProof/>
            <w:sz w:val="22"/>
            <w:szCs w:val="22"/>
            <w:lang w:eastAsia="pt-BR"/>
          </w:rPr>
          <w:tab/>
        </w:r>
        <w:r w:rsidRPr="00414A2B" w:rsidDel="00EA672B">
          <w:rPr>
            <w:i/>
            <w:noProof/>
          </w:rPr>
          <w:delText>Extreme Programming</w:delText>
        </w:r>
        <w:r w:rsidDel="00EA672B">
          <w:rPr>
            <w:noProof/>
          </w:rPr>
          <w:delText xml:space="preserve"> (XP)</w:delText>
        </w:r>
        <w:r w:rsidDel="00EA672B">
          <w:rPr>
            <w:noProof/>
          </w:rPr>
          <w:tab/>
          <w:delText>26</w:delText>
        </w:r>
      </w:del>
    </w:p>
    <w:p w14:paraId="2D083262" w14:textId="5A7FDE3F" w:rsidR="00054B21" w:rsidDel="00EA672B" w:rsidRDefault="00054B21">
      <w:pPr>
        <w:pStyle w:val="Sumrio3"/>
        <w:rPr>
          <w:del w:id="327" w:author="Ryan Lemos" w:date="2019-10-07T11:05:00Z"/>
          <w:rFonts w:asciiTheme="minorHAnsi" w:eastAsiaTheme="minorEastAsia" w:hAnsiTheme="minorHAnsi" w:cstheme="minorBidi"/>
          <w:b w:val="0"/>
          <w:iCs w:val="0"/>
          <w:noProof/>
          <w:sz w:val="22"/>
          <w:szCs w:val="22"/>
          <w:lang w:eastAsia="pt-BR"/>
        </w:rPr>
      </w:pPr>
      <w:del w:id="328" w:author="Ryan Lemos" w:date="2019-10-07T11:05:00Z">
        <w:r w:rsidDel="00EA672B">
          <w:rPr>
            <w:noProof/>
          </w:rPr>
          <w:delText>2.2.4</w:delText>
        </w:r>
        <w:r w:rsidDel="00EA672B">
          <w:rPr>
            <w:rFonts w:asciiTheme="minorHAnsi" w:eastAsiaTheme="minorEastAsia" w:hAnsiTheme="minorHAnsi" w:cstheme="minorBidi"/>
            <w:b w:val="0"/>
            <w:iCs w:val="0"/>
            <w:noProof/>
            <w:sz w:val="22"/>
            <w:szCs w:val="22"/>
            <w:lang w:eastAsia="pt-BR"/>
          </w:rPr>
          <w:tab/>
        </w:r>
        <w:r w:rsidDel="00EA672B">
          <w:rPr>
            <w:noProof/>
          </w:rPr>
          <w:delText>Tecnologias para desenvolvimento WEB</w:delText>
        </w:r>
        <w:r w:rsidDel="00EA672B">
          <w:rPr>
            <w:noProof/>
          </w:rPr>
          <w:tab/>
          <w:delText>29</w:delText>
        </w:r>
      </w:del>
    </w:p>
    <w:p w14:paraId="2E81A55B" w14:textId="07F43E4C" w:rsidR="00054B21" w:rsidDel="00EA672B" w:rsidRDefault="00054B21">
      <w:pPr>
        <w:pStyle w:val="Sumrio4"/>
        <w:tabs>
          <w:tab w:val="left" w:pos="1200"/>
          <w:tab w:val="right" w:leader="dot" w:pos="9061"/>
        </w:tabs>
        <w:rPr>
          <w:del w:id="329" w:author="Ryan Lemos" w:date="2019-10-07T11:05:00Z"/>
          <w:rFonts w:asciiTheme="minorHAnsi" w:eastAsiaTheme="minorEastAsia" w:hAnsiTheme="minorHAnsi" w:cstheme="minorBidi"/>
          <w:noProof/>
          <w:sz w:val="22"/>
          <w:szCs w:val="22"/>
          <w:lang w:eastAsia="pt-BR"/>
        </w:rPr>
      </w:pPr>
      <w:del w:id="330" w:author="Ryan Lemos" w:date="2019-10-07T11:05:00Z">
        <w:r w:rsidDel="00EA672B">
          <w:rPr>
            <w:noProof/>
          </w:rPr>
          <w:delText>2.2.4.1</w:delText>
        </w:r>
        <w:r w:rsidDel="00EA672B">
          <w:rPr>
            <w:rFonts w:asciiTheme="minorHAnsi" w:eastAsiaTheme="minorEastAsia" w:hAnsiTheme="minorHAnsi" w:cstheme="minorBidi"/>
            <w:noProof/>
            <w:sz w:val="22"/>
            <w:szCs w:val="22"/>
            <w:lang w:eastAsia="pt-BR"/>
          </w:rPr>
          <w:tab/>
        </w:r>
        <w:r w:rsidDel="00EA672B">
          <w:rPr>
            <w:noProof/>
          </w:rPr>
          <w:delText>Navegadores Web</w:delText>
        </w:r>
        <w:r w:rsidDel="00EA672B">
          <w:rPr>
            <w:noProof/>
          </w:rPr>
          <w:tab/>
          <w:delText>29</w:delText>
        </w:r>
      </w:del>
    </w:p>
    <w:p w14:paraId="3EB16009" w14:textId="0A913F4B" w:rsidR="00054B21" w:rsidRPr="00EA672B" w:rsidDel="00EA672B" w:rsidRDefault="00054B21">
      <w:pPr>
        <w:pStyle w:val="Sumrio4"/>
        <w:tabs>
          <w:tab w:val="left" w:pos="1200"/>
          <w:tab w:val="right" w:leader="dot" w:pos="9061"/>
        </w:tabs>
        <w:rPr>
          <w:del w:id="331" w:author="Ryan Lemos" w:date="2019-10-07T11:05:00Z"/>
          <w:rFonts w:asciiTheme="minorHAnsi" w:eastAsiaTheme="minorEastAsia" w:hAnsiTheme="minorHAnsi" w:cstheme="minorBidi"/>
          <w:noProof/>
          <w:sz w:val="22"/>
          <w:szCs w:val="22"/>
          <w:lang w:eastAsia="pt-BR"/>
          <w:rPrChange w:id="332" w:author="Ryan Lemos" w:date="2019-10-07T11:06:00Z">
            <w:rPr>
              <w:del w:id="333" w:author="Ryan Lemos" w:date="2019-10-07T11:05:00Z"/>
              <w:rFonts w:asciiTheme="minorHAnsi" w:eastAsiaTheme="minorEastAsia" w:hAnsiTheme="minorHAnsi" w:cstheme="minorBidi"/>
              <w:noProof/>
              <w:sz w:val="22"/>
              <w:szCs w:val="22"/>
              <w:lang w:val="en-US" w:eastAsia="pt-BR"/>
            </w:rPr>
          </w:rPrChange>
        </w:rPr>
      </w:pPr>
      <w:del w:id="334" w:author="Ryan Lemos" w:date="2019-10-07T11:05:00Z">
        <w:r w:rsidRPr="00EA672B" w:rsidDel="00EA672B">
          <w:rPr>
            <w:noProof/>
            <w:rPrChange w:id="335" w:author="Ryan Lemos" w:date="2019-10-07T11:06:00Z">
              <w:rPr>
                <w:noProof/>
                <w:lang w:val="en-US"/>
              </w:rPr>
            </w:rPrChange>
          </w:rPr>
          <w:delText>2.2.4.2</w:delText>
        </w:r>
        <w:r w:rsidRPr="00EA672B" w:rsidDel="00EA672B">
          <w:rPr>
            <w:rFonts w:asciiTheme="minorHAnsi" w:eastAsiaTheme="minorEastAsia" w:hAnsiTheme="minorHAnsi" w:cstheme="minorBidi"/>
            <w:noProof/>
            <w:sz w:val="22"/>
            <w:lang w:eastAsia="pt-BR"/>
            <w:rPrChange w:id="33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37" w:author="Ryan Lemos" w:date="2019-10-07T11:06:00Z">
              <w:rPr>
                <w:noProof/>
                <w:lang w:val="en-US"/>
              </w:rPr>
            </w:rPrChange>
          </w:rPr>
          <w:delText>Visual Studio Code (VSCODE)</w:delText>
        </w:r>
        <w:r w:rsidRPr="00EA672B" w:rsidDel="00EA672B">
          <w:rPr>
            <w:noProof/>
            <w:rPrChange w:id="338" w:author="Ryan Lemos" w:date="2019-10-07T11:06:00Z">
              <w:rPr>
                <w:noProof/>
                <w:lang w:val="en-US"/>
              </w:rPr>
            </w:rPrChange>
          </w:rPr>
          <w:tab/>
          <w:delText>29</w:delText>
        </w:r>
      </w:del>
    </w:p>
    <w:p w14:paraId="35BE1A27" w14:textId="54988B6D" w:rsidR="00054B21" w:rsidRPr="00EA672B" w:rsidDel="00EA672B" w:rsidRDefault="00054B21">
      <w:pPr>
        <w:pStyle w:val="Sumrio4"/>
        <w:tabs>
          <w:tab w:val="left" w:pos="1200"/>
          <w:tab w:val="right" w:leader="dot" w:pos="9061"/>
        </w:tabs>
        <w:rPr>
          <w:del w:id="339" w:author="Ryan Lemos" w:date="2019-10-07T11:05:00Z"/>
          <w:rFonts w:asciiTheme="minorHAnsi" w:eastAsiaTheme="minorEastAsia" w:hAnsiTheme="minorHAnsi" w:cstheme="minorBidi"/>
          <w:noProof/>
          <w:sz w:val="22"/>
          <w:szCs w:val="22"/>
          <w:lang w:eastAsia="pt-BR"/>
          <w:rPrChange w:id="340" w:author="Ryan Lemos" w:date="2019-10-07T11:06:00Z">
            <w:rPr>
              <w:del w:id="341" w:author="Ryan Lemos" w:date="2019-10-07T11:05:00Z"/>
              <w:rFonts w:asciiTheme="minorHAnsi" w:eastAsiaTheme="minorEastAsia" w:hAnsiTheme="minorHAnsi" w:cstheme="minorBidi"/>
              <w:noProof/>
              <w:sz w:val="22"/>
              <w:szCs w:val="22"/>
              <w:lang w:val="en-US" w:eastAsia="pt-BR"/>
            </w:rPr>
          </w:rPrChange>
        </w:rPr>
      </w:pPr>
      <w:del w:id="342" w:author="Ryan Lemos" w:date="2019-10-07T11:05:00Z">
        <w:r w:rsidRPr="00EA672B" w:rsidDel="00EA672B">
          <w:rPr>
            <w:noProof/>
            <w:rPrChange w:id="343" w:author="Ryan Lemos" w:date="2019-10-07T11:06:00Z">
              <w:rPr>
                <w:noProof/>
                <w:lang w:val="en-US"/>
              </w:rPr>
            </w:rPrChange>
          </w:rPr>
          <w:delText>2.2.4.3</w:delText>
        </w:r>
        <w:r w:rsidRPr="00EA672B" w:rsidDel="00EA672B">
          <w:rPr>
            <w:rFonts w:asciiTheme="minorHAnsi" w:eastAsiaTheme="minorEastAsia" w:hAnsiTheme="minorHAnsi" w:cstheme="minorBidi"/>
            <w:noProof/>
            <w:sz w:val="22"/>
            <w:lang w:eastAsia="pt-BR"/>
            <w:rPrChange w:id="34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45" w:author="Ryan Lemos" w:date="2019-10-07T11:06:00Z">
              <w:rPr>
                <w:i/>
                <w:noProof/>
                <w:lang w:val="en-US"/>
              </w:rPr>
            </w:rPrChange>
          </w:rPr>
          <w:delText>Hyper Text Markup Language</w:delText>
        </w:r>
        <w:r w:rsidRPr="00EA672B" w:rsidDel="00EA672B">
          <w:rPr>
            <w:noProof/>
            <w:rPrChange w:id="346" w:author="Ryan Lemos" w:date="2019-10-07T11:06:00Z">
              <w:rPr>
                <w:noProof/>
                <w:lang w:val="en-US"/>
              </w:rPr>
            </w:rPrChange>
          </w:rPr>
          <w:delText xml:space="preserve"> (HTML)</w:delText>
        </w:r>
        <w:r w:rsidRPr="00EA672B" w:rsidDel="00EA672B">
          <w:rPr>
            <w:noProof/>
            <w:rPrChange w:id="347" w:author="Ryan Lemos" w:date="2019-10-07T11:06:00Z">
              <w:rPr>
                <w:noProof/>
                <w:lang w:val="en-US"/>
              </w:rPr>
            </w:rPrChange>
          </w:rPr>
          <w:tab/>
          <w:delText>29</w:delText>
        </w:r>
      </w:del>
    </w:p>
    <w:p w14:paraId="58FE1EB0" w14:textId="663AE432" w:rsidR="00054B21" w:rsidRPr="00EA672B" w:rsidDel="00EA672B" w:rsidRDefault="00054B21">
      <w:pPr>
        <w:pStyle w:val="Sumrio4"/>
        <w:tabs>
          <w:tab w:val="left" w:pos="1200"/>
          <w:tab w:val="right" w:leader="dot" w:pos="9061"/>
        </w:tabs>
        <w:rPr>
          <w:del w:id="348" w:author="Ryan Lemos" w:date="2019-10-07T11:05:00Z"/>
          <w:rFonts w:asciiTheme="minorHAnsi" w:eastAsiaTheme="minorEastAsia" w:hAnsiTheme="minorHAnsi" w:cstheme="minorBidi"/>
          <w:noProof/>
          <w:sz w:val="22"/>
          <w:szCs w:val="22"/>
          <w:lang w:eastAsia="pt-BR"/>
          <w:rPrChange w:id="349" w:author="Ryan Lemos" w:date="2019-10-07T11:06:00Z">
            <w:rPr>
              <w:del w:id="350" w:author="Ryan Lemos" w:date="2019-10-07T11:05:00Z"/>
              <w:rFonts w:asciiTheme="minorHAnsi" w:eastAsiaTheme="minorEastAsia" w:hAnsiTheme="minorHAnsi" w:cstheme="minorBidi"/>
              <w:noProof/>
              <w:sz w:val="22"/>
              <w:szCs w:val="22"/>
              <w:lang w:val="en-US" w:eastAsia="pt-BR"/>
            </w:rPr>
          </w:rPrChange>
        </w:rPr>
      </w:pPr>
      <w:del w:id="351" w:author="Ryan Lemos" w:date="2019-10-07T11:05:00Z">
        <w:r w:rsidRPr="00EA672B" w:rsidDel="00EA672B">
          <w:rPr>
            <w:noProof/>
            <w:rPrChange w:id="352" w:author="Ryan Lemos" w:date="2019-10-07T11:06:00Z">
              <w:rPr>
                <w:noProof/>
                <w:lang w:val="en-US"/>
              </w:rPr>
            </w:rPrChange>
          </w:rPr>
          <w:delText>2.2.4.4</w:delText>
        </w:r>
        <w:r w:rsidRPr="00EA672B" w:rsidDel="00EA672B">
          <w:rPr>
            <w:rFonts w:asciiTheme="minorHAnsi" w:eastAsiaTheme="minorEastAsia" w:hAnsiTheme="minorHAnsi" w:cstheme="minorBidi"/>
            <w:noProof/>
            <w:sz w:val="22"/>
            <w:lang w:eastAsia="pt-BR"/>
            <w:rPrChange w:id="353"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354" w:author="Ryan Lemos" w:date="2019-10-07T11:06:00Z">
              <w:rPr>
                <w:i/>
                <w:noProof/>
                <w:lang w:val="en-US"/>
              </w:rPr>
            </w:rPrChange>
          </w:rPr>
          <w:delText>Cascading Style Sheets</w:delText>
        </w:r>
        <w:r w:rsidRPr="00EA672B" w:rsidDel="00EA672B">
          <w:rPr>
            <w:noProof/>
            <w:rPrChange w:id="355" w:author="Ryan Lemos" w:date="2019-10-07T11:06:00Z">
              <w:rPr>
                <w:noProof/>
                <w:lang w:val="en-US"/>
              </w:rPr>
            </w:rPrChange>
          </w:rPr>
          <w:delText xml:space="preserve"> (CSS)</w:delText>
        </w:r>
        <w:r w:rsidRPr="00EA672B" w:rsidDel="00EA672B">
          <w:rPr>
            <w:noProof/>
            <w:rPrChange w:id="356" w:author="Ryan Lemos" w:date="2019-10-07T11:06:00Z">
              <w:rPr>
                <w:noProof/>
                <w:lang w:val="en-US"/>
              </w:rPr>
            </w:rPrChange>
          </w:rPr>
          <w:tab/>
          <w:delText>30</w:delText>
        </w:r>
      </w:del>
    </w:p>
    <w:p w14:paraId="27EC1B95" w14:textId="6395075E" w:rsidR="00054B21" w:rsidRPr="00EA672B" w:rsidDel="00EA672B" w:rsidRDefault="00054B21">
      <w:pPr>
        <w:pStyle w:val="Sumrio4"/>
        <w:tabs>
          <w:tab w:val="left" w:pos="1200"/>
          <w:tab w:val="right" w:leader="dot" w:pos="9061"/>
        </w:tabs>
        <w:rPr>
          <w:del w:id="357" w:author="Ryan Lemos" w:date="2019-10-07T11:05:00Z"/>
          <w:rFonts w:asciiTheme="minorHAnsi" w:eastAsiaTheme="minorEastAsia" w:hAnsiTheme="minorHAnsi" w:cstheme="minorBidi"/>
          <w:noProof/>
          <w:sz w:val="22"/>
          <w:szCs w:val="22"/>
          <w:lang w:eastAsia="pt-BR"/>
          <w:rPrChange w:id="358" w:author="Ryan Lemos" w:date="2019-10-07T11:06:00Z">
            <w:rPr>
              <w:del w:id="359" w:author="Ryan Lemos" w:date="2019-10-07T11:05:00Z"/>
              <w:rFonts w:asciiTheme="minorHAnsi" w:eastAsiaTheme="minorEastAsia" w:hAnsiTheme="minorHAnsi" w:cstheme="minorBidi"/>
              <w:noProof/>
              <w:sz w:val="22"/>
              <w:szCs w:val="22"/>
              <w:lang w:val="en-US" w:eastAsia="pt-BR"/>
            </w:rPr>
          </w:rPrChange>
        </w:rPr>
      </w:pPr>
      <w:del w:id="360" w:author="Ryan Lemos" w:date="2019-10-07T11:05:00Z">
        <w:r w:rsidRPr="00EA672B" w:rsidDel="00EA672B">
          <w:rPr>
            <w:noProof/>
            <w:rPrChange w:id="361" w:author="Ryan Lemos" w:date="2019-10-07T11:06:00Z">
              <w:rPr>
                <w:noProof/>
                <w:lang w:val="en-US"/>
              </w:rPr>
            </w:rPrChange>
          </w:rPr>
          <w:delText>2.2.4.5</w:delText>
        </w:r>
        <w:r w:rsidRPr="00EA672B" w:rsidDel="00EA672B">
          <w:rPr>
            <w:rFonts w:asciiTheme="minorHAnsi" w:eastAsiaTheme="minorEastAsia" w:hAnsiTheme="minorHAnsi" w:cstheme="minorBidi"/>
            <w:noProof/>
            <w:sz w:val="22"/>
            <w:lang w:eastAsia="pt-BR"/>
            <w:rPrChange w:id="362"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63" w:author="Ryan Lemos" w:date="2019-10-07T11:06:00Z">
              <w:rPr>
                <w:noProof/>
                <w:lang w:val="en-US"/>
              </w:rPr>
            </w:rPrChange>
          </w:rPr>
          <w:delText>MaterializeCSS</w:delText>
        </w:r>
        <w:r w:rsidRPr="00EA672B" w:rsidDel="00EA672B">
          <w:rPr>
            <w:noProof/>
            <w:rPrChange w:id="364" w:author="Ryan Lemos" w:date="2019-10-07T11:06:00Z">
              <w:rPr>
                <w:noProof/>
                <w:lang w:val="en-US"/>
              </w:rPr>
            </w:rPrChange>
          </w:rPr>
          <w:tab/>
          <w:delText>33</w:delText>
        </w:r>
      </w:del>
    </w:p>
    <w:p w14:paraId="27EAEE35" w14:textId="146987F1" w:rsidR="00054B21" w:rsidRPr="00EA672B" w:rsidDel="00EA672B" w:rsidRDefault="00054B21">
      <w:pPr>
        <w:pStyle w:val="Sumrio4"/>
        <w:tabs>
          <w:tab w:val="left" w:pos="1200"/>
          <w:tab w:val="right" w:leader="dot" w:pos="9061"/>
        </w:tabs>
        <w:rPr>
          <w:del w:id="365" w:author="Ryan Lemos" w:date="2019-10-07T11:05:00Z"/>
          <w:rFonts w:asciiTheme="minorHAnsi" w:eastAsiaTheme="minorEastAsia" w:hAnsiTheme="minorHAnsi" w:cstheme="minorBidi"/>
          <w:noProof/>
          <w:sz w:val="22"/>
          <w:szCs w:val="22"/>
          <w:lang w:eastAsia="pt-BR"/>
          <w:rPrChange w:id="366" w:author="Ryan Lemos" w:date="2019-10-07T11:06:00Z">
            <w:rPr>
              <w:del w:id="367" w:author="Ryan Lemos" w:date="2019-10-07T11:05:00Z"/>
              <w:rFonts w:asciiTheme="minorHAnsi" w:eastAsiaTheme="minorEastAsia" w:hAnsiTheme="minorHAnsi" w:cstheme="minorBidi"/>
              <w:noProof/>
              <w:sz w:val="22"/>
              <w:szCs w:val="22"/>
              <w:lang w:val="en-US" w:eastAsia="pt-BR"/>
            </w:rPr>
          </w:rPrChange>
        </w:rPr>
      </w:pPr>
      <w:del w:id="368" w:author="Ryan Lemos" w:date="2019-10-07T11:05:00Z">
        <w:r w:rsidRPr="00EA672B" w:rsidDel="00EA672B">
          <w:rPr>
            <w:noProof/>
            <w:rPrChange w:id="369" w:author="Ryan Lemos" w:date="2019-10-07T11:06:00Z">
              <w:rPr>
                <w:noProof/>
                <w:lang w:val="en-US"/>
              </w:rPr>
            </w:rPrChange>
          </w:rPr>
          <w:delText>2.2.4.6</w:delText>
        </w:r>
        <w:r w:rsidRPr="00EA672B" w:rsidDel="00EA672B">
          <w:rPr>
            <w:rFonts w:asciiTheme="minorHAnsi" w:eastAsiaTheme="minorEastAsia" w:hAnsiTheme="minorHAnsi" w:cstheme="minorBidi"/>
            <w:noProof/>
            <w:sz w:val="22"/>
            <w:lang w:eastAsia="pt-BR"/>
            <w:rPrChange w:id="370"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71" w:author="Ryan Lemos" w:date="2019-10-07T11:06:00Z">
              <w:rPr>
                <w:noProof/>
                <w:lang w:val="en-US"/>
              </w:rPr>
            </w:rPrChange>
          </w:rPr>
          <w:delText>JavaScript (JS)</w:delText>
        </w:r>
        <w:r w:rsidRPr="00EA672B" w:rsidDel="00EA672B">
          <w:rPr>
            <w:noProof/>
            <w:rPrChange w:id="372" w:author="Ryan Lemos" w:date="2019-10-07T11:06:00Z">
              <w:rPr>
                <w:noProof/>
                <w:lang w:val="en-US"/>
              </w:rPr>
            </w:rPrChange>
          </w:rPr>
          <w:tab/>
          <w:delText>33</w:delText>
        </w:r>
      </w:del>
    </w:p>
    <w:p w14:paraId="7AC1413D" w14:textId="38523950" w:rsidR="00054B21" w:rsidRPr="00EA672B" w:rsidDel="00EA672B" w:rsidRDefault="00054B21">
      <w:pPr>
        <w:pStyle w:val="Sumrio4"/>
        <w:tabs>
          <w:tab w:val="left" w:pos="1200"/>
          <w:tab w:val="right" w:leader="dot" w:pos="9061"/>
        </w:tabs>
        <w:rPr>
          <w:del w:id="373" w:author="Ryan Lemos" w:date="2019-10-07T11:05:00Z"/>
          <w:rFonts w:asciiTheme="minorHAnsi" w:eastAsiaTheme="minorEastAsia" w:hAnsiTheme="minorHAnsi" w:cstheme="minorBidi"/>
          <w:noProof/>
          <w:sz w:val="22"/>
          <w:szCs w:val="22"/>
          <w:lang w:eastAsia="pt-BR"/>
          <w:rPrChange w:id="374" w:author="Ryan Lemos" w:date="2019-10-07T11:06:00Z">
            <w:rPr>
              <w:del w:id="375" w:author="Ryan Lemos" w:date="2019-10-07T11:05:00Z"/>
              <w:rFonts w:asciiTheme="minorHAnsi" w:eastAsiaTheme="minorEastAsia" w:hAnsiTheme="minorHAnsi" w:cstheme="minorBidi"/>
              <w:noProof/>
              <w:sz w:val="22"/>
              <w:szCs w:val="22"/>
              <w:lang w:val="en-US" w:eastAsia="pt-BR"/>
            </w:rPr>
          </w:rPrChange>
        </w:rPr>
      </w:pPr>
      <w:del w:id="376" w:author="Ryan Lemos" w:date="2019-10-07T11:05:00Z">
        <w:r w:rsidRPr="00EA672B" w:rsidDel="00EA672B">
          <w:rPr>
            <w:noProof/>
            <w:rPrChange w:id="377" w:author="Ryan Lemos" w:date="2019-10-07T11:06:00Z">
              <w:rPr>
                <w:noProof/>
                <w:lang w:val="en-US"/>
              </w:rPr>
            </w:rPrChange>
          </w:rPr>
          <w:delText>2.2.4.7</w:delText>
        </w:r>
        <w:r w:rsidRPr="00EA672B" w:rsidDel="00EA672B">
          <w:rPr>
            <w:rFonts w:asciiTheme="minorHAnsi" w:eastAsiaTheme="minorEastAsia" w:hAnsiTheme="minorHAnsi" w:cstheme="minorBidi"/>
            <w:noProof/>
            <w:sz w:val="22"/>
            <w:lang w:eastAsia="pt-BR"/>
            <w:rPrChange w:id="37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79" w:author="Ryan Lemos" w:date="2019-10-07T11:06:00Z">
              <w:rPr>
                <w:noProof/>
                <w:lang w:val="en-US"/>
              </w:rPr>
            </w:rPrChange>
          </w:rPr>
          <w:delText xml:space="preserve">JavaScript </w:delText>
        </w:r>
        <w:r w:rsidRPr="00EA672B" w:rsidDel="00EA672B">
          <w:rPr>
            <w:i/>
            <w:noProof/>
            <w:rPrChange w:id="380" w:author="Ryan Lemos" w:date="2019-10-07T11:06:00Z">
              <w:rPr>
                <w:i/>
                <w:noProof/>
                <w:lang w:val="en-US"/>
              </w:rPr>
            </w:rPrChange>
          </w:rPr>
          <w:delText>Object Notation</w:delText>
        </w:r>
        <w:r w:rsidRPr="00EA672B" w:rsidDel="00EA672B">
          <w:rPr>
            <w:noProof/>
            <w:rPrChange w:id="381" w:author="Ryan Lemos" w:date="2019-10-07T11:06:00Z">
              <w:rPr>
                <w:noProof/>
                <w:lang w:val="en-US"/>
              </w:rPr>
            </w:rPrChange>
          </w:rPr>
          <w:delText xml:space="preserve"> (JSON)</w:delText>
        </w:r>
        <w:r w:rsidRPr="00EA672B" w:rsidDel="00EA672B">
          <w:rPr>
            <w:noProof/>
            <w:rPrChange w:id="382" w:author="Ryan Lemos" w:date="2019-10-07T11:06:00Z">
              <w:rPr>
                <w:noProof/>
                <w:lang w:val="en-US"/>
              </w:rPr>
            </w:rPrChange>
          </w:rPr>
          <w:tab/>
          <w:delText>34</w:delText>
        </w:r>
      </w:del>
    </w:p>
    <w:p w14:paraId="62F0C721" w14:textId="7B688B89" w:rsidR="00054B21" w:rsidRPr="00EA672B" w:rsidDel="00EA672B" w:rsidRDefault="00054B21">
      <w:pPr>
        <w:pStyle w:val="Sumrio4"/>
        <w:tabs>
          <w:tab w:val="left" w:pos="1200"/>
          <w:tab w:val="right" w:leader="dot" w:pos="9061"/>
        </w:tabs>
        <w:rPr>
          <w:del w:id="383" w:author="Ryan Lemos" w:date="2019-10-07T11:05:00Z"/>
          <w:rFonts w:asciiTheme="minorHAnsi" w:eastAsiaTheme="minorEastAsia" w:hAnsiTheme="minorHAnsi" w:cstheme="minorBidi"/>
          <w:noProof/>
          <w:sz w:val="22"/>
          <w:szCs w:val="22"/>
          <w:lang w:eastAsia="pt-BR"/>
          <w:rPrChange w:id="384" w:author="Ryan Lemos" w:date="2019-10-07T11:06:00Z">
            <w:rPr>
              <w:del w:id="385" w:author="Ryan Lemos" w:date="2019-10-07T11:05:00Z"/>
              <w:rFonts w:asciiTheme="minorHAnsi" w:eastAsiaTheme="minorEastAsia" w:hAnsiTheme="minorHAnsi" w:cstheme="minorBidi"/>
              <w:noProof/>
              <w:sz w:val="22"/>
              <w:szCs w:val="22"/>
              <w:lang w:val="en-US" w:eastAsia="pt-BR"/>
            </w:rPr>
          </w:rPrChange>
        </w:rPr>
      </w:pPr>
      <w:del w:id="386" w:author="Ryan Lemos" w:date="2019-10-07T11:05:00Z">
        <w:r w:rsidRPr="00EA672B" w:rsidDel="00EA672B">
          <w:rPr>
            <w:noProof/>
            <w:rPrChange w:id="387" w:author="Ryan Lemos" w:date="2019-10-07T11:06:00Z">
              <w:rPr>
                <w:noProof/>
                <w:lang w:val="en-US"/>
              </w:rPr>
            </w:rPrChange>
          </w:rPr>
          <w:delText>2.2.4.8</w:delText>
        </w:r>
        <w:r w:rsidRPr="00EA672B" w:rsidDel="00EA672B">
          <w:rPr>
            <w:rFonts w:asciiTheme="minorHAnsi" w:eastAsiaTheme="minorEastAsia" w:hAnsiTheme="minorHAnsi" w:cstheme="minorBidi"/>
            <w:noProof/>
            <w:sz w:val="22"/>
            <w:lang w:eastAsia="pt-BR"/>
            <w:rPrChange w:id="388"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89" w:author="Ryan Lemos" w:date="2019-10-07T11:06:00Z">
              <w:rPr>
                <w:noProof/>
                <w:lang w:val="en-US"/>
              </w:rPr>
            </w:rPrChange>
          </w:rPr>
          <w:delText>TypeScript</w:delText>
        </w:r>
        <w:r w:rsidRPr="00EA672B" w:rsidDel="00EA672B">
          <w:rPr>
            <w:noProof/>
            <w:rPrChange w:id="390" w:author="Ryan Lemos" w:date="2019-10-07T11:06:00Z">
              <w:rPr>
                <w:noProof/>
                <w:lang w:val="en-US"/>
              </w:rPr>
            </w:rPrChange>
          </w:rPr>
          <w:tab/>
          <w:delText>34</w:delText>
        </w:r>
      </w:del>
    </w:p>
    <w:p w14:paraId="4A143480" w14:textId="35A68126" w:rsidR="00054B21" w:rsidRPr="00EA672B" w:rsidDel="00EA672B" w:rsidRDefault="00054B21">
      <w:pPr>
        <w:pStyle w:val="Sumrio4"/>
        <w:tabs>
          <w:tab w:val="left" w:pos="1200"/>
          <w:tab w:val="right" w:leader="dot" w:pos="9061"/>
        </w:tabs>
        <w:rPr>
          <w:del w:id="391" w:author="Ryan Lemos" w:date="2019-10-07T11:05:00Z"/>
          <w:rFonts w:asciiTheme="minorHAnsi" w:eastAsiaTheme="minorEastAsia" w:hAnsiTheme="minorHAnsi" w:cstheme="minorBidi"/>
          <w:noProof/>
          <w:sz w:val="22"/>
          <w:szCs w:val="22"/>
          <w:lang w:eastAsia="pt-BR"/>
          <w:rPrChange w:id="392" w:author="Ryan Lemos" w:date="2019-10-07T11:06:00Z">
            <w:rPr>
              <w:del w:id="393" w:author="Ryan Lemos" w:date="2019-10-07T11:05:00Z"/>
              <w:rFonts w:asciiTheme="minorHAnsi" w:eastAsiaTheme="minorEastAsia" w:hAnsiTheme="minorHAnsi" w:cstheme="minorBidi"/>
              <w:noProof/>
              <w:sz w:val="22"/>
              <w:szCs w:val="22"/>
              <w:lang w:val="en-US" w:eastAsia="pt-BR"/>
            </w:rPr>
          </w:rPrChange>
        </w:rPr>
      </w:pPr>
      <w:del w:id="394" w:author="Ryan Lemos" w:date="2019-10-07T11:05:00Z">
        <w:r w:rsidRPr="00EA672B" w:rsidDel="00EA672B">
          <w:rPr>
            <w:noProof/>
            <w:rPrChange w:id="395" w:author="Ryan Lemos" w:date="2019-10-07T11:06:00Z">
              <w:rPr>
                <w:noProof/>
                <w:lang w:val="en-US"/>
              </w:rPr>
            </w:rPrChange>
          </w:rPr>
          <w:delText>2.2.4.9</w:delText>
        </w:r>
        <w:r w:rsidRPr="00EA672B" w:rsidDel="00EA672B">
          <w:rPr>
            <w:rFonts w:asciiTheme="minorHAnsi" w:eastAsiaTheme="minorEastAsia" w:hAnsiTheme="minorHAnsi" w:cstheme="minorBidi"/>
            <w:noProof/>
            <w:sz w:val="22"/>
            <w:lang w:eastAsia="pt-BR"/>
            <w:rPrChange w:id="396"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397" w:author="Ryan Lemos" w:date="2019-10-07T11:06:00Z">
              <w:rPr>
                <w:noProof/>
                <w:lang w:val="en-US"/>
              </w:rPr>
            </w:rPrChange>
          </w:rPr>
          <w:delText>Angular</w:delText>
        </w:r>
        <w:r w:rsidRPr="00EA672B" w:rsidDel="00EA672B">
          <w:rPr>
            <w:noProof/>
            <w:rPrChange w:id="398" w:author="Ryan Lemos" w:date="2019-10-07T11:06:00Z">
              <w:rPr>
                <w:noProof/>
                <w:lang w:val="en-US"/>
              </w:rPr>
            </w:rPrChange>
          </w:rPr>
          <w:tab/>
          <w:delText>35</w:delText>
        </w:r>
      </w:del>
    </w:p>
    <w:p w14:paraId="042EE17A" w14:textId="34DE693B" w:rsidR="00054B21" w:rsidRPr="00EA672B" w:rsidDel="00EA672B" w:rsidRDefault="00054B21">
      <w:pPr>
        <w:pStyle w:val="Sumrio4"/>
        <w:tabs>
          <w:tab w:val="left" w:pos="1200"/>
          <w:tab w:val="right" w:leader="dot" w:pos="9061"/>
        </w:tabs>
        <w:rPr>
          <w:del w:id="399" w:author="Ryan Lemos" w:date="2019-10-07T11:05:00Z"/>
          <w:rFonts w:asciiTheme="minorHAnsi" w:eastAsiaTheme="minorEastAsia" w:hAnsiTheme="minorHAnsi" w:cstheme="minorBidi"/>
          <w:noProof/>
          <w:sz w:val="22"/>
          <w:szCs w:val="22"/>
          <w:lang w:eastAsia="pt-BR"/>
          <w:rPrChange w:id="400" w:author="Ryan Lemos" w:date="2019-10-07T11:06:00Z">
            <w:rPr>
              <w:del w:id="401" w:author="Ryan Lemos" w:date="2019-10-07T11:05:00Z"/>
              <w:rFonts w:asciiTheme="minorHAnsi" w:eastAsiaTheme="minorEastAsia" w:hAnsiTheme="minorHAnsi" w:cstheme="minorBidi"/>
              <w:noProof/>
              <w:sz w:val="22"/>
              <w:szCs w:val="22"/>
              <w:lang w:val="en-US" w:eastAsia="pt-BR"/>
            </w:rPr>
          </w:rPrChange>
        </w:rPr>
      </w:pPr>
      <w:del w:id="402" w:author="Ryan Lemos" w:date="2019-10-07T11:05:00Z">
        <w:r w:rsidRPr="00EA672B" w:rsidDel="00EA672B">
          <w:rPr>
            <w:noProof/>
            <w:rPrChange w:id="403" w:author="Ryan Lemos" w:date="2019-10-07T11:06:00Z">
              <w:rPr>
                <w:noProof/>
                <w:lang w:val="en-US"/>
              </w:rPr>
            </w:rPrChange>
          </w:rPr>
          <w:delText>2.2.4.10</w:delText>
        </w:r>
        <w:r w:rsidRPr="00EA672B" w:rsidDel="00EA672B">
          <w:rPr>
            <w:rFonts w:asciiTheme="minorHAnsi" w:eastAsiaTheme="minorEastAsia" w:hAnsiTheme="minorHAnsi" w:cstheme="minorBidi"/>
            <w:noProof/>
            <w:sz w:val="22"/>
            <w:lang w:eastAsia="pt-BR"/>
            <w:rPrChange w:id="404"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05" w:author="Ryan Lemos" w:date="2019-10-07T11:06:00Z">
              <w:rPr>
                <w:i/>
                <w:noProof/>
                <w:lang w:val="en-US"/>
              </w:rPr>
            </w:rPrChange>
          </w:rPr>
          <w:delText>Hypertext PreProcessor</w:delText>
        </w:r>
        <w:r w:rsidRPr="00EA672B" w:rsidDel="00EA672B">
          <w:rPr>
            <w:noProof/>
            <w:rPrChange w:id="406" w:author="Ryan Lemos" w:date="2019-10-07T11:06:00Z">
              <w:rPr>
                <w:noProof/>
                <w:lang w:val="en-US"/>
              </w:rPr>
            </w:rPrChange>
          </w:rPr>
          <w:delText xml:space="preserve"> (PHP)</w:delText>
        </w:r>
        <w:r w:rsidRPr="00EA672B" w:rsidDel="00EA672B">
          <w:rPr>
            <w:noProof/>
            <w:rPrChange w:id="407" w:author="Ryan Lemos" w:date="2019-10-07T11:06:00Z">
              <w:rPr>
                <w:noProof/>
                <w:lang w:val="en-US"/>
              </w:rPr>
            </w:rPrChange>
          </w:rPr>
          <w:tab/>
          <w:delText>36</w:delText>
        </w:r>
      </w:del>
    </w:p>
    <w:p w14:paraId="158CCA08" w14:textId="7DE11A13" w:rsidR="00054B21" w:rsidRPr="00EA672B" w:rsidDel="00EA672B" w:rsidRDefault="00054B21">
      <w:pPr>
        <w:pStyle w:val="Sumrio4"/>
        <w:tabs>
          <w:tab w:val="left" w:pos="1200"/>
          <w:tab w:val="right" w:leader="dot" w:pos="9061"/>
        </w:tabs>
        <w:rPr>
          <w:del w:id="408" w:author="Ryan Lemos" w:date="2019-10-07T11:05:00Z"/>
          <w:rFonts w:asciiTheme="minorHAnsi" w:eastAsiaTheme="minorEastAsia" w:hAnsiTheme="minorHAnsi" w:cstheme="minorBidi"/>
          <w:noProof/>
          <w:sz w:val="22"/>
          <w:szCs w:val="22"/>
          <w:lang w:eastAsia="pt-BR"/>
          <w:rPrChange w:id="409" w:author="Ryan Lemos" w:date="2019-10-07T11:06:00Z">
            <w:rPr>
              <w:del w:id="410" w:author="Ryan Lemos" w:date="2019-10-07T11:05:00Z"/>
              <w:rFonts w:asciiTheme="minorHAnsi" w:eastAsiaTheme="minorEastAsia" w:hAnsiTheme="minorHAnsi" w:cstheme="minorBidi"/>
              <w:noProof/>
              <w:sz w:val="22"/>
              <w:szCs w:val="22"/>
              <w:lang w:val="en-US" w:eastAsia="pt-BR"/>
            </w:rPr>
          </w:rPrChange>
        </w:rPr>
      </w:pPr>
      <w:del w:id="411" w:author="Ryan Lemos" w:date="2019-10-07T11:05:00Z">
        <w:r w:rsidRPr="00EA672B" w:rsidDel="00EA672B">
          <w:rPr>
            <w:noProof/>
            <w:rPrChange w:id="412" w:author="Ryan Lemos" w:date="2019-10-07T11:06:00Z">
              <w:rPr>
                <w:noProof/>
                <w:lang w:val="en-US"/>
              </w:rPr>
            </w:rPrChange>
          </w:rPr>
          <w:delText>2.2.4.11</w:delText>
        </w:r>
        <w:r w:rsidRPr="00EA672B" w:rsidDel="00EA672B">
          <w:rPr>
            <w:rFonts w:asciiTheme="minorHAnsi" w:eastAsiaTheme="minorEastAsia" w:hAnsiTheme="minorHAnsi" w:cstheme="minorBidi"/>
            <w:noProof/>
            <w:sz w:val="22"/>
            <w:lang w:eastAsia="pt-BR"/>
            <w:rPrChange w:id="413" w:author="Ryan Lemos" w:date="2019-10-07T11:06:00Z">
              <w:rPr>
                <w:rFonts w:asciiTheme="minorHAnsi" w:eastAsiaTheme="minorEastAsia" w:hAnsiTheme="minorHAnsi" w:cstheme="minorBidi"/>
                <w:noProof/>
                <w:sz w:val="22"/>
                <w:lang w:val="en-US" w:eastAsia="pt-BR"/>
              </w:rPr>
            </w:rPrChange>
          </w:rPr>
          <w:tab/>
        </w:r>
        <w:r w:rsidRPr="00EA672B" w:rsidDel="00EA672B">
          <w:rPr>
            <w:noProof/>
            <w:rPrChange w:id="414" w:author="Ryan Lemos" w:date="2019-10-07T11:06:00Z">
              <w:rPr>
                <w:noProof/>
                <w:lang w:val="en-US"/>
              </w:rPr>
            </w:rPrChange>
          </w:rPr>
          <w:delText>PHPUNIT</w:delText>
        </w:r>
        <w:r w:rsidRPr="00EA672B" w:rsidDel="00EA672B">
          <w:rPr>
            <w:noProof/>
            <w:rPrChange w:id="415" w:author="Ryan Lemos" w:date="2019-10-07T11:06:00Z">
              <w:rPr>
                <w:noProof/>
                <w:lang w:val="en-US"/>
              </w:rPr>
            </w:rPrChange>
          </w:rPr>
          <w:tab/>
          <w:delText>37</w:delText>
        </w:r>
      </w:del>
    </w:p>
    <w:p w14:paraId="552F5E09" w14:textId="75FFAE81" w:rsidR="00054B21" w:rsidRPr="00EA672B" w:rsidDel="00EA672B" w:rsidRDefault="00054B21">
      <w:pPr>
        <w:pStyle w:val="Sumrio4"/>
        <w:tabs>
          <w:tab w:val="left" w:pos="1200"/>
          <w:tab w:val="right" w:leader="dot" w:pos="9061"/>
        </w:tabs>
        <w:rPr>
          <w:del w:id="416" w:author="Ryan Lemos" w:date="2019-10-07T11:05:00Z"/>
          <w:rFonts w:asciiTheme="minorHAnsi" w:eastAsiaTheme="minorEastAsia" w:hAnsiTheme="minorHAnsi" w:cstheme="minorBidi"/>
          <w:noProof/>
          <w:sz w:val="22"/>
          <w:szCs w:val="22"/>
          <w:lang w:eastAsia="pt-BR"/>
          <w:rPrChange w:id="417" w:author="Ryan Lemos" w:date="2019-10-07T11:06:00Z">
            <w:rPr>
              <w:del w:id="418" w:author="Ryan Lemos" w:date="2019-10-07T11:05:00Z"/>
              <w:rFonts w:asciiTheme="minorHAnsi" w:eastAsiaTheme="minorEastAsia" w:hAnsiTheme="minorHAnsi" w:cstheme="minorBidi"/>
              <w:noProof/>
              <w:sz w:val="22"/>
              <w:szCs w:val="22"/>
              <w:lang w:val="en-US" w:eastAsia="pt-BR"/>
            </w:rPr>
          </w:rPrChange>
        </w:rPr>
      </w:pPr>
      <w:del w:id="419" w:author="Ryan Lemos" w:date="2019-10-07T11:05:00Z">
        <w:r w:rsidRPr="00EA672B" w:rsidDel="00EA672B">
          <w:rPr>
            <w:noProof/>
            <w:rPrChange w:id="420" w:author="Ryan Lemos" w:date="2019-10-07T11:06:00Z">
              <w:rPr>
                <w:noProof/>
                <w:lang w:val="en-US"/>
              </w:rPr>
            </w:rPrChange>
          </w:rPr>
          <w:delText>2.2.4.12</w:delText>
        </w:r>
        <w:r w:rsidRPr="00EA672B" w:rsidDel="00EA672B">
          <w:rPr>
            <w:rFonts w:asciiTheme="minorHAnsi" w:eastAsiaTheme="minorEastAsia" w:hAnsiTheme="minorHAnsi" w:cstheme="minorBidi"/>
            <w:noProof/>
            <w:sz w:val="22"/>
            <w:lang w:eastAsia="pt-BR"/>
            <w:rPrChange w:id="421"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22" w:author="Ryan Lemos" w:date="2019-10-07T11:06:00Z">
              <w:rPr>
                <w:i/>
                <w:noProof/>
                <w:lang w:val="en-US"/>
              </w:rPr>
            </w:rPrChange>
          </w:rPr>
          <w:delText>Framework</w:delText>
        </w:r>
        <w:r w:rsidRPr="00EA672B" w:rsidDel="00EA672B">
          <w:rPr>
            <w:noProof/>
            <w:rPrChange w:id="423" w:author="Ryan Lemos" w:date="2019-10-07T11:06:00Z">
              <w:rPr>
                <w:noProof/>
                <w:lang w:val="en-US"/>
              </w:rPr>
            </w:rPrChange>
          </w:rPr>
          <w:delText xml:space="preserve"> Laravel</w:delText>
        </w:r>
        <w:r w:rsidRPr="00EA672B" w:rsidDel="00EA672B">
          <w:rPr>
            <w:noProof/>
            <w:rPrChange w:id="424" w:author="Ryan Lemos" w:date="2019-10-07T11:06:00Z">
              <w:rPr>
                <w:noProof/>
                <w:lang w:val="en-US"/>
              </w:rPr>
            </w:rPrChange>
          </w:rPr>
          <w:tab/>
          <w:delText>37</w:delText>
        </w:r>
      </w:del>
    </w:p>
    <w:p w14:paraId="153763E7" w14:textId="2CAD0C52" w:rsidR="00054B21" w:rsidRPr="00EA672B" w:rsidDel="00EA672B" w:rsidRDefault="00054B21">
      <w:pPr>
        <w:pStyle w:val="Sumrio4"/>
        <w:tabs>
          <w:tab w:val="left" w:pos="1200"/>
          <w:tab w:val="right" w:leader="dot" w:pos="9061"/>
        </w:tabs>
        <w:rPr>
          <w:del w:id="425" w:author="Ryan Lemos" w:date="2019-10-07T11:05:00Z"/>
          <w:rFonts w:asciiTheme="minorHAnsi" w:eastAsiaTheme="minorEastAsia" w:hAnsiTheme="minorHAnsi" w:cstheme="minorBidi"/>
          <w:noProof/>
          <w:sz w:val="22"/>
          <w:szCs w:val="22"/>
          <w:lang w:eastAsia="pt-BR"/>
          <w:rPrChange w:id="426" w:author="Ryan Lemos" w:date="2019-10-07T11:06:00Z">
            <w:rPr>
              <w:del w:id="427" w:author="Ryan Lemos" w:date="2019-10-07T11:05:00Z"/>
              <w:rFonts w:asciiTheme="minorHAnsi" w:eastAsiaTheme="minorEastAsia" w:hAnsiTheme="minorHAnsi" w:cstheme="minorBidi"/>
              <w:noProof/>
              <w:sz w:val="22"/>
              <w:szCs w:val="22"/>
              <w:lang w:val="en-US" w:eastAsia="pt-BR"/>
            </w:rPr>
          </w:rPrChange>
        </w:rPr>
      </w:pPr>
      <w:del w:id="428" w:author="Ryan Lemos" w:date="2019-10-07T11:05:00Z">
        <w:r w:rsidRPr="00EA672B" w:rsidDel="00EA672B">
          <w:rPr>
            <w:noProof/>
            <w:rPrChange w:id="429" w:author="Ryan Lemos" w:date="2019-10-07T11:06:00Z">
              <w:rPr>
                <w:noProof/>
                <w:lang w:val="en-US"/>
              </w:rPr>
            </w:rPrChange>
          </w:rPr>
          <w:delText>2.2.4.13</w:delText>
        </w:r>
        <w:r w:rsidRPr="00EA672B" w:rsidDel="00EA672B">
          <w:rPr>
            <w:rFonts w:asciiTheme="minorHAnsi" w:eastAsiaTheme="minorEastAsia" w:hAnsiTheme="minorHAnsi" w:cstheme="minorBidi"/>
            <w:noProof/>
            <w:sz w:val="22"/>
            <w:lang w:eastAsia="pt-BR"/>
            <w:rPrChange w:id="430" w:author="Ryan Lemos" w:date="2019-10-07T11:06:00Z">
              <w:rPr>
                <w:rFonts w:asciiTheme="minorHAnsi" w:eastAsiaTheme="minorEastAsia" w:hAnsiTheme="minorHAnsi" w:cstheme="minorBidi"/>
                <w:noProof/>
                <w:sz w:val="22"/>
                <w:lang w:val="en-US" w:eastAsia="pt-BR"/>
              </w:rPr>
            </w:rPrChange>
          </w:rPr>
          <w:tab/>
        </w:r>
        <w:r w:rsidRPr="00EA672B" w:rsidDel="00EA672B">
          <w:rPr>
            <w:i/>
            <w:noProof/>
            <w:rPrChange w:id="431" w:author="Ryan Lemos" w:date="2019-10-07T11:06:00Z">
              <w:rPr>
                <w:i/>
                <w:noProof/>
                <w:lang w:val="en-US"/>
              </w:rPr>
            </w:rPrChange>
          </w:rPr>
          <w:delText>Representational State Transfer</w:delText>
        </w:r>
        <w:r w:rsidRPr="00EA672B" w:rsidDel="00EA672B">
          <w:rPr>
            <w:noProof/>
            <w:rPrChange w:id="432" w:author="Ryan Lemos" w:date="2019-10-07T11:06:00Z">
              <w:rPr>
                <w:noProof/>
                <w:lang w:val="en-US"/>
              </w:rPr>
            </w:rPrChange>
          </w:rPr>
          <w:delText xml:space="preserve"> (REST)</w:delText>
        </w:r>
        <w:r w:rsidRPr="00EA672B" w:rsidDel="00EA672B">
          <w:rPr>
            <w:noProof/>
            <w:rPrChange w:id="433" w:author="Ryan Lemos" w:date="2019-10-07T11:06:00Z">
              <w:rPr>
                <w:noProof/>
                <w:lang w:val="en-US"/>
              </w:rPr>
            </w:rPrChange>
          </w:rPr>
          <w:tab/>
          <w:delText>38</w:delText>
        </w:r>
      </w:del>
    </w:p>
    <w:p w14:paraId="09004639" w14:textId="4973ACF2" w:rsidR="00054B21" w:rsidDel="00EA672B" w:rsidRDefault="00054B21">
      <w:pPr>
        <w:pStyle w:val="Sumrio4"/>
        <w:tabs>
          <w:tab w:val="left" w:pos="1200"/>
          <w:tab w:val="right" w:leader="dot" w:pos="9061"/>
        </w:tabs>
        <w:rPr>
          <w:del w:id="434" w:author="Ryan Lemos" w:date="2019-10-07T11:05:00Z"/>
          <w:rFonts w:asciiTheme="minorHAnsi" w:eastAsiaTheme="minorEastAsia" w:hAnsiTheme="minorHAnsi" w:cstheme="minorBidi"/>
          <w:noProof/>
          <w:sz w:val="22"/>
          <w:szCs w:val="22"/>
          <w:lang w:eastAsia="pt-BR"/>
        </w:rPr>
      </w:pPr>
      <w:del w:id="435" w:author="Ryan Lemos" w:date="2019-10-07T11:05:00Z">
        <w:r w:rsidRPr="005074A5" w:rsidDel="00EA672B">
          <w:rPr>
            <w:noProof/>
          </w:rPr>
          <w:delText>2.2.4.14</w:delText>
        </w:r>
        <w:r w:rsidDel="00EA672B">
          <w:rPr>
            <w:rFonts w:asciiTheme="minorHAnsi" w:eastAsiaTheme="minorEastAsia" w:hAnsiTheme="minorHAnsi" w:cstheme="minorBidi"/>
            <w:noProof/>
            <w:sz w:val="22"/>
            <w:szCs w:val="22"/>
            <w:lang w:eastAsia="pt-BR"/>
          </w:rPr>
          <w:tab/>
        </w:r>
        <w:r w:rsidRPr="005074A5" w:rsidDel="00EA672B">
          <w:rPr>
            <w:i/>
            <w:noProof/>
          </w:rPr>
          <w:delText>Application Programming Interfaces</w:delText>
        </w:r>
        <w:r w:rsidRPr="005074A5" w:rsidDel="00EA672B">
          <w:rPr>
            <w:noProof/>
          </w:rPr>
          <w:delText xml:space="preserve"> (API)</w:delText>
        </w:r>
        <w:r w:rsidDel="00EA672B">
          <w:rPr>
            <w:noProof/>
          </w:rPr>
          <w:tab/>
          <w:delText>38</w:delText>
        </w:r>
      </w:del>
    </w:p>
    <w:p w14:paraId="6A92C01D" w14:textId="1F530831" w:rsidR="00054B21" w:rsidDel="00EA672B" w:rsidRDefault="00054B21">
      <w:pPr>
        <w:pStyle w:val="Sumrio3"/>
        <w:rPr>
          <w:del w:id="436" w:author="Ryan Lemos" w:date="2019-10-07T11:05:00Z"/>
          <w:rFonts w:asciiTheme="minorHAnsi" w:eastAsiaTheme="minorEastAsia" w:hAnsiTheme="minorHAnsi" w:cstheme="minorBidi"/>
          <w:b w:val="0"/>
          <w:iCs w:val="0"/>
          <w:noProof/>
          <w:sz w:val="22"/>
          <w:szCs w:val="22"/>
          <w:lang w:eastAsia="pt-BR"/>
        </w:rPr>
      </w:pPr>
      <w:del w:id="437" w:author="Ryan Lemos" w:date="2019-10-07T11:05:00Z">
        <w:r w:rsidDel="00EA672B">
          <w:rPr>
            <w:noProof/>
          </w:rPr>
          <w:delText>2.2.5</w:delText>
        </w:r>
        <w:r w:rsidDel="00EA672B">
          <w:rPr>
            <w:rFonts w:asciiTheme="minorHAnsi" w:eastAsiaTheme="minorEastAsia" w:hAnsiTheme="minorHAnsi" w:cstheme="minorBidi"/>
            <w:b w:val="0"/>
            <w:iCs w:val="0"/>
            <w:noProof/>
            <w:sz w:val="22"/>
            <w:szCs w:val="22"/>
            <w:lang w:eastAsia="pt-BR"/>
          </w:rPr>
          <w:tab/>
        </w:r>
        <w:r w:rsidDel="00EA672B">
          <w:rPr>
            <w:noProof/>
          </w:rPr>
          <w:delText>Sistema de Gerenciamento de Banco de Dados (MySQL)</w:delText>
        </w:r>
        <w:r w:rsidDel="00EA672B">
          <w:rPr>
            <w:noProof/>
          </w:rPr>
          <w:tab/>
          <w:delText>39</w:delText>
        </w:r>
      </w:del>
    </w:p>
    <w:p w14:paraId="1AE0F659" w14:textId="3F86FED3" w:rsidR="00054B21" w:rsidDel="00EA672B" w:rsidRDefault="00054B21">
      <w:pPr>
        <w:pStyle w:val="Sumrio1"/>
        <w:tabs>
          <w:tab w:val="left" w:pos="1200"/>
          <w:tab w:val="right" w:leader="dot" w:pos="9061"/>
        </w:tabs>
        <w:rPr>
          <w:del w:id="438" w:author="Ryan Lemos" w:date="2019-10-07T11:05:00Z"/>
          <w:rFonts w:asciiTheme="minorHAnsi" w:eastAsiaTheme="minorEastAsia" w:hAnsiTheme="minorHAnsi" w:cstheme="minorBidi"/>
          <w:b w:val="0"/>
          <w:bCs w:val="0"/>
          <w:caps w:val="0"/>
          <w:noProof/>
          <w:sz w:val="22"/>
          <w:szCs w:val="22"/>
          <w:lang w:eastAsia="pt-BR"/>
        </w:rPr>
      </w:pPr>
      <w:del w:id="439" w:author="Ryan Lemos" w:date="2019-10-07T11:05:00Z">
        <w:r w:rsidDel="00EA672B">
          <w:rPr>
            <w:noProof/>
          </w:rPr>
          <w:delText>3</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desenvolvimento do ambiente proposto</w:delText>
        </w:r>
        <w:r w:rsidDel="00EA672B">
          <w:rPr>
            <w:noProof/>
          </w:rPr>
          <w:tab/>
          <w:delText>41</w:delText>
        </w:r>
      </w:del>
    </w:p>
    <w:p w14:paraId="435777B1" w14:textId="560387CA" w:rsidR="00054B21" w:rsidDel="00EA672B" w:rsidRDefault="00054B21">
      <w:pPr>
        <w:pStyle w:val="Sumrio2"/>
        <w:tabs>
          <w:tab w:val="left" w:pos="1200"/>
          <w:tab w:val="right" w:leader="dot" w:pos="9061"/>
        </w:tabs>
        <w:rPr>
          <w:del w:id="440" w:author="Ryan Lemos" w:date="2019-10-07T11:05:00Z"/>
          <w:rFonts w:asciiTheme="minorHAnsi" w:eastAsiaTheme="minorEastAsia" w:hAnsiTheme="minorHAnsi" w:cstheme="minorBidi"/>
          <w:caps w:val="0"/>
          <w:noProof/>
          <w:sz w:val="22"/>
          <w:szCs w:val="22"/>
          <w:lang w:eastAsia="pt-BR"/>
        </w:rPr>
      </w:pPr>
      <w:del w:id="441" w:author="Ryan Lemos" w:date="2019-10-07T11:05:00Z">
        <w:r w:rsidDel="00EA672B">
          <w:rPr>
            <w:noProof/>
          </w:rPr>
          <w:delText>3.1</w:delText>
        </w:r>
        <w:r w:rsidDel="00EA672B">
          <w:rPr>
            <w:rFonts w:asciiTheme="minorHAnsi" w:eastAsiaTheme="minorEastAsia" w:hAnsiTheme="minorHAnsi" w:cstheme="minorBidi"/>
            <w:caps w:val="0"/>
            <w:noProof/>
            <w:sz w:val="22"/>
            <w:szCs w:val="22"/>
            <w:lang w:eastAsia="pt-BR"/>
          </w:rPr>
          <w:tab/>
        </w:r>
        <w:r w:rsidDel="00EA672B">
          <w:rPr>
            <w:noProof/>
          </w:rPr>
          <w:delText>Ferramentas de desenvolvimento utilizadas</w:delText>
        </w:r>
        <w:r w:rsidDel="00EA672B">
          <w:rPr>
            <w:noProof/>
          </w:rPr>
          <w:tab/>
          <w:delText>41</w:delText>
        </w:r>
      </w:del>
    </w:p>
    <w:p w14:paraId="0D97A675" w14:textId="4A71CBE2" w:rsidR="00054B21" w:rsidDel="00EA672B" w:rsidRDefault="00054B21">
      <w:pPr>
        <w:pStyle w:val="Sumrio2"/>
        <w:tabs>
          <w:tab w:val="left" w:pos="1200"/>
          <w:tab w:val="right" w:leader="dot" w:pos="9061"/>
        </w:tabs>
        <w:rPr>
          <w:del w:id="442" w:author="Ryan Lemos" w:date="2019-10-07T11:05:00Z"/>
          <w:rFonts w:asciiTheme="minorHAnsi" w:eastAsiaTheme="minorEastAsia" w:hAnsiTheme="minorHAnsi" w:cstheme="minorBidi"/>
          <w:caps w:val="0"/>
          <w:noProof/>
          <w:sz w:val="22"/>
          <w:szCs w:val="22"/>
          <w:lang w:eastAsia="pt-BR"/>
        </w:rPr>
      </w:pPr>
      <w:del w:id="443" w:author="Ryan Lemos" w:date="2019-10-07T11:05:00Z">
        <w:r w:rsidDel="00EA672B">
          <w:rPr>
            <w:noProof/>
          </w:rPr>
          <w:delText>3.2</w:delText>
        </w:r>
        <w:r w:rsidDel="00EA672B">
          <w:rPr>
            <w:rFonts w:asciiTheme="minorHAnsi" w:eastAsiaTheme="minorEastAsia" w:hAnsiTheme="minorHAnsi" w:cstheme="minorBidi"/>
            <w:caps w:val="0"/>
            <w:noProof/>
            <w:sz w:val="22"/>
            <w:szCs w:val="22"/>
            <w:lang w:eastAsia="pt-BR"/>
          </w:rPr>
          <w:tab/>
        </w:r>
        <w:r w:rsidDel="00EA672B">
          <w:rPr>
            <w:noProof/>
          </w:rPr>
          <w:delText>Estruturação do sistema</w:delText>
        </w:r>
        <w:r w:rsidDel="00EA672B">
          <w:rPr>
            <w:noProof/>
          </w:rPr>
          <w:tab/>
          <w:delText>42</w:delText>
        </w:r>
      </w:del>
    </w:p>
    <w:p w14:paraId="0DD9923A" w14:textId="4D387BEE" w:rsidR="00054B21" w:rsidDel="00EA672B" w:rsidRDefault="00054B21">
      <w:pPr>
        <w:pStyle w:val="Sumrio2"/>
        <w:tabs>
          <w:tab w:val="left" w:pos="1200"/>
          <w:tab w:val="right" w:leader="dot" w:pos="9061"/>
        </w:tabs>
        <w:rPr>
          <w:del w:id="444" w:author="Ryan Lemos" w:date="2019-10-07T11:05:00Z"/>
          <w:rFonts w:asciiTheme="minorHAnsi" w:eastAsiaTheme="minorEastAsia" w:hAnsiTheme="minorHAnsi" w:cstheme="minorBidi"/>
          <w:caps w:val="0"/>
          <w:noProof/>
          <w:sz w:val="22"/>
          <w:szCs w:val="22"/>
          <w:lang w:eastAsia="pt-BR"/>
        </w:rPr>
      </w:pPr>
      <w:del w:id="445" w:author="Ryan Lemos" w:date="2019-10-07T11:05:00Z">
        <w:r w:rsidDel="00EA672B">
          <w:rPr>
            <w:noProof/>
          </w:rPr>
          <w:delText>3.3</w:delText>
        </w:r>
        <w:r w:rsidDel="00EA672B">
          <w:rPr>
            <w:rFonts w:asciiTheme="minorHAnsi" w:eastAsiaTheme="minorEastAsia" w:hAnsiTheme="minorHAnsi" w:cstheme="minorBidi"/>
            <w:caps w:val="0"/>
            <w:noProof/>
            <w:sz w:val="22"/>
            <w:szCs w:val="22"/>
            <w:lang w:eastAsia="pt-BR"/>
          </w:rPr>
          <w:tab/>
        </w:r>
        <w:r w:rsidDel="00EA672B">
          <w:rPr>
            <w:noProof/>
          </w:rPr>
          <w:delText>Diagrama de banco de dados</w:delText>
        </w:r>
        <w:r w:rsidDel="00EA672B">
          <w:rPr>
            <w:noProof/>
          </w:rPr>
          <w:tab/>
          <w:delText>42</w:delText>
        </w:r>
      </w:del>
    </w:p>
    <w:p w14:paraId="6ECB65A1" w14:textId="40C0CD7E" w:rsidR="00054B21" w:rsidDel="00EA672B" w:rsidRDefault="00054B21">
      <w:pPr>
        <w:pStyle w:val="Sumrio2"/>
        <w:tabs>
          <w:tab w:val="left" w:pos="1200"/>
          <w:tab w:val="right" w:leader="dot" w:pos="9061"/>
        </w:tabs>
        <w:rPr>
          <w:del w:id="446" w:author="Ryan Lemos" w:date="2019-10-07T11:05:00Z"/>
          <w:rFonts w:asciiTheme="minorHAnsi" w:eastAsiaTheme="minorEastAsia" w:hAnsiTheme="minorHAnsi" w:cstheme="minorBidi"/>
          <w:caps w:val="0"/>
          <w:noProof/>
          <w:sz w:val="22"/>
          <w:szCs w:val="22"/>
          <w:lang w:eastAsia="pt-BR"/>
        </w:rPr>
      </w:pPr>
      <w:del w:id="447" w:author="Ryan Lemos" w:date="2019-10-07T11:05:00Z">
        <w:r w:rsidDel="00EA672B">
          <w:rPr>
            <w:noProof/>
          </w:rPr>
          <w:delText>3.4</w:delText>
        </w:r>
        <w:r w:rsidDel="00EA672B">
          <w:rPr>
            <w:rFonts w:asciiTheme="minorHAnsi" w:eastAsiaTheme="minorEastAsia" w:hAnsiTheme="minorHAnsi" w:cstheme="minorBidi"/>
            <w:caps w:val="0"/>
            <w:noProof/>
            <w:sz w:val="22"/>
            <w:szCs w:val="22"/>
            <w:lang w:eastAsia="pt-BR"/>
          </w:rPr>
          <w:tab/>
        </w:r>
        <w:r w:rsidDel="00EA672B">
          <w:rPr>
            <w:noProof/>
          </w:rPr>
          <w:delText>Diagrama de processos</w:delText>
        </w:r>
        <w:r w:rsidDel="00EA672B">
          <w:rPr>
            <w:noProof/>
          </w:rPr>
          <w:tab/>
          <w:delText>44</w:delText>
        </w:r>
      </w:del>
    </w:p>
    <w:p w14:paraId="0C06B1ED" w14:textId="0DE42A0B" w:rsidR="00054B21" w:rsidDel="00EA672B" w:rsidRDefault="00054B21">
      <w:pPr>
        <w:pStyle w:val="Sumrio2"/>
        <w:tabs>
          <w:tab w:val="left" w:pos="1200"/>
          <w:tab w:val="right" w:leader="dot" w:pos="9061"/>
        </w:tabs>
        <w:rPr>
          <w:del w:id="448" w:author="Ryan Lemos" w:date="2019-10-07T11:05:00Z"/>
          <w:rFonts w:asciiTheme="minorHAnsi" w:eastAsiaTheme="minorEastAsia" w:hAnsiTheme="minorHAnsi" w:cstheme="minorBidi"/>
          <w:caps w:val="0"/>
          <w:noProof/>
          <w:sz w:val="22"/>
          <w:szCs w:val="22"/>
          <w:lang w:eastAsia="pt-BR"/>
        </w:rPr>
      </w:pPr>
      <w:del w:id="449" w:author="Ryan Lemos" w:date="2019-10-07T11:05:00Z">
        <w:r w:rsidDel="00EA672B">
          <w:rPr>
            <w:noProof/>
          </w:rPr>
          <w:delText>3.5</w:delText>
        </w:r>
        <w:r w:rsidDel="00EA672B">
          <w:rPr>
            <w:rFonts w:asciiTheme="minorHAnsi" w:eastAsiaTheme="minorEastAsia" w:hAnsiTheme="minorHAnsi" w:cstheme="minorBidi"/>
            <w:caps w:val="0"/>
            <w:noProof/>
            <w:sz w:val="22"/>
            <w:szCs w:val="22"/>
            <w:lang w:eastAsia="pt-BR"/>
          </w:rPr>
          <w:tab/>
        </w:r>
        <w:r w:rsidDel="00EA672B">
          <w:rPr>
            <w:noProof/>
          </w:rPr>
          <w:delText>Padrões visuais da aplicação</w:delText>
        </w:r>
        <w:r w:rsidDel="00EA672B">
          <w:rPr>
            <w:noProof/>
          </w:rPr>
          <w:tab/>
          <w:delText>47</w:delText>
        </w:r>
      </w:del>
    </w:p>
    <w:p w14:paraId="77E47BE1" w14:textId="44243CA5" w:rsidR="00054B21" w:rsidDel="00EA672B" w:rsidRDefault="00054B21">
      <w:pPr>
        <w:pStyle w:val="Sumrio3"/>
        <w:rPr>
          <w:del w:id="450" w:author="Ryan Lemos" w:date="2019-10-07T11:05:00Z"/>
          <w:rFonts w:asciiTheme="minorHAnsi" w:eastAsiaTheme="minorEastAsia" w:hAnsiTheme="minorHAnsi" w:cstheme="minorBidi"/>
          <w:b w:val="0"/>
          <w:iCs w:val="0"/>
          <w:noProof/>
          <w:sz w:val="22"/>
          <w:szCs w:val="22"/>
          <w:lang w:eastAsia="pt-BR"/>
        </w:rPr>
      </w:pPr>
      <w:del w:id="451" w:author="Ryan Lemos" w:date="2019-10-07T11:05:00Z">
        <w:r w:rsidDel="00EA672B">
          <w:rPr>
            <w:noProof/>
          </w:rPr>
          <w:delText>3.5.1</w:delText>
        </w:r>
        <w:r w:rsidDel="00EA672B">
          <w:rPr>
            <w:rFonts w:asciiTheme="minorHAnsi" w:eastAsiaTheme="minorEastAsia" w:hAnsiTheme="minorHAnsi" w:cstheme="minorBidi"/>
            <w:b w:val="0"/>
            <w:iCs w:val="0"/>
            <w:noProof/>
            <w:sz w:val="22"/>
            <w:szCs w:val="22"/>
            <w:lang w:eastAsia="pt-BR"/>
          </w:rPr>
          <w:tab/>
        </w:r>
        <w:r w:rsidDel="00EA672B">
          <w:rPr>
            <w:noProof/>
          </w:rPr>
          <w:delText>Botões de ação</w:delText>
        </w:r>
        <w:r w:rsidDel="00EA672B">
          <w:rPr>
            <w:noProof/>
          </w:rPr>
          <w:tab/>
          <w:delText>48</w:delText>
        </w:r>
      </w:del>
    </w:p>
    <w:p w14:paraId="13715C14" w14:textId="34A7AA2B" w:rsidR="00054B21" w:rsidDel="00EA672B" w:rsidRDefault="00054B21">
      <w:pPr>
        <w:pStyle w:val="Sumrio3"/>
        <w:rPr>
          <w:del w:id="452" w:author="Ryan Lemos" w:date="2019-10-07T11:05:00Z"/>
          <w:rFonts w:asciiTheme="minorHAnsi" w:eastAsiaTheme="minorEastAsia" w:hAnsiTheme="minorHAnsi" w:cstheme="minorBidi"/>
          <w:b w:val="0"/>
          <w:iCs w:val="0"/>
          <w:noProof/>
          <w:sz w:val="22"/>
          <w:szCs w:val="22"/>
          <w:lang w:eastAsia="pt-BR"/>
        </w:rPr>
      </w:pPr>
      <w:del w:id="453" w:author="Ryan Lemos" w:date="2019-10-07T11:05:00Z">
        <w:r w:rsidDel="00EA672B">
          <w:rPr>
            <w:noProof/>
          </w:rPr>
          <w:delText>3.5.2</w:delText>
        </w:r>
        <w:r w:rsidDel="00EA672B">
          <w:rPr>
            <w:rFonts w:asciiTheme="minorHAnsi" w:eastAsiaTheme="minorEastAsia" w:hAnsiTheme="minorHAnsi" w:cstheme="minorBidi"/>
            <w:b w:val="0"/>
            <w:iCs w:val="0"/>
            <w:noProof/>
            <w:sz w:val="22"/>
            <w:szCs w:val="22"/>
            <w:lang w:eastAsia="pt-BR"/>
          </w:rPr>
          <w:tab/>
        </w:r>
        <w:r w:rsidDel="00EA672B">
          <w:rPr>
            <w:noProof/>
          </w:rPr>
          <w:delText>Trocar senha (somente para gestores)</w:delText>
        </w:r>
        <w:r w:rsidDel="00EA672B">
          <w:rPr>
            <w:noProof/>
          </w:rPr>
          <w:tab/>
          <w:delText>51</w:delText>
        </w:r>
      </w:del>
    </w:p>
    <w:p w14:paraId="7EE6301F" w14:textId="32595FF4" w:rsidR="00054B21" w:rsidDel="00EA672B" w:rsidRDefault="00054B21">
      <w:pPr>
        <w:pStyle w:val="Sumrio3"/>
        <w:rPr>
          <w:del w:id="454" w:author="Ryan Lemos" w:date="2019-10-07T11:05:00Z"/>
          <w:rFonts w:asciiTheme="minorHAnsi" w:eastAsiaTheme="minorEastAsia" w:hAnsiTheme="minorHAnsi" w:cstheme="minorBidi"/>
          <w:b w:val="0"/>
          <w:iCs w:val="0"/>
          <w:noProof/>
          <w:sz w:val="22"/>
          <w:szCs w:val="22"/>
          <w:lang w:eastAsia="pt-BR"/>
        </w:rPr>
      </w:pPr>
      <w:del w:id="455" w:author="Ryan Lemos" w:date="2019-10-07T11:05:00Z">
        <w:r w:rsidDel="00EA672B">
          <w:rPr>
            <w:noProof/>
          </w:rPr>
          <w:delText>3.5.3</w:delText>
        </w:r>
        <w:r w:rsidDel="00EA672B">
          <w:rPr>
            <w:rFonts w:asciiTheme="minorHAnsi" w:eastAsiaTheme="minorEastAsia" w:hAnsiTheme="minorHAnsi" w:cstheme="minorBidi"/>
            <w:b w:val="0"/>
            <w:iCs w:val="0"/>
            <w:noProof/>
            <w:sz w:val="22"/>
            <w:szCs w:val="22"/>
            <w:lang w:eastAsia="pt-BR"/>
          </w:rPr>
          <w:tab/>
        </w:r>
        <w:r w:rsidDel="00EA672B">
          <w:rPr>
            <w:noProof/>
          </w:rPr>
          <w:delText>Botões para a gestão de atividades de uma turma</w:delText>
        </w:r>
        <w:r w:rsidDel="00EA672B">
          <w:rPr>
            <w:noProof/>
          </w:rPr>
          <w:tab/>
          <w:delText>51</w:delText>
        </w:r>
      </w:del>
    </w:p>
    <w:p w14:paraId="5FD112B1" w14:textId="0B1F0501" w:rsidR="00054B21" w:rsidDel="00EA672B" w:rsidRDefault="00054B21">
      <w:pPr>
        <w:pStyle w:val="Sumrio3"/>
        <w:rPr>
          <w:del w:id="456" w:author="Ryan Lemos" w:date="2019-10-07T11:05:00Z"/>
          <w:rFonts w:asciiTheme="minorHAnsi" w:eastAsiaTheme="minorEastAsia" w:hAnsiTheme="minorHAnsi" w:cstheme="minorBidi"/>
          <w:b w:val="0"/>
          <w:iCs w:val="0"/>
          <w:noProof/>
          <w:sz w:val="22"/>
          <w:szCs w:val="22"/>
          <w:lang w:eastAsia="pt-BR"/>
        </w:rPr>
      </w:pPr>
      <w:del w:id="457" w:author="Ryan Lemos" w:date="2019-10-07T11:05:00Z">
        <w:r w:rsidDel="00EA672B">
          <w:rPr>
            <w:noProof/>
          </w:rPr>
          <w:delText>3.5.4</w:delText>
        </w:r>
        <w:r w:rsidDel="00EA672B">
          <w:rPr>
            <w:rFonts w:asciiTheme="minorHAnsi" w:eastAsiaTheme="minorEastAsia" w:hAnsiTheme="minorHAnsi" w:cstheme="minorBidi"/>
            <w:b w:val="0"/>
            <w:iCs w:val="0"/>
            <w:noProof/>
            <w:sz w:val="22"/>
            <w:szCs w:val="22"/>
            <w:lang w:eastAsia="pt-BR"/>
          </w:rPr>
          <w:tab/>
        </w:r>
        <w:r w:rsidDel="00EA672B">
          <w:rPr>
            <w:noProof/>
          </w:rPr>
          <w:delText>Botões do calendário</w:delText>
        </w:r>
        <w:r w:rsidDel="00EA672B">
          <w:rPr>
            <w:noProof/>
          </w:rPr>
          <w:tab/>
          <w:delText>53</w:delText>
        </w:r>
      </w:del>
    </w:p>
    <w:p w14:paraId="72C6ECD6" w14:textId="51CCB9A9" w:rsidR="00054B21" w:rsidDel="00EA672B" w:rsidRDefault="00054B21">
      <w:pPr>
        <w:pStyle w:val="Sumrio3"/>
        <w:rPr>
          <w:del w:id="458" w:author="Ryan Lemos" w:date="2019-10-07T11:05:00Z"/>
          <w:rFonts w:asciiTheme="minorHAnsi" w:eastAsiaTheme="minorEastAsia" w:hAnsiTheme="minorHAnsi" w:cstheme="minorBidi"/>
          <w:b w:val="0"/>
          <w:iCs w:val="0"/>
          <w:noProof/>
          <w:sz w:val="22"/>
          <w:szCs w:val="22"/>
          <w:lang w:eastAsia="pt-BR"/>
        </w:rPr>
      </w:pPr>
      <w:del w:id="459" w:author="Ryan Lemos" w:date="2019-10-07T11:05:00Z">
        <w:r w:rsidDel="00EA672B">
          <w:rPr>
            <w:noProof/>
          </w:rPr>
          <w:delText>3.5.5</w:delText>
        </w:r>
        <w:r w:rsidDel="00EA672B">
          <w:rPr>
            <w:rFonts w:asciiTheme="minorHAnsi" w:eastAsiaTheme="minorEastAsia" w:hAnsiTheme="minorHAnsi" w:cstheme="minorBidi"/>
            <w:b w:val="0"/>
            <w:iCs w:val="0"/>
            <w:noProof/>
            <w:sz w:val="22"/>
            <w:szCs w:val="22"/>
            <w:lang w:eastAsia="pt-BR"/>
          </w:rPr>
          <w:tab/>
        </w:r>
        <w:r w:rsidDel="00EA672B">
          <w:rPr>
            <w:noProof/>
          </w:rPr>
          <w:delText>Notificações</w:delText>
        </w:r>
        <w:r w:rsidDel="00EA672B">
          <w:rPr>
            <w:noProof/>
          </w:rPr>
          <w:tab/>
          <w:delText>54</w:delText>
        </w:r>
      </w:del>
    </w:p>
    <w:p w14:paraId="5478B418" w14:textId="4EF0F1D6" w:rsidR="00054B21" w:rsidDel="00EA672B" w:rsidRDefault="00054B21">
      <w:pPr>
        <w:pStyle w:val="Sumrio3"/>
        <w:rPr>
          <w:del w:id="460" w:author="Ryan Lemos" w:date="2019-10-07T11:05:00Z"/>
          <w:rFonts w:asciiTheme="minorHAnsi" w:eastAsiaTheme="minorEastAsia" w:hAnsiTheme="minorHAnsi" w:cstheme="minorBidi"/>
          <w:b w:val="0"/>
          <w:iCs w:val="0"/>
          <w:noProof/>
          <w:sz w:val="22"/>
          <w:szCs w:val="22"/>
          <w:lang w:eastAsia="pt-BR"/>
        </w:rPr>
      </w:pPr>
      <w:del w:id="461" w:author="Ryan Lemos" w:date="2019-10-07T11:05:00Z">
        <w:r w:rsidDel="00EA672B">
          <w:rPr>
            <w:noProof/>
          </w:rPr>
          <w:delText>3.5.6</w:delText>
        </w:r>
        <w:r w:rsidDel="00EA672B">
          <w:rPr>
            <w:rFonts w:asciiTheme="minorHAnsi" w:eastAsiaTheme="minorEastAsia" w:hAnsiTheme="minorHAnsi" w:cstheme="minorBidi"/>
            <w:b w:val="0"/>
            <w:iCs w:val="0"/>
            <w:noProof/>
            <w:sz w:val="22"/>
            <w:szCs w:val="22"/>
            <w:lang w:eastAsia="pt-BR"/>
          </w:rPr>
          <w:tab/>
        </w:r>
        <w:r w:rsidDel="00EA672B">
          <w:rPr>
            <w:noProof/>
          </w:rPr>
          <w:delText>Configurações</w:delText>
        </w:r>
        <w:r w:rsidDel="00EA672B">
          <w:rPr>
            <w:noProof/>
          </w:rPr>
          <w:tab/>
          <w:delText>55</w:delText>
        </w:r>
      </w:del>
    </w:p>
    <w:p w14:paraId="35A1DB5B" w14:textId="3732D5A4" w:rsidR="00054B21" w:rsidDel="00EA672B" w:rsidRDefault="00054B21">
      <w:pPr>
        <w:pStyle w:val="Sumrio3"/>
        <w:rPr>
          <w:del w:id="462" w:author="Ryan Lemos" w:date="2019-10-07T11:05:00Z"/>
          <w:rFonts w:asciiTheme="minorHAnsi" w:eastAsiaTheme="minorEastAsia" w:hAnsiTheme="minorHAnsi" w:cstheme="minorBidi"/>
          <w:b w:val="0"/>
          <w:iCs w:val="0"/>
          <w:noProof/>
          <w:sz w:val="22"/>
          <w:szCs w:val="22"/>
          <w:lang w:eastAsia="pt-BR"/>
        </w:rPr>
      </w:pPr>
      <w:del w:id="463" w:author="Ryan Lemos" w:date="2019-10-07T11:05:00Z">
        <w:r w:rsidDel="00EA672B">
          <w:rPr>
            <w:noProof/>
          </w:rPr>
          <w:delText>3.5.7</w:delText>
        </w:r>
        <w:r w:rsidDel="00EA672B">
          <w:rPr>
            <w:rFonts w:asciiTheme="minorHAnsi" w:eastAsiaTheme="minorEastAsia" w:hAnsiTheme="minorHAnsi" w:cstheme="minorBidi"/>
            <w:b w:val="0"/>
            <w:iCs w:val="0"/>
            <w:noProof/>
            <w:sz w:val="22"/>
            <w:szCs w:val="22"/>
            <w:lang w:eastAsia="pt-BR"/>
          </w:rPr>
          <w:tab/>
        </w:r>
        <w:r w:rsidDel="00EA672B">
          <w:rPr>
            <w:noProof/>
          </w:rPr>
          <w:delText>Sair</w:delText>
        </w:r>
        <w:r w:rsidDel="00EA672B">
          <w:rPr>
            <w:noProof/>
          </w:rPr>
          <w:tab/>
          <w:delText>55</w:delText>
        </w:r>
      </w:del>
    </w:p>
    <w:p w14:paraId="1D68F559" w14:textId="688CA725" w:rsidR="00054B21" w:rsidDel="00EA672B" w:rsidRDefault="00054B21">
      <w:pPr>
        <w:pStyle w:val="Sumrio3"/>
        <w:rPr>
          <w:del w:id="464" w:author="Ryan Lemos" w:date="2019-10-07T11:05:00Z"/>
          <w:rFonts w:asciiTheme="minorHAnsi" w:eastAsiaTheme="minorEastAsia" w:hAnsiTheme="minorHAnsi" w:cstheme="minorBidi"/>
          <w:b w:val="0"/>
          <w:iCs w:val="0"/>
          <w:noProof/>
          <w:sz w:val="22"/>
          <w:szCs w:val="22"/>
          <w:lang w:eastAsia="pt-BR"/>
        </w:rPr>
      </w:pPr>
      <w:del w:id="465" w:author="Ryan Lemos" w:date="2019-10-07T11:05:00Z">
        <w:r w:rsidDel="00EA672B">
          <w:rPr>
            <w:noProof/>
          </w:rPr>
          <w:delText>3.5.8</w:delText>
        </w:r>
        <w:r w:rsidDel="00EA672B">
          <w:rPr>
            <w:rFonts w:asciiTheme="minorHAnsi" w:eastAsiaTheme="minorEastAsia" w:hAnsiTheme="minorHAnsi" w:cstheme="minorBidi"/>
            <w:b w:val="0"/>
            <w:iCs w:val="0"/>
            <w:noProof/>
            <w:sz w:val="22"/>
            <w:szCs w:val="22"/>
            <w:lang w:eastAsia="pt-BR"/>
          </w:rPr>
          <w:tab/>
        </w:r>
        <w:r w:rsidDel="00EA672B">
          <w:rPr>
            <w:noProof/>
          </w:rPr>
          <w:delText>Menu</w:delText>
        </w:r>
        <w:r w:rsidDel="00EA672B">
          <w:rPr>
            <w:noProof/>
          </w:rPr>
          <w:tab/>
          <w:delText>55</w:delText>
        </w:r>
      </w:del>
    </w:p>
    <w:p w14:paraId="5E990F27" w14:textId="0E7535B9" w:rsidR="00054B21" w:rsidDel="00EA672B" w:rsidRDefault="00054B21">
      <w:pPr>
        <w:pStyle w:val="Sumrio2"/>
        <w:tabs>
          <w:tab w:val="left" w:pos="1200"/>
          <w:tab w:val="right" w:leader="dot" w:pos="9061"/>
        </w:tabs>
        <w:rPr>
          <w:del w:id="466" w:author="Ryan Lemos" w:date="2019-10-07T11:05:00Z"/>
          <w:rFonts w:asciiTheme="minorHAnsi" w:eastAsiaTheme="minorEastAsia" w:hAnsiTheme="minorHAnsi" w:cstheme="minorBidi"/>
          <w:caps w:val="0"/>
          <w:noProof/>
          <w:sz w:val="22"/>
          <w:szCs w:val="22"/>
          <w:lang w:eastAsia="pt-BR"/>
        </w:rPr>
      </w:pPr>
      <w:del w:id="467" w:author="Ryan Lemos" w:date="2019-10-07T11:05:00Z">
        <w:r w:rsidDel="00EA672B">
          <w:rPr>
            <w:noProof/>
          </w:rPr>
          <w:delText>3.6</w:delText>
        </w:r>
        <w:r w:rsidDel="00EA672B">
          <w:rPr>
            <w:rFonts w:asciiTheme="minorHAnsi" w:eastAsiaTheme="minorEastAsia" w:hAnsiTheme="minorHAnsi" w:cstheme="minorBidi"/>
            <w:caps w:val="0"/>
            <w:noProof/>
            <w:sz w:val="22"/>
            <w:szCs w:val="22"/>
            <w:lang w:eastAsia="pt-BR"/>
          </w:rPr>
          <w:tab/>
        </w:r>
        <w:r w:rsidDel="00EA672B">
          <w:rPr>
            <w:noProof/>
          </w:rPr>
          <w:delText>Release 1 – Cadastros Básicos</w:delText>
        </w:r>
        <w:r w:rsidDel="00EA672B">
          <w:rPr>
            <w:noProof/>
          </w:rPr>
          <w:tab/>
          <w:delText>56</w:delText>
        </w:r>
      </w:del>
    </w:p>
    <w:p w14:paraId="30E7315F" w14:textId="214CE99A" w:rsidR="00054B21" w:rsidDel="00EA672B" w:rsidRDefault="00054B21">
      <w:pPr>
        <w:pStyle w:val="Sumrio3"/>
        <w:rPr>
          <w:del w:id="468" w:author="Ryan Lemos" w:date="2019-10-07T11:05:00Z"/>
          <w:rFonts w:asciiTheme="minorHAnsi" w:eastAsiaTheme="minorEastAsia" w:hAnsiTheme="minorHAnsi" w:cstheme="minorBidi"/>
          <w:b w:val="0"/>
          <w:iCs w:val="0"/>
          <w:noProof/>
          <w:sz w:val="22"/>
          <w:szCs w:val="22"/>
          <w:lang w:eastAsia="pt-BR"/>
        </w:rPr>
      </w:pPr>
      <w:del w:id="469" w:author="Ryan Lemos" w:date="2019-10-07T11:05:00Z">
        <w:r w:rsidDel="00EA672B">
          <w:rPr>
            <w:noProof/>
          </w:rPr>
          <w:delText>3.6.1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56</w:delText>
        </w:r>
      </w:del>
    </w:p>
    <w:p w14:paraId="305DDA10" w14:textId="7D4374F8" w:rsidR="00054B21" w:rsidDel="00EA672B" w:rsidRDefault="00054B21">
      <w:pPr>
        <w:pStyle w:val="Sumrio4"/>
        <w:tabs>
          <w:tab w:val="left" w:pos="1200"/>
          <w:tab w:val="right" w:leader="dot" w:pos="9061"/>
        </w:tabs>
        <w:rPr>
          <w:del w:id="470" w:author="Ryan Lemos" w:date="2019-10-07T11:05:00Z"/>
          <w:rFonts w:asciiTheme="minorHAnsi" w:eastAsiaTheme="minorEastAsia" w:hAnsiTheme="minorHAnsi" w:cstheme="minorBidi"/>
          <w:noProof/>
          <w:sz w:val="22"/>
          <w:szCs w:val="22"/>
          <w:lang w:eastAsia="pt-BR"/>
        </w:rPr>
      </w:pPr>
      <w:del w:id="471" w:author="Ryan Lemos" w:date="2019-10-07T11:05:00Z">
        <w:r w:rsidDel="00EA672B">
          <w:rPr>
            <w:noProof/>
          </w:rPr>
          <w:delText>3.6.1.1</w:delText>
        </w:r>
        <w:r w:rsidDel="00EA672B">
          <w:rPr>
            <w:rFonts w:asciiTheme="minorHAnsi" w:eastAsiaTheme="minorEastAsia" w:hAnsiTheme="minorHAnsi" w:cstheme="minorBidi"/>
            <w:noProof/>
            <w:sz w:val="22"/>
            <w:szCs w:val="22"/>
            <w:lang w:eastAsia="pt-BR"/>
          </w:rPr>
          <w:tab/>
        </w:r>
        <w:r w:rsidDel="00EA672B">
          <w:rPr>
            <w:noProof/>
          </w:rPr>
          <w:delText>Gestor</w:delText>
        </w:r>
        <w:r w:rsidDel="00EA672B">
          <w:rPr>
            <w:noProof/>
          </w:rPr>
          <w:tab/>
          <w:delText>59</w:delText>
        </w:r>
      </w:del>
    </w:p>
    <w:p w14:paraId="1B835568" w14:textId="64419568" w:rsidR="00054B21" w:rsidDel="00EA672B" w:rsidRDefault="00054B21">
      <w:pPr>
        <w:pStyle w:val="Sumrio4"/>
        <w:tabs>
          <w:tab w:val="left" w:pos="1200"/>
          <w:tab w:val="right" w:leader="dot" w:pos="9061"/>
        </w:tabs>
        <w:rPr>
          <w:del w:id="472" w:author="Ryan Lemos" w:date="2019-10-07T11:05:00Z"/>
          <w:rFonts w:asciiTheme="minorHAnsi" w:eastAsiaTheme="minorEastAsia" w:hAnsiTheme="minorHAnsi" w:cstheme="minorBidi"/>
          <w:noProof/>
          <w:sz w:val="22"/>
          <w:szCs w:val="22"/>
          <w:lang w:eastAsia="pt-BR"/>
        </w:rPr>
      </w:pPr>
      <w:del w:id="473" w:author="Ryan Lemos" w:date="2019-10-07T11:05:00Z">
        <w:r w:rsidDel="00EA672B">
          <w:rPr>
            <w:noProof/>
          </w:rPr>
          <w:delText>3.6.1.2</w:delText>
        </w:r>
        <w:r w:rsidDel="00EA672B">
          <w:rPr>
            <w:rFonts w:asciiTheme="minorHAnsi" w:eastAsiaTheme="minorEastAsia" w:hAnsiTheme="minorHAnsi" w:cstheme="minorBidi"/>
            <w:noProof/>
            <w:sz w:val="22"/>
            <w:szCs w:val="22"/>
            <w:lang w:eastAsia="pt-BR"/>
          </w:rPr>
          <w:tab/>
        </w:r>
        <w:r w:rsidDel="00EA672B">
          <w:rPr>
            <w:noProof/>
          </w:rPr>
          <w:delText>Administrador</w:delText>
        </w:r>
        <w:r w:rsidDel="00EA672B">
          <w:rPr>
            <w:noProof/>
          </w:rPr>
          <w:tab/>
          <w:delText>63</w:delText>
        </w:r>
      </w:del>
    </w:p>
    <w:p w14:paraId="18703619" w14:textId="75EED0DC" w:rsidR="00054B21" w:rsidDel="00EA672B" w:rsidRDefault="00054B21">
      <w:pPr>
        <w:pStyle w:val="Sumrio4"/>
        <w:tabs>
          <w:tab w:val="left" w:pos="1200"/>
          <w:tab w:val="right" w:leader="dot" w:pos="9061"/>
        </w:tabs>
        <w:rPr>
          <w:del w:id="474" w:author="Ryan Lemos" w:date="2019-10-07T11:05:00Z"/>
          <w:rFonts w:asciiTheme="minorHAnsi" w:eastAsiaTheme="minorEastAsia" w:hAnsiTheme="minorHAnsi" w:cstheme="minorBidi"/>
          <w:noProof/>
          <w:sz w:val="22"/>
          <w:szCs w:val="22"/>
          <w:lang w:eastAsia="pt-BR"/>
        </w:rPr>
      </w:pPr>
      <w:del w:id="475" w:author="Ryan Lemos" w:date="2019-10-07T11:05:00Z">
        <w:r w:rsidDel="00EA672B">
          <w:rPr>
            <w:noProof/>
          </w:rPr>
          <w:delText>3.6.1.3</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67</w:delText>
        </w:r>
      </w:del>
    </w:p>
    <w:p w14:paraId="23D82338" w14:textId="69D77FE6" w:rsidR="00054B21" w:rsidDel="00EA672B" w:rsidRDefault="00054B21">
      <w:pPr>
        <w:pStyle w:val="Sumrio4"/>
        <w:tabs>
          <w:tab w:val="left" w:pos="1200"/>
          <w:tab w:val="right" w:leader="dot" w:pos="9061"/>
        </w:tabs>
        <w:rPr>
          <w:del w:id="476" w:author="Ryan Lemos" w:date="2019-10-07T11:05:00Z"/>
          <w:rFonts w:asciiTheme="minorHAnsi" w:eastAsiaTheme="minorEastAsia" w:hAnsiTheme="minorHAnsi" w:cstheme="minorBidi"/>
          <w:noProof/>
          <w:sz w:val="22"/>
          <w:szCs w:val="22"/>
          <w:lang w:eastAsia="pt-BR"/>
        </w:rPr>
      </w:pPr>
      <w:del w:id="477" w:author="Ryan Lemos" w:date="2019-10-07T11:05:00Z">
        <w:r w:rsidDel="00EA672B">
          <w:rPr>
            <w:noProof/>
          </w:rPr>
          <w:delText>3.6.1.4</w:delText>
        </w:r>
        <w:r w:rsidDel="00EA672B">
          <w:rPr>
            <w:rFonts w:asciiTheme="minorHAnsi" w:eastAsiaTheme="minorEastAsia" w:hAnsiTheme="minorHAnsi" w:cstheme="minorBidi"/>
            <w:noProof/>
            <w:sz w:val="22"/>
            <w:szCs w:val="22"/>
            <w:lang w:eastAsia="pt-BR"/>
          </w:rPr>
          <w:tab/>
        </w:r>
        <w:r w:rsidDel="00EA672B">
          <w:rPr>
            <w:noProof/>
          </w:rPr>
          <w:delText>Estórias dos alunos</w:delText>
        </w:r>
        <w:r w:rsidDel="00EA672B">
          <w:rPr>
            <w:noProof/>
          </w:rPr>
          <w:tab/>
          <w:delText>79</w:delText>
        </w:r>
      </w:del>
    </w:p>
    <w:p w14:paraId="35CBCF6B" w14:textId="50DF1936" w:rsidR="00054B21" w:rsidDel="00EA672B" w:rsidRDefault="00054B21">
      <w:pPr>
        <w:pStyle w:val="Sumrio2"/>
        <w:tabs>
          <w:tab w:val="left" w:pos="1200"/>
          <w:tab w:val="right" w:leader="dot" w:pos="9061"/>
        </w:tabs>
        <w:rPr>
          <w:del w:id="478" w:author="Ryan Lemos" w:date="2019-10-07T11:05:00Z"/>
          <w:rFonts w:asciiTheme="minorHAnsi" w:eastAsiaTheme="minorEastAsia" w:hAnsiTheme="minorHAnsi" w:cstheme="minorBidi"/>
          <w:caps w:val="0"/>
          <w:noProof/>
          <w:sz w:val="22"/>
          <w:szCs w:val="22"/>
          <w:lang w:eastAsia="pt-BR"/>
        </w:rPr>
      </w:pPr>
      <w:del w:id="479" w:author="Ryan Lemos" w:date="2019-10-07T11:05:00Z">
        <w:r w:rsidDel="00EA672B">
          <w:rPr>
            <w:noProof/>
          </w:rPr>
          <w:delText>3.7</w:delText>
        </w:r>
        <w:r w:rsidDel="00EA672B">
          <w:rPr>
            <w:rFonts w:asciiTheme="minorHAnsi" w:eastAsiaTheme="minorEastAsia" w:hAnsiTheme="minorHAnsi" w:cstheme="minorBidi"/>
            <w:caps w:val="0"/>
            <w:noProof/>
            <w:sz w:val="22"/>
            <w:szCs w:val="22"/>
            <w:lang w:eastAsia="pt-BR"/>
          </w:rPr>
          <w:tab/>
        </w:r>
        <w:r w:rsidDel="00EA672B">
          <w:rPr>
            <w:noProof/>
          </w:rPr>
          <w:delText>Release 2 – Banco de questões</w:delText>
        </w:r>
        <w:r w:rsidDel="00EA672B">
          <w:rPr>
            <w:noProof/>
          </w:rPr>
          <w:tab/>
          <w:delText>84</w:delText>
        </w:r>
      </w:del>
    </w:p>
    <w:p w14:paraId="66E11EED" w14:textId="287A85E0" w:rsidR="00054B21" w:rsidDel="00EA672B" w:rsidRDefault="00054B21">
      <w:pPr>
        <w:pStyle w:val="Sumrio3"/>
        <w:rPr>
          <w:del w:id="480" w:author="Ryan Lemos" w:date="2019-10-07T11:05:00Z"/>
          <w:rFonts w:asciiTheme="minorHAnsi" w:eastAsiaTheme="minorEastAsia" w:hAnsiTheme="minorHAnsi" w:cstheme="minorBidi"/>
          <w:b w:val="0"/>
          <w:iCs w:val="0"/>
          <w:noProof/>
          <w:sz w:val="22"/>
          <w:szCs w:val="22"/>
          <w:lang w:eastAsia="pt-BR"/>
        </w:rPr>
      </w:pPr>
      <w:del w:id="481" w:author="Ryan Lemos" w:date="2019-10-07T11:05:00Z">
        <w:r w:rsidDel="00EA672B">
          <w:rPr>
            <w:noProof/>
          </w:rPr>
          <w:delText>3.7.1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84</w:delText>
        </w:r>
      </w:del>
    </w:p>
    <w:p w14:paraId="656C48E1" w14:textId="166334D2" w:rsidR="00054B21" w:rsidDel="00EA672B" w:rsidRDefault="00054B21">
      <w:pPr>
        <w:pStyle w:val="Sumrio4"/>
        <w:tabs>
          <w:tab w:val="left" w:pos="1200"/>
          <w:tab w:val="right" w:leader="dot" w:pos="9061"/>
        </w:tabs>
        <w:rPr>
          <w:del w:id="482" w:author="Ryan Lemos" w:date="2019-10-07T11:05:00Z"/>
          <w:rFonts w:asciiTheme="minorHAnsi" w:eastAsiaTheme="minorEastAsia" w:hAnsiTheme="minorHAnsi" w:cstheme="minorBidi"/>
          <w:noProof/>
          <w:sz w:val="22"/>
          <w:szCs w:val="22"/>
          <w:lang w:eastAsia="pt-BR"/>
        </w:rPr>
      </w:pPr>
      <w:del w:id="483" w:author="Ryan Lemos" w:date="2019-10-07T11:05:00Z">
        <w:r w:rsidDel="00EA672B">
          <w:rPr>
            <w:noProof/>
          </w:rPr>
          <w:delText>3.7.1.1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84</w:delText>
        </w:r>
      </w:del>
    </w:p>
    <w:p w14:paraId="0634D754" w14:textId="4A3866A6" w:rsidR="00054B21" w:rsidDel="00EA672B" w:rsidRDefault="00054B21">
      <w:pPr>
        <w:pStyle w:val="Sumrio4"/>
        <w:tabs>
          <w:tab w:val="left" w:pos="1200"/>
          <w:tab w:val="right" w:leader="dot" w:pos="9061"/>
        </w:tabs>
        <w:rPr>
          <w:del w:id="484" w:author="Ryan Lemos" w:date="2019-10-07T11:05:00Z"/>
          <w:rFonts w:asciiTheme="minorHAnsi" w:eastAsiaTheme="minorEastAsia" w:hAnsiTheme="minorHAnsi" w:cstheme="minorBidi"/>
          <w:noProof/>
          <w:sz w:val="22"/>
          <w:szCs w:val="22"/>
          <w:lang w:eastAsia="pt-BR"/>
        </w:rPr>
      </w:pPr>
      <w:del w:id="485" w:author="Ryan Lemos" w:date="2019-10-07T11:05:00Z">
        <w:r w:rsidDel="00EA672B">
          <w:rPr>
            <w:noProof/>
          </w:rPr>
          <w:delText>3.7.1.2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109</w:delText>
        </w:r>
      </w:del>
    </w:p>
    <w:p w14:paraId="34356119" w14:textId="5D56BD5E" w:rsidR="00054B21" w:rsidDel="00EA672B" w:rsidRDefault="00054B21">
      <w:pPr>
        <w:pStyle w:val="Sumrio2"/>
        <w:tabs>
          <w:tab w:val="left" w:pos="1200"/>
          <w:tab w:val="right" w:leader="dot" w:pos="9061"/>
        </w:tabs>
        <w:rPr>
          <w:del w:id="486" w:author="Ryan Lemos" w:date="2019-10-07T11:05:00Z"/>
          <w:rFonts w:asciiTheme="minorHAnsi" w:eastAsiaTheme="minorEastAsia" w:hAnsiTheme="minorHAnsi" w:cstheme="minorBidi"/>
          <w:caps w:val="0"/>
          <w:noProof/>
          <w:sz w:val="22"/>
          <w:szCs w:val="22"/>
          <w:lang w:eastAsia="pt-BR"/>
        </w:rPr>
      </w:pPr>
      <w:del w:id="487" w:author="Ryan Lemos" w:date="2019-10-07T11:05:00Z">
        <w:r w:rsidDel="00EA672B">
          <w:rPr>
            <w:noProof/>
          </w:rPr>
          <w:delText>3.8</w:delText>
        </w:r>
        <w:r w:rsidDel="00EA672B">
          <w:rPr>
            <w:rFonts w:asciiTheme="minorHAnsi" w:eastAsiaTheme="minorEastAsia" w:hAnsiTheme="minorHAnsi" w:cstheme="minorBidi"/>
            <w:caps w:val="0"/>
            <w:noProof/>
            <w:sz w:val="22"/>
            <w:szCs w:val="22"/>
            <w:lang w:eastAsia="pt-BR"/>
          </w:rPr>
          <w:tab/>
        </w:r>
        <w:r w:rsidDel="00EA672B">
          <w:rPr>
            <w:noProof/>
          </w:rPr>
          <w:delText>Release 3 – Complementos</w:delText>
        </w:r>
        <w:r w:rsidDel="00EA672B">
          <w:rPr>
            <w:noProof/>
          </w:rPr>
          <w:tab/>
          <w:delText>113</w:delText>
        </w:r>
      </w:del>
    </w:p>
    <w:p w14:paraId="7EDABCAB" w14:textId="3B32FC54" w:rsidR="00054B21" w:rsidDel="00EA672B" w:rsidRDefault="00054B21">
      <w:pPr>
        <w:pStyle w:val="Sumrio3"/>
        <w:rPr>
          <w:del w:id="488" w:author="Ryan Lemos" w:date="2019-10-07T11:05:00Z"/>
          <w:rFonts w:asciiTheme="minorHAnsi" w:eastAsiaTheme="minorEastAsia" w:hAnsiTheme="minorHAnsi" w:cstheme="minorBidi"/>
          <w:b w:val="0"/>
          <w:iCs w:val="0"/>
          <w:noProof/>
          <w:sz w:val="22"/>
          <w:szCs w:val="22"/>
          <w:lang w:eastAsia="pt-BR"/>
        </w:rPr>
      </w:pPr>
      <w:del w:id="489" w:author="Ryan Lemos" w:date="2019-10-07T11:05:00Z">
        <w:r w:rsidDel="00EA672B">
          <w:rPr>
            <w:noProof/>
          </w:rPr>
          <w:delText>3.8.1</w:delText>
        </w:r>
        <w:r w:rsidDel="00EA672B">
          <w:rPr>
            <w:rFonts w:asciiTheme="minorHAnsi" w:eastAsiaTheme="minorEastAsia" w:hAnsiTheme="minorHAnsi" w:cstheme="minorBidi"/>
            <w:b w:val="0"/>
            <w:iCs w:val="0"/>
            <w:noProof/>
            <w:sz w:val="22"/>
            <w:szCs w:val="22"/>
            <w:lang w:eastAsia="pt-BR"/>
          </w:rPr>
          <w:tab/>
        </w:r>
        <w:r w:rsidDel="00EA672B">
          <w:rPr>
            <w:noProof/>
          </w:rPr>
          <w:delText>Sistema desenvolvido</w:delText>
        </w:r>
        <w:r w:rsidDel="00EA672B">
          <w:rPr>
            <w:noProof/>
          </w:rPr>
          <w:tab/>
          <w:delText>114</w:delText>
        </w:r>
      </w:del>
    </w:p>
    <w:p w14:paraId="2884DBFE" w14:textId="1C2914F7" w:rsidR="00054B21" w:rsidDel="00EA672B" w:rsidRDefault="00054B21">
      <w:pPr>
        <w:pStyle w:val="Sumrio4"/>
        <w:tabs>
          <w:tab w:val="left" w:pos="1200"/>
          <w:tab w:val="right" w:leader="dot" w:pos="9061"/>
        </w:tabs>
        <w:rPr>
          <w:del w:id="490" w:author="Ryan Lemos" w:date="2019-10-07T11:05:00Z"/>
          <w:rFonts w:asciiTheme="minorHAnsi" w:eastAsiaTheme="minorEastAsia" w:hAnsiTheme="minorHAnsi" w:cstheme="minorBidi"/>
          <w:noProof/>
          <w:sz w:val="22"/>
          <w:szCs w:val="22"/>
          <w:lang w:eastAsia="pt-BR"/>
        </w:rPr>
      </w:pPr>
      <w:del w:id="491" w:author="Ryan Lemos" w:date="2019-10-07T11:05:00Z">
        <w:r w:rsidDel="00EA672B">
          <w:rPr>
            <w:noProof/>
          </w:rPr>
          <w:delText>3.8.1.1</w:delText>
        </w:r>
        <w:r w:rsidDel="00EA672B">
          <w:rPr>
            <w:rFonts w:asciiTheme="minorHAnsi" w:eastAsiaTheme="minorEastAsia" w:hAnsiTheme="minorHAnsi" w:cstheme="minorBidi"/>
            <w:noProof/>
            <w:sz w:val="22"/>
            <w:szCs w:val="22"/>
            <w:lang w:eastAsia="pt-BR"/>
          </w:rPr>
          <w:tab/>
        </w:r>
        <w:r w:rsidDel="00EA672B">
          <w:rPr>
            <w:noProof/>
          </w:rPr>
          <w:delText>Professor</w:delText>
        </w:r>
        <w:r w:rsidDel="00EA672B">
          <w:rPr>
            <w:noProof/>
          </w:rPr>
          <w:tab/>
          <w:delText>114</w:delText>
        </w:r>
      </w:del>
    </w:p>
    <w:p w14:paraId="0BF85A18" w14:textId="7E88A73F" w:rsidR="00054B21" w:rsidDel="00EA672B" w:rsidRDefault="00054B21">
      <w:pPr>
        <w:pStyle w:val="Sumrio4"/>
        <w:tabs>
          <w:tab w:val="left" w:pos="1200"/>
          <w:tab w:val="right" w:leader="dot" w:pos="9061"/>
        </w:tabs>
        <w:rPr>
          <w:del w:id="492" w:author="Ryan Lemos" w:date="2019-10-07T11:05:00Z"/>
          <w:rFonts w:asciiTheme="minorHAnsi" w:eastAsiaTheme="minorEastAsia" w:hAnsiTheme="minorHAnsi" w:cstheme="minorBidi"/>
          <w:noProof/>
          <w:sz w:val="22"/>
          <w:szCs w:val="22"/>
          <w:lang w:eastAsia="pt-BR"/>
        </w:rPr>
      </w:pPr>
      <w:del w:id="493" w:author="Ryan Lemos" w:date="2019-10-07T11:05:00Z">
        <w:r w:rsidDel="00EA672B">
          <w:rPr>
            <w:noProof/>
          </w:rPr>
          <w:delText>3.8.1.2</w:delText>
        </w:r>
        <w:r w:rsidDel="00EA672B">
          <w:rPr>
            <w:rFonts w:asciiTheme="minorHAnsi" w:eastAsiaTheme="minorEastAsia" w:hAnsiTheme="minorHAnsi" w:cstheme="minorBidi"/>
            <w:noProof/>
            <w:sz w:val="22"/>
            <w:szCs w:val="22"/>
            <w:lang w:eastAsia="pt-BR"/>
          </w:rPr>
          <w:tab/>
        </w:r>
        <w:r w:rsidDel="00EA672B">
          <w:rPr>
            <w:noProof/>
          </w:rPr>
          <w:delText>Aluno</w:delText>
        </w:r>
        <w:r w:rsidDel="00EA672B">
          <w:rPr>
            <w:noProof/>
          </w:rPr>
          <w:tab/>
          <w:delText>115</w:delText>
        </w:r>
      </w:del>
    </w:p>
    <w:p w14:paraId="51A514BF" w14:textId="4D032D0C" w:rsidR="00054B21" w:rsidDel="00EA672B" w:rsidRDefault="00054B21">
      <w:pPr>
        <w:pStyle w:val="Sumrio2"/>
        <w:tabs>
          <w:tab w:val="left" w:pos="1200"/>
          <w:tab w:val="right" w:leader="dot" w:pos="9061"/>
        </w:tabs>
        <w:rPr>
          <w:del w:id="494" w:author="Ryan Lemos" w:date="2019-10-07T11:05:00Z"/>
          <w:rFonts w:asciiTheme="minorHAnsi" w:eastAsiaTheme="minorEastAsia" w:hAnsiTheme="minorHAnsi" w:cstheme="minorBidi"/>
          <w:caps w:val="0"/>
          <w:noProof/>
          <w:sz w:val="22"/>
          <w:szCs w:val="22"/>
          <w:lang w:eastAsia="pt-BR"/>
        </w:rPr>
      </w:pPr>
      <w:del w:id="495" w:author="Ryan Lemos" w:date="2019-10-07T11:05:00Z">
        <w:r w:rsidDel="00EA672B">
          <w:rPr>
            <w:noProof/>
          </w:rPr>
          <w:delText>3.9</w:delText>
        </w:r>
        <w:r w:rsidDel="00EA672B">
          <w:rPr>
            <w:rFonts w:asciiTheme="minorHAnsi" w:eastAsiaTheme="minorEastAsia" w:hAnsiTheme="minorHAnsi" w:cstheme="minorBidi"/>
            <w:caps w:val="0"/>
            <w:noProof/>
            <w:sz w:val="22"/>
            <w:szCs w:val="22"/>
            <w:lang w:eastAsia="pt-BR"/>
          </w:rPr>
          <w:tab/>
        </w:r>
        <w:r w:rsidDel="00EA672B">
          <w:rPr>
            <w:noProof/>
          </w:rPr>
          <w:delText>Aplicação da metodologia XP no desenvolvimento</w:delText>
        </w:r>
        <w:r w:rsidDel="00EA672B">
          <w:rPr>
            <w:noProof/>
          </w:rPr>
          <w:tab/>
          <w:delText>117</w:delText>
        </w:r>
      </w:del>
    </w:p>
    <w:p w14:paraId="4519CEE9" w14:textId="373ED69D" w:rsidR="00054B21" w:rsidDel="00EA672B" w:rsidRDefault="00054B21">
      <w:pPr>
        <w:pStyle w:val="Sumrio3"/>
        <w:rPr>
          <w:del w:id="496" w:author="Ryan Lemos" w:date="2019-10-07T11:05:00Z"/>
          <w:rFonts w:asciiTheme="minorHAnsi" w:eastAsiaTheme="minorEastAsia" w:hAnsiTheme="minorHAnsi" w:cstheme="minorBidi"/>
          <w:b w:val="0"/>
          <w:iCs w:val="0"/>
          <w:noProof/>
          <w:sz w:val="22"/>
          <w:szCs w:val="22"/>
          <w:lang w:eastAsia="pt-BR"/>
        </w:rPr>
      </w:pPr>
      <w:del w:id="497" w:author="Ryan Lemos" w:date="2019-10-07T11:05:00Z">
        <w:r w:rsidDel="00EA672B">
          <w:rPr>
            <w:noProof/>
          </w:rPr>
          <w:delText>3.9.1</w:delText>
        </w:r>
        <w:r w:rsidDel="00EA672B">
          <w:rPr>
            <w:rFonts w:asciiTheme="minorHAnsi" w:eastAsiaTheme="minorEastAsia" w:hAnsiTheme="minorHAnsi" w:cstheme="minorBidi"/>
            <w:b w:val="0"/>
            <w:iCs w:val="0"/>
            <w:noProof/>
            <w:sz w:val="22"/>
            <w:szCs w:val="22"/>
            <w:lang w:eastAsia="pt-BR"/>
          </w:rPr>
          <w:tab/>
        </w:r>
        <w:r w:rsidDel="00EA672B">
          <w:rPr>
            <w:noProof/>
          </w:rPr>
          <w:delText>Testes</w:delText>
        </w:r>
        <w:r w:rsidDel="00EA672B">
          <w:rPr>
            <w:noProof/>
          </w:rPr>
          <w:tab/>
          <w:delText>118</w:delText>
        </w:r>
      </w:del>
    </w:p>
    <w:p w14:paraId="0A238D3A" w14:textId="2E0262D9" w:rsidR="00054B21" w:rsidDel="00EA672B" w:rsidRDefault="00054B21">
      <w:pPr>
        <w:pStyle w:val="Sumrio1"/>
        <w:tabs>
          <w:tab w:val="left" w:pos="1200"/>
          <w:tab w:val="right" w:leader="dot" w:pos="9061"/>
        </w:tabs>
        <w:rPr>
          <w:del w:id="498" w:author="Ryan Lemos" w:date="2019-10-07T11:05:00Z"/>
          <w:rFonts w:asciiTheme="minorHAnsi" w:eastAsiaTheme="minorEastAsia" w:hAnsiTheme="minorHAnsi" w:cstheme="minorBidi"/>
          <w:b w:val="0"/>
          <w:bCs w:val="0"/>
          <w:caps w:val="0"/>
          <w:noProof/>
          <w:sz w:val="22"/>
          <w:szCs w:val="22"/>
          <w:lang w:eastAsia="pt-BR"/>
        </w:rPr>
      </w:pPr>
      <w:del w:id="499" w:author="Ryan Lemos" w:date="2019-10-07T11:05:00Z">
        <w:r w:rsidDel="00EA672B">
          <w:rPr>
            <w:noProof/>
          </w:rPr>
          <w:delText>4</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Utilização do ambiente</w:delText>
        </w:r>
        <w:r w:rsidDel="00EA672B">
          <w:rPr>
            <w:noProof/>
          </w:rPr>
          <w:tab/>
          <w:delText>121</w:delText>
        </w:r>
      </w:del>
    </w:p>
    <w:p w14:paraId="10ED8F9D" w14:textId="6E53006C" w:rsidR="00054B21" w:rsidDel="00EA672B" w:rsidRDefault="00054B21">
      <w:pPr>
        <w:pStyle w:val="Sumrio1"/>
        <w:tabs>
          <w:tab w:val="left" w:pos="1200"/>
          <w:tab w:val="right" w:leader="dot" w:pos="9061"/>
        </w:tabs>
        <w:rPr>
          <w:del w:id="500" w:author="Ryan Lemos" w:date="2019-10-07T11:05:00Z"/>
          <w:rFonts w:asciiTheme="minorHAnsi" w:eastAsiaTheme="minorEastAsia" w:hAnsiTheme="minorHAnsi" w:cstheme="minorBidi"/>
          <w:b w:val="0"/>
          <w:bCs w:val="0"/>
          <w:caps w:val="0"/>
          <w:noProof/>
          <w:sz w:val="22"/>
          <w:szCs w:val="22"/>
          <w:lang w:eastAsia="pt-BR"/>
        </w:rPr>
      </w:pPr>
      <w:del w:id="501" w:author="Ryan Lemos" w:date="2019-10-07T11:05:00Z">
        <w:r w:rsidDel="00EA672B">
          <w:rPr>
            <w:noProof/>
          </w:rPr>
          <w:delText>5</w:delText>
        </w:r>
        <w:r w:rsidDel="00EA672B">
          <w:rPr>
            <w:rFonts w:asciiTheme="minorHAnsi" w:eastAsiaTheme="minorEastAsia" w:hAnsiTheme="minorHAnsi" w:cstheme="minorBidi"/>
            <w:b w:val="0"/>
            <w:bCs w:val="0"/>
            <w:caps w:val="0"/>
            <w:noProof/>
            <w:sz w:val="22"/>
            <w:szCs w:val="22"/>
            <w:lang w:eastAsia="pt-BR"/>
          </w:rPr>
          <w:tab/>
        </w:r>
        <w:r w:rsidDel="00EA672B">
          <w:rPr>
            <w:noProof/>
          </w:rPr>
          <w:delText>Considerações finais</w:delText>
        </w:r>
        <w:r w:rsidDel="00EA672B">
          <w:rPr>
            <w:noProof/>
          </w:rPr>
          <w:tab/>
          <w:delText>122</w:delText>
        </w:r>
      </w:del>
    </w:p>
    <w:p w14:paraId="04AB2D97" w14:textId="09B91307" w:rsidR="00054B21" w:rsidDel="00EA672B" w:rsidRDefault="00054B21">
      <w:pPr>
        <w:pStyle w:val="Sumrio2"/>
        <w:tabs>
          <w:tab w:val="left" w:pos="1200"/>
          <w:tab w:val="right" w:leader="dot" w:pos="9061"/>
        </w:tabs>
        <w:rPr>
          <w:del w:id="502" w:author="Ryan Lemos" w:date="2019-10-07T11:05:00Z"/>
          <w:rFonts w:asciiTheme="minorHAnsi" w:eastAsiaTheme="minorEastAsia" w:hAnsiTheme="minorHAnsi" w:cstheme="minorBidi"/>
          <w:caps w:val="0"/>
          <w:noProof/>
          <w:sz w:val="22"/>
          <w:szCs w:val="22"/>
          <w:lang w:eastAsia="pt-BR"/>
        </w:rPr>
      </w:pPr>
      <w:del w:id="503" w:author="Ryan Lemos" w:date="2019-10-07T11:05:00Z">
        <w:r w:rsidRPr="005074A5" w:rsidDel="00EA672B">
          <w:rPr>
            <w:noProof/>
          </w:rPr>
          <w:delText>5.1</w:delText>
        </w:r>
        <w:r w:rsidDel="00EA672B">
          <w:rPr>
            <w:rFonts w:asciiTheme="minorHAnsi" w:eastAsiaTheme="minorEastAsia" w:hAnsiTheme="minorHAnsi" w:cstheme="minorBidi"/>
            <w:caps w:val="0"/>
            <w:noProof/>
            <w:sz w:val="22"/>
            <w:szCs w:val="22"/>
            <w:lang w:eastAsia="pt-BR"/>
          </w:rPr>
          <w:tab/>
        </w:r>
        <w:r w:rsidDel="00EA672B">
          <w:rPr>
            <w:noProof/>
          </w:rPr>
          <w:delText>Trabalhos futuros</w:delText>
        </w:r>
        <w:r w:rsidDel="00EA672B">
          <w:rPr>
            <w:noProof/>
          </w:rPr>
          <w:tab/>
          <w:delText>122</w:delText>
        </w:r>
      </w:del>
    </w:p>
    <w:p w14:paraId="3600AC22" w14:textId="492300F2" w:rsidR="00054B21" w:rsidDel="00EA672B" w:rsidRDefault="00054B21">
      <w:pPr>
        <w:pStyle w:val="Sumrio1"/>
        <w:tabs>
          <w:tab w:val="right" w:leader="dot" w:pos="9061"/>
        </w:tabs>
        <w:rPr>
          <w:del w:id="504" w:author="Ryan Lemos" w:date="2019-10-07T11:05:00Z"/>
          <w:rFonts w:asciiTheme="minorHAnsi" w:eastAsiaTheme="minorEastAsia" w:hAnsiTheme="minorHAnsi" w:cstheme="minorBidi"/>
          <w:b w:val="0"/>
          <w:bCs w:val="0"/>
          <w:caps w:val="0"/>
          <w:noProof/>
          <w:sz w:val="22"/>
          <w:szCs w:val="22"/>
          <w:lang w:eastAsia="pt-BR"/>
        </w:rPr>
      </w:pPr>
      <w:del w:id="505" w:author="Ryan Lemos" w:date="2019-10-07T11:05:00Z">
        <w:r w:rsidDel="00EA672B">
          <w:rPr>
            <w:noProof/>
          </w:rPr>
          <w:delText>Referências</w:delText>
        </w:r>
        <w:r w:rsidDel="00EA672B">
          <w:rPr>
            <w:noProof/>
          </w:rPr>
          <w:tab/>
          <w:delText>123</w:delText>
        </w:r>
      </w:del>
    </w:p>
    <w:p w14:paraId="52D8699E" w14:textId="4CDACA53" w:rsidR="00054B21" w:rsidDel="00EA672B" w:rsidRDefault="00054B21">
      <w:pPr>
        <w:pStyle w:val="Sumrio1"/>
        <w:tabs>
          <w:tab w:val="right" w:leader="dot" w:pos="9061"/>
        </w:tabs>
        <w:rPr>
          <w:del w:id="506" w:author="Ryan Lemos" w:date="2019-10-07T11:05:00Z"/>
          <w:rFonts w:asciiTheme="minorHAnsi" w:eastAsiaTheme="minorEastAsia" w:hAnsiTheme="minorHAnsi" w:cstheme="minorBidi"/>
          <w:b w:val="0"/>
          <w:bCs w:val="0"/>
          <w:caps w:val="0"/>
          <w:noProof/>
          <w:sz w:val="22"/>
          <w:szCs w:val="22"/>
          <w:lang w:eastAsia="pt-BR"/>
        </w:rPr>
      </w:pPr>
      <w:del w:id="507" w:author="Ryan Lemos" w:date="2019-10-07T11:05:00Z">
        <w:r w:rsidDel="00EA672B">
          <w:rPr>
            <w:noProof/>
          </w:rPr>
          <w:delText>Apendice A - carta de pedido de permissão para uso de informações da escola International language center</w:delText>
        </w:r>
        <w:r w:rsidDel="00EA672B">
          <w:rPr>
            <w:noProof/>
          </w:rPr>
          <w:tab/>
          <w:delText>126</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3"/>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508" w:name="_Ref528267984"/>
      <w:bookmarkStart w:id="509" w:name="_Toc21505860"/>
      <w:r w:rsidRPr="006A6D09">
        <w:rPr>
          <w:szCs w:val="24"/>
        </w:rPr>
        <w:lastRenderedPageBreak/>
        <w:t>INTRODUÇÃO</w:t>
      </w:r>
      <w:bookmarkEnd w:id="508"/>
      <w:bookmarkEnd w:id="509"/>
    </w:p>
    <w:p w14:paraId="061C0C56" w14:textId="77777777" w:rsidR="00674022" w:rsidRDefault="00674022" w:rsidP="00674022"/>
    <w:p w14:paraId="7D11E72D" w14:textId="462F70E9" w:rsidR="004A4EB9" w:rsidRDefault="004A4EB9" w:rsidP="007B61FF">
      <w:r>
        <w:t>A tecnologia tem influenciado e modificado a maneira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41B77F48"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97329B">
        <w:t xml:space="preserve">auxiliar </w:t>
      </w:r>
      <w:r w:rsidR="006A3641">
        <w:t>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w:t>
      </w:r>
      <w:r w:rsidR="007701B4" w:rsidRPr="005F0557">
        <w:lastRenderedPageBreak/>
        <w:t>interação 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379AC99E" w:rsidR="00661406" w:rsidRDefault="009765C6" w:rsidP="00661406">
      <w:r>
        <w:t xml:space="preserve">Portanto o tema deste trabalho pode ser descrito como o desenvolvimento </w:t>
      </w:r>
      <w:r w:rsidRPr="005B582B">
        <w:rPr>
          <w:i/>
          <w:iCs/>
        </w:rPr>
        <w:t>web</w:t>
      </w:r>
      <w:r>
        <w:t xml:space="preserve"> com técnicas ágeis, por aliar o desenvolvimento de </w:t>
      </w:r>
      <w:proofErr w:type="gramStart"/>
      <w:r>
        <w:t xml:space="preserve">um ambiente </w:t>
      </w:r>
      <w:r w:rsidRPr="005B582B">
        <w:rPr>
          <w:i/>
          <w:iCs/>
        </w:rPr>
        <w:t>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 xml:space="preserve">um ambiente </w:t>
      </w:r>
      <w:r w:rsidR="007701B4" w:rsidRPr="005B582B">
        <w:rPr>
          <w:i/>
          <w:iCs/>
        </w:rPr>
        <w:t>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w:t>
      </w:r>
      <w:r w:rsidR="0097329B">
        <w:t xml:space="preserve">Tem </w:t>
      </w:r>
      <w:r w:rsidR="00661406">
        <w:t>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w:t>
      </w:r>
      <w:commentRangeStart w:id="510"/>
      <w:r w:rsidR="00661406">
        <w:t>desempenho</w:t>
      </w:r>
      <w:commentRangeEnd w:id="510"/>
      <w:r w:rsidR="0097329B">
        <w:rPr>
          <w:rStyle w:val="Refdecomentrio"/>
        </w:rPr>
        <w:commentReference w:id="510"/>
      </w:r>
      <w:r w:rsidR="00661406">
        <w:t>.</w:t>
      </w:r>
    </w:p>
    <w:p w14:paraId="30284A0A" w14:textId="247692C5" w:rsidR="0097329B" w:rsidRDefault="000949A3" w:rsidP="00661406">
      <w:r>
        <w:t xml:space="preserve">O texto está organizado.... </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511" w:name="_Ref528269096"/>
      <w:bookmarkStart w:id="512" w:name="_Toc21505861"/>
      <w:r>
        <w:lastRenderedPageBreak/>
        <w:t>Referencial teórico</w:t>
      </w:r>
      <w:bookmarkEnd w:id="511"/>
      <w:bookmarkEnd w:id="512"/>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513" w:name="_Toc21505862"/>
      <w:r>
        <w:t xml:space="preserve">Educação </w:t>
      </w:r>
      <w:r w:rsidR="00D61CB9">
        <w:t>a distância – ambiente virtual</w:t>
      </w:r>
      <w:bookmarkEnd w:id="513"/>
    </w:p>
    <w:p w14:paraId="49AD7F84" w14:textId="77777777" w:rsidR="00A8212E" w:rsidRPr="00A8212E" w:rsidRDefault="00A8212E" w:rsidP="005A2D83"/>
    <w:p w14:paraId="2001BE93" w14:textId="43464DAD"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w:t>
      </w:r>
      <w:r w:rsidR="009E0DFF">
        <w:t>entre outros</w:t>
      </w:r>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514" w:name="_Ref527667254"/>
      <w:bookmarkStart w:id="515" w:name="_Toc21505863"/>
      <w:r w:rsidRPr="00C119E4">
        <w:t>Metodologias/sistemas de apoio de ensino de idiomas</w:t>
      </w:r>
      <w:bookmarkEnd w:id="514"/>
      <w:bookmarkEnd w:id="515"/>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02B193FE"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 xml:space="preserve">(WIZARD, </w:t>
      </w:r>
      <w:r w:rsidR="00E234D7">
        <w:rPr>
          <w:noProof/>
        </w:rPr>
        <w:t>2017a</w:t>
      </w:r>
      <w:commentRangeStart w:id="516"/>
      <w:commentRangeEnd w:id="516"/>
      <w:r w:rsidR="009E0DFF">
        <w:rPr>
          <w:rStyle w:val="Refdecomentrio"/>
        </w:rPr>
        <w:commentReference w:id="516"/>
      </w:r>
      <w:r w:rsidR="00752E3D">
        <w:rPr>
          <w:noProof/>
        </w:rPr>
        <w:t>)</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 xml:space="preserve">(WIZARD, </w:t>
      </w:r>
      <w:r w:rsidR="00E234D7">
        <w:rPr>
          <w:noProof/>
        </w:rPr>
        <w:t>2017b</w:t>
      </w:r>
      <w:r w:rsidR="00752E3D">
        <w:rPr>
          <w:noProof/>
        </w:rPr>
        <w:t>)</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511CE0">
        <w:t xml:space="preserve">Figura </w:t>
      </w:r>
      <w:r w:rsidR="00511CE0">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7836A298" w:rsidR="00C87DBE" w:rsidRDefault="00C87DBE" w:rsidP="00FC0021">
      <w:pPr>
        <w:pStyle w:val="Legenda"/>
        <w:keepNext/>
      </w:pPr>
      <w:bookmarkStart w:id="517" w:name="_Ref526524016"/>
      <w:r>
        <w:t xml:space="preserve">Figura </w:t>
      </w:r>
      <w:r w:rsidR="002D50FD">
        <w:fldChar w:fldCharType="begin"/>
      </w:r>
      <w:r w:rsidR="002D50FD">
        <w:instrText xml:space="preserve"> SEQ Figura \* ARABIC </w:instrText>
      </w:r>
      <w:r w:rsidR="002D50FD">
        <w:fldChar w:fldCharType="separate"/>
      </w:r>
      <w:r w:rsidR="00511CE0">
        <w:rPr>
          <w:noProof/>
        </w:rPr>
        <w:t>1</w:t>
      </w:r>
      <w:r w:rsidR="002D50FD">
        <w:rPr>
          <w:noProof/>
        </w:rPr>
        <w:fldChar w:fldCharType="end"/>
      </w:r>
      <w:bookmarkEnd w:id="517"/>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31FCE29E" w:rsidR="00366A95" w:rsidRDefault="00B300A5" w:rsidP="00952162">
      <w:bookmarkStart w:id="51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w:t>
      </w:r>
      <w:r w:rsidR="00E234D7">
        <w:rPr>
          <w:noProof/>
        </w:rPr>
        <w:t>2017b</w:t>
      </w:r>
      <w:r w:rsidR="00752E3D">
        <w:rPr>
          <w:noProof/>
        </w:rPr>
        <w:t>)</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3D2C6A80" w:rsidR="00C87DBE" w:rsidRDefault="00C87DBE" w:rsidP="00FC0021">
      <w:pPr>
        <w:pStyle w:val="Legenda"/>
        <w:keepNext/>
      </w:pPr>
      <w:r>
        <w:t xml:space="preserve">Figura </w:t>
      </w:r>
      <w:r w:rsidR="002D50FD">
        <w:fldChar w:fldCharType="begin"/>
      </w:r>
      <w:r w:rsidR="002D50FD">
        <w:instrText xml:space="preserve"> SEQ Figura \* ARABIC </w:instrText>
      </w:r>
      <w:r w:rsidR="002D50FD">
        <w:fldChar w:fldCharType="separate"/>
      </w:r>
      <w:r w:rsidR="00511CE0">
        <w:rPr>
          <w:noProof/>
        </w:rPr>
        <w:t>2</w:t>
      </w:r>
      <w:r w:rsidR="002D50FD">
        <w:rPr>
          <w:noProof/>
        </w:rPr>
        <w:fldChar w:fldCharType="end"/>
      </w:r>
      <w:bookmarkEnd w:id="518"/>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3EE53D22">
            <wp:extent cx="4903470" cy="1189961"/>
            <wp:effectExtent l="133350" t="114300" r="125730" b="1631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8"/>
                    <a:stretch>
                      <a:fillRect/>
                    </a:stretch>
                  </pic:blipFill>
                  <pic:spPr>
                    <a:xfrm>
                      <a:off x="0" y="0"/>
                      <a:ext cx="4914874" cy="11927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695C26D7" w:rsidR="00D61CB9" w:rsidRDefault="002E284D" w:rsidP="00BE0DBB">
      <w:pPr>
        <w:pStyle w:val="Fontes"/>
      </w:pPr>
      <w:r>
        <w:t xml:space="preserve">Fonte: </w:t>
      </w:r>
      <w:r w:rsidR="00D227C1">
        <w:t xml:space="preserve">WIZARD, </w:t>
      </w:r>
      <w:r w:rsidR="00512162">
        <w:rPr>
          <w:noProof/>
        </w:rPr>
        <w:t>2017b</w:t>
      </w:r>
      <w:r w:rsidR="00BB25A9">
        <w:rPr>
          <w:noProof/>
        </w:rPr>
        <w:t>, p.4</w:t>
      </w:r>
      <w:r w:rsidR="00D227C1">
        <w:rPr>
          <w:noProof/>
        </w:rPr>
        <w:t>.</w:t>
      </w:r>
      <w:r>
        <w:t xml:space="preserve"> </w:t>
      </w:r>
    </w:p>
    <w:p w14:paraId="246FD039" w14:textId="77777777" w:rsidR="00BE0DBB" w:rsidRDefault="00BE0DBB" w:rsidP="00BE0DBB">
      <w:pPr>
        <w:pStyle w:val="Fontes"/>
      </w:pPr>
    </w:p>
    <w:p w14:paraId="62B3D940" w14:textId="08F48122" w:rsidR="00F62E89" w:rsidRDefault="00074336" w:rsidP="005074A5">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w:t>
      </w:r>
    </w:p>
    <w:p w14:paraId="28A250BB" w14:textId="3E03CFB3"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w:t>
      </w:r>
      <w:r w:rsidR="009E0DFF">
        <w:t xml:space="preserve">sendo que </w:t>
      </w:r>
      <w:r w:rsidR="00074336">
        <w:t xml:space="preserve">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ins w:id="519" w:author="Ryan Lemos" w:date="2019-10-09T09:44:00Z">
        <w:r w:rsidR="00511CE0">
          <w:t xml:space="preserve">Figura </w:t>
        </w:r>
        <w:r w:rsidR="00511CE0">
          <w:rPr>
            <w:noProof/>
          </w:rPr>
          <w:t>3</w:t>
        </w:r>
        <w:r w:rsidR="00511CE0" w:rsidDel="00D343FF">
          <w:rPr>
            <w:noProof/>
          </w:rPr>
          <w:t>4</w:t>
        </w:r>
      </w:ins>
      <w:del w:id="520" w:author="Ryan Lemos" w:date="2019-10-07T11:05:00Z">
        <w:r w:rsidR="00054B21" w:rsidDel="00EA672B">
          <w:delText xml:space="preserve">Figura </w:delText>
        </w:r>
        <w:r w:rsidR="00054B21" w:rsidDel="00EA672B">
          <w:rPr>
            <w:noProof/>
          </w:rPr>
          <w:delText>4</w:delText>
        </w:r>
      </w:del>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46C1EB58" w:rsidR="00C87DBE" w:rsidRDefault="00C87DBE" w:rsidP="00FC0021">
      <w:pPr>
        <w:pStyle w:val="Legenda"/>
        <w:keepNext/>
      </w:pPr>
      <w:bookmarkStart w:id="521" w:name="_Ref526523959"/>
      <w:r>
        <w:t xml:space="preserve">Figura </w:t>
      </w:r>
      <w:r w:rsidR="002D50FD">
        <w:fldChar w:fldCharType="begin"/>
      </w:r>
      <w:r w:rsidR="002D50FD">
        <w:instrText xml:space="preserve"> SEQ Figura \* ARABIC </w:instrText>
      </w:r>
      <w:r w:rsidR="002D50FD">
        <w:fldChar w:fldCharType="separate"/>
      </w:r>
      <w:ins w:id="522" w:author="Ryan Lemos" w:date="2019-10-09T09:44:00Z">
        <w:r w:rsidR="00511CE0">
          <w:rPr>
            <w:noProof/>
          </w:rPr>
          <w:t>3</w:t>
        </w:r>
      </w:ins>
      <w:del w:id="523" w:author="Ryan Lemos" w:date="2019-10-05T19:42:00Z">
        <w:r w:rsidR="00054B21" w:rsidDel="00D343FF">
          <w:rPr>
            <w:noProof/>
          </w:rPr>
          <w:delText>4</w:delText>
        </w:r>
      </w:del>
      <w:r w:rsidR="002D50FD">
        <w:rPr>
          <w:noProof/>
        </w:rPr>
        <w:fldChar w:fldCharType="end"/>
      </w:r>
      <w:bookmarkEnd w:id="521"/>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58B9FB11">
            <wp:extent cx="4503420" cy="2053231"/>
            <wp:effectExtent l="0" t="0" r="0" b="4445"/>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0372" cy="2056400"/>
                    </a:xfrm>
                    <a:prstGeom prst="rect">
                      <a:avLst/>
                    </a:prstGeom>
                    <a:noFill/>
                    <a:ln>
                      <a:noFill/>
                    </a:ln>
                  </pic:spPr>
                </pic:pic>
              </a:graphicData>
            </a:graphic>
          </wp:inline>
        </w:drawing>
      </w:r>
    </w:p>
    <w:p w14:paraId="3A9D1ED2" w14:textId="3FF9143C" w:rsidR="00D61CB9" w:rsidRDefault="00DB3739" w:rsidP="00DB3739">
      <w:pPr>
        <w:pStyle w:val="Fontes"/>
      </w:pPr>
      <w:r>
        <w:t>Fonte: DUOLINGO</w:t>
      </w:r>
      <w:r w:rsidR="00BB25A9">
        <w:t xml:space="preserve">, </w:t>
      </w:r>
      <w:r w:rsidR="009E0DFF">
        <w:t xml:space="preserve">s.d., </w:t>
      </w:r>
      <w:r w:rsidR="00BB25A9">
        <w:t>p.1</w:t>
      </w:r>
      <w:r w:rsidR="008D625B">
        <w:t>.</w:t>
      </w:r>
    </w:p>
    <w:p w14:paraId="38B422C6" w14:textId="77777777" w:rsidR="00DB3739" w:rsidRDefault="00DB3739" w:rsidP="00DB3739">
      <w:pPr>
        <w:pStyle w:val="Fontes"/>
      </w:pPr>
    </w:p>
    <w:p w14:paraId="2A0018F2" w14:textId="77777777" w:rsidR="002B57F3" w:rsidRPr="00F96272" w:rsidRDefault="002B57F3" w:rsidP="00FC0021"/>
    <w:p w14:paraId="60C9D274" w14:textId="77777777" w:rsidR="00A8212E" w:rsidRPr="00A8212E" w:rsidRDefault="00D61CB9" w:rsidP="00952162">
      <w:pPr>
        <w:pStyle w:val="Ttulo2"/>
      </w:pPr>
      <w:bookmarkStart w:id="524" w:name="_Toc21505864"/>
      <w:r>
        <w:t>Desenvolvimento</w:t>
      </w:r>
      <w:r w:rsidR="00830B0E">
        <w:t xml:space="preserve"> e tecnologias</w:t>
      </w:r>
      <w:r>
        <w:t xml:space="preserve"> de </w:t>
      </w:r>
      <w:r w:rsidRPr="005329D1">
        <w:t>sistemas</w:t>
      </w:r>
      <w:r>
        <w:t xml:space="preserve"> Web</w:t>
      </w:r>
      <w:bookmarkEnd w:id="524"/>
    </w:p>
    <w:p w14:paraId="399BA47A" w14:textId="77777777" w:rsidR="00020A75" w:rsidRDefault="00020A75" w:rsidP="005A2D83"/>
    <w:p w14:paraId="2301AB39" w14:textId="7B1ECFCB" w:rsidR="00463FAB" w:rsidRDefault="006025A5" w:rsidP="005A2D83">
      <w:r>
        <w:t>Para entender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w:t>
      </w:r>
      <w:r w:rsidR="00D61CB9">
        <w:lastRenderedPageBreak/>
        <w:t xml:space="preserve">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são: o uso intensivo de redes, simultaneidade, carga não previsível, desempenho, 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45F0ECA1" w:rsidR="00D61CB9" w:rsidRDefault="00D61CB9" w:rsidP="00FC0021">
      <w:pPr>
        <w:pStyle w:val="Ttulo3"/>
      </w:pPr>
      <w:bookmarkStart w:id="525" w:name="_Toc21505865"/>
      <w:r>
        <w:t>C</w:t>
      </w:r>
      <w:r w:rsidR="00C04015">
        <w:t>ontrole de acesso</w:t>
      </w:r>
      <w:r w:rsidR="00F71835">
        <w:t>s</w:t>
      </w:r>
      <w:bookmarkEnd w:id="525"/>
    </w:p>
    <w:p w14:paraId="76438C9E" w14:textId="77777777" w:rsidR="00C04015" w:rsidRPr="00FC0021" w:rsidRDefault="00C04015" w:rsidP="00FC0021"/>
    <w:p w14:paraId="061CE049" w14:textId="61C7B1B8" w:rsidR="00046048" w:rsidRDefault="00C33B5F">
      <w:r>
        <w:t>O</w:t>
      </w:r>
      <w:r w:rsidR="002E6C75">
        <w:t xml:space="preserve"> controle d</w:t>
      </w:r>
      <w:r w:rsidR="00D021B8">
        <w:t>e</w:t>
      </w:r>
      <w:r w:rsidR="002E6C75">
        <w:t xml:space="preserve"> acessos</w:t>
      </w:r>
      <w:r w:rsidR="00A46F18">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581ED0C0" w14:textId="77777777" w:rsidR="005A2D83" w:rsidRPr="005A2D83" w:rsidRDefault="005A2D83" w:rsidP="005074A5"/>
    <w:p w14:paraId="313B41DF" w14:textId="77777777" w:rsidR="00D61CB9" w:rsidRDefault="00D61CB9" w:rsidP="00D61CB9">
      <w:pPr>
        <w:pStyle w:val="Ttulo3"/>
      </w:pPr>
      <w:bookmarkStart w:id="526" w:name="_Toc21505866"/>
      <w:r>
        <w:t>Interação humano computador (IHC)</w:t>
      </w:r>
      <w:bookmarkEnd w:id="52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2154D4DD" w:rsidR="005A2D83" w:rsidRDefault="00907C49" w:rsidP="00657261">
      <w:r>
        <w:lastRenderedPageBreak/>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ins w:id="527" w:author="Ryan Lemos" w:date="2019-10-09T09:44:00Z">
        <w:r w:rsidR="00511CE0">
          <w:t xml:space="preserve">Figura </w:t>
        </w:r>
        <w:r w:rsidR="00511CE0">
          <w:rPr>
            <w:noProof/>
          </w:rPr>
          <w:t>4</w:t>
        </w:r>
        <w:r w:rsidR="00511CE0" w:rsidDel="00D343FF">
          <w:rPr>
            <w:noProof/>
          </w:rPr>
          <w:t>5</w:t>
        </w:r>
      </w:ins>
      <w:del w:id="528" w:author="Ryan Lemos" w:date="2019-10-07T11:05:00Z">
        <w:r w:rsidR="00054B21" w:rsidDel="00EA672B">
          <w:delText xml:space="preserve">Figura </w:delText>
        </w:r>
        <w:r w:rsidR="00054B21" w:rsidDel="00EA672B">
          <w:rPr>
            <w:noProof/>
          </w:rPr>
          <w:delText>5</w:delText>
        </w:r>
      </w:del>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4ED11804" w:rsidR="00C87DBE" w:rsidRDefault="00C87DBE" w:rsidP="00FC0021">
      <w:pPr>
        <w:pStyle w:val="Legenda"/>
        <w:keepNext/>
      </w:pPr>
      <w:bookmarkStart w:id="529" w:name="_Ref526523912"/>
      <w:r>
        <w:t xml:space="preserve">Figura </w:t>
      </w:r>
      <w:r w:rsidR="002D50FD">
        <w:fldChar w:fldCharType="begin"/>
      </w:r>
      <w:r w:rsidR="002D50FD">
        <w:instrText xml:space="preserve"> SEQ Figura \* ARABIC </w:instrText>
      </w:r>
      <w:r w:rsidR="002D50FD">
        <w:fldChar w:fldCharType="separate"/>
      </w:r>
      <w:ins w:id="530" w:author="Ryan Lemos" w:date="2019-10-09T09:44:00Z">
        <w:r w:rsidR="00511CE0">
          <w:rPr>
            <w:noProof/>
          </w:rPr>
          <w:t>4</w:t>
        </w:r>
      </w:ins>
      <w:del w:id="531" w:author="Ryan Lemos" w:date="2019-10-05T19:42:00Z">
        <w:r w:rsidR="00054B21" w:rsidDel="00D343FF">
          <w:rPr>
            <w:noProof/>
          </w:rPr>
          <w:delText>5</w:delText>
        </w:r>
      </w:del>
      <w:r w:rsidR="002D50FD">
        <w:rPr>
          <w:noProof/>
        </w:rPr>
        <w:fldChar w:fldCharType="end"/>
      </w:r>
      <w:bookmarkEnd w:id="529"/>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2DC7B2EB" w14:textId="77777777" w:rsidR="005074A5" w:rsidRDefault="005074A5" w:rsidP="005074A5"/>
    <w:p w14:paraId="2515B239" w14:textId="6C0851C4" w:rsidR="005074A5" w:rsidRDefault="00B32DD0" w:rsidP="005074A5">
      <w:ins w:id="532" w:author="Ryan Lemos" w:date="2019-10-05T18:30:00Z">
        <w:r>
          <w:t xml:space="preserve">Morais e </w:t>
        </w:r>
        <w:proofErr w:type="spellStart"/>
        <w:r>
          <w:t>Loper</w:t>
        </w:r>
        <w:proofErr w:type="spellEnd"/>
        <w:r>
          <w:t xml:space="preserve"> (2014) indagam que é importante para </w:t>
        </w:r>
      </w:ins>
      <w:ins w:id="533" w:author="Ryan Lemos" w:date="2019-10-05T18:31:00Z">
        <w:r>
          <w:t>qualquer sistema seguir um padrão visual. Utilizando-se cores condizentes as interações esperadas</w:t>
        </w:r>
      </w:ins>
      <w:ins w:id="534" w:author="Ryan Lemos" w:date="2019-10-05T18:32:00Z">
        <w:r>
          <w:t xml:space="preserve">. Pois espera-se que um usuário passe bastante tempo utilizando uma aplicação </w:t>
        </w:r>
        <w:r w:rsidR="006C22F5">
          <w:t xml:space="preserve">então a experiencia gerada tem de ser a melhor possível. </w:t>
        </w:r>
      </w:ins>
      <w:ins w:id="535" w:author="Ryan Lemos" w:date="2019-10-05T18:33:00Z">
        <w:r w:rsidR="006C22F5">
          <w:t>Interfaces padronizadas garantem um</w:t>
        </w:r>
      </w:ins>
      <w:ins w:id="536" w:author="Ryan Lemos" w:date="2019-10-05T18:31:00Z">
        <w:r>
          <w:t xml:space="preserve"> </w:t>
        </w:r>
      </w:ins>
      <w:ins w:id="537" w:author="Ryan Lemos" w:date="2019-10-05T18:33:00Z">
        <w:r w:rsidR="006C22F5">
          <w:t xml:space="preserve">aprendizado mais rápido na utilização das telas, já que as utilizadas anteriormente </w:t>
        </w:r>
      </w:ins>
      <w:ins w:id="538" w:author="Ryan Lemos" w:date="2019-10-05T18:34:00Z">
        <w:r w:rsidR="006C22F5">
          <w:t xml:space="preserve">remetem a mesma sensação a tela atual. </w:t>
        </w:r>
      </w:ins>
    </w:p>
    <w:p w14:paraId="025BA712" w14:textId="3513ECBD" w:rsidR="00393E6F" w:rsidRDefault="00393E6F" w:rsidP="005074A5"/>
    <w:p w14:paraId="11250B06" w14:textId="77777777" w:rsidR="00D61CB9" w:rsidRDefault="00D61CB9" w:rsidP="00D61CB9">
      <w:pPr>
        <w:pStyle w:val="Ttulo3"/>
      </w:pPr>
      <w:bookmarkStart w:id="539" w:name="_Toc21505867"/>
      <w:r>
        <w:t>Engenharia de Software</w:t>
      </w:r>
      <w:bookmarkEnd w:id="539"/>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w:t>
      </w:r>
      <w:r w:rsidR="00401941">
        <w:lastRenderedPageBreak/>
        <w:t xml:space="preserve">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11321CDB"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ins w:id="540" w:author="Ryan Lemos" w:date="2019-10-09T09:44:00Z">
        <w:r w:rsidR="00511CE0">
          <w:t xml:space="preserve">Figura </w:t>
        </w:r>
        <w:r w:rsidR="00511CE0">
          <w:rPr>
            <w:noProof/>
          </w:rPr>
          <w:t>5</w:t>
        </w:r>
        <w:r w:rsidR="00511CE0" w:rsidDel="00D343FF">
          <w:rPr>
            <w:noProof/>
          </w:rPr>
          <w:t>6</w:t>
        </w:r>
      </w:ins>
      <w:del w:id="541" w:author="Ryan Lemos" w:date="2019-10-07T11:05:00Z">
        <w:r w:rsidR="00054B21" w:rsidDel="00EA672B">
          <w:delText xml:space="preserve">Figura </w:delText>
        </w:r>
        <w:r w:rsidR="00054B21" w:rsidDel="00EA672B">
          <w:rPr>
            <w:noProof/>
          </w:rPr>
          <w:delText>6</w:delText>
        </w:r>
      </w:del>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1548FF16" w:rsidR="00D51047" w:rsidRDefault="00D51047" w:rsidP="00D51047">
      <w:pPr>
        <w:pStyle w:val="Legenda"/>
        <w:keepNext/>
      </w:pPr>
      <w:bookmarkStart w:id="542" w:name="_Ref527140900"/>
      <w:r>
        <w:lastRenderedPageBreak/>
        <w:t xml:space="preserve">Figura </w:t>
      </w:r>
      <w:r w:rsidR="002D50FD">
        <w:fldChar w:fldCharType="begin"/>
      </w:r>
      <w:r w:rsidR="002D50FD">
        <w:instrText xml:space="preserve"> SEQ Figura \* ARABIC </w:instrText>
      </w:r>
      <w:r w:rsidR="002D50FD">
        <w:fldChar w:fldCharType="separate"/>
      </w:r>
      <w:ins w:id="543" w:author="Ryan Lemos" w:date="2019-10-09T09:44:00Z">
        <w:r w:rsidR="00511CE0">
          <w:rPr>
            <w:noProof/>
          </w:rPr>
          <w:t>5</w:t>
        </w:r>
      </w:ins>
      <w:del w:id="544" w:author="Ryan Lemos" w:date="2019-10-05T19:42:00Z">
        <w:r w:rsidR="00054B21" w:rsidDel="00D343FF">
          <w:rPr>
            <w:noProof/>
          </w:rPr>
          <w:delText>6</w:delText>
        </w:r>
      </w:del>
      <w:r w:rsidR="002D50FD">
        <w:rPr>
          <w:noProof/>
        </w:rPr>
        <w:fldChar w:fldCharType="end"/>
      </w:r>
      <w:bookmarkEnd w:id="542"/>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31D4443C">
            <wp:extent cx="3006090" cy="884473"/>
            <wp:effectExtent l="114300" t="114300" r="99060" b="14478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21"/>
                    <a:stretch>
                      <a:fillRect/>
                    </a:stretch>
                  </pic:blipFill>
                  <pic:spPr>
                    <a:xfrm>
                      <a:off x="0" y="0"/>
                      <a:ext cx="3030576" cy="8916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545" w:name="_Toc21505868"/>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545"/>
    </w:p>
    <w:p w14:paraId="4DD245A6" w14:textId="77777777" w:rsidR="00CB3C88" w:rsidRDefault="00CB3C88" w:rsidP="00952162"/>
    <w:p w14:paraId="16C6DBA1" w14:textId="01E1139B"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ins w:id="546" w:author="Ryan Lemos" w:date="2019-10-09T09:44:00Z">
        <w:r w:rsidR="00511CE0">
          <w:t xml:space="preserve">Figura </w:t>
        </w:r>
        <w:r w:rsidR="00511CE0">
          <w:rPr>
            <w:noProof/>
          </w:rPr>
          <w:t>6</w:t>
        </w:r>
        <w:r w:rsidR="00511CE0" w:rsidDel="00D343FF">
          <w:rPr>
            <w:noProof/>
          </w:rPr>
          <w:t>7</w:t>
        </w:r>
      </w:ins>
      <w:del w:id="547"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que representa um processo cujo objetivo seja a conclusão de um determinado curso.</w:t>
      </w:r>
    </w:p>
    <w:p w14:paraId="65E47FA9" w14:textId="77777777" w:rsidR="000A7001" w:rsidRDefault="009B1B55" w:rsidP="008D625B">
      <w:r>
        <w:lastRenderedPageBreak/>
        <w:t xml:space="preserve"> </w:t>
      </w:r>
    </w:p>
    <w:p w14:paraId="0A025DE0" w14:textId="68552EBA" w:rsidR="009B1B55" w:rsidRDefault="009B1B55" w:rsidP="00952162">
      <w:pPr>
        <w:pStyle w:val="Legenda"/>
        <w:keepNext/>
      </w:pPr>
      <w:bookmarkStart w:id="548" w:name="_Ref527049055"/>
      <w:r>
        <w:t xml:space="preserve">Figura </w:t>
      </w:r>
      <w:r w:rsidR="002D50FD">
        <w:fldChar w:fldCharType="begin"/>
      </w:r>
      <w:r w:rsidR="002D50FD">
        <w:instrText xml:space="preserve"> SEQ Figura \* ARABIC </w:instrText>
      </w:r>
      <w:r w:rsidR="002D50FD">
        <w:fldChar w:fldCharType="separate"/>
      </w:r>
      <w:ins w:id="549" w:author="Ryan Lemos" w:date="2019-10-09T09:44:00Z">
        <w:r w:rsidR="00511CE0">
          <w:rPr>
            <w:noProof/>
          </w:rPr>
          <w:t>6</w:t>
        </w:r>
      </w:ins>
      <w:del w:id="550" w:author="Ryan Lemos" w:date="2019-10-05T19:42:00Z">
        <w:r w:rsidR="00054B21" w:rsidDel="00D343FF">
          <w:rPr>
            <w:noProof/>
          </w:rPr>
          <w:delText>7</w:delText>
        </w:r>
      </w:del>
      <w:r w:rsidR="002D50FD">
        <w:rPr>
          <w:noProof/>
        </w:rPr>
        <w:fldChar w:fldCharType="end"/>
      </w:r>
      <w:bookmarkEnd w:id="548"/>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26EF5358" w:rsidR="009B1B55" w:rsidRDefault="009B1B55" w:rsidP="009B1B55">
      <w:pPr>
        <w:pStyle w:val="Fontes"/>
      </w:pPr>
      <w:r>
        <w:t>Fonte: CAMPOS, 2014, p.18</w:t>
      </w:r>
      <w:r w:rsidR="00673F0C">
        <w:t>.</w:t>
      </w:r>
    </w:p>
    <w:p w14:paraId="209CB1AE" w14:textId="77777777" w:rsidR="00D51047" w:rsidRDefault="00D51047" w:rsidP="009B1B55">
      <w:pPr>
        <w:pStyle w:val="Fontes"/>
      </w:pPr>
    </w:p>
    <w:p w14:paraId="365910D7" w14:textId="555CECA0"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ins w:id="551" w:author="Ryan Lemos" w:date="2019-10-09T09:44:00Z">
        <w:r w:rsidR="00511CE0">
          <w:t xml:space="preserve">Figura </w:t>
        </w:r>
        <w:r w:rsidR="00511CE0">
          <w:rPr>
            <w:noProof/>
          </w:rPr>
          <w:t>6</w:t>
        </w:r>
        <w:r w:rsidR="00511CE0" w:rsidDel="00D343FF">
          <w:rPr>
            <w:noProof/>
          </w:rPr>
          <w:t>7</w:t>
        </w:r>
      </w:ins>
      <w:del w:id="552" w:author="Ryan Lemos" w:date="2019-10-07T11:05:00Z">
        <w:r w:rsidR="00054B21" w:rsidDel="00EA672B">
          <w:delText xml:space="preserve">Figura </w:delText>
        </w:r>
        <w:r w:rsidR="00054B21" w:rsidDel="00EA672B">
          <w:rPr>
            <w:noProof/>
          </w:rPr>
          <w:delText>7</w:delText>
        </w:r>
      </w:del>
      <w:r w:rsidR="009B1B55">
        <w:fldChar w:fldCharType="end"/>
      </w:r>
      <w:r w:rsidR="009B1B55">
        <w:t xml:space="preserve">. </w:t>
      </w:r>
    </w:p>
    <w:p w14:paraId="11E7DD87" w14:textId="77777777"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499F527D"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w:t>
      </w:r>
      <w:r w:rsidR="00673F0C">
        <w:t xml:space="preserve">é </w:t>
      </w:r>
      <w:r w:rsidR="009F0B86">
        <w:t>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108C07BA"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ins w:id="553" w:author="Ryan Lemos" w:date="2019-10-09T09:44:00Z">
        <w:r w:rsidR="00511CE0">
          <w:t xml:space="preserve">Figura </w:t>
        </w:r>
        <w:r w:rsidR="00511CE0">
          <w:rPr>
            <w:noProof/>
          </w:rPr>
          <w:t>7</w:t>
        </w:r>
        <w:r w:rsidR="00511CE0" w:rsidDel="00D343FF">
          <w:rPr>
            <w:noProof/>
          </w:rPr>
          <w:t>8</w:t>
        </w:r>
      </w:ins>
      <w:del w:id="554" w:author="Ryan Lemos" w:date="2019-10-07T11:05:00Z">
        <w:r w:rsidR="00054B21" w:rsidDel="00EA672B">
          <w:delText xml:space="preserve">Figura </w:delText>
        </w:r>
        <w:r w:rsidR="00054B21" w:rsidDel="00EA672B">
          <w:rPr>
            <w:noProof/>
          </w:rPr>
          <w:delText>8</w:delText>
        </w:r>
      </w:del>
      <w:r>
        <w:fldChar w:fldCharType="end"/>
      </w:r>
      <w:r>
        <w:t>, que relata um processo de compra de um determinado item.</w:t>
      </w:r>
    </w:p>
    <w:p w14:paraId="2819395E" w14:textId="77777777" w:rsidR="00C91611" w:rsidRDefault="00C91611" w:rsidP="009B1B55"/>
    <w:p w14:paraId="6ABA8092" w14:textId="2A98DD66" w:rsidR="00C91611" w:rsidRDefault="00C91611" w:rsidP="00952162">
      <w:pPr>
        <w:pStyle w:val="Legenda"/>
        <w:keepNext/>
      </w:pPr>
      <w:bookmarkStart w:id="555" w:name="_Ref527053242"/>
      <w:r>
        <w:lastRenderedPageBreak/>
        <w:t xml:space="preserve">Figura </w:t>
      </w:r>
      <w:r w:rsidR="002D50FD">
        <w:fldChar w:fldCharType="begin"/>
      </w:r>
      <w:r w:rsidR="002D50FD">
        <w:instrText xml:space="preserve"> SEQ Figura \* ARABIC </w:instrText>
      </w:r>
      <w:r w:rsidR="002D50FD">
        <w:fldChar w:fldCharType="separate"/>
      </w:r>
      <w:ins w:id="556" w:author="Ryan Lemos" w:date="2019-10-09T09:44:00Z">
        <w:r w:rsidR="00511CE0">
          <w:rPr>
            <w:noProof/>
          </w:rPr>
          <w:t>7</w:t>
        </w:r>
      </w:ins>
      <w:del w:id="557" w:author="Ryan Lemos" w:date="2019-10-05T19:42:00Z">
        <w:r w:rsidR="00054B21" w:rsidDel="00D343FF">
          <w:rPr>
            <w:noProof/>
          </w:rPr>
          <w:delText>8</w:delText>
        </w:r>
      </w:del>
      <w:r w:rsidR="002D50FD">
        <w:rPr>
          <w:noProof/>
        </w:rPr>
        <w:fldChar w:fldCharType="end"/>
      </w:r>
      <w:bookmarkEnd w:id="555"/>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34155506"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w:t>
      </w:r>
      <w:r w:rsidR="00673F0C">
        <w:t xml:space="preserve">disposto </w:t>
      </w:r>
      <w:r w:rsidR="000C5598">
        <w:t xml:space="preserve">na </w:t>
      </w:r>
      <w:r w:rsidR="000C5598">
        <w:fldChar w:fldCharType="begin"/>
      </w:r>
      <w:r w:rsidR="000C5598">
        <w:instrText xml:space="preserve"> REF _Ref527053785 \h </w:instrText>
      </w:r>
      <w:r w:rsidR="000C5598">
        <w:fldChar w:fldCharType="separate"/>
      </w:r>
      <w:ins w:id="558" w:author="Ryan Lemos" w:date="2019-10-09T09:44:00Z">
        <w:r w:rsidR="00511CE0">
          <w:t xml:space="preserve">Figura </w:t>
        </w:r>
        <w:r w:rsidR="00511CE0">
          <w:rPr>
            <w:noProof/>
          </w:rPr>
          <w:t>8</w:t>
        </w:r>
        <w:r w:rsidR="00511CE0" w:rsidDel="00D343FF">
          <w:rPr>
            <w:noProof/>
          </w:rPr>
          <w:t>9</w:t>
        </w:r>
      </w:ins>
      <w:del w:id="559" w:author="Ryan Lemos" w:date="2019-10-07T11:05:00Z">
        <w:r w:rsidR="00054B21" w:rsidDel="00EA672B">
          <w:delText xml:space="preserve">Figura </w:delText>
        </w:r>
        <w:r w:rsidR="00054B21" w:rsidDel="00EA672B">
          <w:rPr>
            <w:noProof/>
          </w:rPr>
          <w:delText>9</w:delText>
        </w:r>
      </w:del>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ins w:id="560" w:author="Ryan Lemos" w:date="2019-10-09T09:44:00Z">
        <w:r w:rsidR="00511CE0">
          <w:t xml:space="preserve">Figura </w:t>
        </w:r>
        <w:r w:rsidR="00511CE0">
          <w:rPr>
            <w:noProof/>
          </w:rPr>
          <w:t>8</w:t>
        </w:r>
        <w:r w:rsidR="00511CE0" w:rsidDel="00D343FF">
          <w:rPr>
            <w:noProof/>
          </w:rPr>
          <w:t>9</w:t>
        </w:r>
      </w:ins>
      <w:del w:id="561" w:author="Ryan Lemos" w:date="2019-10-07T11:05:00Z">
        <w:r w:rsidR="00054B21" w:rsidDel="00EA672B">
          <w:delText xml:space="preserve">Figura </w:delText>
        </w:r>
        <w:r w:rsidR="00054B21" w:rsidDel="00EA672B">
          <w:rPr>
            <w:noProof/>
          </w:rPr>
          <w:delText>9</w:delText>
        </w:r>
      </w:del>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w:t>
      </w:r>
    </w:p>
    <w:p w14:paraId="2C237AB3" w14:textId="77777777" w:rsidR="000C5598" w:rsidRDefault="000C5598" w:rsidP="00C91611">
      <w:r>
        <w:t xml:space="preserve"> </w:t>
      </w:r>
    </w:p>
    <w:p w14:paraId="6826E9E2" w14:textId="49767605" w:rsidR="000C5598" w:rsidRDefault="000C5598" w:rsidP="00952162">
      <w:pPr>
        <w:pStyle w:val="Legenda"/>
        <w:keepNext/>
      </w:pPr>
      <w:bookmarkStart w:id="562" w:name="_Ref527053785"/>
      <w:r>
        <w:t xml:space="preserve">Figura </w:t>
      </w:r>
      <w:r w:rsidR="002D50FD">
        <w:fldChar w:fldCharType="begin"/>
      </w:r>
      <w:r w:rsidR="002D50FD">
        <w:instrText xml:space="preserve"> SEQ Figura \* ARABIC </w:instrText>
      </w:r>
      <w:r w:rsidR="002D50FD">
        <w:fldChar w:fldCharType="separate"/>
      </w:r>
      <w:ins w:id="563" w:author="Ryan Lemos" w:date="2019-10-09T09:44:00Z">
        <w:r w:rsidR="00511CE0">
          <w:rPr>
            <w:noProof/>
          </w:rPr>
          <w:t>8</w:t>
        </w:r>
      </w:ins>
      <w:del w:id="564" w:author="Ryan Lemos" w:date="2019-10-05T19:42:00Z">
        <w:r w:rsidR="00054B21" w:rsidDel="00D343FF">
          <w:rPr>
            <w:noProof/>
          </w:rPr>
          <w:delText>9</w:delText>
        </w:r>
      </w:del>
      <w:r w:rsidR="002D50FD">
        <w:rPr>
          <w:noProof/>
        </w:rPr>
        <w:fldChar w:fldCharType="end"/>
      </w:r>
      <w:bookmarkEnd w:id="562"/>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C4D4DCC"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r w:rsidR="00DF726D">
        <w:t>ê</w:t>
      </w:r>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ins w:id="565" w:author="Ryan Lemos" w:date="2019-10-09T09:44:00Z">
        <w:r w:rsidR="00511CE0">
          <w:t xml:space="preserve">Figura </w:t>
        </w:r>
        <w:r w:rsidR="00511CE0">
          <w:rPr>
            <w:noProof/>
          </w:rPr>
          <w:t>9</w:t>
        </w:r>
        <w:r w:rsidR="00511CE0" w:rsidDel="00D343FF">
          <w:rPr>
            <w:noProof/>
          </w:rPr>
          <w:t>10</w:t>
        </w:r>
      </w:ins>
      <w:del w:id="566" w:author="Ryan Lemos" w:date="2019-10-07T11:05:00Z">
        <w:r w:rsidR="00054B21" w:rsidDel="00EA672B">
          <w:delText xml:space="preserve">Figura </w:delText>
        </w:r>
        <w:r w:rsidR="00054B21" w:rsidDel="00EA672B">
          <w:rPr>
            <w:noProof/>
          </w:rPr>
          <w:delText>10</w:delText>
        </w:r>
      </w:del>
      <w:r w:rsidR="00442213">
        <w:fldChar w:fldCharType="end"/>
      </w:r>
      <w:r w:rsidR="00442213">
        <w:t xml:space="preserve">. </w:t>
      </w:r>
    </w:p>
    <w:p w14:paraId="55ABC2B9" w14:textId="77777777" w:rsidR="00442213" w:rsidRDefault="00442213" w:rsidP="00B51C84"/>
    <w:p w14:paraId="395A20AE" w14:textId="3D67F172" w:rsidR="00442213" w:rsidRDefault="00442213" w:rsidP="00952162">
      <w:pPr>
        <w:pStyle w:val="Legenda"/>
        <w:keepNext/>
      </w:pPr>
      <w:bookmarkStart w:id="567" w:name="_Ref527057497"/>
      <w:r>
        <w:t xml:space="preserve">Figura </w:t>
      </w:r>
      <w:r w:rsidR="002D50FD">
        <w:fldChar w:fldCharType="begin"/>
      </w:r>
      <w:r w:rsidR="002D50FD">
        <w:instrText xml:space="preserve"> SEQ Figura \* ARABIC </w:instrText>
      </w:r>
      <w:r w:rsidR="002D50FD">
        <w:fldChar w:fldCharType="separate"/>
      </w:r>
      <w:ins w:id="568" w:author="Ryan Lemos" w:date="2019-10-09T09:44:00Z">
        <w:r w:rsidR="00511CE0">
          <w:rPr>
            <w:noProof/>
          </w:rPr>
          <w:t>9</w:t>
        </w:r>
      </w:ins>
      <w:del w:id="569" w:author="Ryan Lemos" w:date="2019-10-05T19:42:00Z">
        <w:r w:rsidR="00054B21" w:rsidDel="00D343FF">
          <w:rPr>
            <w:noProof/>
          </w:rPr>
          <w:delText>10</w:delText>
        </w:r>
      </w:del>
      <w:r w:rsidR="002D50FD">
        <w:rPr>
          <w:noProof/>
        </w:rPr>
        <w:fldChar w:fldCharType="end"/>
      </w:r>
      <w:bookmarkEnd w:id="567"/>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63183C16">
            <wp:extent cx="3065752" cy="2468880"/>
            <wp:effectExtent l="0" t="0" r="1905" b="762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2635" cy="2474423"/>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50E62F84"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ins w:id="570" w:author="Ryan Lemos" w:date="2019-10-09T09:44:00Z">
        <w:r w:rsidR="00511CE0">
          <w:t xml:space="preserve">Figura </w:t>
        </w:r>
        <w:r w:rsidR="00511CE0">
          <w:rPr>
            <w:noProof/>
          </w:rPr>
          <w:t>10</w:t>
        </w:r>
        <w:r w:rsidR="00511CE0" w:rsidDel="00D343FF">
          <w:rPr>
            <w:noProof/>
          </w:rPr>
          <w:t>11</w:t>
        </w:r>
      </w:ins>
      <w:del w:id="571" w:author="Ryan Lemos" w:date="2019-10-07T11:05:00Z">
        <w:r w:rsidR="00054B21" w:rsidDel="00EA672B">
          <w:delText xml:space="preserve">Figura </w:delText>
        </w:r>
        <w:r w:rsidR="00054B21" w:rsidDel="00EA672B">
          <w:rPr>
            <w:noProof/>
          </w:rPr>
          <w:delText>11</w:delText>
        </w:r>
      </w:del>
      <w:r>
        <w:fldChar w:fldCharType="end"/>
      </w:r>
      <w:r>
        <w:t xml:space="preserve">. </w:t>
      </w:r>
    </w:p>
    <w:p w14:paraId="63ABDE0D" w14:textId="77777777" w:rsidR="00E33640" w:rsidRDefault="00E33640" w:rsidP="009E0F65"/>
    <w:p w14:paraId="53728571" w14:textId="16B2A138" w:rsidR="000337A3" w:rsidRDefault="000337A3" w:rsidP="00952162">
      <w:pPr>
        <w:pStyle w:val="Legenda"/>
        <w:keepNext/>
      </w:pPr>
      <w:bookmarkStart w:id="572" w:name="_Ref527059135"/>
      <w:r>
        <w:lastRenderedPageBreak/>
        <w:t xml:space="preserve">Figura </w:t>
      </w:r>
      <w:r w:rsidR="002D50FD">
        <w:fldChar w:fldCharType="begin"/>
      </w:r>
      <w:r w:rsidR="002D50FD">
        <w:instrText xml:space="preserve"> SEQ Figura \* ARABIC </w:instrText>
      </w:r>
      <w:r w:rsidR="002D50FD">
        <w:fldChar w:fldCharType="separate"/>
      </w:r>
      <w:ins w:id="573" w:author="Ryan Lemos" w:date="2019-10-09T09:44:00Z">
        <w:r w:rsidR="00511CE0">
          <w:rPr>
            <w:noProof/>
          </w:rPr>
          <w:t>10</w:t>
        </w:r>
      </w:ins>
      <w:del w:id="574" w:author="Ryan Lemos" w:date="2019-10-05T19:42:00Z">
        <w:r w:rsidR="00054B21" w:rsidDel="00D343FF">
          <w:rPr>
            <w:noProof/>
          </w:rPr>
          <w:delText>11</w:delText>
        </w:r>
      </w:del>
      <w:r w:rsidR="002D50FD">
        <w:rPr>
          <w:noProof/>
        </w:rPr>
        <w:fldChar w:fldCharType="end"/>
      </w:r>
      <w:bookmarkEnd w:id="572"/>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35F3A42C">
            <wp:extent cx="4168140" cy="3348707"/>
            <wp:effectExtent l="0" t="0" r="3810" b="4445"/>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7837" cy="3364532"/>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575" w:name="_Ref528268444"/>
      <w:bookmarkStart w:id="576" w:name="_Toc21505869"/>
      <w:r>
        <w:t xml:space="preserve">Metodologia </w:t>
      </w:r>
      <w:r w:rsidR="00DD30FE">
        <w:t>Ágil</w:t>
      </w:r>
      <w:bookmarkEnd w:id="575"/>
      <w:bookmarkEnd w:id="576"/>
    </w:p>
    <w:p w14:paraId="45BFF314" w14:textId="77777777" w:rsidR="00A82B12" w:rsidRDefault="00A82B12" w:rsidP="00A82B12"/>
    <w:p w14:paraId="6FDD32D6" w14:textId="059B5A5B"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ins w:id="577" w:author="Ryan Lemos" w:date="2019-10-09T09:44:00Z">
        <w:r w:rsidR="00511CE0">
          <w:t xml:space="preserve">Figura </w:t>
        </w:r>
        <w:r w:rsidR="00511CE0">
          <w:rPr>
            <w:noProof/>
          </w:rPr>
          <w:t>11</w:t>
        </w:r>
        <w:r w:rsidR="00511CE0" w:rsidDel="00D343FF">
          <w:rPr>
            <w:noProof/>
          </w:rPr>
          <w:t>12</w:t>
        </w:r>
      </w:ins>
      <w:del w:id="578" w:author="Ryan Lemos" w:date="2019-10-07T11:05:00Z">
        <w:r w:rsidR="00054B21" w:rsidDel="00EA672B">
          <w:delText xml:space="preserve">Figura </w:delText>
        </w:r>
        <w:r w:rsidR="00054B21" w:rsidDel="00EA672B">
          <w:rPr>
            <w:noProof/>
          </w:rPr>
          <w:delText>12</w:delText>
        </w:r>
      </w:del>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2B1BDCE" w:rsidR="00D069A7" w:rsidRDefault="00D069A7" w:rsidP="00952162">
      <w:pPr>
        <w:pStyle w:val="Legenda"/>
        <w:keepNext/>
      </w:pPr>
      <w:bookmarkStart w:id="579" w:name="_Ref526797528"/>
      <w:r>
        <w:lastRenderedPageBreak/>
        <w:t xml:space="preserve">Figura </w:t>
      </w:r>
      <w:r w:rsidR="002D50FD">
        <w:fldChar w:fldCharType="begin"/>
      </w:r>
      <w:r w:rsidR="002D50FD">
        <w:instrText xml:space="preserve"> SEQ Figura \* ARABIC </w:instrText>
      </w:r>
      <w:r w:rsidR="002D50FD">
        <w:fldChar w:fldCharType="separate"/>
      </w:r>
      <w:ins w:id="580" w:author="Ryan Lemos" w:date="2019-10-09T09:44:00Z">
        <w:r w:rsidR="00511CE0">
          <w:rPr>
            <w:noProof/>
          </w:rPr>
          <w:t>11</w:t>
        </w:r>
      </w:ins>
      <w:del w:id="581" w:author="Ryan Lemos" w:date="2019-10-05T19:42:00Z">
        <w:r w:rsidR="00054B21" w:rsidDel="00D343FF">
          <w:rPr>
            <w:noProof/>
          </w:rPr>
          <w:delText>12</w:delText>
        </w:r>
      </w:del>
      <w:r w:rsidR="002D50FD">
        <w:rPr>
          <w:noProof/>
        </w:rPr>
        <w:fldChar w:fldCharType="end"/>
      </w:r>
      <w:bookmarkEnd w:id="579"/>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296DE0CF">
            <wp:extent cx="3158490" cy="1730863"/>
            <wp:effectExtent l="133350" t="114300" r="118110" b="15557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7"/>
                    <a:stretch>
                      <a:fillRect/>
                    </a:stretch>
                  </pic:blipFill>
                  <pic:spPr>
                    <a:xfrm>
                      <a:off x="0" y="0"/>
                      <a:ext cx="3169927" cy="17371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28F77586"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511CE0">
        <w:t>2.2.3.3</w:t>
      </w:r>
      <w:r w:rsidR="001A0EE2">
        <w:fldChar w:fldCharType="end"/>
      </w:r>
      <w:r>
        <w:t>, e</w:t>
      </w:r>
      <w:del w:id="582" w:author="Ryan Lemos" w:date="2019-10-05T18:37:00Z">
        <w:r w:rsidDel="006C22F5">
          <w:delText xml:space="preserve"> </w:delText>
        </w:r>
      </w:del>
      <w:ins w:id="583" w:author="Ryan Lemos" w:date="2019-10-05T18:37:00Z">
        <w:r w:rsidR="006C22F5">
          <w:t xml:space="preserve"> </w:t>
        </w:r>
      </w:ins>
      <w:r>
        <w:t>utilizado n</w:t>
      </w:r>
      <w:del w:id="584" w:author="Ryan Lemos" w:date="2019-10-05T18:37:00Z">
        <w:r w:rsidDel="006C22F5">
          <w:delText>o de</w:delText>
        </w:r>
        <w:r w:rsidR="001A0EE2" w:rsidDel="006C22F5">
          <w:delText>correr deste</w:delText>
        </w:r>
      </w:del>
      <w:ins w:id="585" w:author="Ryan Lemos" w:date="2019-10-05T18:37:00Z">
        <w:r w:rsidR="006C22F5">
          <w:t>este</w:t>
        </w:r>
      </w:ins>
      <w:r w:rsidR="001A0EE2">
        <w:t xml:space="preserv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586" w:name="_Ref527668666"/>
      <w:bookmarkStart w:id="587" w:name="_Toc21505870"/>
      <w:r w:rsidRPr="00952162">
        <w:rPr>
          <w:i/>
        </w:rPr>
        <w:t xml:space="preserve">Extreme </w:t>
      </w:r>
      <w:proofErr w:type="spellStart"/>
      <w:r w:rsidRPr="00952162">
        <w:rPr>
          <w:i/>
        </w:rPr>
        <w:t>Programming</w:t>
      </w:r>
      <w:proofErr w:type="spellEnd"/>
      <w:r w:rsidR="00B26489">
        <w:t xml:space="preserve"> </w:t>
      </w:r>
      <w:r>
        <w:t>(XP)</w:t>
      </w:r>
      <w:bookmarkEnd w:id="586"/>
      <w:bookmarkEnd w:id="587"/>
    </w:p>
    <w:p w14:paraId="1535B8CA" w14:textId="77777777" w:rsidR="00393E6F" w:rsidRPr="008D625B" w:rsidRDefault="00393E6F" w:rsidP="00393E6F"/>
    <w:p w14:paraId="48FEE251" w14:textId="1BEC49C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6F55F73E" w:rsidR="007423D5" w:rsidRDefault="00A2626E" w:rsidP="00393E6F">
      <w:r>
        <w:lastRenderedPageBreak/>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r w:rsidR="00753186">
        <w:t>expresso</w:t>
      </w:r>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704F1B06" w14:textId="389E73D4" w:rsidR="0043034B" w:rsidRDefault="00412250" w:rsidP="00393E6F">
      <w:r>
        <w:t>A simplicidade consiste em desenvolver código o mais simples possível, somente resolvendo o necessário para o cliente</w:t>
      </w:r>
      <w:r w:rsidR="007423D5">
        <w:t xml:space="preserve"> </w:t>
      </w:r>
      <w:r w:rsidR="00C16820">
        <w:t>e</w:t>
      </w:r>
      <w:r w:rsidR="001A0EE2">
        <w:t xml:space="preserve"> i</w:t>
      </w:r>
      <w:r>
        <w:t>sso se dá, pois, um código mais simples tende a ser mais fácil de ser alterado em caso de necessidade de alteração</w:t>
      </w:r>
      <w:r w:rsidR="00C16820">
        <w:t xml:space="preserve"> </w:t>
      </w:r>
      <w:r w:rsidR="00C16820">
        <w:rPr>
          <w:noProof/>
        </w:rPr>
        <w:t>(TELES, 2014)</w:t>
      </w:r>
      <w:r w:rsidR="00C16820">
        <w:t xml:space="preserve">. </w:t>
      </w:r>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4A6AB013"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w:t>
      </w:r>
      <w:r w:rsidR="00C16820">
        <w:t xml:space="preserve">ainda </w:t>
      </w:r>
      <w:r w:rsidR="009D2445">
        <w:t>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31CE6D0D" w:rsidR="003921E6" w:rsidRDefault="003921E6" w:rsidP="00393E6F">
      <w:r>
        <w:lastRenderedPageBreak/>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w:t>
      </w:r>
      <w:r w:rsidR="00C16820">
        <w:t>13</w:t>
      </w:r>
      <w:r w:rsidR="00086F67">
        <w:t>.</w:t>
      </w:r>
    </w:p>
    <w:p w14:paraId="42A1D562" w14:textId="77777777" w:rsidR="003B2B7A" w:rsidRPr="005854F3" w:rsidRDefault="003B2B7A" w:rsidP="005854F3"/>
    <w:p w14:paraId="5583DB62" w14:textId="3A5944FA" w:rsidR="00F03DA2" w:rsidRDefault="00F03DA2" w:rsidP="00F03DA2">
      <w:pPr>
        <w:pStyle w:val="Legenda"/>
        <w:keepNext/>
      </w:pPr>
      <w:r>
        <w:t xml:space="preserve">Figura </w:t>
      </w:r>
      <w:r w:rsidR="002D50FD">
        <w:fldChar w:fldCharType="begin"/>
      </w:r>
      <w:r w:rsidR="002D50FD">
        <w:instrText xml:space="preserve"> SEQ Figura \* ARABIC </w:instrText>
      </w:r>
      <w:r w:rsidR="002D50FD">
        <w:fldChar w:fldCharType="separate"/>
      </w:r>
      <w:ins w:id="588" w:author="Ryan Lemos" w:date="2019-10-09T09:44:00Z">
        <w:r w:rsidR="00511CE0">
          <w:rPr>
            <w:noProof/>
          </w:rPr>
          <w:t>12</w:t>
        </w:r>
      </w:ins>
      <w:del w:id="589" w:author="Ryan Lemos" w:date="2019-10-05T19:42:00Z">
        <w:r w:rsidR="00054B21" w:rsidDel="00D343FF">
          <w:rPr>
            <w:noProof/>
          </w:rPr>
          <w:delText>13</w:delText>
        </w:r>
      </w:del>
      <w:r w:rsidR="002D50FD">
        <w:rPr>
          <w:noProof/>
        </w:rPr>
        <w:fldChar w:fldCharType="end"/>
      </w:r>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2E3C4404">
            <wp:extent cx="2983230" cy="2318573"/>
            <wp:effectExtent l="133350" t="114300" r="121920" b="139065"/>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8"/>
                    <a:stretch>
                      <a:fillRect/>
                    </a:stretch>
                  </pic:blipFill>
                  <pic:spPr>
                    <a:xfrm>
                      <a:off x="0" y="0"/>
                      <a:ext cx="3002539" cy="2333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381F1012" w:rsidR="009716A9" w:rsidRPr="00B116AB" w:rsidRDefault="009716A9">
      <w:r>
        <w:t xml:space="preserve">Como o XP se trata de uma metodologia iterativa, </w:t>
      </w:r>
      <w:r w:rsidR="00512162">
        <w:t>a cada iteração</w:t>
      </w:r>
      <w:r>
        <w:t xml:space="preserve">, se entrega </w:t>
      </w:r>
      <w:r w:rsidR="00512162">
        <w:t xml:space="preserve">uma certa porção </w:t>
      </w:r>
      <w:r>
        <w:t xml:space="preserve">do </w:t>
      </w:r>
      <w:r w:rsidRPr="00E95C78">
        <w:rPr>
          <w:i/>
        </w:rPr>
        <w:t>software</w:t>
      </w:r>
      <w:r>
        <w:t xml:space="preserve"> para que</w:t>
      </w:r>
      <w:r w:rsidR="003B2B7A">
        <w:t xml:space="preserve"> que</w:t>
      </w:r>
      <w:r>
        <w:t xml:space="preserve"> o cliente possa utilizar o sistema sem que </w:t>
      </w:r>
      <w:r w:rsidR="00046048">
        <w:t xml:space="preserve">esse </w:t>
      </w:r>
      <w:r>
        <w:t xml:space="preserve">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18C9EE4C" w14:textId="5B75A326" w:rsidR="00E572D4" w:rsidRPr="002126A0" w:rsidRDefault="00E572D4" w:rsidP="000359CC">
      <w:pPr>
        <w:ind w:firstLine="0"/>
      </w:pPr>
    </w:p>
    <w:p w14:paraId="15C791F5" w14:textId="77777777" w:rsidR="00D61CB9" w:rsidRDefault="00557B59" w:rsidP="00D61CB9">
      <w:pPr>
        <w:pStyle w:val="Ttulo3"/>
      </w:pPr>
      <w:bookmarkStart w:id="590" w:name="_Toc21505871"/>
      <w:r>
        <w:t xml:space="preserve">Tecnologias para desenvolvimento </w:t>
      </w:r>
      <w:r w:rsidR="00D61CB9">
        <w:t>WEB</w:t>
      </w:r>
      <w:bookmarkEnd w:id="590"/>
    </w:p>
    <w:p w14:paraId="24372E43" w14:textId="77777777" w:rsidR="008D625B" w:rsidRDefault="008D625B" w:rsidP="008D625B"/>
    <w:p w14:paraId="73F6740A" w14:textId="70A043CB" w:rsidR="00CC35D7" w:rsidRDefault="00CC35D7" w:rsidP="008D625B">
      <w:r>
        <w:lastRenderedPageBreak/>
        <w:t xml:space="preserve">O desenvolvimento de soluções </w:t>
      </w:r>
      <w:r w:rsidRPr="00952162">
        <w:rPr>
          <w:i/>
        </w:rPr>
        <w:t>web</w:t>
      </w:r>
      <w:r>
        <w:t xml:space="preserve"> envolve uma série de tecnologias. Cada uma com uma determinada função e utilidade. </w:t>
      </w:r>
      <w:r w:rsidR="009D2445">
        <w:t xml:space="preserve">As tecnologias </w:t>
      </w:r>
      <w:r w:rsidR="009D2445" w:rsidRPr="005B582B">
        <w:rPr>
          <w:i/>
          <w:iCs/>
        </w:rPr>
        <w:t>Web</w:t>
      </w:r>
      <w:r w:rsidR="009D2445">
        <w:t xml:space="preserve">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 xml:space="preserve">(PHP, </w:t>
      </w:r>
      <w:r w:rsidR="00D77583">
        <w:rPr>
          <w:noProof/>
        </w:rPr>
        <w:t>2018</w:t>
      </w:r>
      <w:commentRangeStart w:id="591"/>
      <w:commentRangeEnd w:id="591"/>
      <w:r w:rsidR="00C16820">
        <w:rPr>
          <w:rStyle w:val="Refdecomentrio"/>
        </w:rPr>
        <w:commentReference w:id="591"/>
      </w:r>
      <w:r w:rsidR="00752E3D">
        <w:rPr>
          <w:noProof/>
        </w:rPr>
        <w:t>)</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0436BC8" w:rsidR="000359CC" w:rsidDel="006F2975" w:rsidRDefault="000359CC" w:rsidP="008D625B">
      <w:pPr>
        <w:rPr>
          <w:del w:id="592" w:author="Ryan Lemos" w:date="2019-10-07T20:10:00Z"/>
        </w:rPr>
      </w:pPr>
    </w:p>
    <w:p w14:paraId="0CB77F7E" w14:textId="0941E8F2" w:rsidR="009B7397" w:rsidDel="006F2975" w:rsidRDefault="00775631" w:rsidP="00775631">
      <w:pPr>
        <w:pStyle w:val="Ttulo4"/>
        <w:rPr>
          <w:del w:id="593" w:author="Ryan Lemos" w:date="2019-10-07T20:10:00Z"/>
        </w:rPr>
      </w:pPr>
      <w:del w:id="594" w:author="Ryan Lemos" w:date="2019-10-07T20:10:00Z">
        <w:r w:rsidDel="006F2975">
          <w:delText xml:space="preserve">Navegadores </w:delText>
        </w:r>
        <w:commentRangeStart w:id="595"/>
        <w:r w:rsidDel="006F2975">
          <w:delText>Web</w:delText>
        </w:r>
        <w:commentRangeEnd w:id="595"/>
        <w:r w:rsidR="00DF1ECF" w:rsidDel="006F2975">
          <w:rPr>
            <w:rStyle w:val="Refdecomentrio"/>
            <w:iCs w:val="0"/>
          </w:rPr>
          <w:commentReference w:id="595"/>
        </w:r>
      </w:del>
    </w:p>
    <w:p w14:paraId="3A6B2F8E" w14:textId="77777777" w:rsidR="006C22F5" w:rsidRPr="00B70A30" w:rsidRDefault="006C22F5" w:rsidP="00B70A30"/>
    <w:p w14:paraId="09DCB5E0" w14:textId="08BB47CD" w:rsidR="00BB5564" w:rsidRPr="00BB5564" w:rsidRDefault="002D0367">
      <w:pPr>
        <w:pStyle w:val="Ttulo4"/>
      </w:pPr>
      <w:bookmarkStart w:id="596" w:name="_Toc21505872"/>
      <w:r w:rsidRPr="00020347">
        <w:rPr>
          <w:i/>
          <w:iCs w:val="0"/>
          <w:rPrChange w:id="597" w:author="Ryan Lemos" w:date="2019-10-05T18:46:00Z">
            <w:rPr/>
          </w:rPrChange>
        </w:rPr>
        <w:t xml:space="preserve">Visual Studio </w:t>
      </w:r>
      <w:proofErr w:type="spellStart"/>
      <w:r w:rsidRPr="00020347">
        <w:rPr>
          <w:i/>
          <w:iCs w:val="0"/>
          <w:rPrChange w:id="598" w:author="Ryan Lemos" w:date="2019-10-05T18:46:00Z">
            <w:rPr/>
          </w:rPrChange>
        </w:rPr>
        <w:t>Code</w:t>
      </w:r>
      <w:proofErr w:type="spellEnd"/>
      <w:r>
        <w:t xml:space="preserve"> (</w:t>
      </w:r>
      <w:commentRangeStart w:id="599"/>
      <w:r>
        <w:t>VSCODE</w:t>
      </w:r>
      <w:commentRangeEnd w:id="599"/>
      <w:r w:rsidR="00BB5564">
        <w:rPr>
          <w:rStyle w:val="Refdecomentrio"/>
          <w:iCs w:val="0"/>
        </w:rPr>
        <w:commentReference w:id="599"/>
      </w:r>
      <w:r>
        <w:t>)</w:t>
      </w:r>
      <w:bookmarkEnd w:id="596"/>
    </w:p>
    <w:p w14:paraId="6D5C70EB" w14:textId="01A33E7E" w:rsidR="00775631" w:rsidRDefault="00775631">
      <w:pPr>
        <w:rPr>
          <w:ins w:id="600" w:author="Ryan Lemos" w:date="2019-10-05T18:41:00Z"/>
        </w:rPr>
      </w:pPr>
    </w:p>
    <w:p w14:paraId="6EA127FC" w14:textId="74A2781A" w:rsidR="006C22F5" w:rsidRPr="006B586C" w:rsidRDefault="00020347">
      <w:pPr>
        <w:rPr>
          <w:ins w:id="601" w:author="Ryan Lemos" w:date="2019-10-05T18:41:00Z"/>
        </w:rPr>
      </w:pPr>
      <w:ins w:id="602" w:author="Ryan Lemos" w:date="2019-10-05T18:46:00Z">
        <w:r w:rsidRPr="00020347">
          <w:rPr>
            <w:i/>
            <w:iCs/>
            <w:rPrChange w:id="603" w:author="Ryan Lemos" w:date="2019-10-05T18:46:00Z">
              <w:rPr/>
            </w:rPrChange>
          </w:rPr>
          <w:t xml:space="preserve">Visual Studio </w:t>
        </w:r>
        <w:proofErr w:type="spellStart"/>
        <w:r w:rsidRPr="00020347">
          <w:rPr>
            <w:i/>
            <w:iCs/>
            <w:rPrChange w:id="604" w:author="Ryan Lemos" w:date="2019-10-05T18:46:00Z">
              <w:rPr/>
            </w:rPrChange>
          </w:rPr>
          <w:t>Code</w:t>
        </w:r>
        <w:proofErr w:type="spellEnd"/>
        <w:r>
          <w:t xml:space="preserve">, ou VSCODE, se trata de um editor de código </w:t>
        </w:r>
      </w:ins>
      <w:ins w:id="605" w:author="Ryan Lemos" w:date="2019-10-05T18:47:00Z">
        <w:r>
          <w:t>criado pela Microsoft e que pode ser utilizado gratuitamente em sistemas Windows, Mac e Linux. O VSCODE traz uma série de funcionalidades que auxiliam o desenvolvedor com</w:t>
        </w:r>
      </w:ins>
      <w:ins w:id="606" w:author="Ryan Lemos" w:date="2019-10-05T18:48:00Z">
        <w:r>
          <w:t>o:</w:t>
        </w:r>
      </w:ins>
      <w:ins w:id="607" w:author="Ryan Lemos" w:date="2019-10-05T18:47:00Z">
        <w:r>
          <w:t xml:space="preserve"> </w:t>
        </w:r>
      </w:ins>
      <w:ins w:id="608" w:author="Ryan Lemos" w:date="2019-10-05T18:50:00Z">
        <w:r>
          <w:t>auxílio</w:t>
        </w:r>
      </w:ins>
      <w:ins w:id="609" w:author="Ryan Lemos" w:date="2019-10-05T18:48:00Z">
        <w:r>
          <w:t xml:space="preserve"> no versionamento de código, terminal integrado, </w:t>
        </w:r>
      </w:ins>
      <w:ins w:id="610" w:author="Ryan Lemos" w:date="2019-10-05T18:49:00Z">
        <w:r>
          <w:t>customização da ferramenta (desde temas a extensões), dentre outras.</w:t>
        </w:r>
      </w:ins>
      <w:ins w:id="611" w:author="Ryan Lemos" w:date="2019-10-05T18:59:00Z">
        <w:r w:rsidR="001B0DB7">
          <w:t xml:space="preserve"> Além disso é uma ferramenta simples e </w:t>
        </w:r>
      </w:ins>
      <w:ins w:id="612" w:author="Ryan Lemos" w:date="2019-10-05T19:00:00Z">
        <w:r w:rsidR="001B0DB7">
          <w:t>usuários podem criar e compartilhar extensões, o que gera uma ferramenta viva e que apoia o desenvolvimento em várias linguagens</w:t>
        </w:r>
      </w:ins>
      <w:ins w:id="613" w:author="Ryan Lemos" w:date="2019-10-05T19:01:00Z">
        <w:r w:rsidR="001B0DB7">
          <w:t xml:space="preserve"> (KAHLERT; GIZA; 2019)</w:t>
        </w:r>
      </w:ins>
      <w:ins w:id="614" w:author="Ryan Lemos" w:date="2019-10-05T19:00:00Z">
        <w:r w:rsidR="001B0DB7">
          <w:t xml:space="preserve">. </w:t>
        </w:r>
      </w:ins>
      <w:ins w:id="615" w:author="Ryan Lemos" w:date="2019-10-05T19:19:00Z">
        <w:r w:rsidR="00293154">
          <w:t xml:space="preserve">O VSCODE conta com uma funcionalidade chamada de </w:t>
        </w:r>
        <w:proofErr w:type="spellStart"/>
        <w:r w:rsidR="00293154" w:rsidRPr="00293154">
          <w:rPr>
            <w:i/>
            <w:iCs/>
            <w:rPrChange w:id="616" w:author="Ryan Lemos" w:date="2019-10-05T19:19:00Z">
              <w:rPr/>
            </w:rPrChange>
          </w:rPr>
          <w:t>WorkSpaces</w:t>
        </w:r>
      </w:ins>
      <w:proofErr w:type="spellEnd"/>
      <w:ins w:id="617" w:author="Ryan Lemos" w:date="2019-10-05T19:20:00Z">
        <w:r w:rsidR="00293154">
          <w:t xml:space="preserve">, ou espaços de trabalho em português. Em um espaço de trabalho é possível agrupar uma ou mais aplicações semelhantes </w:t>
        </w:r>
      </w:ins>
      <w:ins w:id="618" w:author="Ryan Lemos" w:date="2019-10-05T19:21:00Z">
        <w:r w:rsidR="00293154">
          <w:t>e quando houver a necessidade de trabalhar em projetos diferentes, essas aplicações são salvas em um espaço de trabalho</w:t>
        </w:r>
        <w:r w:rsidR="006B586C">
          <w:t xml:space="preserve">. </w:t>
        </w:r>
      </w:ins>
      <w:ins w:id="619" w:author="Ryan Lemos" w:date="2019-10-05T19:22:00Z">
        <w:r w:rsidR="006B586C">
          <w:t>Ao abrir um espaço de trabalho as pastas salvas serão carregadas instantaneamente. Isso otim</w:t>
        </w:r>
      </w:ins>
      <w:ins w:id="620" w:author="Ryan Lemos" w:date="2019-10-05T19:23:00Z">
        <w:r w:rsidR="006B586C">
          <w:t>iza o tempo do desenvolvedor além de</w:t>
        </w:r>
      </w:ins>
      <w:ins w:id="621" w:author="Ryan Lemos" w:date="2019-10-05T19:24:00Z">
        <w:r w:rsidR="006B586C">
          <w:t xml:space="preserve"> manter</w:t>
        </w:r>
      </w:ins>
      <w:ins w:id="622" w:author="Ryan Lemos" w:date="2019-10-05T19:23:00Z">
        <w:r w:rsidR="006B586C">
          <w:t xml:space="preserve"> a organização nos projetos. Por exemplo organizar os projetos </w:t>
        </w:r>
      </w:ins>
      <w:ins w:id="623" w:author="Ryan Lemos" w:date="2019-10-05T19:24:00Z">
        <w:r w:rsidR="006B586C">
          <w:t xml:space="preserve">em uma dada linguagem em um </w:t>
        </w:r>
        <w:proofErr w:type="spellStart"/>
        <w:r w:rsidR="006B586C" w:rsidRPr="006B586C">
          <w:rPr>
            <w:i/>
            <w:iCs/>
            <w:rPrChange w:id="624" w:author="Ryan Lemos" w:date="2019-10-05T19:24:00Z">
              <w:rPr/>
            </w:rPrChange>
          </w:rPr>
          <w:t>workspace</w:t>
        </w:r>
        <w:proofErr w:type="spellEnd"/>
        <w:r w:rsidR="006B586C">
          <w:t>, ou até mesmo de um determinado cliente</w:t>
        </w:r>
      </w:ins>
      <w:ins w:id="625" w:author="Ryan Lemos" w:date="2019-10-05T19:25:00Z">
        <w:r w:rsidR="006B586C">
          <w:t xml:space="preserve"> (SOLE, 2016)</w:t>
        </w:r>
      </w:ins>
      <w:ins w:id="626" w:author="Ryan Lemos" w:date="2019-10-05T19:24:00Z">
        <w:r w:rsidR="006B586C">
          <w:t xml:space="preserve">. </w:t>
        </w:r>
      </w:ins>
      <w:ins w:id="627" w:author="Ryan Lemos" w:date="2019-10-05T19:28:00Z">
        <w:r w:rsidR="00BA58CA">
          <w:t xml:space="preserve">Por tanto o VSCODE quanto o </w:t>
        </w:r>
        <w:proofErr w:type="spellStart"/>
        <w:r w:rsidR="00BA58CA">
          <w:t>TypeScript</w:t>
        </w:r>
        <w:proofErr w:type="spellEnd"/>
        <w:r w:rsidR="00BA58CA">
          <w:t xml:space="preserve"> (seção x) serem da Microsoft</w:t>
        </w:r>
      </w:ins>
      <w:ins w:id="628" w:author="Ryan Lemos" w:date="2019-10-05T19:29:00Z">
        <w:r w:rsidR="00BA58CA">
          <w:t xml:space="preserve">, há uma integração nativa entre ambas. O VSCODE pode indexar </w:t>
        </w:r>
      </w:ins>
      <w:ins w:id="629" w:author="Ryan Lemos" w:date="2019-10-05T19:30:00Z">
        <w:r w:rsidR="00BA58CA">
          <w:t xml:space="preserve">as pastas de um projeto </w:t>
        </w:r>
        <w:proofErr w:type="spellStart"/>
        <w:r w:rsidR="00BA58CA">
          <w:t>TypeScript</w:t>
        </w:r>
        <w:proofErr w:type="spellEnd"/>
        <w:r w:rsidR="00BA58CA">
          <w:t xml:space="preserve"> e reconhecer o caminho de dependências ou classes o que melhora o desempenho em programação </w:t>
        </w:r>
      </w:ins>
      <w:ins w:id="630" w:author="Ryan Lemos" w:date="2019-10-05T19:31:00Z">
        <w:r w:rsidR="00BA58CA">
          <w:t xml:space="preserve">feita em </w:t>
        </w:r>
        <w:proofErr w:type="spellStart"/>
        <w:r w:rsidR="00BA58CA">
          <w:t>TypeScript</w:t>
        </w:r>
        <w:proofErr w:type="spellEnd"/>
        <w:r w:rsidR="00BA58CA">
          <w:t xml:space="preserve"> (KAHLERT; GIZA; 2019).</w:t>
        </w:r>
      </w:ins>
    </w:p>
    <w:p w14:paraId="72F38F13" w14:textId="77777777" w:rsidR="006C22F5" w:rsidRPr="00775631" w:rsidRDefault="006C22F5"/>
    <w:p w14:paraId="1E9906B9" w14:textId="77777777" w:rsidR="00D61CB9" w:rsidRPr="00D8016C" w:rsidRDefault="0034001E" w:rsidP="00D61CB9">
      <w:pPr>
        <w:pStyle w:val="Ttulo4"/>
        <w:rPr>
          <w:lang w:val="en-US"/>
        </w:rPr>
      </w:pPr>
      <w:bookmarkStart w:id="631" w:name="_Toc21505873"/>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631"/>
    </w:p>
    <w:p w14:paraId="6FA39729" w14:textId="77777777" w:rsidR="00CA0AB3" w:rsidRPr="00D8016C" w:rsidRDefault="00CA0AB3" w:rsidP="00952162">
      <w:pPr>
        <w:rPr>
          <w:lang w:val="en-US"/>
        </w:rPr>
      </w:pPr>
    </w:p>
    <w:p w14:paraId="71EAE352" w14:textId="300CB7A4"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w:t>
      </w:r>
      <w:r w:rsidR="00E3291E">
        <w:lastRenderedPageBreak/>
        <w:t xml:space="preserve">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ins w:id="632" w:author="Ryan Lemos" w:date="2019-10-09T09:44:00Z">
        <w:r w:rsidR="00511CE0">
          <w:t xml:space="preserve">Figura </w:t>
        </w:r>
        <w:r w:rsidR="00511CE0">
          <w:rPr>
            <w:noProof/>
          </w:rPr>
          <w:t>13</w:t>
        </w:r>
        <w:r w:rsidR="00511CE0" w:rsidDel="00D343FF">
          <w:rPr>
            <w:noProof/>
          </w:rPr>
          <w:t>14</w:t>
        </w:r>
      </w:ins>
      <w:del w:id="633" w:author="Ryan Lemos" w:date="2019-10-07T11:05:00Z">
        <w:r w:rsidR="00054B21" w:rsidDel="00EA672B">
          <w:delText xml:space="preserve">Figura </w:delText>
        </w:r>
        <w:r w:rsidR="00054B21" w:rsidDel="00EA672B">
          <w:rPr>
            <w:noProof/>
          </w:rPr>
          <w:delText>14</w:delText>
        </w:r>
      </w:del>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72E7C027" w:rsidR="001C7EEF" w:rsidRDefault="001C7EEF" w:rsidP="00952162">
      <w:pPr>
        <w:pStyle w:val="Legenda"/>
        <w:keepNext/>
      </w:pPr>
      <w:bookmarkStart w:id="634" w:name="_Ref526671958"/>
      <w:r>
        <w:t xml:space="preserve">Figura </w:t>
      </w:r>
      <w:r w:rsidR="002D50FD">
        <w:fldChar w:fldCharType="begin"/>
      </w:r>
      <w:r w:rsidR="002D50FD">
        <w:instrText xml:space="preserve"> SEQ Figura \* ARABIC </w:instrText>
      </w:r>
      <w:r w:rsidR="002D50FD">
        <w:fldChar w:fldCharType="separate"/>
      </w:r>
      <w:ins w:id="635" w:author="Ryan Lemos" w:date="2019-10-09T09:44:00Z">
        <w:r w:rsidR="00511CE0">
          <w:rPr>
            <w:noProof/>
          </w:rPr>
          <w:t>13</w:t>
        </w:r>
      </w:ins>
      <w:del w:id="636" w:author="Ryan Lemos" w:date="2019-10-05T19:42:00Z">
        <w:r w:rsidR="00054B21" w:rsidDel="00D343FF">
          <w:rPr>
            <w:noProof/>
          </w:rPr>
          <w:delText>14</w:delText>
        </w:r>
      </w:del>
      <w:r w:rsidR="002D50FD">
        <w:rPr>
          <w:noProof/>
        </w:rPr>
        <w:fldChar w:fldCharType="end"/>
      </w:r>
      <w:bookmarkEnd w:id="634"/>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63D5B246" w:rsidR="001C7EEF" w:rsidRDefault="001C7EEF" w:rsidP="001C7EEF">
      <w:pPr>
        <w:pStyle w:val="Fontes"/>
      </w:pPr>
      <w:r>
        <w:t>Fonte: PRÓPRIA</w:t>
      </w:r>
      <w:r w:rsidR="00BB25A9">
        <w:t xml:space="preserve">, </w:t>
      </w:r>
      <w:r w:rsidR="00C16820">
        <w:t xml:space="preserve">2019, </w:t>
      </w:r>
      <w:r w:rsidR="00BB25A9">
        <w:t xml:space="preserve">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5B32D2DD" w14:textId="4B00DAB2" w:rsidR="00046048"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25459AF0" w14:textId="77777777" w:rsidR="00CA0AB3" w:rsidRPr="008D625B" w:rsidRDefault="00CA0AB3" w:rsidP="005074A5"/>
    <w:p w14:paraId="7A55A02E" w14:textId="77777777" w:rsidR="009F7D5B" w:rsidRDefault="0034001E" w:rsidP="00510265">
      <w:pPr>
        <w:pStyle w:val="Ttulo4"/>
      </w:pPr>
      <w:bookmarkStart w:id="637" w:name="_Toc21505874"/>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637"/>
    </w:p>
    <w:p w14:paraId="41EF115A" w14:textId="77777777" w:rsidR="00510265" w:rsidRDefault="00510265" w:rsidP="00510265"/>
    <w:p w14:paraId="0B79814A" w14:textId="428CD61A"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ins w:id="638" w:author="Ryan Lemos" w:date="2019-10-09T09:44:00Z">
        <w:r w:rsidR="00511CE0">
          <w:t xml:space="preserve">Figura </w:t>
        </w:r>
        <w:r w:rsidR="00511CE0">
          <w:rPr>
            <w:noProof/>
          </w:rPr>
          <w:t>14</w:t>
        </w:r>
        <w:r w:rsidR="00511CE0" w:rsidDel="00D343FF">
          <w:rPr>
            <w:noProof/>
          </w:rPr>
          <w:t>15</w:t>
        </w:r>
      </w:ins>
      <w:del w:id="639" w:author="Ryan Lemos" w:date="2019-10-07T11:05:00Z">
        <w:r w:rsidR="00054B21" w:rsidDel="00EA672B">
          <w:delText xml:space="preserve">Figura </w:delText>
        </w:r>
        <w:r w:rsidR="00054B21" w:rsidDel="00EA672B">
          <w:rPr>
            <w:noProof/>
          </w:rPr>
          <w:delText>15</w:delText>
        </w:r>
      </w:del>
      <w:r w:rsidR="005555D4">
        <w:fldChar w:fldCharType="end"/>
      </w:r>
      <w:r w:rsidR="003A3433">
        <w:t xml:space="preserve">. </w:t>
      </w:r>
    </w:p>
    <w:p w14:paraId="4F61B452" w14:textId="77777777" w:rsidR="00113E53" w:rsidRDefault="00113E53" w:rsidP="00952162">
      <w:pPr>
        <w:pStyle w:val="Fontes"/>
      </w:pPr>
    </w:p>
    <w:p w14:paraId="724F8FB8" w14:textId="2A56D860" w:rsidR="00211EBC" w:rsidRDefault="00211EBC" w:rsidP="00952162">
      <w:pPr>
        <w:pStyle w:val="Legenda"/>
        <w:keepNext/>
      </w:pPr>
      <w:bookmarkStart w:id="640" w:name="_Ref527141144"/>
      <w:r>
        <w:lastRenderedPageBreak/>
        <w:t xml:space="preserve">Figura </w:t>
      </w:r>
      <w:r w:rsidR="002D50FD">
        <w:fldChar w:fldCharType="begin"/>
      </w:r>
      <w:r w:rsidR="002D50FD">
        <w:instrText xml:space="preserve"> SEQ Figura \* ARABIC </w:instrText>
      </w:r>
      <w:r w:rsidR="002D50FD">
        <w:fldChar w:fldCharType="separate"/>
      </w:r>
      <w:ins w:id="641" w:author="Ryan Lemos" w:date="2019-10-09T09:44:00Z">
        <w:r w:rsidR="00511CE0">
          <w:rPr>
            <w:noProof/>
          </w:rPr>
          <w:t>14</w:t>
        </w:r>
      </w:ins>
      <w:del w:id="642" w:author="Ryan Lemos" w:date="2019-10-05T19:42:00Z">
        <w:r w:rsidR="00054B21" w:rsidDel="00D343FF">
          <w:rPr>
            <w:noProof/>
          </w:rPr>
          <w:delText>15</w:delText>
        </w:r>
      </w:del>
      <w:r w:rsidR="002D50FD">
        <w:rPr>
          <w:noProof/>
        </w:rPr>
        <w:fldChar w:fldCharType="end"/>
      </w:r>
      <w:bookmarkEnd w:id="640"/>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30"/>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Del="00681596" w:rsidRDefault="00113E53" w:rsidP="00113E53">
      <w:pPr>
        <w:pStyle w:val="Fontes"/>
        <w:rPr>
          <w:del w:id="643" w:author="Ryan Lemos" w:date="2019-10-07T08:48:00Z"/>
        </w:rPr>
      </w:pPr>
    </w:p>
    <w:p w14:paraId="77DE5FA4" w14:textId="241FF25B" w:rsidR="00113E53" w:rsidDel="00681596" w:rsidRDefault="001B67AB">
      <w:pPr>
        <w:rPr>
          <w:del w:id="644" w:author="Ryan Lemos" w:date="2019-10-07T08:48:00Z"/>
        </w:rPr>
      </w:pPr>
      <w:del w:id="645" w:author="Ryan Lemos" w:date="2019-10-07T08:48:00Z">
        <w:r w:rsidDel="00681596">
          <w:delText>Quanto a</w:delText>
        </w:r>
        <w:r w:rsidR="00885945" w:rsidDel="00681596">
          <w:delText xml:space="preserve"> inclusão do CSS em elementos HTML</w:delText>
        </w:r>
        <w:r w:rsidDel="00681596">
          <w:delText>, ela</w:delText>
        </w:r>
        <w:r w:rsidR="00885945" w:rsidDel="00681596">
          <w:delText xml:space="preserve"> pode ser feita de três maneiras</w:delText>
        </w:r>
        <w:r w:rsidR="00EE588E" w:rsidDel="00681596">
          <w:delText>.</w:delText>
        </w:r>
        <w:r w:rsidR="00885945" w:rsidDel="00681596">
          <w:delText xml:space="preserve"> </w:delText>
        </w:r>
        <w:r w:rsidR="000451C9" w:rsidDel="00681596">
          <w:delText>A primeira delas é inserindo o código CSS d</w:delText>
        </w:r>
        <w:r w:rsidR="00885945" w:rsidDel="00681596">
          <w:delText>iretamente</w:delText>
        </w:r>
        <w:r w:rsidR="000A60C7" w:rsidDel="00681596">
          <w:delText xml:space="preserve"> na </w:delText>
        </w:r>
        <w:r w:rsidR="000A60C7" w:rsidRPr="00952162" w:rsidDel="00681596">
          <w:rPr>
            <w:i/>
          </w:rPr>
          <w:delText>tag</w:delText>
        </w:r>
        <w:r w:rsidR="000A60C7" w:rsidDel="00681596">
          <w:delText xml:space="preserve"> HTML do elemento</w:delText>
        </w:r>
        <w:r w:rsidR="00EE588E" w:rsidDel="00681596">
          <w:delText>, utilizando-se do atributo ‘</w:delText>
        </w:r>
        <w:r w:rsidR="00EE588E" w:rsidRPr="00952162" w:rsidDel="00681596">
          <w:rPr>
            <w:i/>
          </w:rPr>
          <w:delText>style</w:delText>
        </w:r>
        <w:r w:rsidR="00EE588E" w:rsidDel="00681596">
          <w:delText xml:space="preserve">’ da </w:delText>
        </w:r>
        <w:r w:rsidR="00EE588E" w:rsidRPr="00952162" w:rsidDel="00681596">
          <w:rPr>
            <w:i/>
          </w:rPr>
          <w:delText>tag</w:delText>
        </w:r>
        <w:r w:rsidR="00EE588E" w:rsidDel="00681596">
          <w:delText xml:space="preserve"> em questão</w:delText>
        </w:r>
        <w:r w:rsidR="00130966" w:rsidDel="00681596">
          <w:delText xml:space="preserve"> conforme descrito na</w:delText>
        </w:r>
        <w:r w:rsidR="005555D4" w:rsidDel="00681596">
          <w:delText xml:space="preserve"> </w:delText>
        </w:r>
        <w:r w:rsidR="005555D4" w:rsidDel="00681596">
          <w:fldChar w:fldCharType="begin"/>
        </w:r>
        <w:r w:rsidR="005555D4" w:rsidDel="00681596">
          <w:delInstrText xml:space="preserve"> REF _Ref527141178 \h </w:delInstrText>
        </w:r>
        <w:r w:rsidR="005555D4" w:rsidDel="00681596">
          <w:fldChar w:fldCharType="separate"/>
        </w:r>
        <w:r w:rsidR="00054B21" w:rsidDel="00681596">
          <w:delText xml:space="preserve">Figura </w:delText>
        </w:r>
        <w:r w:rsidR="00054B21" w:rsidDel="00681596">
          <w:rPr>
            <w:noProof/>
          </w:rPr>
          <w:delText>16</w:delText>
        </w:r>
        <w:r w:rsidR="005555D4" w:rsidDel="00681596">
          <w:fldChar w:fldCharType="end"/>
        </w:r>
        <w:r w:rsidR="00C24558" w:rsidDel="00681596">
          <w:delText>.</w:delText>
        </w:r>
        <w:r w:rsidR="000A60C7" w:rsidDel="00681596">
          <w:delText xml:space="preserve"> </w:delText>
        </w:r>
      </w:del>
    </w:p>
    <w:p w14:paraId="29080566" w14:textId="78A15835" w:rsidR="00130966" w:rsidDel="00681596" w:rsidRDefault="00130966">
      <w:pPr>
        <w:pStyle w:val="Fontes"/>
        <w:jc w:val="both"/>
        <w:rPr>
          <w:del w:id="646" w:author="Ryan Lemos" w:date="2019-10-07T08:48:00Z"/>
        </w:rPr>
        <w:pPrChange w:id="647" w:author="Ryan Lemos" w:date="2019-10-07T08:48:00Z">
          <w:pPr>
            <w:pStyle w:val="Fontes"/>
          </w:pPr>
        </w:pPrChange>
      </w:pPr>
    </w:p>
    <w:p w14:paraId="33C3E668" w14:textId="1CC80C1F" w:rsidR="00402C84" w:rsidDel="00681596" w:rsidRDefault="00402C84">
      <w:pPr>
        <w:pStyle w:val="Legenda"/>
        <w:keepNext/>
        <w:jc w:val="both"/>
        <w:rPr>
          <w:del w:id="648" w:author="Ryan Lemos" w:date="2019-10-07T08:48:00Z"/>
        </w:rPr>
        <w:pPrChange w:id="649" w:author="Ryan Lemos" w:date="2019-10-07T08:48:00Z">
          <w:pPr>
            <w:pStyle w:val="Legenda"/>
            <w:keepNext/>
          </w:pPr>
        </w:pPrChange>
      </w:pPr>
      <w:bookmarkStart w:id="650" w:name="_Ref527141178"/>
      <w:del w:id="651" w:author="Ryan Lemos" w:date="2019-10-07T08:48: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52" w:author="Ryan Lemos" w:date="2019-10-05T19:42:00Z">
        <w:r w:rsidR="00054B21" w:rsidDel="00D343FF">
          <w:rPr>
            <w:noProof/>
          </w:rPr>
          <w:delText>16</w:delText>
        </w:r>
      </w:del>
      <w:del w:id="653" w:author="Ryan Lemos" w:date="2019-10-07T08:48:00Z">
        <w:r w:rsidR="00681596" w:rsidDel="00681596">
          <w:rPr>
            <w:noProof/>
          </w:rPr>
          <w:fldChar w:fldCharType="end"/>
        </w:r>
        <w:bookmarkEnd w:id="650"/>
        <w:r w:rsidDel="00681596">
          <w:delText xml:space="preserve"> -</w:delText>
        </w:r>
        <w:r w:rsidRPr="009F6613" w:rsidDel="00681596">
          <w:delText xml:space="preserve"> CSS inserido diretamente na tag HTML</w:delText>
        </w:r>
      </w:del>
    </w:p>
    <w:p w14:paraId="7D6B0123" w14:textId="42F1D722" w:rsidR="00D0103C" w:rsidDel="00681596" w:rsidRDefault="00CB768F">
      <w:pPr>
        <w:pStyle w:val="Fontes"/>
        <w:jc w:val="both"/>
        <w:rPr>
          <w:del w:id="654" w:author="Ryan Lemos" w:date="2019-10-07T08:48:00Z"/>
        </w:rPr>
        <w:pPrChange w:id="655" w:author="Ryan Lemos" w:date="2019-10-07T08:48:00Z">
          <w:pPr>
            <w:pStyle w:val="Fontes"/>
          </w:pPr>
        </w:pPrChange>
      </w:pPr>
      <w:del w:id="656" w:author="Ryan Lemos" w:date="2019-10-07T08:48:00Z">
        <w:r w:rsidRPr="00832539" w:rsidDel="00681596">
          <w:rPr>
            <w:noProof/>
            <w:lang w:eastAsia="pt-BR"/>
          </w:rPr>
          <w:drawing>
            <wp:inline distT="0" distB="0" distL="0" distR="0" wp14:anchorId="7A0EB76A" wp14:editId="6B68E316">
              <wp:extent cx="4370070" cy="500529"/>
              <wp:effectExtent l="133350" t="114300" r="125730" b="166370"/>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1"/>
                      <a:stretch>
                        <a:fillRect/>
                      </a:stretch>
                    </pic:blipFill>
                    <pic:spPr>
                      <a:xfrm>
                        <a:off x="0" y="0"/>
                        <a:ext cx="4426611" cy="507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sidDel="00681596">
          <w:rPr>
            <w:noProof/>
          </w:rPr>
          <w:delText xml:space="preserve"> </w:delText>
        </w:r>
      </w:del>
    </w:p>
    <w:p w14:paraId="0D17A85C" w14:textId="2975D689" w:rsidR="00130966" w:rsidDel="00681596" w:rsidRDefault="00130966">
      <w:pPr>
        <w:pStyle w:val="Fontes"/>
        <w:jc w:val="both"/>
        <w:rPr>
          <w:del w:id="657" w:author="Ryan Lemos" w:date="2019-10-07T08:48:00Z"/>
        </w:rPr>
        <w:pPrChange w:id="658" w:author="Ryan Lemos" w:date="2019-10-07T08:48:00Z">
          <w:pPr>
            <w:pStyle w:val="Fontes"/>
          </w:pPr>
        </w:pPrChange>
      </w:pPr>
      <w:del w:id="659" w:author="Ryan Lemos" w:date="2019-10-07T08:48:00Z">
        <w:r w:rsidDel="00681596">
          <w:delText>Fonte: CAELUM, 2018</w:delText>
        </w:r>
        <w:r w:rsidR="00237DB9" w:rsidDel="00681596">
          <w:delText>, p.21</w:delText>
        </w:r>
        <w:r w:rsidDel="00681596">
          <w:delText>.</w:delText>
        </w:r>
      </w:del>
    </w:p>
    <w:p w14:paraId="5FA282A6" w14:textId="77777777" w:rsidR="00322554" w:rsidRDefault="00322554">
      <w:pPr>
        <w:pStyle w:val="Fontes"/>
        <w:jc w:val="both"/>
        <w:pPrChange w:id="660" w:author="Ryan Lemos" w:date="2019-10-07T08:48:00Z">
          <w:pPr>
            <w:pStyle w:val="Fontes"/>
          </w:pPr>
        </w:pPrChange>
      </w:pPr>
    </w:p>
    <w:p w14:paraId="787B011A" w14:textId="5E88BB9D" w:rsidR="00322554" w:rsidRDefault="00681596">
      <w:ins w:id="661" w:author="Ryan Lemos" w:date="2019-10-07T08:48:00Z">
        <w:r>
          <w:t>O CSS</w:t>
        </w:r>
      </w:ins>
      <w:ins w:id="662" w:author="Ryan Lemos" w:date="2019-10-07T08:49:00Z">
        <w:r>
          <w:t xml:space="preserve"> trabalha com o conceito de seletores. </w:t>
        </w:r>
      </w:ins>
      <w:del w:id="663" w:author="Ryan Lemos" w:date="2019-10-07T08:48:00Z">
        <w:r w:rsidR="000451C9" w:rsidDel="00681596">
          <w:delText>Outra maneira de se inserir o CSS é p</w:delText>
        </w:r>
        <w:r w:rsidR="00322554" w:rsidRPr="00322554" w:rsidDel="00681596">
          <w:delText>or</w:delText>
        </w:r>
        <w:r w:rsidR="000451C9" w:rsidDel="00681596">
          <w:delText xml:space="preserve"> meio de</w:delText>
        </w:r>
        <w:r w:rsidR="00322554" w:rsidRPr="00322554" w:rsidDel="00681596">
          <w:delText xml:space="preserve"> uma </w:delText>
        </w:r>
        <w:r w:rsidR="00322554" w:rsidRPr="00952162" w:rsidDel="00681596">
          <w:rPr>
            <w:i/>
          </w:rPr>
          <w:delText>tag</w:delText>
        </w:r>
        <w:r w:rsidR="00322554" w:rsidRPr="00322554" w:rsidDel="00681596">
          <w:delText xml:space="preserve"> </w:delText>
        </w:r>
        <w:r w:rsidR="000451C9" w:rsidDel="00681596">
          <w:delText>HTML</w:delText>
        </w:r>
        <w:r w:rsidR="00322554" w:rsidRPr="00322554" w:rsidDel="00681596">
          <w:delText xml:space="preserve"> denominada ‘</w:delText>
        </w:r>
        <w:r w:rsidR="00322554" w:rsidRPr="00952162" w:rsidDel="00681596">
          <w:rPr>
            <w:i/>
          </w:rPr>
          <w:delText>style</w:delText>
        </w:r>
        <w:r w:rsidR="00322554" w:rsidRPr="00322554" w:rsidDel="00681596">
          <w:delText>’, onde o seletor do elemento deve ser referenciado como na</w:delText>
        </w:r>
        <w:r w:rsidR="005555D4" w:rsidDel="00681596">
          <w:delText xml:space="preserve"> </w:delText>
        </w:r>
        <w:r w:rsidR="005555D4" w:rsidDel="00681596">
          <w:fldChar w:fldCharType="begin"/>
        </w:r>
        <w:r w:rsidR="005555D4" w:rsidDel="00681596">
          <w:delInstrText xml:space="preserve"> REF _Ref527141224 \h </w:delInstrText>
        </w:r>
        <w:r w:rsidR="005555D4" w:rsidDel="00681596">
          <w:fldChar w:fldCharType="separate"/>
        </w:r>
        <w:r w:rsidR="00054B21" w:rsidDel="00681596">
          <w:delText xml:space="preserve">Figura </w:delText>
        </w:r>
        <w:r w:rsidR="00054B21" w:rsidDel="00681596">
          <w:rPr>
            <w:noProof/>
          </w:rPr>
          <w:delText>17</w:delText>
        </w:r>
        <w:r w:rsidR="005555D4" w:rsidDel="00681596">
          <w:fldChar w:fldCharType="end"/>
        </w:r>
        <w:r w:rsidR="00322554" w:rsidRPr="00322554" w:rsidDel="00681596">
          <w:delText xml:space="preserve">. </w:delText>
        </w:r>
      </w:del>
      <w:del w:id="664" w:author="Ryan Lemos" w:date="2019-10-07T08:49:00Z">
        <w:r w:rsidR="0061287F" w:rsidDel="00681596">
          <w:delText>O</w:delText>
        </w:r>
      </w:del>
      <w:ins w:id="665" w:author="Ryan Lemos" w:date="2019-10-07T08:49:00Z">
        <w:r>
          <w:t>Um</w:t>
        </w:r>
      </w:ins>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rsidR="000451C9">
        <w:t>.</w:t>
      </w:r>
      <w:r w:rsidR="00322554" w:rsidRPr="00322554">
        <w:t xml:space="preserve"> </w:t>
      </w:r>
      <w:r w:rsidR="000451C9">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del w:id="666" w:author="Ryan Lemos" w:date="2019-10-07T11:05:00Z">
        <w:r w:rsidR="005F248C">
          <w:fldChar w:fldCharType="separate"/>
        </w:r>
      </w:del>
      <w:ins w:id="667" w:author="Ryan Lemos" w:date="2019-10-09T09:44:00Z">
        <w:r w:rsidR="00511CE0" w:rsidDel="00681596">
          <w:t xml:space="preserve">Figura </w:t>
        </w:r>
        <w:r w:rsidR="00511CE0" w:rsidDel="00D343FF">
          <w:rPr>
            <w:noProof/>
          </w:rPr>
          <w:t>17</w:t>
        </w:r>
      </w:ins>
      <w:del w:id="668" w:author="Ryan Lemos" w:date="2019-10-07T11:05:00Z">
        <w:r w:rsidR="00054B21" w:rsidDel="00EA672B">
          <w:delText xml:space="preserve">Figura </w:delText>
        </w:r>
        <w:r w:rsidR="00054B21" w:rsidDel="00EA672B">
          <w:rPr>
            <w:noProof/>
          </w:rPr>
          <w:delText>17</w:delText>
        </w:r>
      </w:del>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Del="00681596" w:rsidRDefault="00322554" w:rsidP="00952162">
      <w:pPr>
        <w:pStyle w:val="Fontes"/>
        <w:rPr>
          <w:del w:id="669" w:author="Ryan Lemos" w:date="2019-10-07T08:49:00Z"/>
        </w:rPr>
      </w:pPr>
      <w:bookmarkStart w:id="670" w:name="_Ref526690766"/>
    </w:p>
    <w:p w14:paraId="1ACE1E16" w14:textId="53F75F19" w:rsidR="00130966" w:rsidDel="00681596" w:rsidRDefault="00130966" w:rsidP="00952162">
      <w:pPr>
        <w:pStyle w:val="Legenda"/>
        <w:keepNext/>
        <w:rPr>
          <w:del w:id="671" w:author="Ryan Lemos" w:date="2019-10-07T08:47:00Z"/>
        </w:rPr>
      </w:pPr>
      <w:bookmarkStart w:id="672" w:name="_Ref527141224"/>
      <w:del w:id="673" w:author="Ryan Lemos" w:date="2019-10-07T08:47: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674" w:author="Ryan Lemos" w:date="2019-10-05T19:42:00Z">
        <w:r w:rsidR="00054B21" w:rsidDel="00D343FF">
          <w:rPr>
            <w:noProof/>
          </w:rPr>
          <w:delText>17</w:delText>
        </w:r>
      </w:del>
      <w:del w:id="675" w:author="Ryan Lemos" w:date="2019-10-07T08:47:00Z">
        <w:r w:rsidR="00681596" w:rsidDel="00681596">
          <w:rPr>
            <w:noProof/>
          </w:rPr>
          <w:fldChar w:fldCharType="end"/>
        </w:r>
        <w:bookmarkEnd w:id="670"/>
        <w:bookmarkEnd w:id="672"/>
        <w:r w:rsidDel="00681596">
          <w:delText xml:space="preserve"> - CSS inserido através da </w:delText>
        </w:r>
        <w:r w:rsidRPr="00952162" w:rsidDel="00681596">
          <w:rPr>
            <w:i/>
          </w:rPr>
          <w:delText>tag style</w:delText>
        </w:r>
      </w:del>
    </w:p>
    <w:p w14:paraId="7064FB45" w14:textId="54081C5F" w:rsidR="00DC4A43" w:rsidDel="00681596" w:rsidRDefault="00CB768F" w:rsidP="00952162">
      <w:pPr>
        <w:pStyle w:val="Fontes"/>
        <w:rPr>
          <w:del w:id="676" w:author="Ryan Lemos" w:date="2019-10-07T08:47:00Z"/>
        </w:rPr>
      </w:pPr>
      <w:del w:id="677" w:author="Ryan Lemos" w:date="2019-10-07T08:47:00Z">
        <w:r w:rsidRPr="00832539" w:rsidDel="00681596">
          <w:rPr>
            <w:noProof/>
            <w:lang w:eastAsia="pt-BR"/>
          </w:rPr>
          <w:drawing>
            <wp:inline distT="0" distB="0" distL="0" distR="0" wp14:anchorId="78B5AE0D" wp14:editId="71E9624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2"/>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6D0878A1" w14:textId="39741A96" w:rsidR="00130966" w:rsidDel="00681596" w:rsidRDefault="00130966" w:rsidP="00130966">
      <w:pPr>
        <w:pStyle w:val="Fontes"/>
        <w:rPr>
          <w:del w:id="678" w:author="Ryan Lemos" w:date="2019-10-07T08:47:00Z"/>
        </w:rPr>
      </w:pPr>
      <w:del w:id="679" w:author="Ryan Lemos" w:date="2019-10-07T08:47:00Z">
        <w:r w:rsidDel="00681596">
          <w:delText>Fonte: CAELUM, 2018</w:delText>
        </w:r>
        <w:r w:rsidR="00237DB9" w:rsidDel="00681596">
          <w:delText>, p.22</w:delText>
        </w:r>
        <w:r w:rsidDel="00681596">
          <w:delText>.</w:delText>
        </w:r>
      </w:del>
    </w:p>
    <w:p w14:paraId="7908AE59" w14:textId="77777777" w:rsidR="00130966" w:rsidDel="00681596" w:rsidRDefault="00130966">
      <w:pPr>
        <w:pStyle w:val="Fontes"/>
        <w:rPr>
          <w:del w:id="680" w:author="Ryan Lemos" w:date="2019-10-07T08:47:00Z"/>
        </w:rPr>
      </w:pPr>
    </w:p>
    <w:p w14:paraId="5D1581E5" w14:textId="1C104025" w:rsidR="00322554" w:rsidDel="00681596" w:rsidRDefault="000451C9">
      <w:pPr>
        <w:rPr>
          <w:del w:id="681" w:author="Ryan Lemos" w:date="2019-10-07T08:47:00Z"/>
        </w:rPr>
      </w:pPr>
      <w:del w:id="682" w:author="Ryan Lemos" w:date="2019-10-07T08:47:00Z">
        <w:r w:rsidDel="00681596">
          <w:delText>A terceira maneira de se estilizar os elementos HTML se dá</w:delText>
        </w:r>
        <w:r w:rsidR="00322554" w:rsidDel="00681596">
          <w:delText xml:space="preserve"> po</w:delText>
        </w:r>
        <w:r w:rsidR="00322554" w:rsidRPr="00322554" w:rsidDel="00681596">
          <w:delText>r meio de um arquivo separado</w:delText>
        </w:r>
        <w:r w:rsidR="00322554" w:rsidDel="00681596">
          <w:delText xml:space="preserve"> </w:delText>
        </w:r>
        <w:r w:rsidDel="00681596">
          <w:delText>como visto</w:delText>
        </w:r>
        <w:r w:rsidR="00322554" w:rsidDel="00681596">
          <w:delText xml:space="preserve"> na </w:delText>
        </w:r>
        <w:r w:rsidR="00322554" w:rsidDel="00681596">
          <w:fldChar w:fldCharType="begin"/>
        </w:r>
        <w:r w:rsidR="00322554" w:rsidDel="00681596">
          <w:delInstrText xml:space="preserve"> REF _Ref527043688 \h </w:delInstrText>
        </w:r>
        <w:r w:rsidR="00322554" w:rsidDel="00681596">
          <w:fldChar w:fldCharType="separate"/>
        </w:r>
        <w:r w:rsidR="00054B21" w:rsidDel="00681596">
          <w:delText xml:space="preserve">Figura </w:delText>
        </w:r>
        <w:r w:rsidR="00054B21" w:rsidDel="00681596">
          <w:rPr>
            <w:noProof/>
          </w:rPr>
          <w:delText>18</w:delText>
        </w:r>
        <w:r w:rsidR="00322554" w:rsidDel="00681596">
          <w:fldChar w:fldCharType="end"/>
        </w:r>
        <w:r w:rsidR="00CB211B" w:rsidDel="00681596">
          <w:delText>, de maneira que o código CSS fique separado da codificação feita em HTML</w:delText>
        </w:r>
        <w:r w:rsidDel="00681596">
          <w:delText xml:space="preserve"> </w:delText>
        </w:r>
        <w:r w:rsidR="00752E3D" w:rsidDel="00681596">
          <w:rPr>
            <w:noProof/>
          </w:rPr>
          <w:delText>(CAELUM, 2018)</w:delText>
        </w:r>
        <w:r w:rsidR="00CB211B" w:rsidDel="00681596">
          <w:delText>.</w:delText>
        </w:r>
        <w:r w:rsidR="00CE64D8" w:rsidDel="00681596">
          <w:delText xml:space="preserve"> </w:delText>
        </w:r>
      </w:del>
    </w:p>
    <w:p w14:paraId="1D2507E2" w14:textId="77777777" w:rsidR="00322554" w:rsidRDefault="00322554">
      <w:pPr>
        <w:pStyle w:val="Fontes"/>
        <w:jc w:val="both"/>
        <w:pPrChange w:id="683" w:author="Ryan Lemos" w:date="2019-10-07T08:47:00Z">
          <w:pPr>
            <w:pStyle w:val="Fontes"/>
          </w:pPr>
        </w:pPrChange>
      </w:pPr>
    </w:p>
    <w:p w14:paraId="30AC2CD7" w14:textId="111DFFB7" w:rsidR="00322554" w:rsidRDefault="00322554" w:rsidP="00952162">
      <w:pPr>
        <w:pStyle w:val="Legenda"/>
        <w:keepNext/>
      </w:pPr>
      <w:bookmarkStart w:id="684" w:name="_Ref527043688"/>
      <w:r>
        <w:t xml:space="preserve">Figura </w:t>
      </w:r>
      <w:r w:rsidR="002D50FD">
        <w:fldChar w:fldCharType="begin"/>
      </w:r>
      <w:r w:rsidR="002D50FD">
        <w:instrText xml:space="preserve"> SEQ Figura \* ARABIC </w:instrText>
      </w:r>
      <w:r w:rsidR="002D50FD">
        <w:fldChar w:fldCharType="separate"/>
      </w:r>
      <w:ins w:id="685" w:author="Ryan Lemos" w:date="2019-10-09T09:44:00Z">
        <w:r w:rsidR="00511CE0">
          <w:rPr>
            <w:noProof/>
          </w:rPr>
          <w:t>15</w:t>
        </w:r>
      </w:ins>
      <w:del w:id="686" w:author="Ryan Lemos" w:date="2019-10-05T19:42:00Z">
        <w:r w:rsidR="00054B21" w:rsidDel="00D343FF">
          <w:rPr>
            <w:noProof/>
          </w:rPr>
          <w:delText>18</w:delText>
        </w:r>
      </w:del>
      <w:r w:rsidR="002D50FD">
        <w:rPr>
          <w:noProof/>
        </w:rPr>
        <w:fldChar w:fldCharType="end"/>
      </w:r>
      <w:bookmarkEnd w:id="684"/>
      <w:r>
        <w:t xml:space="preserve"> </w:t>
      </w:r>
      <w:del w:id="687" w:author="Ryan Lemos" w:date="2019-10-07T08:48:00Z">
        <w:r w:rsidDel="00681596">
          <w:delText>-</w:delText>
        </w:r>
      </w:del>
      <w:ins w:id="688" w:author="Ryan Lemos" w:date="2019-10-07T08:48:00Z">
        <w:r w:rsidR="00681596">
          <w:t>–</w:t>
        </w:r>
      </w:ins>
      <w:r>
        <w:t xml:space="preserve"> </w:t>
      </w:r>
      <w:del w:id="689" w:author="Ryan Lemos" w:date="2019-10-07T08:48:00Z">
        <w:r w:rsidRPr="00CB6BC3" w:rsidDel="00681596">
          <w:delText>CSS contido no arquivo estilos.css</w:delText>
        </w:r>
      </w:del>
      <w:ins w:id="690" w:author="Ryan Lemos" w:date="2019-10-07T08:48:00Z">
        <w:r w:rsidR="00681596">
          <w:t xml:space="preserve">Exemplo de um seletor </w:t>
        </w:r>
      </w:ins>
      <w:ins w:id="691" w:author="Ryan Lemos" w:date="2019-10-07T08:50:00Z">
        <w:r w:rsidR="00681596">
          <w:t>CSS</w:t>
        </w:r>
      </w:ins>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3"/>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Del="00681596" w:rsidRDefault="00322554" w:rsidP="00952162">
      <w:pPr>
        <w:pStyle w:val="Fontes"/>
        <w:rPr>
          <w:del w:id="692" w:author="Ryan Lemos" w:date="2019-10-07T08:46:00Z"/>
        </w:rPr>
      </w:pPr>
    </w:p>
    <w:p w14:paraId="772DBE98" w14:textId="38783905" w:rsidR="00CB211B" w:rsidDel="00681596" w:rsidRDefault="00A80249">
      <w:pPr>
        <w:ind w:firstLine="0"/>
        <w:rPr>
          <w:del w:id="693" w:author="Ryan Lemos" w:date="2019-10-07T08:46:00Z"/>
        </w:rPr>
        <w:pPrChange w:id="694" w:author="Ryan Lemos" w:date="2019-10-07T08:46:00Z">
          <w:pPr/>
        </w:pPrChange>
      </w:pPr>
      <w:del w:id="695" w:author="Ryan Lemos" w:date="2019-10-07T08:46:00Z">
        <w:r w:rsidDel="00681596">
          <w:delText xml:space="preserve">A sintaxe CSS segue o modelo descrito pela </w:delText>
        </w:r>
        <w:r w:rsidDel="00681596">
          <w:fldChar w:fldCharType="begin"/>
        </w:r>
        <w:r w:rsidDel="00681596">
          <w:delInstrText xml:space="preserve"> REF _Ref527141224 \h </w:delInstrText>
        </w:r>
        <w:r w:rsidDel="00681596">
          <w:fldChar w:fldCharType="separate"/>
        </w:r>
        <w:r w:rsidR="00054B21" w:rsidDel="00681596">
          <w:delText xml:space="preserve">Figura </w:delText>
        </w:r>
        <w:r w:rsidR="00054B21" w:rsidDel="00681596">
          <w:rPr>
            <w:noProof/>
          </w:rPr>
          <w:delText>17</w:delText>
        </w:r>
        <w:r w:rsidDel="00681596">
          <w:fldChar w:fldCharType="end"/>
        </w:r>
        <w:r w:rsidDel="00681596">
          <w:delText xml:space="preserve">. </w:delText>
        </w:r>
        <w:r w:rsidR="001B67AB" w:rsidDel="00681596">
          <w:delText>A única diferença é que p</w:delText>
        </w:r>
        <w:r w:rsidR="00CB211B" w:rsidDel="00681596">
          <w:delText>ara utilizar</w:delText>
        </w:r>
        <w:r w:rsidR="000451C9" w:rsidDel="00681596">
          <w:delText xml:space="preserve"> a estilização contida</w:delText>
        </w:r>
        <w:r w:rsidR="00CB211B" w:rsidDel="00681596">
          <w:delText xml:space="preserve"> </w:delText>
        </w:r>
        <w:r w:rsidR="000451C9" w:rsidDel="00681596">
          <w:delText>n</w:delText>
        </w:r>
        <w:r w:rsidR="00CB211B" w:rsidDel="00681596">
          <w:delText>o arquivo CSS no</w:delText>
        </w:r>
        <w:r w:rsidR="000451C9" w:rsidDel="00681596">
          <w:delText xml:space="preserve"> documento</w:delText>
        </w:r>
        <w:r w:rsidR="00CB211B" w:rsidDel="00681596">
          <w:delText xml:space="preserve"> HTML</w:delText>
        </w:r>
        <w:r w:rsidR="000451C9" w:rsidDel="00681596">
          <w:delText xml:space="preserve"> d</w:delText>
        </w:r>
        <w:r w:rsidR="00CB211B" w:rsidDel="00681596">
          <w:delText xml:space="preserve">eve-se utilizar no código HTML uma </w:delText>
        </w:r>
        <w:r w:rsidR="00CB211B" w:rsidRPr="00952162" w:rsidDel="00681596">
          <w:rPr>
            <w:i/>
          </w:rPr>
          <w:delText>tag</w:delText>
        </w:r>
        <w:r w:rsidR="005F248C" w:rsidDel="00681596">
          <w:rPr>
            <w:i/>
          </w:rPr>
          <w:delText xml:space="preserve"> </w:delText>
        </w:r>
        <w:r w:rsidR="000451C9" w:rsidDel="00681596">
          <w:delText>‘</w:delText>
        </w:r>
        <w:r w:rsidR="00CB211B" w:rsidRPr="00952162" w:rsidDel="00681596">
          <w:rPr>
            <w:i/>
          </w:rPr>
          <w:delText>link</w:delText>
        </w:r>
        <w:r w:rsidR="000451C9" w:rsidRPr="00952162" w:rsidDel="00681596">
          <w:delText>’</w:delText>
        </w:r>
        <w:r w:rsidR="00406AB2" w:rsidDel="00681596">
          <w:delText>.</w:delText>
        </w:r>
        <w:r w:rsidR="000451C9" w:rsidDel="00681596">
          <w:delText xml:space="preserve"> A </w:delText>
        </w:r>
        <w:r w:rsidR="000451C9" w:rsidRPr="00952162" w:rsidDel="00681596">
          <w:rPr>
            <w:i/>
          </w:rPr>
          <w:delText>tag</w:delText>
        </w:r>
        <w:r w:rsidR="000451C9" w:rsidDel="00681596">
          <w:delText xml:space="preserve"> </w:delText>
        </w:r>
        <w:r w:rsidR="005F248C" w:rsidDel="00681596">
          <w:delText>‘</w:delText>
        </w:r>
        <w:r w:rsidR="000451C9" w:rsidRPr="00952162" w:rsidDel="00681596">
          <w:rPr>
            <w:i/>
          </w:rPr>
          <w:delText>link</w:delText>
        </w:r>
        <w:r w:rsidR="005F248C" w:rsidDel="00681596">
          <w:rPr>
            <w:i/>
          </w:rPr>
          <w:delText>’</w:delText>
        </w:r>
        <w:r w:rsidR="00CB211B" w:rsidDel="00681596">
          <w:delText xml:space="preserve"> é responsável por carregar e possibilitar o uso dos estilos</w:delText>
        </w:r>
        <w:r w:rsidR="000451C9" w:rsidDel="00681596">
          <w:delText xml:space="preserve"> a partir de</w:delText>
        </w:r>
        <w:r w:rsidR="00CB211B" w:rsidDel="00681596">
          <w:delText xml:space="preserve"> um arquivo externo. Para indicar a localização do arquivo CSS, deve-se utilizar um atributo da </w:delText>
        </w:r>
        <w:r w:rsidR="00CB211B" w:rsidRPr="00952162" w:rsidDel="00681596">
          <w:rPr>
            <w:i/>
          </w:rPr>
          <w:delText>tag</w:delText>
        </w:r>
        <w:r w:rsidR="00CB211B" w:rsidDel="00681596">
          <w:delText xml:space="preserve"> </w:delText>
        </w:r>
        <w:r w:rsidR="005F248C" w:rsidDel="00681596">
          <w:delText>‘</w:delText>
        </w:r>
        <w:r w:rsidR="00CB211B" w:rsidRPr="00952162" w:rsidDel="00681596">
          <w:rPr>
            <w:i/>
          </w:rPr>
          <w:delText>link</w:delText>
        </w:r>
        <w:r w:rsidR="005F248C" w:rsidDel="00681596">
          <w:rPr>
            <w:i/>
          </w:rPr>
          <w:delText>’</w:delText>
        </w:r>
        <w:r w:rsidR="00CB211B" w:rsidDel="00681596">
          <w:rPr>
            <w:i/>
          </w:rPr>
          <w:delText xml:space="preserve"> </w:delText>
        </w:r>
        <w:r w:rsidR="00CB211B" w:rsidDel="00681596">
          <w:delText xml:space="preserve">chamado </w:delText>
        </w:r>
        <w:r w:rsidR="005F248C" w:rsidDel="00681596">
          <w:delText>‘</w:delText>
        </w:r>
        <w:r w:rsidR="00CB211B" w:rsidDel="00681596">
          <w:delText>href</w:delText>
        </w:r>
        <w:r w:rsidR="005F248C" w:rsidDel="00681596">
          <w:delText>’</w:delText>
        </w:r>
        <w:r w:rsidR="00CB211B" w:rsidDel="00681596">
          <w:delText>, e nesse atributo</w:delText>
        </w:r>
        <w:r w:rsidR="000451C9" w:rsidDel="00681596">
          <w:delText xml:space="preserve"> </w:delText>
        </w:r>
        <w:r w:rsidR="00CB211B" w:rsidDel="00681596">
          <w:delText xml:space="preserve">indicar o caminho até o arquivo de estilos, conforme demonstrado na </w:delText>
        </w:r>
        <w:r w:rsidR="00CB211B" w:rsidDel="00681596">
          <w:fldChar w:fldCharType="begin"/>
        </w:r>
        <w:r w:rsidR="00CB211B" w:rsidDel="00681596">
          <w:delInstrText xml:space="preserve"> REF _Ref526690737 \h </w:delInstrText>
        </w:r>
        <w:r w:rsidR="00CB211B" w:rsidDel="00681596">
          <w:fldChar w:fldCharType="separate"/>
        </w:r>
        <w:r w:rsidR="00054B21" w:rsidDel="00681596">
          <w:delText xml:space="preserve">Figura </w:delText>
        </w:r>
        <w:r w:rsidR="00054B21" w:rsidDel="00681596">
          <w:rPr>
            <w:noProof/>
          </w:rPr>
          <w:delText>19</w:delText>
        </w:r>
        <w:r w:rsidR="00CB211B" w:rsidDel="00681596">
          <w:fldChar w:fldCharType="end"/>
        </w:r>
        <w:r w:rsidR="00CB211B" w:rsidDel="00681596">
          <w:delText>. O estilo criado</w:delText>
        </w:r>
        <w:r w:rsidR="001B67AB" w:rsidDel="00681596">
          <w:delText xml:space="preserve"> na </w:delText>
        </w:r>
        <w:r w:rsidR="001B67AB" w:rsidDel="00681596">
          <w:fldChar w:fldCharType="begin"/>
        </w:r>
        <w:r w:rsidR="001B67AB" w:rsidDel="00681596">
          <w:delInstrText xml:space="preserve"> REF _Ref527043688 \h </w:delInstrText>
        </w:r>
        <w:r w:rsidR="001B67AB" w:rsidDel="00681596">
          <w:fldChar w:fldCharType="separate"/>
        </w:r>
        <w:r w:rsidR="00054B21" w:rsidDel="00681596">
          <w:delText xml:space="preserve">Figura </w:delText>
        </w:r>
        <w:r w:rsidR="00054B21" w:rsidDel="00681596">
          <w:rPr>
            <w:noProof/>
          </w:rPr>
          <w:delText>18</w:delText>
        </w:r>
        <w:r w:rsidR="001B67AB" w:rsidDel="00681596">
          <w:fldChar w:fldCharType="end"/>
        </w:r>
        <w:r w:rsidR="00CB211B" w:rsidDel="00681596">
          <w:delText xml:space="preserve"> é utilizado na </w:delText>
        </w:r>
        <w:r w:rsidR="00CB211B" w:rsidRPr="00952162" w:rsidDel="00681596">
          <w:rPr>
            <w:i/>
          </w:rPr>
          <w:delText>tag</w:delText>
        </w:r>
        <w:r w:rsidR="00CB211B" w:rsidDel="00681596">
          <w:delText xml:space="preserve"> &lt;p&gt; do documento HTML</w:delText>
        </w:r>
        <w:r w:rsidR="001B67AB" w:rsidDel="00681596">
          <w:delText xml:space="preserve"> da </w:delText>
        </w:r>
        <w:r w:rsidR="001B67AB" w:rsidDel="00681596">
          <w:fldChar w:fldCharType="begin"/>
        </w:r>
        <w:r w:rsidR="001B67AB" w:rsidDel="00681596">
          <w:delInstrText xml:space="preserve"> REF _Ref526690737 \h </w:delInstrText>
        </w:r>
        <w:r w:rsidR="001B67AB" w:rsidDel="00681596">
          <w:fldChar w:fldCharType="separate"/>
        </w:r>
        <w:r w:rsidR="00054B21" w:rsidDel="00681596">
          <w:delText xml:space="preserve">Figura </w:delText>
        </w:r>
        <w:r w:rsidR="00054B21" w:rsidDel="00681596">
          <w:rPr>
            <w:noProof/>
          </w:rPr>
          <w:delText>19</w:delText>
        </w:r>
        <w:r w:rsidR="001B67AB" w:rsidDel="00681596">
          <w:fldChar w:fldCharType="end"/>
        </w:r>
        <w:r w:rsidR="00406AB2" w:rsidDel="00681596">
          <w:delText xml:space="preserve"> </w:delText>
        </w:r>
        <w:r w:rsidR="00752E3D" w:rsidDel="00681596">
          <w:rPr>
            <w:noProof/>
          </w:rPr>
          <w:delText>(CAELUM, 2018)</w:delText>
        </w:r>
        <w:r w:rsidR="00CB211B" w:rsidDel="00681596">
          <w:delText>.</w:delText>
        </w:r>
      </w:del>
    </w:p>
    <w:p w14:paraId="30F5D0B8" w14:textId="77777777" w:rsidR="000451C9" w:rsidRPr="00CB211B" w:rsidDel="00681596" w:rsidRDefault="000451C9">
      <w:pPr>
        <w:ind w:firstLine="0"/>
        <w:rPr>
          <w:del w:id="696" w:author="Ryan Lemos" w:date="2019-10-07T08:46:00Z"/>
        </w:rPr>
        <w:pPrChange w:id="697" w:author="Ryan Lemos" w:date="2019-10-07T08:46:00Z">
          <w:pPr/>
        </w:pPrChange>
      </w:pPr>
    </w:p>
    <w:p w14:paraId="6154F44A" w14:textId="025B6D0B" w:rsidR="00130966" w:rsidDel="00681596" w:rsidRDefault="00130966">
      <w:pPr>
        <w:pStyle w:val="Legenda"/>
        <w:keepNext/>
        <w:jc w:val="both"/>
        <w:rPr>
          <w:del w:id="698" w:author="Ryan Lemos" w:date="2019-10-07T08:46:00Z"/>
        </w:rPr>
        <w:pPrChange w:id="699" w:author="Ryan Lemos" w:date="2019-10-07T08:46:00Z">
          <w:pPr>
            <w:pStyle w:val="Legenda"/>
            <w:keepNext/>
          </w:pPr>
        </w:pPrChange>
      </w:pPr>
      <w:bookmarkStart w:id="700" w:name="_Ref526690737"/>
      <w:del w:id="701" w:author="Ryan Lemos" w:date="2019-10-07T08:46:00Z">
        <w:r w:rsidDel="00681596">
          <w:delText xml:space="preserve">Figura </w:delText>
        </w:r>
        <w:r w:rsidR="00681596" w:rsidDel="00681596">
          <w:fldChar w:fldCharType="begin"/>
        </w:r>
        <w:r w:rsidR="00681596" w:rsidDel="00681596">
          <w:delInstrText xml:space="preserve"> SEQ Figura \* ARABIC </w:delInstrText>
        </w:r>
        <w:r w:rsidR="00681596" w:rsidDel="00681596">
          <w:fldChar w:fldCharType="separate"/>
        </w:r>
      </w:del>
      <w:del w:id="702" w:author="Ryan Lemos" w:date="2019-10-05T19:42:00Z">
        <w:r w:rsidR="00054B21" w:rsidDel="00D343FF">
          <w:rPr>
            <w:noProof/>
          </w:rPr>
          <w:delText>19</w:delText>
        </w:r>
      </w:del>
      <w:del w:id="703" w:author="Ryan Lemos" w:date="2019-10-07T08:46:00Z">
        <w:r w:rsidR="00681596" w:rsidDel="00681596">
          <w:rPr>
            <w:noProof/>
          </w:rPr>
          <w:fldChar w:fldCharType="end"/>
        </w:r>
        <w:bookmarkEnd w:id="700"/>
        <w:r w:rsidDel="00681596">
          <w:delText xml:space="preserve"> - CSS inserido através de um arquivo externo</w:delText>
        </w:r>
      </w:del>
    </w:p>
    <w:p w14:paraId="132CA5BC" w14:textId="73DB2D47" w:rsidR="00DC4A43" w:rsidDel="00681596" w:rsidRDefault="00CB768F">
      <w:pPr>
        <w:pStyle w:val="Fontes"/>
        <w:jc w:val="both"/>
        <w:rPr>
          <w:del w:id="704" w:author="Ryan Lemos" w:date="2019-10-07T08:46:00Z"/>
        </w:rPr>
        <w:pPrChange w:id="705" w:author="Ryan Lemos" w:date="2019-10-07T08:46:00Z">
          <w:pPr>
            <w:pStyle w:val="Fontes"/>
          </w:pPr>
        </w:pPrChange>
      </w:pPr>
      <w:del w:id="706" w:author="Ryan Lemos" w:date="2019-10-07T08:46:00Z">
        <w:r w:rsidRPr="00832539" w:rsidDel="00681596">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4"/>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32DED186" w14:textId="1CB79C1E" w:rsidR="00130966" w:rsidDel="00681596" w:rsidRDefault="00130966">
      <w:pPr>
        <w:pStyle w:val="Fontes"/>
        <w:jc w:val="both"/>
        <w:rPr>
          <w:del w:id="707" w:author="Ryan Lemos" w:date="2019-10-07T08:43:00Z"/>
        </w:rPr>
        <w:pPrChange w:id="708" w:author="Ryan Lemos" w:date="2019-10-07T08:46:00Z">
          <w:pPr>
            <w:pStyle w:val="Fontes"/>
          </w:pPr>
        </w:pPrChange>
      </w:pPr>
      <w:del w:id="709" w:author="Ryan Lemos" w:date="2019-10-07T08:46:00Z">
        <w:r w:rsidDel="00681596">
          <w:delText>Fonte: CAELUM, 2018</w:delText>
        </w:r>
        <w:r w:rsidR="00237DB9" w:rsidDel="00681596">
          <w:delText>, p.22</w:delText>
        </w:r>
        <w:r w:rsidDel="00681596">
          <w:delText>.</w:delText>
        </w:r>
      </w:del>
    </w:p>
    <w:p w14:paraId="1C44D40A" w14:textId="5FCF0BE7" w:rsidR="005E32C9" w:rsidRPr="009B3841" w:rsidDel="00681596" w:rsidRDefault="005E32C9">
      <w:pPr>
        <w:ind w:firstLine="0"/>
        <w:rPr>
          <w:del w:id="710" w:author="Ryan Lemos" w:date="2019-10-07T08:43:00Z"/>
        </w:rPr>
      </w:pPr>
    </w:p>
    <w:p w14:paraId="17874160" w14:textId="4AECE6C4" w:rsidR="00705B26" w:rsidDel="00681596" w:rsidRDefault="00705B26">
      <w:pPr>
        <w:pStyle w:val="Fontes"/>
        <w:jc w:val="both"/>
        <w:rPr>
          <w:del w:id="711" w:author="Ryan Lemos" w:date="2019-10-07T08:47:00Z"/>
        </w:rPr>
        <w:pPrChange w:id="712" w:author="Ryan Lemos" w:date="2019-10-07T08:46:00Z">
          <w:pPr>
            <w:pStyle w:val="Ttulo4"/>
          </w:pPr>
        </w:pPrChange>
      </w:pPr>
      <w:del w:id="713" w:author="Ryan Lemos" w:date="2019-10-07T08:43:00Z">
        <w:r w:rsidDel="00681596">
          <w:delText>MaterializeCSS</w:delText>
        </w:r>
      </w:del>
    </w:p>
    <w:p w14:paraId="3AE3CD20" w14:textId="77777777" w:rsidR="00705B26" w:rsidRDefault="00705B26">
      <w:pPr>
        <w:pStyle w:val="Fontes"/>
        <w:jc w:val="both"/>
        <w:pPrChange w:id="714" w:author="Ryan Lemos" w:date="2019-10-07T08:47:00Z">
          <w:pPr/>
        </w:pPrChange>
      </w:pPr>
    </w:p>
    <w:p w14:paraId="504128E1" w14:textId="0AC732EF" w:rsidR="00705B26" w:rsidRPr="00FD0909" w:rsidRDefault="006C52DB" w:rsidP="00705B26">
      <w:r>
        <w:t xml:space="preserve">O </w:t>
      </w:r>
      <w:proofErr w:type="spellStart"/>
      <w:r>
        <w:t>MaterializeCSS</w:t>
      </w:r>
      <w:proofErr w:type="spellEnd"/>
      <w:r w:rsidR="008051B4">
        <w:t>, ou somente Materialize,</w:t>
      </w:r>
      <w:r>
        <w:t xml:space="preserve"> se trata de um </w:t>
      </w:r>
      <w:r w:rsidRPr="005B582B">
        <w:rPr>
          <w:i/>
          <w:iCs/>
        </w:rPr>
        <w:t>framework</w:t>
      </w:r>
      <w:r>
        <w:t xml:space="preserve">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w:t>
      </w:r>
      <w:r w:rsidR="00512162">
        <w:t>a</w:t>
      </w:r>
      <w:r>
        <w:t xml:space="preserve"> p.1). </w:t>
      </w:r>
      <w:r w:rsidR="00FD0909">
        <w:t xml:space="preserve">Em outras palavras o </w:t>
      </w:r>
      <w:r w:rsidR="00FD0909" w:rsidRPr="00596E44">
        <w:rPr>
          <w:i/>
        </w:rPr>
        <w:t>Material Design</w:t>
      </w:r>
      <w:r w:rsidR="00FD0909">
        <w:t xml:space="preserve"> é uma metodologia de </w:t>
      </w:r>
      <w:r w:rsidR="00FD0909" w:rsidRPr="005B582B">
        <w:rPr>
          <w:i/>
          <w:iCs/>
        </w:rPr>
        <w:t>design</w:t>
      </w:r>
      <w:r w:rsidR="00FD0909">
        <w:t xml:space="preserve"> desenvolvida pela Google</w:t>
      </w:r>
      <w:r w:rsidR="008051B4">
        <w:t xml:space="preserve"> e</w:t>
      </w:r>
      <w:r w:rsidR="00FD0909">
        <w:t xml:space="preserve"> utilizada no seu sistema de aparelhos móveis, o Android.</w:t>
      </w:r>
      <w:r w:rsidR="0022253C">
        <w:t xml:space="preserve"> Quanto ao Materialize se trata de um </w:t>
      </w:r>
      <w:r w:rsidR="0022253C" w:rsidRPr="005B582B">
        <w:rPr>
          <w:i/>
          <w:iCs/>
        </w:rPr>
        <w:t>framework</w:t>
      </w:r>
      <w:r w:rsidR="008051B4">
        <w:t xml:space="preserve"> CSS</w:t>
      </w:r>
      <w:r w:rsidR="0022253C">
        <w:t xml:space="preserve"> que utiliza os conceitos de </w:t>
      </w:r>
      <w:r w:rsidR="0022253C" w:rsidRPr="005B582B">
        <w:rPr>
          <w:i/>
          <w:iCs/>
        </w:rPr>
        <w:t>Material Design</w:t>
      </w:r>
      <w:r w:rsidR="0022253C">
        <w:t xml:space="preserve">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715" w:name="_Toc21505875"/>
      <w:proofErr w:type="spellStart"/>
      <w:r w:rsidRPr="003635FC">
        <w:t>J</w:t>
      </w:r>
      <w:r w:rsidR="0034001E" w:rsidRPr="003635FC">
        <w:t>ava</w:t>
      </w:r>
      <w:r w:rsidRPr="003635FC">
        <w:t>S</w:t>
      </w:r>
      <w:r w:rsidR="0034001E" w:rsidRPr="003635FC">
        <w:t>cript</w:t>
      </w:r>
      <w:proofErr w:type="spellEnd"/>
      <w:r w:rsidR="004B14A6">
        <w:t xml:space="preserve"> (</w:t>
      </w:r>
      <w:commentRangeStart w:id="716"/>
      <w:r w:rsidR="004B14A6">
        <w:t>JS</w:t>
      </w:r>
      <w:commentRangeEnd w:id="716"/>
      <w:r w:rsidR="00172A13">
        <w:rPr>
          <w:rStyle w:val="Refdecomentrio"/>
          <w:iCs w:val="0"/>
        </w:rPr>
        <w:commentReference w:id="716"/>
      </w:r>
      <w:r w:rsidR="004B14A6">
        <w:t>)</w:t>
      </w:r>
      <w:bookmarkEnd w:id="715"/>
    </w:p>
    <w:p w14:paraId="41C4581C" w14:textId="77777777" w:rsidR="003C5D1B" w:rsidRDefault="003C5D1B" w:rsidP="008D625B"/>
    <w:p w14:paraId="2474FF24" w14:textId="77777777" w:rsidR="00C77717" w:rsidRDefault="00C77717" w:rsidP="008D625B">
      <w:r>
        <w:lastRenderedPageBreak/>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53424823" w:rsidR="00BF4602" w:rsidDel="00172A13" w:rsidRDefault="00C77717">
      <w:pPr>
        <w:rPr>
          <w:del w:id="717" w:author="Ryan Lemos" w:date="2019-10-07T19:59:00Z"/>
        </w:rPr>
      </w:pPr>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w:t>
      </w:r>
      <w:r w:rsidR="003C5D1B" w:rsidRPr="006F2975">
        <w:rPr>
          <w:i/>
          <w:iCs/>
          <w:rPrChange w:id="718" w:author="Ryan Lemos" w:date="2019-10-07T20:15:00Z">
            <w:rPr/>
          </w:rPrChange>
        </w:rPr>
        <w:t>browsers</w:t>
      </w:r>
      <w:ins w:id="719" w:author="Ryan Lemos" w:date="2019-10-07T20:15:00Z">
        <w:r w:rsidR="006F2975">
          <w:t xml:space="preserve"> (ou navegadores</w:t>
        </w:r>
        <w:r w:rsidR="006F2975" w:rsidRPr="006F2975">
          <w:rPr>
            <w:rPrChange w:id="720" w:author="Ryan Lemos" w:date="2019-10-07T20:15:00Z">
              <w:rPr>
                <w:i/>
                <w:iCs/>
              </w:rPr>
            </w:rPrChange>
          </w:rPr>
          <w:t>)</w:t>
        </w:r>
      </w:ins>
      <w:r w:rsidR="003C5F5F">
        <w:t>,</w:t>
      </w:r>
      <w:r w:rsidR="00406AB2">
        <w:t xml:space="preserve"> </w:t>
      </w:r>
      <w:del w:id="721" w:author="Ryan Lemos" w:date="2019-10-07T20:15:00Z">
        <w:r w:rsidR="00406AB2" w:rsidDel="006F2975">
          <w:delText xml:space="preserve">e os </w:delText>
        </w:r>
        <w:r w:rsidR="00406AB2" w:rsidRPr="00952162" w:rsidDel="006F2975">
          <w:rPr>
            <w:i/>
          </w:rPr>
          <w:delText>web</w:delText>
        </w:r>
        <w:r w:rsidR="00406AB2" w:rsidDel="006F2975">
          <w:delText xml:space="preserve"> browsers </w:delText>
        </w:r>
      </w:del>
      <w:r w:rsidR="00406AB2">
        <w:t>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del w:id="722" w:author="Ryan Lemos" w:date="2019-10-07T20:15:00Z">
        <w:r w:rsidR="00D16277" w:rsidDel="006F2975">
          <w:delText>.</w:delText>
        </w:r>
        <w:r w:rsidR="009573AF" w:rsidDel="006F2975">
          <w:delText xml:space="preserve"> </w:delText>
        </w:r>
        <w:r w:rsidDel="006F2975">
          <w:delText xml:space="preserve">O </w:delText>
        </w:r>
        <w:r w:rsidR="009573AF" w:rsidDel="006F2975">
          <w:delText>intuito</w:delText>
        </w:r>
        <w:r w:rsidDel="006F2975">
          <w:delText xml:space="preserve"> da linguagem</w:delText>
        </w:r>
        <w:r w:rsidR="009573AF" w:rsidDel="006F2975">
          <w:delText xml:space="preserve"> é prover dinamicidade aos conteúdos</w:delText>
        </w:r>
        <w:r w:rsidDel="006F2975">
          <w:delText>,</w:delText>
        </w:r>
        <w:r w:rsidR="009573AF" w:rsidDel="006F2975">
          <w:delText xml:space="preserve"> </w:delText>
        </w:r>
        <w:r w:rsidR="00ED455B" w:rsidDel="006F2975">
          <w:delText xml:space="preserve">uma vez que o HTML e o CSS </w:delText>
        </w:r>
        <w:r w:rsidR="0073374B" w:rsidDel="006F2975">
          <w:delText>provêm</w:delText>
        </w:r>
        <w:r w:rsidR="00ED455B" w:rsidDel="006F2975">
          <w:delText xml:space="preserve"> conteúdo estático </w:delText>
        </w:r>
        <w:r w:rsidR="00EC07D0" w:rsidDel="006F2975">
          <w:delText xml:space="preserve">a um documento </w:delText>
        </w:r>
        <w:r w:rsidR="00EC07D0" w:rsidRPr="00E95C78" w:rsidDel="006F2975">
          <w:rPr>
            <w:i/>
          </w:rPr>
          <w:delText>web</w:delText>
        </w:r>
        <w:r w:rsidR="000451C9" w:rsidDel="006F2975">
          <w:delText xml:space="preserve"> </w:delText>
        </w:r>
        <w:r w:rsidR="00752E3D" w:rsidDel="006F2975">
          <w:rPr>
            <w:noProof/>
          </w:rPr>
          <w:delText>(CAELUM, 2018)</w:delText>
        </w:r>
      </w:del>
      <w:r w:rsidR="00B9770A">
        <w:t>.</w:t>
      </w:r>
      <w:ins w:id="723" w:author="Ryan Lemos" w:date="2019-10-07T20:15:00Z">
        <w:r w:rsidR="006F2975">
          <w:t xml:space="preserve"> Então o </w:t>
        </w:r>
      </w:ins>
      <w:ins w:id="724" w:author="Ryan Lemos" w:date="2019-10-07T20:16:00Z">
        <w:r w:rsidR="006F2975">
          <w:t xml:space="preserve">navegador tem um papel de interpretador não somente de códigos </w:t>
        </w:r>
        <w:proofErr w:type="spellStart"/>
        <w:r w:rsidR="006F2975">
          <w:t>JavaScript</w:t>
        </w:r>
        <w:proofErr w:type="spellEnd"/>
        <w:r w:rsidR="006F2975">
          <w:t xml:space="preserve">, mas também de HTML (seção x) e CSS (seção </w:t>
        </w:r>
      </w:ins>
      <w:del w:id="725" w:author="Ryan Lemos" w:date="2019-10-07T20:16:00Z">
        <w:r w:rsidR="000C31AC" w:rsidDel="006F2975">
          <w:delText xml:space="preserve"> </w:delText>
        </w:r>
      </w:del>
      <w:ins w:id="726" w:author="Ryan Lemos" w:date="2019-10-07T20:16:00Z">
        <w:r w:rsidR="006F2975">
          <w:t>x). Os navegadores modernos</w:t>
        </w:r>
      </w:ins>
      <w:ins w:id="727" w:author="Ryan Lemos" w:date="2019-10-07T20:32:00Z">
        <w:r w:rsidR="00E53873">
          <w:t>, como o Google Chrome por exemplo</w:t>
        </w:r>
      </w:ins>
      <w:ins w:id="728" w:author="Ryan Lemos" w:date="2019-10-07T20:38:00Z">
        <w:r w:rsidR="00E53873">
          <w:t xml:space="preserve"> provém</w:t>
        </w:r>
      </w:ins>
      <w:ins w:id="729" w:author="Ryan Lemos" w:date="2019-10-07T20:17:00Z">
        <w:r w:rsidR="006F2975">
          <w:t xml:space="preserve"> uma série</w:t>
        </w:r>
      </w:ins>
      <w:ins w:id="730" w:author="Ryan Lemos" w:date="2019-10-07T20:19:00Z">
        <w:r w:rsidR="006F2975">
          <w:t xml:space="preserve"> de recursos</w:t>
        </w:r>
      </w:ins>
      <w:ins w:id="731" w:author="Ryan Lemos" w:date="2019-10-07T20:38:00Z">
        <w:r w:rsidR="00E53873">
          <w:t xml:space="preserve"> de apoio ao desenvolvedor denominado de </w:t>
        </w:r>
        <w:proofErr w:type="spellStart"/>
        <w:r w:rsidR="00E53873" w:rsidRPr="009F7FCF">
          <w:rPr>
            <w:i/>
            <w:iCs/>
          </w:rPr>
          <w:t>DevTools</w:t>
        </w:r>
        <w:proofErr w:type="spellEnd"/>
        <w:r w:rsidR="00E53873">
          <w:rPr>
            <w:i/>
            <w:iCs/>
          </w:rPr>
          <w:t>.</w:t>
        </w:r>
      </w:ins>
      <w:ins w:id="732" w:author="Ryan Lemos" w:date="2019-10-07T20:19:00Z">
        <w:r w:rsidR="006F2975">
          <w:t xml:space="preserve"> </w:t>
        </w:r>
      </w:ins>
      <w:ins w:id="733" w:author="Ryan Lemos" w:date="2019-10-07T20:39:00Z">
        <w:r w:rsidR="00E53873">
          <w:t>Com o Chrome é possível fazer</w:t>
        </w:r>
      </w:ins>
      <w:ins w:id="734" w:author="Ryan Lemos" w:date="2019-10-07T20:19:00Z">
        <w:r w:rsidR="006F2975">
          <w:t xml:space="preserve"> gravação de áudio, leitura de textos</w:t>
        </w:r>
      </w:ins>
      <w:ins w:id="735" w:author="Ryan Lemos" w:date="2019-10-07T20:39:00Z">
        <w:r w:rsidR="00E53873">
          <w:t xml:space="preserve"> pelo navegador</w:t>
        </w:r>
      </w:ins>
      <w:ins w:id="736" w:author="Ryan Lemos" w:date="2019-10-07T20:19:00Z">
        <w:r w:rsidR="006F2975">
          <w:t xml:space="preserve">, </w:t>
        </w:r>
        <w:r w:rsidR="00F40B49">
          <w:t>reconhecimento de voz</w:t>
        </w:r>
      </w:ins>
      <w:ins w:id="737" w:author="Ryan Lemos" w:date="2019-10-07T20:20:00Z">
        <w:r w:rsidR="00F40B49">
          <w:t xml:space="preserve">, armazenamento de dados (em armazenamento local ou </w:t>
        </w:r>
        <w:r w:rsidR="00F40B49" w:rsidRPr="00F40B49">
          <w:rPr>
            <w:i/>
            <w:iCs/>
            <w:rPrChange w:id="738" w:author="Ryan Lemos" w:date="2019-10-07T20:20:00Z">
              <w:rPr/>
            </w:rPrChange>
          </w:rPr>
          <w:t xml:space="preserve">Local </w:t>
        </w:r>
        <w:proofErr w:type="spellStart"/>
        <w:r w:rsidR="00F40B49" w:rsidRPr="00F40B49">
          <w:rPr>
            <w:i/>
            <w:iCs/>
            <w:rPrChange w:id="739" w:author="Ryan Lemos" w:date="2019-10-07T20:20:00Z">
              <w:rPr/>
            </w:rPrChange>
          </w:rPr>
          <w:t>Storage</w:t>
        </w:r>
        <w:proofErr w:type="spellEnd"/>
        <w:r w:rsidR="00F40B49">
          <w:t>),</w:t>
        </w:r>
      </w:ins>
      <w:ins w:id="740" w:author="Ryan Lemos" w:date="2019-10-07T20:40:00Z">
        <w:r w:rsidR="00E53873">
          <w:t xml:space="preserve"> testar os scripts </w:t>
        </w:r>
        <w:proofErr w:type="spellStart"/>
        <w:r w:rsidR="00E53873">
          <w:t>JavaScript</w:t>
        </w:r>
        <w:proofErr w:type="spellEnd"/>
        <w:r w:rsidR="00E53873">
          <w:t xml:space="preserve"> por meio de um console diretamente no navegador,</w:t>
        </w:r>
      </w:ins>
      <w:ins w:id="741" w:author="Ryan Lemos" w:date="2019-10-07T20:20:00Z">
        <w:r w:rsidR="00F40B49">
          <w:t xml:space="preserve"> entre outros</w:t>
        </w:r>
      </w:ins>
      <w:ins w:id="742" w:author="Ryan Lemos" w:date="2019-10-07T20:41:00Z">
        <w:r w:rsidR="00E53873">
          <w:t xml:space="preserve"> (GOOGLE, 2019</w:t>
        </w:r>
      </w:ins>
      <w:ins w:id="743" w:author="Ryan Lemos" w:date="2019-10-07T20:43:00Z">
        <w:r w:rsidR="00BB6D2A">
          <w:t>b</w:t>
        </w:r>
      </w:ins>
      <w:ins w:id="744" w:author="Ryan Lemos" w:date="2019-10-07T20:41:00Z">
        <w:r w:rsidR="00E53873">
          <w:t>)</w:t>
        </w:r>
      </w:ins>
      <w:ins w:id="745" w:author="Ryan Lemos" w:date="2019-10-07T20:20:00Z">
        <w:r w:rsidR="00F40B49">
          <w:t>.</w:t>
        </w:r>
      </w:ins>
      <w:ins w:id="746" w:author="Ryan Lemos" w:date="2019-10-07T20:27:00Z">
        <w:r w:rsidR="00F40B49">
          <w:t xml:space="preserve"> </w:t>
        </w:r>
      </w:ins>
      <w:del w:id="747" w:author="Ryan Lemos" w:date="2019-10-07T19:59:00Z">
        <w:r w:rsidR="000C31AC" w:rsidDel="00172A13">
          <w:delText xml:space="preserve">Para se utilizar o JavaScript em páginas HTML é necessário que se </w:delText>
        </w:r>
        <w:r w:rsidR="004D40BE" w:rsidDel="00172A13">
          <w:delText xml:space="preserve">faça uso de uma </w:delText>
        </w:r>
        <w:r w:rsidR="004D40BE" w:rsidRPr="00952162" w:rsidDel="00172A13">
          <w:rPr>
            <w:i/>
          </w:rPr>
          <w:delText>tag</w:delText>
        </w:r>
        <w:r w:rsidR="004D40BE" w:rsidDel="00172A13">
          <w:delText xml:space="preserve"> específica chamada </w:delText>
        </w:r>
        <w:r w:rsidR="004D40BE" w:rsidRPr="00E95C78" w:rsidDel="00172A13">
          <w:rPr>
            <w:i/>
          </w:rPr>
          <w:delText>script</w:delText>
        </w:r>
        <w:r w:rsidR="0017466D" w:rsidDel="00172A13">
          <w:delText xml:space="preserve"> conforme descrito na </w:delText>
        </w:r>
        <w:r w:rsidR="000451C9" w:rsidDel="00172A13">
          <w:fldChar w:fldCharType="begin"/>
        </w:r>
        <w:r w:rsidR="000451C9" w:rsidDel="00172A13">
          <w:delInstrText xml:space="preserve"> REF _Ref527139744 \h </w:delInstrText>
        </w:r>
        <w:r w:rsidR="000451C9" w:rsidDel="00172A13">
          <w:fldChar w:fldCharType="separate"/>
        </w:r>
      </w:del>
      <w:del w:id="748" w:author="Ryan Lemos" w:date="2019-10-07T11:05:00Z">
        <w:r w:rsidR="00054B21" w:rsidDel="00EA672B">
          <w:delText xml:space="preserve">Figura </w:delText>
        </w:r>
        <w:r w:rsidR="00054B21" w:rsidDel="00EA672B">
          <w:rPr>
            <w:noProof/>
          </w:rPr>
          <w:delText>20</w:delText>
        </w:r>
      </w:del>
      <w:del w:id="749" w:author="Ryan Lemos" w:date="2019-10-07T19:59:00Z">
        <w:r w:rsidR="000451C9" w:rsidDel="00172A13">
          <w:fldChar w:fldCharType="end"/>
        </w:r>
        <w:r w:rsidR="000451C9" w:rsidDel="00172A13">
          <w:delText xml:space="preserve"> </w:delText>
        </w:r>
        <w:r w:rsidR="0017466D" w:rsidDel="00172A13">
          <w:delText>e na</w:delText>
        </w:r>
        <w:r w:rsidR="000451C9" w:rsidDel="00172A13">
          <w:delText xml:space="preserve"> </w:delText>
        </w:r>
        <w:r w:rsidR="000451C9" w:rsidDel="00172A13">
          <w:fldChar w:fldCharType="begin"/>
        </w:r>
        <w:r w:rsidR="000451C9" w:rsidDel="00172A13">
          <w:delInstrText xml:space="preserve"> REF _Ref526686696 \h </w:delInstrText>
        </w:r>
        <w:r w:rsidR="000451C9" w:rsidDel="00172A13">
          <w:fldChar w:fldCharType="separate"/>
        </w:r>
      </w:del>
      <w:del w:id="750" w:author="Ryan Lemos" w:date="2019-10-07T11:05:00Z">
        <w:r w:rsidR="00054B21" w:rsidDel="00EA672B">
          <w:delText xml:space="preserve">Figura </w:delText>
        </w:r>
        <w:r w:rsidR="00054B21" w:rsidDel="00EA672B">
          <w:rPr>
            <w:noProof/>
          </w:rPr>
          <w:delText>21</w:delText>
        </w:r>
      </w:del>
      <w:del w:id="751" w:author="Ryan Lemos" w:date="2019-10-07T19:59:00Z">
        <w:r w:rsidR="000451C9" w:rsidDel="00172A13">
          <w:fldChar w:fldCharType="end"/>
        </w:r>
        <w:r w:rsidR="00996E8B" w:rsidDel="00172A13">
          <w:delText>. É possível</w:delText>
        </w:r>
        <w:r w:rsidDel="00172A13">
          <w:delText xml:space="preserve"> ainda</w:delText>
        </w:r>
        <w:r w:rsidR="00996E8B" w:rsidDel="00172A13">
          <w:delText xml:space="preserve"> escrever os </w:delText>
        </w:r>
        <w:r w:rsidR="00996E8B" w:rsidRPr="00E95C78" w:rsidDel="00172A13">
          <w:rPr>
            <w:i/>
          </w:rPr>
          <w:delText>scripts</w:delText>
        </w:r>
        <w:r w:rsidR="00996E8B" w:rsidDel="00172A13">
          <w:delText xml:space="preserve"> de duas maneiras</w:delText>
        </w:r>
        <w:r w:rsidR="00CB211B" w:rsidDel="00172A13">
          <w:delText xml:space="preserve">. A primeira delas é inserindo o </w:delText>
        </w:r>
        <w:r w:rsidR="00CB211B" w:rsidRPr="00E95C78" w:rsidDel="00172A13">
          <w:rPr>
            <w:i/>
          </w:rPr>
          <w:delText>script</w:delText>
        </w:r>
        <w:r w:rsidR="00CB211B" w:rsidDel="00172A13">
          <w:delText xml:space="preserve"> d</w:delText>
        </w:r>
        <w:r w:rsidR="00996E8B" w:rsidDel="00172A13">
          <w:delText xml:space="preserve">iretamente na página HTML </w:delText>
        </w:r>
        <w:r w:rsidR="00256B38" w:rsidDel="00172A13">
          <w:delText>(</w:delText>
        </w:r>
        <w:r w:rsidR="000451C9" w:rsidDel="00172A13">
          <w:fldChar w:fldCharType="begin"/>
        </w:r>
        <w:r w:rsidR="000451C9" w:rsidDel="00172A13">
          <w:delInstrText xml:space="preserve"> REF _Ref527139744 \h </w:delInstrText>
        </w:r>
        <w:r w:rsidR="000451C9" w:rsidDel="00172A13">
          <w:fldChar w:fldCharType="separate"/>
        </w:r>
      </w:del>
      <w:del w:id="752" w:author="Ryan Lemos" w:date="2019-10-07T11:05:00Z">
        <w:r w:rsidR="00054B21" w:rsidDel="00EA672B">
          <w:delText xml:space="preserve">Figura </w:delText>
        </w:r>
        <w:r w:rsidR="00054B21" w:rsidDel="00EA672B">
          <w:rPr>
            <w:noProof/>
          </w:rPr>
          <w:delText>20</w:delText>
        </w:r>
      </w:del>
      <w:del w:id="753" w:author="Ryan Lemos" w:date="2019-10-07T19:59:00Z">
        <w:r w:rsidR="000451C9" w:rsidDel="00172A13">
          <w:fldChar w:fldCharType="end"/>
        </w:r>
        <w:r w:rsidR="00256B38" w:rsidDel="00172A13">
          <w:delText>)</w:delText>
        </w:r>
        <w:r w:rsidR="00CB211B" w:rsidDel="00172A13">
          <w:delText>.</w:delText>
        </w:r>
        <w:r w:rsidR="00256B38" w:rsidDel="00172A13">
          <w:delText xml:space="preserve"> </w:delText>
        </w:r>
      </w:del>
    </w:p>
    <w:p w14:paraId="67070756" w14:textId="337969B8" w:rsidR="00C8070A" w:rsidDel="00172A13" w:rsidRDefault="00C8070A">
      <w:pPr>
        <w:rPr>
          <w:del w:id="754" w:author="Ryan Lemos" w:date="2019-10-07T19:59:00Z"/>
        </w:rPr>
      </w:pPr>
    </w:p>
    <w:p w14:paraId="13B14A7B" w14:textId="40FC04C9" w:rsidR="00BC5765" w:rsidDel="00172A13" w:rsidRDefault="00BC5765">
      <w:pPr>
        <w:rPr>
          <w:del w:id="755" w:author="Ryan Lemos" w:date="2019-10-07T19:59:00Z"/>
        </w:rPr>
        <w:pPrChange w:id="756" w:author="Ryan Lemos" w:date="2019-10-07T19:59:00Z">
          <w:pPr>
            <w:pStyle w:val="Legenda"/>
            <w:keepNext/>
          </w:pPr>
        </w:pPrChange>
      </w:pPr>
      <w:bookmarkStart w:id="757" w:name="_Ref527139744"/>
      <w:bookmarkStart w:id="758" w:name="_Ref526686669"/>
      <w:del w:id="759"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60" w:author="Ryan Lemos" w:date="2019-10-05T19:42:00Z">
        <w:r w:rsidR="00054B21" w:rsidDel="00D343FF">
          <w:rPr>
            <w:noProof/>
          </w:rPr>
          <w:delText>20</w:delText>
        </w:r>
      </w:del>
      <w:del w:id="761" w:author="Ryan Lemos" w:date="2019-10-07T19:59:00Z">
        <w:r w:rsidR="00681596" w:rsidDel="00172A13">
          <w:rPr>
            <w:noProof/>
          </w:rPr>
          <w:fldChar w:fldCharType="end"/>
        </w:r>
        <w:bookmarkEnd w:id="757"/>
        <w:r w:rsidDel="00172A13">
          <w:delText xml:space="preserve"> - Exemplo de uso do </w:delText>
        </w:r>
        <w:r w:rsidR="00A95801" w:rsidDel="00172A13">
          <w:rPr>
            <w:noProof/>
          </w:rPr>
          <w:delText>JavaScript</w:delText>
        </w:r>
        <w:r w:rsidR="00A95801" w:rsidDel="00172A13">
          <w:delText xml:space="preserve"> </w:delText>
        </w:r>
        <w:r w:rsidDel="00172A13">
          <w:delText>diretamente no HTML</w:delText>
        </w:r>
        <w:bookmarkEnd w:id="758"/>
      </w:del>
    </w:p>
    <w:p w14:paraId="13831B2A" w14:textId="1A77C1BB" w:rsidR="008D625B" w:rsidDel="00172A13" w:rsidRDefault="00CB768F">
      <w:pPr>
        <w:rPr>
          <w:del w:id="762" w:author="Ryan Lemos" w:date="2019-10-07T19:59:00Z"/>
        </w:rPr>
        <w:pPrChange w:id="763" w:author="Ryan Lemos" w:date="2019-10-07T19:59:00Z">
          <w:pPr>
            <w:pStyle w:val="Fontes"/>
          </w:pPr>
        </w:pPrChange>
      </w:pPr>
      <w:del w:id="764" w:author="Ryan Lemos" w:date="2019-10-07T19:59:00Z">
        <w:r w:rsidRPr="00832539" w:rsidDel="00172A13">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del>
    </w:p>
    <w:p w14:paraId="27B5E2DD" w14:textId="37CC8642" w:rsidR="00BC5765" w:rsidDel="00172A13" w:rsidRDefault="00C8070A">
      <w:pPr>
        <w:rPr>
          <w:del w:id="765" w:author="Ryan Lemos" w:date="2019-10-07T19:59:00Z"/>
        </w:rPr>
        <w:pPrChange w:id="766" w:author="Ryan Lemos" w:date="2019-10-07T19:59:00Z">
          <w:pPr>
            <w:pStyle w:val="Fontes"/>
          </w:pPr>
        </w:pPrChange>
      </w:pPr>
      <w:del w:id="767"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07CD1281" w14:textId="3C475E7B" w:rsidR="00CB211B" w:rsidDel="00172A13" w:rsidRDefault="00CB211B">
      <w:pPr>
        <w:rPr>
          <w:del w:id="768" w:author="Ryan Lemos" w:date="2019-10-07T19:59:00Z"/>
        </w:rPr>
        <w:pPrChange w:id="769" w:author="Ryan Lemos" w:date="2019-10-07T19:59:00Z">
          <w:pPr>
            <w:pStyle w:val="Fontes"/>
          </w:pPr>
        </w:pPrChange>
      </w:pPr>
    </w:p>
    <w:p w14:paraId="614B86A6" w14:textId="6A36C57D" w:rsidR="00CB211B" w:rsidDel="00172A13" w:rsidRDefault="00C77717">
      <w:pPr>
        <w:rPr>
          <w:del w:id="770" w:author="Ryan Lemos" w:date="2019-10-07T19:59:00Z"/>
        </w:rPr>
      </w:pPr>
      <w:del w:id="771" w:author="Ryan Lemos" w:date="2019-10-07T19:59:00Z">
        <w:r w:rsidDel="00172A13">
          <w:delText>A o</w:delText>
        </w:r>
        <w:r w:rsidR="00CB211B" w:rsidDel="00172A13">
          <w:delText xml:space="preserve">utra maneira de se utilizar o JavaScript em páginas HTML é escrevendo o </w:delText>
        </w:r>
        <w:r w:rsidR="00CB211B" w:rsidRPr="00E95C78" w:rsidDel="00172A13">
          <w:rPr>
            <w:i/>
          </w:rPr>
          <w:delText>script</w:delText>
        </w:r>
        <w:r w:rsidR="00CB211B" w:rsidDel="00172A13">
          <w:delText xml:space="preserve"> em um arquivo separado e anexá-lo ao documento HTML como visto na</w:delText>
        </w:r>
        <w:r w:rsidR="00B65AD2" w:rsidDel="00172A13">
          <w:delText xml:space="preserve"> </w:delText>
        </w:r>
        <w:r w:rsidR="00B65AD2" w:rsidDel="00172A13">
          <w:fldChar w:fldCharType="begin"/>
        </w:r>
        <w:r w:rsidR="00B65AD2" w:rsidDel="00172A13">
          <w:delInstrText xml:space="preserve"> REF _Ref526686696 \h </w:delInstrText>
        </w:r>
        <w:r w:rsidR="00B65AD2" w:rsidDel="00172A13">
          <w:fldChar w:fldCharType="separate"/>
        </w:r>
      </w:del>
      <w:del w:id="772" w:author="Ryan Lemos" w:date="2019-10-07T11:05:00Z">
        <w:r w:rsidR="00054B21" w:rsidDel="00EA672B">
          <w:delText xml:space="preserve">Figura </w:delText>
        </w:r>
        <w:r w:rsidR="00054B21" w:rsidDel="00EA672B">
          <w:rPr>
            <w:noProof/>
          </w:rPr>
          <w:delText>21</w:delText>
        </w:r>
      </w:del>
      <w:del w:id="773" w:author="Ryan Lemos" w:date="2019-10-07T19:59:00Z">
        <w:r w:rsidR="00B65AD2" w:rsidDel="00172A13">
          <w:fldChar w:fldCharType="end"/>
        </w:r>
        <w:r w:rsidR="00CB211B" w:rsidDel="00172A13">
          <w:delText>. Acredita-se que assim possa separar melhor HTML de JavaScript e deixando mais coesa a leitura de um documento HTML</w:delText>
        </w:r>
        <w:r w:rsidR="00E71EB8" w:rsidDel="00172A13">
          <w:delText xml:space="preserve"> </w:delText>
        </w:r>
        <w:r w:rsidR="00752E3D" w:rsidDel="00172A13">
          <w:rPr>
            <w:noProof/>
          </w:rPr>
          <w:delText>(CAELUM, 2018)</w:delText>
        </w:r>
        <w:r w:rsidR="00CB211B" w:rsidDel="00172A13">
          <w:delText xml:space="preserve">. Porém em algumas ocasiões é necessário </w:delText>
        </w:r>
        <w:r w:rsidR="00E71EB8" w:rsidDel="00172A13">
          <w:delText xml:space="preserve">inserir </w:delText>
        </w:r>
        <w:r w:rsidDel="00172A13">
          <w:delText xml:space="preserve">o </w:delText>
        </w:r>
        <w:r w:rsidRPr="00E95C78" w:rsidDel="00172A13">
          <w:rPr>
            <w:i/>
          </w:rPr>
          <w:delText>script</w:delText>
        </w:r>
        <w:r w:rsidDel="00172A13">
          <w:delText xml:space="preserve"> </w:delText>
        </w:r>
        <w:r w:rsidR="00E71EB8" w:rsidDel="00172A13">
          <w:delText>diretamente no documento HTML.</w:delText>
        </w:r>
        <w:r w:rsidR="00CB211B" w:rsidRPr="007B7613" w:rsidDel="00172A13">
          <w:delText xml:space="preserve"> </w:delText>
        </w:r>
      </w:del>
    </w:p>
    <w:p w14:paraId="29797974" w14:textId="52433921" w:rsidR="00A131B7" w:rsidDel="00172A13" w:rsidRDefault="00A131B7">
      <w:pPr>
        <w:rPr>
          <w:del w:id="774" w:author="Ryan Lemos" w:date="2019-10-07T19:59:00Z"/>
        </w:rPr>
        <w:pPrChange w:id="775" w:author="Ryan Lemos" w:date="2019-10-07T19:59:00Z">
          <w:pPr>
            <w:pStyle w:val="Fontes"/>
          </w:pPr>
        </w:pPrChange>
      </w:pPr>
    </w:p>
    <w:p w14:paraId="3435273D" w14:textId="412C7BA0" w:rsidR="00C8070A" w:rsidDel="00172A13" w:rsidRDefault="00C8070A">
      <w:pPr>
        <w:rPr>
          <w:del w:id="776" w:author="Ryan Lemos" w:date="2019-10-07T19:59:00Z"/>
        </w:rPr>
        <w:pPrChange w:id="777" w:author="Ryan Lemos" w:date="2019-10-07T19:59:00Z">
          <w:pPr>
            <w:pStyle w:val="Legenda"/>
            <w:keepNext/>
          </w:pPr>
        </w:pPrChange>
      </w:pPr>
      <w:bookmarkStart w:id="778" w:name="_Ref526686696"/>
      <w:del w:id="779" w:author="Ryan Lemos" w:date="2019-10-07T19:59:00Z">
        <w:r w:rsidDel="00172A13">
          <w:delText xml:space="preserve">Figura </w:delText>
        </w:r>
        <w:r w:rsidR="00681596" w:rsidDel="00172A13">
          <w:fldChar w:fldCharType="begin"/>
        </w:r>
        <w:r w:rsidR="00681596" w:rsidDel="00172A13">
          <w:delInstrText xml:space="preserve"> SEQ Figura \* ARABIC </w:delInstrText>
        </w:r>
        <w:r w:rsidR="00681596" w:rsidDel="00172A13">
          <w:fldChar w:fldCharType="separate"/>
        </w:r>
      </w:del>
      <w:del w:id="780" w:author="Ryan Lemos" w:date="2019-10-05T19:42:00Z">
        <w:r w:rsidR="00054B21" w:rsidDel="00D343FF">
          <w:rPr>
            <w:noProof/>
          </w:rPr>
          <w:delText>21</w:delText>
        </w:r>
      </w:del>
      <w:del w:id="781" w:author="Ryan Lemos" w:date="2019-10-07T19:59:00Z">
        <w:r w:rsidR="00681596" w:rsidDel="00172A13">
          <w:rPr>
            <w:noProof/>
          </w:rPr>
          <w:fldChar w:fldCharType="end"/>
        </w:r>
        <w:bookmarkEnd w:id="778"/>
        <w:r w:rsidDel="00172A13">
          <w:delText xml:space="preserve"> - Exemplo de</w:delText>
        </w:r>
        <w:r w:rsidDel="00172A13">
          <w:rPr>
            <w:noProof/>
          </w:rPr>
          <w:delText xml:space="preserve"> uso do JavaScript por meio de um arquivo externo</w:delText>
        </w:r>
      </w:del>
    </w:p>
    <w:p w14:paraId="762F2FAA" w14:textId="0B420C02" w:rsidR="003C5D1B" w:rsidDel="00172A13" w:rsidRDefault="00CB768F">
      <w:pPr>
        <w:rPr>
          <w:del w:id="782" w:author="Ryan Lemos" w:date="2019-10-07T19:59:00Z"/>
        </w:rPr>
        <w:pPrChange w:id="783" w:author="Ryan Lemos" w:date="2019-10-07T19:59:00Z">
          <w:pPr>
            <w:pStyle w:val="Fontes"/>
          </w:pPr>
        </w:pPrChange>
      </w:pPr>
      <w:del w:id="784" w:author="Ryan Lemos" w:date="2019-10-07T19:59:00Z">
        <w:r w:rsidRPr="00832539" w:rsidDel="00172A13">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del>
    </w:p>
    <w:p w14:paraId="0B448B2A" w14:textId="2D2DEC0F" w:rsidR="00A131B7" w:rsidRDefault="00A131B7">
      <w:pPr>
        <w:pPrChange w:id="785" w:author="Ryan Lemos" w:date="2019-10-07T19:59:00Z">
          <w:pPr>
            <w:pStyle w:val="Fontes"/>
          </w:pPr>
        </w:pPrChange>
      </w:pPr>
      <w:del w:id="786" w:author="Ryan Lemos" w:date="2019-10-07T19:59:00Z">
        <w:r w:rsidDel="00172A13">
          <w:delText>Fonte: PRÓPRIA</w:delText>
        </w:r>
        <w:r w:rsidR="00BB25A9" w:rsidDel="00172A13">
          <w:delText xml:space="preserve">, </w:delText>
        </w:r>
        <w:r w:rsidR="00046874" w:rsidDel="00172A13">
          <w:delText xml:space="preserve">2019, </w:delText>
        </w:r>
        <w:r w:rsidR="00BB25A9" w:rsidDel="00172A13">
          <w:delText>utilizando o SublimeText 4</w:delText>
        </w:r>
        <w:r w:rsidDel="00172A13">
          <w:delText>.</w:delText>
        </w:r>
      </w:del>
    </w:p>
    <w:p w14:paraId="3DA7075A" w14:textId="77777777" w:rsidR="00BB5564" w:rsidRDefault="00BB5564" w:rsidP="00A131B7">
      <w:pPr>
        <w:pStyle w:val="Fontes"/>
      </w:pPr>
    </w:p>
    <w:p w14:paraId="4A705CDA" w14:textId="3EFF4082" w:rsidR="00BB5564" w:rsidRDefault="00BB5564" w:rsidP="00B70A30">
      <w:pPr>
        <w:pStyle w:val="Ttulo4"/>
      </w:pPr>
      <w:bookmarkStart w:id="787" w:name="_Toc21505876"/>
      <w:proofErr w:type="spellStart"/>
      <w:r>
        <w:t>JavaScript</w:t>
      </w:r>
      <w:proofErr w:type="spellEnd"/>
      <w:r>
        <w:t xml:space="preserve"> </w:t>
      </w:r>
      <w:proofErr w:type="spellStart"/>
      <w:r w:rsidRPr="00B70A30">
        <w:rPr>
          <w:i/>
          <w:iCs w:val="0"/>
        </w:rPr>
        <w:t>Object</w:t>
      </w:r>
      <w:proofErr w:type="spellEnd"/>
      <w:r w:rsidRPr="00B70A30">
        <w:rPr>
          <w:i/>
          <w:iCs w:val="0"/>
        </w:rPr>
        <w:t xml:space="preserve"> </w:t>
      </w:r>
      <w:proofErr w:type="spellStart"/>
      <w:r w:rsidRPr="00B70A30">
        <w:rPr>
          <w:i/>
          <w:iCs w:val="0"/>
        </w:rPr>
        <w:t>Notation</w:t>
      </w:r>
      <w:proofErr w:type="spellEnd"/>
      <w:r>
        <w:t xml:space="preserve"> (</w:t>
      </w:r>
      <w:commentRangeStart w:id="788"/>
      <w:r>
        <w:t>JSON</w:t>
      </w:r>
      <w:commentRangeEnd w:id="788"/>
      <w:r w:rsidR="00436BE6">
        <w:rPr>
          <w:rStyle w:val="Refdecomentrio"/>
          <w:iCs w:val="0"/>
        </w:rPr>
        <w:commentReference w:id="788"/>
      </w:r>
      <w:r>
        <w:t>)</w:t>
      </w:r>
      <w:bookmarkEnd w:id="787"/>
    </w:p>
    <w:p w14:paraId="079423C5" w14:textId="105A055A" w:rsidR="00046874" w:rsidRDefault="00046874">
      <w:pPr>
        <w:rPr>
          <w:ins w:id="789" w:author="Ryan Lemos" w:date="2019-10-05T19:25:00Z"/>
        </w:rPr>
        <w:pPrChange w:id="790" w:author="Ryan Lemos" w:date="2019-10-05T19:25:00Z">
          <w:pPr>
            <w:spacing w:line="240" w:lineRule="auto"/>
            <w:ind w:firstLine="0"/>
            <w:jc w:val="left"/>
            <w:outlineLvl w:val="9"/>
          </w:pPr>
        </w:pPrChange>
      </w:pPr>
    </w:p>
    <w:p w14:paraId="688C06F0" w14:textId="632E536F" w:rsidR="006B586C" w:rsidRPr="001D00D8" w:rsidRDefault="001D00D8">
      <w:pPr>
        <w:rPr>
          <w:ins w:id="791" w:author="Ryan Lemos" w:date="2019-10-05T19:25:00Z"/>
        </w:rPr>
        <w:pPrChange w:id="792" w:author="Ryan Lemos" w:date="2019-10-05T19:25:00Z">
          <w:pPr>
            <w:spacing w:line="240" w:lineRule="auto"/>
            <w:ind w:firstLine="0"/>
            <w:jc w:val="left"/>
            <w:outlineLvl w:val="9"/>
          </w:pPr>
        </w:pPrChange>
      </w:pPr>
      <w:ins w:id="793" w:author="Ryan Lemos" w:date="2019-10-05T19:34:00Z">
        <w:r>
          <w:t xml:space="preserve">O </w:t>
        </w:r>
        <w:proofErr w:type="spellStart"/>
        <w:r>
          <w:t>JavaScript</w:t>
        </w:r>
        <w:proofErr w:type="spellEnd"/>
        <w:r>
          <w:t xml:space="preserve"> </w:t>
        </w:r>
        <w:proofErr w:type="spellStart"/>
        <w:r w:rsidRPr="001D00D8">
          <w:rPr>
            <w:i/>
            <w:iCs/>
            <w:rPrChange w:id="794" w:author="Ryan Lemos" w:date="2019-10-05T19:34:00Z">
              <w:rPr/>
            </w:rPrChange>
          </w:rPr>
          <w:t>Objetct</w:t>
        </w:r>
        <w:proofErr w:type="spellEnd"/>
        <w:r w:rsidRPr="001D00D8">
          <w:rPr>
            <w:i/>
            <w:iCs/>
            <w:rPrChange w:id="795" w:author="Ryan Lemos" w:date="2019-10-05T19:34:00Z">
              <w:rPr/>
            </w:rPrChange>
          </w:rPr>
          <w:t xml:space="preserve"> </w:t>
        </w:r>
        <w:proofErr w:type="spellStart"/>
        <w:r w:rsidRPr="001D00D8">
          <w:rPr>
            <w:i/>
            <w:iCs/>
            <w:rPrChange w:id="796" w:author="Ryan Lemos" w:date="2019-10-05T19:34:00Z">
              <w:rPr/>
            </w:rPrChange>
          </w:rPr>
          <w:t>Notation</w:t>
        </w:r>
        <w:proofErr w:type="spellEnd"/>
        <w:r>
          <w:t>, ou JSON</w:t>
        </w:r>
        <w:r w:rsidR="00D343FF">
          <w:t>, se trata de um padrão de notação</w:t>
        </w:r>
      </w:ins>
      <w:ins w:id="797" w:author="Ryan Lemos" w:date="2019-10-05T19:35:00Z">
        <w:r w:rsidR="00D343FF">
          <w:t xml:space="preserve"> utilizado principalmente na comunicação de API’S (seção x).</w:t>
        </w:r>
      </w:ins>
      <w:ins w:id="798" w:author="Ryan Lemos" w:date="2019-10-05T19:56:00Z">
        <w:r w:rsidR="00587C3B">
          <w:t xml:space="preserve"> O </w:t>
        </w:r>
        <w:proofErr w:type="spellStart"/>
        <w:r w:rsidR="00587C3B">
          <w:t>JavaScript</w:t>
        </w:r>
        <w:proofErr w:type="spellEnd"/>
        <w:r w:rsidR="00587C3B">
          <w:t xml:space="preserve"> pode transformar seus objetos em texto seguindo o JSON e então se comunicar com os servidores e linguagens de </w:t>
        </w:r>
        <w:proofErr w:type="spellStart"/>
        <w:r w:rsidR="00587C3B" w:rsidRPr="00587C3B">
          <w:rPr>
            <w:i/>
            <w:iCs/>
            <w:rPrChange w:id="799" w:author="Ryan Lemos" w:date="2019-10-05T19:57:00Z">
              <w:rPr/>
            </w:rPrChange>
          </w:rPr>
          <w:t>back-end</w:t>
        </w:r>
      </w:ins>
      <w:proofErr w:type="spellEnd"/>
      <w:ins w:id="800" w:author="Ryan Lemos" w:date="2019-10-05T20:03:00Z">
        <w:r w:rsidR="00B85A5D">
          <w:t xml:space="preserve"> (BALDUINO, 2014).</w:t>
        </w:r>
      </w:ins>
      <w:ins w:id="801" w:author="Ryan Lemos" w:date="2019-10-05T19:35:00Z">
        <w:r w:rsidR="00D343FF">
          <w:t xml:space="preserve"> </w:t>
        </w:r>
      </w:ins>
      <w:ins w:id="802" w:author="Ryan Lemos" w:date="2019-10-05T19:36:00Z">
        <w:r w:rsidR="00D343FF">
          <w:t>Os objetos JS</w:t>
        </w:r>
      </w:ins>
      <w:ins w:id="803" w:author="Ryan Lemos" w:date="2019-10-05T19:37:00Z">
        <w:r w:rsidR="00D343FF">
          <w:t>ON são formados</w:t>
        </w:r>
      </w:ins>
      <w:ins w:id="804" w:author="Ryan Lemos" w:date="2019-10-05T19:35:00Z">
        <w:r w:rsidR="00D343FF">
          <w:t xml:space="preserve"> por uma estrutura </w:t>
        </w:r>
      </w:ins>
      <w:ins w:id="805" w:author="Ryan Lemos" w:date="2019-10-05T19:36:00Z">
        <w:r w:rsidR="00D343FF">
          <w:t>composta de chaves e valores</w:t>
        </w:r>
      </w:ins>
      <w:ins w:id="806" w:author="Ryan Lemos" w:date="2019-10-05T19:37:00Z">
        <w:r w:rsidR="00D343FF">
          <w:t>,</w:t>
        </w:r>
      </w:ins>
      <w:ins w:id="807" w:author="Ryan Lemos" w:date="2019-10-05T19:36:00Z">
        <w:r w:rsidR="00D343FF">
          <w:t xml:space="preserve"> parecida com o formato CSS discutido na seção x.</w:t>
        </w:r>
      </w:ins>
      <w:ins w:id="808" w:author="Ryan Lemos" w:date="2019-10-05T19:37:00Z">
        <w:r w:rsidR="00D343FF">
          <w:t xml:space="preserve"> </w:t>
        </w:r>
      </w:ins>
      <w:ins w:id="809" w:author="Ryan Lemos" w:date="2019-10-05T19:39:00Z">
        <w:r w:rsidR="00D343FF">
          <w:t>Um objeto JSON é identificado por sua chave de início ‘{’</w:t>
        </w:r>
      </w:ins>
      <w:ins w:id="810" w:author="Ryan Lemos" w:date="2019-10-05T19:40:00Z">
        <w:r w:rsidR="00D343FF">
          <w:t xml:space="preserve"> e sua chave de fim ‘}’. Essas chaves funcionam como um delimitador do objeto, demonstrando onde ele começa e onde termina. Além disso tem-se as cha</w:t>
        </w:r>
      </w:ins>
      <w:ins w:id="811" w:author="Ryan Lemos" w:date="2019-10-05T19:41:00Z">
        <w:r w:rsidR="00D343FF">
          <w:t>ves delimitadoras de atributos do objeto que são delimitadas por aspas duplas. O símbolo ‘:’ separa a chave do se</w:t>
        </w:r>
      </w:ins>
      <w:ins w:id="812" w:author="Ryan Lemos" w:date="2019-10-05T19:42:00Z">
        <w:r w:rsidR="00D343FF">
          <w:t>u valor, serve para indicar que aquela chave recebe o valor a frente</w:t>
        </w:r>
      </w:ins>
      <w:ins w:id="813" w:author="Ryan Lemos" w:date="2019-10-05T19:51:00Z">
        <w:r w:rsidR="00724188">
          <w:t xml:space="preserve"> (DUCKET, 2014)</w:t>
        </w:r>
      </w:ins>
      <w:ins w:id="814" w:author="Ryan Lemos" w:date="2019-10-05T19:42:00Z">
        <w:r w:rsidR="00D343FF">
          <w:t xml:space="preserve">. A </w:t>
        </w:r>
      </w:ins>
      <w:ins w:id="815" w:author="Ryan Lemos" w:date="2019-10-05T19:43:00Z">
        <w:r w:rsidR="00D343FF">
          <w:fldChar w:fldCharType="begin"/>
        </w:r>
        <w:r w:rsidR="00D343FF">
          <w:instrText xml:space="preserve"> REF _Ref21197023 \h </w:instrText>
        </w:r>
      </w:ins>
      <w:r w:rsidR="00D343FF">
        <w:fldChar w:fldCharType="separate"/>
      </w:r>
      <w:ins w:id="816" w:author="Ryan Lemos" w:date="2019-10-09T09:44:00Z">
        <w:r w:rsidR="00511CE0">
          <w:t xml:space="preserve">Figura </w:t>
        </w:r>
        <w:r w:rsidR="00511CE0">
          <w:rPr>
            <w:noProof/>
          </w:rPr>
          <w:t>16</w:t>
        </w:r>
      </w:ins>
      <w:ins w:id="817" w:author="Ryan Lemos" w:date="2019-10-05T19:43:00Z">
        <w:r w:rsidR="00D343FF">
          <w:fldChar w:fldCharType="end"/>
        </w:r>
        <w:r w:rsidR="00D343FF">
          <w:t xml:space="preserve"> se trata de um exemplo de um objeto JSON, tendo exemplo de atributo</w:t>
        </w:r>
      </w:ins>
      <w:ins w:id="818" w:author="Ryan Lemos" w:date="2019-10-05T19:44:00Z">
        <w:r w:rsidR="00D343FF">
          <w:t xml:space="preserve"> (ou chave)</w:t>
        </w:r>
      </w:ins>
      <w:ins w:id="819" w:author="Ryan Lemos" w:date="2019-10-05T19:43:00Z">
        <w:r w:rsidR="00D343FF">
          <w:t xml:space="preserve"> a localização</w:t>
        </w:r>
      </w:ins>
      <w:ins w:id="820" w:author="Ryan Lemos" w:date="2019-10-05T19:44:00Z">
        <w:r w:rsidR="00D343FF">
          <w:t xml:space="preserve"> que recebe o valor “San Francisco, CA”.</w:t>
        </w:r>
      </w:ins>
    </w:p>
    <w:p w14:paraId="5124EB0C" w14:textId="6B5B7B9D" w:rsidR="006B586C" w:rsidRDefault="006B586C" w:rsidP="006B586C">
      <w:pPr>
        <w:rPr>
          <w:ins w:id="821" w:author="Ryan Lemos" w:date="2019-10-05T19:38:00Z"/>
        </w:rPr>
      </w:pPr>
    </w:p>
    <w:p w14:paraId="4ED72CE8" w14:textId="412C99F2" w:rsidR="00D343FF" w:rsidRDefault="00D343FF">
      <w:pPr>
        <w:pStyle w:val="Legenda"/>
        <w:keepNext/>
        <w:rPr>
          <w:ins w:id="822" w:author="Ryan Lemos" w:date="2019-10-05T19:42:00Z"/>
        </w:rPr>
        <w:pPrChange w:id="823" w:author="Ryan Lemos" w:date="2019-10-05T19:42:00Z">
          <w:pPr>
            <w:pStyle w:val="Legenda"/>
          </w:pPr>
        </w:pPrChange>
      </w:pPr>
      <w:bookmarkStart w:id="824" w:name="_Ref21197023"/>
      <w:ins w:id="825" w:author="Ryan Lemos" w:date="2019-10-05T19:42:00Z">
        <w:r>
          <w:t xml:space="preserve">Figura </w:t>
        </w:r>
        <w:r>
          <w:fldChar w:fldCharType="begin"/>
        </w:r>
        <w:r>
          <w:instrText xml:space="preserve"> SEQ Figura \* ARABIC </w:instrText>
        </w:r>
      </w:ins>
      <w:r>
        <w:fldChar w:fldCharType="separate"/>
      </w:r>
      <w:ins w:id="826" w:author="Ryan Lemos" w:date="2019-10-09T09:44:00Z">
        <w:r w:rsidR="00511CE0">
          <w:rPr>
            <w:noProof/>
          </w:rPr>
          <w:t>16</w:t>
        </w:r>
      </w:ins>
      <w:ins w:id="827" w:author="Ryan Lemos" w:date="2019-10-05T19:42:00Z">
        <w:r>
          <w:fldChar w:fldCharType="end"/>
        </w:r>
        <w:bookmarkEnd w:id="824"/>
        <w:r>
          <w:t xml:space="preserve"> - Exemplo de objeto JSON</w:t>
        </w:r>
      </w:ins>
    </w:p>
    <w:p w14:paraId="2FA22C0C" w14:textId="6499AADA" w:rsidR="00D343FF" w:rsidRDefault="00D343FF" w:rsidP="00D343FF">
      <w:pPr>
        <w:ind w:firstLine="0"/>
        <w:jc w:val="center"/>
        <w:rPr>
          <w:ins w:id="828" w:author="Ryan Lemos" w:date="2019-10-05T19:45:00Z"/>
        </w:rPr>
      </w:pPr>
      <w:ins w:id="829" w:author="Ryan Lemos" w:date="2019-10-05T19:38:00Z">
        <w:r>
          <w:rPr>
            <w:noProof/>
          </w:rPr>
          <w:drawing>
            <wp:inline distT="0" distB="0" distL="0" distR="0" wp14:anchorId="69897704" wp14:editId="53331548">
              <wp:extent cx="2225040" cy="1229382"/>
              <wp:effectExtent l="0" t="0" r="3810" b="889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7156" cy="1263703"/>
                      </a:xfrm>
                      <a:prstGeom prst="rect">
                        <a:avLst/>
                      </a:prstGeom>
                    </pic:spPr>
                  </pic:pic>
                </a:graphicData>
              </a:graphic>
            </wp:inline>
          </w:drawing>
        </w:r>
      </w:ins>
    </w:p>
    <w:p w14:paraId="1FDAAEA2" w14:textId="0AD34BB3" w:rsidR="00D343FF" w:rsidRDefault="00724188" w:rsidP="00B85A5D">
      <w:pPr>
        <w:pStyle w:val="Fontes"/>
        <w:rPr>
          <w:ins w:id="830" w:author="Ryan Lemos" w:date="2019-10-05T20:04:00Z"/>
        </w:rPr>
      </w:pPr>
      <w:ins w:id="831" w:author="Ryan Lemos" w:date="2019-10-05T19:52:00Z">
        <w:r>
          <w:lastRenderedPageBreak/>
          <w:t xml:space="preserve">Fonte: </w:t>
        </w:r>
      </w:ins>
      <w:ins w:id="832" w:author="Ryan Lemos" w:date="2019-10-05T19:51:00Z">
        <w:r>
          <w:t>DUCKET, 2014, p</w:t>
        </w:r>
      </w:ins>
      <w:ins w:id="833" w:author="Ryan Lemos" w:date="2019-10-05T19:52:00Z">
        <w:r>
          <w:t>. 376.</w:t>
        </w:r>
      </w:ins>
    </w:p>
    <w:p w14:paraId="670BC8A6" w14:textId="77777777" w:rsidR="00B85A5D" w:rsidRDefault="00B85A5D">
      <w:pPr>
        <w:pStyle w:val="Fontes"/>
        <w:pPrChange w:id="834" w:author="Ryan Lemos" w:date="2019-10-05T20:04:00Z">
          <w:pPr>
            <w:spacing w:line="240" w:lineRule="auto"/>
            <w:ind w:firstLine="0"/>
            <w:jc w:val="left"/>
            <w:outlineLvl w:val="9"/>
          </w:pPr>
        </w:pPrChange>
      </w:pPr>
    </w:p>
    <w:p w14:paraId="75FA7CF4" w14:textId="025B673C" w:rsidR="0041581A" w:rsidRDefault="0041581A" w:rsidP="0041581A">
      <w:pPr>
        <w:pStyle w:val="Ttulo4"/>
      </w:pPr>
      <w:bookmarkStart w:id="835" w:name="_Toc21505877"/>
      <w:proofErr w:type="spellStart"/>
      <w:r>
        <w:t>TypeScript</w:t>
      </w:r>
      <w:bookmarkEnd w:id="835"/>
      <w:proofErr w:type="spellEnd"/>
    </w:p>
    <w:p w14:paraId="7B5E8BF2" w14:textId="77777777" w:rsidR="00755FAF" w:rsidRPr="00532250" w:rsidRDefault="00755FAF" w:rsidP="005B582B"/>
    <w:p w14:paraId="5FDE7B7F" w14:textId="2EC2C84C" w:rsidR="00073CBF" w:rsidRDefault="0041581A">
      <w:r>
        <w:t xml:space="preserve">O </w:t>
      </w:r>
      <w:proofErr w:type="spellStart"/>
      <w:r>
        <w:t>TypeScript</w:t>
      </w:r>
      <w:proofErr w:type="spellEnd"/>
      <w:r>
        <w:t>, ou TS, é um “super</w:t>
      </w:r>
      <w:r w:rsidR="00046048">
        <w:t xml:space="preserve"> </w:t>
      </w:r>
      <w:r>
        <w:t>conjunto” ou “</w:t>
      </w:r>
      <w:proofErr w:type="spellStart"/>
      <w:r w:rsidRPr="0041581A">
        <w:rPr>
          <w:i/>
        </w:rPr>
        <w:t>superset</w:t>
      </w:r>
      <w:proofErr w:type="spellEnd"/>
      <w:r>
        <w:t xml:space="preserve">” em inglês da linguagem </w:t>
      </w:r>
      <w:proofErr w:type="spellStart"/>
      <w:r>
        <w:t>JavaScript</w:t>
      </w:r>
      <w:proofErr w:type="spellEnd"/>
      <w:r w:rsidR="00073CBF">
        <w:t>, criado pela Microsoft</w:t>
      </w:r>
      <w:r>
        <w:t xml:space="preserve">. </w:t>
      </w:r>
      <w:r w:rsidR="00755FAF">
        <w:t>O</w:t>
      </w:r>
      <w:r>
        <w:t xml:space="preserve"> que</w:t>
      </w:r>
      <w:r w:rsidR="00755FAF">
        <w:t xml:space="preserve"> mais</w:t>
      </w:r>
      <w:r>
        <w:t xml:space="preserve"> se destaca no </w:t>
      </w:r>
      <w:proofErr w:type="spellStart"/>
      <w:r>
        <w:t>TypeScript</w:t>
      </w:r>
      <w:proofErr w:type="spellEnd"/>
      <w:r>
        <w:t xml:space="preserve"> é a tipagem dos dados</w:t>
      </w:r>
      <w:r w:rsidR="00073CBF">
        <w:t>.</w:t>
      </w:r>
      <w:r>
        <w:t xml:space="preserve"> </w:t>
      </w:r>
      <w:r w:rsidR="00073CBF">
        <w:t xml:space="preserve"> E</w:t>
      </w:r>
      <w:r>
        <w:t xml:space="preserve">m um </w:t>
      </w:r>
      <w:r w:rsidRPr="005B582B">
        <w:rPr>
          <w:i/>
          <w:iCs/>
        </w:rPr>
        <w:t>Script</w:t>
      </w:r>
      <w:r>
        <w:t xml:space="preserve"> </w:t>
      </w:r>
      <w:proofErr w:type="spellStart"/>
      <w:r>
        <w:t>TypeScript</w:t>
      </w:r>
      <w:proofErr w:type="spellEnd"/>
      <w:r>
        <w:t xml:space="preserve"> </w:t>
      </w:r>
      <w:r w:rsidR="00073CBF">
        <w:t xml:space="preserve">deve-se definir para cada variável o tipo de dado que ela deve receber, seja numérico, </w:t>
      </w:r>
      <w:proofErr w:type="spellStart"/>
      <w:r w:rsidR="00073CBF" w:rsidRPr="005B582B">
        <w:rPr>
          <w:i/>
          <w:iCs/>
        </w:rPr>
        <w:t>string</w:t>
      </w:r>
      <w:proofErr w:type="spellEnd"/>
      <w:r w:rsidR="00073CBF">
        <w:t>, bo</w:t>
      </w:r>
      <w:r w:rsidR="00046874">
        <w:t>o</w:t>
      </w:r>
      <w:r w:rsidR="00073CBF">
        <w:t>leano</w:t>
      </w:r>
      <w:ins w:id="836" w:author="Ryan Lemos" w:date="2019-10-05T20:26:00Z">
        <w:r w:rsidR="00D67CFB">
          <w:t>,</w:t>
        </w:r>
      </w:ins>
      <w:r w:rsidR="00073CBF">
        <w:t xml:space="preserve"> </w:t>
      </w:r>
      <w:del w:id="837" w:author="Ryan Lemos" w:date="2019-10-05T20:26:00Z">
        <w:r w:rsidR="00073CBF" w:rsidDel="00D67CFB">
          <w:delText>etc</w:delText>
        </w:r>
      </w:del>
      <w:ins w:id="838" w:author="Ryan Lemos" w:date="2019-10-05T20:26:00Z">
        <w:r w:rsidR="00D67CFB">
          <w:t>entre outros tipos (</w:t>
        </w:r>
        <w:r w:rsidR="00D67CFB" w:rsidRPr="00D67CFB">
          <w:rPr>
            <w:noProof/>
            <w:rPrChange w:id="839" w:author="Ryan Lemos" w:date="2019-10-05T20:26:00Z">
              <w:rPr>
                <w:noProof/>
                <w:lang w:val="en-US"/>
              </w:rPr>
            </w:rPrChange>
          </w:rPr>
          <w:t>SYED</w:t>
        </w:r>
        <w:r w:rsidR="00D67CFB">
          <w:rPr>
            <w:noProof/>
          </w:rPr>
          <w:t>, 2016)</w:t>
        </w:r>
      </w:ins>
      <w:r w:rsidR="00073CBF">
        <w:t xml:space="preserve">. Isso deve ser utilizado </w:t>
      </w:r>
      <w:r>
        <w:t xml:space="preserve">para </w:t>
      </w:r>
      <w:r w:rsidR="00D534F8">
        <w:t>facilitar a leitura e compreensão do código, além de evitar que uma variável receba um tipo de dado não esperado</w:t>
      </w:r>
      <w:del w:id="840" w:author="Ryan Lemos" w:date="2019-10-05T20:27:00Z">
        <w:r w:rsidR="00D534F8" w:rsidDel="00D67CFB">
          <w:delText xml:space="preserve"> </w:delText>
        </w:r>
        <w:r w:rsidR="00D534F8" w:rsidDel="00D67CFB">
          <w:rPr>
            <w:noProof/>
          </w:rPr>
          <w:delText>(ABREU, 2017)</w:delText>
        </w:r>
      </w:del>
      <w:r w:rsidR="00D534F8">
        <w:t>.</w:t>
      </w:r>
      <w:r w:rsidR="00073CBF">
        <w:t xml:space="preserve"> 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ins w:id="841" w:author="Ryan Lemos" w:date="2019-10-05T20:27:00Z">
        <w:r w:rsidR="00D67CFB">
          <w:t xml:space="preserve"> </w:t>
        </w:r>
        <w:r w:rsidR="00D67CFB">
          <w:rPr>
            <w:noProof/>
          </w:rPr>
          <w:t>(ABREU, 2017)</w:t>
        </w:r>
      </w:ins>
      <w:r w:rsidR="00073CBF">
        <w:t xml:space="preserve">. </w:t>
      </w:r>
      <w:r w:rsidR="00D534F8">
        <w:t xml:space="preserve">O trecho de código da </w:t>
      </w:r>
      <w:ins w:id="842" w:author="Ryan Lemos" w:date="2019-10-09T09:35:00Z">
        <w:r w:rsidR="00DE2B76">
          <w:fldChar w:fldCharType="begin"/>
        </w:r>
        <w:r w:rsidR="00DE2B76">
          <w:instrText xml:space="preserve"> REF _Ref21506122 \h </w:instrText>
        </w:r>
      </w:ins>
      <w:r w:rsidR="00DE2B76">
        <w:fldChar w:fldCharType="separate"/>
      </w:r>
      <w:ins w:id="843" w:author="Ryan Lemos" w:date="2019-10-09T09:44:00Z">
        <w:r w:rsidR="00511CE0">
          <w:t xml:space="preserve">Figura </w:t>
        </w:r>
        <w:r w:rsidR="00511CE0">
          <w:rPr>
            <w:noProof/>
          </w:rPr>
          <w:t>17</w:t>
        </w:r>
      </w:ins>
      <w:ins w:id="844" w:author="Ryan Lemos" w:date="2019-10-09T09:35:00Z">
        <w:r w:rsidR="00DE2B76">
          <w:fldChar w:fldCharType="end"/>
        </w:r>
        <w:r w:rsidR="00DE2B76">
          <w:t xml:space="preserve"> </w:t>
        </w:r>
      </w:ins>
      <w:del w:id="845" w:author="Ryan Lemos" w:date="2019-10-09T09:34:00Z">
        <w:r w:rsidR="00046874" w:rsidDel="00DE2B76">
          <w:delText xml:space="preserve">Figura </w:delText>
        </w:r>
        <w:r w:rsidR="00D534F8" w:rsidDel="00DE2B76">
          <w:delText>2</w:delText>
        </w:r>
        <w:r w:rsidR="00046874" w:rsidDel="00DE2B76">
          <w:delText>2</w:delText>
        </w:r>
        <w:r w:rsidR="00D534F8" w:rsidDel="00DE2B76">
          <w:delText xml:space="preserve"> </w:delText>
        </w:r>
      </w:del>
      <w:r w:rsidR="00D534F8">
        <w:t xml:space="preserve">se trata de um exemplo de </w:t>
      </w:r>
      <w:r w:rsidR="00D534F8" w:rsidRPr="005B582B">
        <w:rPr>
          <w:i/>
          <w:iCs/>
        </w:rPr>
        <w:t>Script</w:t>
      </w:r>
      <w:r w:rsidR="00D534F8">
        <w:t xml:space="preserve"> TS. Nota-se a tipagem da variável </w:t>
      </w:r>
      <w:del w:id="846" w:author="Ryan Lemos" w:date="2019-10-05T20:27:00Z">
        <w:r w:rsidR="00D534F8" w:rsidDel="00A253E0">
          <w:delText xml:space="preserve">modelo </w:delText>
        </w:r>
      </w:del>
      <w:ins w:id="847" w:author="Ryan Lemos" w:date="2019-10-05T20:27:00Z">
        <w:r w:rsidR="00A253E0">
          <w:t xml:space="preserve">número </w:t>
        </w:r>
      </w:ins>
      <w:r w:rsidR="00D534F8">
        <w:t xml:space="preserve">definindo seu tipo como </w:t>
      </w:r>
      <w:del w:id="848" w:author="Ryan Lemos" w:date="2019-10-05T20:28:00Z">
        <w:r w:rsidR="00D534F8" w:rsidRPr="00D534F8" w:rsidDel="00A253E0">
          <w:rPr>
            <w:i/>
          </w:rPr>
          <w:delText>string</w:delText>
        </w:r>
      </w:del>
      <w:proofErr w:type="spellStart"/>
      <w:ins w:id="849" w:author="Ryan Lemos" w:date="2019-10-05T20:28:00Z">
        <w:r w:rsidR="00A253E0">
          <w:rPr>
            <w:i/>
          </w:rPr>
          <w:t>number</w:t>
        </w:r>
      </w:ins>
      <w:proofErr w:type="spellEnd"/>
      <w:r w:rsidR="00073CBF">
        <w:t>, como também definindo o tipo de retorno das funções da</w:t>
      </w:r>
      <w:del w:id="850" w:author="Ryan Lemos" w:date="2019-10-05T20:28:00Z">
        <w:r w:rsidR="00073CBF" w:rsidDel="00A253E0">
          <w:delText>s classes</w:delText>
        </w:r>
      </w:del>
      <w:ins w:id="851" w:author="Ryan Lemos" w:date="2019-10-05T20:28:00Z">
        <w:r w:rsidR="00A253E0">
          <w:t xml:space="preserve"> função </w:t>
        </w:r>
        <w:proofErr w:type="spellStart"/>
        <w:r w:rsidR="00A253E0" w:rsidRPr="00A253E0">
          <w:rPr>
            <w:i/>
            <w:iCs/>
            <w:rPrChange w:id="852" w:author="Ryan Lemos" w:date="2019-10-05T20:28:00Z">
              <w:rPr/>
            </w:rPrChange>
          </w:rPr>
          <w:t>identity</w:t>
        </w:r>
      </w:ins>
      <w:proofErr w:type="spellEnd"/>
      <w:r w:rsidR="00073CBF">
        <w:t>.</w:t>
      </w:r>
      <w:ins w:id="853" w:author="Ryan Lemos" w:date="2019-10-05T20:28:00Z">
        <w:r w:rsidR="00A253E0">
          <w:t xml:space="preserve"> A tipagem é feita através dos dois pontos, o que vem depois</w:t>
        </w:r>
      </w:ins>
      <w:ins w:id="854" w:author="Ryan Lemos" w:date="2019-10-05T20:29:00Z">
        <w:r w:rsidR="00A253E0">
          <w:t xml:space="preserve"> deles</w:t>
        </w:r>
      </w:ins>
      <w:ins w:id="855" w:author="Ryan Lemos" w:date="2019-10-05T20:28:00Z">
        <w:r w:rsidR="00A253E0">
          <w:t xml:space="preserve"> se trata do tipo</w:t>
        </w:r>
      </w:ins>
      <w:ins w:id="856" w:author="Ryan Lemos" w:date="2019-10-05T20:29:00Z">
        <w:r w:rsidR="00A253E0">
          <w:t xml:space="preserve"> de valor</w:t>
        </w:r>
      </w:ins>
      <w:ins w:id="857" w:author="Ryan Lemos" w:date="2019-10-05T20:28:00Z">
        <w:r w:rsidR="00A253E0">
          <w:t xml:space="preserve"> que aquela vari</w:t>
        </w:r>
      </w:ins>
      <w:ins w:id="858" w:author="Ryan Lemos" w:date="2019-10-05T20:29:00Z">
        <w:r w:rsidR="00A253E0">
          <w:t>ável deve receber ou que deve ser retornado na função (</w:t>
        </w:r>
        <w:r w:rsidR="00A253E0" w:rsidRPr="00393D2D">
          <w:rPr>
            <w:noProof/>
          </w:rPr>
          <w:t>SYED</w:t>
        </w:r>
        <w:r w:rsidR="00A253E0">
          <w:rPr>
            <w:noProof/>
          </w:rPr>
          <w:t>, 2016)</w:t>
        </w:r>
        <w:r w:rsidR="00A253E0">
          <w:t>.</w:t>
        </w:r>
      </w:ins>
      <w:ins w:id="859" w:author="Ryan Lemos" w:date="2019-10-05T20:28:00Z">
        <w:r w:rsidR="00A253E0">
          <w:t xml:space="preserve"> </w:t>
        </w:r>
      </w:ins>
    </w:p>
    <w:p w14:paraId="3241CB8D" w14:textId="546800CC" w:rsidR="00D534F8" w:rsidDel="00D67CFB" w:rsidRDefault="00D534F8" w:rsidP="00D67CFB">
      <w:pPr>
        <w:ind w:firstLine="0"/>
        <w:rPr>
          <w:del w:id="860" w:author="Ryan Lemos" w:date="2019-10-05T20:25:00Z"/>
        </w:rPr>
      </w:pPr>
    </w:p>
    <w:p w14:paraId="34F3691B" w14:textId="7913F6DD" w:rsidR="00D67CFB" w:rsidRDefault="00D67CFB">
      <w:pPr>
        <w:rPr>
          <w:ins w:id="861" w:author="Ryan Lemos" w:date="2019-10-05T20:27:00Z"/>
        </w:rPr>
      </w:pPr>
    </w:p>
    <w:p w14:paraId="16D9792D" w14:textId="6341AC24" w:rsidR="00A253E0" w:rsidRDefault="00A253E0">
      <w:pPr>
        <w:pStyle w:val="Legenda"/>
        <w:keepNext/>
        <w:rPr>
          <w:ins w:id="862" w:author="Ryan Lemos" w:date="2019-10-05T20:30:00Z"/>
        </w:rPr>
        <w:pPrChange w:id="863" w:author="Ryan Lemos" w:date="2019-10-05T20:30:00Z">
          <w:pPr>
            <w:pStyle w:val="Legenda"/>
          </w:pPr>
        </w:pPrChange>
      </w:pPr>
      <w:bookmarkStart w:id="864" w:name="_Ref21506122"/>
      <w:ins w:id="865" w:author="Ryan Lemos" w:date="2019-10-05T20:30:00Z">
        <w:r>
          <w:t xml:space="preserve">Figura </w:t>
        </w:r>
        <w:r>
          <w:fldChar w:fldCharType="begin"/>
        </w:r>
        <w:r>
          <w:instrText xml:space="preserve"> SEQ Figura \* ARABIC </w:instrText>
        </w:r>
      </w:ins>
      <w:r>
        <w:fldChar w:fldCharType="separate"/>
      </w:r>
      <w:ins w:id="866" w:author="Ryan Lemos" w:date="2019-10-09T09:44:00Z">
        <w:r w:rsidR="00511CE0">
          <w:rPr>
            <w:noProof/>
          </w:rPr>
          <w:t>17</w:t>
        </w:r>
      </w:ins>
      <w:ins w:id="867" w:author="Ryan Lemos" w:date="2019-10-05T20:30:00Z">
        <w:r>
          <w:fldChar w:fldCharType="end"/>
        </w:r>
        <w:bookmarkEnd w:id="864"/>
        <w:r>
          <w:t xml:space="preserve"> - Exemplo da tipagem utilizada no</w:t>
        </w:r>
      </w:ins>
      <w:ins w:id="868" w:author="Ryan Lemos" w:date="2019-10-09T09:35:00Z">
        <w:r w:rsidR="00DE2B76">
          <w:t xml:space="preserve"> </w:t>
        </w:r>
      </w:ins>
      <w:proofErr w:type="spellStart"/>
      <w:ins w:id="869" w:author="Ryan Lemos" w:date="2019-10-05T20:30:00Z">
        <w:r>
          <w:t>TypeScript</w:t>
        </w:r>
        <w:proofErr w:type="spellEnd"/>
      </w:ins>
    </w:p>
    <w:p w14:paraId="0DF2761F" w14:textId="6C9E284F" w:rsidR="00D67CFB" w:rsidRDefault="00D67CFB" w:rsidP="00A253E0">
      <w:pPr>
        <w:ind w:firstLine="0"/>
        <w:jc w:val="center"/>
        <w:rPr>
          <w:ins w:id="870" w:author="Ryan Lemos" w:date="2019-10-05T20:30:00Z"/>
        </w:rPr>
      </w:pPr>
      <w:ins w:id="871" w:author="Ryan Lemos" w:date="2019-10-05T20:27:00Z">
        <w:r>
          <w:rPr>
            <w:noProof/>
          </w:rPr>
          <w:drawing>
            <wp:inline distT="0" distB="0" distL="0" distR="0" wp14:anchorId="2496FDF6" wp14:editId="26946AB6">
              <wp:extent cx="2880360" cy="851015"/>
              <wp:effectExtent l="0" t="0" r="0" b="63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680" cy="867064"/>
                      </a:xfrm>
                      <a:prstGeom prst="rect">
                        <a:avLst/>
                      </a:prstGeom>
                    </pic:spPr>
                  </pic:pic>
                </a:graphicData>
              </a:graphic>
            </wp:inline>
          </w:drawing>
        </w:r>
      </w:ins>
    </w:p>
    <w:p w14:paraId="0A7D4428" w14:textId="61033DC3" w:rsidR="00A253E0" w:rsidRDefault="00A253E0">
      <w:pPr>
        <w:pStyle w:val="Fontes"/>
        <w:rPr>
          <w:ins w:id="872" w:author="Ryan Lemos" w:date="2019-10-05T20:27:00Z"/>
        </w:rPr>
        <w:pPrChange w:id="873" w:author="Ryan Lemos" w:date="2019-10-05T20:30:00Z">
          <w:pPr/>
        </w:pPrChange>
      </w:pPr>
      <w:ins w:id="874" w:author="Ryan Lemos" w:date="2019-10-05T20:30:00Z">
        <w:r>
          <w:t>Fonte: SYED, 2016, p. 129.</w:t>
        </w:r>
      </w:ins>
    </w:p>
    <w:p w14:paraId="212AAE60" w14:textId="423F23A4" w:rsidR="00A1768E" w:rsidDel="00D67CFB" w:rsidRDefault="00A1768E">
      <w:pPr>
        <w:pStyle w:val="Legenda"/>
        <w:keepNext/>
        <w:rPr>
          <w:del w:id="875" w:author="Ryan Lemos" w:date="2019-10-05T20:25:00Z"/>
        </w:rPr>
      </w:pPr>
      <w:del w:id="876" w:author="Ryan Lemos" w:date="2019-10-05T20:25:00Z">
        <w:r w:rsidDel="00D67CFB">
          <w:delText xml:space="preserve">Figura </w:delText>
        </w:r>
        <w:r w:rsidR="00744533" w:rsidDel="00D67CFB">
          <w:rPr>
            <w:b w:val="0"/>
            <w:iCs w:val="0"/>
          </w:rPr>
          <w:fldChar w:fldCharType="begin"/>
        </w:r>
        <w:r w:rsidR="00744533" w:rsidDel="00D67CFB">
          <w:delInstrText xml:space="preserve"> SEQ Figura \* ARABIC </w:delInstrText>
        </w:r>
        <w:r w:rsidR="00744533" w:rsidDel="00D67CFB">
          <w:rPr>
            <w:b w:val="0"/>
            <w:iCs w:val="0"/>
          </w:rPr>
          <w:fldChar w:fldCharType="separate"/>
        </w:r>
        <w:r w:rsidR="00D343FF" w:rsidDel="00D67CFB">
          <w:rPr>
            <w:noProof/>
          </w:rPr>
          <w:delText>22</w:delText>
        </w:r>
        <w:r w:rsidR="00744533" w:rsidDel="00D67CFB">
          <w:rPr>
            <w:b w:val="0"/>
            <w:iCs w:val="0"/>
            <w:noProof/>
          </w:rPr>
          <w:fldChar w:fldCharType="end"/>
        </w:r>
        <w:r w:rsidDel="00D67CFB">
          <w:delText xml:space="preserve"> - Classe em TypeScript</w:delText>
        </w:r>
      </w:del>
    </w:p>
    <w:p w14:paraId="7D705DA8" w14:textId="58483749" w:rsidR="00D534F8" w:rsidDel="00D67CFB" w:rsidRDefault="00D534F8">
      <w:pPr>
        <w:ind w:firstLine="0"/>
        <w:jc w:val="center"/>
        <w:rPr>
          <w:del w:id="877" w:author="Ryan Lemos" w:date="2019-10-05T20:25:00Z"/>
        </w:rPr>
      </w:pPr>
      <w:del w:id="878" w:author="Ryan Lemos" w:date="2019-10-05T20:25:00Z">
        <w:r w:rsidDel="00D67CFB">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1837" cy="2384336"/>
                      </a:xfrm>
                      <a:prstGeom prst="rect">
                        <a:avLst/>
                      </a:prstGeom>
                    </pic:spPr>
                  </pic:pic>
                </a:graphicData>
              </a:graphic>
            </wp:inline>
          </w:drawing>
        </w:r>
      </w:del>
    </w:p>
    <w:p w14:paraId="5AC5EC7E" w14:textId="4AA3D1F4" w:rsidR="00A1768E" w:rsidDel="00D67CFB" w:rsidRDefault="00A1768E">
      <w:pPr>
        <w:pStyle w:val="Fontes"/>
        <w:rPr>
          <w:del w:id="879" w:author="Ryan Lemos" w:date="2019-10-05T20:25:00Z"/>
        </w:rPr>
      </w:pPr>
      <w:del w:id="880" w:author="Ryan Lemos" w:date="2019-10-05T20:25:00Z">
        <w:r w:rsidDel="00D67CFB">
          <w:delText xml:space="preserve">Fonte: PRÓPRIA, </w:delText>
        </w:r>
        <w:r w:rsidR="00046874" w:rsidDel="00D67CFB">
          <w:delText xml:space="preserve">2019, </w:delText>
        </w:r>
        <w:r w:rsidDel="00D67CFB">
          <w:delText>utilizando o Visual Studio Code.</w:delText>
        </w:r>
      </w:del>
    </w:p>
    <w:p w14:paraId="49639A4E" w14:textId="77777777" w:rsidR="00676588" w:rsidRDefault="00676588">
      <w:pPr>
        <w:ind w:firstLine="0"/>
        <w:pPrChange w:id="881" w:author="Ryan Lemos" w:date="2019-10-05T20:25:00Z">
          <w:pPr/>
        </w:pPrChange>
      </w:pPr>
    </w:p>
    <w:p w14:paraId="0D236BEB" w14:textId="7CF834FF" w:rsidR="00676588" w:rsidRDefault="00C05B5C" w:rsidP="00676588">
      <w:pPr>
        <w:pStyle w:val="Ttulo4"/>
      </w:pPr>
      <w:bookmarkStart w:id="882" w:name="_Toc21505878"/>
      <w:r>
        <w:t>Angular</w:t>
      </w:r>
      <w:bookmarkEnd w:id="882"/>
    </w:p>
    <w:p w14:paraId="59161E49" w14:textId="24134187" w:rsidR="00073CBF" w:rsidRPr="00532250" w:rsidRDefault="00073CBF" w:rsidP="005B582B"/>
    <w:p w14:paraId="22EFD816" w14:textId="050552A9" w:rsidR="00C05B5C" w:rsidRDefault="000D4682" w:rsidP="00095610">
      <w:r>
        <w:t xml:space="preserve">O </w:t>
      </w:r>
      <w:r w:rsidR="00C05B5C">
        <w:t>Angular</w:t>
      </w:r>
      <w:r>
        <w:t xml:space="preserve"> é uma tecnologia criada pela Google afim de prover dinamicidade no processo de utilização de sistemas </w:t>
      </w:r>
      <w:r w:rsidRPr="005B582B">
        <w:rPr>
          <w:i/>
          <w:iCs/>
        </w:rPr>
        <w:t>web</w:t>
      </w:r>
      <w:r>
        <w:t xml:space="preserve">. </w:t>
      </w:r>
      <w:r w:rsidR="00C05B5C">
        <w:t>Segundo a Google (</w:t>
      </w:r>
      <w:del w:id="883" w:author="Ryan Lemos" w:date="2019-10-07T20:43:00Z">
        <w:r w:rsidR="00512162" w:rsidDel="00BB6D2A">
          <w:delText>2019b</w:delText>
        </w:r>
      </w:del>
      <w:ins w:id="884" w:author="Ryan Lemos" w:date="2019-10-07T20:43:00Z">
        <w:r w:rsidR="00BB6D2A">
          <w:t>2019c</w:t>
        </w:r>
      </w:ins>
      <w:r w:rsidR="00C05B5C">
        <w:t xml:space="preserve">), o Angular apresenta como diferenciais: velocidade e desempenho, através de renderização no lado do servidor; </w:t>
      </w:r>
      <w:r w:rsidR="00BF38D5">
        <w:t xml:space="preserve">a possibilidade de desenvolvimento para diversas plataformas, como dispositivos móveis de maneira nativa ou não, </w:t>
      </w:r>
      <w:r w:rsidR="00BF38D5" w:rsidRPr="005B582B">
        <w:rPr>
          <w:i/>
          <w:iCs/>
        </w:rPr>
        <w:t>desktop</w:t>
      </w:r>
      <w:r w:rsidR="00BF38D5">
        <w:t xml:space="preserve"> e </w:t>
      </w:r>
      <w:r w:rsidR="00BF38D5" w:rsidRPr="005B582B">
        <w:rPr>
          <w:i/>
          <w:iCs/>
        </w:rPr>
        <w:t>web</w:t>
      </w:r>
      <w:r w:rsidR="00BF38D5">
        <w:t xml:space="preserve"> com um único código; grande quantidade de ferramentas disponíveis, um exemplo se dá neste trabalho com a utilização de um </w:t>
      </w:r>
      <w:r w:rsidR="00BF38D5" w:rsidRPr="005B582B">
        <w:rPr>
          <w:i/>
          <w:iCs/>
        </w:rPr>
        <w:t>plug</w:t>
      </w:r>
      <w:r w:rsidR="00220B09" w:rsidRPr="005B582B">
        <w:rPr>
          <w:i/>
          <w:iCs/>
        </w:rPr>
        <w:t>-</w:t>
      </w:r>
      <w:r w:rsidR="00BF38D5" w:rsidRPr="005B582B">
        <w:rPr>
          <w:i/>
          <w:iCs/>
        </w:rPr>
        <w:t>in</w:t>
      </w:r>
      <w:r w:rsidR="00BF38D5">
        <w:t xml:space="preserve"> Angular para gerar calendários dinâmicos; e por último, o fato de ser utilizado amplamente, oferecendo as características produtivas dos aplicativos Google.</w:t>
      </w:r>
    </w:p>
    <w:p w14:paraId="664182EE" w14:textId="636C113A" w:rsidR="00C05B5C" w:rsidRDefault="000D4682" w:rsidP="00095610">
      <w:r>
        <w:lastRenderedPageBreak/>
        <w:t>Então pode</w:t>
      </w:r>
      <w:r w:rsidR="00220B09">
        <w:t>-</w:t>
      </w:r>
      <w:r>
        <w:t>se dizer que o</w:t>
      </w:r>
      <w:r w:rsidR="00676588">
        <w:t xml:space="preserve"> </w:t>
      </w:r>
      <w:r w:rsidR="00C05B5C">
        <w:t>Angular</w:t>
      </w:r>
      <w:r w:rsidR="00676588">
        <w:t xml:space="preserve"> se trata de um </w:t>
      </w:r>
      <w:r w:rsidR="00676588" w:rsidRPr="005B582B">
        <w:rPr>
          <w:i/>
          <w:iCs/>
        </w:rPr>
        <w:t>framework</w:t>
      </w:r>
      <w:r w:rsidR="00676588">
        <w:t xml:space="preserve"> </w:t>
      </w:r>
      <w:r w:rsidR="00676588" w:rsidRPr="00676588">
        <w:rPr>
          <w:i/>
        </w:rPr>
        <w:t>front</w:t>
      </w:r>
      <w:r w:rsidR="00220B09">
        <w:rPr>
          <w:i/>
        </w:rPr>
        <w:t>-</w:t>
      </w:r>
      <w:proofErr w:type="spellStart"/>
      <w:r w:rsidR="00676588" w:rsidRPr="00676588">
        <w:rPr>
          <w:i/>
        </w:rPr>
        <w: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 xml:space="preserve">Ou seja, não há o carregamento da página </w:t>
      </w:r>
      <w:r w:rsidRPr="005B582B">
        <w:rPr>
          <w:i/>
          <w:iCs/>
        </w:rPr>
        <w:t>web</w:t>
      </w:r>
      <w:r>
        <w:t xml:space="preserve">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2EE4B4CA"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w:t>
      </w:r>
      <w:r w:rsidR="00220B09">
        <w:t>; p</w:t>
      </w:r>
      <w:r w:rsidR="00095610">
        <w:t xml:space="preserve">or um </w:t>
      </w:r>
      <w:r w:rsidR="00095610" w:rsidRPr="005B582B">
        <w:rPr>
          <w:i/>
          <w:iCs/>
        </w:rPr>
        <w:t>Script</w:t>
      </w:r>
      <w:r w:rsidR="00095610">
        <w:t xml:space="preserve"> TS</w:t>
      </w:r>
      <w:r w:rsidR="00220B09">
        <w:t>,</w:t>
      </w:r>
      <w:r w:rsidR="00095610">
        <w:t xml:space="preserve"> que é responsável pela lógica que será empregada naquele componente</w:t>
      </w:r>
      <w:r w:rsidR="00220B09">
        <w:t xml:space="preserve"> e</w:t>
      </w:r>
      <w:r w:rsidR="00095610">
        <w:t xml:space="preserve"> por último, um arquivo de estilos CSS</w:t>
      </w:r>
      <w:r w:rsidR="00220B09">
        <w:t>,</w:t>
      </w:r>
      <w:r w:rsidR="00095610">
        <w:t xml:space="preserve"> que é responsável pela estilização do componente. Os módulos são responsáveis por agrupar componentes, serviços etc. </w:t>
      </w:r>
      <w:r w:rsidR="00095610">
        <w:rPr>
          <w:noProof/>
        </w:rPr>
        <w:t>(GUEDES</w:t>
      </w:r>
      <w:r w:rsidR="00220B09">
        <w:rPr>
          <w:noProof/>
        </w:rPr>
        <w:t>,</w:t>
      </w:r>
      <w:r w:rsidR="00095610">
        <w:rPr>
          <w:noProof/>
        </w:rPr>
        <w:t xml:space="preserve"> 2017)</w:t>
      </w:r>
      <w:r w:rsidR="00095610">
        <w:t xml:space="preserve">. </w:t>
      </w:r>
    </w:p>
    <w:p w14:paraId="570C3B5D" w14:textId="5D9CE9AA" w:rsidR="00676588" w:rsidDel="008839CF" w:rsidRDefault="00636936">
      <w:pPr>
        <w:rPr>
          <w:del w:id="885" w:author="Ryan Lemos" w:date="2019-10-07T20:45:00Z"/>
        </w:rPr>
      </w:pPr>
      <w:del w:id="886" w:author="Ryan Lemos" w:date="2019-10-07T20:45:00Z">
        <w:r w:rsidDel="008839CF">
          <w:delText xml:space="preserve">Tendo em vista que este seja um ambiente que tem por característica a interação contínua com o usuário, optou-se pela utilização do </w:delText>
        </w:r>
        <w:r w:rsidR="00C05B5C" w:rsidDel="008839CF">
          <w:delText>Angular</w:delText>
        </w:r>
        <w:r w:rsidDel="008839CF">
          <w:delText xml:space="preserve"> para auxiliar nesse processo e deixar a utilização mais fluída e dinâmica.</w:delText>
        </w:r>
      </w:del>
    </w:p>
    <w:p w14:paraId="67BD0E2D" w14:textId="2E146D30" w:rsidR="008839CF" w:rsidRPr="005F6213" w:rsidRDefault="008839CF">
      <w:pPr>
        <w:rPr>
          <w:ins w:id="887" w:author="Ryan Lemos" w:date="2019-10-07T20:47:00Z"/>
        </w:rPr>
      </w:pPr>
      <w:ins w:id="888" w:author="Ryan Lemos" w:date="2019-10-07T20:45:00Z">
        <w:r>
          <w:t xml:space="preserve">Com o Angular é possível utilizar pacotes de funcionalidades feitos por outros </w:t>
        </w:r>
      </w:ins>
      <w:ins w:id="889" w:author="Ryan Lemos" w:date="2019-10-07T20:46:00Z">
        <w:r>
          <w:t xml:space="preserve">usuários. Assim soluções antes desenvolvidas em </w:t>
        </w:r>
        <w:proofErr w:type="spellStart"/>
        <w:r>
          <w:t>JavaScript</w:t>
        </w:r>
        <w:proofErr w:type="spellEnd"/>
        <w:r>
          <w:t xml:space="preserve"> ou nem desenvolvidas são trazidas para a maneira de se desenvolver usando</w:t>
        </w:r>
      </w:ins>
      <w:ins w:id="890" w:author="Ryan Lemos" w:date="2019-10-07T20:47:00Z">
        <w:r>
          <w:t xml:space="preserve"> o Angular e podem ser utilizadas para agregar valores e poupar tempo de desenvolvimento</w:t>
        </w:r>
      </w:ins>
      <w:ins w:id="891" w:author="Ryan Lemos" w:date="2019-10-07T20:59:00Z">
        <w:r w:rsidR="008F54BA">
          <w:t xml:space="preserve"> (GOOGLE, 2019c)</w:t>
        </w:r>
      </w:ins>
      <w:ins w:id="892" w:author="Ryan Lemos" w:date="2019-10-07T20:47:00Z">
        <w:r>
          <w:t xml:space="preserve">. Valem-se destacar a biblioteca de geração de calendários dinâmicos </w:t>
        </w:r>
      </w:ins>
      <w:ins w:id="893" w:author="Ryan Lemos" w:date="2019-10-07T20:48:00Z">
        <w:r>
          <w:t>chamada de A</w:t>
        </w:r>
      </w:ins>
      <w:ins w:id="894" w:author="Ryan Lemos" w:date="2019-10-07T20:49:00Z">
        <w:r>
          <w:t xml:space="preserve">ngular </w:t>
        </w:r>
        <w:proofErr w:type="spellStart"/>
        <w:r w:rsidRPr="008839CF">
          <w:rPr>
            <w:i/>
            <w:iCs/>
            <w:rPrChange w:id="895" w:author="Ryan Lemos" w:date="2019-10-07T20:49:00Z">
              <w:rPr/>
            </w:rPrChange>
          </w:rPr>
          <w:t>Calendar</w:t>
        </w:r>
        <w:proofErr w:type="spellEnd"/>
        <w:r>
          <w:t>, que serve para mostrar eventos em um calendário por mês, dia ou semana</w:t>
        </w:r>
      </w:ins>
      <w:ins w:id="896" w:author="Ryan Lemos" w:date="2019-10-07T20:50:00Z">
        <w:r>
          <w:t>, gerando um calendário interativo</w:t>
        </w:r>
      </w:ins>
      <w:ins w:id="897" w:author="Ryan Lemos" w:date="2019-10-07T20:53:00Z">
        <w:r w:rsidR="008F54BA">
          <w:t xml:space="preserve"> (LEWIS, </w:t>
        </w:r>
        <w:proofErr w:type="spellStart"/>
        <w:r w:rsidR="008F54BA">
          <w:t>sd</w:t>
        </w:r>
        <w:proofErr w:type="spellEnd"/>
        <w:r w:rsidR="008F54BA">
          <w:t>)</w:t>
        </w:r>
      </w:ins>
      <w:ins w:id="898" w:author="Ryan Lemos" w:date="2019-10-07T20:50:00Z">
        <w:r>
          <w:t>.</w:t>
        </w:r>
      </w:ins>
      <w:ins w:id="899" w:author="Ryan Lemos" w:date="2019-10-07T20:54:00Z">
        <w:r w:rsidR="008F54BA">
          <w:t xml:space="preserve"> Um exemplo do calendário gerado pode ser visto na </w:t>
        </w:r>
        <w:r w:rsidR="008F54BA">
          <w:fldChar w:fldCharType="begin"/>
        </w:r>
        <w:r w:rsidR="008F54BA">
          <w:instrText xml:space="preserve"> REF _Ref20051663 \h </w:instrText>
        </w:r>
      </w:ins>
      <w:r w:rsidR="008F54BA">
        <w:fldChar w:fldCharType="separate"/>
      </w:r>
      <w:ins w:id="900" w:author="Ryan Lemos" w:date="2019-10-09T09:44:00Z">
        <w:r w:rsidR="00511CE0">
          <w:t xml:space="preserve">Figura </w:t>
        </w:r>
        <w:r w:rsidR="00511CE0">
          <w:rPr>
            <w:noProof/>
          </w:rPr>
          <w:t>62</w:t>
        </w:r>
        <w:r w:rsidR="00511CE0" w:rsidDel="00EA672B">
          <w:rPr>
            <w:noProof/>
          </w:rPr>
          <w:t>64</w:t>
        </w:r>
      </w:ins>
      <w:ins w:id="901" w:author="Ryan Lemos" w:date="2019-10-07T20:54:00Z">
        <w:r w:rsidR="008F54BA">
          <w:fldChar w:fldCharType="end"/>
        </w:r>
        <w:r w:rsidR="008F54BA">
          <w:t xml:space="preserve">. </w:t>
        </w:r>
      </w:ins>
      <w:ins w:id="902" w:author="Ryan Lemos" w:date="2019-10-07T20:55:00Z">
        <w:r w:rsidR="008F54BA">
          <w:t>Outra biblioteca utilizada foi a de editor de textos</w:t>
        </w:r>
      </w:ins>
      <w:ins w:id="903" w:author="Ryan Lemos" w:date="2019-10-07T20:57:00Z">
        <w:r w:rsidR="008F54BA">
          <w:t xml:space="preserve"> chamada CKEDITOR. P</w:t>
        </w:r>
      </w:ins>
      <w:ins w:id="904" w:author="Ryan Lemos" w:date="2019-10-07T20:55:00Z">
        <w:r w:rsidR="008F54BA">
          <w:t>ermitindo que faça edições no estilo do texto</w:t>
        </w:r>
      </w:ins>
      <w:ins w:id="905" w:author="Ryan Lemos" w:date="2019-10-07T20:57:00Z">
        <w:r w:rsidR="008F54BA">
          <w:t>, aplicando</w:t>
        </w:r>
      </w:ins>
      <w:ins w:id="906" w:author="Ryan Lemos" w:date="2019-10-07T20:58:00Z">
        <w:r w:rsidR="008F54BA">
          <w:t xml:space="preserve"> cores e fontes, é possível colar textos de arquivos de texto do computador e planilhas sem perder a formatação</w:t>
        </w:r>
      </w:ins>
      <w:ins w:id="907" w:author="Ryan Lemos" w:date="2019-10-07T20:57:00Z">
        <w:r w:rsidR="008F54BA">
          <w:t xml:space="preserve"> (</w:t>
        </w:r>
        <w:r w:rsidR="008F54BA" w:rsidRPr="008F54BA">
          <w:t>CKSOURCE</w:t>
        </w:r>
        <w:r w:rsidR="008F54BA">
          <w:t>, 2019)</w:t>
        </w:r>
      </w:ins>
      <w:ins w:id="908" w:author="Ryan Lemos" w:date="2019-10-07T20:55:00Z">
        <w:r w:rsidR="008F54BA">
          <w:t>.</w:t>
        </w:r>
      </w:ins>
      <w:ins w:id="909" w:author="Ryan Lemos" w:date="2019-10-07T21:04:00Z">
        <w:r w:rsidR="005B3A5D">
          <w:t xml:space="preserve"> </w:t>
        </w:r>
      </w:ins>
      <w:ins w:id="910" w:author="Ryan Lemos" w:date="2019-10-07T21:06:00Z">
        <w:r w:rsidR="005F6213">
          <w:t xml:space="preserve">Para geração de tabelas dinâmicas utilizou-se o Angular </w:t>
        </w:r>
        <w:proofErr w:type="spellStart"/>
        <w:r w:rsidR="005F6213" w:rsidRPr="005F6213">
          <w:rPr>
            <w:i/>
            <w:iCs/>
            <w:rPrChange w:id="911" w:author="Ryan Lemos" w:date="2019-10-07T21:06:00Z">
              <w:rPr/>
            </w:rPrChange>
          </w:rPr>
          <w:t>DataTables</w:t>
        </w:r>
        <w:proofErr w:type="spellEnd"/>
        <w:r w:rsidR="005F6213">
          <w:t xml:space="preserve"> que traz para o formato de desenvolvimento do </w:t>
        </w:r>
      </w:ins>
      <w:ins w:id="912" w:author="Ryan Lemos" w:date="2019-10-07T21:07:00Z">
        <w:r w:rsidR="005F6213">
          <w:t>A</w:t>
        </w:r>
      </w:ins>
      <w:ins w:id="913" w:author="Ryan Lemos" w:date="2019-10-07T21:06:00Z">
        <w:r w:rsidR="005F6213">
          <w:t>ngular</w:t>
        </w:r>
      </w:ins>
      <w:ins w:id="914" w:author="Ryan Lemos" w:date="2019-10-07T21:07:00Z">
        <w:r w:rsidR="005F6213">
          <w:t xml:space="preserve"> a biblioteca de tabelas dinâmicas </w:t>
        </w:r>
        <w:proofErr w:type="spellStart"/>
        <w:r w:rsidR="005F6213" w:rsidRPr="005F6213">
          <w:rPr>
            <w:i/>
            <w:iCs/>
            <w:rPrChange w:id="915" w:author="Ryan Lemos" w:date="2019-10-07T21:07:00Z">
              <w:rPr/>
            </w:rPrChange>
          </w:rPr>
          <w:t>DataTables</w:t>
        </w:r>
        <w:proofErr w:type="spellEnd"/>
        <w:r w:rsidR="005F6213">
          <w:rPr>
            <w:i/>
            <w:iCs/>
          </w:rPr>
          <w:t xml:space="preserve"> </w:t>
        </w:r>
        <w:r w:rsidR="005F6213">
          <w:t xml:space="preserve">(LIN, 2019). </w:t>
        </w:r>
      </w:ins>
      <w:ins w:id="916" w:author="Ryan Lemos" w:date="2019-10-07T21:09:00Z">
        <w:r w:rsidR="005F6213">
          <w:t xml:space="preserve">Com o Angular </w:t>
        </w:r>
        <w:proofErr w:type="spellStart"/>
        <w:r w:rsidR="005F6213" w:rsidRPr="005F6213">
          <w:rPr>
            <w:i/>
            <w:iCs/>
            <w:rPrChange w:id="917" w:author="Ryan Lemos" w:date="2019-10-07T21:09:00Z">
              <w:rPr/>
            </w:rPrChange>
          </w:rPr>
          <w:t>DataTables</w:t>
        </w:r>
        <w:proofErr w:type="spellEnd"/>
        <w:r w:rsidR="005F6213">
          <w:t xml:space="preserve"> a geração d</w:t>
        </w:r>
      </w:ins>
      <w:ins w:id="918" w:author="Ryan Lemos" w:date="2019-10-07T21:10:00Z">
        <w:r w:rsidR="005F6213">
          <w:t>as tabelas segue o formato de desenvolvimento do Angular o que garante a aplicação um padrão de codificação</w:t>
        </w:r>
      </w:ins>
      <w:ins w:id="919" w:author="Ryan Lemos" w:date="2019-10-09T09:19:00Z">
        <w:r w:rsidR="001D3106">
          <w:t>, u</w:t>
        </w:r>
      </w:ins>
      <w:ins w:id="920" w:author="Ryan Lemos" w:date="2019-10-09T09:18:00Z">
        <w:r w:rsidR="001D3106">
          <w:t>m exemplo</w:t>
        </w:r>
      </w:ins>
      <w:ins w:id="921" w:author="Ryan Lemos" w:date="2019-10-09T09:19:00Z">
        <w:r w:rsidR="001D3106">
          <w:t xml:space="preserve"> da tabela gerada</w:t>
        </w:r>
      </w:ins>
      <w:ins w:id="922" w:author="Ryan Lemos" w:date="2019-10-09T09:18:00Z">
        <w:r w:rsidR="001D3106">
          <w:t xml:space="preserve"> é visto na </w:t>
        </w:r>
        <w:r w:rsidR="001D3106">
          <w:fldChar w:fldCharType="begin"/>
        </w:r>
        <w:r w:rsidR="001D3106">
          <w:instrText xml:space="preserve"> REF _Ref21505146 \h </w:instrText>
        </w:r>
      </w:ins>
      <w:r w:rsidR="001D3106">
        <w:fldChar w:fldCharType="separate"/>
      </w:r>
      <w:ins w:id="923" w:author="Ryan Lemos" w:date="2019-10-09T09:44:00Z">
        <w:r w:rsidR="00511CE0">
          <w:t xml:space="preserve">Figura </w:t>
        </w:r>
        <w:r w:rsidR="00511CE0">
          <w:rPr>
            <w:noProof/>
          </w:rPr>
          <w:t>56</w:t>
        </w:r>
        <w:r w:rsidR="00511CE0" w:rsidDel="00EA672B">
          <w:rPr>
            <w:noProof/>
          </w:rPr>
          <w:t>58</w:t>
        </w:r>
      </w:ins>
      <w:ins w:id="924" w:author="Ryan Lemos" w:date="2019-10-09T09:18:00Z">
        <w:r w:rsidR="001D3106">
          <w:fldChar w:fldCharType="end"/>
        </w:r>
      </w:ins>
      <w:ins w:id="925" w:author="Ryan Lemos" w:date="2019-10-09T09:19:00Z">
        <w:r w:rsidR="001D3106">
          <w:t xml:space="preserve">. Também a fim de melhorar a interação com o usuário, utilizou-se </w:t>
        </w:r>
        <w:r w:rsidR="00CC0E1E">
          <w:t>uma biblio</w:t>
        </w:r>
      </w:ins>
      <w:ins w:id="926" w:author="Ryan Lemos" w:date="2019-10-09T09:20:00Z">
        <w:r w:rsidR="00CC0E1E">
          <w:t xml:space="preserve">teca de alertas visuais também adaptada para o contexto do Angular, chamada de </w:t>
        </w:r>
      </w:ins>
      <w:proofErr w:type="spellStart"/>
      <w:ins w:id="927" w:author="Ryan Lemos" w:date="2019-10-09T09:21:00Z">
        <w:r w:rsidR="00CC0E1E" w:rsidRPr="00CC0E1E">
          <w:rPr>
            <w:i/>
            <w:iCs/>
            <w:rPrChange w:id="928" w:author="Ryan Lemos" w:date="2019-10-09T09:21:00Z">
              <w:rPr/>
            </w:rPrChange>
          </w:rPr>
          <w:t>Sweet</w:t>
        </w:r>
        <w:proofErr w:type="spellEnd"/>
        <w:r w:rsidR="00CC0E1E">
          <w:t xml:space="preserve"> </w:t>
        </w:r>
        <w:proofErr w:type="spellStart"/>
        <w:r w:rsidR="00CC0E1E" w:rsidRPr="00CC0E1E">
          <w:rPr>
            <w:i/>
            <w:iCs/>
            <w:rPrChange w:id="929" w:author="Ryan Lemos" w:date="2019-10-09T09:22:00Z">
              <w:rPr/>
            </w:rPrChange>
          </w:rPr>
          <w:t>Alert</w:t>
        </w:r>
        <w:proofErr w:type="spellEnd"/>
        <w:r w:rsidR="00CC0E1E">
          <w:t xml:space="preserve"> 2</w:t>
        </w:r>
      </w:ins>
      <w:ins w:id="930" w:author="Ryan Lemos" w:date="2019-10-09T09:29:00Z">
        <w:r w:rsidR="00DE2B76">
          <w:t xml:space="preserve"> (SWEETALERT2, 2019). Com o apoi</w:t>
        </w:r>
      </w:ins>
      <w:ins w:id="931" w:author="Ryan Lemos" w:date="2019-10-09T09:30:00Z">
        <w:r w:rsidR="00DE2B76">
          <w:t xml:space="preserve">o dessa biblioteca, alertas como o da </w:t>
        </w:r>
      </w:ins>
      <w:ins w:id="932" w:author="Ryan Lemos" w:date="2019-10-09T09:31:00Z">
        <w:r w:rsidR="00DE2B76">
          <w:fldChar w:fldCharType="begin"/>
        </w:r>
        <w:r w:rsidR="00DE2B76">
          <w:instrText xml:space="preserve"> REF _Ref20734450 \h </w:instrText>
        </w:r>
      </w:ins>
      <w:r w:rsidR="00DE2B76">
        <w:fldChar w:fldCharType="separate"/>
      </w:r>
      <w:ins w:id="933" w:author="Ryan Lemos" w:date="2019-10-09T09:44:00Z">
        <w:r w:rsidR="00511CE0">
          <w:t xml:space="preserve">Figura </w:t>
        </w:r>
        <w:r w:rsidR="00511CE0">
          <w:rPr>
            <w:noProof/>
          </w:rPr>
          <w:t>35</w:t>
        </w:r>
        <w:r w:rsidR="00511CE0" w:rsidDel="00EA672B">
          <w:rPr>
            <w:noProof/>
          </w:rPr>
          <w:t>37</w:t>
        </w:r>
      </w:ins>
      <w:ins w:id="934" w:author="Ryan Lemos" w:date="2019-10-09T09:31:00Z">
        <w:r w:rsidR="00DE2B76">
          <w:fldChar w:fldCharType="end"/>
        </w:r>
      </w:ins>
      <w:ins w:id="935" w:author="Ryan Lemos" w:date="2019-10-09T09:30:00Z">
        <w:r w:rsidR="00DE2B76">
          <w:t>.</w:t>
        </w:r>
      </w:ins>
      <w:ins w:id="936" w:author="Ryan Lemos" w:date="2019-10-09T09:21:00Z">
        <w:r w:rsidR="00CC0E1E">
          <w:t xml:space="preserve"> </w:t>
        </w:r>
      </w:ins>
    </w:p>
    <w:p w14:paraId="0B4E401F" w14:textId="77777777" w:rsidR="00A95801" w:rsidRPr="008D625B" w:rsidRDefault="00A95801">
      <w:pPr>
        <w:ind w:firstLine="0"/>
        <w:pPrChange w:id="937" w:author="Ryan Lemos" w:date="2019-10-07T20:58:00Z">
          <w:pPr/>
        </w:pPrChange>
      </w:pPr>
    </w:p>
    <w:p w14:paraId="53FE96DD" w14:textId="77777777" w:rsidR="00D61CB9" w:rsidRDefault="003E72DF" w:rsidP="00D61CB9">
      <w:pPr>
        <w:pStyle w:val="Ttulo4"/>
      </w:pPr>
      <w:bookmarkStart w:id="938" w:name="_Toc21505879"/>
      <w:r w:rsidRPr="00952162">
        <w:rPr>
          <w:i/>
        </w:rPr>
        <w:lastRenderedPageBreak/>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938"/>
    </w:p>
    <w:p w14:paraId="68EE7F90" w14:textId="77777777" w:rsidR="008D625B" w:rsidRDefault="008D625B" w:rsidP="008D625B"/>
    <w:p w14:paraId="20A0AB01" w14:textId="6A8494C3"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 xml:space="preserve">(PHP, </w:t>
      </w:r>
      <w:r w:rsidR="00D77583">
        <w:rPr>
          <w:noProof/>
        </w:rPr>
        <w:t>2018</w:t>
      </w:r>
      <w:r w:rsidR="00752E3D">
        <w:rPr>
          <w:noProof/>
        </w:rPr>
        <w:t>)</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ins w:id="939" w:author="Ryan Lemos" w:date="2019-10-09T09:44:00Z">
        <w:r w:rsidR="00511CE0">
          <w:t xml:space="preserve">Figura </w:t>
        </w:r>
        <w:r w:rsidR="00511CE0">
          <w:rPr>
            <w:noProof/>
          </w:rPr>
          <w:t>18</w:t>
        </w:r>
        <w:r w:rsidR="00511CE0" w:rsidDel="00EA672B">
          <w:rPr>
            <w:noProof/>
          </w:rPr>
          <w:t>23</w:t>
        </w:r>
      </w:ins>
      <w:del w:id="940" w:author="Ryan Lemos" w:date="2019-10-07T11:05:00Z">
        <w:r w:rsidR="00054B21" w:rsidDel="00EA672B">
          <w:delText xml:space="preserve">Figura </w:delText>
        </w:r>
        <w:r w:rsidR="00054B21" w:rsidDel="00EA672B">
          <w:rPr>
            <w:noProof/>
          </w:rPr>
          <w:delText>23</w:delText>
        </w:r>
      </w:del>
      <w:r w:rsidR="009113A0">
        <w:fldChar w:fldCharType="end"/>
      </w:r>
      <w:r w:rsidR="00B674FC">
        <w:t>.</w:t>
      </w:r>
    </w:p>
    <w:p w14:paraId="4ECD0A39" w14:textId="77777777" w:rsidR="00B674FC" w:rsidRDefault="00B674FC" w:rsidP="00135E22">
      <w:pPr>
        <w:ind w:firstLine="0"/>
      </w:pPr>
    </w:p>
    <w:p w14:paraId="2B0E03C6" w14:textId="306302F1" w:rsidR="009113A0" w:rsidRDefault="009113A0" w:rsidP="00FC0021">
      <w:pPr>
        <w:pStyle w:val="Legenda"/>
        <w:keepNext/>
      </w:pPr>
      <w:bookmarkStart w:id="941" w:name="_Ref526523847"/>
      <w:r>
        <w:t xml:space="preserve">Figura </w:t>
      </w:r>
      <w:r w:rsidR="002D50FD">
        <w:fldChar w:fldCharType="begin"/>
      </w:r>
      <w:r w:rsidR="002D50FD">
        <w:instrText xml:space="preserve"> SEQ Figura \* ARABIC </w:instrText>
      </w:r>
      <w:r w:rsidR="002D50FD">
        <w:fldChar w:fldCharType="separate"/>
      </w:r>
      <w:ins w:id="942" w:author="Ryan Lemos" w:date="2019-10-09T09:44:00Z">
        <w:r w:rsidR="00511CE0">
          <w:rPr>
            <w:noProof/>
          </w:rPr>
          <w:t>18</w:t>
        </w:r>
      </w:ins>
      <w:del w:id="943" w:author="Ryan Lemos" w:date="2019-10-07T11:05:00Z">
        <w:r w:rsidR="00D343FF" w:rsidDel="00EA672B">
          <w:rPr>
            <w:noProof/>
          </w:rPr>
          <w:delText>23</w:delText>
        </w:r>
      </w:del>
      <w:r w:rsidR="002D50FD">
        <w:rPr>
          <w:noProof/>
        </w:rPr>
        <w:fldChar w:fldCharType="end"/>
      </w:r>
      <w:bookmarkEnd w:id="941"/>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547C6B96">
            <wp:extent cx="4716210" cy="1531620"/>
            <wp:effectExtent l="114300" t="114300" r="103505" b="14478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40"/>
                    <a:stretch>
                      <a:fillRect/>
                    </a:stretch>
                  </pic:blipFill>
                  <pic:spPr>
                    <a:xfrm>
                      <a:off x="0" y="0"/>
                      <a:ext cx="4722501" cy="15336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3AEADA8" w:rsidR="00B674FC" w:rsidRDefault="00B674FC" w:rsidP="00B674FC">
      <w:pPr>
        <w:pStyle w:val="Fontes"/>
      </w:pPr>
      <w:r>
        <w:t xml:space="preserve">Fonte: PHP, </w:t>
      </w:r>
      <w:r w:rsidR="00D77583">
        <w:t>2018</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723FA633" w14:textId="12A2B7C9" w:rsidR="00B65AD2" w:rsidDel="00FA7477" w:rsidRDefault="00C77717">
      <w:pPr>
        <w:rPr>
          <w:del w:id="944" w:author="Ryan Lemos" w:date="2019-10-07T08:51:00Z"/>
        </w:rPr>
      </w:pPr>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r w:rsidR="00B65AD2">
        <w:t xml:space="preserve"> </w:t>
      </w:r>
    </w:p>
    <w:p w14:paraId="1077B4A1" w14:textId="77777777" w:rsidR="002C2BEC" w:rsidDel="00FA7477" w:rsidRDefault="002C2BEC">
      <w:pPr>
        <w:rPr>
          <w:del w:id="945" w:author="Ryan Lemos" w:date="2019-10-07T08:51:00Z"/>
        </w:rPr>
      </w:pPr>
    </w:p>
    <w:p w14:paraId="0ED7ECBD" w14:textId="1A0ACC36" w:rsidR="00755810" w:rsidDel="00FA7477" w:rsidRDefault="002C2BEC">
      <w:pPr>
        <w:rPr>
          <w:del w:id="946" w:author="Ryan Lemos" w:date="2019-10-07T08:51:00Z"/>
        </w:rPr>
        <w:pPrChange w:id="947" w:author="Ryan Lemos" w:date="2019-10-07T08:51:00Z">
          <w:pPr>
            <w:pStyle w:val="Ttulo4"/>
          </w:pPr>
        </w:pPrChange>
      </w:pPr>
      <w:commentRangeStart w:id="948"/>
      <w:del w:id="949" w:author="Ryan Lemos" w:date="2019-10-07T08:51:00Z">
        <w:r w:rsidDel="00FA7477">
          <w:delText>PHPUNIT</w:delText>
        </w:r>
        <w:commentRangeEnd w:id="948"/>
        <w:r w:rsidDel="00FA7477">
          <w:rPr>
            <w:rStyle w:val="Refdecomentrio"/>
            <w:iCs/>
          </w:rPr>
          <w:commentReference w:id="948"/>
        </w:r>
      </w:del>
    </w:p>
    <w:p w14:paraId="2AC41FF8" w14:textId="77777777" w:rsidR="000D4325" w:rsidRDefault="000D4325">
      <w:pPr>
        <w:rPr>
          <w:ins w:id="950" w:author="Ryan Lemos" w:date="2019-10-05T20:31:00Z"/>
        </w:rPr>
      </w:pPr>
    </w:p>
    <w:p w14:paraId="672AB5D3" w14:textId="77777777" w:rsidR="000D4325" w:rsidRPr="002C2BEC" w:rsidRDefault="000D4325"/>
    <w:p w14:paraId="0CA1CC08" w14:textId="77777777" w:rsidR="00D61CB9" w:rsidRDefault="00B9427B" w:rsidP="00D61CB9">
      <w:pPr>
        <w:pStyle w:val="Ttulo4"/>
      </w:pPr>
      <w:bookmarkStart w:id="951" w:name="_Ref526533823"/>
      <w:bookmarkStart w:id="952" w:name="_Toc21505880"/>
      <w:commentRangeStart w:id="953"/>
      <w:r w:rsidRPr="00952162">
        <w:rPr>
          <w:i/>
        </w:rPr>
        <w:t>Framework</w:t>
      </w:r>
      <w:commentRangeEnd w:id="953"/>
      <w:r w:rsidR="002C2BEC">
        <w:rPr>
          <w:rStyle w:val="Refdecomentrio"/>
          <w:iCs w:val="0"/>
        </w:rPr>
        <w:commentReference w:id="953"/>
      </w:r>
      <w:r>
        <w:t xml:space="preserve"> </w:t>
      </w:r>
      <w:proofErr w:type="spellStart"/>
      <w:r w:rsidR="00D61CB9" w:rsidRPr="003635FC">
        <w:t>Laravel</w:t>
      </w:r>
      <w:bookmarkEnd w:id="951"/>
      <w:bookmarkEnd w:id="952"/>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w:t>
      </w:r>
      <w:r w:rsidR="00306A7E">
        <w:lastRenderedPageBreak/>
        <w:t xml:space="preserve">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17CCE079" w:rsidR="00316E2E" w:rsidDel="00C23F2F" w:rsidRDefault="00642888" w:rsidP="00FF3822">
      <w:pPr>
        <w:rPr>
          <w:del w:id="954" w:author="Ryan Lemos" w:date="2019-10-05T20:47:00Z"/>
        </w:rPr>
      </w:pPr>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9CC45C5" w14:textId="77777777" w:rsidR="00C23F2F" w:rsidRDefault="00C23F2F" w:rsidP="00C23F2F">
      <w:pPr>
        <w:rPr>
          <w:ins w:id="955" w:author="Ryan Lemos" w:date="2019-10-05T20:47:00Z"/>
        </w:rPr>
      </w:pPr>
    </w:p>
    <w:p w14:paraId="2EB31121" w14:textId="0E26EEA8" w:rsidR="0097794D" w:rsidDel="00C80A0C" w:rsidRDefault="00C80A0C" w:rsidP="00C23F2F">
      <w:pPr>
        <w:rPr>
          <w:del w:id="956" w:author="Ryan Lemos" w:date="2019-10-05T20:37:00Z"/>
        </w:rPr>
      </w:pPr>
      <w:ins w:id="957" w:author="Ryan Lemos" w:date="2019-10-05T20:53:00Z">
        <w:r>
          <w:t>Um exemplo de como o possibilita o gan</w:t>
        </w:r>
      </w:ins>
      <w:ins w:id="958" w:author="Ryan Lemos" w:date="2019-10-05T20:54:00Z">
        <w:r>
          <w:t xml:space="preserve">ho de desempenho é pela figura das Migrações, que são uma maneira de definir as tabelas da base de dados utilizando codificação PHP. </w:t>
        </w:r>
      </w:ins>
      <w:ins w:id="959" w:author="Ryan Lemos" w:date="2019-10-05T20:55:00Z">
        <w:r>
          <w:t>Sendo possível criar tabelas e apagar tabelas</w:t>
        </w:r>
      </w:ins>
      <w:ins w:id="960" w:author="Ryan Lemos" w:date="2019-10-05T20:56:00Z">
        <w:r>
          <w:t xml:space="preserve"> através de dois métodos </w:t>
        </w:r>
        <w:proofErr w:type="spellStart"/>
        <w:r w:rsidRPr="00C80A0C">
          <w:rPr>
            <w:i/>
            <w:iCs/>
            <w:rPrChange w:id="961" w:author="Ryan Lemos" w:date="2019-10-05T20:56:00Z">
              <w:rPr/>
            </w:rPrChange>
          </w:rPr>
          <w:t>up</w:t>
        </w:r>
        <w:proofErr w:type="spellEnd"/>
        <w:r>
          <w:t xml:space="preserve"> (ou ativar) e </w:t>
        </w:r>
        <w:proofErr w:type="spellStart"/>
        <w:r w:rsidRPr="00C80A0C">
          <w:rPr>
            <w:i/>
            <w:iCs/>
            <w:rPrChange w:id="962" w:author="Ryan Lemos" w:date="2019-10-05T20:56:00Z">
              <w:rPr/>
            </w:rPrChange>
          </w:rPr>
          <w:t>down</w:t>
        </w:r>
        <w:proofErr w:type="spellEnd"/>
        <w:r>
          <w:rPr>
            <w:i/>
            <w:iCs/>
          </w:rPr>
          <w:t xml:space="preserve"> </w:t>
        </w:r>
      </w:ins>
      <w:ins w:id="963" w:author="Ryan Lemos" w:date="2019-10-05T20:57:00Z">
        <w:r w:rsidRPr="00C80A0C">
          <w:rPr>
            <w:rPrChange w:id="964" w:author="Ryan Lemos" w:date="2019-10-05T20:57:00Z">
              <w:rPr>
                <w:i/>
                <w:iCs/>
              </w:rPr>
            </w:rPrChange>
          </w:rPr>
          <w:t>(</w:t>
        </w:r>
        <w:r>
          <w:t>desativar).</w:t>
        </w:r>
      </w:ins>
      <w:ins w:id="965" w:author="Ryan Lemos" w:date="2019-10-05T20:55:00Z">
        <w:r>
          <w:t xml:space="preserve"> </w:t>
        </w:r>
      </w:ins>
      <w:ins w:id="966" w:author="Ryan Lemos" w:date="2019-10-05T20:57:00Z">
        <w:r>
          <w:t>Para executar mudanças na base de dados de fato, uma</w:t>
        </w:r>
      </w:ins>
      <w:ins w:id="967" w:author="Ryan Lemos" w:date="2019-10-05T20:58:00Z">
        <w:r>
          <w:t xml:space="preserve"> vez definidas as estruturas das tabelas, basta executar um comando</w:t>
        </w:r>
      </w:ins>
      <w:ins w:id="968" w:author="Ryan Lemos" w:date="2019-10-05T20:55:00Z">
        <w:r>
          <w:t xml:space="preserve"> no terminal </w:t>
        </w:r>
        <w:proofErr w:type="spellStart"/>
        <w:r w:rsidRPr="00C80A0C">
          <w:rPr>
            <w:i/>
            <w:iCs/>
            <w:rPrChange w:id="969" w:author="Ryan Lemos" w:date="2019-10-05T20:58:00Z">
              <w:rPr/>
            </w:rPrChange>
          </w:rPr>
          <w:t>Artisan</w:t>
        </w:r>
      </w:ins>
      <w:proofErr w:type="spellEnd"/>
      <w:ins w:id="970" w:author="Ryan Lemos" w:date="2019-10-05T20:59:00Z">
        <w:r>
          <w:t xml:space="preserve"> para ativar as migrações e outro comando para desativar as migrações</w:t>
        </w:r>
      </w:ins>
      <w:ins w:id="971" w:author="Ryan Lemos" w:date="2019-10-05T21:03:00Z">
        <w:r>
          <w:t xml:space="preserve"> </w:t>
        </w:r>
        <w:r>
          <w:rPr>
            <w:noProof/>
          </w:rPr>
          <w:t>(STAUFFER, 2017)</w:t>
        </w:r>
      </w:ins>
      <w:ins w:id="972" w:author="Ryan Lemos" w:date="2019-10-05T20:55:00Z">
        <w:r>
          <w:t>.</w:t>
        </w:r>
      </w:ins>
      <w:ins w:id="973" w:author="Ryan Lemos" w:date="2019-10-05T21:00:00Z">
        <w:r>
          <w:t xml:space="preserve"> Um exemplo da estrutura de uma migração pode ser </w:t>
        </w:r>
      </w:ins>
      <w:ins w:id="974" w:author="Ryan Lemos" w:date="2019-10-05T21:02:00Z">
        <w:r>
          <w:t>visto</w:t>
        </w:r>
      </w:ins>
      <w:ins w:id="975" w:author="Ryan Lemos" w:date="2019-10-05T21:00:00Z">
        <w:r>
          <w:t xml:space="preserve"> </w:t>
        </w:r>
      </w:ins>
      <w:ins w:id="976" w:author="Ryan Lemos" w:date="2019-10-05T21:01:00Z">
        <w:r>
          <w:t>na</w:t>
        </w:r>
      </w:ins>
      <w:ins w:id="977" w:author="Ryan Lemos" w:date="2019-10-09T09:33:00Z">
        <w:r w:rsidR="00DE2B76">
          <w:t xml:space="preserve"> </w:t>
        </w:r>
      </w:ins>
      <w:ins w:id="978" w:author="Ryan Lemos" w:date="2019-10-09T09:34:00Z">
        <w:r w:rsidR="00DE2B76">
          <w:fldChar w:fldCharType="begin"/>
        </w:r>
        <w:r w:rsidR="00DE2B76">
          <w:instrText xml:space="preserve"> REF _Ref21506064 \h </w:instrText>
        </w:r>
      </w:ins>
      <w:r w:rsidR="00DE2B76">
        <w:fldChar w:fldCharType="separate"/>
      </w:r>
      <w:ins w:id="979" w:author="Ryan Lemos" w:date="2019-10-09T09:44:00Z">
        <w:r w:rsidR="00511CE0">
          <w:rPr>
            <w:noProof/>
          </w:rPr>
          <w:t>19</w:t>
        </w:r>
      </w:ins>
      <w:ins w:id="980" w:author="Ryan Lemos" w:date="2019-10-09T09:34:00Z">
        <w:r w:rsidR="00DE2B76">
          <w:fldChar w:fldCharType="end"/>
        </w:r>
      </w:ins>
      <w:ins w:id="981" w:author="Ryan Lemos" w:date="2019-10-05T21:01:00Z">
        <w:r>
          <w:t>, que demonstra a estrutura da tabela de usuários do ambiente.</w:t>
        </w:r>
      </w:ins>
      <w:ins w:id="982" w:author="Ryan Lemos" w:date="2019-10-05T21:02:00Z">
        <w:r>
          <w:t xml:space="preserve"> Dentro da função </w:t>
        </w:r>
        <w:proofErr w:type="spellStart"/>
        <w:r w:rsidRPr="00C80A0C">
          <w:rPr>
            <w:i/>
            <w:iCs/>
            <w:rPrChange w:id="983" w:author="Ryan Lemos" w:date="2019-10-05T21:02:00Z">
              <w:rPr/>
            </w:rPrChange>
          </w:rPr>
          <w:t>up</w:t>
        </w:r>
        <w:proofErr w:type="spellEnd"/>
        <w:r>
          <w:t xml:space="preserve"> é que se encontra a estrutura da tabela contendo por exemplo nome do usuário e a quantidade de caracteres </w:t>
        </w:r>
      </w:ins>
      <w:ins w:id="984" w:author="Ryan Lemos" w:date="2019-10-05T21:03:00Z">
        <w:r>
          <w:t xml:space="preserve">permitidos, através da função </w:t>
        </w:r>
        <w:proofErr w:type="spellStart"/>
        <w:r w:rsidRPr="00C80A0C">
          <w:rPr>
            <w:i/>
            <w:iCs/>
            <w:rPrChange w:id="985" w:author="Ryan Lemos" w:date="2019-10-05T21:03:00Z">
              <w:rPr/>
            </w:rPrChange>
          </w:rPr>
          <w:t>string</w:t>
        </w:r>
        <w:proofErr w:type="spellEnd"/>
        <w:r>
          <w:t xml:space="preserve">. O comando para </w:t>
        </w:r>
      </w:ins>
      <w:ins w:id="986" w:author="Ryan Lemos" w:date="2019-10-05T21:04:00Z">
        <w:r>
          <w:t xml:space="preserve">executar as migrações </w:t>
        </w:r>
        <w:r w:rsidR="00F715E4">
          <w:t>é 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w:t>
        </w:r>
        <w:proofErr w:type="spellEnd"/>
        <w:r w:rsidR="00F715E4">
          <w:t xml:space="preserve">’ que executa todos os comandos </w:t>
        </w:r>
        <w:proofErr w:type="spellStart"/>
        <w:r w:rsidR="00F715E4">
          <w:t>up</w:t>
        </w:r>
        <w:proofErr w:type="spellEnd"/>
        <w:r w:rsidR="00F715E4">
          <w:t xml:space="preserve"> das classes de migração que ainda não foram executadas an</w:t>
        </w:r>
      </w:ins>
      <w:ins w:id="987" w:author="Ryan Lemos" w:date="2019-10-05T21:05:00Z">
        <w:r w:rsidR="00F715E4">
          <w:t>te</w:t>
        </w:r>
      </w:ins>
      <w:ins w:id="988" w:author="Ryan Lemos" w:date="2019-10-05T21:04:00Z">
        <w:r w:rsidR="00F715E4">
          <w:t>riormente</w:t>
        </w:r>
      </w:ins>
      <w:ins w:id="989" w:author="Ryan Lemos" w:date="2019-10-05T21:05:00Z">
        <w:r w:rsidR="00F715E4">
          <w:t>.</w:t>
        </w:r>
      </w:ins>
      <w:ins w:id="990" w:author="Ryan Lemos" w:date="2019-10-05T21:04:00Z">
        <w:r w:rsidR="00F715E4">
          <w:t xml:space="preserve"> </w:t>
        </w:r>
      </w:ins>
      <w:ins w:id="991" w:author="Ryan Lemos" w:date="2019-10-05T21:05:00Z">
        <w:r w:rsidR="00F715E4">
          <w:t>O comando para apagar as tabelas se trata do ‘</w:t>
        </w:r>
        <w:proofErr w:type="spellStart"/>
        <w:r w:rsidR="00F715E4">
          <w:t>php</w:t>
        </w:r>
        <w:proofErr w:type="spellEnd"/>
        <w:r w:rsidR="00F715E4">
          <w:t xml:space="preserve"> </w:t>
        </w:r>
        <w:proofErr w:type="spellStart"/>
        <w:r w:rsidR="00F715E4">
          <w:t>artisan</w:t>
        </w:r>
        <w:proofErr w:type="spellEnd"/>
        <w:r w:rsidR="00F715E4">
          <w:t xml:space="preserve"> </w:t>
        </w:r>
        <w:proofErr w:type="spellStart"/>
        <w:r w:rsidR="00F715E4">
          <w:t>migrate:rollback</w:t>
        </w:r>
        <w:proofErr w:type="spellEnd"/>
        <w:r w:rsidR="00F715E4">
          <w:t>’.</w:t>
        </w:r>
      </w:ins>
      <w:del w:id="992" w:author="Ryan Lemos" w:date="2019-10-05T20:39:00Z">
        <w:r w:rsidR="00940125" w:rsidDel="00C23F2F">
          <w:delText xml:space="preserve">O </w:delText>
        </w:r>
        <w:r w:rsidR="00C34F84" w:rsidDel="00C23F2F">
          <w:delText>L</w:delText>
        </w:r>
        <w:r w:rsidR="00940125" w:rsidDel="00C23F2F">
          <w:delText xml:space="preserve">aravel </w:delText>
        </w:r>
        <w:r w:rsidR="00065236" w:rsidDel="00C23F2F">
          <w:delText>demonstra</w:delText>
        </w:r>
        <w:r w:rsidR="00940125" w:rsidDel="00C23F2F">
          <w:delText xml:space="preserve"> como </w:delText>
        </w:r>
        <w:r w:rsidR="00700026" w:rsidDel="00C23F2F">
          <w:delText>valores</w:delText>
        </w:r>
        <w:r w:rsidR="00940125" w:rsidDel="00C23F2F">
          <w:delText xml:space="preserve"> </w:delText>
        </w:r>
        <w:r w:rsidR="00AF0BDE" w:rsidDel="00C23F2F">
          <w:delText>o aumento</w:delText>
        </w:r>
        <w:r w:rsidR="00700026" w:rsidDel="00C23F2F">
          <w:delText xml:space="preserve"> da velocidade de desenvolvimento</w:delText>
        </w:r>
        <w:r w:rsidR="00BB47FC" w:rsidDel="00C23F2F">
          <w:delText xml:space="preserve"> e a satisfação do desenvolvedor. </w:delText>
        </w:r>
        <w:r w:rsidR="003B4045" w:rsidDel="00C23F2F">
          <w:delText xml:space="preserve">Para </w:delText>
        </w:r>
        <w:r w:rsidR="001A795A" w:rsidDel="00C23F2F">
          <w:delText xml:space="preserve">isso </w:delText>
        </w:r>
        <w:r w:rsidR="00065236" w:rsidDel="00C23F2F">
          <w:delText>dispõe de uma série de ferramentas que auxiliam em diversos processos no desenvolvimento, como por exemplo o processo de autenticação</w:delText>
        </w:r>
        <w:r w:rsidR="001139FC" w:rsidDel="00C23F2F">
          <w:delText xml:space="preserve">, o envio de </w:delText>
        </w:r>
        <w:r w:rsidR="001139FC" w:rsidRPr="00E95C78" w:rsidDel="00C23F2F">
          <w:rPr>
            <w:i/>
          </w:rPr>
          <w:delText>e-mails</w:delText>
        </w:r>
        <w:r w:rsidR="001139FC" w:rsidDel="00C23F2F">
          <w:delText xml:space="preserve">, </w:delText>
        </w:r>
        <w:r w:rsidR="00F567E6" w:rsidDel="00C23F2F">
          <w:delText>processos de banco de dados (criação de tabelas, transações e consultas), entre outros</w:delText>
        </w:r>
        <w:r w:rsidR="00752E3D" w:rsidDel="00C23F2F">
          <w:rPr>
            <w:noProof/>
          </w:rPr>
          <w:delText xml:space="preserve"> (STAUFFER, 2017)</w:delText>
        </w:r>
        <w:r w:rsidR="00F567E6" w:rsidDel="00C23F2F">
          <w:delText>.</w:delText>
        </w:r>
        <w:r w:rsidR="001139FC" w:rsidDel="00C23F2F">
          <w:delText xml:space="preserve"> </w:delText>
        </w:r>
      </w:del>
    </w:p>
    <w:p w14:paraId="19C69EC2" w14:textId="77777777" w:rsidR="00C80A0C" w:rsidRDefault="00C80A0C" w:rsidP="00C23F2F">
      <w:pPr>
        <w:rPr>
          <w:ins w:id="993" w:author="Ryan Lemos" w:date="2019-10-05T21:01:00Z"/>
        </w:rPr>
      </w:pPr>
    </w:p>
    <w:p w14:paraId="1B7E5AA8" w14:textId="5968A0BE" w:rsidR="00C80A0C" w:rsidRDefault="00C80A0C" w:rsidP="00C23F2F">
      <w:pPr>
        <w:rPr>
          <w:ins w:id="994" w:author="Ryan Lemos" w:date="2019-10-05T20:59:00Z"/>
        </w:rPr>
      </w:pPr>
    </w:p>
    <w:p w14:paraId="1DEB7E54" w14:textId="0EFD836B" w:rsidR="00C80A0C" w:rsidRDefault="00C80A0C">
      <w:pPr>
        <w:pStyle w:val="Legenda"/>
        <w:rPr>
          <w:ins w:id="995" w:author="Ryan Lemos" w:date="2019-10-05T20:59:00Z"/>
        </w:rPr>
        <w:pPrChange w:id="996" w:author="Ryan Lemos" w:date="2019-10-05T21:00:00Z">
          <w:pPr/>
        </w:pPrChange>
      </w:pPr>
      <w:ins w:id="997" w:author="Ryan Lemos" w:date="2019-10-05T21:00:00Z">
        <w:r>
          <w:t xml:space="preserve">Figura </w:t>
        </w:r>
        <w:bookmarkStart w:id="998" w:name="_Ref21506064"/>
        <w:r>
          <w:fldChar w:fldCharType="begin"/>
        </w:r>
        <w:r>
          <w:instrText xml:space="preserve"> SEQ Figura \* ARABIC </w:instrText>
        </w:r>
      </w:ins>
      <w:r>
        <w:fldChar w:fldCharType="separate"/>
      </w:r>
      <w:ins w:id="999" w:author="Ryan Lemos" w:date="2019-10-09T09:44:00Z">
        <w:r w:rsidR="00511CE0">
          <w:rPr>
            <w:noProof/>
          </w:rPr>
          <w:t>19</w:t>
        </w:r>
      </w:ins>
      <w:ins w:id="1000" w:author="Ryan Lemos" w:date="2019-10-05T21:00:00Z">
        <w:r>
          <w:fldChar w:fldCharType="end"/>
        </w:r>
        <w:bookmarkEnd w:id="998"/>
        <w:r>
          <w:t xml:space="preserve"> - Migração da tabela de usuários</w:t>
        </w:r>
      </w:ins>
    </w:p>
    <w:p w14:paraId="63914B41" w14:textId="77777777" w:rsidR="00C80A0C" w:rsidRPr="00C80A0C" w:rsidRDefault="00C80A0C" w:rsidP="00C80A0C">
      <w:pPr>
        <w:shd w:val="clear" w:color="auto" w:fill="1E1E1E"/>
        <w:spacing w:line="285" w:lineRule="atLeast"/>
        <w:ind w:firstLine="0"/>
        <w:jc w:val="left"/>
        <w:outlineLvl w:val="9"/>
        <w:rPr>
          <w:ins w:id="1001" w:author="Ryan Lemos" w:date="2019-10-05T21:00:00Z"/>
          <w:rFonts w:ascii="Consolas" w:eastAsia="Times New Roman" w:hAnsi="Consolas"/>
          <w:color w:val="D4D4D4"/>
          <w:sz w:val="21"/>
          <w:szCs w:val="21"/>
          <w:lang w:val="en-US" w:eastAsia="pt-BR"/>
          <w:rPrChange w:id="1002" w:author="Ryan Lemos" w:date="2019-10-05T21:00:00Z">
            <w:rPr>
              <w:ins w:id="1003" w:author="Ryan Lemos" w:date="2019-10-05T21:00:00Z"/>
              <w:rFonts w:ascii="Consolas" w:eastAsia="Times New Roman" w:hAnsi="Consolas"/>
              <w:color w:val="D4D4D4"/>
              <w:sz w:val="21"/>
              <w:szCs w:val="21"/>
              <w:lang w:eastAsia="pt-BR"/>
            </w:rPr>
          </w:rPrChange>
        </w:rPr>
      </w:pPr>
      <w:ins w:id="1004" w:author="Ryan Lemos" w:date="2019-10-05T21:00:00Z">
        <w:r w:rsidRPr="00C80A0C">
          <w:rPr>
            <w:rFonts w:ascii="Consolas" w:eastAsia="Times New Roman" w:hAnsi="Consolas"/>
            <w:color w:val="569CD6"/>
            <w:sz w:val="21"/>
            <w:szCs w:val="21"/>
            <w:lang w:val="en-US" w:eastAsia="pt-BR"/>
            <w:rPrChange w:id="1005" w:author="Ryan Lemos" w:date="2019-10-05T21:00:00Z">
              <w:rPr>
                <w:rFonts w:ascii="Consolas" w:eastAsia="Times New Roman" w:hAnsi="Consolas"/>
                <w:color w:val="569CD6"/>
                <w:sz w:val="21"/>
                <w:szCs w:val="21"/>
                <w:lang w:eastAsia="pt-BR"/>
              </w:rPr>
            </w:rPrChange>
          </w:rPr>
          <w:t>&lt;?php</w:t>
        </w:r>
      </w:ins>
    </w:p>
    <w:p w14:paraId="5800DA6C" w14:textId="77777777" w:rsidR="00C80A0C" w:rsidRPr="00C80A0C" w:rsidRDefault="00C80A0C" w:rsidP="00C80A0C">
      <w:pPr>
        <w:shd w:val="clear" w:color="auto" w:fill="1E1E1E"/>
        <w:spacing w:line="285" w:lineRule="atLeast"/>
        <w:ind w:firstLine="0"/>
        <w:jc w:val="left"/>
        <w:outlineLvl w:val="9"/>
        <w:rPr>
          <w:ins w:id="1006" w:author="Ryan Lemos" w:date="2019-10-05T21:00:00Z"/>
          <w:rFonts w:ascii="Consolas" w:eastAsia="Times New Roman" w:hAnsi="Consolas"/>
          <w:color w:val="D4D4D4"/>
          <w:sz w:val="21"/>
          <w:szCs w:val="21"/>
          <w:lang w:val="en-US" w:eastAsia="pt-BR"/>
          <w:rPrChange w:id="1007" w:author="Ryan Lemos" w:date="2019-10-05T21:00:00Z">
            <w:rPr>
              <w:ins w:id="1008" w:author="Ryan Lemos" w:date="2019-10-05T21:00:00Z"/>
              <w:rFonts w:ascii="Consolas" w:eastAsia="Times New Roman" w:hAnsi="Consolas"/>
              <w:color w:val="D4D4D4"/>
              <w:sz w:val="21"/>
              <w:szCs w:val="21"/>
              <w:lang w:eastAsia="pt-BR"/>
            </w:rPr>
          </w:rPrChange>
        </w:rPr>
      </w:pPr>
    </w:p>
    <w:p w14:paraId="33C84AF6" w14:textId="77777777" w:rsidR="00C80A0C" w:rsidRPr="00C80A0C" w:rsidRDefault="00C80A0C" w:rsidP="00C80A0C">
      <w:pPr>
        <w:shd w:val="clear" w:color="auto" w:fill="1E1E1E"/>
        <w:spacing w:line="285" w:lineRule="atLeast"/>
        <w:ind w:firstLine="0"/>
        <w:jc w:val="left"/>
        <w:outlineLvl w:val="9"/>
        <w:rPr>
          <w:ins w:id="1009" w:author="Ryan Lemos" w:date="2019-10-05T21:00:00Z"/>
          <w:rFonts w:ascii="Consolas" w:eastAsia="Times New Roman" w:hAnsi="Consolas"/>
          <w:color w:val="D4D4D4"/>
          <w:sz w:val="21"/>
          <w:szCs w:val="21"/>
          <w:lang w:val="en-US" w:eastAsia="pt-BR"/>
          <w:rPrChange w:id="1010" w:author="Ryan Lemos" w:date="2019-10-05T21:00:00Z">
            <w:rPr>
              <w:ins w:id="1011" w:author="Ryan Lemos" w:date="2019-10-05T21:00:00Z"/>
              <w:rFonts w:ascii="Consolas" w:eastAsia="Times New Roman" w:hAnsi="Consolas"/>
              <w:color w:val="D4D4D4"/>
              <w:sz w:val="21"/>
              <w:szCs w:val="21"/>
              <w:lang w:eastAsia="pt-BR"/>
            </w:rPr>
          </w:rPrChange>
        </w:rPr>
      </w:pPr>
      <w:ins w:id="1012" w:author="Ryan Lemos" w:date="2019-10-05T21:00:00Z">
        <w:r w:rsidRPr="00C80A0C">
          <w:rPr>
            <w:rFonts w:ascii="Consolas" w:eastAsia="Times New Roman" w:hAnsi="Consolas"/>
            <w:color w:val="569CD6"/>
            <w:sz w:val="21"/>
            <w:szCs w:val="21"/>
            <w:lang w:val="en-US" w:eastAsia="pt-BR"/>
            <w:rPrChange w:id="1013"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14" w:author="Ryan Lemos" w:date="2019-10-05T21:00:00Z">
              <w:rPr>
                <w:rFonts w:ascii="Consolas" w:eastAsia="Times New Roman" w:hAnsi="Consolas"/>
                <w:color w:val="D4D4D4"/>
                <w:sz w:val="21"/>
                <w:szCs w:val="21"/>
                <w:lang w:eastAsia="pt-BR"/>
              </w:rPr>
            </w:rPrChange>
          </w:rPr>
          <w:t> Illuminate\Support\Facades\</w:t>
        </w:r>
        <w:r w:rsidRPr="00C80A0C">
          <w:rPr>
            <w:rFonts w:ascii="Consolas" w:eastAsia="Times New Roman" w:hAnsi="Consolas"/>
            <w:color w:val="4EC9B0"/>
            <w:sz w:val="21"/>
            <w:szCs w:val="21"/>
            <w:lang w:val="en-US" w:eastAsia="pt-BR"/>
            <w:rPrChange w:id="1015"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016" w:author="Ryan Lemos" w:date="2019-10-05T21:00:00Z">
              <w:rPr>
                <w:rFonts w:ascii="Consolas" w:eastAsia="Times New Roman" w:hAnsi="Consolas"/>
                <w:color w:val="D4D4D4"/>
                <w:sz w:val="21"/>
                <w:szCs w:val="21"/>
                <w:lang w:eastAsia="pt-BR"/>
              </w:rPr>
            </w:rPrChange>
          </w:rPr>
          <w:t>;</w:t>
        </w:r>
      </w:ins>
    </w:p>
    <w:p w14:paraId="25F07E29" w14:textId="77777777" w:rsidR="00C80A0C" w:rsidRPr="00C80A0C" w:rsidRDefault="00C80A0C" w:rsidP="00C80A0C">
      <w:pPr>
        <w:shd w:val="clear" w:color="auto" w:fill="1E1E1E"/>
        <w:spacing w:line="285" w:lineRule="atLeast"/>
        <w:ind w:firstLine="0"/>
        <w:jc w:val="left"/>
        <w:outlineLvl w:val="9"/>
        <w:rPr>
          <w:ins w:id="1017" w:author="Ryan Lemos" w:date="2019-10-05T21:00:00Z"/>
          <w:rFonts w:ascii="Consolas" w:eastAsia="Times New Roman" w:hAnsi="Consolas"/>
          <w:color w:val="D4D4D4"/>
          <w:sz w:val="21"/>
          <w:szCs w:val="21"/>
          <w:lang w:val="en-US" w:eastAsia="pt-BR"/>
          <w:rPrChange w:id="1018" w:author="Ryan Lemos" w:date="2019-10-05T21:00:00Z">
            <w:rPr>
              <w:ins w:id="1019" w:author="Ryan Lemos" w:date="2019-10-05T21:00:00Z"/>
              <w:rFonts w:ascii="Consolas" w:eastAsia="Times New Roman" w:hAnsi="Consolas"/>
              <w:color w:val="D4D4D4"/>
              <w:sz w:val="21"/>
              <w:szCs w:val="21"/>
              <w:lang w:eastAsia="pt-BR"/>
            </w:rPr>
          </w:rPrChange>
        </w:rPr>
      </w:pPr>
      <w:ins w:id="1020" w:author="Ryan Lemos" w:date="2019-10-05T21:00:00Z">
        <w:r w:rsidRPr="00C80A0C">
          <w:rPr>
            <w:rFonts w:ascii="Consolas" w:eastAsia="Times New Roman" w:hAnsi="Consolas"/>
            <w:color w:val="569CD6"/>
            <w:sz w:val="21"/>
            <w:szCs w:val="21"/>
            <w:lang w:val="en-US" w:eastAsia="pt-BR"/>
            <w:rPrChange w:id="1021"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22" w:author="Ryan Lemos" w:date="2019-10-05T21:00:00Z">
              <w:rPr>
                <w:rFonts w:ascii="Consolas" w:eastAsia="Times New Roman" w:hAnsi="Consolas"/>
                <w:color w:val="D4D4D4"/>
                <w:sz w:val="21"/>
                <w:szCs w:val="21"/>
                <w:lang w:eastAsia="pt-BR"/>
              </w:rPr>
            </w:rPrChange>
          </w:rPr>
          <w:t> Illuminate\Database\Schema\</w:t>
        </w:r>
        <w:r w:rsidRPr="00C80A0C">
          <w:rPr>
            <w:rFonts w:ascii="Consolas" w:eastAsia="Times New Roman" w:hAnsi="Consolas"/>
            <w:color w:val="4EC9B0"/>
            <w:sz w:val="21"/>
            <w:szCs w:val="21"/>
            <w:lang w:val="en-US" w:eastAsia="pt-BR"/>
            <w:rPrChange w:id="1023" w:author="Ryan Lemos" w:date="2019-10-05T21:00:00Z">
              <w:rPr>
                <w:rFonts w:ascii="Consolas" w:eastAsia="Times New Roman" w:hAnsi="Consolas"/>
                <w:color w:val="4EC9B0"/>
                <w:sz w:val="21"/>
                <w:szCs w:val="21"/>
                <w:lang w:eastAsia="pt-BR"/>
              </w:rPr>
            </w:rPrChange>
          </w:rPr>
          <w:t>Blueprint</w:t>
        </w:r>
        <w:r w:rsidRPr="00C80A0C">
          <w:rPr>
            <w:rFonts w:ascii="Consolas" w:eastAsia="Times New Roman" w:hAnsi="Consolas"/>
            <w:color w:val="D4D4D4"/>
            <w:sz w:val="21"/>
            <w:szCs w:val="21"/>
            <w:lang w:val="en-US" w:eastAsia="pt-BR"/>
            <w:rPrChange w:id="1024" w:author="Ryan Lemos" w:date="2019-10-05T21:00:00Z">
              <w:rPr>
                <w:rFonts w:ascii="Consolas" w:eastAsia="Times New Roman" w:hAnsi="Consolas"/>
                <w:color w:val="D4D4D4"/>
                <w:sz w:val="21"/>
                <w:szCs w:val="21"/>
                <w:lang w:eastAsia="pt-BR"/>
              </w:rPr>
            </w:rPrChange>
          </w:rPr>
          <w:t>;</w:t>
        </w:r>
      </w:ins>
    </w:p>
    <w:p w14:paraId="1624A69E" w14:textId="77777777" w:rsidR="00C80A0C" w:rsidRPr="00C80A0C" w:rsidRDefault="00C80A0C" w:rsidP="00C80A0C">
      <w:pPr>
        <w:shd w:val="clear" w:color="auto" w:fill="1E1E1E"/>
        <w:spacing w:line="285" w:lineRule="atLeast"/>
        <w:ind w:firstLine="0"/>
        <w:jc w:val="left"/>
        <w:outlineLvl w:val="9"/>
        <w:rPr>
          <w:ins w:id="1025" w:author="Ryan Lemos" w:date="2019-10-05T21:00:00Z"/>
          <w:rFonts w:ascii="Consolas" w:eastAsia="Times New Roman" w:hAnsi="Consolas"/>
          <w:color w:val="D4D4D4"/>
          <w:sz w:val="21"/>
          <w:szCs w:val="21"/>
          <w:lang w:val="en-US" w:eastAsia="pt-BR"/>
          <w:rPrChange w:id="1026" w:author="Ryan Lemos" w:date="2019-10-05T21:00:00Z">
            <w:rPr>
              <w:ins w:id="1027" w:author="Ryan Lemos" w:date="2019-10-05T21:00:00Z"/>
              <w:rFonts w:ascii="Consolas" w:eastAsia="Times New Roman" w:hAnsi="Consolas"/>
              <w:color w:val="D4D4D4"/>
              <w:sz w:val="21"/>
              <w:szCs w:val="21"/>
              <w:lang w:eastAsia="pt-BR"/>
            </w:rPr>
          </w:rPrChange>
        </w:rPr>
      </w:pPr>
      <w:ins w:id="1028" w:author="Ryan Lemos" w:date="2019-10-05T21:00:00Z">
        <w:r w:rsidRPr="00C80A0C">
          <w:rPr>
            <w:rFonts w:ascii="Consolas" w:eastAsia="Times New Roman" w:hAnsi="Consolas"/>
            <w:color w:val="569CD6"/>
            <w:sz w:val="21"/>
            <w:szCs w:val="21"/>
            <w:lang w:val="en-US" w:eastAsia="pt-BR"/>
            <w:rPrChange w:id="1029" w:author="Ryan Lemos" w:date="2019-10-05T21:00:00Z">
              <w:rPr>
                <w:rFonts w:ascii="Consolas" w:eastAsia="Times New Roman" w:hAnsi="Consolas"/>
                <w:color w:val="569CD6"/>
                <w:sz w:val="21"/>
                <w:szCs w:val="21"/>
                <w:lang w:eastAsia="pt-BR"/>
              </w:rPr>
            </w:rPrChange>
          </w:rPr>
          <w:t>use</w:t>
        </w:r>
        <w:r w:rsidRPr="00C80A0C">
          <w:rPr>
            <w:rFonts w:ascii="Consolas" w:eastAsia="Times New Roman" w:hAnsi="Consolas"/>
            <w:color w:val="D4D4D4"/>
            <w:sz w:val="21"/>
            <w:szCs w:val="21"/>
            <w:lang w:val="en-US" w:eastAsia="pt-BR"/>
            <w:rPrChange w:id="1030" w:author="Ryan Lemos" w:date="2019-10-05T21:00:00Z">
              <w:rPr>
                <w:rFonts w:ascii="Consolas" w:eastAsia="Times New Roman" w:hAnsi="Consolas"/>
                <w:color w:val="D4D4D4"/>
                <w:sz w:val="21"/>
                <w:szCs w:val="21"/>
                <w:lang w:eastAsia="pt-BR"/>
              </w:rPr>
            </w:rPrChange>
          </w:rPr>
          <w:t> Illuminate\Database\Migrations\</w:t>
        </w:r>
        <w:r w:rsidRPr="00C80A0C">
          <w:rPr>
            <w:rFonts w:ascii="Consolas" w:eastAsia="Times New Roman" w:hAnsi="Consolas"/>
            <w:color w:val="4EC9B0"/>
            <w:sz w:val="21"/>
            <w:szCs w:val="21"/>
            <w:lang w:val="en-US" w:eastAsia="pt-BR"/>
            <w:rPrChange w:id="1031" w:author="Ryan Lemos" w:date="2019-10-05T21:00:00Z">
              <w:rPr>
                <w:rFonts w:ascii="Consolas" w:eastAsia="Times New Roman" w:hAnsi="Consolas"/>
                <w:color w:val="4EC9B0"/>
                <w:sz w:val="21"/>
                <w:szCs w:val="21"/>
                <w:lang w:eastAsia="pt-BR"/>
              </w:rPr>
            </w:rPrChange>
          </w:rPr>
          <w:t>Migration</w:t>
        </w:r>
        <w:r w:rsidRPr="00C80A0C">
          <w:rPr>
            <w:rFonts w:ascii="Consolas" w:eastAsia="Times New Roman" w:hAnsi="Consolas"/>
            <w:color w:val="D4D4D4"/>
            <w:sz w:val="21"/>
            <w:szCs w:val="21"/>
            <w:lang w:val="en-US" w:eastAsia="pt-BR"/>
            <w:rPrChange w:id="1032" w:author="Ryan Lemos" w:date="2019-10-05T21:00:00Z">
              <w:rPr>
                <w:rFonts w:ascii="Consolas" w:eastAsia="Times New Roman" w:hAnsi="Consolas"/>
                <w:color w:val="D4D4D4"/>
                <w:sz w:val="21"/>
                <w:szCs w:val="21"/>
                <w:lang w:eastAsia="pt-BR"/>
              </w:rPr>
            </w:rPrChange>
          </w:rPr>
          <w:t>;</w:t>
        </w:r>
      </w:ins>
    </w:p>
    <w:p w14:paraId="1718A5F6" w14:textId="77777777" w:rsidR="00C80A0C" w:rsidRPr="00C80A0C" w:rsidRDefault="00C80A0C" w:rsidP="00C80A0C">
      <w:pPr>
        <w:shd w:val="clear" w:color="auto" w:fill="1E1E1E"/>
        <w:spacing w:line="285" w:lineRule="atLeast"/>
        <w:ind w:firstLine="0"/>
        <w:jc w:val="left"/>
        <w:outlineLvl w:val="9"/>
        <w:rPr>
          <w:ins w:id="1033" w:author="Ryan Lemos" w:date="2019-10-05T21:00:00Z"/>
          <w:rFonts w:ascii="Consolas" w:eastAsia="Times New Roman" w:hAnsi="Consolas"/>
          <w:color w:val="D4D4D4"/>
          <w:sz w:val="21"/>
          <w:szCs w:val="21"/>
          <w:lang w:val="en-US" w:eastAsia="pt-BR"/>
          <w:rPrChange w:id="1034" w:author="Ryan Lemos" w:date="2019-10-05T21:00:00Z">
            <w:rPr>
              <w:ins w:id="1035" w:author="Ryan Lemos" w:date="2019-10-05T21:00:00Z"/>
              <w:rFonts w:ascii="Consolas" w:eastAsia="Times New Roman" w:hAnsi="Consolas"/>
              <w:color w:val="D4D4D4"/>
              <w:sz w:val="21"/>
              <w:szCs w:val="21"/>
              <w:lang w:eastAsia="pt-BR"/>
            </w:rPr>
          </w:rPrChange>
        </w:rPr>
      </w:pPr>
    </w:p>
    <w:p w14:paraId="27A38870" w14:textId="77777777" w:rsidR="00C80A0C" w:rsidRPr="00C80A0C" w:rsidRDefault="00C80A0C" w:rsidP="00C80A0C">
      <w:pPr>
        <w:shd w:val="clear" w:color="auto" w:fill="1E1E1E"/>
        <w:spacing w:line="285" w:lineRule="atLeast"/>
        <w:ind w:firstLine="0"/>
        <w:jc w:val="left"/>
        <w:outlineLvl w:val="9"/>
        <w:rPr>
          <w:ins w:id="1036" w:author="Ryan Lemos" w:date="2019-10-05T21:00:00Z"/>
          <w:rFonts w:ascii="Consolas" w:eastAsia="Times New Roman" w:hAnsi="Consolas"/>
          <w:color w:val="D4D4D4"/>
          <w:sz w:val="21"/>
          <w:szCs w:val="21"/>
          <w:lang w:val="en-US" w:eastAsia="pt-BR"/>
          <w:rPrChange w:id="1037" w:author="Ryan Lemos" w:date="2019-10-05T21:00:00Z">
            <w:rPr>
              <w:ins w:id="1038" w:author="Ryan Lemos" w:date="2019-10-05T21:00:00Z"/>
              <w:rFonts w:ascii="Consolas" w:eastAsia="Times New Roman" w:hAnsi="Consolas"/>
              <w:color w:val="D4D4D4"/>
              <w:sz w:val="21"/>
              <w:szCs w:val="21"/>
              <w:lang w:eastAsia="pt-BR"/>
            </w:rPr>
          </w:rPrChange>
        </w:rPr>
      </w:pPr>
      <w:ins w:id="1039" w:author="Ryan Lemos" w:date="2019-10-05T21:00:00Z">
        <w:r w:rsidRPr="00C80A0C">
          <w:rPr>
            <w:rFonts w:ascii="Consolas" w:eastAsia="Times New Roman" w:hAnsi="Consolas"/>
            <w:color w:val="569CD6"/>
            <w:sz w:val="21"/>
            <w:szCs w:val="21"/>
            <w:lang w:val="en-US" w:eastAsia="pt-BR"/>
            <w:rPrChange w:id="1040" w:author="Ryan Lemos" w:date="2019-10-05T21:00:00Z">
              <w:rPr>
                <w:rFonts w:ascii="Consolas" w:eastAsia="Times New Roman" w:hAnsi="Consolas"/>
                <w:color w:val="569CD6"/>
                <w:sz w:val="21"/>
                <w:szCs w:val="21"/>
                <w:lang w:eastAsia="pt-BR"/>
              </w:rPr>
            </w:rPrChange>
          </w:rPr>
          <w:t>class</w:t>
        </w:r>
        <w:r w:rsidRPr="00C80A0C">
          <w:rPr>
            <w:rFonts w:ascii="Consolas" w:eastAsia="Times New Roman" w:hAnsi="Consolas"/>
            <w:color w:val="D4D4D4"/>
            <w:sz w:val="21"/>
            <w:szCs w:val="21"/>
            <w:lang w:val="en-US" w:eastAsia="pt-BR"/>
            <w:rPrChange w:id="1041" w:author="Ryan Lemos" w:date="2019-10-05T21:00:00Z">
              <w:rPr>
                <w:rFonts w:ascii="Consolas" w:eastAsia="Times New Roman" w:hAnsi="Consolas"/>
                <w:color w:val="D4D4D4"/>
                <w:sz w:val="21"/>
                <w:szCs w:val="21"/>
                <w:lang w:eastAsia="pt-BR"/>
              </w:rPr>
            </w:rPrChange>
          </w:rPr>
          <w:t> </w:t>
        </w:r>
        <w:proofErr w:type="spellStart"/>
        <w:r w:rsidRPr="00C80A0C">
          <w:rPr>
            <w:rFonts w:ascii="Consolas" w:eastAsia="Times New Roman" w:hAnsi="Consolas"/>
            <w:color w:val="4EC9B0"/>
            <w:sz w:val="21"/>
            <w:szCs w:val="21"/>
            <w:lang w:val="en-US" w:eastAsia="pt-BR"/>
            <w:rPrChange w:id="1042" w:author="Ryan Lemos" w:date="2019-10-05T21:00:00Z">
              <w:rPr>
                <w:rFonts w:ascii="Consolas" w:eastAsia="Times New Roman" w:hAnsi="Consolas"/>
                <w:color w:val="4EC9B0"/>
                <w:sz w:val="21"/>
                <w:szCs w:val="21"/>
                <w:lang w:eastAsia="pt-BR"/>
              </w:rPr>
            </w:rPrChange>
          </w:rPr>
          <w:t>CreateUsersTable</w:t>
        </w:r>
        <w:proofErr w:type="spellEnd"/>
        <w:r w:rsidRPr="00C80A0C">
          <w:rPr>
            <w:rFonts w:ascii="Consolas" w:eastAsia="Times New Roman" w:hAnsi="Consolas"/>
            <w:color w:val="D4D4D4"/>
            <w:sz w:val="21"/>
            <w:szCs w:val="21"/>
            <w:lang w:val="en-US" w:eastAsia="pt-BR"/>
            <w:rPrChange w:id="104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44" w:author="Ryan Lemos" w:date="2019-10-05T21:00:00Z">
              <w:rPr>
                <w:rFonts w:ascii="Consolas" w:eastAsia="Times New Roman" w:hAnsi="Consolas"/>
                <w:color w:val="569CD6"/>
                <w:sz w:val="21"/>
                <w:szCs w:val="21"/>
                <w:lang w:eastAsia="pt-BR"/>
              </w:rPr>
            </w:rPrChange>
          </w:rPr>
          <w:t>extends</w:t>
        </w:r>
        <w:r w:rsidRPr="00C80A0C">
          <w:rPr>
            <w:rFonts w:ascii="Consolas" w:eastAsia="Times New Roman" w:hAnsi="Consolas"/>
            <w:color w:val="D4D4D4"/>
            <w:sz w:val="21"/>
            <w:szCs w:val="21"/>
            <w:lang w:val="en-US" w:eastAsia="pt-BR"/>
            <w:rPrChange w:id="104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4EC9B0"/>
            <w:sz w:val="21"/>
            <w:szCs w:val="21"/>
            <w:lang w:val="en-US" w:eastAsia="pt-BR"/>
            <w:rPrChange w:id="1046" w:author="Ryan Lemos" w:date="2019-10-05T21:00:00Z">
              <w:rPr>
                <w:rFonts w:ascii="Consolas" w:eastAsia="Times New Roman" w:hAnsi="Consolas"/>
                <w:color w:val="4EC9B0"/>
                <w:sz w:val="21"/>
                <w:szCs w:val="21"/>
                <w:lang w:eastAsia="pt-BR"/>
              </w:rPr>
            </w:rPrChange>
          </w:rPr>
          <w:t>Migration</w:t>
        </w:r>
      </w:ins>
    </w:p>
    <w:p w14:paraId="47B601C3" w14:textId="77777777" w:rsidR="00C80A0C" w:rsidRPr="00C80A0C" w:rsidRDefault="00C80A0C" w:rsidP="00C80A0C">
      <w:pPr>
        <w:shd w:val="clear" w:color="auto" w:fill="1E1E1E"/>
        <w:spacing w:line="285" w:lineRule="atLeast"/>
        <w:ind w:firstLine="0"/>
        <w:jc w:val="left"/>
        <w:outlineLvl w:val="9"/>
        <w:rPr>
          <w:ins w:id="1047" w:author="Ryan Lemos" w:date="2019-10-05T21:00:00Z"/>
          <w:rFonts w:ascii="Consolas" w:eastAsia="Times New Roman" w:hAnsi="Consolas"/>
          <w:color w:val="D4D4D4"/>
          <w:sz w:val="21"/>
          <w:szCs w:val="21"/>
          <w:lang w:val="en-US" w:eastAsia="pt-BR"/>
          <w:rPrChange w:id="1048" w:author="Ryan Lemos" w:date="2019-10-05T21:00:00Z">
            <w:rPr>
              <w:ins w:id="1049" w:author="Ryan Lemos" w:date="2019-10-05T21:00:00Z"/>
              <w:rFonts w:ascii="Consolas" w:eastAsia="Times New Roman" w:hAnsi="Consolas"/>
              <w:color w:val="D4D4D4"/>
              <w:sz w:val="21"/>
              <w:szCs w:val="21"/>
              <w:lang w:eastAsia="pt-BR"/>
            </w:rPr>
          </w:rPrChange>
        </w:rPr>
      </w:pPr>
      <w:ins w:id="1050" w:author="Ryan Lemos" w:date="2019-10-05T21:00:00Z">
        <w:r w:rsidRPr="00C80A0C">
          <w:rPr>
            <w:rFonts w:ascii="Consolas" w:eastAsia="Times New Roman" w:hAnsi="Consolas"/>
            <w:color w:val="D4D4D4"/>
            <w:sz w:val="21"/>
            <w:szCs w:val="21"/>
            <w:lang w:val="en-US" w:eastAsia="pt-BR"/>
            <w:rPrChange w:id="1051" w:author="Ryan Lemos" w:date="2019-10-05T21:00:00Z">
              <w:rPr>
                <w:rFonts w:ascii="Consolas" w:eastAsia="Times New Roman" w:hAnsi="Consolas"/>
                <w:color w:val="D4D4D4"/>
                <w:sz w:val="21"/>
                <w:szCs w:val="21"/>
                <w:lang w:eastAsia="pt-BR"/>
              </w:rPr>
            </w:rPrChange>
          </w:rPr>
          <w:t>{</w:t>
        </w:r>
      </w:ins>
    </w:p>
    <w:p w14:paraId="2C6E5DD9" w14:textId="77777777" w:rsidR="00C80A0C" w:rsidRPr="00C80A0C" w:rsidRDefault="00C80A0C" w:rsidP="00C80A0C">
      <w:pPr>
        <w:shd w:val="clear" w:color="auto" w:fill="1E1E1E"/>
        <w:spacing w:line="285" w:lineRule="atLeast"/>
        <w:ind w:firstLine="0"/>
        <w:jc w:val="left"/>
        <w:outlineLvl w:val="9"/>
        <w:rPr>
          <w:ins w:id="1052" w:author="Ryan Lemos" w:date="2019-10-05T21:00:00Z"/>
          <w:rFonts w:ascii="Consolas" w:eastAsia="Times New Roman" w:hAnsi="Consolas"/>
          <w:color w:val="D4D4D4"/>
          <w:sz w:val="21"/>
          <w:szCs w:val="21"/>
          <w:lang w:val="en-US" w:eastAsia="pt-BR"/>
          <w:rPrChange w:id="1053" w:author="Ryan Lemos" w:date="2019-10-05T21:00:00Z">
            <w:rPr>
              <w:ins w:id="1054" w:author="Ryan Lemos" w:date="2019-10-05T21:00:00Z"/>
              <w:rFonts w:ascii="Consolas" w:eastAsia="Times New Roman" w:hAnsi="Consolas"/>
              <w:color w:val="D4D4D4"/>
              <w:sz w:val="21"/>
              <w:szCs w:val="21"/>
              <w:lang w:eastAsia="pt-BR"/>
            </w:rPr>
          </w:rPrChange>
        </w:rPr>
      </w:pPr>
      <w:ins w:id="1055" w:author="Ryan Lemos" w:date="2019-10-05T21:00:00Z">
        <w:r w:rsidRPr="00C80A0C">
          <w:rPr>
            <w:rFonts w:ascii="Consolas" w:eastAsia="Times New Roman" w:hAnsi="Consolas"/>
            <w:color w:val="D4D4D4"/>
            <w:sz w:val="21"/>
            <w:szCs w:val="21"/>
            <w:lang w:val="en-US" w:eastAsia="pt-BR"/>
            <w:rPrChange w:id="105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057" w:author="Ryan Lemos" w:date="2019-10-05T21:00:00Z">
              <w:rPr>
                <w:rFonts w:ascii="Consolas" w:eastAsia="Times New Roman" w:hAnsi="Consolas"/>
                <w:color w:val="6A9955"/>
                <w:sz w:val="21"/>
                <w:szCs w:val="21"/>
                <w:lang w:eastAsia="pt-BR"/>
              </w:rPr>
            </w:rPrChange>
          </w:rPr>
          <w:t>/**</w:t>
        </w:r>
      </w:ins>
    </w:p>
    <w:p w14:paraId="211316AA" w14:textId="77777777" w:rsidR="00C80A0C" w:rsidRPr="00C80A0C" w:rsidRDefault="00C80A0C" w:rsidP="00C80A0C">
      <w:pPr>
        <w:shd w:val="clear" w:color="auto" w:fill="1E1E1E"/>
        <w:spacing w:line="285" w:lineRule="atLeast"/>
        <w:ind w:firstLine="0"/>
        <w:jc w:val="left"/>
        <w:outlineLvl w:val="9"/>
        <w:rPr>
          <w:ins w:id="1058" w:author="Ryan Lemos" w:date="2019-10-05T21:00:00Z"/>
          <w:rFonts w:ascii="Consolas" w:eastAsia="Times New Roman" w:hAnsi="Consolas"/>
          <w:color w:val="D4D4D4"/>
          <w:sz w:val="21"/>
          <w:szCs w:val="21"/>
          <w:lang w:val="en-US" w:eastAsia="pt-BR"/>
          <w:rPrChange w:id="1059" w:author="Ryan Lemos" w:date="2019-10-05T21:00:00Z">
            <w:rPr>
              <w:ins w:id="1060" w:author="Ryan Lemos" w:date="2019-10-05T21:00:00Z"/>
              <w:rFonts w:ascii="Consolas" w:eastAsia="Times New Roman" w:hAnsi="Consolas"/>
              <w:color w:val="D4D4D4"/>
              <w:sz w:val="21"/>
              <w:szCs w:val="21"/>
              <w:lang w:eastAsia="pt-BR"/>
            </w:rPr>
          </w:rPrChange>
        </w:rPr>
      </w:pPr>
      <w:ins w:id="1061" w:author="Ryan Lemos" w:date="2019-10-05T21:00:00Z">
        <w:r w:rsidRPr="00C80A0C">
          <w:rPr>
            <w:rFonts w:ascii="Consolas" w:eastAsia="Times New Roman" w:hAnsi="Consolas"/>
            <w:color w:val="6A9955"/>
            <w:sz w:val="21"/>
            <w:szCs w:val="21"/>
            <w:lang w:val="en-US" w:eastAsia="pt-BR"/>
            <w:rPrChange w:id="1062" w:author="Ryan Lemos" w:date="2019-10-05T21:00:00Z">
              <w:rPr>
                <w:rFonts w:ascii="Consolas" w:eastAsia="Times New Roman" w:hAnsi="Consolas"/>
                <w:color w:val="6A9955"/>
                <w:sz w:val="21"/>
                <w:szCs w:val="21"/>
                <w:lang w:eastAsia="pt-BR"/>
              </w:rPr>
            </w:rPrChange>
          </w:rPr>
          <w:t>     * Run the migrations.</w:t>
        </w:r>
      </w:ins>
    </w:p>
    <w:p w14:paraId="74594083" w14:textId="77777777" w:rsidR="00C80A0C" w:rsidRPr="00C80A0C" w:rsidRDefault="00C80A0C" w:rsidP="00C80A0C">
      <w:pPr>
        <w:shd w:val="clear" w:color="auto" w:fill="1E1E1E"/>
        <w:spacing w:line="285" w:lineRule="atLeast"/>
        <w:ind w:firstLine="0"/>
        <w:jc w:val="left"/>
        <w:outlineLvl w:val="9"/>
        <w:rPr>
          <w:ins w:id="1063" w:author="Ryan Lemos" w:date="2019-10-05T21:00:00Z"/>
          <w:rFonts w:ascii="Consolas" w:eastAsia="Times New Roman" w:hAnsi="Consolas"/>
          <w:color w:val="D4D4D4"/>
          <w:sz w:val="21"/>
          <w:szCs w:val="21"/>
          <w:lang w:val="en-US" w:eastAsia="pt-BR"/>
          <w:rPrChange w:id="1064" w:author="Ryan Lemos" w:date="2019-10-05T21:00:00Z">
            <w:rPr>
              <w:ins w:id="1065" w:author="Ryan Lemos" w:date="2019-10-05T21:00:00Z"/>
              <w:rFonts w:ascii="Consolas" w:eastAsia="Times New Roman" w:hAnsi="Consolas"/>
              <w:color w:val="D4D4D4"/>
              <w:sz w:val="21"/>
              <w:szCs w:val="21"/>
              <w:lang w:eastAsia="pt-BR"/>
            </w:rPr>
          </w:rPrChange>
        </w:rPr>
      </w:pPr>
      <w:ins w:id="1066" w:author="Ryan Lemos" w:date="2019-10-05T21:00:00Z">
        <w:r w:rsidRPr="00C80A0C">
          <w:rPr>
            <w:rFonts w:ascii="Consolas" w:eastAsia="Times New Roman" w:hAnsi="Consolas"/>
            <w:color w:val="6A9955"/>
            <w:sz w:val="21"/>
            <w:szCs w:val="21"/>
            <w:lang w:val="en-US" w:eastAsia="pt-BR"/>
            <w:rPrChange w:id="1067" w:author="Ryan Lemos" w:date="2019-10-05T21:00:00Z">
              <w:rPr>
                <w:rFonts w:ascii="Consolas" w:eastAsia="Times New Roman" w:hAnsi="Consolas"/>
                <w:color w:val="6A9955"/>
                <w:sz w:val="21"/>
                <w:szCs w:val="21"/>
                <w:lang w:eastAsia="pt-BR"/>
              </w:rPr>
            </w:rPrChange>
          </w:rPr>
          <w:t>     *</w:t>
        </w:r>
      </w:ins>
    </w:p>
    <w:p w14:paraId="1F0CC9BE" w14:textId="77777777" w:rsidR="00C80A0C" w:rsidRPr="00C80A0C" w:rsidRDefault="00C80A0C" w:rsidP="00C80A0C">
      <w:pPr>
        <w:shd w:val="clear" w:color="auto" w:fill="1E1E1E"/>
        <w:spacing w:line="285" w:lineRule="atLeast"/>
        <w:ind w:firstLine="0"/>
        <w:jc w:val="left"/>
        <w:outlineLvl w:val="9"/>
        <w:rPr>
          <w:ins w:id="1068" w:author="Ryan Lemos" w:date="2019-10-05T21:00:00Z"/>
          <w:rFonts w:ascii="Consolas" w:eastAsia="Times New Roman" w:hAnsi="Consolas"/>
          <w:color w:val="D4D4D4"/>
          <w:sz w:val="21"/>
          <w:szCs w:val="21"/>
          <w:lang w:val="en-US" w:eastAsia="pt-BR"/>
          <w:rPrChange w:id="1069" w:author="Ryan Lemos" w:date="2019-10-05T21:00:00Z">
            <w:rPr>
              <w:ins w:id="1070" w:author="Ryan Lemos" w:date="2019-10-05T21:00:00Z"/>
              <w:rFonts w:ascii="Consolas" w:eastAsia="Times New Roman" w:hAnsi="Consolas"/>
              <w:color w:val="D4D4D4"/>
              <w:sz w:val="21"/>
              <w:szCs w:val="21"/>
              <w:lang w:eastAsia="pt-BR"/>
            </w:rPr>
          </w:rPrChange>
        </w:rPr>
      </w:pPr>
      <w:ins w:id="1071" w:author="Ryan Lemos" w:date="2019-10-05T21:00:00Z">
        <w:r w:rsidRPr="00C80A0C">
          <w:rPr>
            <w:rFonts w:ascii="Consolas" w:eastAsia="Times New Roman" w:hAnsi="Consolas"/>
            <w:color w:val="6A9955"/>
            <w:sz w:val="21"/>
            <w:szCs w:val="21"/>
            <w:lang w:val="en-US" w:eastAsia="pt-BR"/>
            <w:rPrChange w:id="1072"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073"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074"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075" w:author="Ryan Lemos" w:date="2019-10-05T21:00:00Z">
              <w:rPr>
                <w:rFonts w:ascii="Consolas" w:eastAsia="Times New Roman" w:hAnsi="Consolas"/>
                <w:color w:val="569CD6"/>
                <w:sz w:val="21"/>
                <w:szCs w:val="21"/>
                <w:lang w:eastAsia="pt-BR"/>
              </w:rPr>
            </w:rPrChange>
          </w:rPr>
          <w:t>void</w:t>
        </w:r>
      </w:ins>
    </w:p>
    <w:p w14:paraId="48A44415" w14:textId="77777777" w:rsidR="00C80A0C" w:rsidRPr="00C80A0C" w:rsidRDefault="00C80A0C" w:rsidP="00C80A0C">
      <w:pPr>
        <w:shd w:val="clear" w:color="auto" w:fill="1E1E1E"/>
        <w:spacing w:line="285" w:lineRule="atLeast"/>
        <w:ind w:firstLine="0"/>
        <w:jc w:val="left"/>
        <w:outlineLvl w:val="9"/>
        <w:rPr>
          <w:ins w:id="1076" w:author="Ryan Lemos" w:date="2019-10-05T21:00:00Z"/>
          <w:rFonts w:ascii="Consolas" w:eastAsia="Times New Roman" w:hAnsi="Consolas"/>
          <w:color w:val="D4D4D4"/>
          <w:sz w:val="21"/>
          <w:szCs w:val="21"/>
          <w:lang w:val="en-US" w:eastAsia="pt-BR"/>
          <w:rPrChange w:id="1077" w:author="Ryan Lemos" w:date="2019-10-05T21:00:00Z">
            <w:rPr>
              <w:ins w:id="1078" w:author="Ryan Lemos" w:date="2019-10-05T21:00:00Z"/>
              <w:rFonts w:ascii="Consolas" w:eastAsia="Times New Roman" w:hAnsi="Consolas"/>
              <w:color w:val="D4D4D4"/>
              <w:sz w:val="21"/>
              <w:szCs w:val="21"/>
              <w:lang w:eastAsia="pt-BR"/>
            </w:rPr>
          </w:rPrChange>
        </w:rPr>
      </w:pPr>
      <w:ins w:id="1079" w:author="Ryan Lemos" w:date="2019-10-05T21:00:00Z">
        <w:r w:rsidRPr="00C80A0C">
          <w:rPr>
            <w:rFonts w:ascii="Consolas" w:eastAsia="Times New Roman" w:hAnsi="Consolas"/>
            <w:color w:val="6A9955"/>
            <w:sz w:val="21"/>
            <w:szCs w:val="21"/>
            <w:lang w:val="en-US" w:eastAsia="pt-BR"/>
            <w:rPrChange w:id="1080" w:author="Ryan Lemos" w:date="2019-10-05T21:00:00Z">
              <w:rPr>
                <w:rFonts w:ascii="Consolas" w:eastAsia="Times New Roman" w:hAnsi="Consolas"/>
                <w:color w:val="6A9955"/>
                <w:sz w:val="21"/>
                <w:szCs w:val="21"/>
                <w:lang w:eastAsia="pt-BR"/>
              </w:rPr>
            </w:rPrChange>
          </w:rPr>
          <w:lastRenderedPageBreak/>
          <w:t>     */</w:t>
        </w:r>
      </w:ins>
    </w:p>
    <w:p w14:paraId="60D4AD19" w14:textId="77777777" w:rsidR="00C80A0C" w:rsidRPr="00C80A0C" w:rsidRDefault="00C80A0C" w:rsidP="00C80A0C">
      <w:pPr>
        <w:shd w:val="clear" w:color="auto" w:fill="1E1E1E"/>
        <w:spacing w:line="285" w:lineRule="atLeast"/>
        <w:ind w:firstLine="0"/>
        <w:jc w:val="left"/>
        <w:outlineLvl w:val="9"/>
        <w:rPr>
          <w:ins w:id="1081" w:author="Ryan Lemos" w:date="2019-10-05T21:00:00Z"/>
          <w:rFonts w:ascii="Consolas" w:eastAsia="Times New Roman" w:hAnsi="Consolas"/>
          <w:color w:val="D4D4D4"/>
          <w:sz w:val="21"/>
          <w:szCs w:val="21"/>
          <w:lang w:val="en-US" w:eastAsia="pt-BR"/>
          <w:rPrChange w:id="1082" w:author="Ryan Lemos" w:date="2019-10-05T21:00:00Z">
            <w:rPr>
              <w:ins w:id="1083" w:author="Ryan Lemos" w:date="2019-10-05T21:00:00Z"/>
              <w:rFonts w:ascii="Consolas" w:eastAsia="Times New Roman" w:hAnsi="Consolas"/>
              <w:color w:val="D4D4D4"/>
              <w:sz w:val="21"/>
              <w:szCs w:val="21"/>
              <w:lang w:eastAsia="pt-BR"/>
            </w:rPr>
          </w:rPrChange>
        </w:rPr>
      </w:pPr>
      <w:ins w:id="1084" w:author="Ryan Lemos" w:date="2019-10-05T21:00:00Z">
        <w:r w:rsidRPr="00C80A0C">
          <w:rPr>
            <w:rFonts w:ascii="Consolas" w:eastAsia="Times New Roman" w:hAnsi="Consolas"/>
            <w:color w:val="D4D4D4"/>
            <w:sz w:val="21"/>
            <w:szCs w:val="21"/>
            <w:lang w:val="en-US" w:eastAsia="pt-BR"/>
            <w:rPrChange w:id="10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6"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087"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088"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089"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1090" w:author="Ryan Lemos" w:date="2019-10-05T21:00:00Z">
              <w:rPr>
                <w:rFonts w:ascii="Consolas" w:eastAsia="Times New Roman" w:hAnsi="Consolas"/>
                <w:color w:val="DCDCAA"/>
                <w:sz w:val="21"/>
                <w:szCs w:val="21"/>
                <w:lang w:eastAsia="pt-BR"/>
              </w:rPr>
            </w:rPrChange>
          </w:rPr>
          <w:t>up</w:t>
        </w:r>
        <w:r w:rsidRPr="00C80A0C">
          <w:rPr>
            <w:rFonts w:ascii="Consolas" w:eastAsia="Times New Roman" w:hAnsi="Consolas"/>
            <w:color w:val="D4D4D4"/>
            <w:sz w:val="21"/>
            <w:szCs w:val="21"/>
            <w:lang w:val="en-US" w:eastAsia="pt-BR"/>
            <w:rPrChange w:id="1091"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092" w:author="Ryan Lemos" w:date="2019-10-05T21:00:00Z">
              <w:rPr>
                <w:rFonts w:ascii="Consolas" w:eastAsia="Times New Roman" w:hAnsi="Consolas"/>
                <w:color w:val="D4D4D4"/>
                <w:sz w:val="21"/>
                <w:szCs w:val="21"/>
                <w:lang w:eastAsia="pt-BR"/>
              </w:rPr>
            </w:rPrChange>
          </w:rPr>
          <w:t>)</w:t>
        </w:r>
      </w:ins>
    </w:p>
    <w:p w14:paraId="5A017F42" w14:textId="77777777" w:rsidR="00C80A0C" w:rsidRPr="00C80A0C" w:rsidRDefault="00C80A0C" w:rsidP="00C80A0C">
      <w:pPr>
        <w:shd w:val="clear" w:color="auto" w:fill="1E1E1E"/>
        <w:spacing w:line="285" w:lineRule="atLeast"/>
        <w:ind w:firstLine="0"/>
        <w:jc w:val="left"/>
        <w:outlineLvl w:val="9"/>
        <w:rPr>
          <w:ins w:id="1093" w:author="Ryan Lemos" w:date="2019-10-05T21:00:00Z"/>
          <w:rFonts w:ascii="Consolas" w:eastAsia="Times New Roman" w:hAnsi="Consolas"/>
          <w:color w:val="D4D4D4"/>
          <w:sz w:val="21"/>
          <w:szCs w:val="21"/>
          <w:lang w:val="en-US" w:eastAsia="pt-BR"/>
          <w:rPrChange w:id="1094" w:author="Ryan Lemos" w:date="2019-10-05T21:00:00Z">
            <w:rPr>
              <w:ins w:id="1095" w:author="Ryan Lemos" w:date="2019-10-05T21:00:00Z"/>
              <w:rFonts w:ascii="Consolas" w:eastAsia="Times New Roman" w:hAnsi="Consolas"/>
              <w:color w:val="D4D4D4"/>
              <w:sz w:val="21"/>
              <w:szCs w:val="21"/>
              <w:lang w:eastAsia="pt-BR"/>
            </w:rPr>
          </w:rPrChange>
        </w:rPr>
      </w:pPr>
      <w:ins w:id="1096" w:author="Ryan Lemos" w:date="2019-10-05T21:00:00Z">
        <w:r w:rsidRPr="00C80A0C">
          <w:rPr>
            <w:rFonts w:ascii="Consolas" w:eastAsia="Times New Roman" w:hAnsi="Consolas"/>
            <w:color w:val="D4D4D4"/>
            <w:sz w:val="21"/>
            <w:szCs w:val="21"/>
            <w:lang w:val="en-US" w:eastAsia="pt-BR"/>
            <w:rPrChange w:id="1097" w:author="Ryan Lemos" w:date="2019-10-05T21:00:00Z">
              <w:rPr>
                <w:rFonts w:ascii="Consolas" w:eastAsia="Times New Roman" w:hAnsi="Consolas"/>
                <w:color w:val="D4D4D4"/>
                <w:sz w:val="21"/>
                <w:szCs w:val="21"/>
                <w:lang w:eastAsia="pt-BR"/>
              </w:rPr>
            </w:rPrChange>
          </w:rPr>
          <w:t>    {</w:t>
        </w:r>
      </w:ins>
    </w:p>
    <w:p w14:paraId="067BE564" w14:textId="77777777" w:rsidR="00C80A0C" w:rsidRPr="00C80A0C" w:rsidRDefault="00C80A0C" w:rsidP="00C80A0C">
      <w:pPr>
        <w:shd w:val="clear" w:color="auto" w:fill="1E1E1E"/>
        <w:spacing w:line="285" w:lineRule="atLeast"/>
        <w:ind w:firstLine="0"/>
        <w:jc w:val="left"/>
        <w:outlineLvl w:val="9"/>
        <w:rPr>
          <w:ins w:id="1098" w:author="Ryan Lemos" w:date="2019-10-05T21:00:00Z"/>
          <w:rFonts w:ascii="Consolas" w:eastAsia="Times New Roman" w:hAnsi="Consolas"/>
          <w:color w:val="D4D4D4"/>
          <w:sz w:val="21"/>
          <w:szCs w:val="21"/>
          <w:lang w:val="en-US" w:eastAsia="pt-BR"/>
          <w:rPrChange w:id="1099" w:author="Ryan Lemos" w:date="2019-10-05T21:00:00Z">
            <w:rPr>
              <w:ins w:id="1100" w:author="Ryan Lemos" w:date="2019-10-05T21:00:00Z"/>
              <w:rFonts w:ascii="Consolas" w:eastAsia="Times New Roman" w:hAnsi="Consolas"/>
              <w:color w:val="D4D4D4"/>
              <w:sz w:val="21"/>
              <w:szCs w:val="21"/>
              <w:lang w:eastAsia="pt-BR"/>
            </w:rPr>
          </w:rPrChange>
        </w:rPr>
      </w:pPr>
      <w:ins w:id="1101" w:author="Ryan Lemos" w:date="2019-10-05T21:00:00Z">
        <w:r w:rsidRPr="00C80A0C">
          <w:rPr>
            <w:rFonts w:ascii="Consolas" w:eastAsia="Times New Roman" w:hAnsi="Consolas"/>
            <w:color w:val="D4D4D4"/>
            <w:sz w:val="21"/>
            <w:szCs w:val="21"/>
            <w:lang w:val="en-US" w:eastAsia="pt-BR"/>
            <w:rPrChange w:id="1102"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4EC9B0"/>
            <w:sz w:val="21"/>
            <w:szCs w:val="21"/>
            <w:lang w:val="en-US" w:eastAsia="pt-BR"/>
            <w:rPrChange w:id="1103" w:author="Ryan Lemos" w:date="2019-10-05T21:00:00Z">
              <w:rPr>
                <w:rFonts w:ascii="Consolas" w:eastAsia="Times New Roman" w:hAnsi="Consolas"/>
                <w:color w:val="4EC9B0"/>
                <w:sz w:val="21"/>
                <w:szCs w:val="21"/>
                <w:lang w:eastAsia="pt-BR"/>
              </w:rPr>
            </w:rPrChange>
          </w:rPr>
          <w:t>Schema</w:t>
        </w:r>
        <w:r w:rsidRPr="00C80A0C">
          <w:rPr>
            <w:rFonts w:ascii="Consolas" w:eastAsia="Times New Roman" w:hAnsi="Consolas"/>
            <w:color w:val="D4D4D4"/>
            <w:sz w:val="21"/>
            <w:szCs w:val="21"/>
            <w:lang w:val="en-US" w:eastAsia="pt-BR"/>
            <w:rPrChange w:id="1104"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CDCAA"/>
            <w:sz w:val="21"/>
            <w:szCs w:val="21"/>
            <w:lang w:val="en-US" w:eastAsia="pt-BR"/>
            <w:rPrChange w:id="1105" w:author="Ryan Lemos" w:date="2019-10-05T21:00:00Z">
              <w:rPr>
                <w:rFonts w:ascii="Consolas" w:eastAsia="Times New Roman" w:hAnsi="Consolas"/>
                <w:color w:val="DCDCAA"/>
                <w:sz w:val="21"/>
                <w:szCs w:val="21"/>
                <w:lang w:eastAsia="pt-BR"/>
              </w:rPr>
            </w:rPrChange>
          </w:rPr>
          <w:t>create</w:t>
        </w:r>
        <w:r w:rsidRPr="00C80A0C">
          <w:rPr>
            <w:rFonts w:ascii="Consolas" w:eastAsia="Times New Roman" w:hAnsi="Consolas"/>
            <w:color w:val="D4D4D4"/>
            <w:sz w:val="21"/>
            <w:szCs w:val="21"/>
            <w:lang w:val="en-US" w:eastAsia="pt-BR"/>
            <w:rPrChange w:id="1106"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07" w:author="Ryan Lemos" w:date="2019-10-05T21:00:00Z">
              <w:rPr>
                <w:rFonts w:ascii="Consolas" w:eastAsia="Times New Roman" w:hAnsi="Consolas"/>
                <w:color w:val="CE9178"/>
                <w:sz w:val="21"/>
                <w:szCs w:val="21"/>
                <w:lang w:eastAsia="pt-BR"/>
              </w:rPr>
            </w:rPrChange>
          </w:rPr>
          <w:t>'users'</w:t>
        </w:r>
        <w:r w:rsidRPr="00C80A0C">
          <w:rPr>
            <w:rFonts w:ascii="Consolas" w:eastAsia="Times New Roman" w:hAnsi="Consolas"/>
            <w:color w:val="D4D4D4"/>
            <w:sz w:val="21"/>
            <w:szCs w:val="21"/>
            <w:lang w:val="en-US" w:eastAsia="pt-BR"/>
            <w:rPrChange w:id="110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09"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11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111" w:author="Ryan Lemos" w:date="2019-10-05T21:00:00Z">
              <w:rPr>
                <w:rFonts w:ascii="Consolas" w:eastAsia="Times New Roman" w:hAnsi="Consolas"/>
                <w:color w:val="569CD6"/>
                <w:sz w:val="21"/>
                <w:szCs w:val="21"/>
                <w:lang w:eastAsia="pt-BR"/>
              </w:rPr>
            </w:rPrChange>
          </w:rPr>
          <w:t>Blueprint</w:t>
        </w:r>
        <w:r w:rsidRPr="00C80A0C">
          <w:rPr>
            <w:rFonts w:ascii="Consolas" w:eastAsia="Times New Roman" w:hAnsi="Consolas"/>
            <w:color w:val="D4D4D4"/>
            <w:sz w:val="21"/>
            <w:szCs w:val="21"/>
            <w:lang w:val="en-US" w:eastAsia="pt-BR"/>
            <w:rPrChange w:id="1112"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13"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14" w:author="Ryan Lemos" w:date="2019-10-05T21:00:00Z">
              <w:rPr>
                <w:rFonts w:ascii="Consolas" w:eastAsia="Times New Roman" w:hAnsi="Consolas"/>
                <w:color w:val="D4D4D4"/>
                <w:sz w:val="21"/>
                <w:szCs w:val="21"/>
                <w:lang w:eastAsia="pt-BR"/>
              </w:rPr>
            </w:rPrChange>
          </w:rPr>
          <w:t>) {</w:t>
        </w:r>
      </w:ins>
    </w:p>
    <w:p w14:paraId="5A1BDBB5" w14:textId="77777777" w:rsidR="00C80A0C" w:rsidRPr="00C80A0C" w:rsidRDefault="00C80A0C" w:rsidP="00C80A0C">
      <w:pPr>
        <w:shd w:val="clear" w:color="auto" w:fill="1E1E1E"/>
        <w:spacing w:line="285" w:lineRule="atLeast"/>
        <w:ind w:firstLine="0"/>
        <w:jc w:val="left"/>
        <w:outlineLvl w:val="9"/>
        <w:rPr>
          <w:ins w:id="1115" w:author="Ryan Lemos" w:date="2019-10-05T21:00:00Z"/>
          <w:rFonts w:ascii="Consolas" w:eastAsia="Times New Roman" w:hAnsi="Consolas"/>
          <w:color w:val="D4D4D4"/>
          <w:sz w:val="21"/>
          <w:szCs w:val="21"/>
          <w:lang w:val="en-US" w:eastAsia="pt-BR"/>
          <w:rPrChange w:id="1116" w:author="Ryan Lemos" w:date="2019-10-05T21:00:00Z">
            <w:rPr>
              <w:ins w:id="1117" w:author="Ryan Lemos" w:date="2019-10-05T21:00:00Z"/>
              <w:rFonts w:ascii="Consolas" w:eastAsia="Times New Roman" w:hAnsi="Consolas"/>
              <w:color w:val="D4D4D4"/>
              <w:sz w:val="21"/>
              <w:szCs w:val="21"/>
              <w:lang w:eastAsia="pt-BR"/>
            </w:rPr>
          </w:rPrChange>
        </w:rPr>
      </w:pPr>
      <w:ins w:id="1118" w:author="Ryan Lemos" w:date="2019-10-05T21:00:00Z">
        <w:r w:rsidRPr="00C80A0C">
          <w:rPr>
            <w:rFonts w:ascii="Consolas" w:eastAsia="Times New Roman" w:hAnsi="Consolas"/>
            <w:color w:val="D4D4D4"/>
            <w:sz w:val="21"/>
            <w:szCs w:val="21"/>
            <w:lang w:val="en-US" w:eastAsia="pt-BR"/>
            <w:rPrChange w:id="111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20"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2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22" w:author="Ryan Lemos" w:date="2019-10-05T21:00:00Z">
              <w:rPr>
                <w:rFonts w:ascii="Consolas" w:eastAsia="Times New Roman" w:hAnsi="Consolas"/>
                <w:color w:val="DCDCAA"/>
                <w:sz w:val="21"/>
                <w:szCs w:val="21"/>
                <w:lang w:eastAsia="pt-BR"/>
              </w:rPr>
            </w:rPrChange>
          </w:rPr>
          <w:t>increments</w:t>
        </w:r>
        <w:r w:rsidRPr="00C80A0C">
          <w:rPr>
            <w:rFonts w:ascii="Consolas" w:eastAsia="Times New Roman" w:hAnsi="Consolas"/>
            <w:color w:val="D4D4D4"/>
            <w:sz w:val="21"/>
            <w:szCs w:val="21"/>
            <w:lang w:val="en-US" w:eastAsia="pt-BR"/>
            <w:rPrChange w:id="1123"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24" w:author="Ryan Lemos" w:date="2019-10-05T21:00:00Z">
              <w:rPr>
                <w:rFonts w:ascii="Consolas" w:eastAsia="Times New Roman" w:hAnsi="Consolas"/>
                <w:color w:val="CE9178"/>
                <w:sz w:val="21"/>
                <w:szCs w:val="21"/>
                <w:lang w:eastAsia="pt-BR"/>
              </w:rPr>
            </w:rPrChange>
          </w:rPr>
          <w:t>'id'</w:t>
        </w:r>
        <w:r w:rsidRPr="00C80A0C">
          <w:rPr>
            <w:rFonts w:ascii="Consolas" w:eastAsia="Times New Roman" w:hAnsi="Consolas"/>
            <w:color w:val="D4D4D4"/>
            <w:sz w:val="21"/>
            <w:szCs w:val="21"/>
            <w:lang w:val="en-US" w:eastAsia="pt-BR"/>
            <w:rPrChange w:id="1125" w:author="Ryan Lemos" w:date="2019-10-05T21:00:00Z">
              <w:rPr>
                <w:rFonts w:ascii="Consolas" w:eastAsia="Times New Roman" w:hAnsi="Consolas"/>
                <w:color w:val="D4D4D4"/>
                <w:sz w:val="21"/>
                <w:szCs w:val="21"/>
                <w:lang w:eastAsia="pt-BR"/>
              </w:rPr>
            </w:rPrChange>
          </w:rPr>
          <w:t>);</w:t>
        </w:r>
      </w:ins>
    </w:p>
    <w:p w14:paraId="79C8994C" w14:textId="77777777" w:rsidR="00C80A0C" w:rsidRPr="00C80A0C" w:rsidRDefault="00C80A0C" w:rsidP="00C80A0C">
      <w:pPr>
        <w:shd w:val="clear" w:color="auto" w:fill="1E1E1E"/>
        <w:spacing w:line="285" w:lineRule="atLeast"/>
        <w:ind w:firstLine="0"/>
        <w:jc w:val="left"/>
        <w:outlineLvl w:val="9"/>
        <w:rPr>
          <w:ins w:id="1126" w:author="Ryan Lemos" w:date="2019-10-05T21:00:00Z"/>
          <w:rFonts w:ascii="Consolas" w:eastAsia="Times New Roman" w:hAnsi="Consolas"/>
          <w:color w:val="D4D4D4"/>
          <w:sz w:val="21"/>
          <w:szCs w:val="21"/>
          <w:lang w:val="en-US" w:eastAsia="pt-BR"/>
          <w:rPrChange w:id="1127" w:author="Ryan Lemos" w:date="2019-10-05T21:00:00Z">
            <w:rPr>
              <w:ins w:id="1128" w:author="Ryan Lemos" w:date="2019-10-05T21:00:00Z"/>
              <w:rFonts w:ascii="Consolas" w:eastAsia="Times New Roman" w:hAnsi="Consolas"/>
              <w:color w:val="D4D4D4"/>
              <w:sz w:val="21"/>
              <w:szCs w:val="21"/>
              <w:lang w:eastAsia="pt-BR"/>
            </w:rPr>
          </w:rPrChange>
        </w:rPr>
      </w:pPr>
      <w:ins w:id="1129" w:author="Ryan Lemos" w:date="2019-10-05T21:00:00Z">
        <w:r w:rsidRPr="00C80A0C">
          <w:rPr>
            <w:rFonts w:ascii="Consolas" w:eastAsia="Times New Roman" w:hAnsi="Consolas"/>
            <w:color w:val="D4D4D4"/>
            <w:sz w:val="21"/>
            <w:szCs w:val="21"/>
            <w:lang w:val="en-US" w:eastAsia="pt-BR"/>
            <w:rPrChange w:id="1130"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31"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32"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133"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34"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1135" w:author="Ryan Lemos" w:date="2019-10-05T21:00:00Z">
              <w:rPr>
                <w:rFonts w:ascii="Consolas" w:eastAsia="Times New Roman" w:hAnsi="Consolas"/>
                <w:color w:val="CE9178"/>
                <w:sz w:val="21"/>
                <w:szCs w:val="21"/>
                <w:lang w:eastAsia="pt-BR"/>
              </w:rPr>
            </w:rPrChange>
          </w:rPr>
          <w:t>'name'</w:t>
        </w:r>
        <w:r w:rsidRPr="00C80A0C">
          <w:rPr>
            <w:rFonts w:ascii="Consolas" w:eastAsia="Times New Roman" w:hAnsi="Consolas"/>
            <w:color w:val="D4D4D4"/>
            <w:sz w:val="21"/>
            <w:szCs w:val="21"/>
            <w:lang w:val="en-US" w:eastAsia="pt-BR"/>
            <w:rPrChange w:id="1136"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37" w:author="Ryan Lemos" w:date="2019-10-05T21:00:00Z">
              <w:rPr>
                <w:rFonts w:ascii="Consolas" w:eastAsia="Times New Roman" w:hAnsi="Consolas"/>
                <w:color w:val="B5CEA8"/>
                <w:sz w:val="21"/>
                <w:szCs w:val="21"/>
                <w:lang w:eastAsia="pt-BR"/>
              </w:rPr>
            </w:rPrChange>
          </w:rPr>
          <w:t>100</w:t>
        </w:r>
        <w:r w:rsidRPr="00C80A0C">
          <w:rPr>
            <w:rFonts w:ascii="Consolas" w:eastAsia="Times New Roman" w:hAnsi="Consolas"/>
            <w:color w:val="D4D4D4"/>
            <w:sz w:val="21"/>
            <w:szCs w:val="21"/>
            <w:lang w:val="en-US" w:eastAsia="pt-BR"/>
            <w:rPrChange w:id="1138" w:author="Ryan Lemos" w:date="2019-10-05T21:00:00Z">
              <w:rPr>
                <w:rFonts w:ascii="Consolas" w:eastAsia="Times New Roman" w:hAnsi="Consolas"/>
                <w:color w:val="D4D4D4"/>
                <w:sz w:val="21"/>
                <w:szCs w:val="21"/>
                <w:lang w:eastAsia="pt-BR"/>
              </w:rPr>
            </w:rPrChange>
          </w:rPr>
          <w:t>);</w:t>
        </w:r>
      </w:ins>
    </w:p>
    <w:p w14:paraId="1FAE040E" w14:textId="77777777" w:rsidR="00C80A0C" w:rsidRPr="00C80A0C" w:rsidRDefault="00C80A0C" w:rsidP="00C80A0C">
      <w:pPr>
        <w:shd w:val="clear" w:color="auto" w:fill="1E1E1E"/>
        <w:spacing w:line="285" w:lineRule="atLeast"/>
        <w:ind w:firstLine="0"/>
        <w:jc w:val="left"/>
        <w:outlineLvl w:val="9"/>
        <w:rPr>
          <w:ins w:id="1139" w:author="Ryan Lemos" w:date="2019-10-05T21:00:00Z"/>
          <w:rFonts w:ascii="Consolas" w:eastAsia="Times New Roman" w:hAnsi="Consolas"/>
          <w:color w:val="D4D4D4"/>
          <w:sz w:val="21"/>
          <w:szCs w:val="21"/>
          <w:lang w:val="en-US" w:eastAsia="pt-BR"/>
          <w:rPrChange w:id="1140" w:author="Ryan Lemos" w:date="2019-10-05T21:00:00Z">
            <w:rPr>
              <w:ins w:id="1141" w:author="Ryan Lemos" w:date="2019-10-05T21:00:00Z"/>
              <w:rFonts w:ascii="Consolas" w:eastAsia="Times New Roman" w:hAnsi="Consolas"/>
              <w:color w:val="D4D4D4"/>
              <w:sz w:val="21"/>
              <w:szCs w:val="21"/>
              <w:lang w:eastAsia="pt-BR"/>
            </w:rPr>
          </w:rPrChange>
        </w:rPr>
      </w:pPr>
      <w:ins w:id="1142" w:author="Ryan Lemos" w:date="2019-10-05T21:00:00Z">
        <w:r w:rsidRPr="00C80A0C">
          <w:rPr>
            <w:rFonts w:ascii="Consolas" w:eastAsia="Times New Roman" w:hAnsi="Consolas"/>
            <w:color w:val="D4D4D4"/>
            <w:sz w:val="21"/>
            <w:szCs w:val="21"/>
            <w:lang w:val="en-US" w:eastAsia="pt-BR"/>
            <w:rPrChange w:id="114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44"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45"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146"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47"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CE9178"/>
            <w:sz w:val="21"/>
            <w:szCs w:val="21"/>
            <w:lang w:val="en-US" w:eastAsia="pt-BR"/>
            <w:rPrChange w:id="1148" w:author="Ryan Lemos" w:date="2019-10-05T21:00:00Z">
              <w:rPr>
                <w:rFonts w:ascii="Consolas" w:eastAsia="Times New Roman" w:hAnsi="Consolas"/>
                <w:color w:val="CE9178"/>
                <w:sz w:val="21"/>
                <w:szCs w:val="21"/>
                <w:lang w:eastAsia="pt-BR"/>
              </w:rPr>
            </w:rPrChange>
          </w:rPr>
          <w:t>'username'</w:t>
        </w:r>
        <w:r w:rsidRPr="00C80A0C">
          <w:rPr>
            <w:rFonts w:ascii="Consolas" w:eastAsia="Times New Roman" w:hAnsi="Consolas"/>
            <w:color w:val="D4D4D4"/>
            <w:sz w:val="21"/>
            <w:szCs w:val="21"/>
            <w:lang w:val="en-US" w:eastAsia="pt-BR"/>
            <w:rPrChange w:id="1149"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B5CEA8"/>
            <w:sz w:val="21"/>
            <w:szCs w:val="21"/>
            <w:lang w:val="en-US" w:eastAsia="pt-BR"/>
            <w:rPrChange w:id="1150" w:author="Ryan Lemos" w:date="2019-10-05T21:00:00Z">
              <w:rPr>
                <w:rFonts w:ascii="Consolas" w:eastAsia="Times New Roman" w:hAnsi="Consolas"/>
                <w:color w:val="B5CEA8"/>
                <w:sz w:val="21"/>
                <w:szCs w:val="21"/>
                <w:lang w:eastAsia="pt-BR"/>
              </w:rPr>
            </w:rPrChange>
          </w:rPr>
          <w:t>25</w:t>
        </w:r>
        <w:r w:rsidRPr="00C80A0C">
          <w:rPr>
            <w:rFonts w:ascii="Consolas" w:eastAsia="Times New Roman" w:hAnsi="Consolas"/>
            <w:color w:val="D4D4D4"/>
            <w:sz w:val="21"/>
            <w:szCs w:val="21"/>
            <w:lang w:val="en-US" w:eastAsia="pt-BR"/>
            <w:rPrChange w:id="1151"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52"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53" w:author="Ryan Lemos" w:date="2019-10-05T21:00:00Z">
              <w:rPr>
                <w:rFonts w:ascii="Consolas" w:eastAsia="Times New Roman" w:hAnsi="Consolas"/>
                <w:color w:val="D4D4D4"/>
                <w:sz w:val="21"/>
                <w:szCs w:val="21"/>
                <w:lang w:eastAsia="pt-BR"/>
              </w:rPr>
            </w:rPrChange>
          </w:rPr>
          <w:t>();</w:t>
        </w:r>
      </w:ins>
    </w:p>
    <w:p w14:paraId="71DE41E8" w14:textId="77777777" w:rsidR="00C80A0C" w:rsidRPr="00C80A0C" w:rsidRDefault="00C80A0C" w:rsidP="00C80A0C">
      <w:pPr>
        <w:shd w:val="clear" w:color="auto" w:fill="1E1E1E"/>
        <w:spacing w:line="285" w:lineRule="atLeast"/>
        <w:ind w:firstLine="0"/>
        <w:jc w:val="left"/>
        <w:outlineLvl w:val="9"/>
        <w:rPr>
          <w:ins w:id="1154" w:author="Ryan Lemos" w:date="2019-10-05T21:00:00Z"/>
          <w:rFonts w:ascii="Consolas" w:eastAsia="Times New Roman" w:hAnsi="Consolas"/>
          <w:color w:val="D4D4D4"/>
          <w:sz w:val="21"/>
          <w:szCs w:val="21"/>
          <w:lang w:val="en-US" w:eastAsia="pt-BR"/>
          <w:rPrChange w:id="1155" w:author="Ryan Lemos" w:date="2019-10-05T21:00:00Z">
            <w:rPr>
              <w:ins w:id="1156" w:author="Ryan Lemos" w:date="2019-10-05T21:00:00Z"/>
              <w:rFonts w:ascii="Consolas" w:eastAsia="Times New Roman" w:hAnsi="Consolas"/>
              <w:color w:val="D4D4D4"/>
              <w:sz w:val="21"/>
              <w:szCs w:val="21"/>
              <w:lang w:eastAsia="pt-BR"/>
            </w:rPr>
          </w:rPrChange>
        </w:rPr>
      </w:pPr>
      <w:ins w:id="1157" w:author="Ryan Lemos" w:date="2019-10-05T21:00:00Z">
        <w:r w:rsidRPr="00C80A0C">
          <w:rPr>
            <w:rFonts w:ascii="Consolas" w:eastAsia="Times New Roman" w:hAnsi="Consolas"/>
            <w:color w:val="D4D4D4"/>
            <w:sz w:val="21"/>
            <w:szCs w:val="21"/>
            <w:lang w:val="en-US" w:eastAsia="pt-BR"/>
            <w:rPrChange w:id="1158"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59"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60"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61"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62"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63" w:author="Ryan Lemos" w:date="2019-10-05T21:00:00Z">
              <w:rPr>
                <w:rFonts w:ascii="Consolas" w:eastAsia="Times New Roman" w:hAnsi="Consolas"/>
                <w:color w:val="CE9178"/>
                <w:sz w:val="21"/>
                <w:szCs w:val="21"/>
                <w:lang w:eastAsia="pt-BR"/>
              </w:rPr>
            </w:rPrChange>
          </w:rPr>
          <w:t>'email'</w:t>
        </w:r>
        <w:r w:rsidRPr="00C80A0C">
          <w:rPr>
            <w:rFonts w:ascii="Consolas" w:eastAsia="Times New Roman" w:hAnsi="Consolas"/>
            <w:color w:val="D4D4D4"/>
            <w:sz w:val="21"/>
            <w:szCs w:val="21"/>
            <w:lang w:val="en-US" w:eastAsia="pt-BR"/>
            <w:rPrChange w:id="1164"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65" w:author="Ryan Lemos" w:date="2019-10-05T21:00:00Z">
              <w:rPr>
                <w:rFonts w:ascii="Consolas" w:eastAsia="Times New Roman" w:hAnsi="Consolas"/>
                <w:color w:val="DCDCAA"/>
                <w:sz w:val="21"/>
                <w:szCs w:val="21"/>
                <w:lang w:eastAsia="pt-BR"/>
              </w:rPr>
            </w:rPrChange>
          </w:rPr>
          <w:t>unique</w:t>
        </w:r>
        <w:r w:rsidRPr="00C80A0C">
          <w:rPr>
            <w:rFonts w:ascii="Consolas" w:eastAsia="Times New Roman" w:hAnsi="Consolas"/>
            <w:color w:val="D4D4D4"/>
            <w:sz w:val="21"/>
            <w:szCs w:val="21"/>
            <w:lang w:val="en-US" w:eastAsia="pt-BR"/>
            <w:rPrChange w:id="1166"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167"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68"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169" w:author="Ryan Lemos" w:date="2019-10-05T21:00:00Z">
              <w:rPr>
                <w:rFonts w:ascii="Consolas" w:eastAsia="Times New Roman" w:hAnsi="Consolas"/>
                <w:color w:val="D4D4D4"/>
                <w:sz w:val="21"/>
                <w:szCs w:val="21"/>
                <w:lang w:eastAsia="pt-BR"/>
              </w:rPr>
            </w:rPrChange>
          </w:rPr>
          <w:t>);</w:t>
        </w:r>
      </w:ins>
    </w:p>
    <w:p w14:paraId="769363A7" w14:textId="77777777" w:rsidR="00C80A0C" w:rsidRPr="00C80A0C" w:rsidRDefault="00C80A0C" w:rsidP="00C80A0C">
      <w:pPr>
        <w:shd w:val="clear" w:color="auto" w:fill="1E1E1E"/>
        <w:spacing w:line="285" w:lineRule="atLeast"/>
        <w:ind w:firstLine="0"/>
        <w:jc w:val="left"/>
        <w:outlineLvl w:val="9"/>
        <w:rPr>
          <w:ins w:id="1170" w:author="Ryan Lemos" w:date="2019-10-05T21:00:00Z"/>
          <w:rFonts w:ascii="Consolas" w:eastAsia="Times New Roman" w:hAnsi="Consolas"/>
          <w:color w:val="D4D4D4"/>
          <w:sz w:val="21"/>
          <w:szCs w:val="21"/>
          <w:lang w:val="en-US" w:eastAsia="pt-BR"/>
          <w:rPrChange w:id="1171" w:author="Ryan Lemos" w:date="2019-10-05T21:00:00Z">
            <w:rPr>
              <w:ins w:id="1172" w:author="Ryan Lemos" w:date="2019-10-05T21:00:00Z"/>
              <w:rFonts w:ascii="Consolas" w:eastAsia="Times New Roman" w:hAnsi="Consolas"/>
              <w:color w:val="D4D4D4"/>
              <w:sz w:val="21"/>
              <w:szCs w:val="21"/>
              <w:lang w:eastAsia="pt-BR"/>
            </w:rPr>
          </w:rPrChange>
        </w:rPr>
      </w:pPr>
      <w:ins w:id="1173" w:author="Ryan Lemos" w:date="2019-10-05T21:00:00Z">
        <w:r w:rsidRPr="00C80A0C">
          <w:rPr>
            <w:rFonts w:ascii="Consolas" w:eastAsia="Times New Roman" w:hAnsi="Consolas"/>
            <w:color w:val="D4D4D4"/>
            <w:sz w:val="21"/>
            <w:szCs w:val="21"/>
            <w:lang w:val="en-US" w:eastAsia="pt-BR"/>
            <w:rPrChange w:id="117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75"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76"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77" w:author="Ryan Lemos" w:date="2019-10-05T21:00:00Z">
              <w:rPr>
                <w:rFonts w:ascii="Consolas" w:eastAsia="Times New Roman" w:hAnsi="Consolas"/>
                <w:color w:val="DCDCAA"/>
                <w:sz w:val="21"/>
                <w:szCs w:val="21"/>
                <w:lang w:eastAsia="pt-BR"/>
              </w:rPr>
            </w:rPrChange>
          </w:rPr>
          <w:t>string</w:t>
        </w:r>
        <w:r w:rsidRPr="00C80A0C">
          <w:rPr>
            <w:rFonts w:ascii="Consolas" w:eastAsia="Times New Roman" w:hAnsi="Consolas"/>
            <w:color w:val="D4D4D4"/>
            <w:sz w:val="21"/>
            <w:szCs w:val="21"/>
            <w:lang w:val="en-US" w:eastAsia="pt-BR"/>
            <w:rPrChange w:id="1178"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79" w:author="Ryan Lemos" w:date="2019-10-05T21:00:00Z">
              <w:rPr>
                <w:rFonts w:ascii="Consolas" w:eastAsia="Times New Roman" w:hAnsi="Consolas"/>
                <w:color w:val="CE9178"/>
                <w:sz w:val="21"/>
                <w:szCs w:val="21"/>
                <w:lang w:eastAsia="pt-BR"/>
              </w:rPr>
            </w:rPrChange>
          </w:rPr>
          <w:t>'password'</w:t>
        </w:r>
        <w:r w:rsidRPr="00C80A0C">
          <w:rPr>
            <w:rFonts w:ascii="Consolas" w:eastAsia="Times New Roman" w:hAnsi="Consolas"/>
            <w:color w:val="D4D4D4"/>
            <w:sz w:val="21"/>
            <w:szCs w:val="21"/>
            <w:lang w:val="en-US" w:eastAsia="pt-BR"/>
            <w:rPrChange w:id="1180" w:author="Ryan Lemos" w:date="2019-10-05T21:00:00Z">
              <w:rPr>
                <w:rFonts w:ascii="Consolas" w:eastAsia="Times New Roman" w:hAnsi="Consolas"/>
                <w:color w:val="D4D4D4"/>
                <w:sz w:val="21"/>
                <w:szCs w:val="21"/>
                <w:lang w:eastAsia="pt-BR"/>
              </w:rPr>
            </w:rPrChange>
          </w:rPr>
          <w:t>);</w:t>
        </w:r>
      </w:ins>
    </w:p>
    <w:p w14:paraId="0F62FFF9" w14:textId="77777777" w:rsidR="00C80A0C" w:rsidRPr="00C80A0C" w:rsidRDefault="00C80A0C" w:rsidP="00C80A0C">
      <w:pPr>
        <w:shd w:val="clear" w:color="auto" w:fill="1E1E1E"/>
        <w:spacing w:line="285" w:lineRule="atLeast"/>
        <w:ind w:firstLine="0"/>
        <w:jc w:val="left"/>
        <w:outlineLvl w:val="9"/>
        <w:rPr>
          <w:ins w:id="1181" w:author="Ryan Lemos" w:date="2019-10-05T21:00:00Z"/>
          <w:rFonts w:ascii="Consolas" w:eastAsia="Times New Roman" w:hAnsi="Consolas"/>
          <w:color w:val="D4D4D4"/>
          <w:sz w:val="21"/>
          <w:szCs w:val="21"/>
          <w:lang w:val="en-US" w:eastAsia="pt-BR"/>
          <w:rPrChange w:id="1182" w:author="Ryan Lemos" w:date="2019-10-05T21:00:00Z">
            <w:rPr>
              <w:ins w:id="1183" w:author="Ryan Lemos" w:date="2019-10-05T21:00:00Z"/>
              <w:rFonts w:ascii="Consolas" w:eastAsia="Times New Roman" w:hAnsi="Consolas"/>
              <w:color w:val="D4D4D4"/>
              <w:sz w:val="21"/>
              <w:szCs w:val="21"/>
              <w:lang w:eastAsia="pt-BR"/>
            </w:rPr>
          </w:rPrChange>
        </w:rPr>
      </w:pPr>
      <w:ins w:id="1184" w:author="Ryan Lemos" w:date="2019-10-05T21:00:00Z">
        <w:r w:rsidRPr="00C80A0C">
          <w:rPr>
            <w:rFonts w:ascii="Consolas" w:eastAsia="Times New Roman" w:hAnsi="Consolas"/>
            <w:color w:val="D4D4D4"/>
            <w:sz w:val="21"/>
            <w:szCs w:val="21"/>
            <w:lang w:val="en-US" w:eastAsia="pt-BR"/>
            <w:rPrChange w:id="118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186"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187" w:author="Ryan Lemos" w:date="2019-10-05T21:00:00Z">
              <w:rPr>
                <w:rFonts w:ascii="Consolas" w:eastAsia="Times New Roman" w:hAnsi="Consolas"/>
                <w:color w:val="D4D4D4"/>
                <w:sz w:val="21"/>
                <w:szCs w:val="21"/>
                <w:lang w:eastAsia="pt-BR"/>
              </w:rPr>
            </w:rPrChange>
          </w:rPr>
          <w:t>-&gt;</w:t>
        </w:r>
        <w:r w:rsidRPr="00C80A0C">
          <w:rPr>
            <w:rFonts w:ascii="Consolas" w:eastAsia="Times New Roman" w:hAnsi="Consolas"/>
            <w:color w:val="DCDCAA"/>
            <w:sz w:val="21"/>
            <w:szCs w:val="21"/>
            <w:lang w:val="en-US" w:eastAsia="pt-BR"/>
            <w:rPrChange w:id="1188" w:author="Ryan Lemos" w:date="2019-10-05T21:00:00Z">
              <w:rPr>
                <w:rFonts w:ascii="Consolas" w:eastAsia="Times New Roman" w:hAnsi="Consolas"/>
                <w:color w:val="DCDCAA"/>
                <w:sz w:val="21"/>
                <w:szCs w:val="21"/>
                <w:lang w:eastAsia="pt-BR"/>
              </w:rPr>
            </w:rPrChange>
          </w:rPr>
          <w:t>date</w:t>
        </w:r>
        <w:r w:rsidRPr="00C80A0C">
          <w:rPr>
            <w:rFonts w:ascii="Consolas" w:eastAsia="Times New Roman" w:hAnsi="Consolas"/>
            <w:color w:val="D4D4D4"/>
            <w:sz w:val="21"/>
            <w:szCs w:val="21"/>
            <w:lang w:val="en-US" w:eastAsia="pt-BR"/>
            <w:rPrChange w:id="1189" w:author="Ryan Lemos" w:date="2019-10-05T21:00:00Z">
              <w:rPr>
                <w:rFonts w:ascii="Consolas" w:eastAsia="Times New Roman" w:hAnsi="Consolas"/>
                <w:color w:val="D4D4D4"/>
                <w:sz w:val="21"/>
                <w:szCs w:val="21"/>
                <w:lang w:eastAsia="pt-BR"/>
              </w:rPr>
            </w:rPrChange>
          </w:rPr>
          <w:t>(</w:t>
        </w:r>
        <w:r w:rsidRPr="00C80A0C">
          <w:rPr>
            <w:rFonts w:ascii="Consolas" w:eastAsia="Times New Roman" w:hAnsi="Consolas"/>
            <w:color w:val="CE9178"/>
            <w:sz w:val="21"/>
            <w:szCs w:val="21"/>
            <w:lang w:val="en-US" w:eastAsia="pt-BR"/>
            <w:rPrChange w:id="1190" w:author="Ryan Lemos" w:date="2019-10-05T21:00:00Z">
              <w:rPr>
                <w:rFonts w:ascii="Consolas" w:eastAsia="Times New Roman" w:hAnsi="Consolas"/>
                <w:color w:val="CE9178"/>
                <w:sz w:val="21"/>
                <w:szCs w:val="21"/>
                <w:lang w:eastAsia="pt-BR"/>
              </w:rPr>
            </w:rPrChange>
          </w:rPr>
          <w:t>'</w:t>
        </w:r>
        <w:proofErr w:type="spellStart"/>
        <w:r w:rsidRPr="00C80A0C">
          <w:rPr>
            <w:rFonts w:ascii="Consolas" w:eastAsia="Times New Roman" w:hAnsi="Consolas"/>
            <w:color w:val="CE9178"/>
            <w:sz w:val="21"/>
            <w:szCs w:val="21"/>
            <w:lang w:val="en-US" w:eastAsia="pt-BR"/>
            <w:rPrChange w:id="1191" w:author="Ryan Lemos" w:date="2019-10-05T21:00:00Z">
              <w:rPr>
                <w:rFonts w:ascii="Consolas" w:eastAsia="Times New Roman" w:hAnsi="Consolas"/>
                <w:color w:val="CE9178"/>
                <w:sz w:val="21"/>
                <w:szCs w:val="21"/>
                <w:lang w:eastAsia="pt-BR"/>
              </w:rPr>
            </w:rPrChange>
          </w:rPr>
          <w:t>bithdate</w:t>
        </w:r>
        <w:proofErr w:type="spellEnd"/>
        <w:r w:rsidRPr="00C80A0C">
          <w:rPr>
            <w:rFonts w:ascii="Consolas" w:eastAsia="Times New Roman" w:hAnsi="Consolas"/>
            <w:color w:val="CE9178"/>
            <w:sz w:val="21"/>
            <w:szCs w:val="21"/>
            <w:lang w:val="en-US" w:eastAsia="pt-BR"/>
            <w:rPrChange w:id="1192" w:author="Ryan Lemos" w:date="2019-10-05T21:00:00Z">
              <w:rPr>
                <w:rFonts w:ascii="Consolas" w:eastAsia="Times New Roman" w:hAnsi="Consolas"/>
                <w:color w:val="CE9178"/>
                <w:sz w:val="21"/>
                <w:szCs w:val="21"/>
                <w:lang w:eastAsia="pt-BR"/>
              </w:rPr>
            </w:rPrChange>
          </w:rPr>
          <w:t>'</w:t>
        </w:r>
        <w:r w:rsidRPr="00C80A0C">
          <w:rPr>
            <w:rFonts w:ascii="Consolas" w:eastAsia="Times New Roman" w:hAnsi="Consolas"/>
            <w:color w:val="D4D4D4"/>
            <w:sz w:val="21"/>
            <w:szCs w:val="21"/>
            <w:lang w:val="en-US" w:eastAsia="pt-BR"/>
            <w:rPrChange w:id="1193"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194" w:author="Ryan Lemos" w:date="2019-10-05T21:00:00Z">
              <w:rPr>
                <w:rFonts w:ascii="Consolas" w:eastAsia="Times New Roman" w:hAnsi="Consolas"/>
                <w:color w:val="DCDCAA"/>
                <w:sz w:val="21"/>
                <w:szCs w:val="21"/>
                <w:lang w:eastAsia="pt-BR"/>
              </w:rPr>
            </w:rPrChange>
          </w:rPr>
          <w:t>nullable</w:t>
        </w:r>
        <w:r w:rsidRPr="00C80A0C">
          <w:rPr>
            <w:rFonts w:ascii="Consolas" w:eastAsia="Times New Roman" w:hAnsi="Consolas"/>
            <w:color w:val="D4D4D4"/>
            <w:sz w:val="21"/>
            <w:szCs w:val="21"/>
            <w:lang w:val="en-US" w:eastAsia="pt-BR"/>
            <w:rPrChange w:id="1195"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196" w:author="Ryan Lemos" w:date="2019-10-05T21:00:00Z">
              <w:rPr>
                <w:rFonts w:ascii="Consolas" w:eastAsia="Times New Roman" w:hAnsi="Consolas"/>
                <w:color w:val="D4D4D4"/>
                <w:sz w:val="21"/>
                <w:szCs w:val="21"/>
                <w:lang w:eastAsia="pt-BR"/>
              </w:rPr>
            </w:rPrChange>
          </w:rPr>
          <w:t>);</w:t>
        </w:r>
      </w:ins>
    </w:p>
    <w:p w14:paraId="6402A223" w14:textId="77777777" w:rsidR="00C80A0C" w:rsidRPr="00C80A0C" w:rsidRDefault="00C80A0C" w:rsidP="00C80A0C">
      <w:pPr>
        <w:shd w:val="clear" w:color="auto" w:fill="1E1E1E"/>
        <w:spacing w:line="285" w:lineRule="atLeast"/>
        <w:ind w:firstLine="0"/>
        <w:jc w:val="left"/>
        <w:outlineLvl w:val="9"/>
        <w:rPr>
          <w:ins w:id="1197" w:author="Ryan Lemos" w:date="2019-10-05T21:00:00Z"/>
          <w:rFonts w:ascii="Consolas" w:eastAsia="Times New Roman" w:hAnsi="Consolas"/>
          <w:color w:val="D4D4D4"/>
          <w:sz w:val="21"/>
          <w:szCs w:val="21"/>
          <w:lang w:val="en-US" w:eastAsia="pt-BR"/>
          <w:rPrChange w:id="1198" w:author="Ryan Lemos" w:date="2019-10-05T21:00:00Z">
            <w:rPr>
              <w:ins w:id="1199" w:author="Ryan Lemos" w:date="2019-10-05T21:00:00Z"/>
              <w:rFonts w:ascii="Consolas" w:eastAsia="Times New Roman" w:hAnsi="Consolas"/>
              <w:color w:val="D4D4D4"/>
              <w:sz w:val="21"/>
              <w:szCs w:val="21"/>
              <w:lang w:eastAsia="pt-BR"/>
            </w:rPr>
          </w:rPrChange>
        </w:rPr>
      </w:pPr>
      <w:ins w:id="1200" w:author="Ryan Lemos" w:date="2019-10-05T21:00:00Z">
        <w:r w:rsidRPr="00C80A0C">
          <w:rPr>
            <w:rFonts w:ascii="Consolas" w:eastAsia="Times New Roman" w:hAnsi="Consolas"/>
            <w:color w:val="D4D4D4"/>
            <w:sz w:val="21"/>
            <w:szCs w:val="21"/>
            <w:lang w:val="en-US" w:eastAsia="pt-BR"/>
            <w:rPrChange w:id="120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0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03"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1204" w:author="Ryan Lemos" w:date="2019-10-05T21:00:00Z">
              <w:rPr>
                <w:rFonts w:ascii="Consolas" w:eastAsia="Times New Roman" w:hAnsi="Consolas"/>
                <w:color w:val="DCDCAA"/>
                <w:sz w:val="21"/>
                <w:szCs w:val="21"/>
                <w:lang w:eastAsia="pt-BR"/>
              </w:rPr>
            </w:rPrChange>
          </w:rPr>
          <w:t>rememberToken</w:t>
        </w:r>
        <w:proofErr w:type="spellEnd"/>
        <w:r w:rsidRPr="00C80A0C">
          <w:rPr>
            <w:rFonts w:ascii="Consolas" w:eastAsia="Times New Roman" w:hAnsi="Consolas"/>
            <w:color w:val="D4D4D4"/>
            <w:sz w:val="21"/>
            <w:szCs w:val="21"/>
            <w:lang w:val="en-US" w:eastAsia="pt-BR"/>
            <w:rPrChange w:id="1205"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06" w:author="Ryan Lemos" w:date="2019-10-05T21:00:00Z">
              <w:rPr>
                <w:rFonts w:ascii="Consolas" w:eastAsia="Times New Roman" w:hAnsi="Consolas"/>
                <w:color w:val="D4D4D4"/>
                <w:sz w:val="21"/>
                <w:szCs w:val="21"/>
                <w:lang w:eastAsia="pt-BR"/>
              </w:rPr>
            </w:rPrChange>
          </w:rPr>
          <w:t>);</w:t>
        </w:r>
      </w:ins>
    </w:p>
    <w:p w14:paraId="5412F8C6" w14:textId="77777777" w:rsidR="00C80A0C" w:rsidRPr="00C80A0C" w:rsidRDefault="00C80A0C" w:rsidP="00C80A0C">
      <w:pPr>
        <w:shd w:val="clear" w:color="auto" w:fill="1E1E1E"/>
        <w:spacing w:line="285" w:lineRule="atLeast"/>
        <w:ind w:firstLine="0"/>
        <w:jc w:val="left"/>
        <w:outlineLvl w:val="9"/>
        <w:rPr>
          <w:ins w:id="1207" w:author="Ryan Lemos" w:date="2019-10-05T21:00:00Z"/>
          <w:rFonts w:ascii="Consolas" w:eastAsia="Times New Roman" w:hAnsi="Consolas"/>
          <w:color w:val="D4D4D4"/>
          <w:sz w:val="21"/>
          <w:szCs w:val="21"/>
          <w:lang w:val="en-US" w:eastAsia="pt-BR"/>
          <w:rPrChange w:id="1208" w:author="Ryan Lemos" w:date="2019-10-05T21:00:00Z">
            <w:rPr>
              <w:ins w:id="1209" w:author="Ryan Lemos" w:date="2019-10-05T21:00:00Z"/>
              <w:rFonts w:ascii="Consolas" w:eastAsia="Times New Roman" w:hAnsi="Consolas"/>
              <w:color w:val="D4D4D4"/>
              <w:sz w:val="21"/>
              <w:szCs w:val="21"/>
              <w:lang w:eastAsia="pt-BR"/>
            </w:rPr>
          </w:rPrChange>
        </w:rPr>
      </w:pPr>
      <w:ins w:id="1210" w:author="Ryan Lemos" w:date="2019-10-05T21:00:00Z">
        <w:r w:rsidRPr="00C80A0C">
          <w:rPr>
            <w:rFonts w:ascii="Consolas" w:eastAsia="Times New Roman" w:hAnsi="Consolas"/>
            <w:color w:val="D4D4D4"/>
            <w:sz w:val="21"/>
            <w:szCs w:val="21"/>
            <w:lang w:val="en-US" w:eastAsia="pt-BR"/>
            <w:rPrChange w:id="121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1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13" w:author="Ryan Lemos" w:date="2019-10-05T21:00:00Z">
              <w:rPr>
                <w:rFonts w:ascii="Consolas" w:eastAsia="Times New Roman" w:hAnsi="Consolas"/>
                <w:color w:val="D4D4D4"/>
                <w:sz w:val="21"/>
                <w:szCs w:val="21"/>
                <w:lang w:eastAsia="pt-BR"/>
              </w:rPr>
            </w:rPrChange>
          </w:rPr>
          <w:t>-&gt;</w:t>
        </w:r>
        <w:proofErr w:type="gramStart"/>
        <w:r w:rsidRPr="00C80A0C">
          <w:rPr>
            <w:rFonts w:ascii="Consolas" w:eastAsia="Times New Roman" w:hAnsi="Consolas"/>
            <w:color w:val="DCDCAA"/>
            <w:sz w:val="21"/>
            <w:szCs w:val="21"/>
            <w:lang w:val="en-US" w:eastAsia="pt-BR"/>
            <w:rPrChange w:id="1214" w:author="Ryan Lemos" w:date="2019-10-05T21:00:00Z">
              <w:rPr>
                <w:rFonts w:ascii="Consolas" w:eastAsia="Times New Roman" w:hAnsi="Consolas"/>
                <w:color w:val="DCDCAA"/>
                <w:sz w:val="21"/>
                <w:szCs w:val="21"/>
                <w:lang w:eastAsia="pt-BR"/>
              </w:rPr>
            </w:rPrChange>
          </w:rPr>
          <w:t>timestamps</w:t>
        </w:r>
        <w:r w:rsidRPr="00C80A0C">
          <w:rPr>
            <w:rFonts w:ascii="Consolas" w:eastAsia="Times New Roman" w:hAnsi="Consolas"/>
            <w:color w:val="D4D4D4"/>
            <w:sz w:val="21"/>
            <w:szCs w:val="21"/>
            <w:lang w:val="en-US" w:eastAsia="pt-BR"/>
            <w:rPrChange w:id="1215"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16" w:author="Ryan Lemos" w:date="2019-10-05T21:00:00Z">
              <w:rPr>
                <w:rFonts w:ascii="Consolas" w:eastAsia="Times New Roman" w:hAnsi="Consolas"/>
                <w:color w:val="D4D4D4"/>
                <w:sz w:val="21"/>
                <w:szCs w:val="21"/>
                <w:lang w:eastAsia="pt-BR"/>
              </w:rPr>
            </w:rPrChange>
          </w:rPr>
          <w:t>);</w:t>
        </w:r>
      </w:ins>
    </w:p>
    <w:p w14:paraId="76DE9885" w14:textId="77777777" w:rsidR="00C80A0C" w:rsidRPr="00C80A0C" w:rsidRDefault="00C80A0C" w:rsidP="00C80A0C">
      <w:pPr>
        <w:shd w:val="clear" w:color="auto" w:fill="1E1E1E"/>
        <w:spacing w:line="285" w:lineRule="atLeast"/>
        <w:ind w:firstLine="0"/>
        <w:jc w:val="left"/>
        <w:outlineLvl w:val="9"/>
        <w:rPr>
          <w:ins w:id="1217" w:author="Ryan Lemos" w:date="2019-10-05T21:00:00Z"/>
          <w:rFonts w:ascii="Consolas" w:eastAsia="Times New Roman" w:hAnsi="Consolas"/>
          <w:color w:val="D4D4D4"/>
          <w:sz w:val="21"/>
          <w:szCs w:val="21"/>
          <w:lang w:val="en-US" w:eastAsia="pt-BR"/>
          <w:rPrChange w:id="1218" w:author="Ryan Lemos" w:date="2019-10-05T21:00:00Z">
            <w:rPr>
              <w:ins w:id="1219" w:author="Ryan Lemos" w:date="2019-10-05T21:00:00Z"/>
              <w:rFonts w:ascii="Consolas" w:eastAsia="Times New Roman" w:hAnsi="Consolas"/>
              <w:color w:val="D4D4D4"/>
              <w:sz w:val="21"/>
              <w:szCs w:val="21"/>
              <w:lang w:eastAsia="pt-BR"/>
            </w:rPr>
          </w:rPrChange>
        </w:rPr>
      </w:pPr>
      <w:ins w:id="1220" w:author="Ryan Lemos" w:date="2019-10-05T21:00:00Z">
        <w:r w:rsidRPr="00C80A0C">
          <w:rPr>
            <w:rFonts w:ascii="Consolas" w:eastAsia="Times New Roman" w:hAnsi="Consolas"/>
            <w:color w:val="D4D4D4"/>
            <w:sz w:val="21"/>
            <w:szCs w:val="21"/>
            <w:lang w:val="en-US" w:eastAsia="pt-BR"/>
            <w:rPrChange w:id="1221"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9CDCFE"/>
            <w:sz w:val="21"/>
            <w:szCs w:val="21"/>
            <w:lang w:val="en-US" w:eastAsia="pt-BR"/>
            <w:rPrChange w:id="1222" w:author="Ryan Lemos" w:date="2019-10-05T21:00:00Z">
              <w:rPr>
                <w:rFonts w:ascii="Consolas" w:eastAsia="Times New Roman" w:hAnsi="Consolas"/>
                <w:color w:val="9CDCFE"/>
                <w:sz w:val="21"/>
                <w:szCs w:val="21"/>
                <w:lang w:eastAsia="pt-BR"/>
              </w:rPr>
            </w:rPrChange>
          </w:rPr>
          <w:t>$table</w:t>
        </w:r>
        <w:r w:rsidRPr="00C80A0C">
          <w:rPr>
            <w:rFonts w:ascii="Consolas" w:eastAsia="Times New Roman" w:hAnsi="Consolas"/>
            <w:color w:val="D4D4D4"/>
            <w:sz w:val="21"/>
            <w:szCs w:val="21"/>
            <w:lang w:val="en-US" w:eastAsia="pt-BR"/>
            <w:rPrChange w:id="1223" w:author="Ryan Lemos" w:date="2019-10-05T21:00:00Z">
              <w:rPr>
                <w:rFonts w:ascii="Consolas" w:eastAsia="Times New Roman" w:hAnsi="Consolas"/>
                <w:color w:val="D4D4D4"/>
                <w:sz w:val="21"/>
                <w:szCs w:val="21"/>
                <w:lang w:eastAsia="pt-BR"/>
              </w:rPr>
            </w:rPrChange>
          </w:rPr>
          <w:t>-&gt;</w:t>
        </w:r>
        <w:proofErr w:type="spellStart"/>
        <w:proofErr w:type="gramStart"/>
        <w:r w:rsidRPr="00C80A0C">
          <w:rPr>
            <w:rFonts w:ascii="Consolas" w:eastAsia="Times New Roman" w:hAnsi="Consolas"/>
            <w:color w:val="DCDCAA"/>
            <w:sz w:val="21"/>
            <w:szCs w:val="21"/>
            <w:lang w:val="en-US" w:eastAsia="pt-BR"/>
            <w:rPrChange w:id="1224" w:author="Ryan Lemos" w:date="2019-10-05T21:00:00Z">
              <w:rPr>
                <w:rFonts w:ascii="Consolas" w:eastAsia="Times New Roman" w:hAnsi="Consolas"/>
                <w:color w:val="DCDCAA"/>
                <w:sz w:val="21"/>
                <w:szCs w:val="21"/>
                <w:lang w:eastAsia="pt-BR"/>
              </w:rPr>
            </w:rPrChange>
          </w:rPr>
          <w:t>softDeletes</w:t>
        </w:r>
        <w:proofErr w:type="spellEnd"/>
        <w:r w:rsidRPr="00C80A0C">
          <w:rPr>
            <w:rFonts w:ascii="Consolas" w:eastAsia="Times New Roman" w:hAnsi="Consolas"/>
            <w:color w:val="D4D4D4"/>
            <w:sz w:val="21"/>
            <w:szCs w:val="21"/>
            <w:lang w:val="en-US" w:eastAsia="pt-BR"/>
            <w:rPrChange w:id="1225"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26" w:author="Ryan Lemos" w:date="2019-10-05T21:00:00Z">
              <w:rPr>
                <w:rFonts w:ascii="Consolas" w:eastAsia="Times New Roman" w:hAnsi="Consolas"/>
                <w:color w:val="D4D4D4"/>
                <w:sz w:val="21"/>
                <w:szCs w:val="21"/>
                <w:lang w:eastAsia="pt-BR"/>
              </w:rPr>
            </w:rPrChange>
          </w:rPr>
          <w:t>);</w:t>
        </w:r>
      </w:ins>
    </w:p>
    <w:p w14:paraId="548E294A" w14:textId="77777777" w:rsidR="00C80A0C" w:rsidRPr="00C80A0C" w:rsidRDefault="00C80A0C" w:rsidP="00C80A0C">
      <w:pPr>
        <w:shd w:val="clear" w:color="auto" w:fill="1E1E1E"/>
        <w:spacing w:line="285" w:lineRule="atLeast"/>
        <w:ind w:firstLine="0"/>
        <w:jc w:val="left"/>
        <w:outlineLvl w:val="9"/>
        <w:rPr>
          <w:ins w:id="1227" w:author="Ryan Lemos" w:date="2019-10-05T21:00:00Z"/>
          <w:rFonts w:ascii="Consolas" w:eastAsia="Times New Roman" w:hAnsi="Consolas"/>
          <w:color w:val="D4D4D4"/>
          <w:sz w:val="21"/>
          <w:szCs w:val="21"/>
          <w:lang w:val="en-US" w:eastAsia="pt-BR"/>
          <w:rPrChange w:id="1228" w:author="Ryan Lemos" w:date="2019-10-05T21:00:00Z">
            <w:rPr>
              <w:ins w:id="1229" w:author="Ryan Lemos" w:date="2019-10-05T21:00:00Z"/>
              <w:rFonts w:ascii="Consolas" w:eastAsia="Times New Roman" w:hAnsi="Consolas"/>
              <w:color w:val="D4D4D4"/>
              <w:sz w:val="21"/>
              <w:szCs w:val="21"/>
              <w:lang w:eastAsia="pt-BR"/>
            </w:rPr>
          </w:rPrChange>
        </w:rPr>
      </w:pPr>
      <w:ins w:id="1230" w:author="Ryan Lemos" w:date="2019-10-05T21:00:00Z">
        <w:r w:rsidRPr="00C80A0C">
          <w:rPr>
            <w:rFonts w:ascii="Consolas" w:eastAsia="Times New Roman" w:hAnsi="Consolas"/>
            <w:color w:val="D4D4D4"/>
            <w:sz w:val="21"/>
            <w:szCs w:val="21"/>
            <w:lang w:val="en-US" w:eastAsia="pt-BR"/>
            <w:rPrChange w:id="1231" w:author="Ryan Lemos" w:date="2019-10-05T21:00:00Z">
              <w:rPr>
                <w:rFonts w:ascii="Consolas" w:eastAsia="Times New Roman" w:hAnsi="Consolas"/>
                <w:color w:val="D4D4D4"/>
                <w:sz w:val="21"/>
                <w:szCs w:val="21"/>
                <w:lang w:eastAsia="pt-BR"/>
              </w:rPr>
            </w:rPrChange>
          </w:rPr>
          <w:t>        });</w:t>
        </w:r>
      </w:ins>
    </w:p>
    <w:p w14:paraId="6CD2E933" w14:textId="77777777" w:rsidR="00C80A0C" w:rsidRPr="00C80A0C" w:rsidRDefault="00C80A0C" w:rsidP="00C80A0C">
      <w:pPr>
        <w:shd w:val="clear" w:color="auto" w:fill="1E1E1E"/>
        <w:spacing w:line="285" w:lineRule="atLeast"/>
        <w:ind w:firstLine="0"/>
        <w:jc w:val="left"/>
        <w:outlineLvl w:val="9"/>
        <w:rPr>
          <w:ins w:id="1232" w:author="Ryan Lemos" w:date="2019-10-05T21:00:00Z"/>
          <w:rFonts w:ascii="Consolas" w:eastAsia="Times New Roman" w:hAnsi="Consolas"/>
          <w:color w:val="D4D4D4"/>
          <w:sz w:val="21"/>
          <w:szCs w:val="21"/>
          <w:lang w:val="en-US" w:eastAsia="pt-BR"/>
          <w:rPrChange w:id="1233" w:author="Ryan Lemos" w:date="2019-10-05T21:00:00Z">
            <w:rPr>
              <w:ins w:id="1234" w:author="Ryan Lemos" w:date="2019-10-05T21:00:00Z"/>
              <w:rFonts w:ascii="Consolas" w:eastAsia="Times New Roman" w:hAnsi="Consolas"/>
              <w:color w:val="D4D4D4"/>
              <w:sz w:val="21"/>
              <w:szCs w:val="21"/>
              <w:lang w:eastAsia="pt-BR"/>
            </w:rPr>
          </w:rPrChange>
        </w:rPr>
      </w:pPr>
      <w:ins w:id="1235" w:author="Ryan Lemos" w:date="2019-10-05T21:00:00Z">
        <w:r w:rsidRPr="00C80A0C">
          <w:rPr>
            <w:rFonts w:ascii="Consolas" w:eastAsia="Times New Roman" w:hAnsi="Consolas"/>
            <w:color w:val="D4D4D4"/>
            <w:sz w:val="21"/>
            <w:szCs w:val="21"/>
            <w:lang w:val="en-US" w:eastAsia="pt-BR"/>
            <w:rPrChange w:id="1236" w:author="Ryan Lemos" w:date="2019-10-05T21:00:00Z">
              <w:rPr>
                <w:rFonts w:ascii="Consolas" w:eastAsia="Times New Roman" w:hAnsi="Consolas"/>
                <w:color w:val="D4D4D4"/>
                <w:sz w:val="21"/>
                <w:szCs w:val="21"/>
                <w:lang w:eastAsia="pt-BR"/>
              </w:rPr>
            </w:rPrChange>
          </w:rPr>
          <w:t>    }</w:t>
        </w:r>
      </w:ins>
    </w:p>
    <w:p w14:paraId="72494A40" w14:textId="77777777" w:rsidR="00C80A0C" w:rsidRPr="00C80A0C" w:rsidRDefault="00C80A0C" w:rsidP="00C80A0C">
      <w:pPr>
        <w:shd w:val="clear" w:color="auto" w:fill="1E1E1E"/>
        <w:spacing w:line="285" w:lineRule="atLeast"/>
        <w:ind w:firstLine="0"/>
        <w:jc w:val="left"/>
        <w:outlineLvl w:val="9"/>
        <w:rPr>
          <w:ins w:id="1237" w:author="Ryan Lemos" w:date="2019-10-05T21:00:00Z"/>
          <w:rFonts w:ascii="Consolas" w:eastAsia="Times New Roman" w:hAnsi="Consolas"/>
          <w:color w:val="D4D4D4"/>
          <w:sz w:val="21"/>
          <w:szCs w:val="21"/>
          <w:lang w:val="en-US" w:eastAsia="pt-BR"/>
          <w:rPrChange w:id="1238" w:author="Ryan Lemos" w:date="2019-10-05T21:00:00Z">
            <w:rPr>
              <w:ins w:id="1239" w:author="Ryan Lemos" w:date="2019-10-05T21:00:00Z"/>
              <w:rFonts w:ascii="Consolas" w:eastAsia="Times New Roman" w:hAnsi="Consolas"/>
              <w:color w:val="D4D4D4"/>
              <w:sz w:val="21"/>
              <w:szCs w:val="21"/>
              <w:lang w:eastAsia="pt-BR"/>
            </w:rPr>
          </w:rPrChange>
        </w:rPr>
      </w:pPr>
    </w:p>
    <w:p w14:paraId="00B27BDB" w14:textId="77777777" w:rsidR="00C80A0C" w:rsidRPr="00C80A0C" w:rsidRDefault="00C80A0C" w:rsidP="00C80A0C">
      <w:pPr>
        <w:shd w:val="clear" w:color="auto" w:fill="1E1E1E"/>
        <w:spacing w:line="285" w:lineRule="atLeast"/>
        <w:ind w:firstLine="0"/>
        <w:jc w:val="left"/>
        <w:outlineLvl w:val="9"/>
        <w:rPr>
          <w:ins w:id="1240" w:author="Ryan Lemos" w:date="2019-10-05T21:00:00Z"/>
          <w:rFonts w:ascii="Consolas" w:eastAsia="Times New Roman" w:hAnsi="Consolas"/>
          <w:color w:val="D4D4D4"/>
          <w:sz w:val="21"/>
          <w:szCs w:val="21"/>
          <w:lang w:val="en-US" w:eastAsia="pt-BR"/>
          <w:rPrChange w:id="1241" w:author="Ryan Lemos" w:date="2019-10-05T21:00:00Z">
            <w:rPr>
              <w:ins w:id="1242" w:author="Ryan Lemos" w:date="2019-10-05T21:00:00Z"/>
              <w:rFonts w:ascii="Consolas" w:eastAsia="Times New Roman" w:hAnsi="Consolas"/>
              <w:color w:val="D4D4D4"/>
              <w:sz w:val="21"/>
              <w:szCs w:val="21"/>
              <w:lang w:eastAsia="pt-BR"/>
            </w:rPr>
          </w:rPrChange>
        </w:rPr>
      </w:pPr>
      <w:ins w:id="1243" w:author="Ryan Lemos" w:date="2019-10-05T21:00:00Z">
        <w:r w:rsidRPr="00C80A0C">
          <w:rPr>
            <w:rFonts w:ascii="Consolas" w:eastAsia="Times New Roman" w:hAnsi="Consolas"/>
            <w:color w:val="D4D4D4"/>
            <w:sz w:val="21"/>
            <w:szCs w:val="21"/>
            <w:lang w:val="en-US" w:eastAsia="pt-BR"/>
            <w:rPrChange w:id="1244"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6A9955"/>
            <w:sz w:val="21"/>
            <w:szCs w:val="21"/>
            <w:lang w:val="en-US" w:eastAsia="pt-BR"/>
            <w:rPrChange w:id="1245" w:author="Ryan Lemos" w:date="2019-10-05T21:00:00Z">
              <w:rPr>
                <w:rFonts w:ascii="Consolas" w:eastAsia="Times New Roman" w:hAnsi="Consolas"/>
                <w:color w:val="6A9955"/>
                <w:sz w:val="21"/>
                <w:szCs w:val="21"/>
                <w:lang w:eastAsia="pt-BR"/>
              </w:rPr>
            </w:rPrChange>
          </w:rPr>
          <w:t>/**</w:t>
        </w:r>
      </w:ins>
    </w:p>
    <w:p w14:paraId="5A4624BF" w14:textId="77777777" w:rsidR="00C80A0C" w:rsidRPr="00C80A0C" w:rsidRDefault="00C80A0C" w:rsidP="00C80A0C">
      <w:pPr>
        <w:shd w:val="clear" w:color="auto" w:fill="1E1E1E"/>
        <w:spacing w:line="285" w:lineRule="atLeast"/>
        <w:ind w:firstLine="0"/>
        <w:jc w:val="left"/>
        <w:outlineLvl w:val="9"/>
        <w:rPr>
          <w:ins w:id="1246" w:author="Ryan Lemos" w:date="2019-10-05T21:00:00Z"/>
          <w:rFonts w:ascii="Consolas" w:eastAsia="Times New Roman" w:hAnsi="Consolas"/>
          <w:color w:val="D4D4D4"/>
          <w:sz w:val="21"/>
          <w:szCs w:val="21"/>
          <w:lang w:val="en-US" w:eastAsia="pt-BR"/>
          <w:rPrChange w:id="1247" w:author="Ryan Lemos" w:date="2019-10-05T21:00:00Z">
            <w:rPr>
              <w:ins w:id="1248" w:author="Ryan Lemos" w:date="2019-10-05T21:00:00Z"/>
              <w:rFonts w:ascii="Consolas" w:eastAsia="Times New Roman" w:hAnsi="Consolas"/>
              <w:color w:val="D4D4D4"/>
              <w:sz w:val="21"/>
              <w:szCs w:val="21"/>
              <w:lang w:eastAsia="pt-BR"/>
            </w:rPr>
          </w:rPrChange>
        </w:rPr>
      </w:pPr>
      <w:ins w:id="1249" w:author="Ryan Lemos" w:date="2019-10-05T21:00:00Z">
        <w:r w:rsidRPr="00C80A0C">
          <w:rPr>
            <w:rFonts w:ascii="Consolas" w:eastAsia="Times New Roman" w:hAnsi="Consolas"/>
            <w:color w:val="6A9955"/>
            <w:sz w:val="21"/>
            <w:szCs w:val="21"/>
            <w:lang w:val="en-US" w:eastAsia="pt-BR"/>
            <w:rPrChange w:id="1250" w:author="Ryan Lemos" w:date="2019-10-05T21:00:00Z">
              <w:rPr>
                <w:rFonts w:ascii="Consolas" w:eastAsia="Times New Roman" w:hAnsi="Consolas"/>
                <w:color w:val="6A9955"/>
                <w:sz w:val="21"/>
                <w:szCs w:val="21"/>
                <w:lang w:eastAsia="pt-BR"/>
              </w:rPr>
            </w:rPrChange>
          </w:rPr>
          <w:t>     * Reverse the migrations.</w:t>
        </w:r>
      </w:ins>
    </w:p>
    <w:p w14:paraId="4FFCA953" w14:textId="77777777" w:rsidR="00C80A0C" w:rsidRPr="00C80A0C" w:rsidRDefault="00C80A0C" w:rsidP="00C80A0C">
      <w:pPr>
        <w:shd w:val="clear" w:color="auto" w:fill="1E1E1E"/>
        <w:spacing w:line="285" w:lineRule="atLeast"/>
        <w:ind w:firstLine="0"/>
        <w:jc w:val="left"/>
        <w:outlineLvl w:val="9"/>
        <w:rPr>
          <w:ins w:id="1251" w:author="Ryan Lemos" w:date="2019-10-05T21:00:00Z"/>
          <w:rFonts w:ascii="Consolas" w:eastAsia="Times New Roman" w:hAnsi="Consolas"/>
          <w:color w:val="D4D4D4"/>
          <w:sz w:val="21"/>
          <w:szCs w:val="21"/>
          <w:lang w:val="en-US" w:eastAsia="pt-BR"/>
          <w:rPrChange w:id="1252" w:author="Ryan Lemos" w:date="2019-10-05T21:00:00Z">
            <w:rPr>
              <w:ins w:id="1253" w:author="Ryan Lemos" w:date="2019-10-05T21:00:00Z"/>
              <w:rFonts w:ascii="Consolas" w:eastAsia="Times New Roman" w:hAnsi="Consolas"/>
              <w:color w:val="D4D4D4"/>
              <w:sz w:val="21"/>
              <w:szCs w:val="21"/>
              <w:lang w:eastAsia="pt-BR"/>
            </w:rPr>
          </w:rPrChange>
        </w:rPr>
      </w:pPr>
      <w:ins w:id="1254" w:author="Ryan Lemos" w:date="2019-10-05T21:00:00Z">
        <w:r w:rsidRPr="00C80A0C">
          <w:rPr>
            <w:rFonts w:ascii="Consolas" w:eastAsia="Times New Roman" w:hAnsi="Consolas"/>
            <w:color w:val="6A9955"/>
            <w:sz w:val="21"/>
            <w:szCs w:val="21"/>
            <w:lang w:val="en-US" w:eastAsia="pt-BR"/>
            <w:rPrChange w:id="1255" w:author="Ryan Lemos" w:date="2019-10-05T21:00:00Z">
              <w:rPr>
                <w:rFonts w:ascii="Consolas" w:eastAsia="Times New Roman" w:hAnsi="Consolas"/>
                <w:color w:val="6A9955"/>
                <w:sz w:val="21"/>
                <w:szCs w:val="21"/>
                <w:lang w:eastAsia="pt-BR"/>
              </w:rPr>
            </w:rPrChange>
          </w:rPr>
          <w:t>     *</w:t>
        </w:r>
      </w:ins>
    </w:p>
    <w:p w14:paraId="2AF8B6B6" w14:textId="77777777" w:rsidR="00C80A0C" w:rsidRPr="00C80A0C" w:rsidRDefault="00C80A0C" w:rsidP="00C80A0C">
      <w:pPr>
        <w:shd w:val="clear" w:color="auto" w:fill="1E1E1E"/>
        <w:spacing w:line="285" w:lineRule="atLeast"/>
        <w:ind w:firstLine="0"/>
        <w:jc w:val="left"/>
        <w:outlineLvl w:val="9"/>
        <w:rPr>
          <w:ins w:id="1256" w:author="Ryan Lemos" w:date="2019-10-05T21:00:00Z"/>
          <w:rFonts w:ascii="Consolas" w:eastAsia="Times New Roman" w:hAnsi="Consolas"/>
          <w:color w:val="D4D4D4"/>
          <w:sz w:val="21"/>
          <w:szCs w:val="21"/>
          <w:lang w:val="en-US" w:eastAsia="pt-BR"/>
          <w:rPrChange w:id="1257" w:author="Ryan Lemos" w:date="2019-10-05T21:00:00Z">
            <w:rPr>
              <w:ins w:id="1258" w:author="Ryan Lemos" w:date="2019-10-05T21:00:00Z"/>
              <w:rFonts w:ascii="Consolas" w:eastAsia="Times New Roman" w:hAnsi="Consolas"/>
              <w:color w:val="D4D4D4"/>
              <w:sz w:val="21"/>
              <w:szCs w:val="21"/>
              <w:lang w:eastAsia="pt-BR"/>
            </w:rPr>
          </w:rPrChange>
        </w:rPr>
      </w:pPr>
      <w:ins w:id="1259" w:author="Ryan Lemos" w:date="2019-10-05T21:00:00Z">
        <w:r w:rsidRPr="00C80A0C">
          <w:rPr>
            <w:rFonts w:ascii="Consolas" w:eastAsia="Times New Roman" w:hAnsi="Consolas"/>
            <w:color w:val="6A9955"/>
            <w:sz w:val="21"/>
            <w:szCs w:val="21"/>
            <w:lang w:val="en-US" w:eastAsia="pt-BR"/>
            <w:rPrChange w:id="1260" w:author="Ryan Lemos" w:date="2019-10-05T21:00:00Z">
              <w:rPr>
                <w:rFonts w:ascii="Consolas" w:eastAsia="Times New Roman" w:hAnsi="Consolas"/>
                <w:color w:val="6A9955"/>
                <w:sz w:val="21"/>
                <w:szCs w:val="21"/>
                <w:lang w:eastAsia="pt-BR"/>
              </w:rPr>
            </w:rPrChange>
          </w:rPr>
          <w:t>     * </w:t>
        </w:r>
        <w:r w:rsidRPr="00C80A0C">
          <w:rPr>
            <w:rFonts w:ascii="Consolas" w:eastAsia="Times New Roman" w:hAnsi="Consolas"/>
            <w:color w:val="569CD6"/>
            <w:sz w:val="21"/>
            <w:szCs w:val="21"/>
            <w:lang w:val="en-US" w:eastAsia="pt-BR"/>
            <w:rPrChange w:id="1261" w:author="Ryan Lemos" w:date="2019-10-05T21:00:00Z">
              <w:rPr>
                <w:rFonts w:ascii="Consolas" w:eastAsia="Times New Roman" w:hAnsi="Consolas"/>
                <w:color w:val="569CD6"/>
                <w:sz w:val="21"/>
                <w:szCs w:val="21"/>
                <w:lang w:eastAsia="pt-BR"/>
              </w:rPr>
            </w:rPrChange>
          </w:rPr>
          <w:t>@return</w:t>
        </w:r>
        <w:r w:rsidRPr="00C80A0C">
          <w:rPr>
            <w:rFonts w:ascii="Consolas" w:eastAsia="Times New Roman" w:hAnsi="Consolas"/>
            <w:color w:val="6A9955"/>
            <w:sz w:val="21"/>
            <w:szCs w:val="21"/>
            <w:lang w:val="en-US" w:eastAsia="pt-BR"/>
            <w:rPrChange w:id="1262" w:author="Ryan Lemos" w:date="2019-10-05T21:00:00Z">
              <w:rPr>
                <w:rFonts w:ascii="Consolas" w:eastAsia="Times New Roman" w:hAnsi="Consolas"/>
                <w:color w:val="6A9955"/>
                <w:sz w:val="21"/>
                <w:szCs w:val="21"/>
                <w:lang w:eastAsia="pt-BR"/>
              </w:rPr>
            </w:rPrChange>
          </w:rPr>
          <w:t> </w:t>
        </w:r>
        <w:r w:rsidRPr="00C80A0C">
          <w:rPr>
            <w:rFonts w:ascii="Consolas" w:eastAsia="Times New Roman" w:hAnsi="Consolas"/>
            <w:color w:val="569CD6"/>
            <w:sz w:val="21"/>
            <w:szCs w:val="21"/>
            <w:lang w:val="en-US" w:eastAsia="pt-BR"/>
            <w:rPrChange w:id="1263" w:author="Ryan Lemos" w:date="2019-10-05T21:00:00Z">
              <w:rPr>
                <w:rFonts w:ascii="Consolas" w:eastAsia="Times New Roman" w:hAnsi="Consolas"/>
                <w:color w:val="569CD6"/>
                <w:sz w:val="21"/>
                <w:szCs w:val="21"/>
                <w:lang w:eastAsia="pt-BR"/>
              </w:rPr>
            </w:rPrChange>
          </w:rPr>
          <w:t>void</w:t>
        </w:r>
      </w:ins>
    </w:p>
    <w:p w14:paraId="22862AA0" w14:textId="77777777" w:rsidR="00C80A0C" w:rsidRPr="00C80A0C" w:rsidRDefault="00C80A0C" w:rsidP="00C80A0C">
      <w:pPr>
        <w:shd w:val="clear" w:color="auto" w:fill="1E1E1E"/>
        <w:spacing w:line="285" w:lineRule="atLeast"/>
        <w:ind w:firstLine="0"/>
        <w:jc w:val="left"/>
        <w:outlineLvl w:val="9"/>
        <w:rPr>
          <w:ins w:id="1264" w:author="Ryan Lemos" w:date="2019-10-05T21:00:00Z"/>
          <w:rFonts w:ascii="Consolas" w:eastAsia="Times New Roman" w:hAnsi="Consolas"/>
          <w:color w:val="D4D4D4"/>
          <w:sz w:val="21"/>
          <w:szCs w:val="21"/>
          <w:lang w:val="en-US" w:eastAsia="pt-BR"/>
          <w:rPrChange w:id="1265" w:author="Ryan Lemos" w:date="2019-10-05T21:00:00Z">
            <w:rPr>
              <w:ins w:id="1266" w:author="Ryan Lemos" w:date="2019-10-05T21:00:00Z"/>
              <w:rFonts w:ascii="Consolas" w:eastAsia="Times New Roman" w:hAnsi="Consolas"/>
              <w:color w:val="D4D4D4"/>
              <w:sz w:val="21"/>
              <w:szCs w:val="21"/>
              <w:lang w:eastAsia="pt-BR"/>
            </w:rPr>
          </w:rPrChange>
        </w:rPr>
      </w:pPr>
      <w:ins w:id="1267" w:author="Ryan Lemos" w:date="2019-10-05T21:00:00Z">
        <w:r w:rsidRPr="00C80A0C">
          <w:rPr>
            <w:rFonts w:ascii="Consolas" w:eastAsia="Times New Roman" w:hAnsi="Consolas"/>
            <w:color w:val="6A9955"/>
            <w:sz w:val="21"/>
            <w:szCs w:val="21"/>
            <w:lang w:val="en-US" w:eastAsia="pt-BR"/>
            <w:rPrChange w:id="1268" w:author="Ryan Lemos" w:date="2019-10-05T21:00:00Z">
              <w:rPr>
                <w:rFonts w:ascii="Consolas" w:eastAsia="Times New Roman" w:hAnsi="Consolas"/>
                <w:color w:val="6A9955"/>
                <w:sz w:val="21"/>
                <w:szCs w:val="21"/>
                <w:lang w:eastAsia="pt-BR"/>
              </w:rPr>
            </w:rPrChange>
          </w:rPr>
          <w:t>     */</w:t>
        </w:r>
      </w:ins>
    </w:p>
    <w:p w14:paraId="101E130C" w14:textId="77777777" w:rsidR="00C80A0C" w:rsidRPr="00C80A0C" w:rsidRDefault="00C80A0C" w:rsidP="00C80A0C">
      <w:pPr>
        <w:shd w:val="clear" w:color="auto" w:fill="1E1E1E"/>
        <w:spacing w:line="285" w:lineRule="atLeast"/>
        <w:ind w:firstLine="0"/>
        <w:jc w:val="left"/>
        <w:outlineLvl w:val="9"/>
        <w:rPr>
          <w:ins w:id="1269" w:author="Ryan Lemos" w:date="2019-10-05T21:00:00Z"/>
          <w:rFonts w:ascii="Consolas" w:eastAsia="Times New Roman" w:hAnsi="Consolas"/>
          <w:color w:val="D4D4D4"/>
          <w:sz w:val="21"/>
          <w:szCs w:val="21"/>
          <w:lang w:val="en-US" w:eastAsia="pt-BR"/>
          <w:rPrChange w:id="1270" w:author="Ryan Lemos" w:date="2019-10-05T21:00:00Z">
            <w:rPr>
              <w:ins w:id="1271" w:author="Ryan Lemos" w:date="2019-10-05T21:00:00Z"/>
              <w:rFonts w:ascii="Consolas" w:eastAsia="Times New Roman" w:hAnsi="Consolas"/>
              <w:color w:val="D4D4D4"/>
              <w:sz w:val="21"/>
              <w:szCs w:val="21"/>
              <w:lang w:eastAsia="pt-BR"/>
            </w:rPr>
          </w:rPrChange>
        </w:rPr>
      </w:pPr>
      <w:ins w:id="1272" w:author="Ryan Lemos" w:date="2019-10-05T21:00:00Z">
        <w:r w:rsidRPr="00C80A0C">
          <w:rPr>
            <w:rFonts w:ascii="Consolas" w:eastAsia="Times New Roman" w:hAnsi="Consolas"/>
            <w:color w:val="D4D4D4"/>
            <w:sz w:val="21"/>
            <w:szCs w:val="21"/>
            <w:lang w:val="en-US" w:eastAsia="pt-BR"/>
            <w:rPrChange w:id="1273"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74" w:author="Ryan Lemos" w:date="2019-10-05T21:00:00Z">
              <w:rPr>
                <w:rFonts w:ascii="Consolas" w:eastAsia="Times New Roman" w:hAnsi="Consolas"/>
                <w:color w:val="569CD6"/>
                <w:sz w:val="21"/>
                <w:szCs w:val="21"/>
                <w:lang w:eastAsia="pt-BR"/>
              </w:rPr>
            </w:rPrChange>
          </w:rPr>
          <w:t>public</w:t>
        </w:r>
        <w:r w:rsidRPr="00C80A0C">
          <w:rPr>
            <w:rFonts w:ascii="Consolas" w:eastAsia="Times New Roman" w:hAnsi="Consolas"/>
            <w:color w:val="D4D4D4"/>
            <w:sz w:val="21"/>
            <w:szCs w:val="21"/>
            <w:lang w:val="en-US" w:eastAsia="pt-BR"/>
            <w:rPrChange w:id="1275" w:author="Ryan Lemos" w:date="2019-10-05T21:00:00Z">
              <w:rPr>
                <w:rFonts w:ascii="Consolas" w:eastAsia="Times New Roman" w:hAnsi="Consolas"/>
                <w:color w:val="D4D4D4"/>
                <w:sz w:val="21"/>
                <w:szCs w:val="21"/>
                <w:lang w:eastAsia="pt-BR"/>
              </w:rPr>
            </w:rPrChange>
          </w:rPr>
          <w:t> </w:t>
        </w:r>
        <w:r w:rsidRPr="00C80A0C">
          <w:rPr>
            <w:rFonts w:ascii="Consolas" w:eastAsia="Times New Roman" w:hAnsi="Consolas"/>
            <w:color w:val="569CD6"/>
            <w:sz w:val="21"/>
            <w:szCs w:val="21"/>
            <w:lang w:val="en-US" w:eastAsia="pt-BR"/>
            <w:rPrChange w:id="1276" w:author="Ryan Lemos" w:date="2019-10-05T21:00:00Z">
              <w:rPr>
                <w:rFonts w:ascii="Consolas" w:eastAsia="Times New Roman" w:hAnsi="Consolas"/>
                <w:color w:val="569CD6"/>
                <w:sz w:val="21"/>
                <w:szCs w:val="21"/>
                <w:lang w:eastAsia="pt-BR"/>
              </w:rPr>
            </w:rPrChange>
          </w:rPr>
          <w:t>function</w:t>
        </w:r>
        <w:r w:rsidRPr="00C80A0C">
          <w:rPr>
            <w:rFonts w:ascii="Consolas" w:eastAsia="Times New Roman" w:hAnsi="Consolas"/>
            <w:color w:val="D4D4D4"/>
            <w:sz w:val="21"/>
            <w:szCs w:val="21"/>
            <w:lang w:val="en-US" w:eastAsia="pt-BR"/>
            <w:rPrChange w:id="1277" w:author="Ryan Lemos" w:date="2019-10-05T21:00:00Z">
              <w:rPr>
                <w:rFonts w:ascii="Consolas" w:eastAsia="Times New Roman" w:hAnsi="Consolas"/>
                <w:color w:val="D4D4D4"/>
                <w:sz w:val="21"/>
                <w:szCs w:val="21"/>
                <w:lang w:eastAsia="pt-BR"/>
              </w:rPr>
            </w:rPrChange>
          </w:rPr>
          <w:t> </w:t>
        </w:r>
        <w:proofErr w:type="gramStart"/>
        <w:r w:rsidRPr="00C80A0C">
          <w:rPr>
            <w:rFonts w:ascii="Consolas" w:eastAsia="Times New Roman" w:hAnsi="Consolas"/>
            <w:color w:val="DCDCAA"/>
            <w:sz w:val="21"/>
            <w:szCs w:val="21"/>
            <w:lang w:val="en-US" w:eastAsia="pt-BR"/>
            <w:rPrChange w:id="1278" w:author="Ryan Lemos" w:date="2019-10-05T21:00:00Z">
              <w:rPr>
                <w:rFonts w:ascii="Consolas" w:eastAsia="Times New Roman" w:hAnsi="Consolas"/>
                <w:color w:val="DCDCAA"/>
                <w:sz w:val="21"/>
                <w:szCs w:val="21"/>
                <w:lang w:eastAsia="pt-BR"/>
              </w:rPr>
            </w:rPrChange>
          </w:rPr>
          <w:t>down</w:t>
        </w:r>
        <w:r w:rsidRPr="00C80A0C">
          <w:rPr>
            <w:rFonts w:ascii="Consolas" w:eastAsia="Times New Roman" w:hAnsi="Consolas"/>
            <w:color w:val="D4D4D4"/>
            <w:sz w:val="21"/>
            <w:szCs w:val="21"/>
            <w:lang w:val="en-US" w:eastAsia="pt-BR"/>
            <w:rPrChange w:id="1279" w:author="Ryan Lemos" w:date="2019-10-05T21:00:00Z">
              <w:rPr>
                <w:rFonts w:ascii="Consolas" w:eastAsia="Times New Roman" w:hAnsi="Consolas"/>
                <w:color w:val="D4D4D4"/>
                <w:sz w:val="21"/>
                <w:szCs w:val="21"/>
                <w:lang w:eastAsia="pt-BR"/>
              </w:rPr>
            </w:rPrChange>
          </w:rPr>
          <w:t>(</w:t>
        </w:r>
        <w:proofErr w:type="gramEnd"/>
        <w:r w:rsidRPr="00C80A0C">
          <w:rPr>
            <w:rFonts w:ascii="Consolas" w:eastAsia="Times New Roman" w:hAnsi="Consolas"/>
            <w:color w:val="D4D4D4"/>
            <w:sz w:val="21"/>
            <w:szCs w:val="21"/>
            <w:lang w:val="en-US" w:eastAsia="pt-BR"/>
            <w:rPrChange w:id="1280" w:author="Ryan Lemos" w:date="2019-10-05T21:00:00Z">
              <w:rPr>
                <w:rFonts w:ascii="Consolas" w:eastAsia="Times New Roman" w:hAnsi="Consolas"/>
                <w:color w:val="D4D4D4"/>
                <w:sz w:val="21"/>
                <w:szCs w:val="21"/>
                <w:lang w:eastAsia="pt-BR"/>
              </w:rPr>
            </w:rPrChange>
          </w:rPr>
          <w:t>)</w:t>
        </w:r>
      </w:ins>
    </w:p>
    <w:p w14:paraId="6CCD5B72" w14:textId="77777777" w:rsidR="00C80A0C" w:rsidRPr="00C80A0C" w:rsidRDefault="00C80A0C" w:rsidP="00C80A0C">
      <w:pPr>
        <w:shd w:val="clear" w:color="auto" w:fill="1E1E1E"/>
        <w:spacing w:line="285" w:lineRule="atLeast"/>
        <w:ind w:firstLine="0"/>
        <w:jc w:val="left"/>
        <w:outlineLvl w:val="9"/>
        <w:rPr>
          <w:ins w:id="1281" w:author="Ryan Lemos" w:date="2019-10-05T21:00:00Z"/>
          <w:rFonts w:ascii="Consolas" w:eastAsia="Times New Roman" w:hAnsi="Consolas"/>
          <w:color w:val="D4D4D4"/>
          <w:sz w:val="21"/>
          <w:szCs w:val="21"/>
          <w:lang w:val="en-US" w:eastAsia="pt-BR"/>
          <w:rPrChange w:id="1282" w:author="Ryan Lemos" w:date="2019-10-05T21:00:00Z">
            <w:rPr>
              <w:ins w:id="1283" w:author="Ryan Lemos" w:date="2019-10-05T21:00:00Z"/>
              <w:rFonts w:ascii="Consolas" w:eastAsia="Times New Roman" w:hAnsi="Consolas"/>
              <w:color w:val="D4D4D4"/>
              <w:sz w:val="21"/>
              <w:szCs w:val="21"/>
              <w:lang w:eastAsia="pt-BR"/>
            </w:rPr>
          </w:rPrChange>
        </w:rPr>
      </w:pPr>
      <w:ins w:id="1284" w:author="Ryan Lemos" w:date="2019-10-05T21:00:00Z">
        <w:r w:rsidRPr="00C80A0C">
          <w:rPr>
            <w:rFonts w:ascii="Consolas" w:eastAsia="Times New Roman" w:hAnsi="Consolas"/>
            <w:color w:val="D4D4D4"/>
            <w:sz w:val="21"/>
            <w:szCs w:val="21"/>
            <w:lang w:val="en-US" w:eastAsia="pt-BR"/>
            <w:rPrChange w:id="1285" w:author="Ryan Lemos" w:date="2019-10-05T21:00:00Z">
              <w:rPr>
                <w:rFonts w:ascii="Consolas" w:eastAsia="Times New Roman" w:hAnsi="Consolas"/>
                <w:color w:val="D4D4D4"/>
                <w:sz w:val="21"/>
                <w:szCs w:val="21"/>
                <w:lang w:eastAsia="pt-BR"/>
              </w:rPr>
            </w:rPrChange>
          </w:rPr>
          <w:t>    {</w:t>
        </w:r>
      </w:ins>
    </w:p>
    <w:p w14:paraId="1D3A0513" w14:textId="77777777" w:rsidR="00C80A0C" w:rsidRPr="00EA672B" w:rsidRDefault="00C80A0C" w:rsidP="00C80A0C">
      <w:pPr>
        <w:shd w:val="clear" w:color="auto" w:fill="1E1E1E"/>
        <w:spacing w:line="285" w:lineRule="atLeast"/>
        <w:ind w:firstLine="0"/>
        <w:jc w:val="left"/>
        <w:outlineLvl w:val="9"/>
        <w:rPr>
          <w:ins w:id="1286" w:author="Ryan Lemos" w:date="2019-10-05T21:00:00Z"/>
          <w:rFonts w:ascii="Consolas" w:eastAsia="Times New Roman" w:hAnsi="Consolas"/>
          <w:color w:val="D4D4D4"/>
          <w:sz w:val="21"/>
          <w:szCs w:val="21"/>
          <w:lang w:val="en-US" w:eastAsia="pt-BR"/>
          <w:rPrChange w:id="1287" w:author="Ryan Lemos" w:date="2019-10-07T11:06:00Z">
            <w:rPr>
              <w:ins w:id="1288" w:author="Ryan Lemos" w:date="2019-10-05T21:00:00Z"/>
              <w:rFonts w:ascii="Consolas" w:eastAsia="Times New Roman" w:hAnsi="Consolas"/>
              <w:color w:val="D4D4D4"/>
              <w:sz w:val="21"/>
              <w:szCs w:val="21"/>
              <w:lang w:eastAsia="pt-BR"/>
            </w:rPr>
          </w:rPrChange>
        </w:rPr>
      </w:pPr>
      <w:ins w:id="1289" w:author="Ryan Lemos" w:date="2019-10-05T21:00:00Z">
        <w:r w:rsidRPr="00C80A0C">
          <w:rPr>
            <w:rFonts w:ascii="Consolas" w:eastAsia="Times New Roman" w:hAnsi="Consolas"/>
            <w:color w:val="D4D4D4"/>
            <w:sz w:val="21"/>
            <w:szCs w:val="21"/>
            <w:lang w:val="en-US" w:eastAsia="pt-BR"/>
            <w:rPrChange w:id="1290" w:author="Ryan Lemos" w:date="2019-10-05T21:00:00Z">
              <w:rPr>
                <w:rFonts w:ascii="Consolas" w:eastAsia="Times New Roman" w:hAnsi="Consolas"/>
                <w:color w:val="D4D4D4"/>
                <w:sz w:val="21"/>
                <w:szCs w:val="21"/>
                <w:lang w:eastAsia="pt-BR"/>
              </w:rPr>
            </w:rPrChange>
          </w:rPr>
          <w:t>        </w:t>
        </w:r>
        <w:proofErr w:type="gramStart"/>
        <w:r w:rsidRPr="00EA672B">
          <w:rPr>
            <w:rFonts w:ascii="Consolas" w:eastAsia="Times New Roman" w:hAnsi="Consolas"/>
            <w:color w:val="4EC9B0"/>
            <w:sz w:val="21"/>
            <w:szCs w:val="21"/>
            <w:lang w:val="en-US" w:eastAsia="pt-BR"/>
            <w:rPrChange w:id="1291" w:author="Ryan Lemos" w:date="2019-10-07T11:06:00Z">
              <w:rPr>
                <w:rFonts w:ascii="Consolas" w:eastAsia="Times New Roman" w:hAnsi="Consolas"/>
                <w:color w:val="4EC9B0"/>
                <w:sz w:val="21"/>
                <w:szCs w:val="21"/>
                <w:lang w:eastAsia="pt-BR"/>
              </w:rPr>
            </w:rPrChange>
          </w:rPr>
          <w:t>Schema</w:t>
        </w:r>
        <w:r w:rsidRPr="00EA672B">
          <w:rPr>
            <w:rFonts w:ascii="Consolas" w:eastAsia="Times New Roman" w:hAnsi="Consolas"/>
            <w:color w:val="D4D4D4"/>
            <w:sz w:val="21"/>
            <w:szCs w:val="21"/>
            <w:lang w:val="en-US" w:eastAsia="pt-BR"/>
            <w:rPrChange w:id="1292" w:author="Ryan Lemos" w:date="2019-10-07T11:06:00Z">
              <w:rPr>
                <w:rFonts w:ascii="Consolas" w:eastAsia="Times New Roman" w:hAnsi="Consolas"/>
                <w:color w:val="D4D4D4"/>
                <w:sz w:val="21"/>
                <w:szCs w:val="21"/>
                <w:lang w:eastAsia="pt-BR"/>
              </w:rPr>
            </w:rPrChange>
          </w:rPr>
          <w:t>::</w:t>
        </w:r>
        <w:proofErr w:type="spellStart"/>
        <w:proofErr w:type="gramEnd"/>
        <w:r w:rsidRPr="00EA672B">
          <w:rPr>
            <w:rFonts w:ascii="Consolas" w:eastAsia="Times New Roman" w:hAnsi="Consolas"/>
            <w:color w:val="DCDCAA"/>
            <w:sz w:val="21"/>
            <w:szCs w:val="21"/>
            <w:lang w:val="en-US" w:eastAsia="pt-BR"/>
            <w:rPrChange w:id="1293" w:author="Ryan Lemos" w:date="2019-10-07T11:06:00Z">
              <w:rPr>
                <w:rFonts w:ascii="Consolas" w:eastAsia="Times New Roman" w:hAnsi="Consolas"/>
                <w:color w:val="DCDCAA"/>
                <w:sz w:val="21"/>
                <w:szCs w:val="21"/>
                <w:lang w:eastAsia="pt-BR"/>
              </w:rPr>
            </w:rPrChange>
          </w:rPr>
          <w:t>dropIfExists</w:t>
        </w:r>
        <w:proofErr w:type="spellEnd"/>
        <w:r w:rsidRPr="00EA672B">
          <w:rPr>
            <w:rFonts w:ascii="Consolas" w:eastAsia="Times New Roman" w:hAnsi="Consolas"/>
            <w:color w:val="D4D4D4"/>
            <w:sz w:val="21"/>
            <w:szCs w:val="21"/>
            <w:lang w:val="en-US" w:eastAsia="pt-BR"/>
            <w:rPrChange w:id="1294" w:author="Ryan Lemos" w:date="2019-10-07T11:06:00Z">
              <w:rPr>
                <w:rFonts w:ascii="Consolas" w:eastAsia="Times New Roman" w:hAnsi="Consolas"/>
                <w:color w:val="D4D4D4"/>
                <w:sz w:val="21"/>
                <w:szCs w:val="21"/>
                <w:lang w:eastAsia="pt-BR"/>
              </w:rPr>
            </w:rPrChange>
          </w:rPr>
          <w:t>(</w:t>
        </w:r>
        <w:r w:rsidRPr="00EA672B">
          <w:rPr>
            <w:rFonts w:ascii="Consolas" w:eastAsia="Times New Roman" w:hAnsi="Consolas"/>
            <w:color w:val="CE9178"/>
            <w:sz w:val="21"/>
            <w:szCs w:val="21"/>
            <w:lang w:val="en-US" w:eastAsia="pt-BR"/>
            <w:rPrChange w:id="1295" w:author="Ryan Lemos" w:date="2019-10-07T11:06:00Z">
              <w:rPr>
                <w:rFonts w:ascii="Consolas" w:eastAsia="Times New Roman" w:hAnsi="Consolas"/>
                <w:color w:val="CE9178"/>
                <w:sz w:val="21"/>
                <w:szCs w:val="21"/>
                <w:lang w:eastAsia="pt-BR"/>
              </w:rPr>
            </w:rPrChange>
          </w:rPr>
          <w:t>'users'</w:t>
        </w:r>
        <w:r w:rsidRPr="00EA672B">
          <w:rPr>
            <w:rFonts w:ascii="Consolas" w:eastAsia="Times New Roman" w:hAnsi="Consolas"/>
            <w:color w:val="D4D4D4"/>
            <w:sz w:val="21"/>
            <w:szCs w:val="21"/>
            <w:lang w:val="en-US" w:eastAsia="pt-BR"/>
            <w:rPrChange w:id="1296" w:author="Ryan Lemos" w:date="2019-10-07T11:06:00Z">
              <w:rPr>
                <w:rFonts w:ascii="Consolas" w:eastAsia="Times New Roman" w:hAnsi="Consolas"/>
                <w:color w:val="D4D4D4"/>
                <w:sz w:val="21"/>
                <w:szCs w:val="21"/>
                <w:lang w:eastAsia="pt-BR"/>
              </w:rPr>
            </w:rPrChange>
          </w:rPr>
          <w:t>);</w:t>
        </w:r>
      </w:ins>
    </w:p>
    <w:p w14:paraId="55E169AA" w14:textId="77777777" w:rsidR="00C80A0C" w:rsidRPr="00C80A0C" w:rsidRDefault="00C80A0C" w:rsidP="00C80A0C">
      <w:pPr>
        <w:shd w:val="clear" w:color="auto" w:fill="1E1E1E"/>
        <w:spacing w:line="285" w:lineRule="atLeast"/>
        <w:ind w:firstLine="0"/>
        <w:jc w:val="left"/>
        <w:outlineLvl w:val="9"/>
        <w:rPr>
          <w:ins w:id="1297" w:author="Ryan Lemos" w:date="2019-10-05T21:00:00Z"/>
          <w:rFonts w:ascii="Consolas" w:eastAsia="Times New Roman" w:hAnsi="Consolas"/>
          <w:color w:val="D4D4D4"/>
          <w:sz w:val="21"/>
          <w:szCs w:val="21"/>
          <w:lang w:eastAsia="pt-BR"/>
        </w:rPr>
      </w:pPr>
      <w:ins w:id="1298" w:author="Ryan Lemos" w:date="2019-10-05T21:00:00Z">
        <w:r w:rsidRPr="00EA672B">
          <w:rPr>
            <w:rFonts w:ascii="Consolas" w:eastAsia="Times New Roman" w:hAnsi="Consolas"/>
            <w:color w:val="D4D4D4"/>
            <w:sz w:val="21"/>
            <w:szCs w:val="21"/>
            <w:lang w:val="en-US" w:eastAsia="pt-BR"/>
            <w:rPrChange w:id="1299" w:author="Ryan Lemos" w:date="2019-10-07T11:06:00Z">
              <w:rPr>
                <w:rFonts w:ascii="Consolas" w:eastAsia="Times New Roman" w:hAnsi="Consolas"/>
                <w:color w:val="D4D4D4"/>
                <w:sz w:val="21"/>
                <w:szCs w:val="21"/>
                <w:lang w:eastAsia="pt-BR"/>
              </w:rPr>
            </w:rPrChange>
          </w:rPr>
          <w:t>    </w:t>
        </w:r>
        <w:r w:rsidRPr="00C80A0C">
          <w:rPr>
            <w:rFonts w:ascii="Consolas" w:eastAsia="Times New Roman" w:hAnsi="Consolas"/>
            <w:color w:val="D4D4D4"/>
            <w:sz w:val="21"/>
            <w:szCs w:val="21"/>
            <w:lang w:eastAsia="pt-BR"/>
          </w:rPr>
          <w:t>}</w:t>
        </w:r>
      </w:ins>
    </w:p>
    <w:p w14:paraId="439F8EB3" w14:textId="77777777" w:rsidR="00C80A0C" w:rsidRPr="00C80A0C" w:rsidRDefault="00C80A0C" w:rsidP="00C80A0C">
      <w:pPr>
        <w:shd w:val="clear" w:color="auto" w:fill="1E1E1E"/>
        <w:spacing w:line="285" w:lineRule="atLeast"/>
        <w:ind w:firstLine="0"/>
        <w:jc w:val="left"/>
        <w:outlineLvl w:val="9"/>
        <w:rPr>
          <w:ins w:id="1300" w:author="Ryan Lemos" w:date="2019-10-05T21:00:00Z"/>
          <w:rFonts w:ascii="Consolas" w:eastAsia="Times New Roman" w:hAnsi="Consolas"/>
          <w:color w:val="D4D4D4"/>
          <w:sz w:val="21"/>
          <w:szCs w:val="21"/>
          <w:lang w:eastAsia="pt-BR"/>
        </w:rPr>
      </w:pPr>
      <w:ins w:id="1301" w:author="Ryan Lemos" w:date="2019-10-05T21:00:00Z">
        <w:r w:rsidRPr="00C80A0C">
          <w:rPr>
            <w:rFonts w:ascii="Consolas" w:eastAsia="Times New Roman" w:hAnsi="Consolas"/>
            <w:color w:val="D4D4D4"/>
            <w:sz w:val="21"/>
            <w:szCs w:val="21"/>
            <w:lang w:eastAsia="pt-BR"/>
          </w:rPr>
          <w:t>}</w:t>
        </w:r>
      </w:ins>
    </w:p>
    <w:p w14:paraId="13772EAB" w14:textId="77777777" w:rsidR="00C80A0C" w:rsidRDefault="00C80A0C">
      <w:pPr>
        <w:ind w:firstLine="0"/>
        <w:rPr>
          <w:ins w:id="1302" w:author="Ryan Lemos" w:date="2019-10-05T20:37:00Z"/>
        </w:rPr>
        <w:pPrChange w:id="1303" w:author="Ryan Lemos" w:date="2019-10-05T21:01:00Z">
          <w:pPr/>
        </w:pPrChange>
      </w:pPr>
    </w:p>
    <w:p w14:paraId="26A4E1C0" w14:textId="6B7D9912" w:rsidR="00AB636C" w:rsidRDefault="00C80A0C">
      <w:pPr>
        <w:rPr>
          <w:ins w:id="1304" w:author="Ryan Lemos" w:date="2019-10-07T08:52:00Z"/>
        </w:rPr>
      </w:pPr>
      <w:ins w:id="1305" w:author="Ryan Lemos" w:date="2019-10-05T20:55:00Z">
        <w:r>
          <w:t xml:space="preserve">O </w:t>
        </w:r>
      </w:ins>
      <w:proofErr w:type="spellStart"/>
      <w:ins w:id="1306" w:author="Ryan Lemos" w:date="2019-10-05T20:56:00Z">
        <w:r w:rsidRPr="00C80A0C">
          <w:rPr>
            <w:i/>
            <w:iCs/>
            <w:rPrChange w:id="1307" w:author="Ryan Lemos" w:date="2019-10-05T20:58:00Z">
              <w:rPr/>
            </w:rPrChange>
          </w:rPr>
          <w:t>A</w:t>
        </w:r>
      </w:ins>
      <w:ins w:id="1308" w:author="Ryan Lemos" w:date="2019-10-05T20:55:00Z">
        <w:r w:rsidRPr="00C80A0C">
          <w:rPr>
            <w:i/>
            <w:iCs/>
            <w:rPrChange w:id="1309" w:author="Ryan Lemos" w:date="2019-10-05T20:58:00Z">
              <w:rPr/>
            </w:rPrChange>
          </w:rPr>
          <w:t>rtisan</w:t>
        </w:r>
      </w:ins>
      <w:proofErr w:type="spellEnd"/>
      <w:ins w:id="1310" w:author="Ryan Lemos" w:date="2019-10-05T20:58:00Z">
        <w:r>
          <w:t xml:space="preserve"> por sua vez se trata de</w:t>
        </w:r>
      </w:ins>
      <w:ins w:id="1311" w:author="Ryan Lemos" w:date="2019-10-05T20:37:00Z">
        <w:r w:rsidR="00BC3A9C">
          <w:t xml:space="preserve"> ferramenta de linha de comandos</w:t>
        </w:r>
      </w:ins>
      <w:ins w:id="1312" w:author="Ryan Lemos" w:date="2019-10-05T21:05:00Z">
        <w:r w:rsidR="00F715E4">
          <w:t xml:space="preserve"> do </w:t>
        </w:r>
        <w:proofErr w:type="spellStart"/>
        <w:r w:rsidR="00F715E4">
          <w:t>Laravel</w:t>
        </w:r>
      </w:ins>
      <w:proofErr w:type="spellEnd"/>
      <w:ins w:id="1313" w:author="Ryan Lemos" w:date="2019-10-05T20:37:00Z">
        <w:r w:rsidR="00C23F2F">
          <w:t>.</w:t>
        </w:r>
      </w:ins>
      <w:ins w:id="1314" w:author="Ryan Lemos" w:date="2019-10-05T20:46:00Z">
        <w:r w:rsidR="00C23F2F">
          <w:t xml:space="preserve"> Foi concebido para auxiliar na produtividade e desempenho na concepção de sistemas.</w:t>
        </w:r>
      </w:ins>
      <w:ins w:id="1315" w:author="Ryan Lemos" w:date="2019-10-05T20:37:00Z">
        <w:r w:rsidR="00C23F2F">
          <w:t xml:space="preserve"> Através dessa </w:t>
        </w:r>
      </w:ins>
      <w:ins w:id="1316" w:author="Ryan Lemos" w:date="2019-10-05T21:06:00Z">
        <w:r w:rsidR="00F715E4">
          <w:t xml:space="preserve">do </w:t>
        </w:r>
        <w:proofErr w:type="spellStart"/>
        <w:r w:rsidR="00F715E4" w:rsidRPr="00294AD5">
          <w:rPr>
            <w:i/>
            <w:iCs/>
            <w:rPrChange w:id="1317" w:author="Ryan Lemos" w:date="2019-10-05T21:06:00Z">
              <w:rPr/>
            </w:rPrChange>
          </w:rPr>
          <w:t>A</w:t>
        </w:r>
        <w:r w:rsidR="00F715E4" w:rsidRPr="00F715E4">
          <w:rPr>
            <w:i/>
            <w:iCs/>
            <w:rPrChange w:id="1318" w:author="Ryan Lemos" w:date="2019-10-05T21:06:00Z">
              <w:rPr/>
            </w:rPrChange>
          </w:rPr>
          <w:t>rtisan</w:t>
        </w:r>
      </w:ins>
      <w:proofErr w:type="spellEnd"/>
      <w:ins w:id="1319" w:author="Ryan Lemos" w:date="2019-10-05T20:38:00Z">
        <w:r w:rsidR="00C23F2F">
          <w:t xml:space="preserve"> o desenvolvedor pode por exemplo gerar seus </w:t>
        </w:r>
        <w:proofErr w:type="spellStart"/>
        <w:r w:rsidR="00C23F2F" w:rsidRPr="00C23F2F">
          <w:rPr>
            <w:i/>
            <w:iCs/>
            <w:rPrChange w:id="1320" w:author="Ryan Lemos" w:date="2019-10-05T20:38:00Z">
              <w:rPr/>
            </w:rPrChange>
          </w:rPr>
          <w:t>Controllers</w:t>
        </w:r>
        <w:proofErr w:type="spellEnd"/>
        <w:r w:rsidR="00C23F2F">
          <w:t xml:space="preserve">, </w:t>
        </w:r>
        <w:proofErr w:type="spellStart"/>
        <w:r w:rsidR="00C23F2F" w:rsidRPr="00C23F2F">
          <w:rPr>
            <w:i/>
            <w:iCs/>
            <w:rPrChange w:id="1321" w:author="Ryan Lemos" w:date="2019-10-05T20:38:00Z">
              <w:rPr/>
            </w:rPrChange>
          </w:rPr>
          <w:t>Models</w:t>
        </w:r>
        <w:proofErr w:type="spellEnd"/>
        <w:r w:rsidR="00C23F2F">
          <w:t>, migrações de banco de dados</w:t>
        </w:r>
      </w:ins>
      <w:ins w:id="1322" w:author="Ryan Lemos" w:date="2019-10-05T20:41:00Z">
        <w:r w:rsidR="00C23F2F">
          <w:t>, e realizar diversas outras ações</w:t>
        </w:r>
      </w:ins>
      <w:ins w:id="1323" w:author="Ryan Lemos" w:date="2019-10-05T20:40:00Z">
        <w:r w:rsidR="00C23F2F">
          <w:t xml:space="preserve"> por meio de comandos no terminal</w:t>
        </w:r>
      </w:ins>
      <w:ins w:id="1324" w:author="Ryan Lemos" w:date="2019-10-05T20:47:00Z">
        <w:r w:rsidR="00C23F2F">
          <w:t xml:space="preserve"> (TURINI, </w:t>
        </w:r>
      </w:ins>
      <w:ins w:id="1325" w:author="Ryan Lemos" w:date="2019-10-05T20:48:00Z">
        <w:r w:rsidR="00C23F2F">
          <w:t>2015)</w:t>
        </w:r>
      </w:ins>
      <w:ins w:id="1326" w:author="Ryan Lemos" w:date="2019-10-05T20:41:00Z">
        <w:r w:rsidR="00C23F2F">
          <w:t>.</w:t>
        </w:r>
      </w:ins>
      <w:ins w:id="1327" w:author="Ryan Lemos" w:date="2019-10-05T20:42:00Z">
        <w:r w:rsidR="00C23F2F">
          <w:t xml:space="preserve"> </w:t>
        </w:r>
      </w:ins>
      <w:del w:id="1328" w:author="Ryan Lemos" w:date="2019-10-05T20:37:00Z">
        <w:r w:rsidR="00401941" w:rsidDel="00BC3A9C">
          <w:delText>Tendo em vista a quantidade de recursos disponíveis pelo Laravel, uma comunidade que auxilia em momentos de dúvida, além do conhecimento prévio, decidiu-se pela</w:delText>
        </w:r>
        <w:r w:rsidR="00B300A5" w:rsidDel="00BC3A9C">
          <w:delText xml:space="preserve"> sua</w:delText>
        </w:r>
        <w:r w:rsidR="00401941" w:rsidDel="00BC3A9C">
          <w:delText xml:space="preserve"> utilização neste trabalho de conclus</w:delText>
        </w:r>
        <w:r w:rsidR="00260075" w:rsidDel="00BC3A9C">
          <w:delText>ão de curso.</w:delText>
        </w:r>
      </w:del>
    </w:p>
    <w:p w14:paraId="1F0D65F3" w14:textId="0556977A" w:rsidR="00FA7477" w:rsidRDefault="00DC21E5">
      <w:ins w:id="1329" w:author="Ryan Lemos" w:date="2019-10-07T09:01:00Z">
        <w:r>
          <w:t xml:space="preserve">Quanto aos testes que é um dos pilares do XP, seção x. </w:t>
        </w:r>
      </w:ins>
      <w:ins w:id="1330" w:author="Ryan Lemos" w:date="2019-10-07T08:52:00Z">
        <w:r w:rsidR="00FA7477">
          <w:t xml:space="preserve">O </w:t>
        </w:r>
        <w:proofErr w:type="spellStart"/>
        <w:r w:rsidR="00FA7477">
          <w:t>Laravel</w:t>
        </w:r>
      </w:ins>
      <w:proofErr w:type="spellEnd"/>
      <w:ins w:id="1331" w:author="Ryan Lemos" w:date="2019-10-07T09:01:00Z">
        <w:r>
          <w:t xml:space="preserve"> possui um módulo que apoia os testes na aplica</w:t>
        </w:r>
      </w:ins>
      <w:ins w:id="1332" w:author="Ryan Lemos" w:date="2019-10-07T09:02:00Z">
        <w:r>
          <w:t>ção,</w:t>
        </w:r>
      </w:ins>
      <w:ins w:id="1333" w:author="Ryan Lemos" w:date="2019-10-07T08:52:00Z">
        <w:r w:rsidR="00FA7477">
          <w:t xml:space="preserve"> </w:t>
        </w:r>
      </w:ins>
      <w:ins w:id="1334" w:author="Ryan Lemos" w:date="2019-10-07T09:02:00Z">
        <w:r>
          <w:t>utilizando-se</w:t>
        </w:r>
      </w:ins>
      <w:ins w:id="1335" w:author="Ryan Lemos" w:date="2019-10-07T08:52:00Z">
        <w:r w:rsidR="00FA7477">
          <w:t xml:space="preserve"> da biblioteca de testes do </w:t>
        </w:r>
      </w:ins>
      <w:ins w:id="1336" w:author="Ryan Lemos" w:date="2019-10-07T08:53:00Z">
        <w:r w:rsidR="00FA7477">
          <w:t xml:space="preserve">PHP chamada </w:t>
        </w:r>
        <w:proofErr w:type="spellStart"/>
        <w:r w:rsidR="00FA7477">
          <w:t>PHPU</w:t>
        </w:r>
      </w:ins>
      <w:ins w:id="1337" w:author="Ryan Lemos" w:date="2019-10-07T08:54:00Z">
        <w:r w:rsidR="00FA7477">
          <w:t>nit</w:t>
        </w:r>
        <w:proofErr w:type="spellEnd"/>
        <w:r w:rsidR="00FA7477">
          <w:t xml:space="preserve">. O </w:t>
        </w:r>
        <w:proofErr w:type="spellStart"/>
        <w:r w:rsidR="00FA7477">
          <w:t>PHPUnit</w:t>
        </w:r>
        <w:proofErr w:type="spellEnd"/>
        <w:r w:rsidR="00FA7477">
          <w:t xml:space="preserve"> se trata de um</w:t>
        </w:r>
      </w:ins>
      <w:ins w:id="1338" w:author="Ryan Lemos" w:date="2019-10-07T08:55:00Z">
        <w:r w:rsidR="00FA7477">
          <w:t xml:space="preserve"> framework </w:t>
        </w:r>
      </w:ins>
      <w:ins w:id="1339" w:author="Ryan Lemos" w:date="2019-10-07T09:00:00Z">
        <w:r w:rsidR="00653FB5">
          <w:t>para auxiliar na programação orientada testes (</w:t>
        </w:r>
        <w:r w:rsidR="00653FB5" w:rsidRPr="00653FB5">
          <w:t>BERGMANN</w:t>
        </w:r>
        <w:r w:rsidR="00653FB5">
          <w:t>, 2019).</w:t>
        </w:r>
      </w:ins>
      <w:ins w:id="1340" w:author="Ryan Lemos" w:date="2019-10-07T09:12:00Z">
        <w:r w:rsidR="00CC17F1">
          <w:t xml:space="preserve"> A pasta que contém os arquivos de teste no </w:t>
        </w:r>
        <w:proofErr w:type="spellStart"/>
        <w:r w:rsidR="00CC17F1">
          <w:t>Laravel</w:t>
        </w:r>
        <w:proofErr w:type="spellEnd"/>
        <w:r w:rsidR="00CC17F1">
          <w:t xml:space="preserve"> é a pasta </w:t>
        </w:r>
        <w:proofErr w:type="spellStart"/>
        <w:r w:rsidR="00CC17F1" w:rsidRPr="00CC17F1">
          <w:rPr>
            <w:i/>
            <w:iCs/>
            <w:rPrChange w:id="1341" w:author="Ryan Lemos" w:date="2019-10-07T09:12:00Z">
              <w:rPr/>
            </w:rPrChange>
          </w:rPr>
          <w:t>tests</w:t>
        </w:r>
        <w:proofErr w:type="spellEnd"/>
        <w:r w:rsidR="00CC17F1">
          <w:t>.</w:t>
        </w:r>
      </w:ins>
      <w:ins w:id="1342" w:author="Ryan Lemos" w:date="2019-10-07T09:11:00Z">
        <w:r w:rsidR="00CC17F1">
          <w:t xml:space="preserve"> </w:t>
        </w:r>
      </w:ins>
      <w:ins w:id="1343" w:author="Ryan Lemos" w:date="2019-10-07T09:12:00Z">
        <w:r w:rsidR="00CC17F1">
          <w:t xml:space="preserve">O </w:t>
        </w:r>
        <w:proofErr w:type="spellStart"/>
        <w:r w:rsidR="00CC17F1">
          <w:t>PHPUnit</w:t>
        </w:r>
        <w:proofErr w:type="spellEnd"/>
        <w:r w:rsidR="00CC17F1">
          <w:t xml:space="preserve"> funciona através do te</w:t>
        </w:r>
      </w:ins>
      <w:ins w:id="1344" w:author="Ryan Lemos" w:date="2019-10-07T09:13:00Z">
        <w:r w:rsidR="00CC17F1">
          <w:t xml:space="preserve">rminal de linhas de comando, com isso para executar os arquivos de teste, é necessário rodar </w:t>
        </w:r>
      </w:ins>
      <w:ins w:id="1345" w:author="Ryan Lemos" w:date="2019-10-07T09:14:00Z">
        <w:r w:rsidR="00CC17F1">
          <w:t xml:space="preserve">o </w:t>
        </w:r>
        <w:proofErr w:type="spellStart"/>
        <w:r w:rsidR="00CC17F1">
          <w:t>PHPUnit</w:t>
        </w:r>
        <w:proofErr w:type="spellEnd"/>
        <w:r w:rsidR="00CC17F1">
          <w:t xml:space="preserve"> e indicar qual Classe de testes será executada </w:t>
        </w:r>
      </w:ins>
      <w:ins w:id="1346" w:author="Ryan Lemos" w:date="2019-10-07T09:15:00Z">
        <w:r w:rsidR="00CC17F1">
          <w:rPr>
            <w:noProof/>
          </w:rPr>
          <w:t>(STAUFFER, 2017)</w:t>
        </w:r>
      </w:ins>
      <w:ins w:id="1347" w:author="Ryan Lemos" w:date="2019-10-07T09:14:00Z">
        <w:r w:rsidR="00CC17F1">
          <w:t>.</w:t>
        </w:r>
      </w:ins>
    </w:p>
    <w:p w14:paraId="10060208" w14:textId="77777777" w:rsidR="002C2BEC" w:rsidRDefault="002C2BEC" w:rsidP="009B4F8A"/>
    <w:p w14:paraId="1E755686" w14:textId="5419AC7E" w:rsidR="00F97B7F" w:rsidRDefault="002C2BEC" w:rsidP="002C2BEC">
      <w:pPr>
        <w:pStyle w:val="Ttulo4"/>
        <w:rPr>
          <w:ins w:id="1348" w:author="Ryan Lemos" w:date="2019-10-05T20:39:00Z"/>
        </w:rPr>
      </w:pPr>
      <w:bookmarkStart w:id="1349" w:name="_Toc21505881"/>
      <w:r w:rsidRPr="00596E44">
        <w:rPr>
          <w:i/>
          <w:lang w:val="en-US"/>
        </w:rPr>
        <w:t>Representational State Transfer</w:t>
      </w:r>
      <w:r w:rsidRPr="00B70A30">
        <w:rPr>
          <w:iCs w:val="0"/>
          <w:lang w:val="en-US"/>
        </w:rPr>
        <w:t xml:space="preserve"> </w:t>
      </w:r>
      <w:r>
        <w:rPr>
          <w:iCs w:val="0"/>
          <w:lang w:val="en-US"/>
        </w:rPr>
        <w:t>(</w:t>
      </w:r>
      <w:r>
        <w:t>REST)</w:t>
      </w:r>
      <w:bookmarkEnd w:id="1349"/>
    </w:p>
    <w:p w14:paraId="77FB48FE" w14:textId="77777777" w:rsidR="00C23F2F" w:rsidRPr="00C23F2F" w:rsidRDefault="00C23F2F">
      <w:pPr>
        <w:rPr>
          <w:rPrChange w:id="1350" w:author="Ryan Lemos" w:date="2019-10-05T20:39:00Z">
            <w:rPr/>
          </w:rPrChange>
        </w:rPr>
        <w:pPrChange w:id="1351" w:author="Ryan Lemos" w:date="2019-10-05T20:39:00Z">
          <w:pPr>
            <w:pStyle w:val="Ttulo4"/>
          </w:pPr>
        </w:pPrChange>
      </w:pPr>
    </w:p>
    <w:p w14:paraId="553973CC" w14:textId="77777777" w:rsidR="002C2BEC" w:rsidRDefault="002C2BEC" w:rsidP="002C2BEC">
      <w:r>
        <w:lastRenderedPageBreak/>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de se ter outros verbos </w:t>
      </w:r>
      <w:proofErr w:type="spellStart"/>
      <w:r w:rsidRPr="00596E44">
        <w:rPr>
          <w:i/>
        </w:rPr>
        <w:t>Hyper</w:t>
      </w:r>
      <w:proofErr w:type="spellEnd"/>
      <w:r w:rsidRPr="00596E44">
        <w:rPr>
          <w:i/>
        </w:rPr>
        <w:t xml:space="preserve"> </w:t>
      </w:r>
      <w:proofErr w:type="spellStart"/>
      <w:r w:rsidRPr="00596E44">
        <w:rPr>
          <w:i/>
        </w:rPr>
        <w:t>Text</w:t>
      </w:r>
      <w:proofErr w:type="spellEnd"/>
      <w:r w:rsidRPr="00596E44">
        <w:rPr>
          <w:i/>
        </w:rPr>
        <w:t xml:space="preserve"> </w:t>
      </w:r>
      <w:proofErr w:type="spellStart"/>
      <w:r w:rsidRPr="00596E44">
        <w:rPr>
          <w:i/>
        </w:rPr>
        <w:t>Transfer</w:t>
      </w:r>
      <w:proofErr w:type="spellEnd"/>
      <w:r w:rsidRPr="00596E44">
        <w:rPr>
          <w:i/>
        </w:rPr>
        <w:t xml:space="preserve"> </w:t>
      </w:r>
      <w:proofErr w:type="spellStart"/>
      <w:r w:rsidRPr="00596E44">
        <w:rPr>
          <w:i/>
        </w:rPr>
        <w:t>Protocol</w:t>
      </w:r>
      <w:proofErr w:type="spellEnd"/>
      <w:r>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4B1DE726" w14:textId="77777777" w:rsidR="002C2BEC" w:rsidRPr="002C2BEC" w:rsidRDefault="002C2BEC"/>
    <w:p w14:paraId="16850901" w14:textId="5D647186" w:rsidR="00F97B7F" w:rsidRPr="00596E44" w:rsidRDefault="00F97B7F" w:rsidP="00F97B7F">
      <w:pPr>
        <w:pStyle w:val="Ttulo4"/>
        <w:rPr>
          <w:lang w:val="en-US"/>
        </w:rPr>
      </w:pPr>
      <w:bookmarkStart w:id="1352" w:name="_Toc21505882"/>
      <w:r w:rsidRPr="00596E44">
        <w:rPr>
          <w:i/>
          <w:lang w:val="en-US"/>
        </w:rPr>
        <w:t>Application Programming Interfaces</w:t>
      </w:r>
      <w:r w:rsidRPr="00596E44">
        <w:rPr>
          <w:lang w:val="en-US"/>
        </w:rPr>
        <w:t xml:space="preserve"> </w:t>
      </w:r>
      <w:r w:rsidR="002C2BEC">
        <w:rPr>
          <w:lang w:val="en-US"/>
        </w:rPr>
        <w:t>(</w:t>
      </w:r>
      <w:r w:rsidRPr="00596E44">
        <w:rPr>
          <w:lang w:val="en-US"/>
        </w:rPr>
        <w:t>API</w:t>
      </w:r>
      <w:r w:rsidR="002C2BEC">
        <w:rPr>
          <w:lang w:val="en-US"/>
        </w:rPr>
        <w:t>)</w:t>
      </w:r>
      <w:bookmarkEnd w:id="1352"/>
    </w:p>
    <w:p w14:paraId="08B7394B" w14:textId="77777777" w:rsidR="00F97B7F" w:rsidRPr="00596E44" w:rsidRDefault="00F97B7F" w:rsidP="00F97B7F">
      <w:pPr>
        <w:rPr>
          <w:iCs/>
          <w:lang w:val="en-US"/>
        </w:rPr>
      </w:pPr>
    </w:p>
    <w:p w14:paraId="23E18217" w14:textId="21F0E0F2" w:rsidR="005F5B8A" w:rsidRDefault="002C2BEC" w:rsidP="00F97B7F">
      <w:r>
        <w:t>O</w:t>
      </w:r>
      <w:r w:rsidR="005F5B8A">
        <w:t xml:space="preserve"> termo </w:t>
      </w:r>
      <w:proofErr w:type="spellStart"/>
      <w:r w:rsidR="005F5B8A" w:rsidRPr="00596E44">
        <w:rPr>
          <w:i/>
        </w:rPr>
        <w:t>Application</w:t>
      </w:r>
      <w:proofErr w:type="spellEnd"/>
      <w:r w:rsidR="005F5B8A" w:rsidRPr="00596E44">
        <w:rPr>
          <w:i/>
        </w:rPr>
        <w:t xml:space="preserve"> </w:t>
      </w:r>
      <w:proofErr w:type="spellStart"/>
      <w:r w:rsidR="005F5B8A" w:rsidRPr="00596E44">
        <w:rPr>
          <w:i/>
        </w:rPr>
        <w:t>Programming</w:t>
      </w:r>
      <w:proofErr w:type="spellEnd"/>
      <w:r w:rsidR="005F5B8A" w:rsidRPr="00596E44">
        <w:rPr>
          <w:i/>
        </w:rPr>
        <w:t xml:space="preserve"> Interfaces</w:t>
      </w:r>
      <w:r w:rsidR="005F5B8A">
        <w:rPr>
          <w:i/>
        </w:rPr>
        <w:t xml:space="preserve"> </w:t>
      </w:r>
      <w:r w:rsidR="005F5B8A">
        <w:t xml:space="preserve">(API), surgem como o intermédio do usuário com serviços </w:t>
      </w:r>
      <w:r w:rsidR="005F5B8A" w:rsidRPr="005B582B">
        <w:rPr>
          <w:i/>
          <w:iCs/>
        </w:rPr>
        <w:t>web</w:t>
      </w:r>
      <w:r w:rsidR="00E93953">
        <w:t>, s</w:t>
      </w:r>
      <w:r w:rsidR="005F5B8A">
        <w:t>ervindo então de ponte entre o usuário e um serviço. Então quando se diz que uma aplicação funciona como uma API REST, quer dizer que essa aplicação possibilitará ao usuário</w:t>
      </w:r>
      <w:r w:rsidR="00483DF4">
        <w:t xml:space="preserve"> as ações conforme descritas no modelo REST</w:t>
      </w:r>
      <w:r>
        <w:t xml:space="preserve"> </w:t>
      </w:r>
      <w:r w:rsidRPr="00B70A30">
        <w:rPr>
          <w:highlight w:val="yellow"/>
        </w:rPr>
        <w:t>seção X</w:t>
      </w:r>
      <w:r w:rsidR="00483DF4">
        <w:t xml:space="preserve">, além de servir de ponte para os serviços </w:t>
      </w:r>
      <w:r w:rsidR="00483DF4" w:rsidRPr="005B582B">
        <w:rPr>
          <w:i/>
          <w:iCs/>
        </w:rPr>
        <w:t>web</w:t>
      </w:r>
      <w:r w:rsidR="00483DF4">
        <w:t xml:space="preserve">, como por exemplo o serviço de banco de dados (MASSÉ, 2012). O usuário fará requisições a API que então será responsável por processar essa requisição e entregar o serviço requisitado pelo usuário. </w:t>
      </w:r>
    </w:p>
    <w:p w14:paraId="1D486587" w14:textId="18CC05AC" w:rsidR="00483DF4" w:rsidRDefault="00483DF4" w:rsidP="00F97B7F">
      <w:r>
        <w:t xml:space="preserve">Neste ambiente </w:t>
      </w:r>
      <w:r w:rsidR="00E93953">
        <w:t xml:space="preserve">foram </w:t>
      </w:r>
      <w:r>
        <w:t>utilizado</w:t>
      </w:r>
      <w:r w:rsidR="00E93953">
        <w:t>s</w:t>
      </w:r>
      <w:r>
        <w:t xml:space="preserve"> dois </w:t>
      </w:r>
      <w:r w:rsidRPr="005B582B">
        <w:rPr>
          <w:i/>
          <w:iCs/>
        </w:rPr>
        <w:t>frameworks</w:t>
      </w:r>
      <w:r w:rsidR="00E93953">
        <w:rPr>
          <w:i/>
          <w:iCs/>
        </w:rPr>
        <w:t xml:space="preserve">, </w:t>
      </w:r>
      <w:r w:rsidR="00E93953">
        <w:t xml:space="preserve">sendo </w:t>
      </w:r>
      <w:r>
        <w:t xml:space="preserve">um no </w:t>
      </w:r>
      <w:r w:rsidRPr="00596E44">
        <w:rPr>
          <w:i/>
        </w:rPr>
        <w:t>front</w:t>
      </w:r>
      <w:r w:rsidR="00E93953">
        <w:rPr>
          <w:i/>
        </w:rPr>
        <w:t>-</w:t>
      </w:r>
      <w:proofErr w:type="spellStart"/>
      <w:r w:rsidRPr="00596E44">
        <w:rPr>
          <w:i/>
        </w:rPr>
        <w:t>end</w:t>
      </w:r>
      <w:proofErr w:type="spellEnd"/>
      <w:r>
        <w:t xml:space="preserve"> (Angular), e outro no </w:t>
      </w:r>
      <w:proofErr w:type="spellStart"/>
      <w:r w:rsidRPr="00596E44">
        <w:rPr>
          <w:i/>
        </w:rPr>
        <w:t>back</w:t>
      </w:r>
      <w:r w:rsidR="00E93953">
        <w:rPr>
          <w:i/>
        </w:rPr>
        <w:t>-</w:t>
      </w:r>
      <w:r w:rsidRPr="00596E44">
        <w:rPr>
          <w:i/>
        </w:rPr>
        <w:t>end</w:t>
      </w:r>
      <w:proofErr w:type="spellEnd"/>
      <w:r>
        <w:t xml:space="preserve"> (</w:t>
      </w:r>
      <w:proofErr w:type="spellStart"/>
      <w:r>
        <w:t>Laravel</w:t>
      </w:r>
      <w:proofErr w:type="spellEnd"/>
      <w:r>
        <w:t xml:space="preserve">). Então a aplicação Angular conforme descrita rodará diretamente no </w:t>
      </w:r>
      <w:r w:rsidRPr="005B582B">
        <w:rPr>
          <w:i/>
          <w:iCs/>
        </w:rPr>
        <w:t>browser</w:t>
      </w:r>
      <w:r>
        <w:t xml:space="preserve"> do usuário. Para que essa aplicação consiga comunicar-se com a base de dados </w:t>
      </w:r>
      <w:r w:rsidR="00E93953">
        <w:t xml:space="preserve">é </w:t>
      </w:r>
      <w:r>
        <w:t xml:space="preserve">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w:t>
      </w:r>
      <w:del w:id="1353" w:author="Ryan Lemos" w:date="2019-10-09T09:35:00Z">
        <w:r w:rsidDel="00DE2B76">
          <w:delText xml:space="preserve"> </w:delText>
        </w:r>
      </w:del>
      <w:ins w:id="1354" w:author="Ryan Lemos" w:date="2019-10-09T09:35:00Z">
        <w:r w:rsidR="00DE2B76">
          <w:t xml:space="preserve"> </w:t>
        </w:r>
        <w:r w:rsidR="00DE2B76">
          <w:fldChar w:fldCharType="begin"/>
        </w:r>
        <w:r w:rsidR="00DE2B76">
          <w:instrText xml:space="preserve"> REF _Ref21201698 \h </w:instrText>
        </w:r>
      </w:ins>
      <w:r w:rsidR="00DE2B76">
        <w:fldChar w:fldCharType="separate"/>
      </w:r>
      <w:ins w:id="1355" w:author="Ryan Lemos" w:date="2019-10-09T09:44:00Z">
        <w:r w:rsidR="00511CE0">
          <w:t xml:space="preserve">Figura </w:t>
        </w:r>
        <w:r w:rsidR="00511CE0">
          <w:rPr>
            <w:noProof/>
          </w:rPr>
          <w:t>20</w:t>
        </w:r>
        <w:r w:rsidR="00511CE0" w:rsidDel="00EA672B">
          <w:rPr>
            <w:noProof/>
          </w:rPr>
          <w:t>24</w:t>
        </w:r>
      </w:ins>
      <w:ins w:id="1356" w:author="Ryan Lemos" w:date="2019-10-09T09:35:00Z">
        <w:r w:rsidR="00DE2B76">
          <w:fldChar w:fldCharType="end"/>
        </w:r>
      </w:ins>
      <w:del w:id="1357" w:author="Ryan Lemos" w:date="2019-10-09T09:35:00Z">
        <w:r w:rsidR="00E93953" w:rsidDel="00DE2B76">
          <w:delText>Figura 24</w:delText>
        </w:r>
      </w:del>
      <w:r w:rsidR="00E93953">
        <w:t>.</w:t>
      </w:r>
      <w:r>
        <w:t xml:space="preserve"> </w:t>
      </w:r>
    </w:p>
    <w:p w14:paraId="7D6BB638" w14:textId="77777777" w:rsidR="00483DF4" w:rsidRDefault="00483DF4" w:rsidP="00F97B7F">
      <w:r>
        <w:t xml:space="preserve"> </w:t>
      </w:r>
    </w:p>
    <w:p w14:paraId="283A7BCE" w14:textId="43FA0ED0" w:rsidR="00483DF4" w:rsidRDefault="00483DF4" w:rsidP="00596E44">
      <w:pPr>
        <w:pStyle w:val="Legenda"/>
        <w:keepNext/>
      </w:pPr>
      <w:bookmarkStart w:id="1358" w:name="_Ref21201698"/>
      <w:r>
        <w:t xml:space="preserve">Figura </w:t>
      </w:r>
      <w:r w:rsidR="002D50FD">
        <w:fldChar w:fldCharType="begin"/>
      </w:r>
      <w:r w:rsidR="002D50FD">
        <w:instrText xml:space="preserve"> SEQ Figura \* ARABIC </w:instrText>
      </w:r>
      <w:r w:rsidR="002D50FD">
        <w:fldChar w:fldCharType="separate"/>
      </w:r>
      <w:ins w:id="1359" w:author="Ryan Lemos" w:date="2019-10-09T09:44:00Z">
        <w:r w:rsidR="00511CE0">
          <w:rPr>
            <w:noProof/>
          </w:rPr>
          <w:t>20</w:t>
        </w:r>
      </w:ins>
      <w:del w:id="1360" w:author="Ryan Lemos" w:date="2019-10-07T11:05:00Z">
        <w:r w:rsidR="00D343FF" w:rsidDel="00EA672B">
          <w:rPr>
            <w:noProof/>
          </w:rPr>
          <w:delText>24</w:delText>
        </w:r>
      </w:del>
      <w:r w:rsidR="002D50FD">
        <w:rPr>
          <w:noProof/>
        </w:rPr>
        <w:fldChar w:fldCharType="end"/>
      </w:r>
      <w:bookmarkEnd w:id="1358"/>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38475" cy="685800"/>
                    </a:xfrm>
                    <a:prstGeom prst="rect">
                      <a:avLst/>
                    </a:prstGeom>
                  </pic:spPr>
                </pic:pic>
              </a:graphicData>
            </a:graphic>
          </wp:inline>
        </w:drawing>
      </w:r>
    </w:p>
    <w:p w14:paraId="7BDC0E81" w14:textId="64064663" w:rsidR="00483DF4" w:rsidRPr="007116CC" w:rsidRDefault="00483DF4" w:rsidP="00596E44">
      <w:pPr>
        <w:pStyle w:val="Fontes"/>
      </w:pPr>
      <w:r>
        <w:t>Fonte: MASSÉ, 2012, p</w:t>
      </w:r>
      <w:r w:rsidR="00E93953">
        <w:t>.</w:t>
      </w:r>
      <w:r>
        <w:t>6.</w:t>
      </w:r>
    </w:p>
    <w:p w14:paraId="44255FFA" w14:textId="77777777" w:rsidR="00B300A5" w:rsidRDefault="00B300A5" w:rsidP="009B4F8A"/>
    <w:p w14:paraId="68DFD010" w14:textId="1983F318" w:rsidR="00D61CB9" w:rsidRDefault="00D61CB9" w:rsidP="00D61CB9">
      <w:pPr>
        <w:pStyle w:val="Ttulo3"/>
      </w:pPr>
      <w:commentRangeStart w:id="1361"/>
      <w:del w:id="1362" w:author="Ryan Lemos" w:date="2019-10-07T11:19:00Z">
        <w:r w:rsidRPr="00BB49CF" w:rsidDel="00694F9B">
          <w:delText xml:space="preserve">Sistema de Gerenciamento de Banco de </w:delText>
        </w:r>
        <w:commentRangeStart w:id="1363"/>
        <w:r w:rsidRPr="00BB49CF" w:rsidDel="00694F9B">
          <w:delText>Dados</w:delText>
        </w:r>
        <w:commentRangeEnd w:id="1363"/>
        <w:r w:rsidR="00B30166" w:rsidDel="00694F9B">
          <w:rPr>
            <w:rStyle w:val="Refdecomentrio"/>
            <w:rFonts w:eastAsia="Calibri"/>
            <w:b w:val="0"/>
          </w:rPr>
          <w:commentReference w:id="1363"/>
        </w:r>
        <w:r w:rsidR="00773355" w:rsidDel="00694F9B">
          <w:delText xml:space="preserve"> (MySQL)</w:delText>
        </w:r>
      </w:del>
      <w:bookmarkStart w:id="1364" w:name="_Toc21505883"/>
      <w:ins w:id="1365" w:author="Ryan Lemos" w:date="2019-10-07T11:19:00Z">
        <w:r w:rsidR="00694F9B">
          <w:t>Banco de Dados (BD)</w:t>
        </w:r>
      </w:ins>
      <w:commentRangeEnd w:id="1361"/>
      <w:ins w:id="1366" w:author="Ryan Lemos" w:date="2019-10-07T11:24:00Z">
        <w:r w:rsidR="00216AA0">
          <w:rPr>
            <w:rStyle w:val="Refdecomentrio"/>
            <w:rFonts w:eastAsia="Calibri"/>
            <w:b w:val="0"/>
          </w:rPr>
          <w:commentReference w:id="1361"/>
        </w:r>
      </w:ins>
      <w:bookmarkEnd w:id="1364"/>
    </w:p>
    <w:p w14:paraId="6D3DD246" w14:textId="77777777" w:rsidR="00186C79" w:rsidRPr="009B3841" w:rsidRDefault="00186C79" w:rsidP="00952162"/>
    <w:p w14:paraId="77B8A6CF" w14:textId="68D850BE" w:rsidR="00773355" w:rsidRDefault="00186C79" w:rsidP="00773355">
      <w:r>
        <w:lastRenderedPageBreak/>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0930CD">
        <w:t>:</w:t>
      </w:r>
      <w:r w:rsidR="003B73ED">
        <w:t xml:space="preserve"> </w:t>
      </w:r>
    </w:p>
    <w:p w14:paraId="01E45C3F" w14:textId="77777777" w:rsidR="00641546" w:rsidRDefault="00641546" w:rsidP="00773355"/>
    <w:p w14:paraId="30B398E8" w14:textId="4BFA5D35" w:rsidR="000930CD" w:rsidRDefault="00E93953" w:rsidP="000930CD">
      <w:pPr>
        <w:pStyle w:val="PargrafodaLista"/>
        <w:numPr>
          <w:ilvl w:val="0"/>
          <w:numId w:val="11"/>
        </w:numPr>
      </w:pPr>
      <w:r>
        <w:t xml:space="preserve">apresentar </w:t>
      </w:r>
      <w:r w:rsidR="000930CD">
        <w:t>algum aspecto d</w:t>
      </w:r>
      <w:r w:rsidR="008256DD">
        <w:t>o</w:t>
      </w:r>
      <w:r w:rsidR="000930CD">
        <w:t xml:space="preserve"> mundo real</w:t>
      </w:r>
      <w:r w:rsidR="008256DD">
        <w:t>;</w:t>
      </w:r>
    </w:p>
    <w:p w14:paraId="74FDC2B7" w14:textId="4D9E7632" w:rsidR="008256DD" w:rsidRDefault="00E93953" w:rsidP="000930CD">
      <w:pPr>
        <w:pStyle w:val="PargrafodaLista"/>
        <w:numPr>
          <w:ilvl w:val="0"/>
          <w:numId w:val="11"/>
        </w:numPr>
      </w:pPr>
      <w:r>
        <w:t xml:space="preserve">ser </w:t>
      </w:r>
      <w:r w:rsidR="00580CCE">
        <w:t>um conjunto de dados que apresentem algum sentindo inerente</w:t>
      </w:r>
      <w:r>
        <w:t xml:space="preserve"> e,</w:t>
      </w:r>
    </w:p>
    <w:p w14:paraId="4623CD6F" w14:textId="5FF7B9CA" w:rsidR="00580CCE" w:rsidRDefault="00E93953" w:rsidP="000930CD">
      <w:pPr>
        <w:pStyle w:val="PargrafodaLista"/>
        <w:numPr>
          <w:ilvl w:val="0"/>
          <w:numId w:val="11"/>
        </w:numPr>
      </w:pPr>
      <w:r>
        <w:t>projetado</w:t>
      </w:r>
      <w:r w:rsidR="00AD577E">
        <w:t>, construído e populado</w:t>
      </w:r>
      <w:r w:rsidR="00E207E4">
        <w:t xml:space="preserve"> com dados</w:t>
      </w:r>
      <w:r w:rsidR="00AD577E">
        <w:t xml:space="preserve"> </w:t>
      </w:r>
      <w:r w:rsidR="00641546">
        <w:t>com um fim em específico</w:t>
      </w:r>
      <w:r>
        <w:t xml:space="preserve"> </w:t>
      </w:r>
      <w:r>
        <w:rPr>
          <w:noProof/>
        </w:rPr>
        <w:t>(ELMASRI; NAVATHE, 2011)</w:t>
      </w:r>
      <w:r w:rsidR="00641546">
        <w:t>.</w:t>
      </w:r>
    </w:p>
    <w:p w14:paraId="668CE4FA" w14:textId="319F82ED" w:rsidR="000E1A66" w:rsidRDefault="000E1A66" w:rsidP="00641546">
      <w:pPr>
        <w:rPr>
          <w:ins w:id="1367" w:author="Ryan Lemos" w:date="2019-10-07T09:16:00Z"/>
        </w:rPr>
      </w:pPr>
    </w:p>
    <w:p w14:paraId="4F6E8175" w14:textId="38E4E379" w:rsidR="00CC17F1" w:rsidRDefault="008D597F" w:rsidP="00641546">
      <w:pPr>
        <w:rPr>
          <w:ins w:id="1368" w:author="Ryan Lemos" w:date="2019-10-07T10:47:00Z"/>
        </w:rPr>
      </w:pPr>
      <w:ins w:id="1369" w:author="Ryan Lemos" w:date="2019-10-07T10:43:00Z">
        <w:r>
          <w:t>Existem diversos tipos de banco de dados. Dentre eles se destaca o banco de dados relacional. Ao qual</w:t>
        </w:r>
      </w:ins>
      <w:ins w:id="1370" w:author="Ryan Lemos" w:date="2019-10-07T19:54:00Z">
        <w:r w:rsidR="00172A13">
          <w:t xml:space="preserve"> os objetos do mundo real são abstraídos em forma de tabelas de registros e</w:t>
        </w:r>
      </w:ins>
      <w:ins w:id="1371" w:author="Ryan Lemos" w:date="2019-10-07T10:43:00Z">
        <w:r>
          <w:t xml:space="preserve"> </w:t>
        </w:r>
      </w:ins>
      <w:ins w:id="1372" w:author="Ryan Lemos" w:date="2019-10-07T19:54:00Z">
        <w:r w:rsidR="00172A13">
          <w:t>essas</w:t>
        </w:r>
      </w:ins>
      <w:ins w:id="1373" w:author="Ryan Lemos" w:date="2019-10-07T10:43:00Z">
        <w:r>
          <w:t xml:space="preserve"> tabelas se relacionam entre si. Recebem e fornecem chaves</w:t>
        </w:r>
      </w:ins>
      <w:ins w:id="1374" w:author="Ryan Lemos" w:date="2019-10-07T10:44:00Z">
        <w:r>
          <w:t xml:space="preserve"> únicas de identificação</w:t>
        </w:r>
      </w:ins>
      <w:ins w:id="1375" w:author="Ryan Lemos" w:date="2019-10-07T10:43:00Z">
        <w:r>
          <w:t xml:space="preserve"> para outras tabelas compondo </w:t>
        </w:r>
      </w:ins>
      <w:ins w:id="1376" w:author="Ryan Lemos" w:date="2019-10-07T10:44:00Z">
        <w:r>
          <w:t>assim ligações de relacionamento.</w:t>
        </w:r>
      </w:ins>
      <w:ins w:id="1377" w:author="Ryan Lemos" w:date="2019-10-07T10:51:00Z">
        <w:r w:rsidR="00933FC4">
          <w:t xml:space="preserve"> A </w:t>
        </w:r>
      </w:ins>
      <w:ins w:id="1378" w:author="Ryan Lemos" w:date="2019-10-07T10:52:00Z">
        <w:r w:rsidR="00933FC4">
          <w:fldChar w:fldCharType="begin"/>
        </w:r>
        <w:r w:rsidR="00933FC4">
          <w:instrText xml:space="preserve"> REF _Ref21337965 \h </w:instrText>
        </w:r>
      </w:ins>
      <w:r w:rsidR="00933FC4">
        <w:fldChar w:fldCharType="separate"/>
      </w:r>
      <w:ins w:id="1379" w:author="Ryan Lemos" w:date="2019-10-09T09:44:00Z">
        <w:r w:rsidR="00511CE0">
          <w:t xml:space="preserve">Figura </w:t>
        </w:r>
        <w:r w:rsidR="00511CE0">
          <w:rPr>
            <w:noProof/>
          </w:rPr>
          <w:t>21</w:t>
        </w:r>
      </w:ins>
      <w:ins w:id="1380" w:author="Ryan Lemos" w:date="2019-10-07T10:52:00Z">
        <w:r w:rsidR="00933FC4">
          <w:fldChar w:fldCharType="end"/>
        </w:r>
        <w:r w:rsidR="00933FC4">
          <w:t xml:space="preserve"> é um exemplo de um relacionamento entre tabelas. A tabela de questões se relaciona com a </w:t>
        </w:r>
      </w:ins>
      <w:ins w:id="1381" w:author="Ryan Lemos" w:date="2019-10-07T10:53:00Z">
        <w:r w:rsidR="00933FC4">
          <w:t>de alternativas</w:t>
        </w:r>
      </w:ins>
      <w:ins w:id="1382" w:author="Ryan Lemos" w:date="2019-10-07T10:54:00Z">
        <w:r w:rsidR="00933FC4">
          <w:t xml:space="preserve"> e vice-</w:t>
        </w:r>
      </w:ins>
      <w:ins w:id="1383" w:author="Ryan Lemos" w:date="2019-10-07T10:55:00Z">
        <w:r w:rsidR="00933FC4">
          <w:t>versa</w:t>
        </w:r>
      </w:ins>
      <w:ins w:id="1384" w:author="Ryan Lemos" w:date="2019-10-07T10:53:00Z">
        <w:r w:rsidR="00933FC4">
          <w:t>. A</w:t>
        </w:r>
      </w:ins>
      <w:ins w:id="1385" w:author="Ryan Lemos" w:date="2019-10-07T10:54:00Z">
        <w:r w:rsidR="00933FC4">
          <w:t xml:space="preserve"> </w:t>
        </w:r>
      </w:ins>
      <w:ins w:id="1386" w:author="Ryan Lemos" w:date="2019-10-07T10:53:00Z">
        <w:r w:rsidR="00933FC4">
          <w:t>de alternativas recebe a chave de identificação única</w:t>
        </w:r>
      </w:ins>
      <w:ins w:id="1387" w:author="Ryan Lemos" w:date="2019-10-07T10:54:00Z">
        <w:r w:rsidR="00933FC4">
          <w:t xml:space="preserve"> (</w:t>
        </w:r>
        <w:proofErr w:type="spellStart"/>
        <w:r w:rsidR="00933FC4">
          <w:t>questions_id</w:t>
        </w:r>
        <w:proofErr w:type="spellEnd"/>
        <w:r w:rsidR="00933FC4">
          <w:t>)</w:t>
        </w:r>
      </w:ins>
      <w:ins w:id="1388" w:author="Ryan Lemos" w:date="2019-10-07T10:53:00Z">
        <w:r w:rsidR="00933FC4">
          <w:t xml:space="preserve"> da tabela de questões, indicando que uma alternativa pertence a uma dada questão</w:t>
        </w:r>
      </w:ins>
      <w:ins w:id="1389" w:author="Ryan Lemos" w:date="2019-10-07T11:22:00Z">
        <w:r w:rsidR="0025653B">
          <w:t xml:space="preserve"> </w:t>
        </w:r>
        <w:r w:rsidR="0025653B">
          <w:rPr>
            <w:noProof/>
          </w:rPr>
          <w:t>(SILBERCHATZ; KORTH; SUDARSHAN, 1999)</w:t>
        </w:r>
      </w:ins>
      <w:ins w:id="1390" w:author="Ryan Lemos" w:date="2019-10-07T10:53:00Z">
        <w:r w:rsidR="00933FC4">
          <w:t>.</w:t>
        </w:r>
      </w:ins>
      <w:ins w:id="1391" w:author="Ryan Lemos" w:date="2019-10-07T10:51:00Z">
        <w:r w:rsidR="00933FC4">
          <w:t xml:space="preserve"> </w:t>
        </w:r>
      </w:ins>
    </w:p>
    <w:p w14:paraId="5EC9A3DF" w14:textId="2FD480C5" w:rsidR="00933FC4" w:rsidRDefault="00933FC4" w:rsidP="00641546">
      <w:pPr>
        <w:rPr>
          <w:ins w:id="1392" w:author="Ryan Lemos" w:date="2019-10-07T10:50:00Z"/>
        </w:rPr>
      </w:pPr>
    </w:p>
    <w:p w14:paraId="6DEDE357" w14:textId="1A6AF50B" w:rsidR="00933FC4" w:rsidRDefault="00933FC4">
      <w:pPr>
        <w:pStyle w:val="Legenda"/>
        <w:keepNext/>
        <w:rPr>
          <w:ins w:id="1393" w:author="Ryan Lemos" w:date="2019-10-07T10:51:00Z"/>
        </w:rPr>
        <w:pPrChange w:id="1394" w:author="Ryan Lemos" w:date="2019-10-07T10:51:00Z">
          <w:pPr>
            <w:pStyle w:val="Legenda"/>
          </w:pPr>
        </w:pPrChange>
      </w:pPr>
      <w:bookmarkStart w:id="1395" w:name="_Ref21337965"/>
      <w:ins w:id="1396" w:author="Ryan Lemos" w:date="2019-10-07T10:51:00Z">
        <w:r>
          <w:t xml:space="preserve">Figura </w:t>
        </w:r>
        <w:r>
          <w:fldChar w:fldCharType="begin"/>
        </w:r>
        <w:r>
          <w:instrText xml:space="preserve"> SEQ Figura \* ARABIC </w:instrText>
        </w:r>
      </w:ins>
      <w:r>
        <w:fldChar w:fldCharType="separate"/>
      </w:r>
      <w:ins w:id="1397" w:author="Ryan Lemos" w:date="2019-10-09T09:44:00Z">
        <w:r w:rsidR="00511CE0">
          <w:rPr>
            <w:noProof/>
          </w:rPr>
          <w:t>21</w:t>
        </w:r>
      </w:ins>
      <w:ins w:id="1398" w:author="Ryan Lemos" w:date="2019-10-07T10:51:00Z">
        <w:r>
          <w:fldChar w:fldCharType="end"/>
        </w:r>
        <w:bookmarkEnd w:id="1395"/>
        <w:r>
          <w:t xml:space="preserve"> - Exemplo de um relacionamento entre tabelas</w:t>
        </w:r>
      </w:ins>
    </w:p>
    <w:p w14:paraId="065CCE1A" w14:textId="688CA617" w:rsidR="00933FC4" w:rsidRDefault="00933FC4" w:rsidP="00933FC4">
      <w:pPr>
        <w:ind w:firstLine="0"/>
        <w:jc w:val="center"/>
        <w:rPr>
          <w:ins w:id="1399" w:author="Ryan Lemos" w:date="2019-10-07T20:09:00Z"/>
        </w:rPr>
      </w:pPr>
      <w:ins w:id="1400" w:author="Ryan Lemos" w:date="2019-10-07T10:50:00Z">
        <w:r>
          <w:rPr>
            <w:noProof/>
          </w:rPr>
          <w:drawing>
            <wp:inline distT="0" distB="0" distL="0" distR="0" wp14:anchorId="623FA8A3" wp14:editId="2A3BE5B3">
              <wp:extent cx="3193473" cy="2906198"/>
              <wp:effectExtent l="0" t="0" r="6985" b="889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3483" cy="2933508"/>
                      </a:xfrm>
                      <a:prstGeom prst="rect">
                        <a:avLst/>
                      </a:prstGeom>
                    </pic:spPr>
                  </pic:pic>
                </a:graphicData>
              </a:graphic>
            </wp:inline>
          </w:drawing>
        </w:r>
      </w:ins>
    </w:p>
    <w:p w14:paraId="2934C595" w14:textId="77777777" w:rsidR="006F2975" w:rsidRDefault="006F2975" w:rsidP="00933FC4">
      <w:pPr>
        <w:ind w:firstLine="0"/>
        <w:jc w:val="center"/>
        <w:rPr>
          <w:ins w:id="1401" w:author="Ryan Lemos" w:date="2019-10-07T10:55:00Z"/>
        </w:rPr>
      </w:pPr>
    </w:p>
    <w:p w14:paraId="483FF4D8" w14:textId="1BFB2894" w:rsidR="00933FC4" w:rsidRDefault="00933FC4" w:rsidP="00933FC4">
      <w:pPr>
        <w:rPr>
          <w:ins w:id="1402" w:author="Ryan Lemos" w:date="2019-10-07T10:55:00Z"/>
        </w:rPr>
      </w:pPr>
      <w:ins w:id="1403" w:author="Ryan Lemos" w:date="2019-10-07T10:55:00Z">
        <w:r>
          <w:lastRenderedPageBreak/>
          <w:t>Com isso surgem-se os graus</w:t>
        </w:r>
      </w:ins>
      <w:ins w:id="1404" w:author="Ryan Lemos" w:date="2019-10-07T20:09:00Z">
        <w:r w:rsidR="006F2975">
          <w:t xml:space="preserve"> (ou cardinalidade)</w:t>
        </w:r>
      </w:ins>
      <w:ins w:id="1405" w:author="Ryan Lemos" w:date="2019-10-07T10:55:00Z">
        <w:r>
          <w:t xml:space="preserve"> d</w:t>
        </w:r>
      </w:ins>
      <w:ins w:id="1406" w:author="Ryan Lemos" w:date="2019-10-07T20:10:00Z">
        <w:r w:rsidR="006F2975">
          <w:t>esses</w:t>
        </w:r>
      </w:ins>
      <w:ins w:id="1407" w:author="Ryan Lemos" w:date="2019-10-07T10:55:00Z">
        <w:r>
          <w:t xml:space="preserve"> relacionamentos. </w:t>
        </w:r>
      </w:ins>
      <w:ins w:id="1408" w:author="Ryan Lemos" w:date="2019-10-07T10:56:00Z">
        <w:r>
          <w:t>Um registro pode se relacionar com um</w:t>
        </w:r>
      </w:ins>
      <w:ins w:id="1409" w:author="Ryan Lemos" w:date="2019-10-07T11:06:00Z">
        <w:r w:rsidR="00EA672B">
          <w:t xml:space="preserve"> outro</w:t>
        </w:r>
      </w:ins>
      <w:ins w:id="1410" w:author="Ryan Lemos" w:date="2019-10-07T10:56:00Z">
        <w:r>
          <w:t xml:space="preserve"> registro (1 para 1), pode se relacionar com vários registros (1 para n) ou vários registros podem se relacionar com vários registros (</w:t>
        </w:r>
        <w:proofErr w:type="gramStart"/>
        <w:r>
          <w:t>n</w:t>
        </w:r>
        <w:proofErr w:type="gramEnd"/>
        <w:r>
          <w:t xml:space="preserve"> para n)</w:t>
        </w:r>
      </w:ins>
      <w:ins w:id="1411" w:author="Ryan Lemos" w:date="2019-10-07T10:57:00Z">
        <w:r>
          <w:t xml:space="preserve">. </w:t>
        </w:r>
      </w:ins>
      <w:ins w:id="1412" w:author="Ryan Lemos" w:date="2019-10-07T11:01:00Z">
        <w:r w:rsidR="00EA672B">
          <w:t>Por exemplo, uma</w:t>
        </w:r>
      </w:ins>
      <w:ins w:id="1413" w:author="Ryan Lemos" w:date="2019-10-07T11:02:00Z">
        <w:r w:rsidR="00EA672B">
          <w:t xml:space="preserve"> </w:t>
        </w:r>
      </w:ins>
      <w:ins w:id="1414" w:author="Ryan Lemos" w:date="2019-10-07T11:01:00Z">
        <w:r w:rsidR="00EA672B">
          <w:t xml:space="preserve">alternativa da </w:t>
        </w:r>
        <w:r w:rsidR="00EA672B">
          <w:fldChar w:fldCharType="begin"/>
        </w:r>
        <w:r w:rsidR="00EA672B">
          <w:instrText xml:space="preserve"> REF _Ref21337965 \h </w:instrText>
        </w:r>
      </w:ins>
      <w:r w:rsidR="00EA672B">
        <w:fldChar w:fldCharType="separate"/>
      </w:r>
      <w:ins w:id="1415" w:author="Ryan Lemos" w:date="2019-10-09T09:44:00Z">
        <w:r w:rsidR="00511CE0">
          <w:t xml:space="preserve">Figura </w:t>
        </w:r>
        <w:r w:rsidR="00511CE0">
          <w:rPr>
            <w:noProof/>
          </w:rPr>
          <w:t>21</w:t>
        </w:r>
      </w:ins>
      <w:ins w:id="1416" w:author="Ryan Lemos" w:date="2019-10-07T11:01:00Z">
        <w:r w:rsidR="00EA672B">
          <w:fldChar w:fldCharType="end"/>
        </w:r>
        <w:r w:rsidR="00EA672B">
          <w:t xml:space="preserve"> se relaciona </w:t>
        </w:r>
      </w:ins>
      <w:ins w:id="1417" w:author="Ryan Lemos" w:date="2019-10-07T11:02:00Z">
        <w:r w:rsidR="00EA672B">
          <w:t xml:space="preserve">com </w:t>
        </w:r>
      </w:ins>
      <w:ins w:id="1418" w:author="Ryan Lemos" w:date="2019-10-07T11:06:00Z">
        <w:r w:rsidR="00EA672B">
          <w:t>apenas</w:t>
        </w:r>
      </w:ins>
      <w:ins w:id="1419" w:author="Ryan Lemos" w:date="2019-10-07T11:02:00Z">
        <w:r w:rsidR="00EA672B">
          <w:t xml:space="preserve"> uma questão (ou seja, pertence a um registro). </w:t>
        </w:r>
      </w:ins>
      <w:ins w:id="1420" w:author="Ryan Lemos" w:date="2019-10-07T11:03:00Z">
        <w:r w:rsidR="00EA672B">
          <w:t>Então para um registro da tabela de alternativas temos um correspondente na tabela de questões (1 para 1). Por outro lado,</w:t>
        </w:r>
      </w:ins>
      <w:ins w:id="1421" w:author="Ryan Lemos" w:date="2019-10-07T11:04:00Z">
        <w:r w:rsidR="00EA672B">
          <w:t xml:space="preserve"> para uma questão</w:t>
        </w:r>
      </w:ins>
      <w:ins w:id="1422" w:author="Ryan Lemos" w:date="2019-10-07T11:02:00Z">
        <w:r w:rsidR="00EA672B">
          <w:t xml:space="preserve"> pode </w:t>
        </w:r>
      </w:ins>
      <w:ins w:id="1423" w:author="Ryan Lemos" w:date="2019-10-07T11:03:00Z">
        <w:r w:rsidR="00EA672B">
          <w:t>não</w:t>
        </w:r>
      </w:ins>
      <w:ins w:id="1424" w:author="Ryan Lemos" w:date="2019-10-07T11:04:00Z">
        <w:r w:rsidR="00EA672B">
          <w:t xml:space="preserve"> ter alternativas, como também ter uma ou mais alternativas (</w:t>
        </w:r>
      </w:ins>
      <w:ins w:id="1425" w:author="Ryan Lemos" w:date="2019-10-07T11:05:00Z">
        <w:r w:rsidR="00EA672B">
          <w:t>1 para n)</w:t>
        </w:r>
      </w:ins>
      <w:ins w:id="1426" w:author="Ryan Lemos" w:date="2019-10-07T11:04:00Z">
        <w:r w:rsidR="00EA672B">
          <w:t>.</w:t>
        </w:r>
      </w:ins>
      <w:ins w:id="1427" w:author="Ryan Lemos" w:date="2019-10-07T11:05:00Z">
        <w:r w:rsidR="00EA672B">
          <w:t xml:space="preserve"> Porém surge o exemplo da </w:t>
        </w:r>
      </w:ins>
      <w:ins w:id="1428" w:author="Ryan Lemos" w:date="2019-10-07T11:06:00Z">
        <w:r w:rsidR="00EA672B">
          <w:fldChar w:fldCharType="begin"/>
        </w:r>
        <w:r w:rsidR="00EA672B">
          <w:instrText xml:space="preserve"> REF _Ref21338818 \h </w:instrText>
        </w:r>
      </w:ins>
      <w:r w:rsidR="00EA672B">
        <w:fldChar w:fldCharType="separate"/>
      </w:r>
      <w:ins w:id="1429" w:author="Ryan Lemos" w:date="2019-10-09T09:44:00Z">
        <w:r w:rsidR="00511CE0">
          <w:t xml:space="preserve">Figura </w:t>
        </w:r>
        <w:r w:rsidR="00511CE0">
          <w:rPr>
            <w:noProof/>
          </w:rPr>
          <w:t>22</w:t>
        </w:r>
      </w:ins>
      <w:ins w:id="1430" w:author="Ryan Lemos" w:date="2019-10-07T11:06:00Z">
        <w:r w:rsidR="00EA672B">
          <w:fldChar w:fldCharType="end"/>
        </w:r>
        <w:r w:rsidR="00EA672B">
          <w:t xml:space="preserve">, </w:t>
        </w:r>
      </w:ins>
      <w:ins w:id="1431" w:author="Ryan Lemos" w:date="2019-10-07T11:07:00Z">
        <w:r w:rsidR="00EA672B">
          <w:t xml:space="preserve">que </w:t>
        </w:r>
        <w:r w:rsidR="000738BC">
          <w:t>se tem</w:t>
        </w:r>
        <w:r w:rsidR="00EA672B">
          <w:t xml:space="preserve"> uma tabela de perfis</w:t>
        </w:r>
        <w:r w:rsidR="000738BC">
          <w:t>, uma outra tabela de permissões. Um perfil pode ter v</w:t>
        </w:r>
      </w:ins>
      <w:ins w:id="1432" w:author="Ryan Lemos" w:date="2019-10-07T11:09:00Z">
        <w:r w:rsidR="000738BC">
          <w:t>á</w:t>
        </w:r>
      </w:ins>
      <w:ins w:id="1433" w:author="Ryan Lemos" w:date="2019-10-07T11:07:00Z">
        <w:r w:rsidR="000738BC">
          <w:t>ri</w:t>
        </w:r>
      </w:ins>
      <w:ins w:id="1434" w:author="Ryan Lemos" w:date="2019-10-07T11:08:00Z">
        <w:r w:rsidR="000738BC">
          <w:t xml:space="preserve">as permissões, por outro lado uma permissão </w:t>
        </w:r>
      </w:ins>
      <w:ins w:id="1435" w:author="Ryan Lemos" w:date="2019-10-07T11:09:00Z">
        <w:r w:rsidR="000738BC">
          <w:t>é capaz de pertencer a vários perfis. Assim</w:t>
        </w:r>
      </w:ins>
      <w:ins w:id="1436" w:author="Ryan Lemos" w:date="2019-10-07T11:10:00Z">
        <w:r w:rsidR="000738BC">
          <w:t xml:space="preserve"> nesses tipos de relacionamento, em que tanto de uma tabela quanto da outra, o nível de relacionamento for 1 para muitos,</w:t>
        </w:r>
      </w:ins>
      <w:ins w:id="1437" w:author="Ryan Lemos" w:date="2019-10-07T11:09:00Z">
        <w:r w:rsidR="000738BC">
          <w:t xml:space="preserve"> surge a figura de uma nova tabela que é chamada de pivô</w:t>
        </w:r>
      </w:ins>
      <w:ins w:id="1438" w:author="Ryan Lemos" w:date="2019-10-07T11:10:00Z">
        <w:r w:rsidR="000738BC">
          <w:t>. Essa tabela serve para agr</w:t>
        </w:r>
      </w:ins>
      <w:ins w:id="1439" w:author="Ryan Lemos" w:date="2019-10-07T11:11:00Z">
        <w:r w:rsidR="000738BC">
          <w:t xml:space="preserve">upar as chaves das duas tabelas participantes da relação. Desse jeito é possível identificar por exemplo quais são as permissões </w:t>
        </w:r>
      </w:ins>
      <w:ins w:id="1440" w:author="Ryan Lemos" w:date="2019-10-07T11:12:00Z">
        <w:r w:rsidR="000738BC">
          <w:t xml:space="preserve">de um determinado perfil. </w:t>
        </w:r>
      </w:ins>
      <w:ins w:id="1441" w:author="Ryan Lemos" w:date="2019-10-07T11:13:00Z">
        <w:r w:rsidR="00B205FF">
          <w:t>E</w:t>
        </w:r>
      </w:ins>
      <w:ins w:id="1442" w:author="Ryan Lemos" w:date="2019-10-07T11:12:00Z">
        <w:r w:rsidR="000738BC">
          <w:t xml:space="preserve"> saber quais perfis tem acesso a uma determinada permissão</w:t>
        </w:r>
      </w:ins>
      <w:ins w:id="1443" w:author="Ryan Lemos" w:date="2019-10-07T11:22:00Z">
        <w:r w:rsidR="0025653B">
          <w:t xml:space="preserve"> </w:t>
        </w:r>
        <w:r w:rsidR="0025653B">
          <w:rPr>
            <w:noProof/>
          </w:rPr>
          <w:t>(SILBERCHATZ; KORTH; SUDARSHAN, 1999)</w:t>
        </w:r>
      </w:ins>
      <w:ins w:id="1444" w:author="Ryan Lemos" w:date="2019-10-07T11:12:00Z">
        <w:r w:rsidR="000738BC">
          <w:t>.</w:t>
        </w:r>
      </w:ins>
      <w:ins w:id="1445" w:author="Ryan Lemos" w:date="2019-10-07T11:09:00Z">
        <w:r w:rsidR="000738BC">
          <w:t xml:space="preserve"> </w:t>
        </w:r>
      </w:ins>
    </w:p>
    <w:p w14:paraId="1E3CA50B" w14:textId="77777777" w:rsidR="00933FC4" w:rsidRDefault="00933FC4">
      <w:pPr>
        <w:rPr>
          <w:ins w:id="1446" w:author="Ryan Lemos" w:date="2019-10-07T10:47:00Z"/>
        </w:rPr>
      </w:pPr>
    </w:p>
    <w:p w14:paraId="017D85C4" w14:textId="04D17A96" w:rsidR="00EA672B" w:rsidRDefault="00EA672B">
      <w:pPr>
        <w:pStyle w:val="Legenda"/>
        <w:keepNext/>
        <w:rPr>
          <w:ins w:id="1447" w:author="Ryan Lemos" w:date="2019-10-07T11:05:00Z"/>
        </w:rPr>
        <w:pPrChange w:id="1448" w:author="Ryan Lemos" w:date="2019-10-07T11:05:00Z">
          <w:pPr>
            <w:pStyle w:val="Legenda"/>
          </w:pPr>
        </w:pPrChange>
      </w:pPr>
      <w:bookmarkStart w:id="1449" w:name="_Ref21338818"/>
      <w:ins w:id="1450" w:author="Ryan Lemos" w:date="2019-10-07T11:05:00Z">
        <w:r>
          <w:t xml:space="preserve">Figura </w:t>
        </w:r>
        <w:r>
          <w:fldChar w:fldCharType="begin"/>
        </w:r>
        <w:r>
          <w:instrText xml:space="preserve"> SEQ Figura \* ARABIC </w:instrText>
        </w:r>
      </w:ins>
      <w:r>
        <w:fldChar w:fldCharType="separate"/>
      </w:r>
      <w:ins w:id="1451" w:author="Ryan Lemos" w:date="2019-10-09T09:44:00Z">
        <w:r w:rsidR="00511CE0">
          <w:rPr>
            <w:noProof/>
          </w:rPr>
          <w:t>22</w:t>
        </w:r>
      </w:ins>
      <w:ins w:id="1452" w:author="Ryan Lemos" w:date="2019-10-07T11:05:00Z">
        <w:r>
          <w:fldChar w:fldCharType="end"/>
        </w:r>
        <w:bookmarkEnd w:id="1449"/>
        <w:r>
          <w:t xml:space="preserve"> - Relacionamento muitos para muitos</w:t>
        </w:r>
      </w:ins>
    </w:p>
    <w:p w14:paraId="436B0173" w14:textId="4B01B2BD" w:rsidR="00933FC4" w:rsidRDefault="00933FC4">
      <w:pPr>
        <w:ind w:firstLine="0"/>
        <w:jc w:val="center"/>
        <w:rPr>
          <w:ins w:id="1453" w:author="Ryan Lemos" w:date="2019-10-07T11:19:00Z"/>
        </w:rPr>
        <w:pPrChange w:id="1454" w:author="Ryan Lemos" w:date="2019-10-07T11:22:00Z">
          <w:pPr>
            <w:jc w:val="center"/>
          </w:pPr>
        </w:pPrChange>
      </w:pPr>
      <w:ins w:id="1455" w:author="Ryan Lemos" w:date="2019-10-07T10:47:00Z">
        <w:r>
          <w:rPr>
            <w:noProof/>
          </w:rPr>
          <w:drawing>
            <wp:inline distT="0" distB="0" distL="0" distR="0" wp14:anchorId="366C19B7" wp14:editId="308594F0">
              <wp:extent cx="4080163" cy="1116183"/>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835" cy="1161505"/>
                      </a:xfrm>
                      <a:prstGeom prst="rect">
                        <a:avLst/>
                      </a:prstGeom>
                    </pic:spPr>
                  </pic:pic>
                </a:graphicData>
              </a:graphic>
            </wp:inline>
          </w:drawing>
        </w:r>
      </w:ins>
    </w:p>
    <w:p w14:paraId="1B32CBB6" w14:textId="77777777" w:rsidR="00694F9B" w:rsidRDefault="00694F9B">
      <w:pPr>
        <w:jc w:val="center"/>
        <w:rPr>
          <w:ins w:id="1456" w:author="Ryan Lemos" w:date="2019-10-07T09:16:00Z"/>
        </w:rPr>
        <w:pPrChange w:id="1457" w:author="Ryan Lemos" w:date="2019-10-07T10:48:00Z">
          <w:pPr/>
        </w:pPrChange>
      </w:pPr>
    </w:p>
    <w:p w14:paraId="30F7B58A" w14:textId="77777777" w:rsidR="00694F9B" w:rsidRDefault="00694F9B" w:rsidP="00694F9B">
      <w:pPr>
        <w:pStyle w:val="Ttulo3"/>
        <w:rPr>
          <w:ins w:id="1458" w:author="Ryan Lemos" w:date="2019-10-07T11:18:00Z"/>
        </w:rPr>
      </w:pPr>
      <w:bookmarkStart w:id="1459" w:name="_Toc21505884"/>
      <w:ins w:id="1460" w:author="Ryan Lemos" w:date="2019-10-07T11:18:00Z">
        <w:r w:rsidRPr="00BB49CF">
          <w:t>Sistema de Gerenciamento de Banco de Dados</w:t>
        </w:r>
        <w:r>
          <w:t xml:space="preserve"> (MySQL)</w:t>
        </w:r>
        <w:bookmarkEnd w:id="1459"/>
      </w:ins>
    </w:p>
    <w:p w14:paraId="385F0DC1" w14:textId="77777777" w:rsidR="00CC17F1" w:rsidRDefault="00CC17F1"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51B8101C" w:rsidR="00F93875" w:rsidRDefault="004E03FA" w:rsidP="00773355">
      <w:r>
        <w:t>Dentre os SGB</w:t>
      </w:r>
      <w:r w:rsidR="00C3177A">
        <w:t>D</w:t>
      </w:r>
      <w:r>
        <w:t>,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ins w:id="1461" w:author="Ryan Lemos" w:date="2019-10-09T09:44:00Z">
        <w:r w:rsidR="00511CE0">
          <w:t xml:space="preserve">Figura </w:t>
        </w:r>
        <w:r w:rsidR="00511CE0">
          <w:rPr>
            <w:noProof/>
          </w:rPr>
          <w:t>23</w:t>
        </w:r>
        <w:r w:rsidR="00511CE0" w:rsidDel="00EA672B">
          <w:rPr>
            <w:noProof/>
          </w:rPr>
          <w:t>25</w:t>
        </w:r>
      </w:ins>
      <w:del w:id="1462" w:author="Ryan Lemos" w:date="2019-10-07T11:05:00Z">
        <w:r w:rsidR="00054B21" w:rsidDel="00EA672B">
          <w:delText xml:space="preserve">Figura </w:delText>
        </w:r>
        <w:r w:rsidR="00054B21" w:rsidDel="00EA672B">
          <w:rPr>
            <w:noProof/>
          </w:rPr>
          <w:delText>25</w:delText>
        </w:r>
      </w:del>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37650C6E" w:rsidR="00F93875" w:rsidRDefault="00F93875" w:rsidP="00952162">
      <w:pPr>
        <w:pStyle w:val="Legenda"/>
        <w:keepNext/>
      </w:pPr>
      <w:bookmarkStart w:id="1463" w:name="_Ref526697739"/>
      <w:r>
        <w:t xml:space="preserve">Figura </w:t>
      </w:r>
      <w:r w:rsidR="002D50FD">
        <w:fldChar w:fldCharType="begin"/>
      </w:r>
      <w:r w:rsidR="002D50FD">
        <w:instrText xml:space="preserve"> SEQ Figura \* ARABIC </w:instrText>
      </w:r>
      <w:r w:rsidR="002D50FD">
        <w:fldChar w:fldCharType="separate"/>
      </w:r>
      <w:ins w:id="1464" w:author="Ryan Lemos" w:date="2019-10-09T09:44:00Z">
        <w:r w:rsidR="00511CE0">
          <w:rPr>
            <w:noProof/>
          </w:rPr>
          <w:t>23</w:t>
        </w:r>
      </w:ins>
      <w:del w:id="1465" w:author="Ryan Lemos" w:date="2019-10-07T11:05:00Z">
        <w:r w:rsidR="00D343FF" w:rsidDel="00EA672B">
          <w:rPr>
            <w:noProof/>
          </w:rPr>
          <w:delText>25</w:delText>
        </w:r>
      </w:del>
      <w:r w:rsidR="002D50FD">
        <w:rPr>
          <w:noProof/>
        </w:rPr>
        <w:fldChar w:fldCharType="end"/>
      </w:r>
      <w:bookmarkEnd w:id="1463"/>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0861EF80">
            <wp:extent cx="3953741" cy="2466548"/>
            <wp:effectExtent l="133350" t="114300" r="142240" b="162560"/>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4"/>
                    <a:stretch>
                      <a:fillRect/>
                    </a:stretch>
                  </pic:blipFill>
                  <pic:spPr>
                    <a:xfrm>
                      <a:off x="0" y="0"/>
                      <a:ext cx="3962215" cy="24718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2985ADFC"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ins w:id="1466" w:author="Ryan Lemos" w:date="2019-10-09T09:44:00Z">
        <w:r w:rsidR="00511CE0">
          <w:t xml:space="preserve">Figura </w:t>
        </w:r>
        <w:r w:rsidR="00511CE0">
          <w:rPr>
            <w:noProof/>
          </w:rPr>
          <w:t>23</w:t>
        </w:r>
        <w:r w:rsidR="00511CE0" w:rsidDel="00EA672B">
          <w:rPr>
            <w:noProof/>
          </w:rPr>
          <w:t>25</w:t>
        </w:r>
      </w:ins>
      <w:del w:id="1467" w:author="Ryan Lemos" w:date="2019-10-07T11:05:00Z">
        <w:r w:rsidR="00054B21" w:rsidDel="00EA672B">
          <w:delText xml:space="preserve">Figura </w:delText>
        </w:r>
        <w:r w:rsidR="00054B21" w:rsidDel="00EA672B">
          <w:rPr>
            <w:noProof/>
          </w:rPr>
          <w:delText>25</w:delText>
        </w:r>
      </w:del>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r w:rsidR="00753186">
        <w:t>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1468" w:name="_Toc21505885"/>
      <w:r>
        <w:lastRenderedPageBreak/>
        <w:t xml:space="preserve">desenvolvimento do </w:t>
      </w:r>
      <w:r w:rsidR="00B265CE">
        <w:t>ambiente</w:t>
      </w:r>
      <w:r>
        <w:t xml:space="preserve"> proposto</w:t>
      </w:r>
      <w:bookmarkEnd w:id="1468"/>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30ECA001" w14:textId="187CFF49" w:rsidR="00F2110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rsidR="00C3177A">
        <w:t xml:space="preserve">, </w:t>
      </w:r>
      <w:r>
        <w:t xml:space="preserve">a estrutura deste trabalho foi dividida a contemplar cada </w:t>
      </w:r>
      <w:r w:rsidRPr="005B582B">
        <w:rPr>
          <w:i/>
          <w:iCs/>
        </w:rPr>
        <w:t>release</w:t>
      </w:r>
      <w:r w:rsidR="00C3177A">
        <w:rPr>
          <w:i/>
          <w:iCs/>
        </w:rPr>
        <w:t>,</w:t>
      </w:r>
      <w:r>
        <w:t xml:space="preserve"> descrevendo as modelagens de cada </w:t>
      </w:r>
      <w:r w:rsidRPr="005B582B">
        <w:rPr>
          <w:i/>
          <w:iCs/>
        </w:rPr>
        <w:t>release</w:t>
      </w:r>
      <w:r>
        <w:t>, as funcionalidades implementadas para cada perfil de usuário, e os testes utilizados para validar as funcionalidades.</w:t>
      </w:r>
      <w:r w:rsidR="00C3177A">
        <w:t xml:space="preserve"> </w:t>
      </w:r>
      <w:r w:rsidR="00F21104">
        <w:t xml:space="preserve">Porém há um meio em específico que independe dos </w:t>
      </w:r>
      <w:r w:rsidR="00F21104" w:rsidRPr="005B582B">
        <w:rPr>
          <w:i/>
          <w:iCs/>
        </w:rPr>
        <w:t>releases</w:t>
      </w:r>
      <w:r w:rsidR="00F21104">
        <w:t>. Se trata das ferramentas utilizadas no processo de desenvolvimento</w:t>
      </w:r>
      <w:r w:rsidR="00C3177A">
        <w:t xml:space="preserve"> e p</w:t>
      </w:r>
      <w:r w:rsidR="00F21104">
        <w:t xml:space="preserve">ara tal </w:t>
      </w:r>
      <w:r w:rsidR="00C3177A">
        <w:t xml:space="preserve">foi </w:t>
      </w:r>
      <w:r w:rsidR="00F21104">
        <w:t xml:space="preserve">destinado um tópico e após a finalização desse tópico, os </w:t>
      </w:r>
      <w:r w:rsidR="00F21104" w:rsidRPr="00596E44">
        <w:rPr>
          <w:i/>
        </w:rPr>
        <w:t>releases</w:t>
      </w:r>
      <w:r w:rsidR="00F21104">
        <w:t xml:space="preserve"> são abordados.</w:t>
      </w:r>
    </w:p>
    <w:p w14:paraId="00C31425" w14:textId="77777777" w:rsidR="00F21104" w:rsidRDefault="00F21104"/>
    <w:p w14:paraId="56E87162" w14:textId="77777777" w:rsidR="00F21104" w:rsidRDefault="00F21104" w:rsidP="00F21104">
      <w:pPr>
        <w:pStyle w:val="Ttulo2"/>
      </w:pPr>
      <w:bookmarkStart w:id="1469" w:name="_Toc21505886"/>
      <w:r>
        <w:t>Ferramentas de desenvolvimento utilizadas</w:t>
      </w:r>
      <w:bookmarkEnd w:id="1469"/>
    </w:p>
    <w:p w14:paraId="2E52A14F" w14:textId="77777777" w:rsidR="00F21104" w:rsidRPr="00436F61" w:rsidRDefault="00F21104" w:rsidP="00596E44"/>
    <w:p w14:paraId="3303176F" w14:textId="0E5A5F33" w:rsidR="00F21104" w:rsidRDefault="00F21104">
      <w:r>
        <w:t xml:space="preserve">Para o desenvolvimento da aplicação descrita foram utilizadas tecnologias que compreendem o </w:t>
      </w:r>
      <w:r w:rsidRPr="00596E44">
        <w:rPr>
          <w:i/>
        </w:rPr>
        <w:t>front</w:t>
      </w:r>
      <w:r w:rsidR="00C3177A">
        <w:rPr>
          <w:i/>
        </w:rPr>
        <w:t>-</w:t>
      </w:r>
      <w:proofErr w:type="spellStart"/>
      <w:r w:rsidRPr="00596E44">
        <w:rPr>
          <w:i/>
        </w:rPr>
        <w:t>end</w:t>
      </w:r>
      <w:proofErr w:type="spellEnd"/>
      <w:r>
        <w:t xml:space="preserve"> e o </w:t>
      </w:r>
      <w:proofErr w:type="spellStart"/>
      <w:r w:rsidRPr="00596E44">
        <w:rPr>
          <w:i/>
        </w:rPr>
        <w:t>back</w:t>
      </w:r>
      <w:r w:rsidR="00C3177A">
        <w:rPr>
          <w:i/>
        </w:rPr>
        <w:t>-</w:t>
      </w:r>
      <w:r w:rsidRPr="00596E44">
        <w:rPr>
          <w:i/>
        </w:rPr>
        <w:t>end</w:t>
      </w:r>
      <w:proofErr w:type="spellEnd"/>
      <w:r>
        <w:t xml:space="preserve"> conforme descrito na </w:t>
      </w:r>
      <w:r w:rsidRPr="00596E44">
        <w:rPr>
          <w:highlight w:val="yellow"/>
        </w:rPr>
        <w:t>seção x</w:t>
      </w:r>
      <w:r>
        <w:t>. Além disso tem-se também ferramentas que apoiam o desenvolvimento, como as modelagens</w:t>
      </w:r>
      <w:r w:rsidR="00C3177A">
        <w:t xml:space="preserve"> e</w:t>
      </w:r>
      <w:r>
        <w:t xml:space="preserve"> ferramentas de manipulação em bases de dados.</w:t>
      </w:r>
    </w:p>
    <w:p w14:paraId="18A6DEF5" w14:textId="46DE0813" w:rsidR="00F21104" w:rsidRDefault="00BB59C9">
      <w:r>
        <w:t xml:space="preserve">Quanto o </w:t>
      </w:r>
      <w:r w:rsidRPr="00596E44">
        <w:rPr>
          <w:i/>
        </w:rPr>
        <w:t>front</w:t>
      </w:r>
      <w:r w:rsidR="00C3177A">
        <w:rPr>
          <w:i/>
        </w:rPr>
        <w:t>-</w:t>
      </w:r>
      <w:proofErr w:type="spellStart"/>
      <w:r w:rsidRPr="00596E44">
        <w:rPr>
          <w:i/>
        </w:rPr>
        <w:t>end</w:t>
      </w:r>
      <w:proofErr w:type="spellEnd"/>
      <w:r>
        <w:t xml:space="preserve"> foi-se utilizado o </w:t>
      </w:r>
      <w:r w:rsidRPr="005B582B">
        <w:rPr>
          <w:i/>
          <w:iCs/>
        </w:rPr>
        <w:t>framework</w:t>
      </w:r>
      <w:r>
        <w:t xml:space="preserve"> Angular na versão</w:t>
      </w:r>
      <w:r w:rsidR="00F21104">
        <w:t xml:space="preserve"> </w:t>
      </w:r>
      <w:r>
        <w:t>7.1.4</w:t>
      </w:r>
      <w:r w:rsidR="00C3177A">
        <w:t>, sendo</w:t>
      </w:r>
      <w:r>
        <w:t xml:space="preserve"> a versão mais atual na data em que se iniciou o desenvolvimento, tal como o </w:t>
      </w:r>
      <w:proofErr w:type="spellStart"/>
      <w:r>
        <w:t>TypeScript</w:t>
      </w:r>
      <w:proofErr w:type="spellEnd"/>
      <w:r w:rsidR="00C3177A">
        <w:t>,</w:t>
      </w:r>
      <w:r>
        <w:t xml:space="preserve"> </w:t>
      </w:r>
      <w:r w:rsidR="00C3177A">
        <w:t>n</w:t>
      </w:r>
      <w:r>
        <w:t>a versão 3.1.6</w:t>
      </w:r>
      <w:r w:rsidR="00C3177A">
        <w:t>, u</w:t>
      </w:r>
      <w:r w:rsidR="00DF48AC">
        <w:t>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w:t>
      </w:r>
      <w:r w:rsidR="00C3177A">
        <w:t xml:space="preserve">com essas tecnologias </w:t>
      </w:r>
      <w:r w:rsidR="00DF48AC">
        <w:t xml:space="preserve">utilizou-se o </w:t>
      </w:r>
      <w:r w:rsidR="00DF48AC" w:rsidRPr="005B582B">
        <w:rPr>
          <w:i/>
          <w:iCs/>
        </w:rPr>
        <w:t>Framework</w:t>
      </w:r>
      <w:r w:rsidR="00DF48AC">
        <w:t xml:space="preserve"> CSS chamado Materialize CSS que traz componentes baseados no </w:t>
      </w:r>
      <w:r w:rsidR="00DF48AC" w:rsidRPr="005B582B">
        <w:rPr>
          <w:i/>
          <w:iCs/>
        </w:rPr>
        <w:t>Material Design</w:t>
      </w:r>
      <w:r w:rsidR="00DF48AC">
        <w:t xml:space="preserve"> da Google.</w:t>
      </w:r>
    </w:p>
    <w:p w14:paraId="54C42A7B" w14:textId="4DFC9909" w:rsidR="00DF48AC" w:rsidRDefault="00DF48AC">
      <w:r>
        <w:t xml:space="preserve">Para o </w:t>
      </w:r>
      <w:proofErr w:type="spellStart"/>
      <w:r w:rsidRPr="005B582B">
        <w:rPr>
          <w:i/>
          <w:iCs/>
        </w:rPr>
        <w:t>back</w:t>
      </w:r>
      <w:r w:rsidR="00C3177A">
        <w:rPr>
          <w:i/>
          <w:iCs/>
        </w:rPr>
        <w:t>-</w:t>
      </w:r>
      <w:r w:rsidRPr="005B582B">
        <w:rPr>
          <w:i/>
          <w:iCs/>
        </w:rPr>
        <w:t>end</w:t>
      </w:r>
      <w:proofErr w:type="spellEnd"/>
      <w:r>
        <w:t xml:space="preserve"> foi utilizado o</w:t>
      </w:r>
      <w:r w:rsidR="00646DE8">
        <w:t xml:space="preserve"> </w:t>
      </w:r>
      <w:r w:rsidR="00646DE8" w:rsidRPr="005B582B">
        <w:rPr>
          <w:i/>
          <w:iCs/>
        </w:rPr>
        <w:t>framework</w:t>
      </w:r>
      <w:r>
        <w:t xml:space="preserve"> </w:t>
      </w:r>
      <w:proofErr w:type="spellStart"/>
      <w:r>
        <w:t>Laravel</w:t>
      </w:r>
      <w:proofErr w:type="spellEnd"/>
      <w:r w:rsidR="00C3177A">
        <w:t>,</w:t>
      </w:r>
      <w:r>
        <w:t xml:space="preserve"> na versão </w:t>
      </w:r>
      <w:r w:rsidR="00646DE8" w:rsidRPr="00646DE8">
        <w:t>5.5.44</w:t>
      </w:r>
      <w:r w:rsidR="00C3177A">
        <w:t>,</w:t>
      </w:r>
      <w:r w:rsidR="00646DE8">
        <w:t xml:space="preserve"> com o PHP na versão 7.2.13. Foi utilizado </w:t>
      </w:r>
      <w:r w:rsidR="00C3177A">
        <w:t xml:space="preserve">ainda </w:t>
      </w:r>
      <w:r w:rsidR="00646DE8">
        <w:t xml:space="preserve">o XAMPP que é a junção do Servidor Apache, o PHP e o MySQL. Como dito na </w:t>
      </w:r>
      <w:r w:rsidR="00646DE8" w:rsidRPr="00596E44">
        <w:rPr>
          <w:highlight w:val="yellow"/>
        </w:rPr>
        <w:t>seção x</w:t>
      </w:r>
      <w:r w:rsidR="00C3177A">
        <w:t>, o</w:t>
      </w:r>
      <w:r w:rsidR="00646DE8">
        <w:t xml:space="preserve"> </w:t>
      </w:r>
      <w:proofErr w:type="spellStart"/>
      <w:r w:rsidR="00646DE8">
        <w:t>Laravel</w:t>
      </w:r>
      <w:proofErr w:type="spellEnd"/>
      <w:r w:rsidR="00646DE8">
        <w:t xml:space="preserve"> foi utilizado como API</w:t>
      </w:r>
      <w:r w:rsidR="00C3177A">
        <w:t>,</w:t>
      </w:r>
      <w:r w:rsidR="00646DE8">
        <w:t xml:space="preserve"> sendo o intermédio entre o </w:t>
      </w:r>
      <w:r w:rsidR="00646DE8" w:rsidRPr="00596E44">
        <w:rPr>
          <w:i/>
        </w:rPr>
        <w:t>front</w:t>
      </w:r>
      <w:r w:rsidR="00C3177A">
        <w:rPr>
          <w:i/>
        </w:rPr>
        <w:t>-</w:t>
      </w:r>
      <w:proofErr w:type="spellStart"/>
      <w:r w:rsidR="00646DE8" w:rsidRPr="00596E44">
        <w:rPr>
          <w:i/>
        </w:rPr>
        <w: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1BE264E6" w:rsidR="00554CCC" w:rsidRDefault="00554CCC">
      <w:r>
        <w:t xml:space="preserve">Para a modelagem de processos, </w:t>
      </w:r>
      <w:r w:rsidR="00C3177A">
        <w:t>utilizou-se</w:t>
      </w:r>
      <w:r>
        <w:t xml:space="preserve">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diversos tipos de extensão, como </w:t>
      </w:r>
      <w:r w:rsidR="00C3177A">
        <w:t>.</w:t>
      </w:r>
      <w:r>
        <w:t>png</w:t>
      </w:r>
      <w:r w:rsidR="004D32E9">
        <w:t>, além de oferecer todos esses recursos de maneira gratuita</w:t>
      </w:r>
      <w:r>
        <w:t>.</w:t>
      </w:r>
      <w:r w:rsidR="004D32E9">
        <w:t xml:space="preserve"> </w:t>
      </w:r>
      <w:r>
        <w:t xml:space="preserve"> Essa validação </w:t>
      </w:r>
      <w:r>
        <w:lastRenderedPageBreak/>
        <w:t>ajuda a encontrar erros de modelagem, bem como erros de conexão entre as atividades do processo. Já para a modelagem de banco de dados relacional foi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2F27943A" w:rsidR="004D32E9" w:rsidRDefault="004D32E9">
      <w:r>
        <w:t>Quanto as tecnologias de codificação utilizadas</w:t>
      </w:r>
      <w:r w:rsidR="00C3177A">
        <w:t xml:space="preserve"> há</w:t>
      </w:r>
      <w:r>
        <w:t xml:space="preserve"> duas distintas</w:t>
      </w:r>
      <w:r w:rsidR="00C3177A">
        <w:t>: u</w:t>
      </w:r>
      <w:r>
        <w:t xml:space="preserve">ma para o </w:t>
      </w:r>
      <w:r w:rsidRPr="00596E44">
        <w:rPr>
          <w:i/>
        </w:rPr>
        <w:t>front</w:t>
      </w:r>
      <w:r w:rsidR="00C3177A">
        <w:rPr>
          <w:i/>
        </w:rPr>
        <w:t>-</w:t>
      </w:r>
      <w:proofErr w:type="spellStart"/>
      <w:r w:rsidRPr="00596E44">
        <w:rPr>
          <w:i/>
        </w:rPr>
        <w:t>end</w:t>
      </w:r>
      <w:proofErr w:type="spellEnd"/>
      <w:r>
        <w:t xml:space="preserve"> e outra para o </w:t>
      </w:r>
      <w:proofErr w:type="spellStart"/>
      <w:r w:rsidRPr="00596E44">
        <w:rPr>
          <w:i/>
        </w:rPr>
        <w:t>back</w:t>
      </w:r>
      <w:proofErr w:type="spellEnd"/>
      <w:r w:rsidR="00C3177A">
        <w:rPr>
          <w:i/>
        </w:rPr>
        <w:t>-</w:t>
      </w:r>
      <w:r w:rsidRPr="00596E44">
        <w:rPr>
          <w:i/>
        </w:rPr>
        <w:t>end</w:t>
      </w:r>
      <w:r>
        <w:t xml:space="preserve">. </w:t>
      </w:r>
      <w:del w:id="1470" w:author="Ryan Lemos" w:date="2019-10-07T21:00:00Z">
        <w:r w:rsidDel="004D18C2">
          <w:delText xml:space="preserve">Para a primeira </w:delText>
        </w:r>
      </w:del>
      <w:ins w:id="1471" w:author="Ryan Lemos" w:date="2019-10-07T21:00:00Z">
        <w:r w:rsidR="004D18C2">
          <w:t>F</w:t>
        </w:r>
      </w:ins>
      <w:del w:id="1472" w:author="Ryan Lemos" w:date="2019-10-07T21:00:00Z">
        <w:r w:rsidDel="004D18C2">
          <w:delText>f</w:delText>
        </w:r>
      </w:del>
      <w:r>
        <w:t>oi</w:t>
      </w:r>
      <w:ins w:id="1473" w:author="Ryan Lemos" w:date="2019-10-07T21:00:00Z">
        <w:r w:rsidR="004D18C2">
          <w:t>-se</w:t>
        </w:r>
      </w:ins>
      <w:r w:rsidR="00C3177A">
        <w:t xml:space="preserve"> </w:t>
      </w:r>
      <w:del w:id="1474" w:author="Ryan Lemos" w:date="2019-10-07T21:00:00Z">
        <w:r w:rsidR="00C3177A" w:rsidDel="004D18C2">
          <w:delText>usado</w:delText>
        </w:r>
        <w:r w:rsidDel="004D18C2">
          <w:delText xml:space="preserve"> </w:delText>
        </w:r>
      </w:del>
      <w:ins w:id="1475" w:author="Ryan Lemos" w:date="2019-10-07T21:00:00Z">
        <w:r w:rsidR="004D18C2">
          <w:t xml:space="preserve">utilizado </w:t>
        </w:r>
      </w:ins>
      <w:r>
        <w:t>o</w:t>
      </w:r>
      <w:del w:id="1476" w:author="Ryan Lemos" w:date="2019-10-07T21:00:00Z">
        <w:r w:rsidDel="004D18C2">
          <w:delText xml:space="preserve"> </w:delText>
        </w:r>
        <w:commentRangeStart w:id="1477"/>
        <w:r w:rsidDel="004D18C2">
          <w:delText>Visual Studio Code</w:delText>
        </w:r>
      </w:del>
      <w:r>
        <w:t xml:space="preserve"> </w:t>
      </w:r>
      <w:commentRangeEnd w:id="1477"/>
      <w:r w:rsidR="00C3177A">
        <w:rPr>
          <w:rStyle w:val="Refdecomentrio"/>
        </w:rPr>
        <w:commentReference w:id="1477"/>
      </w:r>
      <w:commentRangeStart w:id="1478"/>
      <w:del w:id="1479" w:author="Ryan Lemos" w:date="2019-10-07T21:01:00Z">
        <w:r w:rsidDel="004D18C2">
          <w:delText>(</w:delText>
        </w:r>
      </w:del>
      <w:r>
        <w:t>VSCODE</w:t>
      </w:r>
      <w:commentRangeEnd w:id="1478"/>
      <w:r w:rsidR="005D3460">
        <w:rPr>
          <w:rStyle w:val="Refdecomentrio"/>
        </w:rPr>
        <w:commentReference w:id="1478"/>
      </w:r>
      <w:del w:id="1480" w:author="Ryan Lemos" w:date="2019-10-07T21:01:00Z">
        <w:r w:rsidDel="004D18C2">
          <w:delText>)</w:delText>
        </w:r>
      </w:del>
      <w:r>
        <w:t xml:space="preserve"> da Microsoft, pois apoia o desenvolvimento em </w:t>
      </w:r>
      <w:proofErr w:type="spellStart"/>
      <w:r>
        <w:t>TypeScript</w:t>
      </w:r>
      <w:proofErr w:type="spellEnd"/>
      <w:r>
        <w:t xml:space="preserve"> auxiliando em complementação de nomes de funções e pacotes. </w:t>
      </w:r>
      <w:ins w:id="1481" w:author="Ryan Lemos" w:date="2019-10-07T21:01:00Z">
        <w:r w:rsidR="004D18C2">
          <w:t>Também com extensões, como visto na seção x, foi possível que o VSCODE reconhecesse as funções PHP, além de form</w:t>
        </w:r>
      </w:ins>
      <w:ins w:id="1482" w:author="Ryan Lemos" w:date="2019-10-07T21:02:00Z">
        <w:r w:rsidR="004D18C2">
          <w:t>atar os códigos conforme os padrões do PHP.</w:t>
        </w:r>
      </w:ins>
      <w:ins w:id="1483" w:author="Ryan Lemos" w:date="2019-10-07T21:01:00Z">
        <w:r w:rsidR="004D18C2">
          <w:t xml:space="preserve"> </w:t>
        </w:r>
      </w:ins>
      <w:del w:id="1484" w:author="Ryan Lemos" w:date="2019-10-07T21:02:00Z">
        <w:r w:rsidDel="004D18C2">
          <w:delText xml:space="preserve">É uma solução gratuita e completa, pois conta com uma comunidade que desenvolve uma série de </w:delText>
        </w:r>
        <w:r w:rsidRPr="005B582B" w:rsidDel="004D18C2">
          <w:rPr>
            <w:i/>
            <w:iCs/>
          </w:rPr>
          <w:delText>plug</w:delText>
        </w:r>
        <w:r w:rsidR="00C3177A" w:rsidRPr="005B582B" w:rsidDel="004D18C2">
          <w:rPr>
            <w:i/>
            <w:iCs/>
          </w:rPr>
          <w:delText>-</w:delText>
        </w:r>
        <w:r w:rsidRPr="005B582B" w:rsidDel="004D18C2">
          <w:rPr>
            <w:i/>
            <w:iCs/>
          </w:rPr>
          <w:delText>ins</w:delText>
        </w:r>
        <w:r w:rsidDel="004D18C2">
          <w:delText xml:space="preserve"> que auxiliam vários processos de desenvolvimento. </w:delText>
        </w:r>
      </w:del>
      <w:del w:id="1485" w:author="Ryan Lemos" w:date="2019-10-07T21:00:00Z">
        <w:r w:rsidDel="004D18C2">
          <w:delText xml:space="preserve">Já para o </w:delText>
        </w:r>
        <w:r w:rsidRPr="00596E44" w:rsidDel="004D18C2">
          <w:rPr>
            <w:i/>
          </w:rPr>
          <w:delText>back</w:delText>
        </w:r>
        <w:r w:rsidR="00C3177A" w:rsidDel="004D18C2">
          <w:rPr>
            <w:i/>
          </w:rPr>
          <w:delText>-</w:delText>
        </w:r>
        <w:r w:rsidRPr="00596E44" w:rsidDel="004D18C2">
          <w:rPr>
            <w:i/>
          </w:rPr>
          <w:delText>end</w:delText>
        </w:r>
        <w:r w:rsidDel="004D18C2">
          <w:delText xml:space="preserve"> utilizou-se uma ferramenta paga chamada PHP Storm</w:delText>
        </w:r>
        <w:r w:rsidR="00C3177A" w:rsidDel="004D18C2">
          <w:delText>, p</w:delText>
        </w:r>
        <w:r w:rsidDel="004D18C2">
          <w:delText xml:space="preserve">orém há distribuição gratuita para estudantes até que concluam seus estudos. Ela oferece uma série de recursos que auxiliam o desenvolvimento, aumentando a produtividade e velocidade de desenvolvimento. </w:delText>
        </w:r>
      </w:del>
    </w:p>
    <w:p w14:paraId="5EDE27A9" w14:textId="77777777" w:rsidR="009A2E13" w:rsidRDefault="009A2E13"/>
    <w:p w14:paraId="40F197ED" w14:textId="77777777" w:rsidR="009A2E13" w:rsidRDefault="009A2E13" w:rsidP="00596E44">
      <w:pPr>
        <w:pStyle w:val="Ttulo2"/>
      </w:pPr>
      <w:bookmarkStart w:id="1486" w:name="_Toc21505887"/>
      <w:r>
        <w:t>Estruturação do sistema</w:t>
      </w:r>
      <w:bookmarkEnd w:id="1486"/>
    </w:p>
    <w:p w14:paraId="0F5E32CC" w14:textId="77777777" w:rsidR="009A2E13" w:rsidRDefault="009A2E13" w:rsidP="009A2E13"/>
    <w:p w14:paraId="2BCF6B77" w14:textId="7484F8D3" w:rsidR="009A2E13" w:rsidRDefault="009A2E13" w:rsidP="009A2E13">
      <w:r w:rsidRPr="005B582B">
        <w:t xml:space="preserve">Alguns modelos de dados e documentos foram utilizados para suportar o desenvolvimento do ambiente. Como modelos têm-se a modelagem de banco de dados e a modelagem de processos com o BPMN. Essas modelagens servem de auxílio ao desenvolvedor já que </w:t>
      </w:r>
      <w:r w:rsidR="00532250" w:rsidRPr="005B582B">
        <w:t xml:space="preserve">dão </w:t>
      </w:r>
      <w:r w:rsidRPr="005B582B">
        <w:t>uma visão acerca do problema a ser resolvido. Como documentação para o ambiente, seguindo o que é pregado pela metodologia XP, foram utilizados além das modelagens, as estórias de usuário e os testes</w:t>
      </w:r>
      <w:r w:rsidR="00532250" w:rsidRPr="005B582B">
        <w:t xml:space="preserve"> unitários</w:t>
      </w:r>
      <w:r w:rsidRPr="005B582B">
        <w:t>. Esses documentos são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1487" w:name="_Toc21505888"/>
      <w:r>
        <w:t>Diagrama de banco de dados</w:t>
      </w:r>
      <w:bookmarkEnd w:id="1487"/>
    </w:p>
    <w:p w14:paraId="22B4D6FC" w14:textId="77777777" w:rsidR="009A2E13" w:rsidRDefault="009A2E13" w:rsidP="009A2E13"/>
    <w:p w14:paraId="7CBA9CDA" w14:textId="77777777" w:rsidR="00511CE0" w:rsidRDefault="009A2E13" w:rsidP="00511CE0">
      <w:pPr>
        <w:rPr>
          <w:ins w:id="1488" w:author="Ryan Lemos" w:date="2019-10-09T09:51:00Z"/>
        </w:rPr>
      </w:pPr>
      <w:r w:rsidRPr="005B582B">
        <w:t>Através de entrevistas e estudo dos requisitos gerou-se um modelo de banco de dados do ambiente. Este modelo, por se tratar de um banco de dados relacional, vem explicitar as entidades e os seus relacionamentos.</w:t>
      </w:r>
      <w:ins w:id="1489" w:author="Ryan Lemos" w:date="2019-10-09T09:38:00Z">
        <w:r w:rsidR="00A57CA9">
          <w:t xml:space="preserve"> </w:t>
        </w:r>
      </w:ins>
      <w:del w:id="1490" w:author="Ryan Lemos" w:date="2019-10-09T09:38:00Z">
        <w:r w:rsidRPr="005B582B" w:rsidDel="00A57CA9">
          <w:delText xml:space="preserve"> Assim os próximos parágrafos explicam o significado de cada tabela e o seu motivo de relacionar com outras tabelas.</w:delText>
        </w:r>
      </w:del>
      <w:ins w:id="1491" w:author="Ryan Lemos" w:date="2019-10-09T09:45:00Z">
        <w:r w:rsidR="00511CE0">
          <w:t xml:space="preserve">A </w:t>
        </w:r>
        <w:r w:rsidR="00511CE0">
          <w:fldChar w:fldCharType="begin"/>
        </w:r>
        <w:r w:rsidR="00511CE0">
          <w:instrText xml:space="preserve"> REF _Ref21506616 \h </w:instrText>
        </w:r>
      </w:ins>
      <w:r w:rsidR="00511CE0">
        <w:fldChar w:fldCharType="separate"/>
      </w:r>
      <w:ins w:id="1492" w:author="Ryan Lemos" w:date="2019-10-09T09:45:00Z">
        <w:r w:rsidR="00511CE0">
          <w:t xml:space="preserve">Figura </w:t>
        </w:r>
        <w:r w:rsidR="00511CE0">
          <w:rPr>
            <w:noProof/>
          </w:rPr>
          <w:t>24</w:t>
        </w:r>
        <w:r w:rsidR="00511CE0" w:rsidDel="00EA672B">
          <w:rPr>
            <w:noProof/>
          </w:rPr>
          <w:t>26</w:t>
        </w:r>
        <w:r w:rsidR="00511CE0">
          <w:fldChar w:fldCharType="end"/>
        </w:r>
        <w:r w:rsidR="00511CE0">
          <w:t xml:space="preserve"> se trata da modelagem de banco de dados final da aplicação. </w:t>
        </w:r>
      </w:ins>
      <w:ins w:id="1493" w:author="Ryan Lemos" w:date="2019-10-09T09:46:00Z">
        <w:r w:rsidR="00511CE0">
          <w:t>Ela</w:t>
        </w:r>
      </w:ins>
      <w:ins w:id="1494" w:author="Ryan Lemos" w:date="2019-10-09T09:45:00Z">
        <w:r w:rsidR="00511CE0">
          <w:t xml:space="preserve"> contempla a gestão de eventos, turmas, usuários, menus, permissões, perfis, dúvidas, materiais, atividades, questões, alternativas e assuntos de questões.</w:t>
        </w:r>
      </w:ins>
      <w:ins w:id="1495" w:author="Ryan Lemos" w:date="2019-10-09T09:47:00Z">
        <w:r w:rsidR="00511CE0">
          <w:t xml:space="preserve"> Vale destacar que a modelagem serviu somente como apoio a documentação</w:t>
        </w:r>
      </w:ins>
      <w:ins w:id="1496" w:author="Ryan Lemos" w:date="2019-10-09T09:48:00Z">
        <w:r w:rsidR="00511CE0">
          <w:t xml:space="preserve"> e visualização das interações</w:t>
        </w:r>
      </w:ins>
      <w:ins w:id="1497" w:author="Ryan Lemos" w:date="2019-10-09T09:47:00Z">
        <w:r w:rsidR="00511CE0">
          <w:t xml:space="preserve"> do sistema</w:t>
        </w:r>
      </w:ins>
      <w:ins w:id="1498" w:author="Ryan Lemos" w:date="2019-10-09T09:48:00Z">
        <w:r w:rsidR="00511CE0">
          <w:t xml:space="preserve">. Como discutido na seção x, o </w:t>
        </w:r>
        <w:proofErr w:type="spellStart"/>
        <w:r w:rsidR="00511CE0">
          <w:t>Laravel</w:t>
        </w:r>
        <w:proofErr w:type="spellEnd"/>
        <w:r w:rsidR="00511CE0">
          <w:t>, framework utilizado para o desenvolvimento da aplicação, conta com uma funcionalidade chamada de migrações</w:t>
        </w:r>
      </w:ins>
      <w:ins w:id="1499" w:author="Ryan Lemos" w:date="2019-10-09T09:49:00Z">
        <w:r w:rsidR="00511CE0">
          <w:t>. Assim todas as mudanças na modelagem da base, eram feitas primeiro nos arquivos das migrações, para posteriormente serem alteradas no mo</w:t>
        </w:r>
      </w:ins>
      <w:ins w:id="1500" w:author="Ryan Lemos" w:date="2019-10-09T09:50:00Z">
        <w:r w:rsidR="00511CE0">
          <w:t xml:space="preserve">delo. Optou-se por essa alternativa, por acreditar que agilizaria o processo de desenvolvimento, tendo em vista que caso algum campo fosse alterado, a migração sofreria uma mudança </w:t>
        </w:r>
      </w:ins>
      <w:ins w:id="1501" w:author="Ryan Lemos" w:date="2019-10-09T09:51:00Z">
        <w:r w:rsidR="00511CE0">
          <w:t xml:space="preserve">e não teria que ficar alterando a modelagem a todo momento. </w:t>
        </w:r>
      </w:ins>
      <w:del w:id="1502" w:author="Ryan Lemos" w:date="2019-10-09T09:43:00Z">
        <w:r w:rsidRPr="005B582B" w:rsidDel="00511CE0">
          <w:delText xml:space="preserve"> </w:delText>
        </w:r>
      </w:del>
    </w:p>
    <w:p w14:paraId="57C04D14" w14:textId="77777777" w:rsidR="00511CE0" w:rsidRDefault="00511CE0" w:rsidP="00511CE0">
      <w:pPr>
        <w:rPr>
          <w:ins w:id="1503" w:author="Ryan Lemos" w:date="2019-10-09T09:51:00Z"/>
        </w:rPr>
      </w:pPr>
    </w:p>
    <w:p w14:paraId="21672C59" w14:textId="77777777" w:rsidR="005B293B" w:rsidRDefault="00511CE0" w:rsidP="005B293B">
      <w:pPr>
        <w:rPr>
          <w:ins w:id="1504" w:author="Ryan Lemos" w:date="2019-10-09T10:07:00Z"/>
        </w:rPr>
      </w:pPr>
      <w:ins w:id="1505" w:author="Ryan Lemos" w:date="2019-10-09T09:51:00Z">
        <w:r>
          <w:t>Uma outra caraterística visível, é que</w:t>
        </w:r>
      </w:ins>
      <w:ins w:id="1506" w:author="Ryan Lemos" w:date="2019-10-09T09:52:00Z">
        <w:r>
          <w:t xml:space="preserve"> os nomes</w:t>
        </w:r>
      </w:ins>
      <w:ins w:id="1507" w:author="Ryan Lemos" w:date="2019-10-09T09:51:00Z">
        <w:r>
          <w:t xml:space="preserve"> </w:t>
        </w:r>
      </w:ins>
      <w:ins w:id="1508" w:author="Ryan Lemos" w:date="2019-10-09T09:52:00Z">
        <w:r>
          <w:t>d</w:t>
        </w:r>
      </w:ins>
      <w:ins w:id="1509" w:author="Ryan Lemos" w:date="2019-10-09T09:51:00Z">
        <w:r>
          <w:t>as tabelas estão tod</w:t>
        </w:r>
      </w:ins>
      <w:ins w:id="1510" w:author="Ryan Lemos" w:date="2019-10-09T09:52:00Z">
        <w:r>
          <w:t xml:space="preserve">os em inglês. Isso se deu pelo fato de que se seguiu o padrão do </w:t>
        </w:r>
        <w:proofErr w:type="spellStart"/>
        <w:r>
          <w:t>Laravel</w:t>
        </w:r>
        <w:proofErr w:type="spellEnd"/>
        <w:r>
          <w:t xml:space="preserve"> para nomeação de tabelas. Pois por exemplo, </w:t>
        </w:r>
      </w:ins>
      <w:ins w:id="1511" w:author="Ryan Lemos" w:date="2019-10-09T09:53:00Z">
        <w:r>
          <w:t>quando</w:t>
        </w:r>
        <w:r w:rsidR="00B23593">
          <w:t xml:space="preserve"> se cria um </w:t>
        </w:r>
      </w:ins>
      <w:proofErr w:type="spellStart"/>
      <w:ins w:id="1512" w:author="Ryan Lemos" w:date="2019-10-09T09:54:00Z">
        <w:r w:rsidR="00B23593">
          <w:t>M</w:t>
        </w:r>
      </w:ins>
      <w:ins w:id="1513" w:author="Ryan Lemos" w:date="2019-10-09T09:53:00Z">
        <w:r w:rsidR="00B23593">
          <w:t>odel</w:t>
        </w:r>
      </w:ins>
      <w:proofErr w:type="spellEnd"/>
      <w:ins w:id="1514" w:author="Ryan Lemos" w:date="2019-10-09T09:54:00Z">
        <w:r w:rsidR="00B23593">
          <w:t xml:space="preserve"> no </w:t>
        </w:r>
        <w:proofErr w:type="spellStart"/>
        <w:r w:rsidR="00B23593">
          <w:t>Laravel</w:t>
        </w:r>
      </w:ins>
      <w:proofErr w:type="spellEnd"/>
      <w:ins w:id="1515" w:author="Ryan Lemos" w:date="2019-10-09T09:53:00Z">
        <w:r w:rsidR="00B23593">
          <w:t xml:space="preserve"> </w:t>
        </w:r>
      </w:ins>
      <w:ins w:id="1516" w:author="Ryan Lemos" w:date="2019-10-09T09:54:00Z">
        <w:r w:rsidR="00B23593">
          <w:t xml:space="preserve">com o nome </w:t>
        </w:r>
        <w:proofErr w:type="spellStart"/>
        <w:r w:rsidR="00B23593" w:rsidRPr="00B23593">
          <w:rPr>
            <w:i/>
            <w:iCs/>
            <w:rPrChange w:id="1517" w:author="Ryan Lemos" w:date="2019-10-09T09:54:00Z">
              <w:rPr/>
            </w:rPrChange>
          </w:rPr>
          <w:t>User</w:t>
        </w:r>
        <w:proofErr w:type="spellEnd"/>
        <w:r w:rsidR="00B23593">
          <w:t xml:space="preserve">, o </w:t>
        </w:r>
        <w:proofErr w:type="spellStart"/>
        <w:r w:rsidR="00B23593">
          <w:t>Laravel</w:t>
        </w:r>
        <w:proofErr w:type="spellEnd"/>
        <w:r w:rsidR="00B23593">
          <w:t xml:space="preserve"> deduz que o nome da tabela seja </w:t>
        </w:r>
      </w:ins>
      <w:proofErr w:type="spellStart"/>
      <w:ins w:id="1518" w:author="Ryan Lemos" w:date="2019-10-09T09:55:00Z">
        <w:r w:rsidR="00B23593" w:rsidRPr="00B23593">
          <w:rPr>
            <w:i/>
            <w:iCs/>
            <w:rPrChange w:id="1519" w:author="Ryan Lemos" w:date="2019-10-09T09:55:00Z">
              <w:rPr/>
            </w:rPrChange>
          </w:rPr>
          <w:t>Users</w:t>
        </w:r>
        <w:proofErr w:type="spellEnd"/>
        <w:r w:rsidR="00B23593">
          <w:t xml:space="preserve"> sempre no plural.</w:t>
        </w:r>
      </w:ins>
      <w:ins w:id="1520" w:author="Ryan Lemos" w:date="2019-10-09T09:56:00Z">
        <w:r w:rsidR="00B23593">
          <w:t xml:space="preserve"> O framework entende as tabelas no plural no idioma inglês, tome-se o exempl</w:t>
        </w:r>
      </w:ins>
      <w:ins w:id="1521" w:author="Ryan Lemos" w:date="2019-10-09T09:57:00Z">
        <w:r w:rsidR="00B23593">
          <w:t>o da tabela de atividades da modelagem (</w:t>
        </w:r>
        <w:proofErr w:type="spellStart"/>
        <w:r w:rsidR="00B23593" w:rsidRPr="00B23593">
          <w:rPr>
            <w:i/>
            <w:iCs/>
            <w:rPrChange w:id="1522" w:author="Ryan Lemos" w:date="2019-10-09T09:57:00Z">
              <w:rPr/>
            </w:rPrChange>
          </w:rPr>
          <w:t>activities</w:t>
        </w:r>
        <w:proofErr w:type="spellEnd"/>
        <w:r w:rsidR="00B23593">
          <w:t xml:space="preserve">, </w:t>
        </w:r>
        <w:r w:rsidR="00B23593">
          <w:fldChar w:fldCharType="begin"/>
        </w:r>
        <w:r w:rsidR="00B23593">
          <w:instrText xml:space="preserve"> REF _Ref21506616 \h </w:instrText>
        </w:r>
      </w:ins>
      <w:r w:rsidR="00B23593">
        <w:fldChar w:fldCharType="separate"/>
      </w:r>
      <w:ins w:id="1523" w:author="Ryan Lemos" w:date="2019-10-09T09:57:00Z">
        <w:r w:rsidR="00B23593">
          <w:t xml:space="preserve">Figura </w:t>
        </w:r>
        <w:r w:rsidR="00B23593">
          <w:rPr>
            <w:noProof/>
          </w:rPr>
          <w:t>24</w:t>
        </w:r>
        <w:r w:rsidR="00B23593">
          <w:fldChar w:fldCharType="end"/>
        </w:r>
        <w:r w:rsidR="00B23593">
          <w:t>)</w:t>
        </w:r>
      </w:ins>
      <w:ins w:id="1524" w:author="Ryan Lemos" w:date="2019-10-09T09:58:00Z">
        <w:r w:rsidR="00B23593">
          <w:t xml:space="preserve">. O nome do </w:t>
        </w:r>
        <w:proofErr w:type="spellStart"/>
        <w:r w:rsidR="00B23593">
          <w:t>Model</w:t>
        </w:r>
        <w:proofErr w:type="spellEnd"/>
        <w:r w:rsidR="00B23593">
          <w:t xml:space="preserve"> é </w:t>
        </w:r>
        <w:proofErr w:type="spellStart"/>
        <w:r w:rsidR="00B23593" w:rsidRPr="00B23593">
          <w:rPr>
            <w:i/>
            <w:iCs/>
            <w:rPrChange w:id="1525" w:author="Ryan Lemos" w:date="2019-10-09T09:58:00Z">
              <w:rPr/>
            </w:rPrChange>
          </w:rPr>
          <w:t>Activity</w:t>
        </w:r>
        <w:proofErr w:type="spellEnd"/>
        <w:r w:rsidR="00B23593">
          <w:t>, porém sozinho o Laravel deduz o nome para o p</w:t>
        </w:r>
      </w:ins>
      <w:ins w:id="1526" w:author="Ryan Lemos" w:date="2019-10-09T09:59:00Z">
        <w:r w:rsidR="00B23593">
          <w:t>lural na língua inglesa. Toma-se o exemplo da tabela de questões, se fosse utilizado no idioma português u</w:t>
        </w:r>
      </w:ins>
      <w:ins w:id="1527" w:author="Ryan Lemos" w:date="2019-10-09T10:00:00Z">
        <w:r w:rsidR="00B23593">
          <w:t xml:space="preserve">m possível nome do </w:t>
        </w:r>
        <w:proofErr w:type="spellStart"/>
        <w:r w:rsidR="00B23593">
          <w:t>Model</w:t>
        </w:r>
        <w:proofErr w:type="spellEnd"/>
        <w:r w:rsidR="00B23593">
          <w:t xml:space="preserve"> seria </w:t>
        </w:r>
        <w:proofErr w:type="spellStart"/>
        <w:r w:rsidR="00B23593">
          <w:t>Questao</w:t>
        </w:r>
        <w:proofErr w:type="spellEnd"/>
        <w:r w:rsidR="00B23593">
          <w:t xml:space="preserve">, sem acentos. Porém ao converter o </w:t>
        </w:r>
        <w:proofErr w:type="spellStart"/>
        <w:r w:rsidR="00B23593">
          <w:t>Laravel</w:t>
        </w:r>
        <w:proofErr w:type="spellEnd"/>
        <w:r w:rsidR="00B23593">
          <w:t xml:space="preserve"> deduziria que o nome da tabela seria ‘</w:t>
        </w:r>
        <w:proofErr w:type="spellStart"/>
        <w:r w:rsidR="00B23593">
          <w:t>questaos</w:t>
        </w:r>
        <w:proofErr w:type="spellEnd"/>
        <w:r w:rsidR="00B23593">
          <w:t>’.</w:t>
        </w:r>
      </w:ins>
      <w:ins w:id="1528" w:author="Ryan Lemos" w:date="2019-10-09T09:58:00Z">
        <w:r w:rsidR="00B23593">
          <w:t xml:space="preserve"> </w:t>
        </w:r>
      </w:ins>
      <w:ins w:id="1529" w:author="Ryan Lemos" w:date="2019-10-09T09:55:00Z">
        <w:r w:rsidR="00B23593">
          <w:t xml:space="preserve"> Isso pode ser alterado por meio de</w:t>
        </w:r>
      </w:ins>
      <w:ins w:id="1530" w:author="Ryan Lemos" w:date="2019-10-09T09:56:00Z">
        <w:r w:rsidR="00B23593">
          <w:t xml:space="preserve"> uma variável </w:t>
        </w:r>
      </w:ins>
      <w:ins w:id="1531" w:author="Ryan Lemos" w:date="2019-10-09T09:55:00Z">
        <w:r w:rsidR="00B23593">
          <w:t xml:space="preserve">do </w:t>
        </w:r>
      </w:ins>
      <w:proofErr w:type="spellStart"/>
      <w:ins w:id="1532" w:author="Ryan Lemos" w:date="2019-10-09T09:56:00Z">
        <w:r w:rsidR="00B23593">
          <w:t>M</w:t>
        </w:r>
      </w:ins>
      <w:ins w:id="1533" w:author="Ryan Lemos" w:date="2019-10-09T09:55:00Z">
        <w:r w:rsidR="00B23593">
          <w:t>odel</w:t>
        </w:r>
      </w:ins>
      <w:proofErr w:type="spellEnd"/>
      <w:ins w:id="1534" w:author="Ryan Lemos" w:date="2019-10-09T09:56:00Z">
        <w:r w:rsidR="00B23593">
          <w:t xml:space="preserve"> chamada de </w:t>
        </w:r>
        <w:proofErr w:type="spellStart"/>
        <w:r w:rsidR="00B23593" w:rsidRPr="00B23593">
          <w:rPr>
            <w:i/>
            <w:iCs/>
            <w:rPrChange w:id="1535" w:author="Ryan Lemos" w:date="2019-10-09T09:56:00Z">
              <w:rPr/>
            </w:rPrChange>
          </w:rPr>
          <w:t>table</w:t>
        </w:r>
        <w:proofErr w:type="spellEnd"/>
        <w:r w:rsidR="00B23593">
          <w:t>.</w:t>
        </w:r>
      </w:ins>
      <w:ins w:id="1536" w:author="Ryan Lemos" w:date="2019-10-09T10:01:00Z">
        <w:r w:rsidR="00B23593">
          <w:t xml:space="preserve"> Porém, novamente a fim de garantir uma maior velocidade no desenvolvimento, optou-se por manter o padrão adotado pelo </w:t>
        </w:r>
        <w:proofErr w:type="spellStart"/>
        <w:r w:rsidR="00B23593">
          <w:t>Laravel</w:t>
        </w:r>
        <w:proofErr w:type="spellEnd"/>
        <w:r w:rsidR="00B23593">
          <w:t>.</w:t>
        </w:r>
      </w:ins>
      <w:ins w:id="1537" w:author="Ryan Lemos" w:date="2019-10-09T10:07:00Z">
        <w:r w:rsidR="005B293B">
          <w:t xml:space="preserve"> </w:t>
        </w:r>
      </w:ins>
    </w:p>
    <w:p w14:paraId="07FCB4FF" w14:textId="43912D38" w:rsidR="005B293B" w:rsidRPr="00F74B19" w:rsidRDefault="005B293B" w:rsidP="005B293B">
      <w:pPr>
        <w:rPr>
          <w:rPrChange w:id="1538" w:author="Ryan Lemos" w:date="2019-10-09T10:09:00Z">
            <w:rPr/>
          </w:rPrChange>
        </w:rPr>
        <w:sectPr w:rsidR="005B293B" w:rsidRPr="00F74B19" w:rsidSect="00C1350C">
          <w:headerReference w:type="default" r:id="rId45"/>
          <w:pgSz w:w="11906" w:h="16838"/>
          <w:pgMar w:top="1701" w:right="1134" w:bottom="1134" w:left="1701" w:header="1134" w:footer="567" w:gutter="0"/>
          <w:cols w:space="708"/>
          <w:docGrid w:linePitch="360"/>
        </w:sectPr>
        <w:pPrChange w:id="1539" w:author="Ryan Lemos" w:date="2019-10-09T10:06:00Z">
          <w:pPr/>
        </w:pPrChange>
      </w:pPr>
      <w:ins w:id="1540" w:author="Ryan Lemos" w:date="2019-10-09T10:07:00Z">
        <w:r>
          <w:t xml:space="preserve">Para </w:t>
        </w:r>
        <w:r w:rsidR="00F74B19">
          <w:t>se ade</w:t>
        </w:r>
      </w:ins>
      <w:ins w:id="1541" w:author="Ryan Lemos" w:date="2019-10-09T10:08:00Z">
        <w:r w:rsidR="00F74B19">
          <w:t xml:space="preserve">quar ao modelo de permissões, descrito pela seção x, que é baseado em papéis ou perfis e a esses perfis permissões, gerou-se a tabela de </w:t>
        </w:r>
      </w:ins>
      <w:ins w:id="1542" w:author="Ryan Lemos" w:date="2019-10-09T10:09:00Z">
        <w:r w:rsidR="00F74B19">
          <w:t>perfis (</w:t>
        </w:r>
        <w:r w:rsidR="00F74B19" w:rsidRPr="00F74B19">
          <w:rPr>
            <w:i/>
            <w:iCs/>
            <w:rPrChange w:id="1543" w:author="Ryan Lemos" w:date="2019-10-09T10:09:00Z">
              <w:rPr/>
            </w:rPrChange>
          </w:rPr>
          <w:t>roles</w:t>
        </w:r>
        <w:r w:rsidR="00F74B19">
          <w:t>) e de permissões (</w:t>
        </w:r>
        <w:proofErr w:type="spellStart"/>
        <w:r w:rsidR="00F74B19" w:rsidRPr="00F74B19">
          <w:rPr>
            <w:i/>
            <w:iCs/>
            <w:rPrChange w:id="1544" w:author="Ryan Lemos" w:date="2019-10-09T10:09:00Z">
              <w:rPr/>
            </w:rPrChange>
          </w:rPr>
          <w:t>permissions</w:t>
        </w:r>
        <w:proofErr w:type="spellEnd"/>
        <w:r w:rsidR="00F74B19">
          <w:t>)</w:t>
        </w:r>
      </w:ins>
      <w:ins w:id="1545" w:author="Ryan Lemos" w:date="2019-10-09T10:10:00Z">
        <w:r w:rsidR="00F74B19">
          <w:t xml:space="preserve">. Na tabela de perfis optou-se pela implementação de um campo de verificação (chamado de </w:t>
        </w:r>
        <w:proofErr w:type="spellStart"/>
        <w:r w:rsidR="00F74B19">
          <w:t>is_admin</w:t>
        </w:r>
        <w:proofErr w:type="spellEnd"/>
        <w:r w:rsidR="00F74B19">
          <w:t>). Esse campo serve para indicar se o perfil tem acesso total a</w:t>
        </w:r>
      </w:ins>
      <w:ins w:id="1546" w:author="Ryan Lemos" w:date="2019-10-09T10:11:00Z">
        <w:r w:rsidR="00F74B19">
          <w:t xml:space="preserve"> todas as funcionalidades da aplicação. Sendo assim as permissões totais (ou de administrador)</w:t>
        </w:r>
      </w:ins>
      <w:ins w:id="1547" w:author="Ryan Lemos" w:date="2019-10-09T10:12:00Z">
        <w:r w:rsidR="00CF264A">
          <w:t xml:space="preserve"> não ficam associadas unicamente a um perfil, podendo ser definido a quais perfis podem ter esse tipo de </w:t>
        </w:r>
      </w:ins>
      <w:ins w:id="1548" w:author="Ryan Lemos" w:date="2019-10-09T10:13:00Z">
        <w:r w:rsidR="00CF264A">
          <w:t>acesso.</w:t>
        </w:r>
      </w:ins>
      <w:bookmarkStart w:id="1549" w:name="_GoBack"/>
      <w:bookmarkEnd w:id="1549"/>
    </w:p>
    <w:p w14:paraId="77489A0D" w14:textId="03835348" w:rsidR="008C4A0B" w:rsidRDefault="008C4A0B" w:rsidP="00B70A30">
      <w:pPr>
        <w:pStyle w:val="Legenda"/>
        <w:keepNext/>
      </w:pPr>
      <w:bookmarkStart w:id="1550" w:name="_Ref21506616"/>
      <w:r>
        <w:lastRenderedPageBreak/>
        <w:t xml:space="preserve">Figura </w:t>
      </w:r>
      <w:r w:rsidR="002D50FD">
        <w:fldChar w:fldCharType="begin"/>
      </w:r>
      <w:r w:rsidR="002D50FD">
        <w:instrText xml:space="preserve"> SEQ Figura \* ARABIC </w:instrText>
      </w:r>
      <w:r w:rsidR="002D50FD">
        <w:fldChar w:fldCharType="separate"/>
      </w:r>
      <w:ins w:id="1551" w:author="Ryan Lemos" w:date="2019-10-09T09:44:00Z">
        <w:r w:rsidR="00511CE0">
          <w:rPr>
            <w:noProof/>
          </w:rPr>
          <w:t>24</w:t>
        </w:r>
      </w:ins>
      <w:del w:id="1552" w:author="Ryan Lemos" w:date="2019-10-07T11:05:00Z">
        <w:r w:rsidR="00D343FF" w:rsidDel="00EA672B">
          <w:rPr>
            <w:noProof/>
          </w:rPr>
          <w:delText>26</w:delText>
        </w:r>
      </w:del>
      <w:r w:rsidR="002D50FD">
        <w:rPr>
          <w:noProof/>
        </w:rPr>
        <w:fldChar w:fldCharType="end"/>
      </w:r>
      <w:bookmarkEnd w:id="1550"/>
      <w:r>
        <w:t xml:space="preserve"> - Diagrama da base de dados do ambiente</w:t>
      </w:r>
    </w:p>
    <w:p w14:paraId="03A3123D" w14:textId="770D80CB" w:rsidR="00017D8C" w:rsidRDefault="00017D8C" w:rsidP="005B582B">
      <w:pPr>
        <w:ind w:firstLine="0"/>
        <w:jc w:val="center"/>
      </w:pPr>
      <w:commentRangeStart w:id="1553"/>
      <w:r>
        <w:rPr>
          <w:noProof/>
        </w:rPr>
        <w:drawing>
          <wp:inline distT="0" distB="0" distL="0" distR="0" wp14:anchorId="6DE0CB00" wp14:editId="19DC62E6">
            <wp:extent cx="8959023" cy="5158740"/>
            <wp:effectExtent l="0" t="0" r="0" b="381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6">
                      <a:extLst>
                        <a:ext uri="{28A0092B-C50C-407E-A947-70E740481C1C}">
                          <a14:useLocalDpi xmlns:a14="http://schemas.microsoft.com/office/drawing/2010/main" val="0"/>
                        </a:ext>
                      </a:extLst>
                    </a:blip>
                    <a:stretch>
                      <a:fillRect/>
                    </a:stretch>
                  </pic:blipFill>
                  <pic:spPr>
                    <a:xfrm>
                      <a:off x="0" y="0"/>
                      <a:ext cx="9018961" cy="5193253"/>
                    </a:xfrm>
                    <a:prstGeom prst="rect">
                      <a:avLst/>
                    </a:prstGeom>
                  </pic:spPr>
                </pic:pic>
              </a:graphicData>
            </a:graphic>
          </wp:inline>
        </w:drawing>
      </w:r>
      <w:commentRangeEnd w:id="1553"/>
      <w:r w:rsidR="005C4E6B">
        <w:rPr>
          <w:rStyle w:val="Refdecomentrio"/>
        </w:rPr>
        <w:commentReference w:id="1553"/>
      </w:r>
    </w:p>
    <w:p w14:paraId="0667C014" w14:textId="6F2F3200" w:rsidR="008C4A0B" w:rsidRDefault="008C4A0B" w:rsidP="00B70A30">
      <w:pPr>
        <w:pStyle w:val="Fontes"/>
      </w:pPr>
      <w:r>
        <w:t xml:space="preserve">Fonte: PRÓPRIA, utilizando o </w:t>
      </w:r>
      <w:proofErr w:type="spellStart"/>
      <w:r>
        <w:t>MySQLWorkbench</w:t>
      </w:r>
      <w:proofErr w:type="spellEnd"/>
      <w:r>
        <w:t>.</w:t>
      </w:r>
    </w:p>
    <w:p w14:paraId="288BF466" w14:textId="21FF5859" w:rsidR="00017D8C" w:rsidRDefault="00017D8C" w:rsidP="009A2E13">
      <w:pPr>
        <w:ind w:firstLine="0"/>
        <w:sectPr w:rsidR="00017D8C" w:rsidSect="005B582B">
          <w:headerReference w:type="default" r:id="rId47"/>
          <w:pgSz w:w="16838" w:h="11906" w:orient="landscape"/>
          <w:pgMar w:top="1701" w:right="1701" w:bottom="1134" w:left="1134" w:header="1134" w:footer="567" w:gutter="0"/>
          <w:cols w:space="708"/>
          <w:docGrid w:linePitch="360"/>
        </w:sectPr>
      </w:pPr>
    </w:p>
    <w:p w14:paraId="11A2C0A7" w14:textId="77777777" w:rsidR="009A2E13" w:rsidRDefault="009A2E13" w:rsidP="00596E44">
      <w:pPr>
        <w:pStyle w:val="Ttulo2"/>
      </w:pPr>
      <w:bookmarkStart w:id="1554" w:name="_Toc21505889"/>
      <w:r>
        <w:lastRenderedPageBreak/>
        <w:t>Diagrama de processos</w:t>
      </w:r>
      <w:bookmarkEnd w:id="1554"/>
    </w:p>
    <w:p w14:paraId="2BC587C8" w14:textId="77777777" w:rsidR="009A2E13" w:rsidRDefault="009A2E13" w:rsidP="009A2E13"/>
    <w:p w14:paraId="7D55B990" w14:textId="25C29D39" w:rsidR="007216C5" w:rsidRDefault="009A2E13" w:rsidP="00596E44">
      <w:pPr>
        <w:ind w:firstLine="0"/>
      </w:pPr>
      <w:r w:rsidRPr="00596E44">
        <w:rPr>
          <w:highlight w:val="cyan"/>
        </w:rPr>
        <w:t xml:space="preserve">Para o primeiro release,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w:t>
      </w:r>
      <w:r w:rsidRPr="005B582B">
        <w:rPr>
          <w:i/>
          <w:iCs/>
          <w:highlight w:val="cyan"/>
        </w:rPr>
        <w:t>menus</w:t>
      </w:r>
      <w:r w:rsidRPr="00596E44">
        <w:rPr>
          <w:highlight w:val="cyan"/>
        </w:rPr>
        <w:t xml:space="preserve">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8"/>
          <w:pgSz w:w="11906" w:h="16838"/>
          <w:pgMar w:top="1701" w:right="1134" w:bottom="1134" w:left="1701" w:header="1134" w:footer="567" w:gutter="0"/>
          <w:cols w:space="708"/>
          <w:docGrid w:linePitch="360"/>
        </w:sectPr>
      </w:pPr>
    </w:p>
    <w:p w14:paraId="27107286" w14:textId="3252FB85" w:rsidR="008C4A0B" w:rsidRDefault="008C4A0B" w:rsidP="00B70A30">
      <w:pPr>
        <w:pStyle w:val="Legenda"/>
        <w:keepNext/>
      </w:pPr>
      <w:r>
        <w:lastRenderedPageBreak/>
        <w:t xml:space="preserve">Figura </w:t>
      </w:r>
      <w:r w:rsidR="002D50FD">
        <w:fldChar w:fldCharType="begin"/>
      </w:r>
      <w:r w:rsidR="002D50FD">
        <w:instrText xml:space="preserve"> SEQ Figura \* ARABIC </w:instrText>
      </w:r>
      <w:r w:rsidR="002D50FD">
        <w:fldChar w:fldCharType="separate"/>
      </w:r>
      <w:ins w:id="1555" w:author="Ryan Lemos" w:date="2019-10-09T09:44:00Z">
        <w:r w:rsidR="00511CE0">
          <w:rPr>
            <w:noProof/>
          </w:rPr>
          <w:t>25</w:t>
        </w:r>
      </w:ins>
      <w:del w:id="1556" w:author="Ryan Lemos" w:date="2019-10-07T11:05:00Z">
        <w:r w:rsidR="00D343FF" w:rsidDel="00EA672B">
          <w:rPr>
            <w:noProof/>
          </w:rPr>
          <w:delText>27</w:delText>
        </w:r>
      </w:del>
      <w:r w:rsidR="002D50FD">
        <w:rPr>
          <w:noProof/>
        </w:rPr>
        <w:fldChar w:fldCharType="end"/>
      </w:r>
      <w:r>
        <w:t xml:space="preserve"> - Diagrama de processos do primeiro release</w:t>
      </w:r>
    </w:p>
    <w:p w14:paraId="564CF12A" w14:textId="51239011" w:rsidR="007216C5" w:rsidRDefault="009C658F" w:rsidP="00596E44">
      <w:pPr>
        <w:spacing w:line="240" w:lineRule="auto"/>
        <w:ind w:firstLine="0"/>
        <w:jc w:val="center"/>
        <w:outlineLvl w:val="9"/>
      </w:pPr>
      <w:r>
        <w:rPr>
          <w:noProof/>
        </w:rPr>
        <w:drawing>
          <wp:inline distT="0" distB="0" distL="0" distR="0" wp14:anchorId="7C371CEE" wp14:editId="0BA70A5B">
            <wp:extent cx="8199120" cy="531662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07781" cy="5322237"/>
                    </a:xfrm>
                    <a:prstGeom prst="rect">
                      <a:avLst/>
                    </a:prstGeom>
                    <a:noFill/>
                    <a:ln>
                      <a:noFill/>
                    </a:ln>
                  </pic:spPr>
                </pic:pic>
              </a:graphicData>
            </a:graphic>
          </wp:inline>
        </w:drawing>
      </w:r>
    </w:p>
    <w:p w14:paraId="5C5AAA8D" w14:textId="49ADAB70" w:rsidR="008C4A0B" w:rsidRDefault="008C4A0B" w:rsidP="00B70A30">
      <w:pPr>
        <w:pStyle w:val="Fontes"/>
      </w:pPr>
      <w:r>
        <w:t xml:space="preserve">Fonte: PRÓPRIA, utilizando o </w:t>
      </w:r>
      <w:proofErr w:type="spellStart"/>
      <w:r>
        <w:t>bizagi</w:t>
      </w:r>
      <w:proofErr w:type="spellEnd"/>
      <w:r>
        <w:t xml:space="preserve"> </w:t>
      </w:r>
      <w:proofErr w:type="spellStart"/>
      <w:r>
        <w:t>Modeler</w:t>
      </w:r>
      <w:proofErr w:type="spellEnd"/>
      <w:r>
        <w:t>.</w:t>
      </w:r>
    </w:p>
    <w:p w14:paraId="673394B2" w14:textId="7C777CB9" w:rsidR="008C4A0B" w:rsidRDefault="008C4A0B" w:rsidP="00B70A30">
      <w:pPr>
        <w:pStyle w:val="Legenda"/>
        <w:keepNext/>
      </w:pPr>
      <w:r>
        <w:lastRenderedPageBreak/>
        <w:t xml:space="preserve">Figura </w:t>
      </w:r>
      <w:r w:rsidR="002D50FD">
        <w:fldChar w:fldCharType="begin"/>
      </w:r>
      <w:r w:rsidR="002D50FD">
        <w:instrText xml:space="preserve"> SEQ Figura \* ARABIC </w:instrText>
      </w:r>
      <w:r w:rsidR="002D50FD">
        <w:fldChar w:fldCharType="separate"/>
      </w:r>
      <w:ins w:id="1557" w:author="Ryan Lemos" w:date="2019-10-09T09:44:00Z">
        <w:r w:rsidR="00511CE0">
          <w:rPr>
            <w:noProof/>
          </w:rPr>
          <w:t>26</w:t>
        </w:r>
      </w:ins>
      <w:del w:id="1558" w:author="Ryan Lemos" w:date="2019-10-07T11:05:00Z">
        <w:r w:rsidR="00D343FF" w:rsidDel="00EA672B">
          <w:rPr>
            <w:noProof/>
          </w:rPr>
          <w:delText>28</w:delText>
        </w:r>
      </w:del>
      <w:r w:rsidR="002D50FD">
        <w:rPr>
          <w:noProof/>
        </w:rPr>
        <w:fldChar w:fldCharType="end"/>
      </w:r>
      <w:r>
        <w:t xml:space="preserve"> - Diagrama de processos do segundo release</w:t>
      </w:r>
    </w:p>
    <w:p w14:paraId="4CEB2352" w14:textId="65F978D3" w:rsidR="0060102B" w:rsidRDefault="0060102B" w:rsidP="00596E44">
      <w:pPr>
        <w:spacing w:line="240" w:lineRule="auto"/>
        <w:ind w:firstLine="0"/>
        <w:jc w:val="center"/>
        <w:outlineLvl w:val="9"/>
      </w:pPr>
      <w:r>
        <w:rPr>
          <w:noProof/>
        </w:rPr>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50">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5AE4CB07" w14:textId="77777777" w:rsidR="008C4A0B" w:rsidRDefault="008C4A0B" w:rsidP="008C4A0B">
      <w:pPr>
        <w:pStyle w:val="Fontes"/>
      </w:pPr>
      <w:r>
        <w:t xml:space="preserve">Fonte: PRÓPRIA, utilizando o </w:t>
      </w:r>
      <w:proofErr w:type="spellStart"/>
      <w:r>
        <w:t>bizagi</w:t>
      </w:r>
      <w:proofErr w:type="spellEnd"/>
      <w:r>
        <w:t xml:space="preserve"> </w:t>
      </w:r>
      <w:proofErr w:type="spellStart"/>
      <w:r>
        <w:t>Modeler</w:t>
      </w:r>
      <w:proofErr w:type="spellEnd"/>
      <w:r>
        <w:t>.</w:t>
      </w:r>
    </w:p>
    <w:p w14:paraId="2E9D12BE" w14:textId="77777777" w:rsidR="008C4A0B" w:rsidRDefault="008C4A0B" w:rsidP="00596E44">
      <w:pPr>
        <w:spacing w:line="240" w:lineRule="auto"/>
        <w:ind w:firstLine="0"/>
        <w:jc w:val="center"/>
        <w:outlineLvl w:val="9"/>
      </w:pPr>
    </w:p>
    <w:p w14:paraId="4AD10E6F" w14:textId="77777777" w:rsidR="008C4A0B" w:rsidRDefault="008C4A0B" w:rsidP="00596E44">
      <w:pPr>
        <w:spacing w:line="240" w:lineRule="auto"/>
        <w:ind w:firstLine="0"/>
        <w:jc w:val="center"/>
        <w:outlineLvl w:val="9"/>
      </w:pPr>
    </w:p>
    <w:p w14:paraId="50E7C625" w14:textId="73B6E737" w:rsidR="008C4A0B" w:rsidRDefault="008C4A0B" w:rsidP="00596E44">
      <w:pPr>
        <w:spacing w:line="240" w:lineRule="auto"/>
        <w:ind w:firstLine="0"/>
        <w:jc w:val="center"/>
        <w:outlineLvl w:val="9"/>
        <w:sectPr w:rsidR="008C4A0B" w:rsidSect="007216C5">
          <w:pgSz w:w="16838" w:h="11906" w:orient="landscape"/>
          <w:pgMar w:top="1701" w:right="1701" w:bottom="1134" w:left="1134" w:header="1134" w:footer="567" w:gutter="0"/>
          <w:cols w:space="708"/>
          <w:docGrid w:linePitch="360"/>
        </w:sectPr>
      </w:pPr>
    </w:p>
    <w:p w14:paraId="5A4B8016" w14:textId="3F1A0C1E" w:rsidR="00273340" w:rsidRDefault="00273340" w:rsidP="009A2E13">
      <w:pPr>
        <w:pStyle w:val="Ttulo2"/>
      </w:pPr>
      <w:bookmarkStart w:id="1559" w:name="_Toc21505890"/>
      <w:r>
        <w:lastRenderedPageBreak/>
        <w:t xml:space="preserve">Padrões visuais da </w:t>
      </w:r>
      <w:commentRangeStart w:id="1560"/>
      <w:r>
        <w:t>aplicação</w:t>
      </w:r>
      <w:commentRangeEnd w:id="1560"/>
      <w:r>
        <w:rPr>
          <w:rStyle w:val="Refdecomentrio"/>
          <w:rFonts w:eastAsia="Calibri"/>
          <w:caps w:val="0"/>
        </w:rPr>
        <w:commentReference w:id="1560"/>
      </w:r>
      <w:bookmarkEnd w:id="1559"/>
    </w:p>
    <w:p w14:paraId="654FBFAD" w14:textId="3F793573" w:rsidR="007F2136" w:rsidRDefault="007F2136" w:rsidP="007F2136"/>
    <w:p w14:paraId="2804624F" w14:textId="7780AD41" w:rsidR="007F2136" w:rsidRPr="005074A5" w:rsidRDefault="007F2136" w:rsidP="005074A5">
      <w:r>
        <w:t>Buscando a melhoria na utilização, no terceiro release tentou-se padronizar visualmente a aplicação. Isso se deu buscando os conceitos de IHC, como visto na seção x. Padronizando o visual das interfaces acredita-se que o usuário se acostume com as interações com o sistema já que não se modificam a cada tela.</w:t>
      </w:r>
    </w:p>
    <w:p w14:paraId="3E3C861F" w14:textId="074D6FD3" w:rsidR="00DA6C7C" w:rsidRDefault="009A2E13">
      <w:r>
        <w:t xml:space="preserve"> </w:t>
      </w:r>
      <w:r w:rsidR="00DA6C7C">
        <w:t xml:space="preserve">Quase todos os botões do sistema, respeitam um padrão visual para facilitar na sua utilização. </w:t>
      </w:r>
      <w:r w:rsidR="007F2136">
        <w:t xml:space="preserve">Para confecção dos botões da aplicação utilizou-se os </w:t>
      </w:r>
      <w:commentRangeStart w:id="1561"/>
      <w:r w:rsidR="007F2136">
        <w:t xml:space="preserve">Material </w:t>
      </w:r>
      <w:proofErr w:type="spellStart"/>
      <w:r w:rsidR="007F2136" w:rsidRPr="005074A5">
        <w:rPr>
          <w:i/>
          <w:iCs/>
        </w:rPr>
        <w:t>Icons</w:t>
      </w:r>
      <w:commentRangeEnd w:id="1561"/>
      <w:proofErr w:type="spellEnd"/>
      <w:r w:rsidR="007F2136">
        <w:rPr>
          <w:rStyle w:val="Refdecomentrio"/>
        </w:rPr>
        <w:commentReference w:id="1561"/>
      </w:r>
      <w:r w:rsidR="007F2136">
        <w:t xml:space="preserve">. Os botões que não contém símbolos, são aqueles que a sua interação é um pouco mais complexa e apresentam o texto para indicar a ação que exercem. </w:t>
      </w:r>
      <w:r w:rsidR="00DA6C7C">
        <w:t xml:space="preserve">Porém caso o usuário tenha alguma dúvida sobre a ação que </w:t>
      </w:r>
      <w:r w:rsidR="007F2136">
        <w:t>um</w:t>
      </w:r>
      <w:r w:rsidR="00DA6C7C">
        <w:t xml:space="preserve"> botão faz e esteja utilizando pelo computador, basta passar o cursor do mouse sobre o botão que ele indicará qual é a ação que aquele botão faz, conforme a</w:t>
      </w:r>
      <w:r w:rsidR="007F2136">
        <w:t xml:space="preserve"> </w:t>
      </w:r>
      <w:r w:rsidR="007F2136">
        <w:fldChar w:fldCharType="begin"/>
      </w:r>
      <w:r w:rsidR="007F2136">
        <w:instrText xml:space="preserve"> REF _Ref20733598 \h </w:instrText>
      </w:r>
      <w:r w:rsidR="007F2136">
        <w:fldChar w:fldCharType="separate"/>
      </w:r>
      <w:ins w:id="1562" w:author="Ryan Lemos" w:date="2019-10-09T09:44:00Z">
        <w:r w:rsidR="00511CE0">
          <w:t xml:space="preserve">Figura </w:t>
        </w:r>
        <w:r w:rsidR="00511CE0">
          <w:rPr>
            <w:noProof/>
          </w:rPr>
          <w:t>27</w:t>
        </w:r>
        <w:r w:rsidR="00511CE0" w:rsidDel="00EA672B">
          <w:rPr>
            <w:noProof/>
          </w:rPr>
          <w:t>29</w:t>
        </w:r>
      </w:ins>
      <w:del w:id="1563" w:author="Ryan Lemos" w:date="2019-10-07T11:05:00Z">
        <w:r w:rsidR="00054B21" w:rsidDel="00EA672B">
          <w:delText xml:space="preserve">Figura </w:delText>
        </w:r>
        <w:r w:rsidR="00054B21" w:rsidDel="00EA672B">
          <w:rPr>
            <w:noProof/>
          </w:rPr>
          <w:delText>29</w:delText>
        </w:r>
      </w:del>
      <w:r w:rsidR="007F2136">
        <w:fldChar w:fldCharType="end"/>
      </w:r>
      <w:r w:rsidR="00DA6C7C">
        <w:t>:</w:t>
      </w:r>
    </w:p>
    <w:p w14:paraId="32F2321F" w14:textId="77777777" w:rsidR="00DA6C7C" w:rsidRDefault="00DA6C7C" w:rsidP="00DA6C7C"/>
    <w:p w14:paraId="738CCC75" w14:textId="0F0110CE" w:rsidR="0069744B" w:rsidRDefault="0069744B" w:rsidP="005074A5">
      <w:pPr>
        <w:pStyle w:val="Legenda"/>
        <w:keepNext/>
      </w:pPr>
      <w:bookmarkStart w:id="1564" w:name="_Ref20733598"/>
      <w:r>
        <w:t xml:space="preserve">Figura </w:t>
      </w:r>
      <w:r w:rsidR="002D50FD">
        <w:fldChar w:fldCharType="begin"/>
      </w:r>
      <w:r w:rsidR="002D50FD">
        <w:instrText xml:space="preserve"> SEQ Figura \* ARABIC </w:instrText>
      </w:r>
      <w:r w:rsidR="002D50FD">
        <w:fldChar w:fldCharType="separate"/>
      </w:r>
      <w:ins w:id="1565" w:author="Ryan Lemos" w:date="2019-10-09T09:44:00Z">
        <w:r w:rsidR="00511CE0">
          <w:rPr>
            <w:noProof/>
          </w:rPr>
          <w:t>27</w:t>
        </w:r>
      </w:ins>
      <w:del w:id="1566" w:author="Ryan Lemos" w:date="2019-10-07T11:05:00Z">
        <w:r w:rsidR="00D343FF" w:rsidDel="00EA672B">
          <w:rPr>
            <w:noProof/>
          </w:rPr>
          <w:delText>29</w:delText>
        </w:r>
      </w:del>
      <w:r w:rsidR="002D50FD">
        <w:rPr>
          <w:noProof/>
        </w:rPr>
        <w:fldChar w:fldCharType="end"/>
      </w:r>
      <w:bookmarkEnd w:id="1564"/>
      <w:r>
        <w:t xml:space="preserve"> - Auxílio na utilização dos botões</w:t>
      </w:r>
    </w:p>
    <w:p w14:paraId="1079A775" w14:textId="77777777" w:rsidR="00DA6C7C" w:rsidRDefault="00DA6C7C" w:rsidP="00DA6C7C">
      <w:pPr>
        <w:ind w:firstLine="0"/>
        <w:jc w:val="center"/>
      </w:pPr>
      <w:r>
        <w:rPr>
          <w:noProof/>
        </w:rPr>
        <w:drawing>
          <wp:inline distT="0" distB="0" distL="0" distR="0" wp14:anchorId="677D037F" wp14:editId="41FC2017">
            <wp:extent cx="2898102" cy="547255"/>
            <wp:effectExtent l="0" t="0" r="0" b="571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2619DEF7" w14:textId="77777777" w:rsidR="00DA6C7C" w:rsidRDefault="00DA6C7C" w:rsidP="00DA6C7C">
      <w:pPr>
        <w:ind w:firstLine="0"/>
        <w:jc w:val="center"/>
      </w:pPr>
    </w:p>
    <w:p w14:paraId="498B6AB1" w14:textId="120161E7" w:rsidR="00DA6C7C" w:rsidRDefault="00DA6C7C" w:rsidP="00DA6C7C">
      <w:r>
        <w:t>Em exceção ao botão de notificações conforme visto n</w:t>
      </w:r>
      <w:r w:rsidR="007F2136">
        <w:t xml:space="preserve">a </w:t>
      </w:r>
      <w:r w:rsidR="007F2136">
        <w:fldChar w:fldCharType="begin"/>
      </w:r>
      <w:r w:rsidR="007F2136">
        <w:instrText xml:space="preserve"> REF _Ref20733598 \h </w:instrText>
      </w:r>
      <w:r w:rsidR="007F2136">
        <w:fldChar w:fldCharType="separate"/>
      </w:r>
      <w:ins w:id="1567" w:author="Ryan Lemos" w:date="2019-10-09T09:44:00Z">
        <w:r w:rsidR="00511CE0">
          <w:t xml:space="preserve">Figura </w:t>
        </w:r>
        <w:r w:rsidR="00511CE0">
          <w:rPr>
            <w:noProof/>
          </w:rPr>
          <w:t>27</w:t>
        </w:r>
        <w:r w:rsidR="00511CE0" w:rsidDel="00EA672B">
          <w:rPr>
            <w:noProof/>
          </w:rPr>
          <w:t>29</w:t>
        </w:r>
      </w:ins>
      <w:del w:id="1568" w:author="Ryan Lemos" w:date="2019-10-07T11:05:00Z">
        <w:r w:rsidR="00054B21" w:rsidDel="00EA672B">
          <w:delText xml:space="preserve">Figura </w:delText>
        </w:r>
        <w:r w:rsidR="00054B21" w:rsidDel="00EA672B">
          <w:rPr>
            <w:noProof/>
          </w:rPr>
          <w:delText>29</w:delText>
        </w:r>
      </w:del>
      <w:r w:rsidR="007F2136">
        <w:fldChar w:fldCharType="end"/>
      </w:r>
      <w:r>
        <w:t xml:space="preserve">, caso o botão encontre-se em uma cor cinza claro, significa que aquele botão espera que você digite algo válido para ser habilitado. </w:t>
      </w:r>
      <w:r w:rsidR="007F2136">
        <w:t xml:space="preserve">Um exemplo de um botão desabilitado é visto na </w:t>
      </w:r>
      <w:r w:rsidR="007F2136">
        <w:fldChar w:fldCharType="begin"/>
      </w:r>
      <w:r w:rsidR="007F2136">
        <w:instrText xml:space="preserve"> REF _Ref20733643 \h </w:instrText>
      </w:r>
      <w:r w:rsidR="007F2136">
        <w:fldChar w:fldCharType="separate"/>
      </w:r>
      <w:ins w:id="1569" w:author="Ryan Lemos" w:date="2019-10-09T09:44:00Z">
        <w:r w:rsidR="00511CE0">
          <w:t xml:space="preserve">Figura </w:t>
        </w:r>
        <w:r w:rsidR="00511CE0">
          <w:rPr>
            <w:noProof/>
          </w:rPr>
          <w:t>28</w:t>
        </w:r>
        <w:r w:rsidR="00511CE0" w:rsidDel="00EA672B">
          <w:rPr>
            <w:noProof/>
          </w:rPr>
          <w:t>30</w:t>
        </w:r>
      </w:ins>
      <w:del w:id="1570" w:author="Ryan Lemos" w:date="2019-10-07T11:05:00Z">
        <w:r w:rsidR="00054B21" w:rsidDel="00EA672B">
          <w:delText xml:space="preserve">Figura </w:delText>
        </w:r>
        <w:r w:rsidR="00054B21" w:rsidDel="00EA672B">
          <w:rPr>
            <w:noProof/>
          </w:rPr>
          <w:delText>30</w:delText>
        </w:r>
      </w:del>
      <w:r w:rsidR="007F2136">
        <w:fldChar w:fldCharType="end"/>
      </w:r>
      <w:r>
        <w:t>, o botão mais à esquerda está desabilitado:</w:t>
      </w:r>
    </w:p>
    <w:p w14:paraId="0488F4A7" w14:textId="77777777" w:rsidR="00DA6C7C" w:rsidRDefault="00DA6C7C" w:rsidP="00DA6C7C"/>
    <w:p w14:paraId="2F3AC27C" w14:textId="5EA560B1" w:rsidR="0069744B" w:rsidRDefault="0069744B" w:rsidP="005074A5">
      <w:pPr>
        <w:pStyle w:val="Legenda"/>
        <w:keepNext/>
      </w:pPr>
      <w:bookmarkStart w:id="1571" w:name="_Ref20733643"/>
      <w:r>
        <w:t xml:space="preserve">Figura </w:t>
      </w:r>
      <w:r w:rsidR="002D50FD">
        <w:fldChar w:fldCharType="begin"/>
      </w:r>
      <w:r w:rsidR="002D50FD">
        <w:instrText xml:space="preserve"> SEQ Figura \* ARABIC </w:instrText>
      </w:r>
      <w:r w:rsidR="002D50FD">
        <w:fldChar w:fldCharType="separate"/>
      </w:r>
      <w:ins w:id="1572" w:author="Ryan Lemos" w:date="2019-10-09T09:44:00Z">
        <w:r w:rsidR="00511CE0">
          <w:rPr>
            <w:noProof/>
          </w:rPr>
          <w:t>28</w:t>
        </w:r>
      </w:ins>
      <w:del w:id="1573" w:author="Ryan Lemos" w:date="2019-10-07T11:05:00Z">
        <w:r w:rsidR="00D343FF" w:rsidDel="00EA672B">
          <w:rPr>
            <w:noProof/>
          </w:rPr>
          <w:delText>30</w:delText>
        </w:r>
      </w:del>
      <w:r w:rsidR="002D50FD">
        <w:rPr>
          <w:noProof/>
        </w:rPr>
        <w:fldChar w:fldCharType="end"/>
      </w:r>
      <w:bookmarkEnd w:id="1571"/>
      <w:r>
        <w:t xml:space="preserve"> - Exemplo de botão desabilitado</w:t>
      </w:r>
    </w:p>
    <w:p w14:paraId="151E50CF" w14:textId="77777777" w:rsidR="00DA6C7C" w:rsidRDefault="00DA6C7C" w:rsidP="00DA6C7C">
      <w:pPr>
        <w:ind w:firstLine="0"/>
        <w:jc w:val="center"/>
      </w:pPr>
      <w:r>
        <w:rPr>
          <w:noProof/>
        </w:rPr>
        <w:drawing>
          <wp:inline distT="0" distB="0" distL="0" distR="0" wp14:anchorId="0067DCFD" wp14:editId="1460892D">
            <wp:extent cx="5160818" cy="1698468"/>
            <wp:effectExtent l="0" t="0" r="1905"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4294" cy="1706194"/>
                    </a:xfrm>
                    <a:prstGeom prst="rect">
                      <a:avLst/>
                    </a:prstGeom>
                    <a:noFill/>
                  </pic:spPr>
                </pic:pic>
              </a:graphicData>
            </a:graphic>
          </wp:inline>
        </w:drawing>
      </w:r>
    </w:p>
    <w:p w14:paraId="470EDA22" w14:textId="77777777" w:rsidR="00DA6C7C" w:rsidRDefault="00DA6C7C" w:rsidP="00DA6C7C">
      <w:pPr>
        <w:ind w:firstLine="0"/>
        <w:jc w:val="center"/>
      </w:pPr>
    </w:p>
    <w:p w14:paraId="1FD32864" w14:textId="109B16FC" w:rsidR="00DA6C7C" w:rsidRDefault="00DA6C7C">
      <w:r>
        <w:t>No momento que a digitação estiver completa e válida o botão se habilita, ganhando uma nova cor</w:t>
      </w:r>
      <w:r w:rsidR="007F2136">
        <w:t xml:space="preserve">, no caso verde, como na </w:t>
      </w:r>
      <w:r w:rsidR="007F2136">
        <w:fldChar w:fldCharType="begin"/>
      </w:r>
      <w:r w:rsidR="007F2136">
        <w:instrText xml:space="preserve"> REF _Ref20733676 \h </w:instrText>
      </w:r>
      <w:r w:rsidR="007F2136">
        <w:fldChar w:fldCharType="separate"/>
      </w:r>
      <w:ins w:id="1574" w:author="Ryan Lemos" w:date="2019-10-09T09:44:00Z">
        <w:r w:rsidR="00511CE0">
          <w:t xml:space="preserve">Figura </w:t>
        </w:r>
        <w:r w:rsidR="00511CE0">
          <w:rPr>
            <w:noProof/>
          </w:rPr>
          <w:t>29</w:t>
        </w:r>
        <w:r w:rsidR="00511CE0" w:rsidDel="00EA672B">
          <w:rPr>
            <w:noProof/>
          </w:rPr>
          <w:t>31</w:t>
        </w:r>
      </w:ins>
      <w:del w:id="1575"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Em momentos em que a validação dos </w:t>
      </w:r>
      <w:r w:rsidR="007F2136">
        <w:lastRenderedPageBreak/>
        <w:t xml:space="preserve">campos é mais complexa tem-se um texto de apoio para auxiliar no processo de preenchimento dos dados. Na </w:t>
      </w:r>
      <w:r w:rsidR="007F2136">
        <w:fldChar w:fldCharType="begin"/>
      </w:r>
      <w:r w:rsidR="007F2136">
        <w:instrText xml:space="preserve"> REF _Ref20733676 \h </w:instrText>
      </w:r>
      <w:r w:rsidR="007F2136">
        <w:fldChar w:fldCharType="separate"/>
      </w:r>
      <w:ins w:id="1576" w:author="Ryan Lemos" w:date="2019-10-09T09:44:00Z">
        <w:r w:rsidR="00511CE0">
          <w:t xml:space="preserve">Figura </w:t>
        </w:r>
        <w:r w:rsidR="00511CE0">
          <w:rPr>
            <w:noProof/>
          </w:rPr>
          <w:t>29</w:t>
        </w:r>
        <w:r w:rsidR="00511CE0" w:rsidDel="00EA672B">
          <w:rPr>
            <w:noProof/>
          </w:rPr>
          <w:t>31</w:t>
        </w:r>
      </w:ins>
      <w:del w:id="1577" w:author="Ryan Lemos" w:date="2019-10-07T11:05:00Z">
        <w:r w:rsidR="00054B21" w:rsidDel="00EA672B">
          <w:delText xml:space="preserve">Figura </w:delText>
        </w:r>
        <w:r w:rsidR="00054B21" w:rsidDel="00EA672B">
          <w:rPr>
            <w:noProof/>
          </w:rPr>
          <w:delText>31</w:delText>
        </w:r>
      </w:del>
      <w:r w:rsidR="007F2136">
        <w:fldChar w:fldCharType="end"/>
      </w:r>
      <w:r w:rsidR="007F2136">
        <w:t xml:space="preserve"> para que o botão fosse habilitado, o usuário deveria preencher os dois campos com o mesmo valor e com ao menos 6 caracteres.</w:t>
      </w:r>
    </w:p>
    <w:p w14:paraId="02C1363C" w14:textId="77777777" w:rsidR="00DA6C7C" w:rsidRDefault="00DA6C7C" w:rsidP="00DA6C7C"/>
    <w:p w14:paraId="3AEF1A87" w14:textId="25854D95" w:rsidR="0069744B" w:rsidRDefault="0069744B" w:rsidP="005074A5">
      <w:pPr>
        <w:pStyle w:val="Legenda"/>
        <w:keepNext/>
      </w:pPr>
      <w:bookmarkStart w:id="1578" w:name="_Ref20733676"/>
      <w:r>
        <w:t xml:space="preserve">Figura </w:t>
      </w:r>
      <w:r w:rsidR="002D50FD">
        <w:fldChar w:fldCharType="begin"/>
      </w:r>
      <w:r w:rsidR="002D50FD">
        <w:instrText xml:space="preserve"> SEQ Figura \* ARABIC </w:instrText>
      </w:r>
      <w:r w:rsidR="002D50FD">
        <w:fldChar w:fldCharType="separate"/>
      </w:r>
      <w:ins w:id="1579" w:author="Ryan Lemos" w:date="2019-10-09T09:44:00Z">
        <w:r w:rsidR="00511CE0">
          <w:rPr>
            <w:noProof/>
          </w:rPr>
          <w:t>29</w:t>
        </w:r>
      </w:ins>
      <w:del w:id="1580" w:author="Ryan Lemos" w:date="2019-10-07T11:05:00Z">
        <w:r w:rsidR="00D343FF" w:rsidDel="00EA672B">
          <w:rPr>
            <w:noProof/>
          </w:rPr>
          <w:delText>31</w:delText>
        </w:r>
      </w:del>
      <w:r w:rsidR="002D50FD">
        <w:rPr>
          <w:noProof/>
        </w:rPr>
        <w:fldChar w:fldCharType="end"/>
      </w:r>
      <w:bookmarkEnd w:id="1578"/>
      <w:r>
        <w:t xml:space="preserve"> - Exemplo de botão habilitado</w:t>
      </w:r>
    </w:p>
    <w:p w14:paraId="494A4E39" w14:textId="77777777" w:rsidR="00DA6C7C" w:rsidRDefault="00DA6C7C" w:rsidP="005074A5">
      <w:pPr>
        <w:ind w:firstLine="0"/>
        <w:jc w:val="center"/>
      </w:pPr>
      <w:r>
        <w:rPr>
          <w:noProof/>
        </w:rPr>
        <w:drawing>
          <wp:inline distT="0" distB="0" distL="0" distR="0" wp14:anchorId="2245F255" wp14:editId="72078A7D">
            <wp:extent cx="5250872" cy="2483420"/>
            <wp:effectExtent l="0" t="0" r="6985"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0815" cy="2502311"/>
                    </a:xfrm>
                    <a:prstGeom prst="rect">
                      <a:avLst/>
                    </a:prstGeom>
                  </pic:spPr>
                </pic:pic>
              </a:graphicData>
            </a:graphic>
          </wp:inline>
        </w:drawing>
      </w:r>
    </w:p>
    <w:p w14:paraId="46878D6D" w14:textId="77777777" w:rsidR="00DA6C7C" w:rsidRDefault="00DA6C7C" w:rsidP="005074A5">
      <w:pPr>
        <w:ind w:firstLine="0"/>
      </w:pPr>
    </w:p>
    <w:p w14:paraId="5949661D" w14:textId="225AFA2C" w:rsidR="00DA6C7C" w:rsidRDefault="00DA6C7C" w:rsidP="005074A5">
      <w:pPr>
        <w:pStyle w:val="Ttulo3"/>
      </w:pPr>
      <w:bookmarkStart w:id="1581" w:name="_Toc21505891"/>
      <w:r>
        <w:t>Bot</w:t>
      </w:r>
      <w:r w:rsidR="006C7E48">
        <w:t>ões de ação</w:t>
      </w:r>
      <w:bookmarkEnd w:id="1581"/>
    </w:p>
    <w:p w14:paraId="6FDF465E" w14:textId="77777777" w:rsidR="00DA6C7C" w:rsidRPr="00AE4137" w:rsidRDefault="00DA6C7C" w:rsidP="00DA6C7C"/>
    <w:p w14:paraId="639B6A33" w14:textId="164D90E8" w:rsidR="00DA6C7C" w:rsidRDefault="006C7E48" w:rsidP="00DA6C7C">
      <w:pPr>
        <w:rPr>
          <w:ins w:id="1582" w:author="Ryan Lemos" w:date="2019-10-07T09:10:00Z"/>
        </w:rPr>
      </w:pPr>
      <w:r>
        <w:t xml:space="preserve">O primeiro botão se trata do botão de salvar um registro. </w:t>
      </w:r>
      <w:r w:rsidR="00DA6C7C">
        <w:t>Quando habilitado o botão de salvar, é indicado pelo ícone de disquete na cor verde, conforme a</w:t>
      </w:r>
      <w:r w:rsidR="007F2136">
        <w:t xml:space="preserve"> </w:t>
      </w:r>
      <w:r w:rsidR="007F2136">
        <w:fldChar w:fldCharType="begin"/>
      </w:r>
      <w:r w:rsidR="007F2136">
        <w:instrText xml:space="preserve"> REF _Ref20733793 \h </w:instrText>
      </w:r>
      <w:r w:rsidR="007F2136">
        <w:fldChar w:fldCharType="separate"/>
      </w:r>
      <w:ins w:id="1583" w:author="Ryan Lemos" w:date="2019-10-09T09:44:00Z">
        <w:r w:rsidR="00511CE0">
          <w:t xml:space="preserve">Figura </w:t>
        </w:r>
        <w:r w:rsidR="00511CE0">
          <w:rPr>
            <w:noProof/>
          </w:rPr>
          <w:t>30</w:t>
        </w:r>
        <w:r w:rsidR="00511CE0" w:rsidDel="00EA672B">
          <w:rPr>
            <w:noProof/>
          </w:rPr>
          <w:t>32</w:t>
        </w:r>
      </w:ins>
      <w:del w:id="1584" w:author="Ryan Lemos" w:date="2019-10-07T11:05:00Z">
        <w:r w:rsidR="00054B21" w:rsidDel="00EA672B">
          <w:delText xml:space="preserve">Figura </w:delText>
        </w:r>
        <w:r w:rsidR="00054B21" w:rsidDel="00EA672B">
          <w:rPr>
            <w:noProof/>
          </w:rPr>
          <w:delText>32</w:delText>
        </w:r>
      </w:del>
      <w:r w:rsidR="007F2136">
        <w:fldChar w:fldCharType="end"/>
      </w:r>
      <w:r w:rsidR="00DA6C7C">
        <w:t>:</w:t>
      </w:r>
    </w:p>
    <w:p w14:paraId="3A25D072" w14:textId="77777777" w:rsidR="00DC21E5" w:rsidRDefault="00DC21E5" w:rsidP="00DA6C7C"/>
    <w:p w14:paraId="720E8B43" w14:textId="66E76561" w:rsidR="0069744B" w:rsidRDefault="0069744B" w:rsidP="005074A5">
      <w:pPr>
        <w:pStyle w:val="Legenda"/>
        <w:keepNext/>
      </w:pPr>
      <w:bookmarkStart w:id="1585" w:name="_Ref20733793"/>
      <w:r>
        <w:t xml:space="preserve">Figura </w:t>
      </w:r>
      <w:r w:rsidR="002D50FD">
        <w:fldChar w:fldCharType="begin"/>
      </w:r>
      <w:r w:rsidR="002D50FD">
        <w:instrText xml:space="preserve"> SEQ Figura \* ARABIC </w:instrText>
      </w:r>
      <w:r w:rsidR="002D50FD">
        <w:fldChar w:fldCharType="separate"/>
      </w:r>
      <w:ins w:id="1586" w:author="Ryan Lemos" w:date="2019-10-09T09:44:00Z">
        <w:r w:rsidR="00511CE0">
          <w:rPr>
            <w:noProof/>
          </w:rPr>
          <w:t>30</w:t>
        </w:r>
      </w:ins>
      <w:del w:id="1587" w:author="Ryan Lemos" w:date="2019-10-07T11:05:00Z">
        <w:r w:rsidR="00D343FF" w:rsidDel="00EA672B">
          <w:rPr>
            <w:noProof/>
          </w:rPr>
          <w:delText>32</w:delText>
        </w:r>
      </w:del>
      <w:r w:rsidR="002D50FD">
        <w:rPr>
          <w:noProof/>
        </w:rPr>
        <w:fldChar w:fldCharType="end"/>
      </w:r>
      <w:bookmarkEnd w:id="1585"/>
      <w:r>
        <w:t xml:space="preserve"> - Botão salvar habilitado</w:t>
      </w:r>
    </w:p>
    <w:p w14:paraId="5C460FA6" w14:textId="77777777" w:rsidR="00DA6C7C" w:rsidRDefault="00DA6C7C" w:rsidP="00DA6C7C">
      <w:pPr>
        <w:ind w:firstLine="0"/>
        <w:jc w:val="center"/>
      </w:pPr>
      <w:r>
        <w:rPr>
          <w:noProof/>
        </w:rPr>
        <w:drawing>
          <wp:inline distT="0" distB="0" distL="0" distR="0" wp14:anchorId="551160C8" wp14:editId="4FA35D26">
            <wp:extent cx="928255" cy="545166"/>
            <wp:effectExtent l="0" t="0" r="5715"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36092" cy="549769"/>
                    </a:xfrm>
                    <a:prstGeom prst="rect">
                      <a:avLst/>
                    </a:prstGeom>
                  </pic:spPr>
                </pic:pic>
              </a:graphicData>
            </a:graphic>
          </wp:inline>
        </w:drawing>
      </w:r>
    </w:p>
    <w:p w14:paraId="06D34D71" w14:textId="43D73A61" w:rsidR="00DA6C7C" w:rsidRDefault="00DA6C7C" w:rsidP="00DA6C7C">
      <w:pPr>
        <w:rPr>
          <w:ins w:id="1588" w:author="Ryan Lemos" w:date="2019-10-07T09:10:00Z"/>
        </w:rPr>
      </w:pPr>
      <w:r>
        <w:t>Caso esteja desabilitado, o botão fica na cor cinza claro com o mesmo símbolo de disquete, conforme a</w:t>
      </w:r>
      <w:r w:rsidR="007F2136">
        <w:t xml:space="preserve"> </w:t>
      </w:r>
      <w:r w:rsidR="007F2136">
        <w:fldChar w:fldCharType="begin"/>
      </w:r>
      <w:r w:rsidR="007F2136">
        <w:instrText xml:space="preserve"> REF _Ref20733811 \h </w:instrText>
      </w:r>
      <w:r w:rsidR="007F2136">
        <w:fldChar w:fldCharType="separate"/>
      </w:r>
      <w:ins w:id="1589" w:author="Ryan Lemos" w:date="2019-10-09T09:44:00Z">
        <w:r w:rsidR="00511CE0">
          <w:t xml:space="preserve">Figura </w:t>
        </w:r>
        <w:r w:rsidR="00511CE0">
          <w:rPr>
            <w:noProof/>
          </w:rPr>
          <w:t>31</w:t>
        </w:r>
        <w:r w:rsidR="00511CE0" w:rsidDel="00EA672B">
          <w:rPr>
            <w:noProof/>
          </w:rPr>
          <w:t>33</w:t>
        </w:r>
      </w:ins>
      <w:del w:id="1590" w:author="Ryan Lemos" w:date="2019-10-07T11:05:00Z">
        <w:r w:rsidR="00054B21" w:rsidDel="00EA672B">
          <w:delText xml:space="preserve">Figura </w:delText>
        </w:r>
        <w:r w:rsidR="00054B21" w:rsidDel="00EA672B">
          <w:rPr>
            <w:noProof/>
          </w:rPr>
          <w:delText>33</w:delText>
        </w:r>
      </w:del>
      <w:r w:rsidR="007F2136">
        <w:fldChar w:fldCharType="end"/>
      </w:r>
      <w:r>
        <w:t>:</w:t>
      </w:r>
    </w:p>
    <w:p w14:paraId="29434BB1" w14:textId="77777777" w:rsidR="00DC21E5" w:rsidRDefault="00DC21E5" w:rsidP="00DA6C7C"/>
    <w:p w14:paraId="717303F3" w14:textId="4715DBBC" w:rsidR="0069744B" w:rsidRDefault="0069744B" w:rsidP="005074A5">
      <w:pPr>
        <w:pStyle w:val="Legenda"/>
        <w:keepNext/>
      </w:pPr>
      <w:bookmarkStart w:id="1591" w:name="_Ref20733811"/>
      <w:r>
        <w:t xml:space="preserve">Figura </w:t>
      </w:r>
      <w:r w:rsidR="002D50FD">
        <w:fldChar w:fldCharType="begin"/>
      </w:r>
      <w:r w:rsidR="002D50FD">
        <w:instrText xml:space="preserve"> SEQ Figura \* ARABIC </w:instrText>
      </w:r>
      <w:r w:rsidR="002D50FD">
        <w:fldChar w:fldCharType="separate"/>
      </w:r>
      <w:ins w:id="1592" w:author="Ryan Lemos" w:date="2019-10-09T09:44:00Z">
        <w:r w:rsidR="00511CE0">
          <w:rPr>
            <w:noProof/>
          </w:rPr>
          <w:t>31</w:t>
        </w:r>
      </w:ins>
      <w:del w:id="1593" w:author="Ryan Lemos" w:date="2019-10-07T11:05:00Z">
        <w:r w:rsidR="00D343FF" w:rsidDel="00EA672B">
          <w:rPr>
            <w:noProof/>
          </w:rPr>
          <w:delText>33</w:delText>
        </w:r>
      </w:del>
      <w:r w:rsidR="002D50FD">
        <w:rPr>
          <w:noProof/>
        </w:rPr>
        <w:fldChar w:fldCharType="end"/>
      </w:r>
      <w:bookmarkEnd w:id="1591"/>
      <w:r>
        <w:t xml:space="preserve"> - Botão salvar desabilitado</w:t>
      </w:r>
    </w:p>
    <w:p w14:paraId="734E9E5F" w14:textId="7D341702" w:rsidR="00DA6C7C" w:rsidRDefault="00DA6C7C" w:rsidP="00DA6C7C">
      <w:pPr>
        <w:ind w:firstLine="0"/>
        <w:jc w:val="center"/>
      </w:pPr>
      <w:r>
        <w:rPr>
          <w:noProof/>
        </w:rPr>
        <w:drawing>
          <wp:inline distT="0" distB="0" distL="0" distR="0" wp14:anchorId="13A380B5" wp14:editId="7A249329">
            <wp:extent cx="893619" cy="458074"/>
            <wp:effectExtent l="0" t="0" r="1905"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08404" cy="465653"/>
                    </a:xfrm>
                    <a:prstGeom prst="rect">
                      <a:avLst/>
                    </a:prstGeom>
                  </pic:spPr>
                </pic:pic>
              </a:graphicData>
            </a:graphic>
          </wp:inline>
        </w:drawing>
      </w:r>
    </w:p>
    <w:p w14:paraId="2A1E96CD" w14:textId="4FF6064E" w:rsidR="00DA6C7C" w:rsidRDefault="007F2136" w:rsidP="005074A5">
      <w:r>
        <w:t xml:space="preserve">A utilização desse ícone para salvamento é utilizada em outros sistemas. Tanto que o nome do ícone remete a salvar um registro. Pensa-se que assim ao olhar para o botão, a </w:t>
      </w:r>
      <w:r>
        <w:lastRenderedPageBreak/>
        <w:t xml:space="preserve">experiência com outros sistemas que utilizaram o mesmo padrão visual, possa contribuir com a utilização do ambiente. </w:t>
      </w:r>
    </w:p>
    <w:p w14:paraId="728C0CB6" w14:textId="77777777" w:rsidR="00DA6C7C" w:rsidRPr="00C9030E" w:rsidRDefault="00DA6C7C" w:rsidP="00DA6C7C"/>
    <w:p w14:paraId="01D0A4F2" w14:textId="05ABDFAE" w:rsidR="00DA6C7C" w:rsidRDefault="00DA6C7C" w:rsidP="00DA6C7C">
      <w:r>
        <w:t>O botão de voltar</w:t>
      </w:r>
      <w:r w:rsidR="007F2136">
        <w:t xml:space="preserve"> para a tela anterior</w:t>
      </w:r>
      <w:r>
        <w:t xml:space="preserve"> é representado por um ícone de seta virada para a esquerda na cor cinza escuro conforme </w:t>
      </w:r>
      <w:r w:rsidR="007F2136">
        <w:t xml:space="preserve">demonstrado na </w:t>
      </w:r>
      <w:r w:rsidR="007F2136">
        <w:fldChar w:fldCharType="begin"/>
      </w:r>
      <w:r w:rsidR="007F2136">
        <w:instrText xml:space="preserve"> REF _Ref20733963 \h </w:instrText>
      </w:r>
      <w:r w:rsidR="007F2136">
        <w:fldChar w:fldCharType="separate"/>
      </w:r>
      <w:ins w:id="1594" w:author="Ryan Lemos" w:date="2019-10-09T09:44:00Z">
        <w:r w:rsidR="00511CE0">
          <w:t xml:space="preserve">Figura </w:t>
        </w:r>
        <w:r w:rsidR="00511CE0">
          <w:rPr>
            <w:noProof/>
          </w:rPr>
          <w:t>32</w:t>
        </w:r>
        <w:r w:rsidR="00511CE0" w:rsidDel="00EA672B">
          <w:rPr>
            <w:noProof/>
          </w:rPr>
          <w:t>34</w:t>
        </w:r>
      </w:ins>
      <w:del w:id="1595" w:author="Ryan Lemos" w:date="2019-10-07T11:05:00Z">
        <w:r w:rsidR="00054B21" w:rsidDel="00EA672B">
          <w:delText xml:space="preserve">Figura </w:delText>
        </w:r>
        <w:r w:rsidR="00054B21" w:rsidDel="00EA672B">
          <w:rPr>
            <w:noProof/>
          </w:rPr>
          <w:delText>34</w:delText>
        </w:r>
      </w:del>
      <w:r w:rsidR="007F2136">
        <w:fldChar w:fldCharType="end"/>
      </w:r>
      <w:r w:rsidR="007F2136">
        <w:t xml:space="preserve">. </w:t>
      </w:r>
    </w:p>
    <w:p w14:paraId="10F4FE4E" w14:textId="77777777" w:rsidR="007F2136" w:rsidRDefault="007F2136" w:rsidP="00DA6C7C"/>
    <w:p w14:paraId="086747F1" w14:textId="3E24B059" w:rsidR="0069744B" w:rsidRDefault="0069744B" w:rsidP="005074A5">
      <w:pPr>
        <w:pStyle w:val="Legenda"/>
        <w:keepNext/>
      </w:pPr>
      <w:bookmarkStart w:id="1596" w:name="_Ref20733963"/>
      <w:r>
        <w:t xml:space="preserve">Figura </w:t>
      </w:r>
      <w:r w:rsidR="002D50FD">
        <w:fldChar w:fldCharType="begin"/>
      </w:r>
      <w:r w:rsidR="002D50FD">
        <w:instrText xml:space="preserve"> SEQ Figura \* ARABIC </w:instrText>
      </w:r>
      <w:r w:rsidR="002D50FD">
        <w:fldChar w:fldCharType="separate"/>
      </w:r>
      <w:ins w:id="1597" w:author="Ryan Lemos" w:date="2019-10-09T09:44:00Z">
        <w:r w:rsidR="00511CE0">
          <w:rPr>
            <w:noProof/>
          </w:rPr>
          <w:t>32</w:t>
        </w:r>
      </w:ins>
      <w:del w:id="1598" w:author="Ryan Lemos" w:date="2019-10-07T11:05:00Z">
        <w:r w:rsidR="00D343FF" w:rsidDel="00EA672B">
          <w:rPr>
            <w:noProof/>
          </w:rPr>
          <w:delText>34</w:delText>
        </w:r>
      </w:del>
      <w:r w:rsidR="002D50FD">
        <w:rPr>
          <w:noProof/>
        </w:rPr>
        <w:fldChar w:fldCharType="end"/>
      </w:r>
      <w:bookmarkEnd w:id="1596"/>
      <w:r>
        <w:t xml:space="preserve"> - Botão voltar</w:t>
      </w:r>
    </w:p>
    <w:p w14:paraId="4FA25915" w14:textId="03E51018" w:rsidR="00DA6C7C" w:rsidRDefault="00DA6C7C" w:rsidP="006C7E48">
      <w:pPr>
        <w:ind w:firstLine="0"/>
        <w:jc w:val="center"/>
      </w:pPr>
      <w:r>
        <w:rPr>
          <w:noProof/>
        </w:rPr>
        <w:drawing>
          <wp:inline distT="0" distB="0" distL="0" distR="0" wp14:anchorId="051A74F3" wp14:editId="251509F7">
            <wp:extent cx="858982" cy="535104"/>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8601" cy="541096"/>
                    </a:xfrm>
                    <a:prstGeom prst="rect">
                      <a:avLst/>
                    </a:prstGeom>
                  </pic:spPr>
                </pic:pic>
              </a:graphicData>
            </a:graphic>
          </wp:inline>
        </w:drawing>
      </w:r>
    </w:p>
    <w:p w14:paraId="05A725F0" w14:textId="77777777" w:rsidR="006C7E48" w:rsidRDefault="006C7E48" w:rsidP="005074A5">
      <w:pPr>
        <w:ind w:firstLine="0"/>
        <w:jc w:val="center"/>
      </w:pPr>
    </w:p>
    <w:p w14:paraId="22405C43" w14:textId="78EE47D7" w:rsidR="00DA6C7C" w:rsidRDefault="00DA6C7C" w:rsidP="00DA6C7C">
      <w:r>
        <w:t>Para as ações de editar um registro, responder uma atividade ou dúvida, e gerenciar uma turma é indicado por um botão com símbolo de lápis na cor azul. A única diferença dos botões de editar e responder para o botão gerenciar turma é que no de gerenciar turma a sua cor é um azul mais escuro com o efeito de pulsação</w:t>
      </w:r>
      <w:r w:rsidR="007F2136">
        <w:t xml:space="preserve"> como visto na </w:t>
      </w:r>
      <w:r w:rsidR="007F2136">
        <w:fldChar w:fldCharType="begin"/>
      </w:r>
      <w:r w:rsidR="007F2136">
        <w:instrText xml:space="preserve"> REF _Ref20734009 \h </w:instrText>
      </w:r>
      <w:r w:rsidR="007F2136">
        <w:fldChar w:fldCharType="separate"/>
      </w:r>
      <w:ins w:id="1599" w:author="Ryan Lemos" w:date="2019-10-09T09:44:00Z">
        <w:r w:rsidR="00511CE0">
          <w:t xml:space="preserve">Figura </w:t>
        </w:r>
        <w:r w:rsidR="00511CE0">
          <w:rPr>
            <w:noProof/>
          </w:rPr>
          <w:t>33</w:t>
        </w:r>
        <w:r w:rsidR="00511CE0" w:rsidDel="00EA672B">
          <w:rPr>
            <w:noProof/>
          </w:rPr>
          <w:t>35</w:t>
        </w:r>
      </w:ins>
      <w:del w:id="1600" w:author="Ryan Lemos" w:date="2019-10-07T11:05:00Z">
        <w:r w:rsidR="00054B21" w:rsidDel="00EA672B">
          <w:delText xml:space="preserve">Figura </w:delText>
        </w:r>
        <w:r w:rsidR="00054B21" w:rsidDel="00EA672B">
          <w:rPr>
            <w:noProof/>
          </w:rPr>
          <w:delText>35</w:delText>
        </w:r>
      </w:del>
      <w:r w:rsidR="007F2136">
        <w:fldChar w:fldCharType="end"/>
      </w:r>
      <w:r w:rsidR="007F2136">
        <w:t>.</w:t>
      </w:r>
    </w:p>
    <w:p w14:paraId="1A2043D1" w14:textId="77777777" w:rsidR="00DA6C7C" w:rsidRPr="00057164" w:rsidRDefault="00DA6C7C" w:rsidP="00DA6C7C">
      <w:r>
        <w:t xml:space="preserve"> </w:t>
      </w:r>
    </w:p>
    <w:p w14:paraId="21AB57AC" w14:textId="0A481F2D" w:rsidR="0069744B" w:rsidRDefault="0069744B" w:rsidP="005074A5">
      <w:pPr>
        <w:pStyle w:val="Legenda"/>
        <w:keepNext/>
      </w:pPr>
      <w:bookmarkStart w:id="1601" w:name="_Ref20734009"/>
      <w:r>
        <w:t xml:space="preserve">Figura </w:t>
      </w:r>
      <w:r w:rsidR="002D50FD">
        <w:fldChar w:fldCharType="begin"/>
      </w:r>
      <w:r w:rsidR="002D50FD">
        <w:instrText xml:space="preserve"> SEQ Figura \* ARABIC </w:instrText>
      </w:r>
      <w:r w:rsidR="002D50FD">
        <w:fldChar w:fldCharType="separate"/>
      </w:r>
      <w:ins w:id="1602" w:author="Ryan Lemos" w:date="2019-10-09T09:44:00Z">
        <w:r w:rsidR="00511CE0">
          <w:rPr>
            <w:noProof/>
          </w:rPr>
          <w:t>33</w:t>
        </w:r>
      </w:ins>
      <w:del w:id="1603" w:author="Ryan Lemos" w:date="2019-10-07T11:05:00Z">
        <w:r w:rsidR="00D343FF" w:rsidDel="00EA672B">
          <w:rPr>
            <w:noProof/>
          </w:rPr>
          <w:delText>35</w:delText>
        </w:r>
      </w:del>
      <w:r w:rsidR="002D50FD">
        <w:rPr>
          <w:noProof/>
        </w:rPr>
        <w:fldChar w:fldCharType="end"/>
      </w:r>
      <w:bookmarkEnd w:id="1601"/>
      <w:r>
        <w:t xml:space="preserve"> - Botão de edição</w:t>
      </w:r>
    </w:p>
    <w:p w14:paraId="62D67BB8" w14:textId="6E17BCC3" w:rsidR="00DA6C7C" w:rsidDel="00DC21E5" w:rsidRDefault="0069744B" w:rsidP="00DA6C7C">
      <w:pPr>
        <w:ind w:firstLine="0"/>
        <w:jc w:val="center"/>
        <w:rPr>
          <w:del w:id="1604" w:author="Ryan Lemos" w:date="2019-10-07T09:10:00Z"/>
        </w:rPr>
      </w:pPr>
      <w:r>
        <w:rPr>
          <w:noProof/>
        </w:rPr>
        <w:drawing>
          <wp:inline distT="0" distB="0" distL="0" distR="0" wp14:anchorId="1FB16473" wp14:editId="157E70D8">
            <wp:extent cx="935182" cy="458423"/>
            <wp:effectExtent l="0" t="0" r="0"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m título.png"/>
                    <pic:cNvPicPr/>
                  </pic:nvPicPr>
                  <pic:blipFill>
                    <a:blip r:embed="rId57">
                      <a:extLst>
                        <a:ext uri="{28A0092B-C50C-407E-A947-70E740481C1C}">
                          <a14:useLocalDpi xmlns:a14="http://schemas.microsoft.com/office/drawing/2010/main" val="0"/>
                        </a:ext>
                      </a:extLst>
                    </a:blip>
                    <a:stretch>
                      <a:fillRect/>
                    </a:stretch>
                  </pic:blipFill>
                  <pic:spPr>
                    <a:xfrm>
                      <a:off x="0" y="0"/>
                      <a:ext cx="941902" cy="461717"/>
                    </a:xfrm>
                    <a:prstGeom prst="rect">
                      <a:avLst/>
                    </a:prstGeom>
                  </pic:spPr>
                </pic:pic>
              </a:graphicData>
            </a:graphic>
          </wp:inline>
        </w:drawing>
      </w:r>
    </w:p>
    <w:p w14:paraId="352D0B0B" w14:textId="7EE2A47E" w:rsidR="00DA6C7C" w:rsidRDefault="00DA6C7C">
      <w:pPr>
        <w:ind w:firstLine="0"/>
        <w:jc w:val="center"/>
        <w:pPrChange w:id="1605" w:author="Ryan Lemos" w:date="2019-10-07T09:10:00Z">
          <w:pPr>
            <w:pStyle w:val="Ttulo3"/>
            <w:numPr>
              <w:ilvl w:val="0"/>
              <w:numId w:val="0"/>
            </w:numPr>
            <w:ind w:left="0" w:firstLine="0"/>
          </w:pPr>
        </w:pPrChange>
      </w:pPr>
    </w:p>
    <w:p w14:paraId="1C0D765F" w14:textId="77777777" w:rsidR="00DA6C7C" w:rsidRPr="008B2D67" w:rsidRDefault="00DA6C7C" w:rsidP="00DA6C7C"/>
    <w:p w14:paraId="4B82D807" w14:textId="13525312" w:rsidR="00DA6C7C" w:rsidRDefault="00DA6C7C" w:rsidP="00DA6C7C">
      <w:r>
        <w:t xml:space="preserve">Para os botões de exclusão, a cor do ícone é vermelha com o símbolo de uma lixeira, conforme visto na </w:t>
      </w:r>
      <w:r w:rsidR="007F2136">
        <w:fldChar w:fldCharType="begin"/>
      </w:r>
      <w:r w:rsidR="007F2136">
        <w:instrText xml:space="preserve"> REF _Ref20734034 \h </w:instrText>
      </w:r>
      <w:r w:rsidR="007F2136">
        <w:fldChar w:fldCharType="separate"/>
      </w:r>
      <w:ins w:id="1606" w:author="Ryan Lemos" w:date="2019-10-09T09:44:00Z">
        <w:r w:rsidR="00511CE0">
          <w:t xml:space="preserve">Figura </w:t>
        </w:r>
        <w:r w:rsidR="00511CE0">
          <w:rPr>
            <w:noProof/>
          </w:rPr>
          <w:t>34</w:t>
        </w:r>
        <w:r w:rsidR="00511CE0" w:rsidDel="00EA672B">
          <w:rPr>
            <w:noProof/>
          </w:rPr>
          <w:t>36</w:t>
        </w:r>
      </w:ins>
      <w:del w:id="1607" w:author="Ryan Lemos" w:date="2019-10-07T11:05:00Z">
        <w:r w:rsidR="00054B21" w:rsidDel="00EA672B">
          <w:delText xml:space="preserve">Figura </w:delText>
        </w:r>
        <w:r w:rsidR="00054B21" w:rsidDel="00EA672B">
          <w:rPr>
            <w:noProof/>
          </w:rPr>
          <w:delText>36</w:delText>
        </w:r>
      </w:del>
      <w:r w:rsidR="007F2136">
        <w:fldChar w:fldCharType="end"/>
      </w:r>
      <w:r>
        <w:t>.</w:t>
      </w:r>
      <w:r w:rsidR="007F2136">
        <w:t xml:space="preserve"> Esse também é outro padrão utilizado em outros sistemas, utilizando </w:t>
      </w:r>
      <w:proofErr w:type="gramStart"/>
      <w:r w:rsidR="007F2136">
        <w:t>a cor vermelha</w:t>
      </w:r>
      <w:proofErr w:type="gramEnd"/>
      <w:r w:rsidR="007F2136">
        <w:t xml:space="preserve"> como sendo um alerta para a ação, e o ícone de lixeira para significar a exclusão do registro.</w:t>
      </w:r>
      <w:r>
        <w:t xml:space="preserve"> </w:t>
      </w:r>
    </w:p>
    <w:p w14:paraId="26F56E11" w14:textId="77777777" w:rsidR="007F2136" w:rsidRDefault="007F2136" w:rsidP="00DA6C7C"/>
    <w:p w14:paraId="6EA7F252" w14:textId="242B354C" w:rsidR="0069744B" w:rsidRDefault="0069744B" w:rsidP="005074A5">
      <w:pPr>
        <w:pStyle w:val="Legenda"/>
        <w:keepNext/>
      </w:pPr>
      <w:bookmarkStart w:id="1608" w:name="_Ref20734034"/>
      <w:r>
        <w:t xml:space="preserve">Figura </w:t>
      </w:r>
      <w:r w:rsidR="002D50FD">
        <w:fldChar w:fldCharType="begin"/>
      </w:r>
      <w:r w:rsidR="002D50FD">
        <w:instrText xml:space="preserve"> SEQ Figura \* ARABIC </w:instrText>
      </w:r>
      <w:r w:rsidR="002D50FD">
        <w:fldChar w:fldCharType="separate"/>
      </w:r>
      <w:ins w:id="1609" w:author="Ryan Lemos" w:date="2019-10-09T09:44:00Z">
        <w:r w:rsidR="00511CE0">
          <w:rPr>
            <w:noProof/>
          </w:rPr>
          <w:t>34</w:t>
        </w:r>
      </w:ins>
      <w:del w:id="1610" w:author="Ryan Lemos" w:date="2019-10-07T11:05:00Z">
        <w:r w:rsidR="00D343FF" w:rsidDel="00EA672B">
          <w:rPr>
            <w:noProof/>
          </w:rPr>
          <w:delText>36</w:delText>
        </w:r>
      </w:del>
      <w:r w:rsidR="002D50FD">
        <w:rPr>
          <w:noProof/>
        </w:rPr>
        <w:fldChar w:fldCharType="end"/>
      </w:r>
      <w:bookmarkEnd w:id="1608"/>
      <w:r>
        <w:t xml:space="preserve"> - Botão de exclusão</w:t>
      </w:r>
    </w:p>
    <w:p w14:paraId="75A66340" w14:textId="109E6834" w:rsidR="00DA6C7C" w:rsidRDefault="00DA6C7C" w:rsidP="00DA6C7C">
      <w:pPr>
        <w:ind w:firstLine="0"/>
        <w:jc w:val="center"/>
      </w:pPr>
      <w:r>
        <w:rPr>
          <w:noProof/>
        </w:rPr>
        <w:drawing>
          <wp:inline distT="0" distB="0" distL="0" distR="0" wp14:anchorId="70649D61" wp14:editId="5E1FFF54">
            <wp:extent cx="425278" cy="53340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480" cy="538670"/>
                    </a:xfrm>
                    <a:prstGeom prst="rect">
                      <a:avLst/>
                    </a:prstGeom>
                  </pic:spPr>
                </pic:pic>
              </a:graphicData>
            </a:graphic>
          </wp:inline>
        </w:drawing>
      </w:r>
    </w:p>
    <w:p w14:paraId="28103A74" w14:textId="77777777" w:rsidR="007F2136" w:rsidRDefault="007F2136" w:rsidP="00DA6C7C">
      <w:pPr>
        <w:ind w:firstLine="0"/>
        <w:jc w:val="center"/>
      </w:pPr>
    </w:p>
    <w:p w14:paraId="123F663F" w14:textId="45B6E220" w:rsidR="006C7E48" w:rsidRDefault="00DA6C7C" w:rsidP="00DA6C7C">
      <w:r>
        <w:t>Quando clicado, o usuário sempre será perguntado se realmente deseja excluir o registro, como forma de precaver a exclusão indevida de um registro.</w:t>
      </w:r>
      <w:r w:rsidR="006C7E48">
        <w:t xml:space="preserve"> Para os alertas da aplicação, foi utilizada a biblioteca </w:t>
      </w:r>
      <w:commentRangeStart w:id="1611"/>
      <w:r w:rsidR="006C7E48">
        <w:t>SWAL</w:t>
      </w:r>
      <w:commentRangeEnd w:id="1611"/>
      <w:r w:rsidR="006C7E48">
        <w:t xml:space="preserve"> que provê uma interface mais amigável para respostas dos sistemas. </w:t>
      </w:r>
      <w:commentRangeStart w:id="1612"/>
      <w:r w:rsidR="006C7E48">
        <w:t xml:space="preserve">Porém utilizou-se um </w:t>
      </w:r>
      <w:r w:rsidR="006C7E48">
        <w:rPr>
          <w:rStyle w:val="Refdecomentrio"/>
        </w:rPr>
        <w:commentReference w:id="1611"/>
      </w:r>
      <w:proofErr w:type="spellStart"/>
      <w:r w:rsidR="006C7E48" w:rsidRPr="005074A5">
        <w:rPr>
          <w:i/>
          <w:iCs/>
        </w:rPr>
        <w:t>Wrapper</w:t>
      </w:r>
      <w:proofErr w:type="spellEnd"/>
      <w:r w:rsidR="006C7E48">
        <w:t xml:space="preserve"> Angular para essa biblioteca, que seria uma implementação da biblioteca SWAL utilizando o padrão do Angular. Com isso cria-se uma </w:t>
      </w:r>
      <w:proofErr w:type="spellStart"/>
      <w:r w:rsidR="006C7E48" w:rsidRPr="005074A5">
        <w:rPr>
          <w:i/>
          <w:iCs/>
        </w:rPr>
        <w:lastRenderedPageBreak/>
        <w:t>tag</w:t>
      </w:r>
      <w:proofErr w:type="spellEnd"/>
      <w:r w:rsidR="006C7E48">
        <w:t xml:space="preserve"> semelhante ao HTML para o elemento SWAL, então basta-se chamar aquele elemento quando necessário. </w:t>
      </w:r>
      <w:commentRangeEnd w:id="1612"/>
      <w:r w:rsidR="006C7E48">
        <w:rPr>
          <w:rStyle w:val="Refdecomentrio"/>
        </w:rPr>
        <w:commentReference w:id="1612"/>
      </w:r>
      <w:r w:rsidR="006C7E48">
        <w:t xml:space="preserve">A </w:t>
      </w:r>
      <w:r w:rsidR="006C7E48">
        <w:fldChar w:fldCharType="begin"/>
      </w:r>
      <w:r w:rsidR="006C7E48">
        <w:instrText xml:space="preserve"> REF _Ref20734450 \h </w:instrText>
      </w:r>
      <w:r w:rsidR="006C7E48">
        <w:fldChar w:fldCharType="separate"/>
      </w:r>
      <w:ins w:id="1613" w:author="Ryan Lemos" w:date="2019-10-09T09:44:00Z">
        <w:r w:rsidR="00511CE0">
          <w:t xml:space="preserve">Figura </w:t>
        </w:r>
        <w:r w:rsidR="00511CE0">
          <w:rPr>
            <w:noProof/>
          </w:rPr>
          <w:t>35</w:t>
        </w:r>
        <w:r w:rsidR="00511CE0" w:rsidDel="00EA672B">
          <w:rPr>
            <w:noProof/>
          </w:rPr>
          <w:t>37</w:t>
        </w:r>
      </w:ins>
      <w:del w:id="1614" w:author="Ryan Lemos" w:date="2019-10-07T11:05:00Z">
        <w:r w:rsidR="00054B21" w:rsidDel="00EA672B">
          <w:delText xml:space="preserve">Figura </w:delText>
        </w:r>
        <w:r w:rsidR="00054B21" w:rsidDel="00EA672B">
          <w:rPr>
            <w:noProof/>
          </w:rPr>
          <w:delText>37</w:delText>
        </w:r>
      </w:del>
      <w:r w:rsidR="006C7E48">
        <w:fldChar w:fldCharType="end"/>
      </w:r>
      <w:r w:rsidR="006C7E48">
        <w:t xml:space="preserve"> se trata de uma mensagem de alerta ao usuário no momento de uma exclusão, há a possibilidade de o usuário desistir e não excluir o item desejado. </w:t>
      </w:r>
    </w:p>
    <w:p w14:paraId="785D292D" w14:textId="77777777" w:rsidR="006C7E48" w:rsidRDefault="006C7E48" w:rsidP="00DA6C7C"/>
    <w:p w14:paraId="6E0910CF" w14:textId="6AF9571A" w:rsidR="006C7E48" w:rsidRDefault="006C7E48" w:rsidP="005074A5">
      <w:pPr>
        <w:pStyle w:val="Legenda"/>
        <w:keepNext/>
      </w:pPr>
      <w:bookmarkStart w:id="1615" w:name="_Ref20734450"/>
      <w:r>
        <w:t xml:space="preserve">Figura </w:t>
      </w:r>
      <w:r w:rsidR="002D50FD">
        <w:fldChar w:fldCharType="begin"/>
      </w:r>
      <w:r w:rsidR="002D50FD">
        <w:instrText xml:space="preserve"> </w:instrText>
      </w:r>
      <w:r w:rsidR="002D50FD">
        <w:instrText xml:space="preserve">SEQ Figura \* ARABIC </w:instrText>
      </w:r>
      <w:r w:rsidR="002D50FD">
        <w:fldChar w:fldCharType="separate"/>
      </w:r>
      <w:ins w:id="1616" w:author="Ryan Lemos" w:date="2019-10-09T09:44:00Z">
        <w:r w:rsidR="00511CE0">
          <w:rPr>
            <w:noProof/>
          </w:rPr>
          <w:t>35</w:t>
        </w:r>
      </w:ins>
      <w:del w:id="1617" w:author="Ryan Lemos" w:date="2019-10-07T11:05:00Z">
        <w:r w:rsidR="00D343FF" w:rsidDel="00EA672B">
          <w:rPr>
            <w:noProof/>
          </w:rPr>
          <w:delText>37</w:delText>
        </w:r>
      </w:del>
      <w:r w:rsidR="002D50FD">
        <w:rPr>
          <w:noProof/>
        </w:rPr>
        <w:fldChar w:fldCharType="end"/>
      </w:r>
      <w:bookmarkEnd w:id="1615"/>
      <w:r>
        <w:t xml:space="preserve"> - Mensagem de exclusão de um registro</w:t>
      </w:r>
    </w:p>
    <w:p w14:paraId="5552E090" w14:textId="4C609043" w:rsidR="00DA6C7C" w:rsidRDefault="006C7E48" w:rsidP="005074A5">
      <w:pPr>
        <w:ind w:firstLine="0"/>
        <w:jc w:val="center"/>
      </w:pPr>
      <w:r>
        <w:rPr>
          <w:noProof/>
        </w:rPr>
        <w:drawing>
          <wp:inline distT="0" distB="0" distL="0" distR="0" wp14:anchorId="585E65A6" wp14:editId="2478A651">
            <wp:extent cx="3649980" cy="2005457"/>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3123" cy="2034656"/>
                    </a:xfrm>
                    <a:prstGeom prst="rect">
                      <a:avLst/>
                    </a:prstGeom>
                  </pic:spPr>
                </pic:pic>
              </a:graphicData>
            </a:graphic>
          </wp:inline>
        </w:drawing>
      </w:r>
    </w:p>
    <w:p w14:paraId="677DE394" w14:textId="77777777" w:rsidR="00DA6C7C" w:rsidRDefault="00DA6C7C" w:rsidP="00DA6C7C"/>
    <w:p w14:paraId="63909ADA" w14:textId="62069C2A" w:rsidR="00DA6C7C" w:rsidRDefault="00DA6C7C" w:rsidP="00DA6C7C">
      <w:r>
        <w:t>O botão para visualização de registros é definido por um símbolo de olho na cor cinza. Conforme a</w:t>
      </w:r>
      <w:r w:rsidR="006C7E48">
        <w:t xml:space="preserve"> </w:t>
      </w:r>
      <w:r w:rsidR="006C7E48">
        <w:fldChar w:fldCharType="begin"/>
      </w:r>
      <w:r w:rsidR="006C7E48">
        <w:instrText xml:space="preserve"> REF _Ref20734568 \h </w:instrText>
      </w:r>
      <w:r w:rsidR="006C7E48">
        <w:fldChar w:fldCharType="separate"/>
      </w:r>
      <w:ins w:id="1618" w:author="Ryan Lemos" w:date="2019-10-09T09:44:00Z">
        <w:r w:rsidR="00511CE0">
          <w:t xml:space="preserve">Figura </w:t>
        </w:r>
        <w:r w:rsidR="00511CE0">
          <w:rPr>
            <w:noProof/>
          </w:rPr>
          <w:t>36</w:t>
        </w:r>
        <w:r w:rsidR="00511CE0" w:rsidDel="00EA672B">
          <w:rPr>
            <w:noProof/>
          </w:rPr>
          <w:t>38</w:t>
        </w:r>
      </w:ins>
      <w:del w:id="1619" w:author="Ryan Lemos" w:date="2019-10-07T11:05:00Z">
        <w:r w:rsidR="00054B21" w:rsidDel="00EA672B">
          <w:delText xml:space="preserve">Figura </w:delText>
        </w:r>
        <w:r w:rsidR="00054B21" w:rsidDel="00EA672B">
          <w:rPr>
            <w:noProof/>
          </w:rPr>
          <w:delText>38</w:delText>
        </w:r>
      </w:del>
      <w:r w:rsidR="006C7E48">
        <w:fldChar w:fldCharType="end"/>
      </w:r>
      <w:r>
        <w:t>.</w:t>
      </w:r>
    </w:p>
    <w:p w14:paraId="3D91813A" w14:textId="77777777" w:rsidR="00DA6C7C" w:rsidRDefault="00DA6C7C" w:rsidP="00DA6C7C"/>
    <w:p w14:paraId="10EEE52E" w14:textId="1E7DDD89" w:rsidR="0069744B" w:rsidRDefault="0069744B" w:rsidP="005074A5">
      <w:pPr>
        <w:pStyle w:val="Legenda"/>
        <w:keepNext/>
      </w:pPr>
      <w:bookmarkStart w:id="1620" w:name="_Ref20734568"/>
      <w:r>
        <w:t xml:space="preserve">Figura </w:t>
      </w:r>
      <w:r w:rsidR="002D50FD">
        <w:fldChar w:fldCharType="begin"/>
      </w:r>
      <w:r w:rsidR="002D50FD">
        <w:instrText xml:space="preserve"> SEQ Figura \* ARABIC </w:instrText>
      </w:r>
      <w:r w:rsidR="002D50FD">
        <w:fldChar w:fldCharType="separate"/>
      </w:r>
      <w:ins w:id="1621" w:author="Ryan Lemos" w:date="2019-10-09T09:44:00Z">
        <w:r w:rsidR="00511CE0">
          <w:rPr>
            <w:noProof/>
          </w:rPr>
          <w:t>36</w:t>
        </w:r>
      </w:ins>
      <w:del w:id="1622" w:author="Ryan Lemos" w:date="2019-10-07T11:05:00Z">
        <w:r w:rsidR="00D343FF" w:rsidDel="00EA672B">
          <w:rPr>
            <w:noProof/>
          </w:rPr>
          <w:delText>38</w:delText>
        </w:r>
      </w:del>
      <w:r w:rsidR="002D50FD">
        <w:rPr>
          <w:noProof/>
        </w:rPr>
        <w:fldChar w:fldCharType="end"/>
      </w:r>
      <w:bookmarkEnd w:id="1620"/>
      <w:r>
        <w:t xml:space="preserve"> - Botão de visualizar registro</w:t>
      </w:r>
    </w:p>
    <w:p w14:paraId="2D9C8479" w14:textId="0B684DF3" w:rsidR="006C7E48" w:rsidRDefault="00DA6C7C" w:rsidP="005074A5">
      <w:pPr>
        <w:ind w:firstLine="0"/>
        <w:jc w:val="center"/>
      </w:pPr>
      <w:r>
        <w:rPr>
          <w:noProof/>
        </w:rPr>
        <w:drawing>
          <wp:inline distT="0" distB="0" distL="0" distR="0" wp14:anchorId="32FE1A94" wp14:editId="594E5DCE">
            <wp:extent cx="714375" cy="561975"/>
            <wp:effectExtent l="0" t="0" r="9525"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14375" cy="561975"/>
                    </a:xfrm>
                    <a:prstGeom prst="rect">
                      <a:avLst/>
                    </a:prstGeom>
                  </pic:spPr>
                </pic:pic>
              </a:graphicData>
            </a:graphic>
          </wp:inline>
        </w:drawing>
      </w:r>
    </w:p>
    <w:p w14:paraId="6892E980" w14:textId="36696052" w:rsidR="006C7E48" w:rsidRDefault="006C7E48" w:rsidP="006C7E48">
      <w:r>
        <w:t xml:space="preserve">Para adicionar novos registros ao ambiente. Por exemplo, uma nova turma, uma atividade, ou uma dúvida, deve clicar no botão na cor azul claro com o símbolo de +. Conforme a </w:t>
      </w:r>
      <w:r>
        <w:fldChar w:fldCharType="begin"/>
      </w:r>
      <w:r>
        <w:instrText xml:space="preserve"> REF _Ref20734696 \h </w:instrText>
      </w:r>
      <w:r>
        <w:fldChar w:fldCharType="separate"/>
      </w:r>
      <w:ins w:id="1623" w:author="Ryan Lemos" w:date="2019-10-09T09:44:00Z">
        <w:r w:rsidR="00511CE0">
          <w:t xml:space="preserve">Figura </w:t>
        </w:r>
        <w:r w:rsidR="00511CE0">
          <w:rPr>
            <w:noProof/>
          </w:rPr>
          <w:t>37</w:t>
        </w:r>
        <w:r w:rsidR="00511CE0" w:rsidDel="00EA672B">
          <w:rPr>
            <w:noProof/>
          </w:rPr>
          <w:t>39</w:t>
        </w:r>
      </w:ins>
      <w:del w:id="1624" w:author="Ryan Lemos" w:date="2019-10-07T11:05:00Z">
        <w:r w:rsidR="00054B21" w:rsidDel="00EA672B">
          <w:delText xml:space="preserve">Figura </w:delText>
        </w:r>
        <w:r w:rsidR="00054B21" w:rsidDel="00EA672B">
          <w:rPr>
            <w:noProof/>
          </w:rPr>
          <w:delText>39</w:delText>
        </w:r>
      </w:del>
      <w:r>
        <w:fldChar w:fldCharType="end"/>
      </w:r>
      <w:r>
        <w:t>.</w:t>
      </w:r>
    </w:p>
    <w:p w14:paraId="6714C1A4" w14:textId="53B46897" w:rsidR="006C7E48" w:rsidRDefault="006C7E48" w:rsidP="006C7E48">
      <w:pPr>
        <w:pStyle w:val="Legenda"/>
        <w:keepNext/>
      </w:pPr>
      <w:bookmarkStart w:id="1625" w:name="_Ref20734696"/>
      <w:r>
        <w:t xml:space="preserve">Figura </w:t>
      </w:r>
      <w:r w:rsidR="002D50FD">
        <w:fldChar w:fldCharType="begin"/>
      </w:r>
      <w:r w:rsidR="002D50FD">
        <w:instrText xml:space="preserve"> SEQ Figura \* ARABIC </w:instrText>
      </w:r>
      <w:r w:rsidR="002D50FD">
        <w:fldChar w:fldCharType="separate"/>
      </w:r>
      <w:ins w:id="1626" w:author="Ryan Lemos" w:date="2019-10-09T09:44:00Z">
        <w:r w:rsidR="00511CE0">
          <w:rPr>
            <w:noProof/>
          </w:rPr>
          <w:t>37</w:t>
        </w:r>
      </w:ins>
      <w:del w:id="1627" w:author="Ryan Lemos" w:date="2019-10-07T11:05:00Z">
        <w:r w:rsidR="00D343FF" w:rsidDel="00EA672B">
          <w:rPr>
            <w:noProof/>
          </w:rPr>
          <w:delText>39</w:delText>
        </w:r>
      </w:del>
      <w:r w:rsidR="002D50FD">
        <w:rPr>
          <w:noProof/>
        </w:rPr>
        <w:fldChar w:fldCharType="end"/>
      </w:r>
      <w:bookmarkEnd w:id="1625"/>
      <w:r>
        <w:t xml:space="preserve"> - Botão de novo registro</w:t>
      </w:r>
    </w:p>
    <w:p w14:paraId="77F93259" w14:textId="06B69816" w:rsidR="00DA6C7C" w:rsidRDefault="006C7E48" w:rsidP="006C7E48">
      <w:pPr>
        <w:ind w:firstLine="0"/>
        <w:jc w:val="center"/>
      </w:pPr>
      <w:r>
        <w:rPr>
          <w:noProof/>
        </w:rPr>
        <w:drawing>
          <wp:inline distT="0" distB="0" distL="0" distR="0" wp14:anchorId="1C97D0BA" wp14:editId="072F2659">
            <wp:extent cx="1323975" cy="676275"/>
            <wp:effectExtent l="0" t="0" r="9525" b="952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23975" cy="676275"/>
                    </a:xfrm>
                    <a:prstGeom prst="rect">
                      <a:avLst/>
                    </a:prstGeom>
                  </pic:spPr>
                </pic:pic>
              </a:graphicData>
            </a:graphic>
          </wp:inline>
        </w:drawing>
      </w:r>
    </w:p>
    <w:p w14:paraId="4C327EB2" w14:textId="77777777" w:rsidR="0073158C" w:rsidRDefault="0073158C" w:rsidP="0073158C">
      <w:r>
        <w:t>O ambiente foi feito para que se possa ser utilizado sem que haja o recarregamento de página. Com isso em algum momento pode ser que os dados não estejam mais atualizados, para isso existe a opção do botão de recarregamento. Ele é definido pela cor cinza escura e por um símbolo de flecha circular, conforme a figura:</w:t>
      </w:r>
    </w:p>
    <w:p w14:paraId="48334E00" w14:textId="77777777" w:rsidR="0073158C" w:rsidRPr="006B34CD" w:rsidRDefault="0073158C" w:rsidP="0073158C"/>
    <w:p w14:paraId="73443FF2" w14:textId="7ED159CC" w:rsidR="0073158C" w:rsidRDefault="0073158C" w:rsidP="0073158C">
      <w:pPr>
        <w:pStyle w:val="Legenda"/>
        <w:keepNext/>
      </w:pPr>
      <w:r>
        <w:lastRenderedPageBreak/>
        <w:t xml:space="preserve">Figura </w:t>
      </w:r>
      <w:r w:rsidR="002D50FD">
        <w:fldChar w:fldCharType="begin"/>
      </w:r>
      <w:r w:rsidR="002D50FD">
        <w:instrText xml:space="preserve"> SEQ Figura \* ARABIC </w:instrText>
      </w:r>
      <w:r w:rsidR="002D50FD">
        <w:fldChar w:fldCharType="separate"/>
      </w:r>
      <w:ins w:id="1628" w:author="Ryan Lemos" w:date="2019-10-09T09:44:00Z">
        <w:r w:rsidR="00511CE0">
          <w:rPr>
            <w:noProof/>
          </w:rPr>
          <w:t>38</w:t>
        </w:r>
      </w:ins>
      <w:del w:id="1629" w:author="Ryan Lemos" w:date="2019-10-07T11:05:00Z">
        <w:r w:rsidR="00D343FF" w:rsidDel="00EA672B">
          <w:rPr>
            <w:noProof/>
          </w:rPr>
          <w:delText>40</w:delText>
        </w:r>
      </w:del>
      <w:r w:rsidR="002D50FD">
        <w:rPr>
          <w:noProof/>
        </w:rPr>
        <w:fldChar w:fldCharType="end"/>
      </w:r>
      <w:r>
        <w:t xml:space="preserve"> - Botão de recarregar dados</w:t>
      </w:r>
    </w:p>
    <w:p w14:paraId="25F53D04" w14:textId="37FA2873" w:rsidR="0073158C" w:rsidRDefault="0073158C">
      <w:pPr>
        <w:ind w:firstLine="0"/>
        <w:jc w:val="center"/>
      </w:pPr>
      <w:r>
        <w:rPr>
          <w:noProof/>
        </w:rPr>
        <w:drawing>
          <wp:inline distT="0" distB="0" distL="0" distR="0" wp14:anchorId="2F3BC640" wp14:editId="23315E44">
            <wp:extent cx="1362075" cy="609600"/>
            <wp:effectExtent l="0" t="0" r="9525"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62075" cy="609600"/>
                    </a:xfrm>
                    <a:prstGeom prst="rect">
                      <a:avLst/>
                    </a:prstGeom>
                  </pic:spPr>
                </pic:pic>
              </a:graphicData>
            </a:graphic>
          </wp:inline>
        </w:drawing>
      </w:r>
    </w:p>
    <w:p w14:paraId="0C01367D" w14:textId="77777777" w:rsidR="006C7E48" w:rsidRPr="007419C1" w:rsidRDefault="006C7E48" w:rsidP="005074A5">
      <w:pPr>
        <w:ind w:firstLine="0"/>
        <w:jc w:val="center"/>
      </w:pPr>
    </w:p>
    <w:p w14:paraId="2E0D863B" w14:textId="77777777" w:rsidR="00DA6C7C" w:rsidRDefault="00DA6C7C" w:rsidP="005074A5">
      <w:pPr>
        <w:pStyle w:val="Ttulo3"/>
      </w:pPr>
      <w:bookmarkStart w:id="1630" w:name="_Toc21505892"/>
      <w:r>
        <w:t>Trocar senha (somente para gestores)</w:t>
      </w:r>
      <w:bookmarkEnd w:id="1630"/>
    </w:p>
    <w:p w14:paraId="57E34FB0" w14:textId="77777777" w:rsidR="00DA6C7C" w:rsidRDefault="00DA6C7C" w:rsidP="00DA6C7C"/>
    <w:p w14:paraId="4674ED00" w14:textId="77777777" w:rsidR="00DA6C7C" w:rsidRDefault="00DA6C7C" w:rsidP="00DA6C7C">
      <w:r>
        <w:t>Caso um aluno ou professor perca a senha, ele pode ir diretamente a escola e pedir a troca da senha. Nisso o usuário com perfil de gestor deve ir a listagem e clicar no botão definido pela cor amarela e com um símbolo de cadeado conforme a figura abaixo para fazer a troca da senha do usuário.</w:t>
      </w:r>
    </w:p>
    <w:p w14:paraId="0EB4FF95" w14:textId="77777777" w:rsidR="00DA6C7C" w:rsidRDefault="00DA6C7C" w:rsidP="00DA6C7C"/>
    <w:p w14:paraId="556E54B6" w14:textId="3B44151E" w:rsidR="0069744B" w:rsidRDefault="0069744B" w:rsidP="005074A5">
      <w:pPr>
        <w:pStyle w:val="Legenda"/>
        <w:keepNext/>
      </w:pPr>
      <w:r>
        <w:t xml:space="preserve">Figura </w:t>
      </w:r>
      <w:r w:rsidR="002D50FD">
        <w:fldChar w:fldCharType="begin"/>
      </w:r>
      <w:r w:rsidR="002D50FD">
        <w:instrText xml:space="preserve"> SEQ Figura \* ARABIC </w:instrText>
      </w:r>
      <w:r w:rsidR="002D50FD">
        <w:fldChar w:fldCharType="separate"/>
      </w:r>
      <w:ins w:id="1631" w:author="Ryan Lemos" w:date="2019-10-09T09:44:00Z">
        <w:r w:rsidR="00511CE0">
          <w:rPr>
            <w:noProof/>
          </w:rPr>
          <w:t>39</w:t>
        </w:r>
      </w:ins>
      <w:del w:id="1632" w:author="Ryan Lemos" w:date="2019-10-07T11:05:00Z">
        <w:r w:rsidR="00D343FF" w:rsidDel="00EA672B">
          <w:rPr>
            <w:noProof/>
          </w:rPr>
          <w:delText>41</w:delText>
        </w:r>
      </w:del>
      <w:r w:rsidR="002D50FD">
        <w:rPr>
          <w:noProof/>
        </w:rPr>
        <w:fldChar w:fldCharType="end"/>
      </w:r>
      <w:r>
        <w:t xml:space="preserve"> - Botão para trocar de senha</w:t>
      </w:r>
    </w:p>
    <w:p w14:paraId="50BD9DCB" w14:textId="77777777" w:rsidR="00DA6C7C" w:rsidRPr="00DE3E89" w:rsidRDefault="00DA6C7C" w:rsidP="00DA6C7C">
      <w:pPr>
        <w:ind w:firstLine="0"/>
        <w:jc w:val="center"/>
      </w:pPr>
      <w:r>
        <w:rPr>
          <w:noProof/>
        </w:rPr>
        <w:drawing>
          <wp:inline distT="0" distB="0" distL="0" distR="0" wp14:anchorId="2E7190F6" wp14:editId="55D30123">
            <wp:extent cx="609600" cy="60960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9600" cy="609600"/>
                    </a:xfrm>
                    <a:prstGeom prst="rect">
                      <a:avLst/>
                    </a:prstGeom>
                  </pic:spPr>
                </pic:pic>
              </a:graphicData>
            </a:graphic>
          </wp:inline>
        </w:drawing>
      </w:r>
    </w:p>
    <w:p w14:paraId="7E2C7F44" w14:textId="77777777" w:rsidR="00DA6C7C" w:rsidRDefault="00DA6C7C" w:rsidP="00DA6C7C"/>
    <w:p w14:paraId="7F0D00E2" w14:textId="46A7B98E" w:rsidR="006C7E48" w:rsidRDefault="006C7E48">
      <w:pPr>
        <w:pStyle w:val="Ttulo3"/>
      </w:pPr>
      <w:bookmarkStart w:id="1633" w:name="_Toc21505893"/>
      <w:r>
        <w:t>Botões para a gestão de atividades de uma turma</w:t>
      </w:r>
      <w:bookmarkEnd w:id="1633"/>
    </w:p>
    <w:p w14:paraId="101E1511" w14:textId="77777777" w:rsidR="00DA6C7C" w:rsidRPr="003E2735" w:rsidRDefault="00DA6C7C" w:rsidP="00DA6C7C"/>
    <w:p w14:paraId="6D1AF15C" w14:textId="7121F8F1" w:rsidR="00DA6C7C" w:rsidRDefault="00DA6C7C" w:rsidP="00DA6C7C">
      <w:r>
        <w:t>Uma vez que uma atividade foi vinculada a um grupo de alunos ela não pode ser alterada. Caso o professor necessite reutilizar a atividade ele pode fazer uma cópia</w:t>
      </w:r>
      <w:r w:rsidR="0073158C">
        <w:t>, conforme seção x,</w:t>
      </w:r>
      <w:r>
        <w:t xml:space="preserve"> através do botão da</w:t>
      </w:r>
      <w:r w:rsidR="0073158C">
        <w:t xml:space="preserve"> </w:t>
      </w:r>
      <w:r w:rsidR="0073158C">
        <w:fldChar w:fldCharType="begin"/>
      </w:r>
      <w:r w:rsidR="0073158C">
        <w:instrText xml:space="preserve"> REF _Ref20734771 \h </w:instrText>
      </w:r>
      <w:r w:rsidR="0073158C">
        <w:fldChar w:fldCharType="separate"/>
      </w:r>
      <w:ins w:id="1634" w:author="Ryan Lemos" w:date="2019-10-09T09:44:00Z">
        <w:r w:rsidR="00511CE0">
          <w:t xml:space="preserve">Figura </w:t>
        </w:r>
        <w:r w:rsidR="00511CE0">
          <w:rPr>
            <w:noProof/>
          </w:rPr>
          <w:t>40</w:t>
        </w:r>
        <w:r w:rsidR="00511CE0" w:rsidDel="00EA672B">
          <w:rPr>
            <w:noProof/>
          </w:rPr>
          <w:t>42</w:t>
        </w:r>
      </w:ins>
      <w:del w:id="1635" w:author="Ryan Lemos" w:date="2019-10-07T11:05:00Z">
        <w:r w:rsidR="00054B21" w:rsidDel="00EA672B">
          <w:delText xml:space="preserve">Figura </w:delText>
        </w:r>
        <w:r w:rsidR="00054B21" w:rsidDel="00EA672B">
          <w:rPr>
            <w:noProof/>
          </w:rPr>
          <w:delText>42</w:delText>
        </w:r>
      </w:del>
      <w:r w:rsidR="0073158C">
        <w:fldChar w:fldCharType="end"/>
      </w:r>
      <w:r>
        <w:t>.</w:t>
      </w:r>
    </w:p>
    <w:p w14:paraId="3DAA3B80" w14:textId="77777777" w:rsidR="00DA6C7C" w:rsidRDefault="00DA6C7C" w:rsidP="00DA6C7C"/>
    <w:p w14:paraId="373EF642" w14:textId="5E6305DB" w:rsidR="0069744B" w:rsidRDefault="0069744B" w:rsidP="005074A5">
      <w:pPr>
        <w:pStyle w:val="Legenda"/>
        <w:keepNext/>
      </w:pPr>
      <w:bookmarkStart w:id="1636" w:name="_Ref20734771"/>
      <w:r>
        <w:t xml:space="preserve">Figura </w:t>
      </w:r>
      <w:r w:rsidR="002D50FD">
        <w:fldChar w:fldCharType="begin"/>
      </w:r>
      <w:r w:rsidR="002D50FD">
        <w:instrText xml:space="preserve"> SEQ Figu</w:instrText>
      </w:r>
      <w:r w:rsidR="002D50FD">
        <w:instrText xml:space="preserve">ra \* ARABIC </w:instrText>
      </w:r>
      <w:r w:rsidR="002D50FD">
        <w:fldChar w:fldCharType="separate"/>
      </w:r>
      <w:ins w:id="1637" w:author="Ryan Lemos" w:date="2019-10-09T09:44:00Z">
        <w:r w:rsidR="00511CE0">
          <w:rPr>
            <w:noProof/>
          </w:rPr>
          <w:t>40</w:t>
        </w:r>
      </w:ins>
      <w:del w:id="1638" w:author="Ryan Lemos" w:date="2019-10-07T11:05:00Z">
        <w:r w:rsidR="00D343FF" w:rsidDel="00EA672B">
          <w:rPr>
            <w:noProof/>
          </w:rPr>
          <w:delText>42</w:delText>
        </w:r>
      </w:del>
      <w:r w:rsidR="002D50FD">
        <w:rPr>
          <w:noProof/>
        </w:rPr>
        <w:fldChar w:fldCharType="end"/>
      </w:r>
      <w:bookmarkEnd w:id="1636"/>
      <w:r>
        <w:t xml:space="preserve"> - Botão de duplicar registro</w:t>
      </w:r>
    </w:p>
    <w:p w14:paraId="46B978B0" w14:textId="77777777" w:rsidR="00DA6C7C" w:rsidDel="00B318DA" w:rsidRDefault="00DA6C7C" w:rsidP="00DA6C7C">
      <w:pPr>
        <w:ind w:firstLine="0"/>
        <w:jc w:val="center"/>
        <w:rPr>
          <w:del w:id="1639" w:author="Ryan Lemos" w:date="2019-10-07T21:02:00Z"/>
        </w:rPr>
      </w:pPr>
      <w:r>
        <w:rPr>
          <w:noProof/>
        </w:rPr>
        <w:drawing>
          <wp:inline distT="0" distB="0" distL="0" distR="0" wp14:anchorId="42776736" wp14:editId="79BF5F13">
            <wp:extent cx="523875" cy="590550"/>
            <wp:effectExtent l="0" t="0" r="952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875" cy="590550"/>
                    </a:xfrm>
                    <a:prstGeom prst="rect">
                      <a:avLst/>
                    </a:prstGeom>
                  </pic:spPr>
                </pic:pic>
              </a:graphicData>
            </a:graphic>
          </wp:inline>
        </w:drawing>
      </w:r>
    </w:p>
    <w:p w14:paraId="486AED37" w14:textId="3041F9FA" w:rsidR="00DA6C7C" w:rsidRDefault="00DA6C7C">
      <w:pPr>
        <w:ind w:firstLine="0"/>
        <w:jc w:val="center"/>
        <w:pPrChange w:id="1640" w:author="Ryan Lemos" w:date="2019-10-07T21:02:00Z">
          <w:pPr>
            <w:pStyle w:val="Ttulo3"/>
            <w:numPr>
              <w:ilvl w:val="0"/>
              <w:numId w:val="0"/>
            </w:numPr>
            <w:ind w:left="0" w:firstLine="0"/>
          </w:pPr>
        </w:pPrChange>
      </w:pPr>
    </w:p>
    <w:p w14:paraId="491B2BF3" w14:textId="77777777" w:rsidR="00DA6C7C" w:rsidRDefault="00DA6C7C" w:rsidP="00DA6C7C"/>
    <w:p w14:paraId="3271E25E" w14:textId="1659FCAA" w:rsidR="00DA6C7C" w:rsidRDefault="00DA6C7C" w:rsidP="00DA6C7C">
      <w:r>
        <w:t>É possível ao professor gerar um documento em formato PDF das atividades criadas no ambiente</w:t>
      </w:r>
      <w:r w:rsidR="0073158C">
        <w:t>, conforme seção x e seção y</w:t>
      </w:r>
      <w:r>
        <w:t>. Para isso deve clicar no botão da</w:t>
      </w:r>
      <w:r w:rsidR="0073158C">
        <w:t xml:space="preserve"> </w:t>
      </w:r>
      <w:r w:rsidR="0073158C">
        <w:fldChar w:fldCharType="begin"/>
      </w:r>
      <w:r w:rsidR="0073158C">
        <w:instrText xml:space="preserve"> REF _Ref20734813 \h </w:instrText>
      </w:r>
      <w:r w:rsidR="0073158C">
        <w:fldChar w:fldCharType="separate"/>
      </w:r>
      <w:ins w:id="1641" w:author="Ryan Lemos" w:date="2019-10-09T09:44:00Z">
        <w:r w:rsidR="00511CE0">
          <w:t xml:space="preserve">Figura </w:t>
        </w:r>
        <w:r w:rsidR="00511CE0">
          <w:rPr>
            <w:noProof/>
          </w:rPr>
          <w:t>41</w:t>
        </w:r>
        <w:r w:rsidR="00511CE0" w:rsidDel="00EA672B">
          <w:rPr>
            <w:noProof/>
          </w:rPr>
          <w:t>43</w:t>
        </w:r>
      </w:ins>
      <w:del w:id="1642" w:author="Ryan Lemos" w:date="2019-10-07T11:05:00Z">
        <w:r w:rsidR="00054B21" w:rsidDel="00EA672B">
          <w:delText xml:space="preserve">Figura </w:delText>
        </w:r>
        <w:r w:rsidR="00054B21" w:rsidDel="00EA672B">
          <w:rPr>
            <w:noProof/>
          </w:rPr>
          <w:delText>43</w:delText>
        </w:r>
      </w:del>
      <w:r w:rsidR="0073158C">
        <w:fldChar w:fldCharType="end"/>
      </w:r>
      <w:r>
        <w:t>.</w:t>
      </w:r>
    </w:p>
    <w:p w14:paraId="560608DD" w14:textId="77777777" w:rsidR="00DA6C7C" w:rsidRPr="003E2735" w:rsidRDefault="00DA6C7C" w:rsidP="00DA6C7C"/>
    <w:p w14:paraId="37BD3EC5" w14:textId="29CB2C35" w:rsidR="0069744B" w:rsidRDefault="0069744B" w:rsidP="005074A5">
      <w:pPr>
        <w:pStyle w:val="Legenda"/>
        <w:keepNext/>
      </w:pPr>
      <w:bookmarkStart w:id="1643" w:name="_Ref20734813"/>
      <w:r>
        <w:t xml:space="preserve">Figura </w:t>
      </w:r>
      <w:r w:rsidR="002D50FD">
        <w:fldChar w:fldCharType="begin"/>
      </w:r>
      <w:r w:rsidR="002D50FD">
        <w:instrText xml:space="preserve"> SEQ Figura \* ARABIC </w:instrText>
      </w:r>
      <w:r w:rsidR="002D50FD">
        <w:fldChar w:fldCharType="separate"/>
      </w:r>
      <w:ins w:id="1644" w:author="Ryan Lemos" w:date="2019-10-09T09:44:00Z">
        <w:r w:rsidR="00511CE0">
          <w:rPr>
            <w:noProof/>
          </w:rPr>
          <w:t>41</w:t>
        </w:r>
      </w:ins>
      <w:del w:id="1645" w:author="Ryan Lemos" w:date="2019-10-07T11:05:00Z">
        <w:r w:rsidR="00D343FF" w:rsidDel="00EA672B">
          <w:rPr>
            <w:noProof/>
          </w:rPr>
          <w:delText>43</w:delText>
        </w:r>
      </w:del>
      <w:r w:rsidR="002D50FD">
        <w:rPr>
          <w:noProof/>
        </w:rPr>
        <w:fldChar w:fldCharType="end"/>
      </w:r>
      <w:bookmarkEnd w:id="1643"/>
      <w:r>
        <w:t xml:space="preserve"> - Botão de gerar</w:t>
      </w:r>
      <w:r>
        <w:rPr>
          <w:noProof/>
        </w:rPr>
        <w:t xml:space="preserve"> PDF</w:t>
      </w:r>
    </w:p>
    <w:p w14:paraId="408EE286" w14:textId="4B2C5C17" w:rsidR="00DA6C7C" w:rsidRDefault="00DA6C7C" w:rsidP="00DA6C7C">
      <w:pPr>
        <w:ind w:firstLine="0"/>
        <w:jc w:val="center"/>
      </w:pPr>
      <w:r>
        <w:rPr>
          <w:noProof/>
        </w:rPr>
        <w:drawing>
          <wp:inline distT="0" distB="0" distL="0" distR="0" wp14:anchorId="3DAF61A6" wp14:editId="0C41FFFD">
            <wp:extent cx="523875" cy="647700"/>
            <wp:effectExtent l="0" t="0" r="9525"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 cy="647700"/>
                    </a:xfrm>
                    <a:prstGeom prst="rect">
                      <a:avLst/>
                    </a:prstGeom>
                  </pic:spPr>
                </pic:pic>
              </a:graphicData>
            </a:graphic>
          </wp:inline>
        </w:drawing>
      </w:r>
    </w:p>
    <w:p w14:paraId="19BC814B" w14:textId="77777777" w:rsidR="0073158C" w:rsidRDefault="0073158C" w:rsidP="00DA6C7C">
      <w:pPr>
        <w:ind w:firstLine="0"/>
        <w:jc w:val="center"/>
      </w:pPr>
    </w:p>
    <w:p w14:paraId="22276281" w14:textId="303046B3" w:rsidR="00DA6C7C" w:rsidRDefault="0073158C" w:rsidP="00DA6C7C">
      <w:r>
        <w:t xml:space="preserve">O botão da </w:t>
      </w:r>
      <w:r>
        <w:fldChar w:fldCharType="begin"/>
      </w:r>
      <w:r>
        <w:instrText xml:space="preserve"> REF _Ref20734851 \h </w:instrText>
      </w:r>
      <w:r>
        <w:fldChar w:fldCharType="separate"/>
      </w:r>
      <w:ins w:id="1646" w:author="Ryan Lemos" w:date="2019-10-09T09:44:00Z">
        <w:r w:rsidR="00511CE0">
          <w:t xml:space="preserve">Figura </w:t>
        </w:r>
        <w:r w:rsidR="00511CE0">
          <w:rPr>
            <w:noProof/>
          </w:rPr>
          <w:t>42</w:t>
        </w:r>
        <w:r w:rsidR="00511CE0" w:rsidDel="00EA672B">
          <w:rPr>
            <w:noProof/>
          </w:rPr>
          <w:t>44</w:t>
        </w:r>
      </w:ins>
      <w:del w:id="1647" w:author="Ryan Lemos" w:date="2019-10-07T11:05:00Z">
        <w:r w:rsidR="00054B21" w:rsidDel="00EA672B">
          <w:delText xml:space="preserve">Figura </w:delText>
        </w:r>
        <w:r w:rsidR="00054B21" w:rsidDel="00EA672B">
          <w:rPr>
            <w:noProof/>
          </w:rPr>
          <w:delText>44</w:delText>
        </w:r>
      </w:del>
      <w:r>
        <w:fldChar w:fldCharType="end"/>
      </w:r>
      <w:r>
        <w:t xml:space="preserve"> serve para que o professor possa visualizar as informações a respeito dos resultados dos alunos em uma atividade.</w:t>
      </w:r>
    </w:p>
    <w:p w14:paraId="4893FC85" w14:textId="76180C76" w:rsidR="0069744B" w:rsidRDefault="0069744B" w:rsidP="005074A5">
      <w:pPr>
        <w:pStyle w:val="Legenda"/>
        <w:keepNext/>
      </w:pPr>
      <w:bookmarkStart w:id="1648" w:name="_Ref20734851"/>
      <w:r>
        <w:t xml:space="preserve">Figura </w:t>
      </w:r>
      <w:r w:rsidR="002D50FD">
        <w:fldChar w:fldCharType="begin"/>
      </w:r>
      <w:r w:rsidR="002D50FD">
        <w:instrText xml:space="preserve"> SEQ Figura \* ARABIC </w:instrText>
      </w:r>
      <w:r w:rsidR="002D50FD">
        <w:fldChar w:fldCharType="separate"/>
      </w:r>
      <w:ins w:id="1649" w:author="Ryan Lemos" w:date="2019-10-09T09:44:00Z">
        <w:r w:rsidR="00511CE0">
          <w:rPr>
            <w:noProof/>
          </w:rPr>
          <w:t>42</w:t>
        </w:r>
      </w:ins>
      <w:del w:id="1650" w:author="Ryan Lemos" w:date="2019-10-07T11:05:00Z">
        <w:r w:rsidR="00D343FF" w:rsidDel="00EA672B">
          <w:rPr>
            <w:noProof/>
          </w:rPr>
          <w:delText>44</w:delText>
        </w:r>
      </w:del>
      <w:r w:rsidR="002D50FD">
        <w:rPr>
          <w:noProof/>
        </w:rPr>
        <w:fldChar w:fldCharType="end"/>
      </w:r>
      <w:bookmarkEnd w:id="1648"/>
      <w:r>
        <w:t xml:space="preserve"> - Botão de informações</w:t>
      </w:r>
    </w:p>
    <w:p w14:paraId="5BFAA2B6" w14:textId="78643D04" w:rsidR="00DA6C7C" w:rsidRDefault="00DA6C7C" w:rsidP="0069744B">
      <w:pPr>
        <w:ind w:firstLine="0"/>
        <w:jc w:val="center"/>
      </w:pPr>
      <w:r>
        <w:rPr>
          <w:noProof/>
        </w:rPr>
        <w:drawing>
          <wp:inline distT="0" distB="0" distL="0" distR="0" wp14:anchorId="5B0648DA" wp14:editId="1B25B907">
            <wp:extent cx="638175" cy="828675"/>
            <wp:effectExtent l="0" t="0" r="9525" b="952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8175" cy="828675"/>
                    </a:xfrm>
                    <a:prstGeom prst="rect">
                      <a:avLst/>
                    </a:prstGeom>
                  </pic:spPr>
                </pic:pic>
              </a:graphicData>
            </a:graphic>
          </wp:inline>
        </w:drawing>
      </w:r>
    </w:p>
    <w:p w14:paraId="3885BF82" w14:textId="77777777" w:rsidR="0069744B" w:rsidRDefault="0069744B" w:rsidP="005074A5">
      <w:pPr>
        <w:ind w:firstLine="0"/>
        <w:jc w:val="center"/>
      </w:pPr>
    </w:p>
    <w:p w14:paraId="10C14FA4" w14:textId="09C770E3" w:rsidR="00DA6C7C" w:rsidRDefault="00DA6C7C" w:rsidP="00DA6C7C">
      <w:r>
        <w:t>Dentro da tela de informações de uma atividade, caso o aluno tenha respondido a atividade e por algum motivo, problemas ou erros, o professor pode resetar o resultado da atividade possibilitando ao aluno que resolva a atividade novamente. O botão indicado é o mesmo de recarregamento de dados, visto na</w:t>
      </w:r>
      <w:r w:rsidR="0073158C">
        <w:t xml:space="preserve"> </w:t>
      </w:r>
      <w:r w:rsidR="0073158C">
        <w:fldChar w:fldCharType="begin"/>
      </w:r>
      <w:r w:rsidR="0073158C">
        <w:instrText xml:space="preserve"> REF _Ref20735172 \h </w:instrText>
      </w:r>
      <w:r w:rsidR="0073158C">
        <w:fldChar w:fldCharType="separate"/>
      </w:r>
      <w:ins w:id="1651" w:author="Ryan Lemos" w:date="2019-10-09T09:44:00Z">
        <w:r w:rsidR="00511CE0">
          <w:t xml:space="preserve">Figura </w:t>
        </w:r>
        <w:r w:rsidR="00511CE0">
          <w:rPr>
            <w:noProof/>
          </w:rPr>
          <w:t>43</w:t>
        </w:r>
        <w:r w:rsidR="00511CE0" w:rsidDel="00EA672B">
          <w:rPr>
            <w:noProof/>
          </w:rPr>
          <w:t>45</w:t>
        </w:r>
      </w:ins>
      <w:del w:id="1652" w:author="Ryan Lemos" w:date="2019-10-07T11:05:00Z">
        <w:r w:rsidR="00054B21" w:rsidDel="00EA672B">
          <w:delText xml:space="preserve">Figura </w:delText>
        </w:r>
        <w:r w:rsidR="00054B21" w:rsidDel="00EA672B">
          <w:rPr>
            <w:noProof/>
          </w:rPr>
          <w:delText>45</w:delText>
        </w:r>
      </w:del>
      <w:r w:rsidR="0073158C">
        <w:fldChar w:fldCharType="end"/>
      </w:r>
      <w:r>
        <w:t>, porém na cor roxa.</w:t>
      </w:r>
    </w:p>
    <w:p w14:paraId="32FA7814" w14:textId="77777777" w:rsidR="0069744B" w:rsidRDefault="0069744B" w:rsidP="00DA6C7C"/>
    <w:p w14:paraId="7636EEB8" w14:textId="4BBDB37C" w:rsidR="0069744B" w:rsidRDefault="0069744B" w:rsidP="005074A5">
      <w:pPr>
        <w:pStyle w:val="Legenda"/>
        <w:keepNext/>
      </w:pPr>
      <w:bookmarkStart w:id="1653" w:name="_Ref20735172"/>
      <w:r>
        <w:t xml:space="preserve">Figura </w:t>
      </w:r>
      <w:r w:rsidR="002D50FD">
        <w:fldChar w:fldCharType="begin"/>
      </w:r>
      <w:r w:rsidR="002D50FD">
        <w:instrText xml:space="preserve"> SEQ Figura \* ARABIC </w:instrText>
      </w:r>
      <w:r w:rsidR="002D50FD">
        <w:fldChar w:fldCharType="separate"/>
      </w:r>
      <w:ins w:id="1654" w:author="Ryan Lemos" w:date="2019-10-09T09:44:00Z">
        <w:r w:rsidR="00511CE0">
          <w:rPr>
            <w:noProof/>
          </w:rPr>
          <w:t>43</w:t>
        </w:r>
      </w:ins>
      <w:del w:id="1655" w:author="Ryan Lemos" w:date="2019-10-07T11:05:00Z">
        <w:r w:rsidR="00D343FF" w:rsidDel="00EA672B">
          <w:rPr>
            <w:noProof/>
          </w:rPr>
          <w:delText>45</w:delText>
        </w:r>
      </w:del>
      <w:r w:rsidR="002D50FD">
        <w:rPr>
          <w:noProof/>
        </w:rPr>
        <w:fldChar w:fldCharType="end"/>
      </w:r>
      <w:bookmarkEnd w:id="1653"/>
      <w:r>
        <w:t xml:space="preserve"> - Botão de resetar resultado</w:t>
      </w:r>
    </w:p>
    <w:p w14:paraId="6BBD7214" w14:textId="5AA32733" w:rsidR="00DA6C7C" w:rsidRDefault="00DA6C7C" w:rsidP="0073158C">
      <w:pPr>
        <w:ind w:firstLine="0"/>
        <w:jc w:val="center"/>
      </w:pPr>
      <w:r>
        <w:rPr>
          <w:noProof/>
        </w:rPr>
        <w:drawing>
          <wp:inline distT="0" distB="0" distL="0" distR="0" wp14:anchorId="1137EF41" wp14:editId="29E23C73">
            <wp:extent cx="885825" cy="657225"/>
            <wp:effectExtent l="0" t="0" r="9525" b="952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5825" cy="657225"/>
                    </a:xfrm>
                    <a:prstGeom prst="rect">
                      <a:avLst/>
                    </a:prstGeom>
                  </pic:spPr>
                </pic:pic>
              </a:graphicData>
            </a:graphic>
          </wp:inline>
        </w:drawing>
      </w:r>
    </w:p>
    <w:p w14:paraId="4023A9AB" w14:textId="77777777" w:rsidR="0073158C" w:rsidRPr="008D0372" w:rsidRDefault="0073158C" w:rsidP="005074A5">
      <w:pPr>
        <w:ind w:firstLine="0"/>
        <w:jc w:val="center"/>
      </w:pPr>
    </w:p>
    <w:p w14:paraId="5DCE5383" w14:textId="3A782E9F" w:rsidR="00DA6C7C" w:rsidRDefault="00DA6C7C" w:rsidP="00DA6C7C">
      <w:r>
        <w:t>Em atividades não avaliativa cabe ao professor escolher quem receberá aquela atividade, se por acaso quiser incluir alguém depois, pode ser feito isso pelo botão da</w:t>
      </w:r>
      <w:r w:rsidR="0073158C">
        <w:t xml:space="preserve"> </w:t>
      </w:r>
      <w:r w:rsidR="0073158C">
        <w:fldChar w:fldCharType="begin"/>
      </w:r>
      <w:r w:rsidR="0073158C">
        <w:instrText xml:space="preserve"> REF _Ref20735155 \h </w:instrText>
      </w:r>
      <w:r w:rsidR="0073158C">
        <w:fldChar w:fldCharType="separate"/>
      </w:r>
      <w:ins w:id="1656" w:author="Ryan Lemos" w:date="2019-10-09T09:44:00Z">
        <w:r w:rsidR="00511CE0">
          <w:t xml:space="preserve">Figura </w:t>
        </w:r>
        <w:r w:rsidR="00511CE0">
          <w:rPr>
            <w:noProof/>
          </w:rPr>
          <w:t>44</w:t>
        </w:r>
        <w:r w:rsidR="00511CE0" w:rsidDel="00EA672B">
          <w:rPr>
            <w:noProof/>
          </w:rPr>
          <w:t>46</w:t>
        </w:r>
      </w:ins>
      <w:del w:id="1657" w:author="Ryan Lemos" w:date="2019-10-07T11:05:00Z">
        <w:r w:rsidR="00054B21" w:rsidDel="00EA672B">
          <w:delText xml:space="preserve">Figura </w:delText>
        </w:r>
        <w:r w:rsidR="00054B21" w:rsidDel="00EA672B">
          <w:rPr>
            <w:noProof/>
          </w:rPr>
          <w:delText>46</w:delText>
        </w:r>
      </w:del>
      <w:r w:rsidR="0073158C">
        <w:fldChar w:fldCharType="end"/>
      </w:r>
      <w:r>
        <w:t>.</w:t>
      </w:r>
    </w:p>
    <w:p w14:paraId="3999144C" w14:textId="77777777" w:rsidR="0069744B" w:rsidRDefault="0069744B" w:rsidP="00DA6C7C"/>
    <w:p w14:paraId="54F63165" w14:textId="3FDB26E2" w:rsidR="0069744B" w:rsidRDefault="0069744B" w:rsidP="005074A5">
      <w:pPr>
        <w:pStyle w:val="Legenda"/>
        <w:keepNext/>
      </w:pPr>
      <w:bookmarkStart w:id="1658" w:name="_Ref20735155"/>
      <w:r>
        <w:t xml:space="preserve">Figura </w:t>
      </w:r>
      <w:r w:rsidR="002D50FD">
        <w:fldChar w:fldCharType="begin"/>
      </w:r>
      <w:r w:rsidR="002D50FD">
        <w:instrText xml:space="preserve"> SEQ Figura \* ARABIC </w:instrText>
      </w:r>
      <w:r w:rsidR="002D50FD">
        <w:fldChar w:fldCharType="separate"/>
      </w:r>
      <w:ins w:id="1659" w:author="Ryan Lemos" w:date="2019-10-09T09:44:00Z">
        <w:r w:rsidR="00511CE0">
          <w:rPr>
            <w:noProof/>
          </w:rPr>
          <w:t>44</w:t>
        </w:r>
      </w:ins>
      <w:del w:id="1660" w:author="Ryan Lemos" w:date="2019-10-07T11:05:00Z">
        <w:r w:rsidR="00D343FF" w:rsidDel="00EA672B">
          <w:rPr>
            <w:noProof/>
          </w:rPr>
          <w:delText>46</w:delText>
        </w:r>
      </w:del>
      <w:r w:rsidR="002D50FD">
        <w:rPr>
          <w:noProof/>
        </w:rPr>
        <w:fldChar w:fldCharType="end"/>
      </w:r>
      <w:bookmarkEnd w:id="1658"/>
      <w:r>
        <w:t xml:space="preserve"> - Botão de vincular alunos a uma atividade</w:t>
      </w:r>
    </w:p>
    <w:p w14:paraId="4F66B84F" w14:textId="77777777" w:rsidR="00DA6C7C" w:rsidRDefault="00DA6C7C" w:rsidP="005074A5">
      <w:pPr>
        <w:ind w:firstLine="0"/>
        <w:jc w:val="center"/>
      </w:pPr>
      <w:r>
        <w:rPr>
          <w:noProof/>
        </w:rPr>
        <w:drawing>
          <wp:inline distT="0" distB="0" distL="0" distR="0" wp14:anchorId="6735C537" wp14:editId="14DBCD16">
            <wp:extent cx="571500" cy="561975"/>
            <wp:effectExtent l="0" t="0" r="0" b="952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 cy="561975"/>
                    </a:xfrm>
                    <a:prstGeom prst="rect">
                      <a:avLst/>
                    </a:prstGeom>
                  </pic:spPr>
                </pic:pic>
              </a:graphicData>
            </a:graphic>
          </wp:inline>
        </w:drawing>
      </w:r>
    </w:p>
    <w:p w14:paraId="5DC9D2F4" w14:textId="77777777" w:rsidR="00DA6C7C" w:rsidRDefault="00DA6C7C" w:rsidP="005074A5">
      <w:pPr>
        <w:ind w:firstLine="0"/>
      </w:pPr>
    </w:p>
    <w:p w14:paraId="22AED440" w14:textId="5548052C" w:rsidR="00DA6C7C" w:rsidRDefault="00DA6C7C" w:rsidP="00DA6C7C">
      <w:r>
        <w:t xml:space="preserve">O sistema conta com pontuação, porém por padrão cada atividade avaliativa e não avaliativa vale 100 (ou 100%). Porém caso o professor precise redistribuir a pontuação da atividade, ele pode fazer isso através </w:t>
      </w:r>
      <w:r w:rsidR="0073158C">
        <w:t xml:space="preserve">do botão visto na </w:t>
      </w:r>
      <w:r w:rsidR="0073158C">
        <w:fldChar w:fldCharType="begin"/>
      </w:r>
      <w:r w:rsidR="0073158C">
        <w:instrText xml:space="preserve"> REF _Ref20735143 \h </w:instrText>
      </w:r>
      <w:r w:rsidR="0073158C">
        <w:fldChar w:fldCharType="separate"/>
      </w:r>
      <w:ins w:id="1661" w:author="Ryan Lemos" w:date="2019-10-09T09:44:00Z">
        <w:r w:rsidR="00511CE0">
          <w:t xml:space="preserve">Figura </w:t>
        </w:r>
        <w:r w:rsidR="00511CE0">
          <w:rPr>
            <w:noProof/>
          </w:rPr>
          <w:t>45</w:t>
        </w:r>
        <w:r w:rsidR="00511CE0" w:rsidDel="00EA672B">
          <w:rPr>
            <w:noProof/>
          </w:rPr>
          <w:t>47</w:t>
        </w:r>
      </w:ins>
      <w:del w:id="1662" w:author="Ryan Lemos" w:date="2019-10-07T11:05:00Z">
        <w:r w:rsidR="00054B21" w:rsidDel="00EA672B">
          <w:delText xml:space="preserve">Figura </w:delText>
        </w:r>
        <w:r w:rsidR="00054B21" w:rsidDel="00EA672B">
          <w:rPr>
            <w:noProof/>
          </w:rPr>
          <w:delText>47</w:delText>
        </w:r>
      </w:del>
      <w:r w:rsidR="0073158C">
        <w:fldChar w:fldCharType="end"/>
      </w:r>
      <w:r>
        <w:t>.</w:t>
      </w:r>
    </w:p>
    <w:p w14:paraId="52662589" w14:textId="77777777" w:rsidR="0069744B" w:rsidRDefault="0069744B" w:rsidP="00DA6C7C"/>
    <w:p w14:paraId="00AFB7AF" w14:textId="2B7E2617" w:rsidR="0069744B" w:rsidRDefault="0069744B" w:rsidP="005074A5">
      <w:pPr>
        <w:pStyle w:val="Legenda"/>
        <w:keepNext/>
      </w:pPr>
      <w:bookmarkStart w:id="1663" w:name="_Ref20735143"/>
      <w:r>
        <w:lastRenderedPageBreak/>
        <w:t xml:space="preserve">Figura </w:t>
      </w:r>
      <w:r w:rsidR="002D50FD">
        <w:fldChar w:fldCharType="begin"/>
      </w:r>
      <w:r w:rsidR="002D50FD">
        <w:instrText xml:space="preserve"> SEQ Figura \* ARABIC </w:instrText>
      </w:r>
      <w:r w:rsidR="002D50FD">
        <w:fldChar w:fldCharType="separate"/>
      </w:r>
      <w:ins w:id="1664" w:author="Ryan Lemos" w:date="2019-10-09T09:44:00Z">
        <w:r w:rsidR="00511CE0">
          <w:rPr>
            <w:noProof/>
          </w:rPr>
          <w:t>45</w:t>
        </w:r>
      </w:ins>
      <w:del w:id="1665" w:author="Ryan Lemos" w:date="2019-10-07T11:05:00Z">
        <w:r w:rsidR="00D343FF" w:rsidDel="00EA672B">
          <w:rPr>
            <w:noProof/>
          </w:rPr>
          <w:delText>47</w:delText>
        </w:r>
      </w:del>
      <w:r w:rsidR="002D50FD">
        <w:rPr>
          <w:noProof/>
        </w:rPr>
        <w:fldChar w:fldCharType="end"/>
      </w:r>
      <w:bookmarkEnd w:id="1663"/>
      <w:r>
        <w:t xml:space="preserve"> - Botão de redistribuir pontuação</w:t>
      </w:r>
    </w:p>
    <w:p w14:paraId="3FA37217" w14:textId="3151B0AB" w:rsidR="00DA6C7C" w:rsidRDefault="00DA6C7C" w:rsidP="005074A5">
      <w:pPr>
        <w:ind w:firstLine="0"/>
        <w:jc w:val="center"/>
      </w:pPr>
      <w:r>
        <w:rPr>
          <w:noProof/>
        </w:rPr>
        <w:drawing>
          <wp:inline distT="0" distB="0" distL="0" distR="0" wp14:anchorId="4F57935E" wp14:editId="6DBD56D6">
            <wp:extent cx="657225" cy="666750"/>
            <wp:effectExtent l="0" t="0" r="9525"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 cy="666750"/>
                    </a:xfrm>
                    <a:prstGeom prst="rect">
                      <a:avLst/>
                    </a:prstGeom>
                  </pic:spPr>
                </pic:pic>
              </a:graphicData>
            </a:graphic>
          </wp:inline>
        </w:drawing>
      </w:r>
    </w:p>
    <w:p w14:paraId="7C5CAFF9" w14:textId="77777777" w:rsidR="00DA6C7C" w:rsidRDefault="00DA6C7C" w:rsidP="00DA6C7C"/>
    <w:p w14:paraId="0AD7D893" w14:textId="1A2F5FFC" w:rsidR="00DA6C7C" w:rsidRDefault="00DA6C7C" w:rsidP="00DA6C7C">
      <w:r>
        <w:t xml:space="preserve">Caso uma atividade criada pelo ambiente seja resolvida em sala, é necessário que o professor lance a nota do aluno. É por meio deste botão da </w:t>
      </w:r>
      <w:r w:rsidR="0073158C">
        <w:fldChar w:fldCharType="begin"/>
      </w:r>
      <w:r w:rsidR="0073158C">
        <w:instrText xml:space="preserve"> REF _Ref20735120 \h </w:instrText>
      </w:r>
      <w:r w:rsidR="0073158C">
        <w:fldChar w:fldCharType="separate"/>
      </w:r>
      <w:ins w:id="1666" w:author="Ryan Lemos" w:date="2019-10-09T09:44:00Z">
        <w:r w:rsidR="00511CE0">
          <w:t xml:space="preserve">Figura </w:t>
        </w:r>
        <w:r w:rsidR="00511CE0">
          <w:rPr>
            <w:noProof/>
          </w:rPr>
          <w:t>46</w:t>
        </w:r>
        <w:r w:rsidR="00511CE0" w:rsidDel="00EA672B">
          <w:rPr>
            <w:noProof/>
          </w:rPr>
          <w:t>48</w:t>
        </w:r>
      </w:ins>
      <w:del w:id="1667" w:author="Ryan Lemos" w:date="2019-10-07T11:05:00Z">
        <w:r w:rsidR="00054B21" w:rsidDel="00EA672B">
          <w:delText xml:space="preserve">Figura </w:delText>
        </w:r>
        <w:r w:rsidR="00054B21" w:rsidDel="00EA672B">
          <w:rPr>
            <w:noProof/>
          </w:rPr>
          <w:delText>48</w:delText>
        </w:r>
      </w:del>
      <w:r w:rsidR="0073158C">
        <w:fldChar w:fldCharType="end"/>
      </w:r>
      <w:r w:rsidR="0073158C">
        <w:t xml:space="preserve"> </w:t>
      </w:r>
      <w:r>
        <w:t>que ele acessa a tela responsável pelo lançamento das notas.</w:t>
      </w:r>
    </w:p>
    <w:p w14:paraId="159C2F49" w14:textId="77777777" w:rsidR="00DA6C7C" w:rsidRDefault="00DA6C7C" w:rsidP="00DA6C7C"/>
    <w:p w14:paraId="797706C3" w14:textId="2D15339F" w:rsidR="0069744B" w:rsidRDefault="0069744B" w:rsidP="005074A5">
      <w:pPr>
        <w:pStyle w:val="Legenda"/>
        <w:keepNext/>
      </w:pPr>
      <w:bookmarkStart w:id="1668" w:name="_Ref20735120"/>
      <w:r>
        <w:t xml:space="preserve">Figura </w:t>
      </w:r>
      <w:r w:rsidR="002D50FD">
        <w:fldChar w:fldCharType="begin"/>
      </w:r>
      <w:r w:rsidR="002D50FD">
        <w:instrText xml:space="preserve"> SEQ Figura \* ARABIC </w:instrText>
      </w:r>
      <w:r w:rsidR="002D50FD">
        <w:fldChar w:fldCharType="separate"/>
      </w:r>
      <w:ins w:id="1669" w:author="Ryan Lemos" w:date="2019-10-09T09:44:00Z">
        <w:r w:rsidR="00511CE0">
          <w:rPr>
            <w:noProof/>
          </w:rPr>
          <w:t>46</w:t>
        </w:r>
      </w:ins>
      <w:del w:id="1670" w:author="Ryan Lemos" w:date="2019-10-07T11:05:00Z">
        <w:r w:rsidR="00D343FF" w:rsidDel="00EA672B">
          <w:rPr>
            <w:noProof/>
          </w:rPr>
          <w:delText>48</w:delText>
        </w:r>
      </w:del>
      <w:r w:rsidR="002D50FD">
        <w:rPr>
          <w:noProof/>
        </w:rPr>
        <w:fldChar w:fldCharType="end"/>
      </w:r>
      <w:bookmarkEnd w:id="1668"/>
      <w:r>
        <w:t xml:space="preserve"> - Botão de envio de nota</w:t>
      </w:r>
    </w:p>
    <w:p w14:paraId="23CEB99F" w14:textId="77777777" w:rsidR="00DA6C7C" w:rsidRDefault="00DA6C7C" w:rsidP="005074A5">
      <w:pPr>
        <w:ind w:firstLine="0"/>
        <w:jc w:val="center"/>
      </w:pPr>
      <w:r>
        <w:rPr>
          <w:noProof/>
        </w:rPr>
        <w:drawing>
          <wp:inline distT="0" distB="0" distL="0" distR="0" wp14:anchorId="13B939D8" wp14:editId="43ECCEBD">
            <wp:extent cx="657225" cy="733425"/>
            <wp:effectExtent l="0" t="0" r="9525" b="952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 cy="733425"/>
                    </a:xfrm>
                    <a:prstGeom prst="rect">
                      <a:avLst/>
                    </a:prstGeom>
                  </pic:spPr>
                </pic:pic>
              </a:graphicData>
            </a:graphic>
          </wp:inline>
        </w:drawing>
      </w:r>
    </w:p>
    <w:p w14:paraId="4CB3C1C8" w14:textId="77777777" w:rsidR="00DA6C7C" w:rsidRPr="00F24BB2" w:rsidRDefault="00DA6C7C" w:rsidP="00DA6C7C"/>
    <w:p w14:paraId="271DF844" w14:textId="77777777" w:rsidR="00DA6C7C" w:rsidRDefault="00DA6C7C" w:rsidP="005074A5">
      <w:pPr>
        <w:pStyle w:val="Ttulo3"/>
      </w:pPr>
      <w:bookmarkStart w:id="1671" w:name="_Toc21505894"/>
      <w:r>
        <w:t>Botões do calendário</w:t>
      </w:r>
      <w:bookmarkEnd w:id="1671"/>
    </w:p>
    <w:p w14:paraId="43C9FDAD" w14:textId="77777777" w:rsidR="00DA6C7C" w:rsidRDefault="00DA6C7C" w:rsidP="00DA6C7C"/>
    <w:p w14:paraId="3715BFCC" w14:textId="102232FE" w:rsidR="00DA6C7C" w:rsidRDefault="00DA6C7C" w:rsidP="00DA6C7C">
      <w:r>
        <w:t>O ambiente conta com um calendário interativo, em que os alunos e professores podem acompanhar os eventos criados pelos professores para uma turma, e pela própria escola</w:t>
      </w:r>
      <w:r w:rsidR="0073158C">
        <w:t>, conforme seção x, seção y e seção z</w:t>
      </w:r>
      <w:r>
        <w:t>. A</w:t>
      </w:r>
      <w:r w:rsidR="0073158C">
        <w:t xml:space="preserve"> </w:t>
      </w:r>
      <w:r w:rsidR="0073158C">
        <w:fldChar w:fldCharType="begin"/>
      </w:r>
      <w:r w:rsidR="0073158C">
        <w:instrText xml:space="preserve"> REF _Ref20735032 \h </w:instrText>
      </w:r>
      <w:r w:rsidR="0073158C">
        <w:fldChar w:fldCharType="separate"/>
      </w:r>
      <w:ins w:id="1672" w:author="Ryan Lemos" w:date="2019-10-09T09:44:00Z">
        <w:r w:rsidR="00511CE0">
          <w:t xml:space="preserve">Figura </w:t>
        </w:r>
        <w:r w:rsidR="00511CE0">
          <w:rPr>
            <w:noProof/>
          </w:rPr>
          <w:t>47</w:t>
        </w:r>
        <w:r w:rsidR="00511CE0" w:rsidDel="00EA672B">
          <w:rPr>
            <w:noProof/>
          </w:rPr>
          <w:t>49</w:t>
        </w:r>
      </w:ins>
      <w:del w:id="1673" w:author="Ryan Lemos" w:date="2019-10-07T11:05:00Z">
        <w:r w:rsidR="00054B21" w:rsidDel="00EA672B">
          <w:delText xml:space="preserve">Figura </w:delText>
        </w:r>
        <w:r w:rsidR="00054B21" w:rsidDel="00EA672B">
          <w:rPr>
            <w:noProof/>
          </w:rPr>
          <w:delText>49</w:delText>
        </w:r>
      </w:del>
      <w:r w:rsidR="0073158C">
        <w:fldChar w:fldCharType="end"/>
      </w:r>
      <w:r>
        <w:t xml:space="preserve"> apresenta um conjunto de botões em que é possível trocar a visualização do calendário, o padrão é a visão do calendário em meses, porém pode-se ver em semanas e visualizar cada dia individualmente. Os três botões servem para trocar esse tipo de visualização.</w:t>
      </w:r>
    </w:p>
    <w:p w14:paraId="4A345224" w14:textId="77777777" w:rsidR="0069744B" w:rsidRDefault="0069744B" w:rsidP="00DA6C7C"/>
    <w:p w14:paraId="4E55CA13" w14:textId="00BF1D2B" w:rsidR="0069744B" w:rsidRDefault="0069744B" w:rsidP="005074A5">
      <w:pPr>
        <w:pStyle w:val="Legenda"/>
        <w:keepNext/>
      </w:pPr>
      <w:bookmarkStart w:id="1674" w:name="_Ref20735032"/>
      <w:r>
        <w:t xml:space="preserve">Figura </w:t>
      </w:r>
      <w:r w:rsidR="002D50FD">
        <w:fldChar w:fldCharType="begin"/>
      </w:r>
      <w:r w:rsidR="002D50FD">
        <w:instrText xml:space="preserve"> SEQ Figura \* ARABIC </w:instrText>
      </w:r>
      <w:r w:rsidR="002D50FD">
        <w:fldChar w:fldCharType="separate"/>
      </w:r>
      <w:ins w:id="1675" w:author="Ryan Lemos" w:date="2019-10-09T09:44:00Z">
        <w:r w:rsidR="00511CE0">
          <w:rPr>
            <w:noProof/>
          </w:rPr>
          <w:t>47</w:t>
        </w:r>
      </w:ins>
      <w:del w:id="1676" w:author="Ryan Lemos" w:date="2019-10-07T11:05:00Z">
        <w:r w:rsidR="00D343FF" w:rsidDel="00EA672B">
          <w:rPr>
            <w:noProof/>
          </w:rPr>
          <w:delText>49</w:delText>
        </w:r>
      </w:del>
      <w:r w:rsidR="002D50FD">
        <w:rPr>
          <w:noProof/>
        </w:rPr>
        <w:fldChar w:fldCharType="end"/>
      </w:r>
      <w:bookmarkEnd w:id="1674"/>
      <w:r>
        <w:t xml:space="preserve"> - Botões de visualização do calendário</w:t>
      </w:r>
    </w:p>
    <w:p w14:paraId="586BC8CE" w14:textId="4C4C4ED7" w:rsidR="00DA6C7C" w:rsidRDefault="00DA6C7C">
      <w:pPr>
        <w:ind w:firstLine="0"/>
        <w:jc w:val="center"/>
      </w:pPr>
      <w:r>
        <w:rPr>
          <w:noProof/>
        </w:rPr>
        <w:drawing>
          <wp:inline distT="0" distB="0" distL="0" distR="0" wp14:anchorId="6EC3F622" wp14:editId="1924605A">
            <wp:extent cx="2712720" cy="1016518"/>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9155" cy="1030171"/>
                    </a:xfrm>
                    <a:prstGeom prst="rect">
                      <a:avLst/>
                    </a:prstGeom>
                  </pic:spPr>
                </pic:pic>
              </a:graphicData>
            </a:graphic>
          </wp:inline>
        </w:drawing>
      </w:r>
    </w:p>
    <w:p w14:paraId="26797B21" w14:textId="77777777" w:rsidR="0073158C" w:rsidRDefault="0073158C" w:rsidP="005074A5">
      <w:pPr>
        <w:ind w:firstLine="0"/>
        <w:jc w:val="center"/>
      </w:pPr>
    </w:p>
    <w:p w14:paraId="3A035C8E" w14:textId="606089F9" w:rsidR="00DA6C7C" w:rsidRDefault="00DA6C7C" w:rsidP="00DA6C7C">
      <w:r>
        <w:t xml:space="preserve">Já os botões da </w:t>
      </w:r>
      <w:r w:rsidR="0073158C">
        <w:fldChar w:fldCharType="begin"/>
      </w:r>
      <w:r w:rsidR="0073158C">
        <w:instrText xml:space="preserve"> REF _Ref20735031 \h </w:instrText>
      </w:r>
      <w:r w:rsidR="0073158C">
        <w:fldChar w:fldCharType="separate"/>
      </w:r>
      <w:ins w:id="1677" w:author="Ryan Lemos" w:date="2019-10-09T09:44:00Z">
        <w:r w:rsidR="00511CE0">
          <w:t xml:space="preserve">Figura </w:t>
        </w:r>
        <w:r w:rsidR="00511CE0">
          <w:rPr>
            <w:noProof/>
          </w:rPr>
          <w:t>48</w:t>
        </w:r>
        <w:r w:rsidR="00511CE0" w:rsidDel="00EA672B">
          <w:rPr>
            <w:noProof/>
          </w:rPr>
          <w:t>50</w:t>
        </w:r>
      </w:ins>
      <w:del w:id="1678" w:author="Ryan Lemos" w:date="2019-10-07T11:05:00Z">
        <w:r w:rsidR="00054B21" w:rsidDel="00EA672B">
          <w:delText xml:space="preserve">Figura </w:delText>
        </w:r>
        <w:r w:rsidR="00054B21" w:rsidDel="00EA672B">
          <w:rPr>
            <w:noProof/>
          </w:rPr>
          <w:delText>50</w:delText>
        </w:r>
      </w:del>
      <w:r w:rsidR="0073158C">
        <w:fldChar w:fldCharType="end"/>
      </w:r>
      <w:r w:rsidR="0073158C">
        <w:t xml:space="preserve"> </w:t>
      </w:r>
      <w:r>
        <w:t xml:space="preserve">servem para navegar no calendário dependendo do tipo de visualização escolhida para o calendário. Se escolhido a visualização por mês, o botão da esquerda mostrará no calendário um mês anterior, se clicar em hoje ele mostra o mês atual, e se clicar na seta para a direita o mês seguinte. Se em semana, respectivamente: uma semana </w:t>
      </w:r>
      <w:r>
        <w:lastRenderedPageBreak/>
        <w:t>anterior; a semana atual; e a semana seguinte. Se escolhido dia, respectivamente: um dia anterior; o dia atual; e um dia posterior.</w:t>
      </w:r>
    </w:p>
    <w:p w14:paraId="20BE171E" w14:textId="77777777" w:rsidR="0073158C" w:rsidRDefault="0073158C" w:rsidP="00DA6C7C"/>
    <w:p w14:paraId="53B79D93" w14:textId="7660E615" w:rsidR="0069744B" w:rsidRDefault="0069744B" w:rsidP="005074A5">
      <w:pPr>
        <w:pStyle w:val="Legenda"/>
        <w:keepNext/>
      </w:pPr>
      <w:bookmarkStart w:id="1679" w:name="_Ref20735031"/>
      <w:r>
        <w:t xml:space="preserve">Figura </w:t>
      </w:r>
      <w:r w:rsidR="002D50FD">
        <w:fldChar w:fldCharType="begin"/>
      </w:r>
      <w:r w:rsidR="002D50FD">
        <w:instrText xml:space="preserve"> SEQ Figura \* ARABIC </w:instrText>
      </w:r>
      <w:r w:rsidR="002D50FD">
        <w:fldChar w:fldCharType="separate"/>
      </w:r>
      <w:ins w:id="1680" w:author="Ryan Lemos" w:date="2019-10-09T09:44:00Z">
        <w:r w:rsidR="00511CE0">
          <w:rPr>
            <w:noProof/>
          </w:rPr>
          <w:t>48</w:t>
        </w:r>
      </w:ins>
      <w:del w:id="1681" w:author="Ryan Lemos" w:date="2019-10-07T11:05:00Z">
        <w:r w:rsidR="00D343FF" w:rsidDel="00EA672B">
          <w:rPr>
            <w:noProof/>
          </w:rPr>
          <w:delText>50</w:delText>
        </w:r>
      </w:del>
      <w:r w:rsidR="002D50FD">
        <w:rPr>
          <w:noProof/>
        </w:rPr>
        <w:fldChar w:fldCharType="end"/>
      </w:r>
      <w:bookmarkEnd w:id="1679"/>
      <w:r>
        <w:t xml:space="preserve"> - Botões de navegação do calendário</w:t>
      </w:r>
    </w:p>
    <w:p w14:paraId="108D91A5" w14:textId="0427D22C" w:rsidR="00DA6C7C" w:rsidRPr="006B0656" w:rsidRDefault="00DA6C7C" w:rsidP="005074A5">
      <w:pPr>
        <w:ind w:firstLine="0"/>
        <w:jc w:val="center"/>
      </w:pPr>
      <w:r>
        <w:rPr>
          <w:noProof/>
        </w:rPr>
        <w:drawing>
          <wp:inline distT="0" distB="0" distL="0" distR="0" wp14:anchorId="4DB0C37D" wp14:editId="3DF4ABF9">
            <wp:extent cx="2644140" cy="1186218"/>
            <wp:effectExtent l="0" t="0" r="381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75566" cy="1200316"/>
                    </a:xfrm>
                    <a:prstGeom prst="rect">
                      <a:avLst/>
                    </a:prstGeom>
                  </pic:spPr>
                </pic:pic>
              </a:graphicData>
            </a:graphic>
          </wp:inline>
        </w:drawing>
      </w:r>
    </w:p>
    <w:p w14:paraId="7D2152FF" w14:textId="77777777" w:rsidR="00DA6C7C" w:rsidRDefault="00DA6C7C" w:rsidP="00DA6C7C"/>
    <w:p w14:paraId="027A0976" w14:textId="450829FD" w:rsidR="00DA6C7C" w:rsidRDefault="00DA6C7C" w:rsidP="005074A5">
      <w:pPr>
        <w:pStyle w:val="Ttulo3"/>
      </w:pPr>
      <w:commentRangeStart w:id="1682"/>
      <w:del w:id="1683" w:author="Ryan Lemos" w:date="2019-10-07T09:08:00Z">
        <w:r w:rsidDel="00DC21E5">
          <w:delText>Notificações</w:delText>
        </w:r>
        <w:commentRangeEnd w:id="1682"/>
        <w:r w:rsidR="00724525" w:rsidDel="00DC21E5">
          <w:rPr>
            <w:rStyle w:val="Refdecomentrio"/>
            <w:rFonts w:eastAsia="Calibri"/>
            <w:b w:val="0"/>
          </w:rPr>
          <w:commentReference w:id="1682"/>
        </w:r>
      </w:del>
      <w:bookmarkStart w:id="1684" w:name="_Toc21505895"/>
      <w:ins w:id="1685" w:author="Ryan Lemos" w:date="2019-10-07T09:08:00Z">
        <w:r w:rsidR="00DC21E5">
          <w:t>Botões da barra superior</w:t>
        </w:r>
      </w:ins>
      <w:bookmarkEnd w:id="1684"/>
    </w:p>
    <w:p w14:paraId="1EC99B0F" w14:textId="77777777" w:rsidR="00DA6C7C" w:rsidRDefault="00DA6C7C" w:rsidP="00DA6C7C"/>
    <w:p w14:paraId="374E41DA" w14:textId="77777777" w:rsidR="00DA6C7C" w:rsidRDefault="00DA6C7C" w:rsidP="00DA6C7C">
      <w:r>
        <w:t>O ambiente conta com um sistema de notificações, para alertar professores e alunos sempre que alguma atividade realizada por outro usuário exigir a atenção deles. Como por exemplo, um aluno responde a uma atividade, o professore então recebe uma notificação de que esse aluno respondeu a atividade e ele pode corrigi-la. O botão de notificações fica na barra superior a direita e seu ícone é o de sino e tem duas variações de cores. Quando não há novas notificações o botão é visto na cor cinza, conforme visto na figura abaixo:</w:t>
      </w:r>
    </w:p>
    <w:p w14:paraId="504129E7" w14:textId="77777777" w:rsidR="00DA6C7C" w:rsidRDefault="00DA6C7C" w:rsidP="00DA6C7C"/>
    <w:p w14:paraId="21212558" w14:textId="3B603902" w:rsidR="0069744B" w:rsidRDefault="0069744B" w:rsidP="005074A5">
      <w:pPr>
        <w:pStyle w:val="Legenda"/>
        <w:keepNext/>
      </w:pPr>
      <w:r>
        <w:t xml:space="preserve">Figura </w:t>
      </w:r>
      <w:r w:rsidR="002D50FD">
        <w:fldChar w:fldCharType="begin"/>
      </w:r>
      <w:r w:rsidR="002D50FD">
        <w:instrText xml:space="preserve"> SEQ Figura \* ARABIC </w:instrText>
      </w:r>
      <w:r w:rsidR="002D50FD">
        <w:fldChar w:fldCharType="separate"/>
      </w:r>
      <w:ins w:id="1686" w:author="Ryan Lemos" w:date="2019-10-09T09:44:00Z">
        <w:r w:rsidR="00511CE0">
          <w:rPr>
            <w:noProof/>
          </w:rPr>
          <w:t>49</w:t>
        </w:r>
      </w:ins>
      <w:del w:id="1687" w:author="Ryan Lemos" w:date="2019-10-07T11:05:00Z">
        <w:r w:rsidR="00D343FF" w:rsidDel="00EA672B">
          <w:rPr>
            <w:noProof/>
          </w:rPr>
          <w:delText>51</w:delText>
        </w:r>
      </w:del>
      <w:r w:rsidR="002D50FD">
        <w:rPr>
          <w:noProof/>
        </w:rPr>
        <w:fldChar w:fldCharType="end"/>
      </w:r>
      <w:r>
        <w:t xml:space="preserve"> - Botão de Notificações (sem novas notificações)</w:t>
      </w:r>
    </w:p>
    <w:p w14:paraId="6EF1575C" w14:textId="77777777" w:rsidR="00DA6C7C" w:rsidRDefault="00DA6C7C" w:rsidP="00DA6C7C">
      <w:pPr>
        <w:ind w:firstLine="0"/>
        <w:jc w:val="center"/>
      </w:pPr>
      <w:r>
        <w:rPr>
          <w:noProof/>
        </w:rPr>
        <w:drawing>
          <wp:inline distT="0" distB="0" distL="0" distR="0" wp14:anchorId="410C94D5" wp14:editId="0734E2D0">
            <wp:extent cx="1478280" cy="504957"/>
            <wp:effectExtent l="0" t="0" r="7620" b="952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90866" cy="509256"/>
                    </a:xfrm>
                    <a:prstGeom prst="rect">
                      <a:avLst/>
                    </a:prstGeom>
                  </pic:spPr>
                </pic:pic>
              </a:graphicData>
            </a:graphic>
          </wp:inline>
        </w:drawing>
      </w:r>
    </w:p>
    <w:p w14:paraId="3BB15976" w14:textId="77777777" w:rsidR="00DA6C7C" w:rsidRDefault="00DA6C7C" w:rsidP="00DA6C7C"/>
    <w:p w14:paraId="1DC1D338" w14:textId="77777777" w:rsidR="00DA6C7C" w:rsidRDefault="00DA6C7C" w:rsidP="00DA6C7C">
      <w:r>
        <w:t>Quando há novas notificações o botão ganha uma cor verde e o efeito de pulsação, como se tivesse chamando atenção, conforme a figura abaixo:</w:t>
      </w:r>
    </w:p>
    <w:p w14:paraId="2FD0CC88" w14:textId="77777777" w:rsidR="00DA6C7C" w:rsidRDefault="00DA6C7C" w:rsidP="00DA6C7C"/>
    <w:p w14:paraId="7A45B66B" w14:textId="26D05FC1" w:rsidR="0069744B" w:rsidRDefault="0069744B" w:rsidP="005074A5">
      <w:pPr>
        <w:pStyle w:val="Legenda"/>
        <w:keepNext/>
      </w:pPr>
      <w:bookmarkStart w:id="1688" w:name="_Ref20735067"/>
      <w:r>
        <w:t xml:space="preserve">Figura </w:t>
      </w:r>
      <w:r w:rsidR="002D50FD">
        <w:fldChar w:fldCharType="begin"/>
      </w:r>
      <w:r w:rsidR="002D50FD">
        <w:instrText xml:space="preserve"> SEQ Figura \* ARABIC </w:instrText>
      </w:r>
      <w:r w:rsidR="002D50FD">
        <w:fldChar w:fldCharType="separate"/>
      </w:r>
      <w:ins w:id="1689" w:author="Ryan Lemos" w:date="2019-10-09T09:44:00Z">
        <w:r w:rsidR="00511CE0">
          <w:rPr>
            <w:noProof/>
          </w:rPr>
          <w:t>50</w:t>
        </w:r>
      </w:ins>
      <w:del w:id="1690" w:author="Ryan Lemos" w:date="2019-10-07T11:05:00Z">
        <w:r w:rsidR="00D343FF" w:rsidDel="00EA672B">
          <w:rPr>
            <w:noProof/>
          </w:rPr>
          <w:delText>52</w:delText>
        </w:r>
      </w:del>
      <w:r w:rsidR="002D50FD">
        <w:rPr>
          <w:noProof/>
        </w:rPr>
        <w:fldChar w:fldCharType="end"/>
      </w:r>
      <w:bookmarkEnd w:id="1688"/>
      <w:r>
        <w:t xml:space="preserve"> - </w:t>
      </w:r>
      <w:r w:rsidRPr="00870B88">
        <w:t>Botão de Notificações (</w:t>
      </w:r>
      <w:r>
        <w:t>com</w:t>
      </w:r>
      <w:r w:rsidRPr="00870B88">
        <w:t xml:space="preserve"> novas notificações)</w:t>
      </w:r>
    </w:p>
    <w:p w14:paraId="7843584B" w14:textId="77777777" w:rsidR="00DA6C7C" w:rsidRDefault="00DA6C7C" w:rsidP="00DA6C7C">
      <w:pPr>
        <w:ind w:firstLine="0"/>
        <w:jc w:val="center"/>
      </w:pPr>
      <w:r>
        <w:rPr>
          <w:noProof/>
        </w:rPr>
        <w:drawing>
          <wp:inline distT="0" distB="0" distL="0" distR="0" wp14:anchorId="67873D57" wp14:editId="3C655BD0">
            <wp:extent cx="1760220" cy="524745"/>
            <wp:effectExtent l="0" t="0" r="0"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84379" cy="531947"/>
                    </a:xfrm>
                    <a:prstGeom prst="rect">
                      <a:avLst/>
                    </a:prstGeom>
                  </pic:spPr>
                </pic:pic>
              </a:graphicData>
            </a:graphic>
          </wp:inline>
        </w:drawing>
      </w:r>
    </w:p>
    <w:p w14:paraId="4A9F1BBF" w14:textId="77777777" w:rsidR="00DA6C7C" w:rsidDel="00DC21E5" w:rsidRDefault="00DA6C7C" w:rsidP="00DA6C7C">
      <w:pPr>
        <w:ind w:firstLine="0"/>
        <w:jc w:val="center"/>
        <w:rPr>
          <w:del w:id="1691" w:author="Ryan Lemos" w:date="2019-10-07T09:08:00Z"/>
        </w:rPr>
      </w:pPr>
    </w:p>
    <w:p w14:paraId="54F85ACF" w14:textId="414FD772" w:rsidR="00DA6C7C" w:rsidDel="00DC21E5" w:rsidRDefault="00DA6C7C">
      <w:pPr>
        <w:pStyle w:val="Ttulo3"/>
        <w:ind w:left="0" w:firstLine="0"/>
        <w:rPr>
          <w:del w:id="1692" w:author="Ryan Lemos" w:date="2019-10-07T09:08:00Z"/>
        </w:rPr>
        <w:pPrChange w:id="1693" w:author="Ryan Lemos" w:date="2019-10-07T09:08:00Z">
          <w:pPr>
            <w:pStyle w:val="Ttulo3"/>
          </w:pPr>
        </w:pPrChange>
      </w:pPr>
      <w:del w:id="1694" w:author="Ryan Lemos" w:date="2019-10-07T09:08:00Z">
        <w:r w:rsidDel="00DC21E5">
          <w:delText>Configurações</w:delText>
        </w:r>
      </w:del>
    </w:p>
    <w:p w14:paraId="56C08AAB" w14:textId="77777777" w:rsidR="00DA6C7C" w:rsidRDefault="00DA6C7C">
      <w:pPr>
        <w:ind w:firstLine="0"/>
        <w:pPrChange w:id="1695" w:author="Ryan Lemos" w:date="2019-10-07T09:08:00Z">
          <w:pPr/>
        </w:pPrChange>
      </w:pPr>
    </w:p>
    <w:p w14:paraId="3394A94C" w14:textId="0CDA1F34" w:rsidR="00DA6C7C" w:rsidDel="00DC21E5" w:rsidRDefault="00DA6C7C">
      <w:pPr>
        <w:rPr>
          <w:del w:id="1696" w:author="Ryan Lemos" w:date="2019-10-07T09:08:00Z"/>
        </w:rPr>
      </w:pPr>
      <w:r>
        <w:t>É Definido pela cor branca e o símbolo de engrenagem e fica na barra no topo superior direito conforme</w:t>
      </w:r>
      <w:r w:rsidR="0073158C">
        <w:t xml:space="preserve"> </w:t>
      </w:r>
      <w:r w:rsidR="0073158C">
        <w:fldChar w:fldCharType="begin"/>
      </w:r>
      <w:r w:rsidR="0073158C">
        <w:instrText xml:space="preserve"> REF _Ref20735067 \h </w:instrText>
      </w:r>
      <w:r w:rsidR="0073158C">
        <w:fldChar w:fldCharType="separate"/>
      </w:r>
      <w:ins w:id="1697" w:author="Ryan Lemos" w:date="2019-10-09T09:44:00Z">
        <w:r w:rsidR="00511CE0">
          <w:t xml:space="preserve">Figura </w:t>
        </w:r>
        <w:r w:rsidR="00511CE0">
          <w:rPr>
            <w:noProof/>
          </w:rPr>
          <w:t>50</w:t>
        </w:r>
        <w:r w:rsidR="00511CE0" w:rsidDel="00EA672B">
          <w:rPr>
            <w:noProof/>
          </w:rPr>
          <w:t>52</w:t>
        </w:r>
      </w:ins>
      <w:del w:id="1698" w:author="Ryan Lemos" w:date="2019-10-07T11:05:00Z">
        <w:r w:rsidR="00054B21" w:rsidDel="00EA672B">
          <w:delText xml:space="preserve">Figura </w:delText>
        </w:r>
        <w:r w:rsidR="00054B21" w:rsidDel="00EA672B">
          <w:rPr>
            <w:noProof/>
          </w:rPr>
          <w:delText>52</w:delText>
        </w:r>
      </w:del>
      <w:r w:rsidR="0073158C">
        <w:fldChar w:fldCharType="end"/>
      </w:r>
      <w:r>
        <w:t>.</w:t>
      </w:r>
    </w:p>
    <w:p w14:paraId="692FA704" w14:textId="77777777" w:rsidR="00DA6C7C" w:rsidDel="00DC21E5" w:rsidRDefault="00DA6C7C">
      <w:pPr>
        <w:rPr>
          <w:del w:id="1699" w:author="Ryan Lemos" w:date="2019-10-07T09:08:00Z"/>
        </w:rPr>
      </w:pPr>
    </w:p>
    <w:p w14:paraId="64273F8F" w14:textId="77777777" w:rsidR="00DA6C7C" w:rsidDel="00DC21E5" w:rsidRDefault="00DA6C7C">
      <w:pPr>
        <w:rPr>
          <w:del w:id="1700" w:author="Ryan Lemos" w:date="2019-10-07T09:08:00Z"/>
        </w:rPr>
        <w:pPrChange w:id="1701" w:author="Ryan Lemos" w:date="2019-10-07T09:09:00Z">
          <w:pPr>
            <w:pStyle w:val="Ttulo3"/>
          </w:pPr>
        </w:pPrChange>
      </w:pPr>
      <w:del w:id="1702" w:author="Ryan Lemos" w:date="2019-10-07T09:08:00Z">
        <w:r w:rsidDel="00DC21E5">
          <w:delText>Sair</w:delText>
        </w:r>
      </w:del>
    </w:p>
    <w:p w14:paraId="50BE3B7F" w14:textId="07748EDC" w:rsidR="00DA6C7C" w:rsidDel="00DC21E5" w:rsidRDefault="00DC21E5">
      <w:pPr>
        <w:rPr>
          <w:del w:id="1703" w:author="Ryan Lemos" w:date="2019-10-07T09:09:00Z"/>
        </w:rPr>
      </w:pPr>
      <w:ins w:id="1704" w:author="Ryan Lemos" w:date="2019-10-07T09:09:00Z">
        <w:r>
          <w:t xml:space="preserve"> </w:t>
        </w:r>
      </w:ins>
    </w:p>
    <w:p w14:paraId="2CFD5C37" w14:textId="2DAAA184" w:rsidR="00DA6C7C" w:rsidDel="00DC21E5" w:rsidRDefault="00DA6C7C">
      <w:pPr>
        <w:rPr>
          <w:del w:id="1705" w:author="Ryan Lemos" w:date="2019-10-07T09:08:00Z"/>
        </w:rPr>
      </w:pPr>
      <w:r>
        <w:t xml:space="preserve">Para sair do sistema, é necessário ou clicar no botão </w:t>
      </w:r>
      <w:r>
        <w:lastRenderedPageBreak/>
        <w:t>com o símbolo de um quadrado com uma seta dentro, mais a direita na barra superior direita conforme</w:t>
      </w:r>
      <w:r w:rsidR="0073158C">
        <w:t xml:space="preserve"> </w:t>
      </w:r>
      <w:r w:rsidR="0073158C">
        <w:fldChar w:fldCharType="begin"/>
      </w:r>
      <w:r w:rsidR="0073158C">
        <w:instrText xml:space="preserve"> REF _Ref20735067 \h </w:instrText>
      </w:r>
      <w:r w:rsidR="0073158C">
        <w:fldChar w:fldCharType="separate"/>
      </w:r>
      <w:ins w:id="1706" w:author="Ryan Lemos" w:date="2019-10-09T09:44:00Z">
        <w:r w:rsidR="00511CE0">
          <w:t xml:space="preserve">Figura </w:t>
        </w:r>
        <w:r w:rsidR="00511CE0">
          <w:rPr>
            <w:noProof/>
          </w:rPr>
          <w:t>50</w:t>
        </w:r>
        <w:r w:rsidR="00511CE0" w:rsidDel="00EA672B">
          <w:rPr>
            <w:noProof/>
          </w:rPr>
          <w:t>52</w:t>
        </w:r>
      </w:ins>
      <w:del w:id="1707" w:author="Ryan Lemos" w:date="2019-10-07T11:05:00Z">
        <w:r w:rsidR="00054B21" w:rsidDel="00EA672B">
          <w:delText xml:space="preserve">Figura </w:delText>
        </w:r>
        <w:r w:rsidR="00054B21" w:rsidDel="00EA672B">
          <w:rPr>
            <w:noProof/>
          </w:rPr>
          <w:delText>52</w:delText>
        </w:r>
      </w:del>
      <w:r w:rsidR="0073158C">
        <w:fldChar w:fldCharType="end"/>
      </w:r>
      <w:r>
        <w:t>. Ou ir ao menu, a última opção se trata de sair.</w:t>
      </w:r>
    </w:p>
    <w:p w14:paraId="0EC78519" w14:textId="2F090529" w:rsidR="00DA6C7C" w:rsidRPr="00CD1767" w:rsidDel="00DC21E5" w:rsidRDefault="00DA6C7C">
      <w:pPr>
        <w:rPr>
          <w:del w:id="1708" w:author="Ryan Lemos" w:date="2019-10-07T09:08:00Z"/>
        </w:rPr>
      </w:pPr>
    </w:p>
    <w:p w14:paraId="1749BEC4" w14:textId="0A4EADF7" w:rsidR="00DA6C7C" w:rsidDel="00DC21E5" w:rsidRDefault="00DA6C7C">
      <w:pPr>
        <w:rPr>
          <w:del w:id="1709" w:author="Ryan Lemos" w:date="2019-10-07T09:08:00Z"/>
        </w:rPr>
        <w:pPrChange w:id="1710" w:author="Ryan Lemos" w:date="2019-10-07T09:09:00Z">
          <w:pPr>
            <w:pStyle w:val="Ttulo3"/>
          </w:pPr>
        </w:pPrChange>
      </w:pPr>
      <w:del w:id="1711" w:author="Ryan Lemos" w:date="2019-10-07T09:08:00Z">
        <w:r w:rsidDel="00DC21E5">
          <w:delText>Menu</w:delText>
        </w:r>
      </w:del>
    </w:p>
    <w:p w14:paraId="03281EE7" w14:textId="77777777" w:rsidR="00DA6C7C" w:rsidRPr="00A71532" w:rsidRDefault="00DA6C7C"/>
    <w:p w14:paraId="35363226" w14:textId="283DBB5E" w:rsidR="00DA6C7C" w:rsidRDefault="00DA6C7C" w:rsidP="00DA6C7C">
      <w:r>
        <w:t>O botão de menu fica localizado na barra superior à esquerda, e é representado por um símbolo de três barras uma em cima da outra, conforme a</w:t>
      </w:r>
      <w:r w:rsidR="0073158C">
        <w:t xml:space="preserve"> </w:t>
      </w:r>
      <w:r w:rsidR="0073158C">
        <w:fldChar w:fldCharType="begin"/>
      </w:r>
      <w:r w:rsidR="0073158C">
        <w:instrText xml:space="preserve"> REF _Ref20735105 \h </w:instrText>
      </w:r>
      <w:r w:rsidR="0073158C">
        <w:fldChar w:fldCharType="separate"/>
      </w:r>
      <w:ins w:id="1712" w:author="Ryan Lemos" w:date="2019-10-09T09:44:00Z">
        <w:r w:rsidR="00511CE0">
          <w:t xml:space="preserve">Figura </w:t>
        </w:r>
        <w:r w:rsidR="00511CE0">
          <w:rPr>
            <w:noProof/>
          </w:rPr>
          <w:t>51</w:t>
        </w:r>
        <w:r w:rsidR="00511CE0" w:rsidDel="00EA672B">
          <w:rPr>
            <w:noProof/>
          </w:rPr>
          <w:t>53</w:t>
        </w:r>
      </w:ins>
      <w:del w:id="1713" w:author="Ryan Lemos" w:date="2019-10-07T11:05:00Z">
        <w:r w:rsidR="00054B21" w:rsidDel="00EA672B">
          <w:delText xml:space="preserve">Figura </w:delText>
        </w:r>
        <w:r w:rsidR="00054B21" w:rsidDel="00EA672B">
          <w:rPr>
            <w:noProof/>
          </w:rPr>
          <w:delText>53</w:delText>
        </w:r>
      </w:del>
      <w:r w:rsidR="0073158C">
        <w:fldChar w:fldCharType="end"/>
      </w:r>
      <w:r>
        <w:t>:</w:t>
      </w:r>
    </w:p>
    <w:p w14:paraId="7B2EB86A" w14:textId="77777777" w:rsidR="00DA6C7C" w:rsidRDefault="00DA6C7C" w:rsidP="00DA6C7C"/>
    <w:p w14:paraId="539DA32F" w14:textId="0A5241CF" w:rsidR="0069744B" w:rsidRDefault="0069744B" w:rsidP="005074A5">
      <w:pPr>
        <w:pStyle w:val="Legenda"/>
        <w:keepNext/>
      </w:pPr>
      <w:bookmarkStart w:id="1714" w:name="_Ref20735105"/>
      <w:r>
        <w:t xml:space="preserve">Figura </w:t>
      </w:r>
      <w:r w:rsidR="002D50FD">
        <w:fldChar w:fldCharType="begin"/>
      </w:r>
      <w:r w:rsidR="002D50FD">
        <w:instrText xml:space="preserve"> SEQ Figura \* ARABIC </w:instrText>
      </w:r>
      <w:r w:rsidR="002D50FD">
        <w:fldChar w:fldCharType="separate"/>
      </w:r>
      <w:ins w:id="1715" w:author="Ryan Lemos" w:date="2019-10-09T09:44:00Z">
        <w:r w:rsidR="00511CE0">
          <w:rPr>
            <w:noProof/>
          </w:rPr>
          <w:t>51</w:t>
        </w:r>
      </w:ins>
      <w:del w:id="1716" w:author="Ryan Lemos" w:date="2019-10-07T11:05:00Z">
        <w:r w:rsidR="00D343FF" w:rsidDel="00EA672B">
          <w:rPr>
            <w:noProof/>
          </w:rPr>
          <w:delText>53</w:delText>
        </w:r>
      </w:del>
      <w:r w:rsidR="002D50FD">
        <w:rPr>
          <w:noProof/>
        </w:rPr>
        <w:fldChar w:fldCharType="end"/>
      </w:r>
      <w:bookmarkEnd w:id="1714"/>
      <w:r>
        <w:t xml:space="preserve"> - Botão de menu</w:t>
      </w:r>
    </w:p>
    <w:p w14:paraId="4A65BED5" w14:textId="77777777" w:rsidR="00DA6C7C" w:rsidRPr="007E03F0" w:rsidRDefault="00DA6C7C" w:rsidP="00DA6C7C">
      <w:pPr>
        <w:ind w:firstLine="0"/>
        <w:jc w:val="center"/>
      </w:pPr>
      <w:r>
        <w:rPr>
          <w:noProof/>
        </w:rPr>
        <w:drawing>
          <wp:inline distT="0" distB="0" distL="0" distR="0" wp14:anchorId="74BC060B" wp14:editId="6C40B8C6">
            <wp:extent cx="1123950" cy="762000"/>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123950" cy="762000"/>
                    </a:xfrm>
                    <a:prstGeom prst="rect">
                      <a:avLst/>
                    </a:prstGeom>
                  </pic:spPr>
                </pic:pic>
              </a:graphicData>
            </a:graphic>
          </wp:inline>
        </w:drawing>
      </w:r>
    </w:p>
    <w:p w14:paraId="3C56C2D4" w14:textId="77777777" w:rsidR="00DA6C7C" w:rsidRPr="007E03F0" w:rsidDel="00B318DA" w:rsidRDefault="00DA6C7C" w:rsidP="00DA6C7C">
      <w:pPr>
        <w:rPr>
          <w:del w:id="1717" w:author="Ryan Lemos" w:date="2019-10-07T21:03:00Z"/>
        </w:rPr>
      </w:pPr>
    </w:p>
    <w:p w14:paraId="79641F39" w14:textId="2298C85E" w:rsidR="00273340" w:rsidRDefault="00273340">
      <w:pPr>
        <w:pStyle w:val="Ttulo2"/>
        <w:numPr>
          <w:ilvl w:val="0"/>
          <w:numId w:val="0"/>
        </w:numPr>
      </w:pPr>
    </w:p>
    <w:p w14:paraId="36C8F8D0" w14:textId="53157631" w:rsidR="009A2E13" w:rsidRDefault="009A2E13" w:rsidP="009A2E13">
      <w:pPr>
        <w:pStyle w:val="Ttulo2"/>
      </w:pPr>
      <w:bookmarkStart w:id="1718" w:name="_Toc21505896"/>
      <w:r>
        <w:t>Release 1 – Cadastros Básicos</w:t>
      </w:r>
      <w:bookmarkEnd w:id="1718"/>
    </w:p>
    <w:p w14:paraId="56FE0F9D" w14:textId="77777777" w:rsidR="009A2E13" w:rsidRDefault="009A2E13" w:rsidP="009A2E13"/>
    <w:p w14:paraId="6BA9E1E2" w14:textId="36166348" w:rsidR="009A2E13" w:rsidRDefault="009A2E13" w:rsidP="009A2E13">
      <w:r>
        <w:t xml:space="preserve">O primeiro </w:t>
      </w:r>
      <w:r w:rsidRPr="005B582B">
        <w:rPr>
          <w:i/>
          <w:iCs/>
        </w:rPr>
        <w:t>release</w:t>
      </w:r>
      <w:r>
        <w:t xml:space="preserve"> é marcado por ser a inicialização e estruturação do projeto. Pode</w:t>
      </w:r>
      <w:r w:rsidR="008A07FD">
        <w:t>-se</w:t>
      </w:r>
      <w:r>
        <w:t xml:space="preserve"> compreender as funcionalidades mais básicas, mas como pregado no XP, deve-se desenvolver o que for de maior necessidade para o usuário no momento. Então são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1719" w:name="_Toc21505897"/>
      <w:r>
        <w:t>Sistema desenvolvido</w:t>
      </w:r>
      <w:bookmarkEnd w:id="1719"/>
    </w:p>
    <w:p w14:paraId="31C86A8F" w14:textId="77777777" w:rsidR="00C778D2" w:rsidRDefault="00C778D2" w:rsidP="00C778D2"/>
    <w:p w14:paraId="70ACBC13" w14:textId="1F1FB995" w:rsidR="00C778D2" w:rsidRPr="00C778D2" w:rsidRDefault="00FB122B">
      <w:r>
        <w:t>As estórias de usuários</w:t>
      </w:r>
      <w:r w:rsidR="00C778D2">
        <w:t>, conforme descrito na seção</w:t>
      </w:r>
      <w:r w:rsidR="008C4A0B">
        <w:t xml:space="preserve"> </w:t>
      </w:r>
      <w:r w:rsidR="008C4A0B">
        <w:fldChar w:fldCharType="begin"/>
      </w:r>
      <w:r w:rsidR="008C4A0B">
        <w:instrText xml:space="preserve"> REF _Ref527668666 \r \h </w:instrText>
      </w:r>
      <w:r w:rsidR="008C4A0B">
        <w:fldChar w:fldCharType="separate"/>
      </w:r>
      <w:r w:rsidR="00511CE0">
        <w:t>2.2.3.3</w:t>
      </w:r>
      <w:r w:rsidR="008C4A0B">
        <w:fldChar w:fldCharType="end"/>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68BADE3F" w:rsidR="00FB122B" w:rsidRDefault="00C778D2">
      <w:r>
        <w:t xml:space="preserve">O </w:t>
      </w:r>
      <w:r w:rsidRPr="005B582B">
        <w:rPr>
          <w:i/>
          <w:iCs/>
        </w:rPr>
        <w:t>release</w:t>
      </w:r>
      <w:r>
        <w:t xml:space="preserve"> foi dividido por cada perfil de usuário, sendo apresentad</w:t>
      </w:r>
      <w:r w:rsidR="008A07FD">
        <w:t>as</w:t>
      </w:r>
      <w:r>
        <w:t xml:space="preserve">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w:t>
      </w:r>
      <w:r w:rsidR="00FB122B" w:rsidRPr="005B582B">
        <w:rPr>
          <w:i/>
          <w:iCs/>
        </w:rPr>
        <w:t>login</w:t>
      </w:r>
      <w:r w:rsidR="004B083A">
        <w:t>, a funcionalidade de notificação</w:t>
      </w:r>
      <w:r w:rsidR="008A07FD">
        <w:t>,</w:t>
      </w:r>
      <w:r w:rsidR="0003588E" w:rsidDel="0003588E">
        <w:t xml:space="preserve"> </w:t>
      </w:r>
      <w:r w:rsidR="00826E27">
        <w:t>e a troca de senhas</w:t>
      </w:r>
      <w:r w:rsidR="00FB122B">
        <w:t>.</w:t>
      </w:r>
    </w:p>
    <w:p w14:paraId="66E22638" w14:textId="77777777" w:rsidR="00921163" w:rsidRDefault="00921163"/>
    <w:p w14:paraId="3BD31FC4" w14:textId="608006BD" w:rsidR="00646DF8" w:rsidRDefault="00921163" w:rsidP="00B70A30">
      <w:pPr>
        <w:pStyle w:val="Legenda"/>
      </w:pPr>
      <w:bookmarkStart w:id="1720" w:name="_Ref20051330"/>
      <w:bookmarkStart w:id="1721" w:name="_Ref20051323"/>
      <w:r>
        <w:t xml:space="preserve">Quadro </w:t>
      </w:r>
      <w:r w:rsidR="002D50FD">
        <w:fldChar w:fldCharType="begin"/>
      </w:r>
      <w:r w:rsidR="002D50FD">
        <w:instrText xml:space="preserve"> S</w:instrText>
      </w:r>
      <w:r w:rsidR="002D50FD">
        <w:instrText xml:space="preserve">EQ Quadro \* ARABIC </w:instrText>
      </w:r>
      <w:r w:rsidR="002D50FD">
        <w:fldChar w:fldCharType="separate"/>
      </w:r>
      <w:r w:rsidR="00511CE0">
        <w:rPr>
          <w:noProof/>
        </w:rPr>
        <w:t>1</w:t>
      </w:r>
      <w:r w:rsidR="002D50FD">
        <w:rPr>
          <w:noProof/>
        </w:rPr>
        <w:fldChar w:fldCharType="end"/>
      </w:r>
      <w:bookmarkEnd w:id="1720"/>
      <w:r>
        <w:t xml:space="preserve"> - Estória de login</w:t>
      </w:r>
      <w:bookmarkEnd w:id="1721"/>
    </w:p>
    <w:p w14:paraId="7526874F" w14:textId="7FF4FF65" w:rsidR="00FB122B" w:rsidRDefault="00646DF8" w:rsidP="00596E44">
      <w:pPr>
        <w:pStyle w:val="estrias"/>
      </w:pPr>
      <w:r>
        <w:t xml:space="preserve">Como usuário desejo que o login contenha o logotipo da escola e que exija nome de usuário e senha, já que temos alunos </w:t>
      </w:r>
      <w:r>
        <w:lastRenderedPageBreak/>
        <w:t>menores de idade e pode ser que ainda não tenham e-mail.</w:t>
      </w:r>
    </w:p>
    <w:p w14:paraId="6221C7F9" w14:textId="77777777" w:rsidR="00FB122B" w:rsidRDefault="00FB122B" w:rsidP="00FB122B">
      <w:pPr>
        <w:ind w:firstLine="0"/>
        <w:jc w:val="center"/>
      </w:pPr>
    </w:p>
    <w:p w14:paraId="45019969" w14:textId="26C339E6" w:rsidR="00FB122B" w:rsidRDefault="0003588E" w:rsidP="00FB122B">
      <w:r>
        <w:t xml:space="preserve">A </w:t>
      </w:r>
      <w:r w:rsidR="00FB122B">
        <w:t>estória</w:t>
      </w:r>
      <w:r>
        <w:t xml:space="preserve"> do </w:t>
      </w:r>
      <w:r w:rsidR="004D4704">
        <w:fldChar w:fldCharType="begin"/>
      </w:r>
      <w:r w:rsidR="004D4704">
        <w:instrText xml:space="preserve"> REF _Ref20051330 \h </w:instrText>
      </w:r>
      <w:r w:rsidR="004D4704">
        <w:fldChar w:fldCharType="separate"/>
      </w:r>
      <w:r w:rsidR="00511CE0">
        <w:t xml:space="preserve">Quadro </w:t>
      </w:r>
      <w:r w:rsidR="00511CE0">
        <w:rPr>
          <w:noProof/>
        </w:rPr>
        <w:t>1</w:t>
      </w:r>
      <w:r w:rsidR="004D4704">
        <w:fldChar w:fldCharType="end"/>
      </w:r>
      <w:r w:rsidR="00FB122B">
        <w:t xml:space="preserve"> define como será a interface de </w:t>
      </w:r>
      <w:r w:rsidR="00FB122B" w:rsidRPr="005B582B">
        <w:rPr>
          <w:i/>
          <w:iCs/>
        </w:rPr>
        <w:t>login</w:t>
      </w:r>
      <w:r w:rsidR="00FB122B">
        <w:t xml:space="preserve"> que pode ser vista na</w:t>
      </w:r>
      <w:r w:rsidR="004D4704">
        <w:t xml:space="preserve"> </w:t>
      </w:r>
      <w:r w:rsidR="004D4704">
        <w:fldChar w:fldCharType="begin"/>
      </w:r>
      <w:r w:rsidR="004D4704">
        <w:instrText xml:space="preserve"> REF _Ref20051389 \h </w:instrText>
      </w:r>
      <w:r w:rsidR="004D4704">
        <w:fldChar w:fldCharType="separate"/>
      </w:r>
      <w:ins w:id="1722" w:author="Ryan Lemos" w:date="2019-10-09T09:44:00Z">
        <w:r w:rsidR="00511CE0">
          <w:t xml:space="preserve">Figura </w:t>
        </w:r>
        <w:r w:rsidR="00511CE0">
          <w:rPr>
            <w:noProof/>
          </w:rPr>
          <w:t>52</w:t>
        </w:r>
        <w:r w:rsidR="00511CE0" w:rsidDel="00EA672B">
          <w:rPr>
            <w:noProof/>
          </w:rPr>
          <w:t>54</w:t>
        </w:r>
      </w:ins>
      <w:del w:id="1723" w:author="Ryan Lemos" w:date="2019-10-07T11:05:00Z">
        <w:r w:rsidR="00054B21" w:rsidDel="00EA672B">
          <w:delText xml:space="preserve">Figura </w:delText>
        </w:r>
        <w:r w:rsidR="00054B21" w:rsidDel="00EA672B">
          <w:rPr>
            <w:noProof/>
          </w:rPr>
          <w:delText>54</w:delText>
        </w:r>
      </w:del>
      <w:r w:rsidR="004D4704">
        <w:fldChar w:fldCharType="end"/>
      </w:r>
      <w:r w:rsidR="00FB122B">
        <w:t>. Além disso as estórias descritas nes</w:t>
      </w:r>
      <w:r w:rsidR="00634322">
        <w:t>t</w:t>
      </w:r>
      <w:r w:rsidR="00FB122B">
        <w:t xml:space="preserve">e trabalho seguem o modelo ideal de estória definido por Santos (2017), que </w:t>
      </w:r>
      <w:r w:rsidR="004F3A13">
        <w:t xml:space="preserve">estabelece </w:t>
      </w:r>
      <w:r w:rsidR="00FB122B">
        <w:t xml:space="preserve">como estrutura: </w:t>
      </w:r>
      <w:r w:rsidR="004F3A13">
        <w:t>o</w:t>
      </w:r>
      <w:r w:rsidR="00FB122B">
        <w:t xml:space="preserve"> nome do perfil de usuário</w:t>
      </w:r>
      <w:r w:rsidR="004F3A13">
        <w:t>,</w:t>
      </w:r>
      <w:r w:rsidR="00FB122B">
        <w:t xml:space="preserve"> que utilizará a funcionalidade, acompanhado do que o usuário gostaria de ser feito, e o porquê.</w:t>
      </w:r>
    </w:p>
    <w:p w14:paraId="696737F2" w14:textId="77777777" w:rsidR="00C778D2" w:rsidRDefault="00C778D2" w:rsidP="00FB122B"/>
    <w:p w14:paraId="5846CBA4" w14:textId="24EE1F18" w:rsidR="008C4A0B" w:rsidRDefault="008C4A0B" w:rsidP="00B70A30">
      <w:pPr>
        <w:pStyle w:val="Legenda"/>
        <w:keepNext/>
      </w:pPr>
      <w:bookmarkStart w:id="1724" w:name="_Ref20051389"/>
      <w:bookmarkStart w:id="1725" w:name="_Ref20051380"/>
      <w:r>
        <w:t xml:space="preserve">Figura </w:t>
      </w:r>
      <w:r w:rsidR="002D50FD">
        <w:fldChar w:fldCharType="begin"/>
      </w:r>
      <w:r w:rsidR="002D50FD">
        <w:instrText xml:space="preserve"> SEQ Figura \* ARABIC </w:instrText>
      </w:r>
      <w:r w:rsidR="002D50FD">
        <w:fldChar w:fldCharType="separate"/>
      </w:r>
      <w:ins w:id="1726" w:author="Ryan Lemos" w:date="2019-10-09T09:44:00Z">
        <w:r w:rsidR="00511CE0">
          <w:rPr>
            <w:noProof/>
          </w:rPr>
          <w:t>52</w:t>
        </w:r>
      </w:ins>
      <w:del w:id="1727" w:author="Ryan Lemos" w:date="2019-10-07T11:05:00Z">
        <w:r w:rsidR="00D343FF" w:rsidDel="00EA672B">
          <w:rPr>
            <w:noProof/>
          </w:rPr>
          <w:delText>54</w:delText>
        </w:r>
      </w:del>
      <w:r w:rsidR="002D50FD">
        <w:rPr>
          <w:noProof/>
        </w:rPr>
        <w:fldChar w:fldCharType="end"/>
      </w:r>
      <w:bookmarkEnd w:id="1724"/>
      <w:r>
        <w:t xml:space="preserve"> - Tela de login</w:t>
      </w:r>
      <w:bookmarkEnd w:id="1725"/>
    </w:p>
    <w:p w14:paraId="37DA20D9" w14:textId="77777777" w:rsidR="00506933" w:rsidRDefault="00506933" w:rsidP="00506933">
      <w:pPr>
        <w:ind w:firstLine="0"/>
        <w:jc w:val="center"/>
      </w:pPr>
      <w:r>
        <w:rPr>
          <w:noProof/>
        </w:rPr>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7331" cy="2674323"/>
                    </a:xfrm>
                    <a:prstGeom prst="rect">
                      <a:avLst/>
                    </a:prstGeom>
                  </pic:spPr>
                </pic:pic>
              </a:graphicData>
            </a:graphic>
          </wp:inline>
        </w:drawing>
      </w:r>
    </w:p>
    <w:p w14:paraId="54611FF8" w14:textId="77777777" w:rsidR="00F97159" w:rsidRDefault="00F97159" w:rsidP="005B582B">
      <w:pPr>
        <w:ind w:firstLine="0"/>
      </w:pPr>
    </w:p>
    <w:p w14:paraId="2D144643" w14:textId="4C208AFF" w:rsidR="004B083A" w:rsidRDefault="004B083A" w:rsidP="004B083A">
      <w:r>
        <w:t>As notificações são um recurso responsável por avisar o usuário a respeito de algo novo que ocorreu</w:t>
      </w:r>
      <w:r w:rsidR="004F3A13">
        <w:t xml:space="preserve"> no seu ambiente</w:t>
      </w:r>
      <w:r>
        <w:t xml:space="preserve">. Serve para facilitar a utilização e identificação de recursos a serem utilizados no ambiente. A estória da </w:t>
      </w:r>
      <w:r w:rsidRPr="00596E44">
        <w:rPr>
          <w:highlight w:val="yellow"/>
        </w:rPr>
        <w:t>figura x</w:t>
      </w:r>
      <w:r>
        <w:t xml:space="preserve"> define como o usuário imaginou o recurso. A </w:t>
      </w:r>
      <w:r w:rsidR="004D4704">
        <w:fldChar w:fldCharType="begin"/>
      </w:r>
      <w:r w:rsidR="004D4704">
        <w:instrText xml:space="preserve"> REF _Ref20051436 \h </w:instrText>
      </w:r>
      <w:r w:rsidR="004D4704">
        <w:fldChar w:fldCharType="separate"/>
      </w:r>
      <w:ins w:id="1728" w:author="Ryan Lemos" w:date="2019-10-09T09:44:00Z">
        <w:r w:rsidR="00511CE0">
          <w:t xml:space="preserve">Figura </w:t>
        </w:r>
        <w:r w:rsidR="00511CE0">
          <w:rPr>
            <w:noProof/>
          </w:rPr>
          <w:t>53</w:t>
        </w:r>
        <w:r w:rsidR="00511CE0" w:rsidDel="00EA672B">
          <w:rPr>
            <w:noProof/>
          </w:rPr>
          <w:t>55</w:t>
        </w:r>
      </w:ins>
      <w:del w:id="1729" w:author="Ryan Lemos" w:date="2019-10-07T11:05:00Z">
        <w:r w:rsidR="00054B21" w:rsidDel="00EA672B">
          <w:delText xml:space="preserve">Figura </w:delText>
        </w:r>
        <w:r w:rsidR="00054B21" w:rsidDel="00EA672B">
          <w:rPr>
            <w:noProof/>
          </w:rPr>
          <w:delText>55</w:delText>
        </w:r>
      </w:del>
      <w:r w:rsidR="004D4704">
        <w:fldChar w:fldCharType="end"/>
      </w:r>
      <w:r w:rsidR="004D4704">
        <w:t xml:space="preserve"> </w:t>
      </w:r>
      <w:r>
        <w:t>é a demonstração de como ele foi implementado.</w:t>
      </w:r>
    </w:p>
    <w:p w14:paraId="66AFB97F" w14:textId="77777777" w:rsidR="00921163" w:rsidRDefault="00921163" w:rsidP="004B083A"/>
    <w:p w14:paraId="7DD831A8" w14:textId="6164CCDE" w:rsidR="00521931" w:rsidRDefault="00921163"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2</w:t>
      </w:r>
      <w:r w:rsidR="002D50FD">
        <w:rPr>
          <w:noProof/>
        </w:rPr>
        <w:fldChar w:fldCharType="end"/>
      </w:r>
      <w:r>
        <w:t xml:space="preserve"> - Estória de notificações</w:t>
      </w: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417C6492" w:rsidR="004B083A" w:rsidRDefault="004B083A" w:rsidP="004B083A">
      <w:r>
        <w:t>Assim como foi solicitado pelo usuário foram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215A7FF8" w14:textId="04E74DFE" w:rsidR="008C4A0B" w:rsidRDefault="008C4A0B" w:rsidP="00B70A30">
      <w:pPr>
        <w:pStyle w:val="Legenda"/>
        <w:keepNext/>
      </w:pPr>
      <w:bookmarkStart w:id="1730" w:name="_Ref20051436"/>
      <w:r>
        <w:lastRenderedPageBreak/>
        <w:t xml:space="preserve">Figura </w:t>
      </w:r>
      <w:r w:rsidR="002D50FD">
        <w:fldChar w:fldCharType="begin"/>
      </w:r>
      <w:r w:rsidR="002D50FD">
        <w:instrText xml:space="preserve"> SEQ Figura \* ARABIC </w:instrText>
      </w:r>
      <w:r w:rsidR="002D50FD">
        <w:fldChar w:fldCharType="separate"/>
      </w:r>
      <w:ins w:id="1731" w:author="Ryan Lemos" w:date="2019-10-09T09:44:00Z">
        <w:r w:rsidR="00511CE0">
          <w:rPr>
            <w:noProof/>
          </w:rPr>
          <w:t>53</w:t>
        </w:r>
      </w:ins>
      <w:del w:id="1732" w:author="Ryan Lemos" w:date="2019-10-07T11:05:00Z">
        <w:r w:rsidR="00D343FF" w:rsidDel="00EA672B">
          <w:rPr>
            <w:noProof/>
          </w:rPr>
          <w:delText>55</w:delText>
        </w:r>
      </w:del>
      <w:r w:rsidR="002D50FD">
        <w:rPr>
          <w:noProof/>
        </w:rPr>
        <w:fldChar w:fldCharType="end"/>
      </w:r>
      <w:bookmarkEnd w:id="1730"/>
      <w:r>
        <w:t xml:space="preserve"> - Notificações</w:t>
      </w:r>
    </w:p>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233DC74D" w:rsidR="00B672E1" w:rsidRDefault="00B672E1">
      <w:r>
        <w:t xml:space="preserve">As notificações foram criadas utilizando uma funcionalidade própria do </w:t>
      </w:r>
      <w:proofErr w:type="spellStart"/>
      <w:r>
        <w:t>Laravel</w:t>
      </w:r>
      <w:proofErr w:type="spellEnd"/>
      <w:r>
        <w:t xml:space="preserve">. Através dela pode-se mandar notificações de </w:t>
      </w:r>
      <w:r w:rsidRPr="005B582B">
        <w:rPr>
          <w:i/>
          <w:iCs/>
        </w:rPr>
        <w:t>e-mail</w:t>
      </w:r>
      <w:r>
        <w:t xml:space="preserve">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w:t>
      </w:r>
      <w:commentRangeStart w:id="1733"/>
      <w:r>
        <w:t>JSON</w:t>
      </w:r>
      <w:commentRangeEnd w:id="1733"/>
      <w:r w:rsidR="0016185B">
        <w:rPr>
          <w:rStyle w:val="Refdecomentrio"/>
        </w:rPr>
        <w:commentReference w:id="1733"/>
      </w:r>
      <w:r>
        <w:t xml:space="preserve">. Sendo assim é possível criar vários tipos de notificação, cada uma com suas especificidades e utilizar uma 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commentRangeStart w:id="1734"/>
      <w:proofErr w:type="spellStart"/>
      <w:r w:rsidR="0016185B">
        <w:t>Artisan</w:t>
      </w:r>
      <w:commentRangeEnd w:id="1734"/>
      <w:proofErr w:type="spellEnd"/>
      <w:r w:rsidR="0016185B">
        <w:rPr>
          <w:rStyle w:val="Refdecomentrio"/>
        </w:rPr>
        <w:commentReference w:id="1734"/>
      </w:r>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w:t>
      </w:r>
      <w:r w:rsidR="00A05EF6" w:rsidRPr="005B582B">
        <w:rPr>
          <w:i/>
          <w:iCs/>
        </w:rPr>
        <w:t>mouse</w:t>
      </w:r>
      <w:r w:rsidR="00A05EF6">
        <w:t xml:space="preserve"> sobre o botão, conforme visto na</w:t>
      </w:r>
      <w:r w:rsidR="004D4704">
        <w:t xml:space="preserve"> </w:t>
      </w:r>
      <w:r w:rsidR="004D4704">
        <w:fldChar w:fldCharType="begin"/>
      </w:r>
      <w:r w:rsidR="004D4704">
        <w:instrText xml:space="preserve"> REF _Ref20051461 \h </w:instrText>
      </w:r>
      <w:r w:rsidR="004D4704">
        <w:fldChar w:fldCharType="separate"/>
      </w:r>
      <w:ins w:id="1735" w:author="Ryan Lemos" w:date="2019-10-09T09:44:00Z">
        <w:r w:rsidR="00511CE0">
          <w:t xml:space="preserve">Figura </w:t>
        </w:r>
        <w:r w:rsidR="00511CE0">
          <w:rPr>
            <w:noProof/>
          </w:rPr>
          <w:t>54</w:t>
        </w:r>
        <w:r w:rsidR="00511CE0" w:rsidDel="00EA672B">
          <w:rPr>
            <w:noProof/>
          </w:rPr>
          <w:t>56</w:t>
        </w:r>
      </w:ins>
      <w:del w:id="1736" w:author="Ryan Lemos" w:date="2019-10-07T11:05:00Z">
        <w:r w:rsidR="00054B21" w:rsidDel="00EA672B">
          <w:delText xml:space="preserve">Figura </w:delText>
        </w:r>
        <w:r w:rsidR="00054B21" w:rsidDel="00EA672B">
          <w:rPr>
            <w:noProof/>
          </w:rPr>
          <w:delText>56</w:delText>
        </w:r>
      </w:del>
      <w:r w:rsidR="004D4704">
        <w:fldChar w:fldCharType="end"/>
      </w:r>
      <w:r w:rsidR="0016185B">
        <w:t xml:space="preserve">, auxiliando </w:t>
      </w:r>
      <w:r w:rsidR="00D72925">
        <w:t xml:space="preserve">o usuário </w:t>
      </w:r>
      <w:r w:rsidR="0016185B">
        <w:t>na compreensão</w:t>
      </w:r>
      <w:r w:rsidR="00D72925">
        <w:t xml:space="preserve"> da interação com o sistema.</w:t>
      </w:r>
    </w:p>
    <w:p w14:paraId="206BC812" w14:textId="77777777" w:rsidR="00D72925" w:rsidRDefault="00D72925"/>
    <w:p w14:paraId="28752031" w14:textId="206E6A71" w:rsidR="008C4A0B" w:rsidRDefault="008C4A0B" w:rsidP="00B70A30">
      <w:pPr>
        <w:pStyle w:val="Legenda"/>
        <w:keepNext/>
      </w:pPr>
      <w:bookmarkStart w:id="1737" w:name="_Ref20051461"/>
      <w:r>
        <w:t xml:space="preserve">Figura </w:t>
      </w:r>
      <w:r w:rsidR="002D50FD">
        <w:fldChar w:fldCharType="begin"/>
      </w:r>
      <w:r w:rsidR="002D50FD">
        <w:instrText xml:space="preserve"> SEQ Figura \* ARABIC </w:instrText>
      </w:r>
      <w:r w:rsidR="002D50FD">
        <w:fldChar w:fldCharType="separate"/>
      </w:r>
      <w:ins w:id="1738" w:author="Ryan Lemos" w:date="2019-10-09T09:44:00Z">
        <w:r w:rsidR="00511CE0">
          <w:rPr>
            <w:noProof/>
          </w:rPr>
          <w:t>54</w:t>
        </w:r>
      </w:ins>
      <w:del w:id="1739" w:author="Ryan Lemos" w:date="2019-10-07T11:05:00Z">
        <w:r w:rsidR="00D343FF" w:rsidDel="00EA672B">
          <w:rPr>
            <w:noProof/>
          </w:rPr>
          <w:delText>56</w:delText>
        </w:r>
      </w:del>
      <w:r w:rsidR="002D50FD">
        <w:rPr>
          <w:noProof/>
        </w:rPr>
        <w:fldChar w:fldCharType="end"/>
      </w:r>
      <w:bookmarkEnd w:id="1737"/>
      <w:r>
        <w:t xml:space="preserve"> - Mensagem de auxílio dos botões</w:t>
      </w:r>
    </w:p>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B6CC2F2"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w:t>
      </w:r>
      <w:r w:rsidR="004D4704">
        <w:t xml:space="preserve"> </w:t>
      </w:r>
      <w:r w:rsidR="004D4704">
        <w:fldChar w:fldCharType="begin"/>
      </w:r>
      <w:r w:rsidR="004D4704">
        <w:instrText xml:space="preserve"> REF _Ref20051489 \h </w:instrText>
      </w:r>
      <w:r w:rsidR="004D4704">
        <w:fldChar w:fldCharType="separate"/>
      </w:r>
      <w:ins w:id="1740" w:author="Ryan Lemos" w:date="2019-10-09T09:44:00Z">
        <w:r w:rsidR="00511CE0">
          <w:t xml:space="preserve">Figura </w:t>
        </w:r>
        <w:r w:rsidR="00511CE0">
          <w:rPr>
            <w:noProof/>
          </w:rPr>
          <w:t>55</w:t>
        </w:r>
        <w:r w:rsidR="00511CE0" w:rsidDel="00EA672B">
          <w:rPr>
            <w:noProof/>
          </w:rPr>
          <w:t>57</w:t>
        </w:r>
      </w:ins>
      <w:del w:id="1741" w:author="Ryan Lemos" w:date="2019-10-07T11:05:00Z">
        <w:r w:rsidR="00054B21" w:rsidDel="00EA672B">
          <w:delText xml:space="preserve">Figura </w:delText>
        </w:r>
        <w:r w:rsidR="00054B21" w:rsidDel="00EA672B">
          <w:rPr>
            <w:noProof/>
          </w:rPr>
          <w:delText>57</w:delText>
        </w:r>
      </w:del>
      <w:r w:rsidR="004D4704">
        <w:fldChar w:fldCharType="end"/>
      </w:r>
      <w:r w:rsidR="004D4704">
        <w:t>.</w:t>
      </w:r>
    </w:p>
    <w:p w14:paraId="3B5BD2C7" w14:textId="7E6C33E5" w:rsidR="00646DF8" w:rsidRDefault="00646DF8"/>
    <w:p w14:paraId="180FD493" w14:textId="004A0201" w:rsidR="00921163" w:rsidRDefault="00921163" w:rsidP="00B70A30">
      <w:pPr>
        <w:pStyle w:val="Legenda"/>
        <w:keepNext/>
      </w:pPr>
      <w:r>
        <w:t xml:space="preserve">Quadro </w:t>
      </w:r>
      <w:r w:rsidR="002D50FD">
        <w:fldChar w:fldCharType="begin"/>
      </w:r>
      <w:r w:rsidR="002D50FD">
        <w:instrText xml:space="preserve"> SEQ Quadro \* ARABIC </w:instrText>
      </w:r>
      <w:r w:rsidR="002D50FD">
        <w:fldChar w:fldCharType="separate"/>
      </w:r>
      <w:r w:rsidR="00511CE0">
        <w:rPr>
          <w:noProof/>
        </w:rPr>
        <w:t>3</w:t>
      </w:r>
      <w:r w:rsidR="002D50FD">
        <w:rPr>
          <w:noProof/>
        </w:rPr>
        <w:fldChar w:fldCharType="end"/>
      </w:r>
      <w:r>
        <w:t xml:space="preserve"> - Estória de troca de senhas</w:t>
      </w:r>
    </w:p>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r>
        <w:t>O usuário é capaz de trocar sua senha, digitando e confirmando a senha digitada, lembrando que a senha deve ser de no mínimo 6 caracteres.</w:t>
      </w:r>
    </w:p>
    <w:p w14:paraId="733C02EC" w14:textId="77777777" w:rsidR="00DA42CB" w:rsidRDefault="00DA42CB" w:rsidP="00CD1ADB"/>
    <w:p w14:paraId="3374013D" w14:textId="2CBB39E3" w:rsidR="0094620F" w:rsidRDefault="0094620F" w:rsidP="00B70A30">
      <w:pPr>
        <w:pStyle w:val="Legenda"/>
        <w:keepNext/>
      </w:pPr>
      <w:bookmarkStart w:id="1742" w:name="_Ref20051489"/>
      <w:r>
        <w:lastRenderedPageBreak/>
        <w:t xml:space="preserve">Figura </w:t>
      </w:r>
      <w:r w:rsidR="002D50FD">
        <w:fldChar w:fldCharType="begin"/>
      </w:r>
      <w:r w:rsidR="002D50FD">
        <w:instrText xml:space="preserve"> SEQ Figura \* ARABIC </w:instrText>
      </w:r>
      <w:r w:rsidR="002D50FD">
        <w:fldChar w:fldCharType="separate"/>
      </w:r>
      <w:ins w:id="1743" w:author="Ryan Lemos" w:date="2019-10-09T09:44:00Z">
        <w:r w:rsidR="00511CE0">
          <w:rPr>
            <w:noProof/>
          </w:rPr>
          <w:t>55</w:t>
        </w:r>
      </w:ins>
      <w:del w:id="1744" w:author="Ryan Lemos" w:date="2019-10-07T11:05:00Z">
        <w:r w:rsidR="00D343FF" w:rsidDel="00EA672B">
          <w:rPr>
            <w:noProof/>
          </w:rPr>
          <w:delText>57</w:delText>
        </w:r>
      </w:del>
      <w:r w:rsidR="002D50FD">
        <w:rPr>
          <w:noProof/>
        </w:rPr>
        <w:fldChar w:fldCharType="end"/>
      </w:r>
      <w:bookmarkEnd w:id="1742"/>
      <w:r>
        <w:t xml:space="preserve"> - Modificação de senha</w:t>
      </w:r>
    </w:p>
    <w:p w14:paraId="14AC40F0" w14:textId="6E9C64C2" w:rsidR="00DA42CB" w:rsidRDefault="00DA42CB" w:rsidP="00B70A30">
      <w:pPr>
        <w:ind w:firstLine="0"/>
        <w:jc w:val="center"/>
      </w:pPr>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1893570"/>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1745" w:name="_Toc21505898"/>
      <w:r>
        <w:t>Gestor</w:t>
      </w:r>
      <w:bookmarkEnd w:id="1745"/>
    </w:p>
    <w:p w14:paraId="1A036D3B" w14:textId="77777777" w:rsidR="00887225" w:rsidRPr="006F3DF2" w:rsidRDefault="00887225" w:rsidP="00596E44"/>
    <w:p w14:paraId="10821FB7" w14:textId="626A4830" w:rsidR="00887225" w:rsidRDefault="00887225" w:rsidP="00887225">
      <w:r>
        <w:t xml:space="preserve">Os papeis do gestor nesse primeiro </w:t>
      </w:r>
      <w:r w:rsidRPr="005B582B">
        <w:rPr>
          <w:i/>
          <w:iCs/>
        </w:rPr>
        <w:t>release</w:t>
      </w:r>
      <w:r>
        <w:t xml:space="preserve"> compreendem em ações de cadastros de usuários (mais especificamente alunos e professores) e a gestão dos eventos da escola. Portanto a primeira estória compreende o cadastro e gestão de alunos e professores e pode ser descrita pela </w:t>
      </w:r>
      <w:r w:rsidRPr="00596E44">
        <w:rPr>
          <w:highlight w:val="yellow"/>
        </w:rPr>
        <w:t>figura X</w:t>
      </w:r>
      <w:r>
        <w:t>.</w:t>
      </w:r>
    </w:p>
    <w:p w14:paraId="22603F7E" w14:textId="28211B2B" w:rsidR="00921163" w:rsidRDefault="00921163" w:rsidP="00B70A30">
      <w:pPr>
        <w:pStyle w:val="Legenda"/>
      </w:pPr>
      <w:r>
        <w:t xml:space="preserve">Quadro </w:t>
      </w:r>
      <w:r w:rsidR="002D50FD">
        <w:fldChar w:fldCharType="begin"/>
      </w:r>
      <w:r w:rsidR="002D50FD">
        <w:instrText xml:space="preserve"> SEQ</w:instrText>
      </w:r>
      <w:r w:rsidR="002D50FD">
        <w:instrText xml:space="preserve"> Quadro \* ARABIC </w:instrText>
      </w:r>
      <w:r w:rsidR="002D50FD">
        <w:fldChar w:fldCharType="separate"/>
      </w:r>
      <w:r w:rsidR="00511CE0">
        <w:rPr>
          <w:noProof/>
        </w:rPr>
        <w:t>4</w:t>
      </w:r>
      <w:r w:rsidR="002D50FD">
        <w:rPr>
          <w:noProof/>
        </w:rPr>
        <w:fldChar w:fldCharType="end"/>
      </w:r>
      <w:r>
        <w:t xml:space="preserve"> - Gerencia de usuários</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4864322E" w:rsidR="006F3DF2" w:rsidRDefault="006F3DF2" w:rsidP="006F3DF2">
      <w:r>
        <w:t xml:space="preserve">Na gestão dos alunos é possível que os gestores apaguem </w:t>
      </w:r>
      <w:r w:rsidR="0016185B">
        <w:t xml:space="preserve">dados de </w:t>
      </w:r>
      <w:r>
        <w:t xml:space="preserve">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 utilizado um recurso chamado </w:t>
      </w:r>
      <w:proofErr w:type="spellStart"/>
      <w:r w:rsidR="00485768" w:rsidRPr="00596E44">
        <w:rPr>
          <w:i/>
        </w:rPr>
        <w:t>Datatables</w:t>
      </w:r>
      <w:proofErr w:type="spellEnd"/>
      <w:del w:id="1746" w:author="Ryan Lemos" w:date="2019-10-07T21:04:00Z">
        <w:r w:rsidR="00485768" w:rsidDel="005B3A5D">
          <w:delText xml:space="preserve"> </w:delText>
        </w:r>
      </w:del>
      <w:ins w:id="1747" w:author="Ryan Lemos" w:date="2019-10-07T21:04:00Z">
        <w:r w:rsidR="005B3A5D">
          <w:t xml:space="preserve"> para gerar tabelas dinâmicas e pesquisáveis</w:t>
        </w:r>
      </w:ins>
      <w:del w:id="1748" w:author="Ryan Lemos" w:date="2019-10-07T21:04:00Z">
        <w:r w:rsidR="00485768" w:rsidDel="005B3A5D">
          <w:delText>que s</w:delText>
        </w:r>
      </w:del>
      <w:del w:id="1749" w:author="Ryan Lemos" w:date="2019-10-07T21:03:00Z">
        <w:r w:rsidR="00485768" w:rsidDel="005B3A5D">
          <w:delText xml:space="preserve">e trata de um </w:delText>
        </w:r>
        <w:r w:rsidR="00485768" w:rsidRPr="005B582B" w:rsidDel="005B3A5D">
          <w:rPr>
            <w:i/>
            <w:iCs/>
          </w:rPr>
          <w:delText>plug</w:delText>
        </w:r>
        <w:r w:rsidR="0016185B" w:rsidRPr="005B582B" w:rsidDel="005B3A5D">
          <w:rPr>
            <w:i/>
            <w:iCs/>
          </w:rPr>
          <w:delText>-</w:delText>
        </w:r>
        <w:r w:rsidR="00485768" w:rsidRPr="005B582B" w:rsidDel="005B3A5D">
          <w:rPr>
            <w:i/>
            <w:iCs/>
          </w:rPr>
          <w:delText>in</w:delText>
        </w:r>
        <w:r w:rsidR="00485768" w:rsidDel="005B3A5D">
          <w:delText xml:space="preserve"> </w:delText>
        </w:r>
        <w:commentRangeStart w:id="1750"/>
        <w:r w:rsidR="00485768" w:rsidDel="005B3A5D">
          <w:delText>Jquery</w:delText>
        </w:r>
        <w:commentRangeEnd w:id="1750"/>
        <w:r w:rsidR="004D4704" w:rsidDel="005B3A5D">
          <w:rPr>
            <w:rStyle w:val="Refdecomentrio"/>
          </w:rPr>
          <w:commentReference w:id="1750"/>
        </w:r>
        <w:r w:rsidR="00485768" w:rsidDel="005B3A5D">
          <w:delText xml:space="preserve"> que </w:delText>
        </w:r>
        <w:r w:rsidR="0016185B" w:rsidDel="005B3A5D">
          <w:delText>“</w:delText>
        </w:r>
        <w:r w:rsidR="00485768" w:rsidDel="005B3A5D">
          <w:delText>monta</w:delText>
        </w:r>
        <w:r w:rsidR="0016185B" w:rsidDel="005B3A5D">
          <w:delText>”</w:delText>
        </w:r>
        <w:r w:rsidR="00485768" w:rsidDel="005B3A5D">
          <w:delText xml:space="preserve"> uma tabela dinâmica</w:delText>
        </w:r>
      </w:del>
      <w:r w:rsidR="00485768">
        <w:t xml:space="preserve">. O próprio </w:t>
      </w:r>
      <w:r w:rsidR="0016185B" w:rsidRPr="00C62A31">
        <w:rPr>
          <w:i/>
          <w:iCs/>
        </w:rPr>
        <w:t>plug-in</w:t>
      </w:r>
      <w:r w:rsidR="0016185B">
        <w:t xml:space="preserve"> </w:t>
      </w:r>
      <w:r w:rsidR="00485768">
        <w:t xml:space="preserve">adiciona os elementos de paginação, busca e </w:t>
      </w:r>
      <w:r w:rsidR="0016185B">
        <w:t>filtros, o</w:t>
      </w:r>
      <w:r w:rsidR="00485768">
        <w:t xml:space="preserve"> que agiliza o processo de desenvolvimento. </w:t>
      </w:r>
    </w:p>
    <w:p w14:paraId="617C16D7" w14:textId="77777777" w:rsidR="006F3DF2" w:rsidRDefault="006F3DF2" w:rsidP="00596E44"/>
    <w:p w14:paraId="0931B45B" w14:textId="218BA386" w:rsidR="0094620F" w:rsidRDefault="0094620F" w:rsidP="00B70A30">
      <w:pPr>
        <w:pStyle w:val="Legenda"/>
        <w:keepNext/>
      </w:pPr>
      <w:bookmarkStart w:id="1751" w:name="_Ref21505146"/>
      <w:r>
        <w:lastRenderedPageBreak/>
        <w:t xml:space="preserve">Figura </w:t>
      </w:r>
      <w:r w:rsidR="002D50FD">
        <w:fldChar w:fldCharType="begin"/>
      </w:r>
      <w:r w:rsidR="002D50FD">
        <w:instrText xml:space="preserve"> SEQ Figura \* ARABIC </w:instrText>
      </w:r>
      <w:r w:rsidR="002D50FD">
        <w:fldChar w:fldCharType="separate"/>
      </w:r>
      <w:ins w:id="1752" w:author="Ryan Lemos" w:date="2019-10-09T09:44:00Z">
        <w:r w:rsidR="00511CE0">
          <w:rPr>
            <w:noProof/>
          </w:rPr>
          <w:t>56</w:t>
        </w:r>
      </w:ins>
      <w:del w:id="1753" w:author="Ryan Lemos" w:date="2019-10-07T11:05:00Z">
        <w:r w:rsidR="00D343FF" w:rsidDel="00EA672B">
          <w:rPr>
            <w:noProof/>
          </w:rPr>
          <w:delText>58</w:delText>
        </w:r>
      </w:del>
      <w:r w:rsidR="002D50FD">
        <w:rPr>
          <w:noProof/>
        </w:rPr>
        <w:fldChar w:fldCharType="end"/>
      </w:r>
      <w:bookmarkEnd w:id="1751"/>
      <w:r>
        <w:t xml:space="preserve"> - Listagem dos alunos</w:t>
      </w:r>
    </w:p>
    <w:p w14:paraId="7085218D" w14:textId="389BDD54" w:rsidR="00905032" w:rsidRDefault="00DA42CB" w:rsidP="00905032">
      <w:pPr>
        <w:ind w:firstLine="0"/>
        <w:jc w:val="center"/>
      </w:pPr>
      <w:r>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46780"/>
                    </a:xfrm>
                    <a:prstGeom prst="rect">
                      <a:avLst/>
                    </a:prstGeom>
                  </pic:spPr>
                </pic:pic>
              </a:graphicData>
            </a:graphic>
          </wp:inline>
        </w:drawing>
      </w:r>
    </w:p>
    <w:p w14:paraId="3E650A32" w14:textId="77777777" w:rsidR="006F3DF2" w:rsidRDefault="006F3DF2" w:rsidP="00905032">
      <w:pPr>
        <w:ind w:firstLine="0"/>
        <w:jc w:val="center"/>
      </w:pPr>
    </w:p>
    <w:p w14:paraId="4544F043" w14:textId="316CBA24" w:rsidR="006F3DF2" w:rsidRDefault="006F3DF2" w:rsidP="00596E44">
      <w:r>
        <w:t>Quanto ao cadastro, foram identificados através de entrevistas</w:t>
      </w:r>
      <w:r w:rsidR="0016185B">
        <w:t>,</w:t>
      </w:r>
      <w:r>
        <w:t xml:space="preserve"> juntamente com os gestores</w:t>
      </w:r>
      <w:r w:rsidR="0016185B">
        <w:t>,</w:t>
      </w:r>
      <w:r>
        <w:t xml:space="preserve"> quais os dados constariam no cadastro. Foi definido então que teria o nome do aluno</w:t>
      </w:r>
      <w:r w:rsidR="0024674F">
        <w:t>;</w:t>
      </w:r>
      <w:r>
        <w:t xml:space="preserve"> juntamente com seu nome de usuário, </w:t>
      </w:r>
      <w:r w:rsidRPr="005B582B">
        <w:rPr>
          <w:i/>
          <w:iCs/>
        </w:rPr>
        <w:t>e-mail</w:t>
      </w:r>
      <w:r w:rsidR="0024674F">
        <w:rPr>
          <w:i/>
          <w:iCs/>
        </w:rPr>
        <w:t>,</w:t>
      </w:r>
      <w:r>
        <w:t xml:space="preserve"> caso o aluno tenha</w:t>
      </w:r>
      <w:r w:rsidR="0024674F">
        <w:t>;</w:t>
      </w:r>
      <w:r>
        <w:t xml:space="preserve"> a data de nascimento </w:t>
      </w:r>
      <w:commentRangeStart w:id="1754"/>
      <w:r>
        <w:t>e a senha</w:t>
      </w:r>
      <w:commentRangeEnd w:id="1754"/>
      <w:r w:rsidR="0024674F">
        <w:rPr>
          <w:rStyle w:val="Refdecomentrio"/>
        </w:rPr>
        <w:commentReference w:id="1754"/>
      </w:r>
      <w:r>
        <w:t xml:space="preserve">. Vale ressaltar que o </w:t>
      </w:r>
      <w:proofErr w:type="spellStart"/>
      <w:r w:rsidRPr="00596E44">
        <w:rPr>
          <w:i/>
        </w:rPr>
        <w:t>username</w:t>
      </w:r>
      <w:proofErr w:type="spellEnd"/>
      <w:r>
        <w:t xml:space="preserve"> e o </w:t>
      </w:r>
      <w:r w:rsidRPr="005B582B">
        <w:rPr>
          <w:i/>
          <w:iCs/>
        </w:rPr>
        <w:t>e-mail</w:t>
      </w:r>
      <w:r>
        <w:t xml:space="preserve"> são identificações únicas. Portanto</w:t>
      </w:r>
      <w:r w:rsidR="0024674F">
        <w:t>,</w:t>
      </w:r>
      <w:r>
        <w:t xml:space="preserve"> ao sair dos campos citados</w:t>
      </w:r>
      <w:r w:rsidR="002E06F3">
        <w:t xml:space="preserve"> o </w:t>
      </w:r>
      <w:proofErr w:type="spellStart"/>
      <w:r w:rsidR="002E06F3" w:rsidRPr="00B70A30">
        <w:rPr>
          <w:i/>
          <w:iCs/>
        </w:rPr>
        <w:t>frontend</w:t>
      </w:r>
      <w:proofErr w:type="spellEnd"/>
      <w:r w:rsidR="002E06F3">
        <w:t xml:space="preserve"> Angular envia uma requisição para o </w:t>
      </w:r>
      <w:proofErr w:type="spellStart"/>
      <w:r w:rsidR="002E06F3" w:rsidRPr="00B70A30">
        <w:rPr>
          <w:i/>
          <w:iCs/>
        </w:rPr>
        <w:t>backend</w:t>
      </w:r>
      <w:proofErr w:type="spellEnd"/>
      <w:r w:rsidR="002E06F3">
        <w:t xml:space="preserve"> </w:t>
      </w:r>
      <w:proofErr w:type="spellStart"/>
      <w:r w:rsidR="002E06F3">
        <w:t>Laravel</w:t>
      </w:r>
      <w:proofErr w:type="spellEnd"/>
      <w:r w:rsidR="002E06F3">
        <w:t xml:space="preserve"> que verifica se já há algum re</w:t>
      </w:r>
      <w:r w:rsidR="008C4A0B">
        <w:t>gistro igual.</w:t>
      </w:r>
      <w:r w:rsidR="002E06F3">
        <w:t xml:space="preserve"> </w:t>
      </w:r>
      <w:r w:rsidR="008C4A0B">
        <w:t>Caso</w:t>
      </w:r>
      <w:r>
        <w:t xml:space="preserve"> um </w:t>
      </w:r>
      <w:r w:rsidR="002E06F3">
        <w:rPr>
          <w:iCs/>
        </w:rPr>
        <w:t>ou ambos os campos</w:t>
      </w:r>
      <w:r>
        <w:t xml:space="preserve"> já estiverem cadastrados na base</w:t>
      </w:r>
      <w:r w:rsidR="0024674F">
        <w:t xml:space="preserve"> de dados do sistema</w:t>
      </w:r>
      <w:r>
        <w:t xml:space="preserve">, uma mensagem de erro surge </w:t>
      </w:r>
      <w:r w:rsidR="008C4A0B">
        <w:t>informando ao</w:t>
      </w:r>
      <w:r>
        <w:t xml:space="preserve"> usuário </w:t>
      </w:r>
      <w:r w:rsidR="008C4A0B">
        <w:t xml:space="preserve">que deve </w:t>
      </w:r>
      <w:r>
        <w:t xml:space="preserve">escolher outro </w:t>
      </w:r>
      <w:proofErr w:type="spellStart"/>
      <w:r w:rsidRPr="00596E44">
        <w:rPr>
          <w:i/>
        </w:rPr>
        <w:t>username</w:t>
      </w:r>
      <w:proofErr w:type="spellEnd"/>
      <w:r>
        <w:t xml:space="preserve"> ou </w:t>
      </w:r>
      <w:r w:rsidRPr="00596E44">
        <w:rPr>
          <w:i/>
        </w:rPr>
        <w:t>e-mail</w:t>
      </w:r>
      <w:r>
        <w:t xml:space="preserve">. </w:t>
      </w:r>
      <w:r w:rsidR="00D719EF">
        <w:t>Como visto pela</w:t>
      </w:r>
      <w:r w:rsidR="004D4704">
        <w:t xml:space="preserve"> </w:t>
      </w:r>
      <w:r w:rsidR="004D4704">
        <w:fldChar w:fldCharType="begin"/>
      </w:r>
      <w:r w:rsidR="004D4704">
        <w:instrText xml:space="preserve"> REF _Ref20051603 \h </w:instrText>
      </w:r>
      <w:r w:rsidR="004D4704">
        <w:fldChar w:fldCharType="separate"/>
      </w:r>
      <w:ins w:id="1755" w:author="Ryan Lemos" w:date="2019-10-09T09:44:00Z">
        <w:r w:rsidR="00511CE0">
          <w:t xml:space="preserve">Figura </w:t>
        </w:r>
        <w:r w:rsidR="00511CE0">
          <w:rPr>
            <w:noProof/>
          </w:rPr>
          <w:t>57</w:t>
        </w:r>
        <w:r w:rsidR="00511CE0" w:rsidDel="00EA672B">
          <w:rPr>
            <w:noProof/>
          </w:rPr>
          <w:t>59</w:t>
        </w:r>
      </w:ins>
      <w:del w:id="1756" w:author="Ryan Lemos" w:date="2019-10-07T11:05:00Z">
        <w:r w:rsidR="00054B21" w:rsidDel="00EA672B">
          <w:delText xml:space="preserve">Figura </w:delText>
        </w:r>
        <w:r w:rsidR="00054B21" w:rsidDel="00EA672B">
          <w:rPr>
            <w:noProof/>
          </w:rPr>
          <w:delText>59</w:delText>
        </w:r>
      </w:del>
      <w:r w:rsidR="004D4704">
        <w:fldChar w:fldCharType="end"/>
      </w:r>
      <w:r w:rsidR="00D719EF">
        <w:t xml:space="preserve">, cada campo tem um ícone relacionando, </w:t>
      </w:r>
      <w:r w:rsidR="0024674F">
        <w:t xml:space="preserve">sendo que </w:t>
      </w:r>
      <w:r w:rsidR="00D719EF">
        <w:t xml:space="preserve">os ícones utilizados são disponibilizados pelo Google e podem ser utilizados não somente no quesito </w:t>
      </w:r>
      <w:r w:rsidR="00D719EF" w:rsidRPr="005B582B">
        <w:rPr>
          <w:i/>
          <w:iCs/>
        </w:rPr>
        <w:t>web</w:t>
      </w:r>
      <w:r w:rsidR="00D719EF">
        <w:t xml:space="preserve">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059F31E0" w14:textId="3B761A02" w:rsidR="0094620F" w:rsidRDefault="0094620F" w:rsidP="00B70A30">
      <w:pPr>
        <w:pStyle w:val="Legenda"/>
        <w:keepNext/>
      </w:pPr>
      <w:bookmarkStart w:id="1757" w:name="_Ref20051603"/>
      <w:r>
        <w:lastRenderedPageBreak/>
        <w:t xml:space="preserve">Figura </w:t>
      </w:r>
      <w:r w:rsidR="002D50FD">
        <w:fldChar w:fldCharType="begin"/>
      </w:r>
      <w:r w:rsidR="002D50FD">
        <w:instrText xml:space="preserve"> SEQ Figura \* ARABIC </w:instrText>
      </w:r>
      <w:r w:rsidR="002D50FD">
        <w:fldChar w:fldCharType="separate"/>
      </w:r>
      <w:ins w:id="1758" w:author="Ryan Lemos" w:date="2019-10-09T09:44:00Z">
        <w:r w:rsidR="00511CE0">
          <w:rPr>
            <w:noProof/>
          </w:rPr>
          <w:t>57</w:t>
        </w:r>
      </w:ins>
      <w:del w:id="1759" w:author="Ryan Lemos" w:date="2019-10-07T11:05:00Z">
        <w:r w:rsidR="00D343FF" w:rsidDel="00EA672B">
          <w:rPr>
            <w:noProof/>
          </w:rPr>
          <w:delText>59</w:delText>
        </w:r>
      </w:del>
      <w:r w:rsidR="002D50FD">
        <w:rPr>
          <w:noProof/>
        </w:rPr>
        <w:fldChar w:fldCharType="end"/>
      </w:r>
      <w:bookmarkEnd w:id="1757"/>
      <w:r>
        <w:t xml:space="preserve"> - Tela de cadastro dos alunos</w:t>
      </w:r>
    </w:p>
    <w:p w14:paraId="318CCEE0" w14:textId="60CF1550" w:rsidR="00905032" w:rsidRDefault="00DA42CB" w:rsidP="00905032">
      <w:pPr>
        <w:ind w:firstLine="0"/>
        <w:jc w:val="center"/>
      </w:pPr>
      <w:r>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653030"/>
                    </a:xfrm>
                    <a:prstGeom prst="rect">
                      <a:avLst/>
                    </a:prstGeom>
                  </pic:spPr>
                </pic:pic>
              </a:graphicData>
            </a:graphic>
          </wp:inline>
        </w:drawing>
      </w:r>
    </w:p>
    <w:p w14:paraId="01E92B44" w14:textId="77777777" w:rsidR="006F3DF2" w:rsidRDefault="006F3DF2" w:rsidP="00905032">
      <w:pPr>
        <w:ind w:firstLine="0"/>
        <w:jc w:val="center"/>
      </w:pPr>
    </w:p>
    <w:p w14:paraId="692D7E0B" w14:textId="43460513" w:rsidR="006F3DF2" w:rsidRDefault="006F3DF2" w:rsidP="00596E44">
      <w:r>
        <w:t>A listagem dos professores segue o mesmo princípio da</w:t>
      </w:r>
      <w:r w:rsidR="0024674F">
        <w:t xml:space="preserve"> utilizada em </w:t>
      </w:r>
      <w:r>
        <w:t>alunos. Pode-se pensar que poderia se utilizar somente uma interação para isso. Porém</w:t>
      </w:r>
      <w:r w:rsidR="0024674F">
        <w:t>,</w:t>
      </w:r>
      <w:r>
        <w:t xml:space="preserve">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1438FACA" w14:textId="6D70E1C6" w:rsidR="0094620F" w:rsidRDefault="0094620F" w:rsidP="00B70A30">
      <w:pPr>
        <w:pStyle w:val="Legenda"/>
        <w:keepNext/>
      </w:pPr>
      <w:r>
        <w:t xml:space="preserve">Figura </w:t>
      </w:r>
      <w:r w:rsidR="002D50FD">
        <w:fldChar w:fldCharType="begin"/>
      </w:r>
      <w:r w:rsidR="002D50FD">
        <w:instrText xml:space="preserve"> SEQ Figura \* ARABIC </w:instrText>
      </w:r>
      <w:r w:rsidR="002D50FD">
        <w:fldChar w:fldCharType="separate"/>
      </w:r>
      <w:ins w:id="1760" w:author="Ryan Lemos" w:date="2019-10-09T09:44:00Z">
        <w:r w:rsidR="00511CE0">
          <w:rPr>
            <w:noProof/>
          </w:rPr>
          <w:t>58</w:t>
        </w:r>
      </w:ins>
      <w:del w:id="1761" w:author="Ryan Lemos" w:date="2019-10-07T11:05:00Z">
        <w:r w:rsidR="00D343FF" w:rsidDel="00EA672B">
          <w:rPr>
            <w:noProof/>
          </w:rPr>
          <w:delText>60</w:delText>
        </w:r>
      </w:del>
      <w:r w:rsidR="002D50FD">
        <w:rPr>
          <w:noProof/>
        </w:rPr>
        <w:fldChar w:fldCharType="end"/>
      </w:r>
      <w:r>
        <w:t xml:space="preserve"> - Tela de listagem dos professores</w:t>
      </w:r>
    </w:p>
    <w:p w14:paraId="47E44372" w14:textId="703D7AE6" w:rsidR="00905032" w:rsidRDefault="00DA42CB" w:rsidP="00905032">
      <w:pPr>
        <w:ind w:firstLine="0"/>
        <w:jc w:val="center"/>
      </w:pPr>
      <w:r>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1907540"/>
                    </a:xfrm>
                    <a:prstGeom prst="rect">
                      <a:avLst/>
                    </a:prstGeom>
                  </pic:spPr>
                </pic:pic>
              </a:graphicData>
            </a:graphic>
          </wp:inline>
        </w:drawing>
      </w:r>
    </w:p>
    <w:p w14:paraId="1AFC4DF9" w14:textId="77777777" w:rsidR="00410D44" w:rsidRDefault="00410D44" w:rsidP="00410D44"/>
    <w:p w14:paraId="5C480FF7" w14:textId="14AA1B5B" w:rsidR="00410D44" w:rsidRDefault="00410D44">
      <w:r>
        <w:t xml:space="preserve">O cadastro dos professores também segue </w:t>
      </w:r>
      <w:r w:rsidR="0024674F">
        <w:t xml:space="preserve">mesma </w:t>
      </w:r>
      <w:r>
        <w:t xml:space="preserve">linha de </w:t>
      </w:r>
      <w:r w:rsidR="0024674F">
        <w:t xml:space="preserve">cadastro de </w:t>
      </w:r>
      <w:r>
        <w:t xml:space="preserve">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68298179" w14:textId="6D560FA9" w:rsidR="0094620F" w:rsidRDefault="0094620F" w:rsidP="00B70A30">
      <w:pPr>
        <w:pStyle w:val="Legenda"/>
        <w:keepNext/>
      </w:pPr>
      <w:r>
        <w:lastRenderedPageBreak/>
        <w:t xml:space="preserve">Figura </w:t>
      </w:r>
      <w:r w:rsidR="002D50FD">
        <w:fldChar w:fldCharType="begin"/>
      </w:r>
      <w:r w:rsidR="002D50FD">
        <w:instrText xml:space="preserve"> SEQ Figura \* ARABIC</w:instrText>
      </w:r>
      <w:r w:rsidR="002D50FD">
        <w:instrText xml:space="preserve"> </w:instrText>
      </w:r>
      <w:r w:rsidR="002D50FD">
        <w:fldChar w:fldCharType="separate"/>
      </w:r>
      <w:ins w:id="1762" w:author="Ryan Lemos" w:date="2019-10-09T09:44:00Z">
        <w:r w:rsidR="00511CE0">
          <w:rPr>
            <w:noProof/>
          </w:rPr>
          <w:t>59</w:t>
        </w:r>
      </w:ins>
      <w:del w:id="1763" w:author="Ryan Lemos" w:date="2019-10-07T11:05:00Z">
        <w:r w:rsidR="00D343FF" w:rsidDel="00EA672B">
          <w:rPr>
            <w:noProof/>
          </w:rPr>
          <w:delText>61</w:delText>
        </w:r>
      </w:del>
      <w:r w:rsidR="002D50FD">
        <w:rPr>
          <w:noProof/>
        </w:rPr>
        <w:fldChar w:fldCharType="end"/>
      </w:r>
      <w:r>
        <w:t xml:space="preserve"> - Tela de cadastro do professor</w:t>
      </w:r>
    </w:p>
    <w:p w14:paraId="3B44A7C1" w14:textId="5CE83485" w:rsidR="00905032" w:rsidRDefault="00DA42CB" w:rsidP="00905032">
      <w:pPr>
        <w:ind w:firstLine="0"/>
        <w:jc w:val="center"/>
      </w:pPr>
      <w:r>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8282" cy="3187088"/>
                    </a:xfrm>
                    <a:prstGeom prst="rect">
                      <a:avLst/>
                    </a:prstGeom>
                  </pic:spPr>
                </pic:pic>
              </a:graphicData>
            </a:graphic>
          </wp:inline>
        </w:drawing>
      </w:r>
    </w:p>
    <w:p w14:paraId="53E477C5" w14:textId="77777777" w:rsidR="00CC245E" w:rsidRDefault="00CC245E" w:rsidP="00905032">
      <w:pPr>
        <w:ind w:firstLine="0"/>
        <w:jc w:val="center"/>
      </w:pPr>
    </w:p>
    <w:p w14:paraId="7ED3A68A" w14:textId="37091AA7" w:rsidR="00CC245E" w:rsidRDefault="00CC245E">
      <w:r>
        <w:t>A escola como um todo pode oferecer eventos aos alunos, como uma gincana ou uma viagem</w:t>
      </w:r>
      <w:r w:rsidR="0024674F">
        <w:t>,</w:t>
      </w:r>
      <w:r>
        <w:t xml:space="preserve"> por exemplo. Então surgiu a necessidade de que o gestor possa gerenciar esses eventos através do ambiente</w:t>
      </w:r>
      <w:r w:rsidR="0024674F">
        <w:t xml:space="preserve"> e a</w:t>
      </w:r>
      <w:r>
        <w:t xml:space="preserve">ssim os alunos ficam sabendo do que está ocorrendo na escola. A estória definida pela </w:t>
      </w:r>
      <w:r w:rsidRPr="00596E44">
        <w:rPr>
          <w:highlight w:val="yellow"/>
        </w:rPr>
        <w:t>figura x</w:t>
      </w:r>
      <w:r>
        <w:t xml:space="preserve"> descreve esse processo pela visão do gestor.</w:t>
      </w:r>
    </w:p>
    <w:p w14:paraId="73505BA5" w14:textId="6CD8C71E" w:rsidR="00921163" w:rsidRDefault="00921163"/>
    <w:p w14:paraId="535BC59B" w14:textId="77777777" w:rsidR="00921163" w:rsidRDefault="00921163"/>
    <w:p w14:paraId="76DDF4DD" w14:textId="3A6C047B" w:rsidR="00646DF8" w:rsidRDefault="00921163"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5</w:t>
      </w:r>
      <w:r w:rsidR="002D50FD">
        <w:rPr>
          <w:noProof/>
        </w:rPr>
        <w:fldChar w:fldCharType="end"/>
      </w:r>
      <w:r>
        <w:t xml:space="preserve"> - Estória de gerência de eventos da escola</w:t>
      </w:r>
    </w:p>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4617B18A" w:rsidR="00CC245E" w:rsidRDefault="00CC245E" w:rsidP="00596E44">
      <w:r>
        <w:t xml:space="preserve">A </w:t>
      </w:r>
      <w:r w:rsidR="006E1CDA">
        <w:fldChar w:fldCharType="begin"/>
      </w:r>
      <w:r w:rsidR="006E1CDA">
        <w:instrText xml:space="preserve"> REF _Ref20051634 \h </w:instrText>
      </w:r>
      <w:r w:rsidR="006E1CDA">
        <w:fldChar w:fldCharType="separate"/>
      </w:r>
      <w:ins w:id="1764" w:author="Ryan Lemos" w:date="2019-10-09T09:44:00Z">
        <w:r w:rsidR="00511CE0">
          <w:t xml:space="preserve">Figura </w:t>
        </w:r>
        <w:r w:rsidR="00511CE0">
          <w:rPr>
            <w:noProof/>
          </w:rPr>
          <w:t>60</w:t>
        </w:r>
        <w:r w:rsidR="00511CE0" w:rsidDel="00EA672B">
          <w:rPr>
            <w:noProof/>
          </w:rPr>
          <w:t>62</w:t>
        </w:r>
      </w:ins>
      <w:del w:id="1765" w:author="Ryan Lemos" w:date="2019-10-07T11:05:00Z">
        <w:r w:rsidR="00054B21" w:rsidDel="00EA672B">
          <w:delText xml:space="preserve">Figura </w:delText>
        </w:r>
        <w:r w:rsidR="00054B21" w:rsidDel="00EA672B">
          <w:rPr>
            <w:noProof/>
          </w:rPr>
          <w:delText>62</w:delText>
        </w:r>
      </w:del>
      <w:r w:rsidR="006E1CDA">
        <w:fldChar w:fldCharType="end"/>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w:t>
      </w:r>
      <w:r w:rsidR="0024674F">
        <w:t xml:space="preserve">e </w:t>
      </w:r>
      <w:r>
        <w:t>o gestor fica livre para escolher a cor que mais lhe agrada.</w:t>
      </w:r>
    </w:p>
    <w:p w14:paraId="797BE9FB" w14:textId="77777777" w:rsidR="0094620F" w:rsidRDefault="0094620F" w:rsidP="00596E44"/>
    <w:p w14:paraId="1C8558DE" w14:textId="5C7B9FE0" w:rsidR="0094620F" w:rsidRDefault="0094620F" w:rsidP="00B70A30">
      <w:pPr>
        <w:pStyle w:val="Legenda"/>
        <w:keepNext/>
      </w:pPr>
      <w:bookmarkStart w:id="1766" w:name="_Ref20051634"/>
      <w:r>
        <w:lastRenderedPageBreak/>
        <w:t xml:space="preserve">Figura </w:t>
      </w:r>
      <w:r w:rsidR="002D50FD">
        <w:fldChar w:fldCharType="begin"/>
      </w:r>
      <w:r w:rsidR="002D50FD">
        <w:instrText xml:space="preserve"> SEQ Figura \* ARABIC </w:instrText>
      </w:r>
      <w:r w:rsidR="002D50FD">
        <w:fldChar w:fldCharType="separate"/>
      </w:r>
      <w:ins w:id="1767" w:author="Ryan Lemos" w:date="2019-10-09T09:44:00Z">
        <w:r w:rsidR="00511CE0">
          <w:rPr>
            <w:noProof/>
          </w:rPr>
          <w:t>60</w:t>
        </w:r>
      </w:ins>
      <w:del w:id="1768" w:author="Ryan Lemos" w:date="2019-10-07T11:05:00Z">
        <w:r w:rsidR="00D343FF" w:rsidDel="00EA672B">
          <w:rPr>
            <w:noProof/>
          </w:rPr>
          <w:delText>62</w:delText>
        </w:r>
      </w:del>
      <w:r w:rsidR="002D50FD">
        <w:rPr>
          <w:noProof/>
        </w:rPr>
        <w:fldChar w:fldCharType="end"/>
      </w:r>
      <w:bookmarkEnd w:id="1766"/>
      <w:r>
        <w:t xml:space="preserve"> - Tela de cadastro de um evento</w:t>
      </w:r>
    </w:p>
    <w:p w14:paraId="580C9E21" w14:textId="46ACEEC4" w:rsidR="00905032" w:rsidRDefault="00DA42CB" w:rsidP="00905032">
      <w:pPr>
        <w:ind w:firstLine="0"/>
        <w:jc w:val="center"/>
      </w:pPr>
      <w:r>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663190"/>
                    </a:xfrm>
                    <a:prstGeom prst="rect">
                      <a:avLst/>
                    </a:prstGeom>
                  </pic:spPr>
                </pic:pic>
              </a:graphicData>
            </a:graphic>
          </wp:inline>
        </w:drawing>
      </w:r>
    </w:p>
    <w:p w14:paraId="771B356C" w14:textId="77777777" w:rsidR="00CC245E" w:rsidRDefault="00CC245E" w:rsidP="00905032">
      <w:pPr>
        <w:ind w:firstLine="0"/>
        <w:jc w:val="center"/>
      </w:pPr>
    </w:p>
    <w:p w14:paraId="69DD5D7A" w14:textId="0F72DDD6" w:rsidR="00CC245E" w:rsidRDefault="00CC245E" w:rsidP="00596E44">
      <w:r>
        <w:t xml:space="preserve">Após o cadastro o gestor </w:t>
      </w:r>
      <w:r w:rsidR="0024674F">
        <w:t>tem a disposição</w:t>
      </w:r>
      <w:r>
        <w:t xml:space="preserve"> uma tela que lista todos os eventos que ele cadastrou</w:t>
      </w:r>
      <w:r w:rsidR="0024674F">
        <w:t>, na</w:t>
      </w:r>
      <w:r>
        <w:t xml:space="preserve"> aba </w:t>
      </w:r>
      <w:r w:rsidR="0024674F">
        <w:t xml:space="preserve">eventos </w:t>
      </w:r>
      <w:r>
        <w:t>e na outra</w:t>
      </w:r>
      <w:r w:rsidR="0024674F">
        <w:t>, denominada de calendário,</w:t>
      </w:r>
      <w:r>
        <w:t xml:space="preserve"> ele pode ver os eventos no calendário</w:t>
      </w:r>
      <w:r w:rsidR="0024674F">
        <w:t>,</w:t>
      </w:r>
      <w:r>
        <w:t xml:space="preserve"> conforme demonstrada pela</w:t>
      </w:r>
      <w:r w:rsidR="006E1CDA">
        <w:t xml:space="preserve"> </w:t>
      </w:r>
      <w:r w:rsidR="006E1CDA">
        <w:fldChar w:fldCharType="begin"/>
      </w:r>
      <w:r w:rsidR="006E1CDA">
        <w:instrText xml:space="preserve"> REF _Ref20051663 \h </w:instrText>
      </w:r>
      <w:r w:rsidR="006E1CDA">
        <w:fldChar w:fldCharType="separate"/>
      </w:r>
      <w:ins w:id="1769" w:author="Ryan Lemos" w:date="2019-10-09T09:44:00Z">
        <w:r w:rsidR="00511CE0">
          <w:t xml:space="preserve">Figura </w:t>
        </w:r>
        <w:r w:rsidR="00511CE0">
          <w:rPr>
            <w:noProof/>
          </w:rPr>
          <w:t>62</w:t>
        </w:r>
        <w:r w:rsidR="00511CE0" w:rsidDel="00EA672B">
          <w:rPr>
            <w:noProof/>
          </w:rPr>
          <w:t>64</w:t>
        </w:r>
      </w:ins>
      <w:del w:id="1770" w:author="Ryan Lemos" w:date="2019-10-07T11:05:00Z">
        <w:r w:rsidR="00054B21" w:rsidDel="00EA672B">
          <w:delText xml:space="preserve">Figura </w:delText>
        </w:r>
        <w:r w:rsidR="00054B21" w:rsidDel="00EA672B">
          <w:rPr>
            <w:noProof/>
          </w:rPr>
          <w:delText>64</w:delText>
        </w:r>
      </w:del>
      <w:r w:rsidR="006E1CDA">
        <w:fldChar w:fldCharType="end"/>
      </w:r>
      <w:r>
        <w:t>. Com a gestão dos eventos</w:t>
      </w:r>
      <w:r w:rsidR="0024674F">
        <w:t>,</w:t>
      </w:r>
      <w:r>
        <w:t xml:space="preserve"> o gestor pode excluir um evento ou edit</w:t>
      </w:r>
      <w:r w:rsidR="00BB7F3D">
        <w:t>á</w:t>
      </w:r>
      <w:r>
        <w:t xml:space="preserve">-lo. A tela de edição é semelhante </w:t>
      </w:r>
      <w:r w:rsidR="0024674F">
        <w:t>à</w:t>
      </w:r>
      <w:r>
        <w:t xml:space="preserve"> de cadastros</w:t>
      </w:r>
      <w:r w:rsidR="0024674F">
        <w:t>,</w:t>
      </w:r>
      <w:r>
        <w:t xml:space="preserve"> que é descrita pela</w:t>
      </w:r>
      <w:r w:rsidR="006E1CDA">
        <w:t xml:space="preserve"> </w:t>
      </w:r>
      <w:r w:rsidR="006E1CDA">
        <w:fldChar w:fldCharType="begin"/>
      </w:r>
      <w:r w:rsidR="006E1CDA">
        <w:instrText xml:space="preserve"> REF _Ref20051634 \h </w:instrText>
      </w:r>
      <w:r w:rsidR="006E1CDA">
        <w:fldChar w:fldCharType="separate"/>
      </w:r>
      <w:ins w:id="1771" w:author="Ryan Lemos" w:date="2019-10-09T09:44:00Z">
        <w:r w:rsidR="00511CE0">
          <w:t xml:space="preserve">Figura </w:t>
        </w:r>
        <w:r w:rsidR="00511CE0">
          <w:rPr>
            <w:noProof/>
          </w:rPr>
          <w:t>60</w:t>
        </w:r>
        <w:r w:rsidR="00511CE0" w:rsidDel="00EA672B">
          <w:rPr>
            <w:noProof/>
          </w:rPr>
          <w:t>62</w:t>
        </w:r>
      </w:ins>
      <w:del w:id="1772" w:author="Ryan Lemos" w:date="2019-10-07T11:05:00Z">
        <w:r w:rsidR="00054B21" w:rsidDel="00EA672B">
          <w:delText xml:space="preserve">Figura </w:delText>
        </w:r>
        <w:r w:rsidR="00054B21" w:rsidDel="00EA672B">
          <w:rPr>
            <w:noProof/>
          </w:rPr>
          <w:delText>62</w:delText>
        </w:r>
      </w:del>
      <w:r w:rsidR="006E1CDA">
        <w:fldChar w:fldCharType="end"/>
      </w:r>
      <w:r>
        <w:t>.</w:t>
      </w:r>
    </w:p>
    <w:p w14:paraId="6C580B3A" w14:textId="77777777" w:rsidR="00CC245E" w:rsidRDefault="00CC245E" w:rsidP="00905032">
      <w:pPr>
        <w:ind w:firstLine="0"/>
        <w:jc w:val="center"/>
      </w:pPr>
    </w:p>
    <w:p w14:paraId="1F49DB59" w14:textId="1E56EC14" w:rsidR="0094620F" w:rsidRDefault="0094620F" w:rsidP="00B70A30">
      <w:pPr>
        <w:pStyle w:val="Legenda"/>
        <w:keepNext/>
      </w:pPr>
      <w:r>
        <w:t xml:space="preserve">Figura </w:t>
      </w:r>
      <w:r w:rsidR="002D50FD">
        <w:fldChar w:fldCharType="begin"/>
      </w:r>
      <w:r w:rsidR="002D50FD">
        <w:instrText xml:space="preserve"> SEQ Figura \* ARABIC </w:instrText>
      </w:r>
      <w:r w:rsidR="002D50FD">
        <w:fldChar w:fldCharType="separate"/>
      </w:r>
      <w:ins w:id="1773" w:author="Ryan Lemos" w:date="2019-10-09T09:44:00Z">
        <w:r w:rsidR="00511CE0">
          <w:rPr>
            <w:noProof/>
          </w:rPr>
          <w:t>61</w:t>
        </w:r>
      </w:ins>
      <w:del w:id="1774" w:author="Ryan Lemos" w:date="2019-10-07T11:05:00Z">
        <w:r w:rsidR="00D343FF" w:rsidDel="00EA672B">
          <w:rPr>
            <w:noProof/>
          </w:rPr>
          <w:delText>63</w:delText>
        </w:r>
      </w:del>
      <w:r w:rsidR="002D50FD">
        <w:rPr>
          <w:noProof/>
        </w:rPr>
        <w:fldChar w:fldCharType="end"/>
      </w:r>
      <w:r>
        <w:t xml:space="preserve"> - Tela de listagem</w:t>
      </w:r>
      <w:r>
        <w:rPr>
          <w:noProof/>
        </w:rPr>
        <w:t xml:space="preserve"> dos eventos da escola</w:t>
      </w:r>
    </w:p>
    <w:p w14:paraId="08B39E38" w14:textId="2C656E04" w:rsidR="00905032" w:rsidRDefault="00DA42CB" w:rsidP="00905032">
      <w:pPr>
        <w:ind w:firstLine="0"/>
        <w:jc w:val="center"/>
      </w:pPr>
      <w:r>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0803" cy="1774355"/>
                    </a:xfrm>
                    <a:prstGeom prst="rect">
                      <a:avLst/>
                    </a:prstGeom>
                  </pic:spPr>
                </pic:pic>
              </a:graphicData>
            </a:graphic>
          </wp:inline>
        </w:drawing>
      </w:r>
    </w:p>
    <w:p w14:paraId="6DC97E6B" w14:textId="77777777" w:rsidR="005537DE" w:rsidRDefault="005537DE" w:rsidP="00905032">
      <w:pPr>
        <w:ind w:firstLine="0"/>
        <w:jc w:val="center"/>
      </w:pPr>
    </w:p>
    <w:p w14:paraId="6603B1ED" w14:textId="20FD5F1F" w:rsidR="005537DE" w:rsidRDefault="005537DE" w:rsidP="005537DE">
      <w:r>
        <w:t>Ao clicar na aba de calendário</w:t>
      </w:r>
      <w:r w:rsidR="0024674F">
        <w:t>,</w:t>
      </w:r>
      <w:r>
        <w:t xml:space="preserve"> o gestor tem um calendário interativo contendo os eventos cadastrados. </w:t>
      </w:r>
      <w:r w:rsidR="00097BA3">
        <w:t xml:space="preserve">Foi utilizado um </w:t>
      </w:r>
      <w:r w:rsidR="00097BA3" w:rsidRPr="005B582B">
        <w:rPr>
          <w:i/>
          <w:iCs/>
        </w:rPr>
        <w:t>plug</w:t>
      </w:r>
      <w:r w:rsidR="00D9623A" w:rsidRPr="005B582B">
        <w:rPr>
          <w:i/>
          <w:iCs/>
        </w:rPr>
        <w:t>-</w:t>
      </w:r>
      <w:r w:rsidR="00097BA3" w:rsidRPr="005B582B">
        <w:rPr>
          <w:i/>
          <w:iCs/>
        </w:rPr>
        <w:t>in</w:t>
      </w:r>
      <w:r w:rsidR="00097BA3">
        <w:t xml:space="preserve"> Angular que é responsável por gerar o calendário interativo, o que facilita a implementação já que se tem uma reutilização de algo já criado. Neste calendário o</w:t>
      </w:r>
      <w:r>
        <w:t xml:space="preserve"> gestor pode interagir, mudando sua visão para dia, semana ou mês</w:t>
      </w:r>
      <w:r w:rsidR="00D9623A">
        <w:t>, a</w:t>
      </w:r>
      <w:r>
        <w:t xml:space="preserve">lém de se locomover pelos dias, semanas ou meses no calendário. Os eventos aparecem marcados no calendário com a cor escolhida no momento do cadastro. Ao clicar em uma data com o evento, </w:t>
      </w:r>
      <w:r>
        <w:lastRenderedPageBreak/>
        <w:t>uma descrição do evento surge. Ainda há outra funcionalidade, em caso de mais de um evento para o mesmo dia</w:t>
      </w:r>
      <w:r w:rsidR="00D9623A">
        <w:t>,</w:t>
      </w:r>
      <w:r>
        <w:t xml:space="preserve"> </w:t>
      </w:r>
      <w:r w:rsidR="00D9623A">
        <w:t xml:space="preserve">em que </w:t>
      </w:r>
      <w:r>
        <w:t>o calendário mostra um contador de eventos naquela data</w:t>
      </w:r>
      <w:r w:rsidR="00D9623A">
        <w:t>,</w:t>
      </w:r>
      <w:r>
        <w:t xml:space="preserve"> juntamente com as cores daqueles eventos.</w:t>
      </w:r>
    </w:p>
    <w:p w14:paraId="36CDB008" w14:textId="77777777" w:rsidR="005537DE" w:rsidRDefault="005537DE" w:rsidP="00596E44"/>
    <w:p w14:paraId="12566287" w14:textId="7CC2EF3F" w:rsidR="0094620F" w:rsidRDefault="0094620F" w:rsidP="00B70A30">
      <w:pPr>
        <w:pStyle w:val="Legenda"/>
        <w:keepNext/>
      </w:pPr>
      <w:bookmarkStart w:id="1775" w:name="_Ref20051663"/>
      <w:r>
        <w:t xml:space="preserve">Figura </w:t>
      </w:r>
      <w:r w:rsidR="002D50FD">
        <w:fldChar w:fldCharType="begin"/>
      </w:r>
      <w:r w:rsidR="002D50FD">
        <w:instrText xml:space="preserve"> SEQ Figura \* ARABIC </w:instrText>
      </w:r>
      <w:r w:rsidR="002D50FD">
        <w:fldChar w:fldCharType="separate"/>
      </w:r>
      <w:ins w:id="1776" w:author="Ryan Lemos" w:date="2019-10-09T09:44:00Z">
        <w:r w:rsidR="00511CE0">
          <w:rPr>
            <w:noProof/>
          </w:rPr>
          <w:t>62</w:t>
        </w:r>
      </w:ins>
      <w:del w:id="1777" w:author="Ryan Lemos" w:date="2019-10-07T11:05:00Z">
        <w:r w:rsidR="00D343FF" w:rsidDel="00EA672B">
          <w:rPr>
            <w:noProof/>
          </w:rPr>
          <w:delText>64</w:delText>
        </w:r>
      </w:del>
      <w:r w:rsidR="002D50FD">
        <w:rPr>
          <w:noProof/>
        </w:rPr>
        <w:fldChar w:fldCharType="end"/>
      </w:r>
      <w:bookmarkEnd w:id="1775"/>
      <w:r>
        <w:t xml:space="preserve"> – Tela do calendário com os eventos da escola</w:t>
      </w:r>
    </w:p>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1778" w:name="_Toc21505899"/>
      <w:r>
        <w:t>Administrador</w:t>
      </w:r>
      <w:bookmarkEnd w:id="1778"/>
    </w:p>
    <w:p w14:paraId="36BCA1BA" w14:textId="77777777" w:rsidR="008F6EE2" w:rsidRPr="001D2BA8" w:rsidRDefault="008F6EE2" w:rsidP="00596E44"/>
    <w:p w14:paraId="7D953AD4" w14:textId="20AE1BD6" w:rsidR="008F6EE2" w:rsidRDefault="008F6EE2">
      <w:r>
        <w:t>O administrador é o perfil de usuário com acesso total ao sistema. Porém, há algumas funcionalidades, para ser mais exato duas, que somente o administrador pode desempenhar. Vale ressaltar que o administrador deve ter conhecimento em desenvolvimento</w:t>
      </w:r>
      <w:r w:rsidR="00AF4E85">
        <w:t xml:space="preserve"> </w:t>
      </w:r>
      <w:r w:rsidR="00AF4E85">
        <w:rPr>
          <w:i/>
          <w:iCs/>
        </w:rPr>
        <w:t>web</w:t>
      </w:r>
      <w:r>
        <w:t xml:space="preserve">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w:t>
      </w:r>
      <w:r w:rsidR="00DA49B0" w:rsidRPr="005B582B">
        <w:rPr>
          <w:i/>
          <w:iCs/>
        </w:rPr>
        <w:t>menus</w:t>
      </w:r>
      <w:r w:rsidR="00DA49B0">
        <w:t xml:space="preserve">. Isso se </w:t>
      </w:r>
      <w:r w:rsidR="00F045C8">
        <w:t>dá, pois,</w:t>
      </w:r>
      <w:r w:rsidR="00DA49B0">
        <w:t xml:space="preserve"> os </w:t>
      </w:r>
      <w:r w:rsidR="00DA49B0" w:rsidRPr="005B582B">
        <w:rPr>
          <w:i/>
          <w:iCs/>
        </w:rPr>
        <w:t>menus</w:t>
      </w:r>
      <w:r w:rsidR="00F045C8">
        <w:t xml:space="preserve"> da aplicação são gerados de maneira dinâmica, não sendo fixos. O usuário tem a liberdade de trocar os nomes dos </w:t>
      </w:r>
      <w:r w:rsidR="00F045C8" w:rsidRPr="005B582B">
        <w:rPr>
          <w:i/>
          <w:iCs/>
        </w:rPr>
        <w:t>menus</w:t>
      </w:r>
      <w:r w:rsidR="00AF4E85">
        <w:rPr>
          <w:i/>
          <w:iCs/>
        </w:rPr>
        <w:t>,</w:t>
      </w:r>
      <w:r w:rsidR="00F045C8">
        <w:t xml:space="preserve"> caso não se adapte ao nome.</w:t>
      </w:r>
    </w:p>
    <w:p w14:paraId="526EB0FC" w14:textId="1B1389D4" w:rsidR="00921163" w:rsidRDefault="00921163"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6</w:t>
      </w:r>
      <w:r w:rsidR="002D50FD">
        <w:rPr>
          <w:noProof/>
        </w:rPr>
        <w:fldChar w:fldCharType="end"/>
      </w:r>
      <w:r>
        <w:t xml:space="preserve"> - Estória de ger</w:t>
      </w:r>
      <w:r w:rsidR="006E1CDA">
        <w:t>ê</w:t>
      </w:r>
      <w:r>
        <w:t>ncia de menus</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06BD995F" w:rsidR="00F045C8" w:rsidRPr="00F045C8" w:rsidRDefault="00F045C8" w:rsidP="00F045C8">
      <w:r>
        <w:t xml:space="preserve">Como papel de gestão de </w:t>
      </w:r>
      <w:r w:rsidRPr="005B582B">
        <w:rPr>
          <w:i/>
          <w:iCs/>
        </w:rPr>
        <w:t>menus</w:t>
      </w:r>
      <w:r>
        <w:t xml:space="preserve">, o administrador pode criar um </w:t>
      </w:r>
      <w:r w:rsidRPr="005B582B">
        <w:rPr>
          <w:i/>
          <w:iCs/>
        </w:rPr>
        <w:t>menu</w:t>
      </w:r>
      <w:r>
        <w:t xml:space="preserve"> ou excluir um </w:t>
      </w:r>
      <w:r w:rsidRPr="005B582B">
        <w:rPr>
          <w:i/>
          <w:iCs/>
        </w:rPr>
        <w:t>menu</w:t>
      </w:r>
      <w:r>
        <w:t xml:space="preserve"> já criado, conforme visto na</w:t>
      </w:r>
      <w:r w:rsidR="006E1CDA">
        <w:t xml:space="preserve"> </w:t>
      </w:r>
      <w:r w:rsidR="006E1CDA">
        <w:fldChar w:fldCharType="begin"/>
      </w:r>
      <w:r w:rsidR="006E1CDA">
        <w:instrText xml:space="preserve"> REF _Ref20051732 \h </w:instrText>
      </w:r>
      <w:r w:rsidR="006E1CDA">
        <w:fldChar w:fldCharType="separate"/>
      </w:r>
      <w:ins w:id="1779" w:author="Ryan Lemos" w:date="2019-10-09T09:44:00Z">
        <w:r w:rsidR="00511CE0">
          <w:t xml:space="preserve">Figura </w:t>
        </w:r>
        <w:r w:rsidR="00511CE0">
          <w:rPr>
            <w:noProof/>
          </w:rPr>
          <w:t>63</w:t>
        </w:r>
        <w:r w:rsidR="00511CE0" w:rsidDel="00EA672B">
          <w:rPr>
            <w:noProof/>
          </w:rPr>
          <w:t>65</w:t>
        </w:r>
      </w:ins>
      <w:del w:id="1780" w:author="Ryan Lemos" w:date="2019-10-07T11:05:00Z">
        <w:r w:rsidR="00054B21" w:rsidDel="00EA672B">
          <w:delText xml:space="preserve">Figura </w:delText>
        </w:r>
        <w:r w:rsidR="00054B21" w:rsidDel="00EA672B">
          <w:rPr>
            <w:noProof/>
          </w:rPr>
          <w:delText>65</w:delText>
        </w:r>
      </w:del>
      <w:r w:rsidR="006E1CDA">
        <w:fldChar w:fldCharType="end"/>
      </w:r>
      <w:r>
        <w:t xml:space="preserve">. Cada </w:t>
      </w:r>
      <w:r w:rsidRPr="005B582B">
        <w:rPr>
          <w:i/>
          <w:iCs/>
        </w:rPr>
        <w:t>menu</w:t>
      </w:r>
      <w:r>
        <w:t xml:space="preserve"> está ligado a uma permissão do </w:t>
      </w:r>
      <w:r>
        <w:lastRenderedPageBreak/>
        <w:t xml:space="preserve">sistema. Na verdade, essa permissão nada mais é do que a rota em que o usuário será direcionado ao clicar no </w:t>
      </w:r>
      <w:r w:rsidRPr="005B582B">
        <w:rPr>
          <w:i/>
          <w:iCs/>
        </w:rPr>
        <w:t>menu</w:t>
      </w:r>
      <w:r>
        <w:t xml:space="preserve">. </w:t>
      </w:r>
    </w:p>
    <w:p w14:paraId="0BB02BE6" w14:textId="77777777" w:rsidR="00F045C8" w:rsidRDefault="00F045C8" w:rsidP="00596E44"/>
    <w:p w14:paraId="567EB682" w14:textId="7DA35089" w:rsidR="0094620F" w:rsidRDefault="0094620F" w:rsidP="00B70A30">
      <w:pPr>
        <w:pStyle w:val="Legenda"/>
        <w:keepNext/>
      </w:pPr>
      <w:bookmarkStart w:id="1781" w:name="_Ref20051732"/>
      <w:r>
        <w:t xml:space="preserve">Figura </w:t>
      </w:r>
      <w:r w:rsidR="002D50FD">
        <w:fldChar w:fldCharType="begin"/>
      </w:r>
      <w:r w:rsidR="002D50FD">
        <w:instrText xml:space="preserve"> SEQ Figura \* ARABIC </w:instrText>
      </w:r>
      <w:r w:rsidR="002D50FD">
        <w:fldChar w:fldCharType="separate"/>
      </w:r>
      <w:ins w:id="1782" w:author="Ryan Lemos" w:date="2019-10-09T09:44:00Z">
        <w:r w:rsidR="00511CE0">
          <w:rPr>
            <w:noProof/>
          </w:rPr>
          <w:t>63</w:t>
        </w:r>
      </w:ins>
      <w:del w:id="1783" w:author="Ryan Lemos" w:date="2019-10-07T11:05:00Z">
        <w:r w:rsidR="00D343FF" w:rsidDel="00EA672B">
          <w:rPr>
            <w:noProof/>
          </w:rPr>
          <w:delText>65</w:delText>
        </w:r>
      </w:del>
      <w:r w:rsidR="002D50FD">
        <w:rPr>
          <w:noProof/>
        </w:rPr>
        <w:fldChar w:fldCharType="end"/>
      </w:r>
      <w:bookmarkEnd w:id="1781"/>
      <w:r>
        <w:t xml:space="preserve"> - Tela de listagem dos menus da aplicação</w:t>
      </w:r>
    </w:p>
    <w:p w14:paraId="0090C923" w14:textId="6396B0F4" w:rsidR="00905032" w:rsidRDefault="00DA42CB" w:rsidP="00905032">
      <w:pPr>
        <w:ind w:firstLine="0"/>
        <w:jc w:val="center"/>
      </w:pPr>
      <w:r>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3936" cy="3057042"/>
                    </a:xfrm>
                    <a:prstGeom prst="rect">
                      <a:avLst/>
                    </a:prstGeom>
                  </pic:spPr>
                </pic:pic>
              </a:graphicData>
            </a:graphic>
          </wp:inline>
        </w:drawing>
      </w:r>
    </w:p>
    <w:p w14:paraId="4D80E821" w14:textId="77777777" w:rsidR="00F045C8" w:rsidRDefault="00F045C8" w:rsidP="00905032">
      <w:pPr>
        <w:ind w:firstLine="0"/>
        <w:jc w:val="center"/>
      </w:pPr>
    </w:p>
    <w:p w14:paraId="65561E77" w14:textId="4C1D60E6" w:rsidR="00F045C8" w:rsidRDefault="00F045C8" w:rsidP="00596E44">
      <w:r>
        <w:t>Ao clicar em cadastrar</w:t>
      </w:r>
      <w:r w:rsidR="00AF4E85">
        <w:t>,</w:t>
      </w:r>
      <w:r>
        <w:t xml:space="preserve"> surge uma tela onde o administrador pode indicar o nome do </w:t>
      </w:r>
      <w:r w:rsidRPr="005B582B">
        <w:rPr>
          <w:i/>
          <w:iCs/>
        </w:rPr>
        <w:t>menu</w:t>
      </w:r>
      <w:r>
        <w:t xml:space="preserve"> a ser cadastrado, juntamente com a permissão associada ao </w:t>
      </w:r>
      <w:r w:rsidRPr="005B582B">
        <w:rPr>
          <w:i/>
          <w:iCs/>
        </w:rPr>
        <w:t>menu</w:t>
      </w:r>
      <w:r w:rsidR="00AF4E85">
        <w:rPr>
          <w:i/>
          <w:iCs/>
        </w:rPr>
        <w:t>,</w:t>
      </w:r>
      <w:r>
        <w:t xml:space="preserve"> como visto pela</w:t>
      </w:r>
      <w:r w:rsidR="006E1CDA">
        <w:t xml:space="preserve"> </w:t>
      </w:r>
      <w:r w:rsidR="006E1CDA">
        <w:fldChar w:fldCharType="begin"/>
      </w:r>
      <w:r w:rsidR="006E1CDA">
        <w:instrText xml:space="preserve"> REF _Ref20051751 \h </w:instrText>
      </w:r>
      <w:r w:rsidR="006E1CDA">
        <w:fldChar w:fldCharType="separate"/>
      </w:r>
      <w:ins w:id="1784" w:author="Ryan Lemos" w:date="2019-10-09T09:44:00Z">
        <w:r w:rsidR="00511CE0">
          <w:t xml:space="preserve">Figura </w:t>
        </w:r>
        <w:r w:rsidR="00511CE0">
          <w:rPr>
            <w:noProof/>
          </w:rPr>
          <w:t>64</w:t>
        </w:r>
        <w:r w:rsidR="00511CE0" w:rsidDel="00EA672B">
          <w:rPr>
            <w:noProof/>
          </w:rPr>
          <w:t>66</w:t>
        </w:r>
      </w:ins>
      <w:del w:id="1785" w:author="Ryan Lemos" w:date="2019-10-07T11:05:00Z">
        <w:r w:rsidR="00054B21" w:rsidDel="00EA672B">
          <w:delText xml:space="preserve">Figura </w:delText>
        </w:r>
        <w:r w:rsidR="00054B21" w:rsidDel="00EA672B">
          <w:rPr>
            <w:noProof/>
          </w:rPr>
          <w:delText>66</w:delText>
        </w:r>
      </w:del>
      <w:r w:rsidR="006E1CDA">
        <w:fldChar w:fldCharType="end"/>
      </w:r>
      <w:r>
        <w:t>.</w:t>
      </w:r>
    </w:p>
    <w:p w14:paraId="33DBB6CA" w14:textId="77777777" w:rsidR="00F045C8" w:rsidRDefault="00F045C8" w:rsidP="00905032">
      <w:pPr>
        <w:ind w:firstLine="0"/>
        <w:jc w:val="center"/>
      </w:pPr>
    </w:p>
    <w:p w14:paraId="7F14BDF6" w14:textId="6535947F" w:rsidR="0094620F" w:rsidRDefault="0094620F" w:rsidP="00B70A30">
      <w:pPr>
        <w:pStyle w:val="Legenda"/>
        <w:keepNext/>
      </w:pPr>
      <w:bookmarkStart w:id="1786" w:name="_Ref20051751"/>
      <w:r>
        <w:t xml:space="preserve">Figura </w:t>
      </w:r>
      <w:r w:rsidR="002D50FD">
        <w:fldChar w:fldCharType="begin"/>
      </w:r>
      <w:r w:rsidR="002D50FD">
        <w:instrText xml:space="preserve"> SEQ Figura \* ARABIC </w:instrText>
      </w:r>
      <w:r w:rsidR="002D50FD">
        <w:fldChar w:fldCharType="separate"/>
      </w:r>
      <w:ins w:id="1787" w:author="Ryan Lemos" w:date="2019-10-09T09:44:00Z">
        <w:r w:rsidR="00511CE0">
          <w:rPr>
            <w:noProof/>
          </w:rPr>
          <w:t>64</w:t>
        </w:r>
      </w:ins>
      <w:del w:id="1788" w:author="Ryan Lemos" w:date="2019-10-07T11:05:00Z">
        <w:r w:rsidR="00D343FF" w:rsidDel="00EA672B">
          <w:rPr>
            <w:noProof/>
          </w:rPr>
          <w:delText>66</w:delText>
        </w:r>
      </w:del>
      <w:r w:rsidR="002D50FD">
        <w:rPr>
          <w:noProof/>
        </w:rPr>
        <w:fldChar w:fldCharType="end"/>
      </w:r>
      <w:bookmarkEnd w:id="1786"/>
      <w:r>
        <w:t xml:space="preserve"> - Tela de cadastro de menus</w:t>
      </w:r>
    </w:p>
    <w:p w14:paraId="0F002B04" w14:textId="7F8764BE" w:rsidR="008F6EE2" w:rsidRDefault="00DA42CB" w:rsidP="00905032">
      <w:pPr>
        <w:ind w:firstLine="0"/>
        <w:jc w:val="center"/>
      </w:pPr>
      <w:r>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12085"/>
                    </a:xfrm>
                    <a:prstGeom prst="rect">
                      <a:avLst/>
                    </a:prstGeom>
                  </pic:spPr>
                </pic:pic>
              </a:graphicData>
            </a:graphic>
          </wp:inline>
        </w:drawing>
      </w:r>
    </w:p>
    <w:p w14:paraId="147F04CF" w14:textId="77777777" w:rsidR="00F045C8" w:rsidRDefault="00F045C8" w:rsidP="00905032">
      <w:pPr>
        <w:ind w:firstLine="0"/>
        <w:jc w:val="center"/>
      </w:pPr>
    </w:p>
    <w:p w14:paraId="67E83032" w14:textId="2497C756" w:rsidR="00F045C8" w:rsidRPr="00F045C8" w:rsidRDefault="00F045C8" w:rsidP="00F045C8">
      <w:r>
        <w:lastRenderedPageBreak/>
        <w:t xml:space="preserve">A </w:t>
      </w:r>
      <w:r w:rsidR="006E1CDA">
        <w:fldChar w:fldCharType="begin"/>
      </w:r>
      <w:r w:rsidR="006E1CDA">
        <w:instrText xml:space="preserve"> REF _Ref20051766 \h </w:instrText>
      </w:r>
      <w:r w:rsidR="006E1CDA">
        <w:fldChar w:fldCharType="separate"/>
      </w:r>
      <w:ins w:id="1789" w:author="Ryan Lemos" w:date="2019-10-09T09:44:00Z">
        <w:r w:rsidR="00511CE0">
          <w:t xml:space="preserve">Figura </w:t>
        </w:r>
        <w:r w:rsidR="00511CE0">
          <w:rPr>
            <w:noProof/>
          </w:rPr>
          <w:t>65</w:t>
        </w:r>
        <w:r w:rsidR="00511CE0" w:rsidDel="00EA672B">
          <w:rPr>
            <w:noProof/>
          </w:rPr>
          <w:t>67</w:t>
        </w:r>
      </w:ins>
      <w:del w:id="1790" w:author="Ryan Lemos" w:date="2019-10-07T11:05:00Z">
        <w:r w:rsidR="00054B21" w:rsidDel="00EA672B">
          <w:delText xml:space="preserve">Figura </w:delText>
        </w:r>
        <w:r w:rsidR="00054B21" w:rsidDel="00EA672B">
          <w:rPr>
            <w:noProof/>
          </w:rPr>
          <w:delText>67</w:delText>
        </w:r>
      </w:del>
      <w:r w:rsidR="006E1CDA">
        <w:fldChar w:fldCharType="end"/>
      </w:r>
      <w:r>
        <w:t xml:space="preserve">se trata de todos os </w:t>
      </w:r>
      <w:r w:rsidRPr="005B582B">
        <w:rPr>
          <w:i/>
          <w:iCs/>
        </w:rPr>
        <w:t>menus</w:t>
      </w:r>
      <w:r>
        <w:t xml:space="preserve"> da aplicação</w:t>
      </w:r>
      <w:r w:rsidR="005F0194">
        <w:t xml:space="preserve">. A listagem dos </w:t>
      </w:r>
      <w:r w:rsidR="005F0194" w:rsidRPr="005B582B">
        <w:rPr>
          <w:i/>
          <w:iCs/>
        </w:rPr>
        <w:t>menus</w:t>
      </w:r>
      <w:r w:rsidR="005F0194">
        <w:t xml:space="preserve"> é feita com base no perfil do usuário e suas permissões. Ou seja, cada perfil tem um conjunto de </w:t>
      </w:r>
      <w:r w:rsidR="005F0194" w:rsidRPr="005B582B">
        <w:rPr>
          <w:i/>
          <w:iCs/>
        </w:rPr>
        <w:t>menus</w:t>
      </w:r>
      <w:r w:rsidR="005F0194">
        <w:t xml:space="preserve"> associados.</w:t>
      </w:r>
      <w:r>
        <w:t xml:space="preserve"> </w:t>
      </w:r>
      <w:r w:rsidR="005F0194">
        <w:t>Contanto,</w:t>
      </w:r>
      <w:r>
        <w:t xml:space="preserve"> há um </w:t>
      </w:r>
      <w:r w:rsidRPr="005B582B">
        <w:rPr>
          <w:i/>
          <w:iCs/>
        </w:rPr>
        <w:t>menu</w:t>
      </w:r>
      <w:r>
        <w:t xml:space="preserve"> padrão para todos os usuários e que não fica salvo na base. Se trata do </w:t>
      </w:r>
      <w:r w:rsidRPr="005B582B">
        <w:rPr>
          <w:i/>
          <w:iCs/>
        </w:rPr>
        <w:t>menu</w:t>
      </w:r>
      <w:r>
        <w:t xml:space="preserve"> </w:t>
      </w:r>
      <w:r w:rsidRPr="00596E44">
        <w:rPr>
          <w:i/>
        </w:rPr>
        <w:t>home</w:t>
      </w:r>
      <w:r>
        <w:t>, que redireciona o usuário para a página inicial da aplicação.</w:t>
      </w:r>
    </w:p>
    <w:p w14:paraId="518DD471" w14:textId="77777777" w:rsidR="00F045C8" w:rsidRDefault="00F045C8" w:rsidP="00596E44"/>
    <w:p w14:paraId="28F3FB4F" w14:textId="01DC0753" w:rsidR="0094620F" w:rsidRDefault="0094620F" w:rsidP="00B70A30">
      <w:pPr>
        <w:pStyle w:val="Legenda"/>
        <w:keepNext/>
      </w:pPr>
      <w:bookmarkStart w:id="1791" w:name="_Ref20051766"/>
      <w:r>
        <w:t xml:space="preserve">Figura </w:t>
      </w:r>
      <w:r w:rsidR="002D50FD">
        <w:fldChar w:fldCharType="begin"/>
      </w:r>
      <w:r w:rsidR="002D50FD">
        <w:instrText xml:space="preserve"> SEQ Figura \* ARABIC </w:instrText>
      </w:r>
      <w:r w:rsidR="002D50FD">
        <w:fldChar w:fldCharType="separate"/>
      </w:r>
      <w:ins w:id="1792" w:author="Ryan Lemos" w:date="2019-10-09T09:44:00Z">
        <w:r w:rsidR="00511CE0">
          <w:rPr>
            <w:noProof/>
          </w:rPr>
          <w:t>65</w:t>
        </w:r>
      </w:ins>
      <w:del w:id="1793" w:author="Ryan Lemos" w:date="2019-10-07T11:05:00Z">
        <w:r w:rsidR="00D343FF" w:rsidDel="00EA672B">
          <w:rPr>
            <w:noProof/>
          </w:rPr>
          <w:delText>67</w:delText>
        </w:r>
      </w:del>
      <w:r w:rsidR="002D50FD">
        <w:rPr>
          <w:noProof/>
        </w:rPr>
        <w:fldChar w:fldCharType="end"/>
      </w:r>
      <w:bookmarkEnd w:id="1791"/>
      <w:r>
        <w:t xml:space="preserve"> - Tela de menus da aplicação</w:t>
      </w:r>
    </w:p>
    <w:p w14:paraId="491BCA91" w14:textId="5DA7197B" w:rsidR="00DA49B0" w:rsidRDefault="00DA42CB" w:rsidP="00905032">
      <w:pPr>
        <w:ind w:firstLine="0"/>
        <w:jc w:val="center"/>
      </w:pPr>
      <w:r>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19566" cy="2681027"/>
                    </a:xfrm>
                    <a:prstGeom prst="rect">
                      <a:avLst/>
                    </a:prstGeom>
                  </pic:spPr>
                </pic:pic>
              </a:graphicData>
            </a:graphic>
          </wp:inline>
        </w:drawing>
      </w:r>
    </w:p>
    <w:p w14:paraId="4A36FC82" w14:textId="77777777" w:rsidR="00F045C8" w:rsidRDefault="00F045C8" w:rsidP="00905032">
      <w:pPr>
        <w:ind w:firstLine="0"/>
        <w:jc w:val="center"/>
      </w:pPr>
    </w:p>
    <w:p w14:paraId="3A81ED48" w14:textId="3F77ABD1" w:rsidR="00F045C8" w:rsidRDefault="00F045C8" w:rsidP="00F045C8">
      <w:r>
        <w:t xml:space="preserve">Assim como os </w:t>
      </w:r>
      <w:r w:rsidRPr="005B582B">
        <w:rPr>
          <w:i/>
          <w:iCs/>
        </w:rPr>
        <w:t>menus</w:t>
      </w:r>
      <w:r>
        <w:t>,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D0757F3" w14:textId="77777777" w:rsidR="00921163" w:rsidRDefault="00921163" w:rsidP="00F045C8"/>
    <w:p w14:paraId="6248A48F" w14:textId="665789AE" w:rsidR="00646DF8" w:rsidRDefault="00921163"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7</w:t>
      </w:r>
      <w:r w:rsidR="002D50FD">
        <w:rPr>
          <w:noProof/>
        </w:rPr>
        <w:fldChar w:fldCharType="end"/>
      </w:r>
      <w:r>
        <w:t xml:space="preserve"> – Estórias de gerência de permissões</w:t>
      </w:r>
    </w:p>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6E8F2746" w14:textId="3CC38C18" w:rsidR="00AF4E85" w:rsidRDefault="004240B8" w:rsidP="00F045C8">
      <w:r>
        <w:t xml:space="preserve">A interação descrita pela estória da </w:t>
      </w:r>
      <w:r w:rsidRPr="00596E44">
        <w:rPr>
          <w:highlight w:val="yellow"/>
        </w:rPr>
        <w:t>figura x</w:t>
      </w:r>
      <w:r>
        <w:t xml:space="preserve"> foi implementada conforme visto na </w:t>
      </w:r>
      <w:r w:rsidR="00780414">
        <w:fldChar w:fldCharType="begin"/>
      </w:r>
      <w:r w:rsidR="00780414">
        <w:instrText xml:space="preserve"> REF _Ref20051825 \h </w:instrText>
      </w:r>
      <w:r w:rsidR="00780414">
        <w:fldChar w:fldCharType="separate"/>
      </w:r>
      <w:ins w:id="1794" w:author="Ryan Lemos" w:date="2019-10-09T09:44:00Z">
        <w:r w:rsidR="00511CE0">
          <w:t xml:space="preserve">Figura </w:t>
        </w:r>
        <w:r w:rsidR="00511CE0">
          <w:rPr>
            <w:noProof/>
          </w:rPr>
          <w:t>66</w:t>
        </w:r>
        <w:r w:rsidR="00511CE0" w:rsidDel="00EA672B">
          <w:rPr>
            <w:noProof/>
          </w:rPr>
          <w:t>68</w:t>
        </w:r>
      </w:ins>
      <w:del w:id="1795" w:author="Ryan Lemos" w:date="2019-10-07T11:05:00Z">
        <w:r w:rsidR="00054B21" w:rsidDel="00EA672B">
          <w:delText xml:space="preserve">Figura </w:delText>
        </w:r>
        <w:r w:rsidR="00054B21" w:rsidDel="00EA672B">
          <w:rPr>
            <w:noProof/>
          </w:rPr>
          <w:delText>68</w:delText>
        </w:r>
      </w:del>
      <w:r w:rsidR="00780414">
        <w:fldChar w:fldCharType="end"/>
      </w:r>
      <w:r>
        <w:t>. O administrador escolhe qual perfil quer autorizar e as permissões surgem em seguida. O administrador marca quais permissões deseja ao usuário e clica no botão salvar. Assim surge uma mensagem de confirmação de autorização para o perfil de usuário. E o usuário</w:t>
      </w:r>
      <w:r w:rsidR="00AF4E85">
        <w:t>,</w:t>
      </w:r>
      <w:r>
        <w:t xml:space="preserve"> com aquele perfil autorizado</w:t>
      </w:r>
      <w:r w:rsidR="00AF4E85">
        <w:t>,</w:t>
      </w:r>
      <w:r>
        <w:t xml:space="preserve"> consegue acessar o que lhe foi permitido. </w:t>
      </w:r>
    </w:p>
    <w:p w14:paraId="20F405BA" w14:textId="1C45EE38" w:rsidR="00F045C8" w:rsidRDefault="004240B8" w:rsidP="00F045C8">
      <w:r>
        <w:lastRenderedPageBreak/>
        <w:t>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w:t>
      </w:r>
      <w:r w:rsidR="00AF4E85">
        <w:rPr>
          <w:i/>
        </w:rPr>
        <w:t>-</w:t>
      </w:r>
      <w:proofErr w:type="spellStart"/>
      <w:r w:rsidR="00F045C8" w:rsidRPr="000B6DA0">
        <w:rPr>
          <w:i/>
        </w:rPr>
        <w:t>end</w:t>
      </w:r>
      <w:proofErr w:type="spellEnd"/>
      <w:r w:rsidR="00F045C8">
        <w:t xml:space="preserve"> e o </w:t>
      </w:r>
      <w:proofErr w:type="spellStart"/>
      <w:r w:rsidR="00F045C8" w:rsidRPr="000B6DA0">
        <w:rPr>
          <w:i/>
        </w:rPr>
        <w:t>back</w:t>
      </w:r>
      <w:proofErr w:type="spellEnd"/>
      <w:r w:rsidR="00AF4E85">
        <w:rPr>
          <w:i/>
        </w:rPr>
        <w:t>-</w:t>
      </w:r>
      <w:r w:rsidR="00F045C8" w:rsidRPr="000B6DA0">
        <w:rPr>
          <w:i/>
        </w:rPr>
        <w:t>end</w:t>
      </w:r>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conseguirá acesso por completo </w:t>
      </w:r>
      <w:r w:rsidR="00AF4E85">
        <w:t>a</w:t>
      </w:r>
      <w:r>
        <w:t xml:space="preserve">o recurso. Caso seja permitido acesso somente </w:t>
      </w:r>
      <w:r w:rsidR="00AF4E85">
        <w:t>n</w:t>
      </w:r>
      <w:r>
        <w:t>a rota do Angular</w:t>
      </w:r>
      <w:r w:rsidR="00AF4E85">
        <w:t>,</w:t>
      </w:r>
      <w:r>
        <w:t xml:space="preserve"> o perfil só conseguirá visualizar a tela, porém não conseguirá interagir com a base de dados. Caso só </w:t>
      </w:r>
      <w:r w:rsidR="00AF4E85">
        <w:t xml:space="preserve">seja </w:t>
      </w:r>
      <w:r>
        <w:t>permiti</w:t>
      </w:r>
      <w:r w:rsidR="00AF4E85">
        <w:t>do</w:t>
      </w:r>
      <w:r>
        <w:t xml:space="preserve">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w:t>
      </w:r>
      <w:r w:rsidR="00AF4E85">
        <w:t xml:space="preserve"> da aplicação</w:t>
      </w:r>
      <w:r>
        <w:t xml:space="preserve"> para permitir o acesso</w:t>
      </w:r>
      <w:r w:rsidR="00AF4E85">
        <w:t xml:space="preserve"> aos diversos usuários</w:t>
      </w:r>
      <w:r>
        <w:t>.</w:t>
      </w:r>
    </w:p>
    <w:p w14:paraId="4C8C677E" w14:textId="77777777" w:rsidR="00F045C8" w:rsidRDefault="00F045C8" w:rsidP="00905032">
      <w:pPr>
        <w:ind w:firstLine="0"/>
        <w:jc w:val="center"/>
      </w:pPr>
    </w:p>
    <w:p w14:paraId="31EB326D" w14:textId="26F75524" w:rsidR="0094620F" w:rsidRDefault="0094620F" w:rsidP="00B70A30">
      <w:pPr>
        <w:pStyle w:val="Legenda"/>
        <w:keepNext/>
      </w:pPr>
      <w:bookmarkStart w:id="1796" w:name="_Ref20051825"/>
      <w:r>
        <w:t xml:space="preserve">Figura </w:t>
      </w:r>
      <w:r w:rsidR="002D50FD">
        <w:fldChar w:fldCharType="begin"/>
      </w:r>
      <w:r w:rsidR="002D50FD">
        <w:instrText xml:space="preserve"> SEQ Figura \* ARABIC </w:instrText>
      </w:r>
      <w:r w:rsidR="002D50FD">
        <w:fldChar w:fldCharType="separate"/>
      </w:r>
      <w:ins w:id="1797" w:author="Ryan Lemos" w:date="2019-10-09T09:44:00Z">
        <w:r w:rsidR="00511CE0">
          <w:rPr>
            <w:noProof/>
          </w:rPr>
          <w:t>66</w:t>
        </w:r>
      </w:ins>
      <w:del w:id="1798" w:author="Ryan Lemos" w:date="2019-10-07T11:05:00Z">
        <w:r w:rsidR="00D343FF" w:rsidDel="00EA672B">
          <w:rPr>
            <w:noProof/>
          </w:rPr>
          <w:delText>68</w:delText>
        </w:r>
      </w:del>
      <w:r w:rsidR="002D50FD">
        <w:rPr>
          <w:noProof/>
        </w:rPr>
        <w:fldChar w:fldCharType="end"/>
      </w:r>
      <w:bookmarkEnd w:id="1796"/>
      <w:r>
        <w:t xml:space="preserve"> - Tela de listagem de permissões de um perfil</w:t>
      </w: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1799" w:name="_Toc21505900"/>
      <w:r>
        <w:t>Professor</w:t>
      </w:r>
      <w:bookmarkEnd w:id="1799"/>
    </w:p>
    <w:p w14:paraId="73998377" w14:textId="77777777" w:rsidR="00987BE5" w:rsidRPr="00F97B7F" w:rsidRDefault="00987BE5" w:rsidP="00987BE5"/>
    <w:p w14:paraId="635569CF" w14:textId="4110082B" w:rsidR="00987BE5" w:rsidRDefault="00987BE5" w:rsidP="00987BE5">
      <w:r>
        <w:t xml:space="preserve">Esta seção se trata das funcionalidades implementadas no primeiro </w:t>
      </w:r>
      <w:r w:rsidRPr="005B582B">
        <w:rPr>
          <w:i/>
          <w:iCs/>
        </w:rPr>
        <w:t>release</w:t>
      </w:r>
      <w:r>
        <w:t xml:space="preserv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1FB8146B" w:rsidR="00646DF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8</w:t>
      </w:r>
      <w:r w:rsidR="002D50FD">
        <w:rPr>
          <w:noProof/>
        </w:rPr>
        <w:fldChar w:fldCharType="end"/>
      </w:r>
      <w:r>
        <w:t xml:space="preserve"> - Estória de cadastros de materiais</w:t>
      </w:r>
    </w:p>
    <w:p w14:paraId="239D1AAC" w14:textId="1578874F" w:rsidR="00987BE5" w:rsidRDefault="00646DF8" w:rsidP="00596E44">
      <w:pPr>
        <w:pStyle w:val="estrias"/>
      </w:pPr>
      <w:r>
        <w:lastRenderedPageBreak/>
        <w:t>Como professor desejo ser capaz de cadastrar os materiais e disponibilizá-los aos alunos.</w:t>
      </w:r>
    </w:p>
    <w:p w14:paraId="299F8BBF" w14:textId="77777777" w:rsidR="00646DF8" w:rsidRDefault="00646DF8" w:rsidP="00987BE5"/>
    <w:p w14:paraId="5D150C67" w14:textId="669B770C" w:rsidR="00987BE5" w:rsidRDefault="00987BE5" w:rsidP="00987BE5">
      <w:r>
        <w:t>A implementação desta estória pode ser vista na</w:t>
      </w:r>
      <w:r w:rsidR="00780414">
        <w:t xml:space="preserve"> </w:t>
      </w:r>
      <w:r w:rsidR="00780414">
        <w:fldChar w:fldCharType="begin"/>
      </w:r>
      <w:r w:rsidR="00780414">
        <w:instrText xml:space="preserve"> REF _Ref20051853 \h </w:instrText>
      </w:r>
      <w:r w:rsidR="00780414">
        <w:fldChar w:fldCharType="separate"/>
      </w:r>
      <w:ins w:id="1800" w:author="Ryan Lemos" w:date="2019-10-09T09:44:00Z">
        <w:r w:rsidR="00511CE0">
          <w:t xml:space="preserve">Figura </w:t>
        </w:r>
        <w:r w:rsidR="00511CE0">
          <w:rPr>
            <w:noProof/>
          </w:rPr>
          <w:t>67</w:t>
        </w:r>
        <w:r w:rsidR="00511CE0" w:rsidDel="00EA672B">
          <w:rPr>
            <w:noProof/>
          </w:rPr>
          <w:t>69</w:t>
        </w:r>
      </w:ins>
      <w:del w:id="1801" w:author="Ryan Lemos" w:date="2019-10-07T11:05:00Z">
        <w:r w:rsidR="00054B21" w:rsidDel="00EA672B">
          <w:delText xml:space="preserve">Figura </w:delText>
        </w:r>
        <w:r w:rsidR="00054B21" w:rsidDel="00EA672B">
          <w:rPr>
            <w:noProof/>
          </w:rPr>
          <w:delText>69</w:delText>
        </w:r>
      </w:del>
      <w:r w:rsidR="00780414">
        <w:fldChar w:fldCharType="end"/>
      </w:r>
      <w:r>
        <w:t xml:space="preserve">. Vale ressaltar que em entrevistas feitas aos professores, foi identificado que os tipos de materiais usados por eles são </w:t>
      </w:r>
      <w:r w:rsidRPr="005B582B">
        <w:rPr>
          <w:i/>
          <w:iCs/>
        </w:rPr>
        <w:t>links</w:t>
      </w:r>
      <w:r>
        <w:t xml:space="preserve"> ou áudios. Então o professor pode escolher se quer cadastrar um </w:t>
      </w:r>
      <w:r w:rsidRPr="005B582B">
        <w:rPr>
          <w:i/>
          <w:iCs/>
        </w:rPr>
        <w:t>link</w:t>
      </w:r>
      <w:r>
        <w:t xml:space="preserve"> ou um áudio. Em caso de escolha de </w:t>
      </w:r>
      <w:r w:rsidRPr="005B582B">
        <w:rPr>
          <w:i/>
          <w:iCs/>
        </w:rPr>
        <w:t>link</w:t>
      </w:r>
      <w:r>
        <w:t xml:space="preserve">, surge-se um campo de digitação para </w:t>
      </w:r>
      <w:commentRangeStart w:id="1802"/>
      <w:commentRangeStart w:id="1803"/>
      <w:r>
        <w:t>indicar</w:t>
      </w:r>
      <w:commentRangeEnd w:id="1802"/>
      <w:r w:rsidR="00AF4E85">
        <w:rPr>
          <w:rStyle w:val="Refdecomentrio"/>
        </w:rPr>
        <w:commentReference w:id="1802"/>
      </w:r>
      <w:commentRangeEnd w:id="1803"/>
      <w:r w:rsidR="00841D83">
        <w:rPr>
          <w:rStyle w:val="Refdecomentrio"/>
        </w:rPr>
        <w:commentReference w:id="1803"/>
      </w:r>
      <w:r>
        <w:t xml:space="preserve"> o endereço do </w:t>
      </w:r>
      <w:r w:rsidRPr="005B582B">
        <w:rPr>
          <w:i/>
          <w:iCs/>
        </w:rPr>
        <w:t>link</w:t>
      </w:r>
      <w:r>
        <w:t xml:space="preserve">. Caso contrário surge um botão ao qual o professor pode enviar um arquivo de </w:t>
      </w:r>
      <w:r w:rsidR="001F718F">
        <w:t>áu</w:t>
      </w:r>
      <w:r>
        <w:t>dio.</w:t>
      </w:r>
    </w:p>
    <w:p w14:paraId="0B89B60B" w14:textId="77777777" w:rsidR="00987BE5" w:rsidRDefault="00987BE5" w:rsidP="00987BE5">
      <w:pPr>
        <w:ind w:firstLine="0"/>
        <w:jc w:val="center"/>
      </w:pPr>
    </w:p>
    <w:p w14:paraId="6DE10AF8" w14:textId="429315EE" w:rsidR="00841D83" w:rsidRDefault="00841D83" w:rsidP="00B70A30">
      <w:pPr>
        <w:pStyle w:val="Legenda"/>
        <w:keepNext/>
      </w:pPr>
      <w:bookmarkStart w:id="1804" w:name="_Ref20051853"/>
      <w:r>
        <w:t xml:space="preserve">Figura </w:t>
      </w:r>
      <w:r w:rsidR="002D50FD">
        <w:fldChar w:fldCharType="begin"/>
      </w:r>
      <w:r w:rsidR="002D50FD">
        <w:instrText xml:space="preserve"> SEQ Figura \* ARABIC </w:instrText>
      </w:r>
      <w:r w:rsidR="002D50FD">
        <w:fldChar w:fldCharType="separate"/>
      </w:r>
      <w:ins w:id="1805" w:author="Ryan Lemos" w:date="2019-10-09T09:44:00Z">
        <w:r w:rsidR="00511CE0">
          <w:rPr>
            <w:noProof/>
          </w:rPr>
          <w:t>67</w:t>
        </w:r>
      </w:ins>
      <w:del w:id="1806" w:author="Ryan Lemos" w:date="2019-10-07T11:05:00Z">
        <w:r w:rsidR="00D343FF" w:rsidDel="00EA672B">
          <w:rPr>
            <w:noProof/>
          </w:rPr>
          <w:delText>69</w:delText>
        </w:r>
      </w:del>
      <w:r w:rsidR="002D50FD">
        <w:rPr>
          <w:noProof/>
        </w:rPr>
        <w:fldChar w:fldCharType="end"/>
      </w:r>
      <w:bookmarkEnd w:id="1804"/>
      <w:r>
        <w:t xml:space="preserve"> - Tela de cadastro de um material</w:t>
      </w:r>
    </w:p>
    <w:p w14:paraId="3D1989AE" w14:textId="41D09487" w:rsidR="00987BE5" w:rsidRDefault="00DA42CB" w:rsidP="00987BE5">
      <w:pPr>
        <w:ind w:firstLine="0"/>
        <w:jc w:val="center"/>
      </w:pPr>
      <w:r>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44527" cy="2745401"/>
                    </a:xfrm>
                    <a:prstGeom prst="rect">
                      <a:avLst/>
                    </a:prstGeom>
                  </pic:spPr>
                </pic:pic>
              </a:graphicData>
            </a:graphic>
          </wp:inline>
        </w:drawing>
      </w:r>
    </w:p>
    <w:p w14:paraId="17C3AF35" w14:textId="77777777" w:rsidR="006476E9" w:rsidRDefault="006476E9" w:rsidP="00987BE5">
      <w:pPr>
        <w:ind w:firstLine="0"/>
        <w:jc w:val="center"/>
      </w:pPr>
    </w:p>
    <w:p w14:paraId="4925334F" w14:textId="1BBB29F1"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644C84E" w14:textId="77777777" w:rsidR="00AA372A" w:rsidRDefault="00AA372A" w:rsidP="00987BE5"/>
    <w:p w14:paraId="748957F8" w14:textId="055352EA" w:rsidR="00646DF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9</w:t>
      </w:r>
      <w:r w:rsidR="002D50FD">
        <w:rPr>
          <w:noProof/>
        </w:rPr>
        <w:fldChar w:fldCharType="end"/>
      </w:r>
      <w:r>
        <w:t xml:space="preserve"> - Estória de listagem de materiais</w:t>
      </w:r>
    </w:p>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494A8904"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B774B79" w14:textId="54FD6005" w:rsidR="00780414" w:rsidRDefault="00780414" w:rsidP="00596E44">
      <w:pPr>
        <w:pStyle w:val="estrias"/>
        <w:numPr>
          <w:ilvl w:val="0"/>
          <w:numId w:val="22"/>
        </w:numPr>
      </w:pPr>
      <w:r>
        <w:t>Quero que ao clicar em um ano os materiais surjam.</w:t>
      </w:r>
    </w:p>
    <w:p w14:paraId="47FBEE4A" w14:textId="77777777" w:rsidR="00987BE5" w:rsidRDefault="00987BE5" w:rsidP="00987BE5">
      <w:pPr>
        <w:ind w:firstLine="0"/>
        <w:jc w:val="center"/>
      </w:pPr>
    </w:p>
    <w:p w14:paraId="26F16899" w14:textId="45769D7C" w:rsidR="00987BE5" w:rsidRDefault="00987BE5" w:rsidP="00987BE5">
      <w:r>
        <w:t>A implementação da funcionalidade pode ser constatada pela</w:t>
      </w:r>
      <w:r w:rsidR="00780414">
        <w:t xml:space="preserve"> </w:t>
      </w:r>
      <w:r w:rsidR="00780414">
        <w:fldChar w:fldCharType="begin"/>
      </w:r>
      <w:r w:rsidR="00780414">
        <w:instrText xml:space="preserve"> REF _Ref20051870 \h </w:instrText>
      </w:r>
      <w:r w:rsidR="00780414">
        <w:fldChar w:fldCharType="separate"/>
      </w:r>
      <w:ins w:id="1807" w:author="Ryan Lemos" w:date="2019-10-09T09:44:00Z">
        <w:r w:rsidR="00511CE0">
          <w:t xml:space="preserve">Figura </w:t>
        </w:r>
        <w:r w:rsidR="00511CE0">
          <w:rPr>
            <w:noProof/>
          </w:rPr>
          <w:t>68</w:t>
        </w:r>
        <w:r w:rsidR="00511CE0" w:rsidDel="00EA672B">
          <w:rPr>
            <w:noProof/>
          </w:rPr>
          <w:t>70</w:t>
        </w:r>
      </w:ins>
      <w:del w:id="1808" w:author="Ryan Lemos" w:date="2019-10-07T11:05:00Z">
        <w:r w:rsidR="00054B21" w:rsidDel="00EA672B">
          <w:delText xml:space="preserve">Figura </w:delText>
        </w:r>
        <w:r w:rsidR="00054B21" w:rsidDel="00EA672B">
          <w:rPr>
            <w:noProof/>
          </w:rPr>
          <w:delText>70</w:delText>
        </w:r>
      </w:del>
      <w:r w:rsidR="00780414">
        <w:fldChar w:fldCharType="end"/>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w:t>
      </w:r>
      <w:r w:rsidR="00780414">
        <w:t xml:space="preserve"> </w:t>
      </w:r>
      <w:r w:rsidR="00780414">
        <w:fldChar w:fldCharType="begin"/>
      </w:r>
      <w:r w:rsidR="00780414">
        <w:instrText xml:space="preserve"> REF _Ref20051870 \h </w:instrText>
      </w:r>
      <w:r w:rsidR="00780414">
        <w:fldChar w:fldCharType="separate"/>
      </w:r>
      <w:ins w:id="1809" w:author="Ryan Lemos" w:date="2019-10-09T09:44:00Z">
        <w:r w:rsidR="00511CE0">
          <w:t xml:space="preserve">Figura </w:t>
        </w:r>
        <w:r w:rsidR="00511CE0">
          <w:rPr>
            <w:noProof/>
          </w:rPr>
          <w:t>68</w:t>
        </w:r>
        <w:r w:rsidR="00511CE0" w:rsidDel="00EA672B">
          <w:rPr>
            <w:noProof/>
          </w:rPr>
          <w:t>70</w:t>
        </w:r>
      </w:ins>
      <w:del w:id="1810" w:author="Ryan Lemos" w:date="2019-10-07T11:05:00Z">
        <w:r w:rsidR="00054B21" w:rsidDel="00EA672B">
          <w:delText xml:space="preserve">Figura </w:delText>
        </w:r>
        <w:r w:rsidR="00054B21" w:rsidDel="00EA672B">
          <w:rPr>
            <w:noProof/>
          </w:rPr>
          <w:delText>70</w:delText>
        </w:r>
      </w:del>
      <w:r w:rsidR="00780414">
        <w:fldChar w:fldCharType="end"/>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3008C8BB" w14:textId="7285DA5D" w:rsidR="00841D83" w:rsidRDefault="00841D83" w:rsidP="00B70A30">
      <w:pPr>
        <w:pStyle w:val="Legenda"/>
        <w:keepNext/>
      </w:pPr>
      <w:bookmarkStart w:id="1811" w:name="_Ref20051870"/>
      <w:r>
        <w:t xml:space="preserve">Figura </w:t>
      </w:r>
      <w:r w:rsidR="002D50FD">
        <w:fldChar w:fldCharType="begin"/>
      </w:r>
      <w:r w:rsidR="002D50FD">
        <w:instrText xml:space="preserve"> SEQ Figura \* ARABIC </w:instrText>
      </w:r>
      <w:r w:rsidR="002D50FD">
        <w:fldChar w:fldCharType="separate"/>
      </w:r>
      <w:ins w:id="1812" w:author="Ryan Lemos" w:date="2019-10-09T09:44:00Z">
        <w:r w:rsidR="00511CE0">
          <w:rPr>
            <w:noProof/>
          </w:rPr>
          <w:t>68</w:t>
        </w:r>
      </w:ins>
      <w:del w:id="1813" w:author="Ryan Lemos" w:date="2019-10-07T11:05:00Z">
        <w:r w:rsidR="00D343FF" w:rsidDel="00EA672B">
          <w:rPr>
            <w:noProof/>
          </w:rPr>
          <w:delText>70</w:delText>
        </w:r>
      </w:del>
      <w:r w:rsidR="002D50FD">
        <w:rPr>
          <w:noProof/>
        </w:rPr>
        <w:fldChar w:fldCharType="end"/>
      </w:r>
      <w:bookmarkEnd w:id="1811"/>
      <w:r>
        <w:t xml:space="preserve"> - Tela de listagem dos materiais</w:t>
      </w:r>
    </w:p>
    <w:p w14:paraId="281C2065" w14:textId="67A3BFAA" w:rsidR="00987BE5" w:rsidRDefault="00DA42CB" w:rsidP="00987BE5">
      <w:pPr>
        <w:ind w:firstLine="0"/>
        <w:jc w:val="center"/>
      </w:pPr>
      <w:r>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1337" cy="3371974"/>
                    </a:xfrm>
                    <a:prstGeom prst="rect">
                      <a:avLst/>
                    </a:prstGeom>
                  </pic:spPr>
                </pic:pic>
              </a:graphicData>
            </a:graphic>
          </wp:inline>
        </w:drawing>
      </w:r>
    </w:p>
    <w:p w14:paraId="5A139A48" w14:textId="77777777" w:rsidR="00987BE5" w:rsidRDefault="00987BE5" w:rsidP="00987BE5">
      <w:pPr>
        <w:ind w:firstLine="0"/>
        <w:jc w:val="center"/>
      </w:pPr>
    </w:p>
    <w:p w14:paraId="3D12A2F5" w14:textId="3E69031B" w:rsidR="00987BE5" w:rsidRDefault="00987BE5" w:rsidP="00987BE5">
      <w:r>
        <w:t xml:space="preserve">A segunda restrição descrita pela </w:t>
      </w:r>
      <w:r w:rsidRPr="00FA2F5B">
        <w:rPr>
          <w:highlight w:val="yellow"/>
        </w:rPr>
        <w:t>figura X</w:t>
      </w:r>
      <w:r>
        <w:t xml:space="preserve"> implementada pode ser vista na</w:t>
      </w:r>
      <w:r w:rsidR="00780414">
        <w:t xml:space="preserve"> </w:t>
      </w:r>
      <w:r w:rsidR="00780414">
        <w:fldChar w:fldCharType="begin"/>
      </w:r>
      <w:r w:rsidR="00780414">
        <w:instrText xml:space="preserve"> REF _Ref20052037 \h </w:instrText>
      </w:r>
      <w:r w:rsidR="00780414">
        <w:fldChar w:fldCharType="separate"/>
      </w:r>
      <w:ins w:id="1814" w:author="Ryan Lemos" w:date="2019-10-09T09:44:00Z">
        <w:r w:rsidR="00511CE0">
          <w:t xml:space="preserve">Figura </w:t>
        </w:r>
        <w:r w:rsidR="00511CE0">
          <w:rPr>
            <w:noProof/>
          </w:rPr>
          <w:t>69</w:t>
        </w:r>
        <w:r w:rsidR="00511CE0" w:rsidDel="00EA672B">
          <w:rPr>
            <w:noProof/>
          </w:rPr>
          <w:t>71</w:t>
        </w:r>
      </w:ins>
      <w:del w:id="1815" w:author="Ryan Lemos" w:date="2019-10-07T11:05:00Z">
        <w:r w:rsidR="00054B21" w:rsidDel="00EA672B">
          <w:delText xml:space="preserve">Figura </w:delText>
        </w:r>
        <w:r w:rsidR="00054B21" w:rsidDel="00EA672B">
          <w:rPr>
            <w:noProof/>
          </w:rPr>
          <w:delText>71</w:delText>
        </w:r>
      </w:del>
      <w:r w:rsidR="00780414">
        <w:fldChar w:fldCharType="end"/>
      </w:r>
      <w:r>
        <w:t xml:space="preserve">. Ao clicar sobre o ano executa-se um efeito de sanfona abrindo e então os materiais daquele ano surgem. </w:t>
      </w:r>
      <w:r w:rsidR="00097BA3">
        <w:t xml:space="preserve">Para essa interface foi utilizado um componente do </w:t>
      </w:r>
      <w:proofErr w:type="spellStart"/>
      <w:r w:rsidR="00097BA3">
        <w:t>MaterializeCSS</w:t>
      </w:r>
      <w:proofErr w:type="spellEnd"/>
      <w:r w:rsidR="00AF4E85">
        <w:t>,</w:t>
      </w:r>
      <w:r w:rsidR="00097BA3">
        <w:t xml:space="preserve"> que é responsável por gerar esse efeito sanfona descrito.</w:t>
      </w:r>
    </w:p>
    <w:p w14:paraId="69060F86" w14:textId="77777777" w:rsidR="00841D83" w:rsidRDefault="00841D83" w:rsidP="00987BE5"/>
    <w:p w14:paraId="1E738427" w14:textId="52FF3FA1" w:rsidR="00841D83" w:rsidRDefault="00841D83" w:rsidP="00B70A30">
      <w:pPr>
        <w:pStyle w:val="Legenda"/>
        <w:keepNext/>
      </w:pPr>
      <w:bookmarkStart w:id="1816" w:name="_Ref20052037"/>
      <w:r>
        <w:lastRenderedPageBreak/>
        <w:t xml:space="preserve">Figura </w:t>
      </w:r>
      <w:r w:rsidR="002D50FD">
        <w:fldChar w:fldCharType="begin"/>
      </w:r>
      <w:r w:rsidR="002D50FD">
        <w:instrText xml:space="preserve"> SEQ Figura \* ARABIC </w:instrText>
      </w:r>
      <w:r w:rsidR="002D50FD">
        <w:fldChar w:fldCharType="separate"/>
      </w:r>
      <w:ins w:id="1817" w:author="Ryan Lemos" w:date="2019-10-09T09:44:00Z">
        <w:r w:rsidR="00511CE0">
          <w:rPr>
            <w:noProof/>
          </w:rPr>
          <w:t>69</w:t>
        </w:r>
      </w:ins>
      <w:del w:id="1818" w:author="Ryan Lemos" w:date="2019-10-07T11:05:00Z">
        <w:r w:rsidR="00D343FF" w:rsidDel="00EA672B">
          <w:rPr>
            <w:noProof/>
          </w:rPr>
          <w:delText>71</w:delText>
        </w:r>
      </w:del>
      <w:r w:rsidR="002D50FD">
        <w:rPr>
          <w:noProof/>
        </w:rPr>
        <w:fldChar w:fldCharType="end"/>
      </w:r>
      <w:bookmarkEnd w:id="1816"/>
      <w:r>
        <w:t xml:space="preserve"> - </w:t>
      </w:r>
      <w:r w:rsidRPr="006F38F9">
        <w:t>Tela de visualização de materiais de um determinado ano</w:t>
      </w:r>
    </w:p>
    <w:p w14:paraId="0F0272F0" w14:textId="6AF7E4EA" w:rsidR="00987BE5" w:rsidRDefault="00841D83" w:rsidP="00B70A30">
      <w:pPr>
        <w:ind w:firstLine="0"/>
        <w:jc w:val="center"/>
      </w:pPr>
      <w:r>
        <w:rPr>
          <w:noProof/>
        </w:rPr>
        <w:drawing>
          <wp:inline distT="0" distB="0" distL="0" distR="0" wp14:anchorId="4315CEF5" wp14:editId="2865E61D">
            <wp:extent cx="5760085" cy="2852790"/>
            <wp:effectExtent l="0" t="0" r="0" b="508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852790"/>
                    </a:xfrm>
                    <a:prstGeom prst="rect">
                      <a:avLst/>
                    </a:prstGeom>
                  </pic:spPr>
                </pic:pic>
              </a:graphicData>
            </a:graphic>
          </wp:inline>
        </w:drawing>
      </w:r>
    </w:p>
    <w:p w14:paraId="6C00242C" w14:textId="664AD8AE" w:rsidR="00987BE5" w:rsidRDefault="00987BE5" w:rsidP="00987BE5">
      <w:pPr>
        <w:ind w:firstLine="0"/>
        <w:jc w:val="center"/>
      </w:pPr>
    </w:p>
    <w:p w14:paraId="501A0FCB" w14:textId="2F40A418" w:rsidR="00B965E2" w:rsidRDefault="00B965E2" w:rsidP="00B70A30">
      <w:pPr>
        <w:pStyle w:val="Legenda"/>
        <w:keepNext/>
      </w:pPr>
      <w:r>
        <w:t xml:space="preserve">Figura </w:t>
      </w:r>
      <w:r w:rsidR="002D50FD">
        <w:fldChar w:fldCharType="begin"/>
      </w:r>
      <w:r w:rsidR="002D50FD">
        <w:instrText xml:space="preserve"> SEQ Figura \* ARABIC </w:instrText>
      </w:r>
      <w:r w:rsidR="002D50FD">
        <w:fldChar w:fldCharType="separate"/>
      </w:r>
      <w:ins w:id="1819" w:author="Ryan Lemos" w:date="2019-10-09T09:44:00Z">
        <w:r w:rsidR="00511CE0">
          <w:rPr>
            <w:noProof/>
          </w:rPr>
          <w:t>70</w:t>
        </w:r>
      </w:ins>
      <w:del w:id="1820" w:author="Ryan Lemos" w:date="2019-10-07T11:05:00Z">
        <w:r w:rsidR="00D343FF" w:rsidDel="00EA672B">
          <w:rPr>
            <w:noProof/>
          </w:rPr>
          <w:delText>72</w:delText>
        </w:r>
      </w:del>
      <w:r w:rsidR="002D50FD">
        <w:rPr>
          <w:noProof/>
        </w:rPr>
        <w:fldChar w:fldCharType="end"/>
      </w:r>
      <w:r>
        <w:t xml:space="preserve"> - Tela de edição de um material</w:t>
      </w:r>
    </w:p>
    <w:p w14:paraId="0519EEFA" w14:textId="77777777" w:rsidR="00841D83" w:rsidRDefault="00841D83" w:rsidP="00841D83">
      <w:pPr>
        <w:ind w:firstLine="0"/>
        <w:jc w:val="center"/>
      </w:pPr>
      <w:r>
        <w:rPr>
          <w:noProof/>
        </w:rPr>
        <w:drawing>
          <wp:inline distT="0" distB="0" distL="0" distR="0" wp14:anchorId="25C4DF1D" wp14:editId="0CB014DC">
            <wp:extent cx="5400040" cy="3251200"/>
            <wp:effectExtent l="0" t="0" r="0" b="635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251200"/>
                    </a:xfrm>
                    <a:prstGeom prst="rect">
                      <a:avLst/>
                    </a:prstGeom>
                  </pic:spPr>
                </pic:pic>
              </a:graphicData>
            </a:graphic>
          </wp:inline>
        </w:drawing>
      </w:r>
    </w:p>
    <w:p w14:paraId="4EF19A9A" w14:textId="77777777" w:rsidR="00841D83" w:rsidRDefault="00841D83" w:rsidP="00841D83">
      <w:pPr>
        <w:ind w:firstLine="0"/>
        <w:jc w:val="center"/>
      </w:pPr>
      <w:r w:rsidRPr="008C1DD0">
        <w:rPr>
          <w:highlight w:val="yellow"/>
        </w:rPr>
        <w:t>Falar da edição e visualização dos materiais</w:t>
      </w:r>
    </w:p>
    <w:p w14:paraId="5C7894A8" w14:textId="77777777" w:rsidR="00097BA3" w:rsidRDefault="00097BA3" w:rsidP="00987BE5">
      <w:pPr>
        <w:ind w:firstLine="0"/>
        <w:jc w:val="center"/>
      </w:pPr>
    </w:p>
    <w:p w14:paraId="18EBE7CC" w14:textId="353B0E7E" w:rsidR="002C0E60" w:rsidRDefault="002C0E60" w:rsidP="002C0E60">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20C7C52B" w:rsidR="00885747"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10</w:t>
      </w:r>
      <w:r w:rsidR="002D50FD">
        <w:rPr>
          <w:noProof/>
        </w:rPr>
        <w:fldChar w:fldCharType="end"/>
      </w:r>
      <w:r>
        <w:t xml:space="preserve"> - Estória de criação das turmas</w:t>
      </w:r>
    </w:p>
    <w:p w14:paraId="2D282CC4" w14:textId="267CE1C8" w:rsidR="002C0E60" w:rsidRDefault="00885747" w:rsidP="005B582B">
      <w:pPr>
        <w:pStyle w:val="estrias"/>
      </w:pPr>
      <w:r>
        <w:lastRenderedPageBreak/>
        <w:t>Como professor gostaria de ser capaz de criar minhas turmas conforme dias, horários, e níveis de cada turma.</w:t>
      </w:r>
    </w:p>
    <w:p w14:paraId="2C24583A" w14:textId="77777777" w:rsidR="006476E9" w:rsidRDefault="006476E9">
      <w:pPr>
        <w:ind w:firstLine="0"/>
        <w:jc w:val="center"/>
      </w:pPr>
    </w:p>
    <w:p w14:paraId="09596458" w14:textId="2D19D428" w:rsidR="006476E9" w:rsidRDefault="006476E9" w:rsidP="006476E9">
      <w:r>
        <w:t xml:space="preserve">A implementação desta funcionalidade é descrita pela </w:t>
      </w:r>
      <w:r w:rsidR="00780414">
        <w:fldChar w:fldCharType="begin"/>
      </w:r>
      <w:r w:rsidR="00780414">
        <w:instrText xml:space="preserve"> REF _Ref20052080 \h </w:instrText>
      </w:r>
      <w:r w:rsidR="00780414">
        <w:fldChar w:fldCharType="separate"/>
      </w:r>
      <w:ins w:id="1821" w:author="Ryan Lemos" w:date="2019-10-09T09:44:00Z">
        <w:r w:rsidR="00511CE0">
          <w:t xml:space="preserve">Figura </w:t>
        </w:r>
        <w:r w:rsidR="00511CE0">
          <w:rPr>
            <w:noProof/>
          </w:rPr>
          <w:t>71</w:t>
        </w:r>
        <w:r w:rsidR="00511CE0" w:rsidDel="00EA672B">
          <w:rPr>
            <w:noProof/>
          </w:rPr>
          <w:t>73</w:t>
        </w:r>
      </w:ins>
      <w:del w:id="1822" w:author="Ryan Lemos" w:date="2019-10-07T11:05:00Z">
        <w:r w:rsidR="00054B21" w:rsidDel="00EA672B">
          <w:delText xml:space="preserve">Figura </w:delText>
        </w:r>
        <w:r w:rsidR="00054B21" w:rsidDel="00EA672B">
          <w:rPr>
            <w:noProof/>
          </w:rPr>
          <w:delText>73</w:delText>
        </w:r>
      </w:del>
      <w:r w:rsidR="00780414">
        <w:fldChar w:fldCharType="end"/>
      </w:r>
      <w:r w:rsidR="00780414">
        <w:t xml:space="preserve"> </w:t>
      </w:r>
      <w:r>
        <w:t>que explicita os campos indicados pelo professor que são o dia, horário e ano.</w:t>
      </w:r>
    </w:p>
    <w:p w14:paraId="456B2B15" w14:textId="77777777" w:rsidR="006476E9" w:rsidRDefault="006476E9" w:rsidP="00596E44"/>
    <w:p w14:paraId="5EBE1C52" w14:textId="7E220081" w:rsidR="00841D83" w:rsidRDefault="00841D83" w:rsidP="00841D83">
      <w:pPr>
        <w:pStyle w:val="Legenda"/>
        <w:keepNext/>
      </w:pPr>
    </w:p>
    <w:p w14:paraId="42D8AFF7" w14:textId="7C1B6B49" w:rsidR="00B965E2" w:rsidRDefault="00B965E2" w:rsidP="00B70A30">
      <w:pPr>
        <w:pStyle w:val="Legenda"/>
        <w:keepNext/>
      </w:pPr>
      <w:bookmarkStart w:id="1823" w:name="_Ref20052080"/>
      <w:r>
        <w:t xml:space="preserve">Figura </w:t>
      </w:r>
      <w:r w:rsidR="002D50FD">
        <w:fldChar w:fldCharType="begin"/>
      </w:r>
      <w:r w:rsidR="002D50FD">
        <w:instrText xml:space="preserve"> SEQ Figura \* ARABIC </w:instrText>
      </w:r>
      <w:r w:rsidR="002D50FD">
        <w:fldChar w:fldCharType="separate"/>
      </w:r>
      <w:ins w:id="1824" w:author="Ryan Lemos" w:date="2019-10-09T09:44:00Z">
        <w:r w:rsidR="00511CE0">
          <w:rPr>
            <w:noProof/>
          </w:rPr>
          <w:t>71</w:t>
        </w:r>
      </w:ins>
      <w:del w:id="1825" w:author="Ryan Lemos" w:date="2019-10-07T11:05:00Z">
        <w:r w:rsidR="00D343FF" w:rsidDel="00EA672B">
          <w:rPr>
            <w:noProof/>
          </w:rPr>
          <w:delText>73</w:delText>
        </w:r>
      </w:del>
      <w:r w:rsidR="002D50FD">
        <w:rPr>
          <w:noProof/>
        </w:rPr>
        <w:fldChar w:fldCharType="end"/>
      </w:r>
      <w:bookmarkEnd w:id="1823"/>
      <w:r>
        <w:t xml:space="preserve"> - Tela de cadastro de uma turma</w:t>
      </w:r>
    </w:p>
    <w:p w14:paraId="3B60976D" w14:textId="7BFE4FDD" w:rsidR="002C0E60" w:rsidRDefault="00841D83" w:rsidP="002C0E60">
      <w:pPr>
        <w:ind w:firstLine="0"/>
        <w:jc w:val="center"/>
      </w:pPr>
      <w:r>
        <w:rPr>
          <w:noProof/>
        </w:rPr>
        <w:drawing>
          <wp:inline distT="0" distB="0" distL="0" distR="0" wp14:anchorId="144A1145" wp14:editId="314B587B">
            <wp:extent cx="5760085" cy="3478530"/>
            <wp:effectExtent l="0" t="0" r="0" b="762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3478530"/>
                    </a:xfrm>
                    <a:prstGeom prst="rect">
                      <a:avLst/>
                    </a:prstGeom>
                  </pic:spPr>
                </pic:pic>
              </a:graphicData>
            </a:graphic>
          </wp:inline>
        </w:drawing>
      </w:r>
    </w:p>
    <w:p w14:paraId="039DFF6D" w14:textId="77777777" w:rsidR="006476E9" w:rsidRDefault="006476E9" w:rsidP="002C0E60">
      <w:pPr>
        <w:ind w:firstLine="0"/>
        <w:jc w:val="center"/>
      </w:pPr>
    </w:p>
    <w:p w14:paraId="24CACF77" w14:textId="2DFD0E3C" w:rsidR="00AA372A" w:rsidRDefault="0013326D">
      <w:r>
        <w:t xml:space="preserve">Ao professor também é possível visualizar suas turmas. A </w:t>
      </w:r>
      <w:r w:rsidRPr="00596E44">
        <w:rPr>
          <w:highlight w:val="yellow"/>
        </w:rPr>
        <w:t>figura X</w:t>
      </w:r>
      <w:r>
        <w:t xml:space="preserve"> se trata da estória que </w:t>
      </w:r>
      <w:r w:rsidR="00780414">
        <w:t xml:space="preserve">demonstra </w:t>
      </w:r>
      <w:r w:rsidR="00905032">
        <w:t>como o professor imaginou a listagem das turmas. Um dos desejos para essa funcionalidade é que as turmas sejam dispostas em forma de cartão, para que fique mais fácil de identificar a turma.</w:t>
      </w:r>
    </w:p>
    <w:p w14:paraId="5F5CAF5E" w14:textId="269E5FB8" w:rsidR="006476E9" w:rsidRDefault="00905032">
      <w:r>
        <w:t xml:space="preserve"> </w:t>
      </w:r>
    </w:p>
    <w:p w14:paraId="7CE521C8" w14:textId="17DE93B0" w:rsidR="00AA372A"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11</w:t>
      </w:r>
      <w:r w:rsidR="002D50FD">
        <w:rPr>
          <w:noProof/>
        </w:rPr>
        <w:fldChar w:fldCharType="end"/>
      </w:r>
      <w:r>
        <w:t xml:space="preserve"> - Estória de visualização das turmas</w:t>
      </w:r>
    </w:p>
    <w:p w14:paraId="752E1BA7" w14:textId="48A37E98" w:rsidR="004B1CC8" w:rsidRDefault="004B1CC8" w:rsidP="00596E44">
      <w:pPr>
        <w:pStyle w:val="estrias"/>
      </w:pPr>
      <w:r>
        <w:t>Como professor eu gostaria de visualizar minhas turmas em forma de cartões</w:t>
      </w:r>
      <w:r w:rsidR="00EA0CBF">
        <w:t>, p</w:t>
      </w:r>
      <w:r>
        <w:t>ois facilita a minha visualização.</w:t>
      </w:r>
    </w:p>
    <w:p w14:paraId="623238E5" w14:textId="77777777" w:rsidR="00905032" w:rsidRDefault="00905032" w:rsidP="00B70A30">
      <w:pPr>
        <w:ind w:firstLine="0"/>
      </w:pPr>
    </w:p>
    <w:p w14:paraId="3BBD8A73" w14:textId="1B9B34BA" w:rsidR="00905032" w:rsidRDefault="00905032" w:rsidP="00596E44">
      <w:r>
        <w:t xml:space="preserve">A </w:t>
      </w:r>
      <w:r w:rsidR="00780414">
        <w:fldChar w:fldCharType="begin"/>
      </w:r>
      <w:r w:rsidR="00780414">
        <w:instrText xml:space="preserve"> REF _Ref20052122 \h </w:instrText>
      </w:r>
      <w:r w:rsidR="00780414">
        <w:fldChar w:fldCharType="separate"/>
      </w:r>
      <w:ins w:id="1826" w:author="Ryan Lemos" w:date="2019-10-09T09:44:00Z">
        <w:r w:rsidR="00511CE0">
          <w:t xml:space="preserve">Figura </w:t>
        </w:r>
        <w:r w:rsidR="00511CE0">
          <w:rPr>
            <w:noProof/>
          </w:rPr>
          <w:t>72</w:t>
        </w:r>
        <w:r w:rsidR="00511CE0" w:rsidDel="00EA672B">
          <w:rPr>
            <w:noProof/>
          </w:rPr>
          <w:t>74</w:t>
        </w:r>
      </w:ins>
      <w:del w:id="1827" w:author="Ryan Lemos" w:date="2019-10-07T11:05:00Z">
        <w:r w:rsidR="00054B21" w:rsidDel="00EA672B">
          <w:delText xml:space="preserve">Figura </w:delText>
        </w:r>
        <w:r w:rsidR="00054B21" w:rsidDel="00EA672B">
          <w:rPr>
            <w:noProof/>
          </w:rPr>
          <w:delText>74</w:delText>
        </w:r>
      </w:del>
      <w:r w:rsidR="00780414">
        <w:fldChar w:fldCharType="end"/>
      </w:r>
      <w:r w:rsidR="00780414">
        <w:t xml:space="preserve"> </w:t>
      </w:r>
      <w:r>
        <w:t>explicita como foi feita a implementação dessa funcionalidade. As turmas são listadas em forma de cartão</w:t>
      </w:r>
      <w:r w:rsidR="00EA0CBF">
        <w:t>,</w:t>
      </w:r>
      <w:r>
        <w:t xml:space="preserve"> conforme requisitado. Ainda é possível ao professor </w:t>
      </w:r>
      <w:r>
        <w:lastRenderedPageBreak/>
        <w:t>gerenciar uma turma em específico</w:t>
      </w:r>
      <w:r w:rsidR="00EA0CBF">
        <w:t>,</w:t>
      </w:r>
      <w:r>
        <w:t xml:space="preserve"> clicando no botão com a figura de um lápis. Além disso o professor pode pesquisar por uma turma, filtrando os resultados, e listando somente os cartões conforme a busca.</w:t>
      </w:r>
      <w:r w:rsidR="00097BA3">
        <w:t xml:space="preserve"> Essa visão em cartões é característica do </w:t>
      </w:r>
      <w:r w:rsidR="00097BA3" w:rsidRPr="005B582B">
        <w:rPr>
          <w:i/>
          <w:iCs/>
        </w:rPr>
        <w:t>Material Design</w:t>
      </w:r>
      <w:r w:rsidR="00097BA3">
        <w:t xml:space="preserve">, </w:t>
      </w:r>
      <w:r w:rsidR="00EA0CBF">
        <w:t xml:space="preserve">sendo </w:t>
      </w:r>
      <w:r w:rsidR="00097BA3">
        <w:t xml:space="preserve">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2F482F93" w14:textId="44081F78" w:rsidR="00B965E2" w:rsidRDefault="00B965E2" w:rsidP="00B70A30">
      <w:pPr>
        <w:pStyle w:val="Legenda"/>
        <w:keepNext/>
      </w:pPr>
      <w:bookmarkStart w:id="1828" w:name="_Ref20052122"/>
      <w:r>
        <w:t xml:space="preserve">Figura </w:t>
      </w:r>
      <w:r w:rsidR="002D50FD">
        <w:fldChar w:fldCharType="begin"/>
      </w:r>
      <w:r w:rsidR="002D50FD">
        <w:instrText xml:space="preserve"> SEQ Figura \* ARABIC </w:instrText>
      </w:r>
      <w:r w:rsidR="002D50FD">
        <w:fldChar w:fldCharType="separate"/>
      </w:r>
      <w:ins w:id="1829" w:author="Ryan Lemos" w:date="2019-10-09T09:44:00Z">
        <w:r w:rsidR="00511CE0">
          <w:rPr>
            <w:noProof/>
          </w:rPr>
          <w:t>72</w:t>
        </w:r>
      </w:ins>
      <w:del w:id="1830" w:author="Ryan Lemos" w:date="2019-10-07T11:05:00Z">
        <w:r w:rsidR="00D343FF" w:rsidDel="00EA672B">
          <w:rPr>
            <w:noProof/>
          </w:rPr>
          <w:delText>74</w:delText>
        </w:r>
      </w:del>
      <w:r w:rsidR="002D50FD">
        <w:rPr>
          <w:noProof/>
        </w:rPr>
        <w:fldChar w:fldCharType="end"/>
      </w:r>
      <w:bookmarkEnd w:id="1828"/>
      <w:r>
        <w:t xml:space="preserve"> - Tela de listagem de turmas</w:t>
      </w:r>
    </w:p>
    <w:p w14:paraId="37904955" w14:textId="1D12A44D" w:rsidR="002C0E60" w:rsidRDefault="00AF04BD" w:rsidP="002C0E60">
      <w:pPr>
        <w:ind w:firstLine="0"/>
        <w:jc w:val="center"/>
      </w:pPr>
      <w:r>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3343910"/>
                    </a:xfrm>
                    <a:prstGeom prst="rect">
                      <a:avLst/>
                    </a:prstGeom>
                  </pic:spPr>
                </pic:pic>
              </a:graphicData>
            </a:graphic>
          </wp:inline>
        </w:drawing>
      </w:r>
    </w:p>
    <w:p w14:paraId="355A0ED5" w14:textId="77777777" w:rsidR="002C0E60" w:rsidRDefault="002C0E60" w:rsidP="002C0E60">
      <w:pPr>
        <w:ind w:firstLine="0"/>
        <w:jc w:val="center"/>
      </w:pPr>
    </w:p>
    <w:p w14:paraId="5AF7C9C2" w14:textId="54B0AEFF" w:rsidR="00E550EC" w:rsidRDefault="00E550EC" w:rsidP="00596E44">
      <w:r>
        <w:t xml:space="preserve">Como professor é possível dentro </w:t>
      </w:r>
      <w:r w:rsidR="00B96AC0">
        <w:t xml:space="preserve">de uma turma, gerenciar os eventos </w:t>
      </w:r>
      <w:r w:rsidR="00EA0CBF">
        <w:t xml:space="preserve">que ocorrem nessa </w:t>
      </w:r>
      <w:r w:rsidR="00B96AC0">
        <w:t>turma</w:t>
      </w:r>
      <w:r w:rsidR="00EA0CBF">
        <w:t xml:space="preserve"> em específico</w:t>
      </w:r>
      <w:r w:rsidR="00B96AC0">
        <w:t xml:space="preserve">. A estória descrita pela </w:t>
      </w:r>
      <w:r w:rsidR="00B96AC0" w:rsidRPr="00596E44">
        <w:rPr>
          <w:highlight w:val="yellow"/>
        </w:rPr>
        <w:t>figura x</w:t>
      </w:r>
      <w:r w:rsidR="00B96AC0">
        <w:t xml:space="preserve"> representa esses anseios em se gerenciar os eventos.</w:t>
      </w:r>
    </w:p>
    <w:p w14:paraId="19364607" w14:textId="77777777" w:rsidR="00AA372A" w:rsidRDefault="00AA372A" w:rsidP="00596E44"/>
    <w:p w14:paraId="106A134B" w14:textId="5EE78405" w:rsidR="00AA372A"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12</w:t>
      </w:r>
      <w:r w:rsidR="002D50FD">
        <w:rPr>
          <w:noProof/>
        </w:rPr>
        <w:fldChar w:fldCharType="end"/>
      </w:r>
      <w:r>
        <w:t xml:space="preserve"> - Estória de gerência de eventos de uma turma</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19623262" w:rsidR="00B96AC0" w:rsidRDefault="00B96AC0" w:rsidP="00596E44">
      <w:pPr>
        <w:rPr>
          <w:noProof/>
        </w:rPr>
      </w:pPr>
      <w:r>
        <w:rPr>
          <w:noProof/>
        </w:rPr>
        <w:t xml:space="preserve">A </w:t>
      </w:r>
      <w:r w:rsidR="00780414">
        <w:rPr>
          <w:noProof/>
        </w:rPr>
        <w:fldChar w:fldCharType="begin"/>
      </w:r>
      <w:r w:rsidR="00780414">
        <w:rPr>
          <w:noProof/>
        </w:rPr>
        <w:instrText xml:space="preserve"> REF _Ref20052153 \h </w:instrText>
      </w:r>
      <w:r w:rsidR="00780414">
        <w:rPr>
          <w:noProof/>
        </w:rPr>
      </w:r>
      <w:r w:rsidR="00780414">
        <w:rPr>
          <w:noProof/>
        </w:rPr>
        <w:fldChar w:fldCharType="separate"/>
      </w:r>
      <w:ins w:id="1831" w:author="Ryan Lemos" w:date="2019-10-09T09:44:00Z">
        <w:r w:rsidR="00511CE0">
          <w:t xml:space="preserve">Figura </w:t>
        </w:r>
        <w:r w:rsidR="00511CE0">
          <w:rPr>
            <w:noProof/>
          </w:rPr>
          <w:t>73</w:t>
        </w:r>
        <w:r w:rsidR="00511CE0" w:rsidDel="00EA672B">
          <w:rPr>
            <w:noProof/>
          </w:rPr>
          <w:t>75</w:t>
        </w:r>
      </w:ins>
      <w:del w:id="1832" w:author="Ryan Lemos" w:date="2019-10-07T11:05:00Z">
        <w:r w:rsidR="00054B21" w:rsidDel="00EA672B">
          <w:delText xml:space="preserve">Figura </w:delText>
        </w:r>
        <w:r w:rsidR="00054B21" w:rsidDel="00EA672B">
          <w:rPr>
            <w:noProof/>
          </w:rPr>
          <w:delText>75</w:delText>
        </w:r>
      </w:del>
      <w:r w:rsidR="00780414">
        <w:rPr>
          <w:noProof/>
        </w:rPr>
        <w:fldChar w:fldCharType="end"/>
      </w:r>
      <w:r w:rsidR="00780414">
        <w:rPr>
          <w:noProof/>
        </w:rPr>
        <w:t xml:space="preserve"> </w:t>
      </w:r>
      <w:r>
        <w:rPr>
          <w:noProof/>
        </w:rPr>
        <w:t xml:space="preserve">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16A69A2F" w14:textId="77777777" w:rsidR="00B965E2" w:rsidRDefault="00987BE5" w:rsidP="00987BE5">
      <w:pPr>
        <w:ind w:firstLine="0"/>
        <w:jc w:val="center"/>
      </w:pPr>
      <w:r w:rsidRPr="00206A9E">
        <w:rPr>
          <w:noProof/>
        </w:rPr>
        <w:t xml:space="preserve"> </w:t>
      </w:r>
    </w:p>
    <w:p w14:paraId="1075A95C" w14:textId="7FCEAD85" w:rsidR="00B965E2" w:rsidRDefault="00B965E2" w:rsidP="00B70A30">
      <w:pPr>
        <w:pStyle w:val="Legenda"/>
        <w:keepNext/>
      </w:pPr>
      <w:bookmarkStart w:id="1833" w:name="_Ref20052153"/>
      <w:r>
        <w:lastRenderedPageBreak/>
        <w:t xml:space="preserve">Figura </w:t>
      </w:r>
      <w:r w:rsidR="002D50FD">
        <w:fldChar w:fldCharType="begin"/>
      </w:r>
      <w:r w:rsidR="002D50FD">
        <w:instrText xml:space="preserve"> SEQ Figura \* ARABIC </w:instrText>
      </w:r>
      <w:r w:rsidR="002D50FD">
        <w:fldChar w:fldCharType="separate"/>
      </w:r>
      <w:ins w:id="1834" w:author="Ryan Lemos" w:date="2019-10-09T09:44:00Z">
        <w:r w:rsidR="00511CE0">
          <w:rPr>
            <w:noProof/>
          </w:rPr>
          <w:t>73</w:t>
        </w:r>
      </w:ins>
      <w:del w:id="1835" w:author="Ryan Lemos" w:date="2019-10-07T11:05:00Z">
        <w:r w:rsidR="00D343FF" w:rsidDel="00EA672B">
          <w:rPr>
            <w:noProof/>
          </w:rPr>
          <w:delText>75</w:delText>
        </w:r>
      </w:del>
      <w:r w:rsidR="002D50FD">
        <w:rPr>
          <w:noProof/>
        </w:rPr>
        <w:fldChar w:fldCharType="end"/>
      </w:r>
      <w:bookmarkEnd w:id="1833"/>
      <w:r>
        <w:t xml:space="preserve"> - Tela de listagem de eventos de uma turma</w:t>
      </w:r>
    </w:p>
    <w:p w14:paraId="6CCC22A5" w14:textId="6C9E7976" w:rsidR="00987BE5" w:rsidRDefault="008A32A5" w:rsidP="00987BE5">
      <w:pPr>
        <w:ind w:firstLine="0"/>
        <w:jc w:val="center"/>
        <w:rPr>
          <w:noProof/>
        </w:rPr>
      </w:pPr>
      <w:r>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9230" cy="2130988"/>
                    </a:xfrm>
                    <a:prstGeom prst="rect">
                      <a:avLst/>
                    </a:prstGeom>
                  </pic:spPr>
                </pic:pic>
              </a:graphicData>
            </a:graphic>
          </wp:inline>
        </w:drawing>
      </w:r>
    </w:p>
    <w:p w14:paraId="6E5A0CB9" w14:textId="77777777" w:rsidR="00B96AC0" w:rsidRDefault="00B96AC0" w:rsidP="00596E44">
      <w:pPr>
        <w:ind w:firstLine="0"/>
        <w:rPr>
          <w:noProof/>
        </w:rPr>
      </w:pPr>
    </w:p>
    <w:p w14:paraId="0FA70DEB" w14:textId="51A484F2"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2F8D20BD" w14:textId="77777777" w:rsidR="00AA372A" w:rsidRDefault="00AA372A" w:rsidP="00B70A30">
      <w:pPr>
        <w:ind w:firstLine="0"/>
        <w:jc w:val="center"/>
        <w:rPr>
          <w:noProof/>
        </w:rPr>
      </w:pPr>
    </w:p>
    <w:p w14:paraId="14D97952" w14:textId="52D09081" w:rsidR="00AA372A" w:rsidRDefault="00AA372A" w:rsidP="00B70A30">
      <w:pPr>
        <w:pStyle w:val="Legenda"/>
        <w:rPr>
          <w:noProof/>
        </w:rPr>
      </w:pPr>
      <w:r>
        <w:t xml:space="preserve">Quadro </w:t>
      </w:r>
      <w:r w:rsidR="002D50FD">
        <w:fldChar w:fldCharType="begin"/>
      </w:r>
      <w:r w:rsidR="002D50FD">
        <w:instrText xml:space="preserve"> SEQ Quadro \* ARABIC </w:instrText>
      </w:r>
      <w:r w:rsidR="002D50FD">
        <w:fldChar w:fldCharType="separate"/>
      </w:r>
      <w:r w:rsidR="00511CE0">
        <w:rPr>
          <w:noProof/>
        </w:rPr>
        <w:t>13</w:t>
      </w:r>
      <w:r w:rsidR="002D50FD">
        <w:rPr>
          <w:noProof/>
        </w:rPr>
        <w:fldChar w:fldCharType="end"/>
      </w:r>
      <w:r>
        <w:t xml:space="preserve"> - Estória do calendário de uma turma</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32CC443" w14:textId="77777777" w:rsidR="00BD54C1" w:rsidRDefault="00BD54C1" w:rsidP="00987BE5">
      <w:pPr>
        <w:ind w:firstLine="0"/>
        <w:jc w:val="center"/>
      </w:pPr>
    </w:p>
    <w:p w14:paraId="477237CC" w14:textId="5465CC59"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O formato do calendário é igual para o professor, aluno e gestor conforme visto na</w:t>
      </w:r>
      <w:r w:rsidR="00780414">
        <w:rPr>
          <w:noProof/>
        </w:rPr>
        <w:t xml:space="preserve"> </w:t>
      </w:r>
      <w:r w:rsidR="00780414">
        <w:rPr>
          <w:noProof/>
        </w:rPr>
        <w:fldChar w:fldCharType="begin"/>
      </w:r>
      <w:r w:rsidR="00780414">
        <w:rPr>
          <w:noProof/>
        </w:rPr>
        <w:instrText xml:space="preserve"> REF _Ref20052185 \h </w:instrText>
      </w:r>
      <w:r w:rsidR="00780414">
        <w:rPr>
          <w:noProof/>
        </w:rPr>
      </w:r>
      <w:r w:rsidR="00780414">
        <w:rPr>
          <w:noProof/>
        </w:rPr>
        <w:fldChar w:fldCharType="separate"/>
      </w:r>
      <w:ins w:id="1836" w:author="Ryan Lemos" w:date="2019-10-09T09:44:00Z">
        <w:r w:rsidR="00511CE0">
          <w:t xml:space="preserve">Figura </w:t>
        </w:r>
        <w:r w:rsidR="00511CE0">
          <w:rPr>
            <w:noProof/>
          </w:rPr>
          <w:t>74</w:t>
        </w:r>
        <w:r w:rsidR="00511CE0" w:rsidDel="00EA672B">
          <w:rPr>
            <w:noProof/>
          </w:rPr>
          <w:t>76</w:t>
        </w:r>
      </w:ins>
      <w:del w:id="1837" w:author="Ryan Lemos" w:date="2019-10-07T11:05:00Z">
        <w:r w:rsidR="00054B21" w:rsidDel="00EA672B">
          <w:delText xml:space="preserve">Figura </w:delText>
        </w:r>
        <w:r w:rsidR="00054B21" w:rsidDel="00EA672B">
          <w:rPr>
            <w:noProof/>
          </w:rPr>
          <w:delText>76</w:delText>
        </w:r>
      </w:del>
      <w:r w:rsidR="00780414">
        <w:rPr>
          <w:noProof/>
        </w:rPr>
        <w:fldChar w:fldCharType="end"/>
      </w:r>
      <w:r>
        <w:rPr>
          <w:noProof/>
        </w:rPr>
        <w:t xml:space="preserve">.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w:t>
      </w:r>
      <w:r w:rsidR="007C6290">
        <w:rPr>
          <w:noProof/>
        </w:rPr>
        <w:t xml:space="preserve">sendo que </w:t>
      </w:r>
      <w:r>
        <w:rPr>
          <w:noProof/>
        </w:rPr>
        <w:t>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5757056A" w14:textId="33EF67D4" w:rsidR="00B965E2" w:rsidRDefault="00B965E2" w:rsidP="00B70A30">
      <w:pPr>
        <w:pStyle w:val="Legenda"/>
        <w:keepNext/>
      </w:pPr>
      <w:bookmarkStart w:id="1838" w:name="_Ref20052185"/>
      <w:r>
        <w:lastRenderedPageBreak/>
        <w:t xml:space="preserve">Figura </w:t>
      </w:r>
      <w:r w:rsidR="002D50FD">
        <w:fldChar w:fldCharType="begin"/>
      </w:r>
      <w:r w:rsidR="002D50FD">
        <w:instrText xml:space="preserve"> SEQ Figura \* ARABIC </w:instrText>
      </w:r>
      <w:r w:rsidR="002D50FD">
        <w:fldChar w:fldCharType="separate"/>
      </w:r>
      <w:ins w:id="1839" w:author="Ryan Lemos" w:date="2019-10-09T09:44:00Z">
        <w:r w:rsidR="00511CE0">
          <w:rPr>
            <w:noProof/>
          </w:rPr>
          <w:t>74</w:t>
        </w:r>
      </w:ins>
      <w:del w:id="1840" w:author="Ryan Lemos" w:date="2019-10-07T11:05:00Z">
        <w:r w:rsidR="00D343FF" w:rsidDel="00EA672B">
          <w:rPr>
            <w:noProof/>
          </w:rPr>
          <w:delText>76</w:delText>
        </w:r>
      </w:del>
      <w:r w:rsidR="002D50FD">
        <w:rPr>
          <w:noProof/>
        </w:rPr>
        <w:fldChar w:fldCharType="end"/>
      </w:r>
      <w:bookmarkEnd w:id="1838"/>
      <w:r>
        <w:t xml:space="preserve"> - Tela de calendário</w:t>
      </w:r>
      <w:r>
        <w:rPr>
          <w:noProof/>
        </w:rPr>
        <w:t xml:space="preserve"> de uma turma</w:t>
      </w: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39AAD40"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4FF53350" w14:textId="77777777" w:rsidR="00AA372A" w:rsidRDefault="00AA372A" w:rsidP="00B70A30">
      <w:pPr>
        <w:ind w:firstLine="0"/>
        <w:jc w:val="center"/>
      </w:pPr>
    </w:p>
    <w:p w14:paraId="645862F6" w14:textId="4138502E" w:rsidR="004B1CC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14</w:t>
      </w:r>
      <w:r w:rsidR="002D50FD">
        <w:rPr>
          <w:noProof/>
        </w:rPr>
        <w:fldChar w:fldCharType="end"/>
      </w:r>
      <w:r>
        <w:t xml:space="preserve"> - Estória de visualização dos alunos de uma turma</w:t>
      </w:r>
    </w:p>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27C09765" w:rsidR="005F0194" w:rsidRDefault="005F0194" w:rsidP="00596E44">
      <w:r>
        <w:t xml:space="preserve">Ao entrar numa turma em específico </w:t>
      </w:r>
      <w:r w:rsidR="002A4486">
        <w:t>o professor tem uma lista dos alunos que fazem parte da sua turma conforme descrito pela</w:t>
      </w:r>
      <w:r w:rsidR="00780414">
        <w:t xml:space="preserve"> </w:t>
      </w:r>
      <w:r w:rsidR="00780414">
        <w:fldChar w:fldCharType="begin"/>
      </w:r>
      <w:r w:rsidR="00780414">
        <w:instrText xml:space="preserve"> REF _Ref20052215 \h </w:instrText>
      </w:r>
      <w:r w:rsidR="00780414">
        <w:fldChar w:fldCharType="separate"/>
      </w:r>
      <w:ins w:id="1841" w:author="Ryan Lemos" w:date="2019-10-09T09:44:00Z">
        <w:r w:rsidR="00511CE0">
          <w:t xml:space="preserve">Figura </w:t>
        </w:r>
        <w:r w:rsidR="00511CE0">
          <w:rPr>
            <w:noProof/>
          </w:rPr>
          <w:t>75</w:t>
        </w:r>
        <w:r w:rsidR="00511CE0" w:rsidDel="00EA672B">
          <w:rPr>
            <w:noProof/>
          </w:rPr>
          <w:t>77</w:t>
        </w:r>
      </w:ins>
      <w:del w:id="1842" w:author="Ryan Lemos" w:date="2019-10-07T11:05:00Z">
        <w:r w:rsidR="00054B21" w:rsidDel="00EA672B">
          <w:delText xml:space="preserve">Figura </w:delText>
        </w:r>
        <w:r w:rsidR="00054B21" w:rsidDel="00EA672B">
          <w:rPr>
            <w:noProof/>
          </w:rPr>
          <w:delText>77</w:delText>
        </w:r>
      </w:del>
      <w:r w:rsidR="00780414">
        <w:fldChar w:fldCharType="end"/>
      </w:r>
      <w:r w:rsidR="002A4486">
        <w:t>.</w:t>
      </w:r>
    </w:p>
    <w:p w14:paraId="56024380" w14:textId="77777777" w:rsidR="005F0194" w:rsidRDefault="005F0194" w:rsidP="00987BE5">
      <w:pPr>
        <w:ind w:firstLine="0"/>
        <w:jc w:val="center"/>
      </w:pPr>
    </w:p>
    <w:p w14:paraId="5BB9402A" w14:textId="5B596D1C" w:rsidR="00B965E2" w:rsidRDefault="00B965E2" w:rsidP="00B70A30">
      <w:pPr>
        <w:pStyle w:val="Legenda"/>
        <w:keepNext/>
      </w:pPr>
      <w:bookmarkStart w:id="1843" w:name="_Ref20052215"/>
      <w:r>
        <w:lastRenderedPageBreak/>
        <w:t xml:space="preserve">Figura </w:t>
      </w:r>
      <w:r w:rsidR="002D50FD">
        <w:fldChar w:fldCharType="begin"/>
      </w:r>
      <w:r w:rsidR="002D50FD">
        <w:instrText xml:space="preserve"> SEQ Figura \* ARABIC </w:instrText>
      </w:r>
      <w:r w:rsidR="002D50FD">
        <w:fldChar w:fldCharType="separate"/>
      </w:r>
      <w:ins w:id="1844" w:author="Ryan Lemos" w:date="2019-10-09T09:44:00Z">
        <w:r w:rsidR="00511CE0">
          <w:rPr>
            <w:noProof/>
          </w:rPr>
          <w:t>75</w:t>
        </w:r>
      </w:ins>
      <w:del w:id="1845" w:author="Ryan Lemos" w:date="2019-10-07T11:05:00Z">
        <w:r w:rsidR="00D343FF" w:rsidDel="00EA672B">
          <w:rPr>
            <w:noProof/>
          </w:rPr>
          <w:delText>77</w:delText>
        </w:r>
      </w:del>
      <w:r w:rsidR="002D50FD">
        <w:rPr>
          <w:noProof/>
        </w:rPr>
        <w:fldChar w:fldCharType="end"/>
      </w:r>
      <w:bookmarkEnd w:id="1843"/>
      <w:r>
        <w:t xml:space="preserve"> - Tela de listagem de alunos de uma turma</w:t>
      </w:r>
    </w:p>
    <w:p w14:paraId="2FE46C14" w14:textId="54E8A3A3" w:rsidR="00987BE5" w:rsidRDefault="008942AD" w:rsidP="00987BE5">
      <w:pPr>
        <w:ind w:firstLine="0"/>
        <w:jc w:val="center"/>
      </w:pPr>
      <w:r>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901315"/>
                    </a:xfrm>
                    <a:prstGeom prst="rect">
                      <a:avLst/>
                    </a:prstGeom>
                  </pic:spPr>
                </pic:pic>
              </a:graphicData>
            </a:graphic>
          </wp:inline>
        </w:drawing>
      </w:r>
    </w:p>
    <w:p w14:paraId="6913084A" w14:textId="77777777" w:rsidR="002A4486" w:rsidRDefault="002A4486" w:rsidP="00987BE5">
      <w:pPr>
        <w:ind w:firstLine="0"/>
        <w:jc w:val="center"/>
      </w:pPr>
    </w:p>
    <w:p w14:paraId="1A31F499" w14:textId="4D2109BA" w:rsidR="002A4486" w:rsidRDefault="00363A00">
      <w:r>
        <w:t xml:space="preserve">Ainda é possível ao professor, como evidenciado pela estória da </w:t>
      </w:r>
      <w:r w:rsidRPr="00596E44">
        <w:rPr>
          <w:highlight w:val="yellow"/>
        </w:rPr>
        <w:t>figura x</w:t>
      </w:r>
      <w:r>
        <w:t>, gerenciar os alunos que fazem parte da sua turma</w:t>
      </w:r>
      <w:r w:rsidR="007C6290">
        <w:t>, p</w:t>
      </w:r>
      <w:r>
        <w:t>odendo então remover ou adicionar alunos a sua turma</w:t>
      </w:r>
      <w:r w:rsidR="007C6290">
        <w:t>,</w:t>
      </w:r>
      <w:r>
        <w:t xml:space="preserve"> conforme a necessidade do professor.</w:t>
      </w:r>
    </w:p>
    <w:p w14:paraId="077EFF16" w14:textId="77777777" w:rsidR="00AA372A" w:rsidRDefault="00AA372A" w:rsidP="00B70A30">
      <w:pPr>
        <w:ind w:firstLine="0"/>
        <w:jc w:val="center"/>
      </w:pPr>
    </w:p>
    <w:p w14:paraId="66162E86" w14:textId="065D7179" w:rsidR="004B1CC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15</w:t>
      </w:r>
      <w:r w:rsidR="002D50FD">
        <w:rPr>
          <w:noProof/>
        </w:rPr>
        <w:fldChar w:fldCharType="end"/>
      </w:r>
      <w:r>
        <w:t xml:space="preserve"> - Estória de associação dos alunos a uma turma</w:t>
      </w:r>
    </w:p>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8B0FD2" w14:textId="4589BD1C" w:rsidR="007C6290" w:rsidRDefault="00363A00" w:rsidP="00596E44">
      <w:r>
        <w:t xml:space="preserve">A </w:t>
      </w:r>
      <w:r w:rsidR="00780414">
        <w:fldChar w:fldCharType="begin"/>
      </w:r>
      <w:r w:rsidR="00780414">
        <w:instrText xml:space="preserve"> REF _Ref20052253 \h </w:instrText>
      </w:r>
      <w:r w:rsidR="00780414">
        <w:fldChar w:fldCharType="separate"/>
      </w:r>
      <w:ins w:id="1846" w:author="Ryan Lemos" w:date="2019-10-09T09:44:00Z">
        <w:r w:rsidR="00511CE0">
          <w:t xml:space="preserve">Figura </w:t>
        </w:r>
        <w:r w:rsidR="00511CE0">
          <w:rPr>
            <w:noProof/>
          </w:rPr>
          <w:t>76</w:t>
        </w:r>
        <w:r w:rsidR="00511CE0" w:rsidDel="00EA672B">
          <w:rPr>
            <w:noProof/>
          </w:rPr>
          <w:t>78</w:t>
        </w:r>
      </w:ins>
      <w:del w:id="1847" w:author="Ryan Lemos" w:date="2019-10-07T11:05:00Z">
        <w:r w:rsidR="00054B21" w:rsidDel="00EA672B">
          <w:delText xml:space="preserve">Figura </w:delText>
        </w:r>
        <w:r w:rsidR="00054B21" w:rsidDel="00EA672B">
          <w:rPr>
            <w:noProof/>
          </w:rPr>
          <w:delText>78</w:delText>
        </w:r>
      </w:del>
      <w:r w:rsidR="00780414">
        <w:fldChar w:fldCharType="end"/>
      </w:r>
      <w:r w:rsidR="00780414">
        <w:t xml:space="preserve"> </w:t>
      </w:r>
      <w:r>
        <w:t xml:space="preserve">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w:t>
      </w:r>
      <w:r w:rsidR="007C6290">
        <w:t>na tela de associar alunos são disponibilizadas</w:t>
      </w:r>
      <w:r w:rsidR="0007209C">
        <w:t xml:space="preserve"> duas tabelas. A da esquerda contém os alunos que não fazem parte da turma. A da direita, por conseguinte se trata dos alunos que fazem parte da turma. Cabe ao professor marcar quem ele quer na turma, pode</w:t>
      </w:r>
      <w:r w:rsidR="007C6290">
        <w:t>ndo</w:t>
      </w:r>
      <w:r w:rsidR="0007209C">
        <w:t xml:space="preserve"> pesquisar em caso de muitos usuários, e ao marcar um aluno</w:t>
      </w:r>
      <w:r w:rsidR="007C6290">
        <w:t>,</w:t>
      </w:r>
      <w:r w:rsidR="0007209C">
        <w:t xml:space="preserve"> o botão com </w:t>
      </w:r>
      <w:r w:rsidR="006F54D5">
        <w:t>o ícone</w:t>
      </w:r>
      <w:r w:rsidR="0007209C">
        <w:t xml:space="preserve"> de seta em direção a direita fica ativa</w:t>
      </w:r>
      <w:r w:rsidR="007C6290">
        <w:t>,</w:t>
      </w:r>
      <w:r w:rsidR="0007209C">
        <w:t xml:space="preserve"> na cor verde</w:t>
      </w:r>
      <w:r w:rsidR="007C6290">
        <w:t>,</w:t>
      </w:r>
      <w:r w:rsidR="0007209C">
        <w:t xml:space="preserve"> indicando que o professor irá adicionar os alunos marcados. Ao clicar os alunos são associados a turma. Na tabela da direita o processo é o mesmo, </w:t>
      </w:r>
      <w:r w:rsidR="007C6290">
        <w:t xml:space="preserve">sendo que </w:t>
      </w:r>
      <w:r w:rsidR="0007209C">
        <w:t>ao marcar um aluno</w:t>
      </w:r>
      <w:r w:rsidR="007C6290">
        <w:t xml:space="preserve">, </w:t>
      </w:r>
      <w:r w:rsidR="0007209C">
        <w:t xml:space="preserve">o botão com </w:t>
      </w:r>
      <w:r w:rsidR="006F54D5">
        <w:t xml:space="preserve">o ícone </w:t>
      </w:r>
      <w:r w:rsidR="0007209C">
        <w:t>de seta em direção a es</w:t>
      </w:r>
      <w:r w:rsidR="00386EE3">
        <w:t>querda é habilitado na cor vermelha, indicando que o professor irá retirar os alunos da turma, conforme visto na</w:t>
      </w:r>
      <w:r w:rsidR="00780414">
        <w:t xml:space="preserve"> </w:t>
      </w:r>
      <w:r w:rsidR="00780414">
        <w:fldChar w:fldCharType="begin"/>
      </w:r>
      <w:r w:rsidR="00780414">
        <w:instrText xml:space="preserve"> REF _Ref20052253 \h </w:instrText>
      </w:r>
      <w:r w:rsidR="00780414">
        <w:fldChar w:fldCharType="separate"/>
      </w:r>
      <w:ins w:id="1848" w:author="Ryan Lemos" w:date="2019-10-09T09:44:00Z">
        <w:r w:rsidR="00511CE0">
          <w:t xml:space="preserve">Figura </w:t>
        </w:r>
        <w:r w:rsidR="00511CE0">
          <w:rPr>
            <w:noProof/>
          </w:rPr>
          <w:t>76</w:t>
        </w:r>
        <w:r w:rsidR="00511CE0" w:rsidDel="00EA672B">
          <w:rPr>
            <w:noProof/>
          </w:rPr>
          <w:t>78</w:t>
        </w:r>
      </w:ins>
      <w:del w:id="1849" w:author="Ryan Lemos" w:date="2019-10-07T11:05:00Z">
        <w:r w:rsidR="00054B21" w:rsidDel="00EA672B">
          <w:delText xml:space="preserve">Figura </w:delText>
        </w:r>
        <w:r w:rsidR="00054B21" w:rsidDel="00EA672B">
          <w:rPr>
            <w:noProof/>
          </w:rPr>
          <w:delText>78</w:delText>
        </w:r>
      </w:del>
      <w:r w:rsidR="00780414">
        <w:fldChar w:fldCharType="end"/>
      </w:r>
      <w:r w:rsidR="00386EE3">
        <w:t>. Ao clicar na seta os alunos são removidos.</w:t>
      </w:r>
      <w:r w:rsidR="00097BA3">
        <w:t xml:space="preserve"> </w:t>
      </w:r>
    </w:p>
    <w:p w14:paraId="7E91A1FF" w14:textId="0685846E" w:rsidR="00363A00" w:rsidRDefault="007C6290" w:rsidP="00596E44">
      <w:r>
        <w:lastRenderedPageBreak/>
        <w:t>Usou-se</w:t>
      </w:r>
      <w:r w:rsidR="00097BA3">
        <w:t xml:space="preserve"> um </w:t>
      </w:r>
      <w:r w:rsidR="00097BA3" w:rsidRPr="005B582B">
        <w:rPr>
          <w:i/>
          <w:iCs/>
        </w:rPr>
        <w:t>plug</w:t>
      </w:r>
      <w:r w:rsidRPr="005B582B">
        <w:rPr>
          <w:i/>
          <w:iCs/>
        </w:rPr>
        <w:t>-</w:t>
      </w:r>
      <w:r w:rsidR="00097BA3" w:rsidRPr="005B582B">
        <w:rPr>
          <w:i/>
          <w:iCs/>
        </w:rPr>
        <w:t>in</w:t>
      </w:r>
      <w:r w:rsidR="00097BA3">
        <w:t xml:space="preserve"> Angular para fazer a paginação dos alunos. Caso haja uma quantidade enorme de alunos, o </w:t>
      </w:r>
      <w:r w:rsidRPr="00C62A31">
        <w:rPr>
          <w:i/>
          <w:iCs/>
        </w:rPr>
        <w:t>plug-in</w:t>
      </w:r>
      <w:r>
        <w:t xml:space="preserve"> </w:t>
      </w:r>
      <w:r w:rsidR="00097BA3">
        <w:t xml:space="preserve">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w:t>
      </w:r>
      <w:r>
        <w:rPr>
          <w:i/>
        </w:rPr>
        <w:t>-</w:t>
      </w:r>
      <w:proofErr w:type="spellStart"/>
      <w:r w:rsidR="00151354" w:rsidRPr="00596E44">
        <w:rPr>
          <w:i/>
        </w:rPr>
        <w:t>end</w:t>
      </w:r>
      <w:proofErr w:type="spellEnd"/>
      <w:r w:rsidR="00151354">
        <w:t xml:space="preserve">, não há o recarregamento da página na transição das páginas de alunos. Além disso o </w:t>
      </w:r>
      <w:r w:rsidRPr="00C62A31">
        <w:rPr>
          <w:i/>
          <w:iCs/>
        </w:rPr>
        <w:t>plug-in</w:t>
      </w:r>
      <w:r>
        <w:t xml:space="preserve"> </w:t>
      </w:r>
      <w:r w:rsidR="00151354">
        <w:t>possibilita a transição das páginas</w:t>
      </w:r>
      <w:r>
        <w:t>,</w:t>
      </w:r>
      <w:r w:rsidR="00151354">
        <w:t xml:space="preserve"> sem o carregamento dos dados a cada página clicada, </w:t>
      </w:r>
      <w:r>
        <w:t xml:space="preserve">e </w:t>
      </w:r>
      <w:r w:rsidR="00151354">
        <w:t>a navegação é fluida e rápida.</w:t>
      </w:r>
      <w:r w:rsidR="00097BA3">
        <w:t xml:space="preserve"> </w:t>
      </w:r>
    </w:p>
    <w:p w14:paraId="3400AD79" w14:textId="77777777" w:rsidR="00363A00" w:rsidRDefault="00363A00" w:rsidP="00987BE5">
      <w:pPr>
        <w:ind w:firstLine="0"/>
        <w:jc w:val="center"/>
      </w:pPr>
    </w:p>
    <w:p w14:paraId="1C733DC0" w14:textId="3F8E6B29" w:rsidR="00B965E2" w:rsidRDefault="00B965E2" w:rsidP="00B70A30">
      <w:pPr>
        <w:pStyle w:val="Legenda"/>
        <w:keepNext/>
      </w:pPr>
      <w:bookmarkStart w:id="1850" w:name="_Ref20052253"/>
      <w:r>
        <w:t xml:space="preserve">Figura </w:t>
      </w:r>
      <w:r w:rsidR="002D50FD">
        <w:fldChar w:fldCharType="begin"/>
      </w:r>
      <w:r w:rsidR="002D50FD">
        <w:instrText xml:space="preserve"> SEQ Figura \* ARABIC </w:instrText>
      </w:r>
      <w:r w:rsidR="002D50FD">
        <w:fldChar w:fldCharType="separate"/>
      </w:r>
      <w:ins w:id="1851" w:author="Ryan Lemos" w:date="2019-10-09T09:44:00Z">
        <w:r w:rsidR="00511CE0">
          <w:rPr>
            <w:noProof/>
          </w:rPr>
          <w:t>76</w:t>
        </w:r>
      </w:ins>
      <w:del w:id="1852" w:author="Ryan Lemos" w:date="2019-10-07T11:05:00Z">
        <w:r w:rsidR="00D343FF" w:rsidDel="00EA672B">
          <w:rPr>
            <w:noProof/>
          </w:rPr>
          <w:delText>78</w:delText>
        </w:r>
      </w:del>
      <w:r w:rsidR="002D50FD">
        <w:rPr>
          <w:noProof/>
        </w:rPr>
        <w:fldChar w:fldCharType="end"/>
      </w:r>
      <w:bookmarkEnd w:id="1850"/>
      <w:r>
        <w:t xml:space="preserve"> - Tela de associação de alunos</w:t>
      </w:r>
    </w:p>
    <w:p w14:paraId="190BBBEC" w14:textId="4B361F3E" w:rsidR="00987BE5" w:rsidRDefault="008942AD" w:rsidP="00987BE5">
      <w:pPr>
        <w:ind w:firstLine="0"/>
        <w:jc w:val="center"/>
      </w:pPr>
      <w:r>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4378960"/>
                    </a:xfrm>
                    <a:prstGeom prst="rect">
                      <a:avLst/>
                    </a:prstGeom>
                  </pic:spPr>
                </pic:pic>
              </a:graphicData>
            </a:graphic>
          </wp:inline>
        </w:drawing>
      </w:r>
    </w:p>
    <w:p w14:paraId="723512B7" w14:textId="77777777" w:rsidR="00386EE3" w:rsidRDefault="00386EE3" w:rsidP="00987BE5">
      <w:pPr>
        <w:ind w:firstLine="0"/>
        <w:jc w:val="center"/>
      </w:pPr>
    </w:p>
    <w:p w14:paraId="791BE958" w14:textId="58539118"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18F2233B" w14:textId="77777777" w:rsidR="00AA372A" w:rsidRDefault="00AA372A" w:rsidP="00B70A30">
      <w:pPr>
        <w:ind w:firstLine="0"/>
        <w:jc w:val="center"/>
      </w:pPr>
    </w:p>
    <w:p w14:paraId="62B0CC9A" w14:textId="4542BD5E" w:rsidR="004B1CC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16</w:t>
      </w:r>
      <w:r w:rsidR="002D50FD">
        <w:rPr>
          <w:noProof/>
        </w:rPr>
        <w:fldChar w:fldCharType="end"/>
      </w:r>
      <w:r>
        <w:t xml:space="preserve"> - Estória de notificação a uma dúvida</w:t>
      </w:r>
    </w:p>
    <w:p w14:paraId="5C86AEAF" w14:textId="6AE72568" w:rsidR="00987BE5" w:rsidRDefault="004B1CC8" w:rsidP="00596E44">
      <w:pPr>
        <w:pStyle w:val="estrias"/>
      </w:pPr>
      <w:r>
        <w:t xml:space="preserve">Como professor gostaria de ser notificado quando um aluno tem uma dúvida, pois </w:t>
      </w:r>
      <w:r>
        <w:lastRenderedPageBreak/>
        <w:t>assim fica mais fácil saber quando devo responder.</w:t>
      </w:r>
    </w:p>
    <w:p w14:paraId="35E84AB0" w14:textId="77777777" w:rsidR="00386EE3" w:rsidRDefault="00386EE3" w:rsidP="00987BE5">
      <w:pPr>
        <w:ind w:firstLine="0"/>
        <w:jc w:val="center"/>
      </w:pPr>
    </w:p>
    <w:p w14:paraId="2B8616FC" w14:textId="22A677A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201977">
        <w:t xml:space="preserve"> ou ainda achar que há dúvidas não sanadas.</w:t>
      </w:r>
      <w:r w:rsidR="00151354">
        <w:t xml:space="preserve"> A</w:t>
      </w:r>
      <w:r w:rsidR="00780414">
        <w:t xml:space="preserve"> </w:t>
      </w:r>
      <w:r w:rsidR="00780414">
        <w:fldChar w:fldCharType="begin"/>
      </w:r>
      <w:r w:rsidR="00780414">
        <w:instrText xml:space="preserve"> REF _Ref20052307 \h </w:instrText>
      </w:r>
      <w:r w:rsidR="00780414">
        <w:fldChar w:fldCharType="separate"/>
      </w:r>
      <w:ins w:id="1853" w:author="Ryan Lemos" w:date="2019-10-09T09:44:00Z">
        <w:r w:rsidR="00511CE0">
          <w:t xml:space="preserve">Figura </w:t>
        </w:r>
        <w:r w:rsidR="00511CE0">
          <w:rPr>
            <w:noProof/>
          </w:rPr>
          <w:t>77</w:t>
        </w:r>
        <w:r w:rsidR="00511CE0" w:rsidDel="00EA672B">
          <w:rPr>
            <w:noProof/>
          </w:rPr>
          <w:t>79</w:t>
        </w:r>
      </w:ins>
      <w:del w:id="1854" w:author="Ryan Lemos" w:date="2019-10-07T11:05:00Z">
        <w:r w:rsidR="00054B21" w:rsidDel="00EA672B">
          <w:delText xml:space="preserve">Figura </w:delText>
        </w:r>
        <w:r w:rsidR="00054B21" w:rsidDel="00EA672B">
          <w:rPr>
            <w:noProof/>
          </w:rPr>
          <w:delText>79</w:delText>
        </w:r>
      </w:del>
      <w:r w:rsidR="00780414">
        <w:fldChar w:fldCharType="end"/>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66C116F8" w14:textId="39495821" w:rsidR="00B965E2" w:rsidRDefault="00B965E2">
      <w:pPr>
        <w:ind w:firstLine="0"/>
        <w:jc w:val="center"/>
      </w:pPr>
    </w:p>
    <w:p w14:paraId="189B0A2D" w14:textId="427FBB45" w:rsidR="00B965E2" w:rsidRDefault="00B965E2" w:rsidP="00B70A30">
      <w:pPr>
        <w:pStyle w:val="Legenda"/>
        <w:keepNext/>
      </w:pPr>
      <w:bookmarkStart w:id="1855" w:name="_Ref20052307"/>
      <w:r>
        <w:t xml:space="preserve">Figura </w:t>
      </w:r>
      <w:r w:rsidR="002D50FD">
        <w:fldChar w:fldCharType="begin"/>
      </w:r>
      <w:r w:rsidR="002D50FD">
        <w:instrText xml:space="preserve"> SEQ Figura \* ARABIC </w:instrText>
      </w:r>
      <w:r w:rsidR="002D50FD">
        <w:fldChar w:fldCharType="separate"/>
      </w:r>
      <w:ins w:id="1856" w:author="Ryan Lemos" w:date="2019-10-09T09:44:00Z">
        <w:r w:rsidR="00511CE0">
          <w:rPr>
            <w:noProof/>
          </w:rPr>
          <w:t>77</w:t>
        </w:r>
      </w:ins>
      <w:del w:id="1857" w:author="Ryan Lemos" w:date="2019-10-07T11:05:00Z">
        <w:r w:rsidR="00D343FF" w:rsidDel="00EA672B">
          <w:rPr>
            <w:noProof/>
          </w:rPr>
          <w:delText>79</w:delText>
        </w:r>
      </w:del>
      <w:r w:rsidR="002D50FD">
        <w:rPr>
          <w:noProof/>
        </w:rPr>
        <w:fldChar w:fldCharType="end"/>
      </w:r>
      <w:bookmarkEnd w:id="1855"/>
      <w:r>
        <w:t xml:space="preserve"> - Notificação referente a resposta de uma dúvida</w:t>
      </w:r>
    </w:p>
    <w:p w14:paraId="0F80CE1F" w14:textId="6AFC2916" w:rsidR="00987BE5" w:rsidRDefault="000638D6" w:rsidP="00987BE5">
      <w:pPr>
        <w:ind w:firstLine="0"/>
        <w:jc w:val="center"/>
      </w:pPr>
      <w:r>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6511" cy="2596259"/>
                    </a:xfrm>
                    <a:prstGeom prst="rect">
                      <a:avLst/>
                    </a:prstGeom>
                  </pic:spPr>
                </pic:pic>
              </a:graphicData>
            </a:graphic>
          </wp:inline>
        </w:drawing>
      </w:r>
    </w:p>
    <w:p w14:paraId="5B703182" w14:textId="77777777" w:rsidR="00386EE3" w:rsidRDefault="00386EE3" w:rsidP="00987BE5">
      <w:pPr>
        <w:ind w:firstLine="0"/>
        <w:jc w:val="center"/>
      </w:pPr>
    </w:p>
    <w:p w14:paraId="7A28358B" w14:textId="38333023"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-la, e então ao ser notificado, seguir a notificação e verificar se consegue responder à pergunta. Caso contrário</w:t>
      </w:r>
      <w:r w:rsidR="00201977">
        <w:t>,</w:t>
      </w:r>
      <w:r>
        <w:t xml:space="preserve"> outro professor</w:t>
      </w:r>
      <w:r w:rsidR="00201977">
        <w:t>,</w:t>
      </w:r>
      <w:r>
        <w:t xml:space="preserve">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1ECA8A0E" w14:textId="77777777" w:rsidR="00AA372A" w:rsidRDefault="00AA372A" w:rsidP="00B70A30">
      <w:pPr>
        <w:ind w:firstLine="0"/>
        <w:jc w:val="center"/>
      </w:pPr>
    </w:p>
    <w:p w14:paraId="0CE46B21" w14:textId="5CBD9F80" w:rsidR="004B1CC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17</w:t>
      </w:r>
      <w:r w:rsidR="002D50FD">
        <w:rPr>
          <w:noProof/>
        </w:rPr>
        <w:fldChar w:fldCharType="end"/>
      </w:r>
      <w:r>
        <w:t xml:space="preserve"> - Estória de resposta a uma dúvida</w:t>
      </w:r>
    </w:p>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62D0F8B6" w14:textId="60C73164" w:rsidR="00386EE3" w:rsidRDefault="00386EE3" w:rsidP="00B70A30">
      <w:r>
        <w:t>A</w:t>
      </w:r>
      <w:r w:rsidR="00780414">
        <w:t xml:space="preserve"> </w:t>
      </w:r>
      <w:r w:rsidR="00780414">
        <w:fldChar w:fldCharType="begin"/>
      </w:r>
      <w:r w:rsidR="00780414">
        <w:instrText xml:space="preserve"> REF _Ref20052327 \h </w:instrText>
      </w:r>
      <w:r w:rsidR="00780414">
        <w:fldChar w:fldCharType="separate"/>
      </w:r>
      <w:ins w:id="1858" w:author="Ryan Lemos" w:date="2019-10-09T09:44:00Z">
        <w:r w:rsidR="00511CE0">
          <w:t xml:space="preserve">Figura </w:t>
        </w:r>
        <w:r w:rsidR="00511CE0">
          <w:rPr>
            <w:noProof/>
          </w:rPr>
          <w:t>78</w:t>
        </w:r>
        <w:r w:rsidR="00511CE0" w:rsidDel="00EA672B">
          <w:rPr>
            <w:noProof/>
          </w:rPr>
          <w:t>80</w:t>
        </w:r>
      </w:ins>
      <w:del w:id="1859" w:author="Ryan Lemos" w:date="2019-10-07T11:05:00Z">
        <w:r w:rsidR="00054B21" w:rsidDel="00EA672B">
          <w:delText xml:space="preserve">Figura </w:delText>
        </w:r>
        <w:r w:rsidR="00054B21" w:rsidDel="00EA672B">
          <w:rPr>
            <w:noProof/>
          </w:rPr>
          <w:delText>80</w:delText>
        </w:r>
      </w:del>
      <w:r w:rsidR="00780414">
        <w:fldChar w:fldCharType="end"/>
      </w:r>
      <w:r>
        <w:t xml:space="preserve"> representa a interface de resposta à dúvida. Nessa interface o professor pode visualizar qual é o assunto da dúvida</w:t>
      </w:r>
      <w:r w:rsidR="00201977">
        <w:t xml:space="preserve"> e</w:t>
      </w:r>
      <w:r>
        <w:t xml:space="preserve"> qual a dúvida em si</w:t>
      </w:r>
      <w:r w:rsidR="00201977">
        <w:t xml:space="preserve">, e por conseguinte, </w:t>
      </w:r>
      <w:r>
        <w:lastRenderedPageBreak/>
        <w:t xml:space="preserve">tecer uma resposta ao questionamento do aluno. </w:t>
      </w:r>
      <w:r w:rsidR="004263B0">
        <w:t xml:space="preserve">É importante ressaltar que o sistema de dúvidas não foi implementado </w:t>
      </w:r>
      <w:r w:rsidR="00201977">
        <w:t>para</w:t>
      </w:r>
      <w:r w:rsidR="004263B0">
        <w:t xml:space="preserve"> se comportar como </w:t>
      </w:r>
      <w:r w:rsidR="004263B0" w:rsidRPr="005B582B">
        <w:rPr>
          <w:i/>
          <w:iCs/>
        </w:rPr>
        <w:t>chat</w:t>
      </w:r>
      <w:r w:rsidR="004263B0">
        <w:t>. Em caso de uma nova dúvida, o aluno deve envi</w:t>
      </w:r>
      <w:r w:rsidR="001F718F">
        <w:t>á</w:t>
      </w:r>
      <w:r w:rsidR="004263B0">
        <w:t>-la aos professores para retirada de dúvidas.</w:t>
      </w:r>
    </w:p>
    <w:p w14:paraId="719560E9" w14:textId="77777777" w:rsidR="00B965E2" w:rsidRDefault="000638D6" w:rsidP="00987BE5">
      <w:pPr>
        <w:ind w:firstLine="0"/>
        <w:jc w:val="center"/>
      </w:pPr>
      <w:r w:rsidRPr="000638D6">
        <w:rPr>
          <w:noProof/>
        </w:rPr>
        <w:t xml:space="preserve"> </w:t>
      </w:r>
    </w:p>
    <w:p w14:paraId="0AB3C90D" w14:textId="7FB6B834" w:rsidR="00B965E2" w:rsidRDefault="00B965E2" w:rsidP="00B70A30">
      <w:pPr>
        <w:pStyle w:val="Legenda"/>
        <w:keepNext/>
      </w:pPr>
      <w:bookmarkStart w:id="1860" w:name="_Ref20052327"/>
      <w:r>
        <w:t xml:space="preserve">Figura </w:t>
      </w:r>
      <w:r w:rsidR="002D50FD">
        <w:fldChar w:fldCharType="begin"/>
      </w:r>
      <w:r w:rsidR="002D50FD">
        <w:instrText xml:space="preserve"> SEQ Figura \* ARABIC </w:instrText>
      </w:r>
      <w:r w:rsidR="002D50FD">
        <w:fldChar w:fldCharType="separate"/>
      </w:r>
      <w:ins w:id="1861" w:author="Ryan Lemos" w:date="2019-10-09T09:44:00Z">
        <w:r w:rsidR="00511CE0">
          <w:rPr>
            <w:noProof/>
          </w:rPr>
          <w:t>78</w:t>
        </w:r>
      </w:ins>
      <w:del w:id="1862" w:author="Ryan Lemos" w:date="2019-10-07T11:05:00Z">
        <w:r w:rsidR="00D343FF" w:rsidDel="00EA672B">
          <w:rPr>
            <w:noProof/>
          </w:rPr>
          <w:delText>80</w:delText>
        </w:r>
      </w:del>
      <w:r w:rsidR="002D50FD">
        <w:rPr>
          <w:noProof/>
        </w:rPr>
        <w:fldChar w:fldCharType="end"/>
      </w:r>
      <w:bookmarkEnd w:id="1860"/>
      <w:r>
        <w:t xml:space="preserve"> - Tela de resposta a dúvida</w:t>
      </w:r>
    </w:p>
    <w:p w14:paraId="05E25316" w14:textId="3AE4AB88" w:rsidR="00987BE5" w:rsidRDefault="000638D6" w:rsidP="00987BE5">
      <w:pPr>
        <w:ind w:firstLine="0"/>
        <w:jc w:val="center"/>
      </w:pPr>
      <w:r>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467735"/>
                    </a:xfrm>
                    <a:prstGeom prst="rect">
                      <a:avLst/>
                    </a:prstGeom>
                  </pic:spPr>
                </pic:pic>
              </a:graphicData>
            </a:graphic>
          </wp:inline>
        </w:drawing>
      </w:r>
    </w:p>
    <w:p w14:paraId="569A14DC" w14:textId="77777777" w:rsidR="00987BE5" w:rsidRDefault="00987BE5" w:rsidP="00987BE5">
      <w:pPr>
        <w:ind w:firstLine="0"/>
        <w:jc w:val="center"/>
      </w:pPr>
    </w:p>
    <w:p w14:paraId="701F19A8" w14:textId="1E7C7E14" w:rsidR="006F54D5" w:rsidRDefault="006F54D5">
      <w:r>
        <w:t>Por último</w:t>
      </w:r>
      <w:r w:rsidR="00201977">
        <w:t xml:space="preserve">, para </w:t>
      </w:r>
      <w:r>
        <w:t>o professor, pode surgir a necessidade de não exatamente seguir a notificação de uma dúvida, mas verificar quais são as dúvidas geradas pelos alunos e escolher qual</w:t>
      </w:r>
      <w:r w:rsidR="00201977">
        <w:t xml:space="preserve"> ou quais</w:t>
      </w:r>
      <w:r>
        <w:t xml:space="preserve"> responder. A </w:t>
      </w:r>
      <w:r w:rsidRPr="00596E44">
        <w:rPr>
          <w:highlight w:val="yellow"/>
        </w:rPr>
        <w:t>figura x</w:t>
      </w:r>
      <w:r>
        <w:t xml:space="preserve"> descreve a estória que representa esse processo, ou seja, a listagem de todas as dúvidas cadastradas.</w:t>
      </w:r>
    </w:p>
    <w:p w14:paraId="28FD9537" w14:textId="77777777" w:rsidR="00AA372A" w:rsidRDefault="00AA372A" w:rsidP="00B70A30">
      <w:pPr>
        <w:ind w:firstLine="0"/>
        <w:jc w:val="center"/>
      </w:pPr>
    </w:p>
    <w:p w14:paraId="2E47665B" w14:textId="08A6348D" w:rsidR="004B1CC8"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18</w:t>
      </w:r>
      <w:r w:rsidR="002D50FD">
        <w:rPr>
          <w:noProof/>
        </w:rPr>
        <w:fldChar w:fldCharType="end"/>
      </w:r>
      <w:r>
        <w:t xml:space="preserve"> - Estória de visualização de dúvidas</w:t>
      </w:r>
    </w:p>
    <w:p w14:paraId="474ABEC7" w14:textId="50F19079" w:rsidR="004B1CC8" w:rsidRDefault="004B1CC8" w:rsidP="004B1CC8">
      <w:pPr>
        <w:pStyle w:val="estrias"/>
      </w:pPr>
      <w:r>
        <w:t xml:space="preserve">Como professor eu gostaria de visualizar todas as dúvidas recebidas para decidir qual </w:t>
      </w:r>
      <w:r w:rsidR="00201977">
        <w:t xml:space="preserve">ou quais </w:t>
      </w:r>
      <w:r>
        <w:t>responderei.</w:t>
      </w:r>
    </w:p>
    <w:p w14:paraId="69277152" w14:textId="77777777" w:rsidR="004B1CC8" w:rsidRDefault="004B1CC8" w:rsidP="00596E44">
      <w:pPr>
        <w:pStyle w:val="estrias"/>
      </w:pPr>
    </w:p>
    <w:p w14:paraId="0F080AC6" w14:textId="77777777" w:rsidR="006F54D5" w:rsidRDefault="006F54D5" w:rsidP="00B70A30">
      <w:pPr>
        <w:ind w:firstLine="0"/>
        <w:jc w:val="center"/>
      </w:pPr>
    </w:p>
    <w:p w14:paraId="4291FABD" w14:textId="05222F93" w:rsidR="006F54D5" w:rsidRDefault="006F54D5" w:rsidP="00596E44">
      <w:r>
        <w:t xml:space="preserve">A listagem das dúvidas requisitada pela estória da </w:t>
      </w:r>
      <w:r w:rsidRPr="00596E44">
        <w:rPr>
          <w:highlight w:val="yellow"/>
        </w:rPr>
        <w:t>figura x</w:t>
      </w:r>
      <w:r>
        <w:t>, pode ser vista na</w:t>
      </w:r>
      <w:r w:rsidR="00780414">
        <w:t xml:space="preserve"> </w:t>
      </w:r>
      <w:r w:rsidR="00780414">
        <w:fldChar w:fldCharType="begin"/>
      </w:r>
      <w:r w:rsidR="00780414">
        <w:instrText xml:space="preserve"> REF _Ref20052367 \h </w:instrText>
      </w:r>
      <w:r w:rsidR="00780414">
        <w:fldChar w:fldCharType="separate"/>
      </w:r>
      <w:ins w:id="1863" w:author="Ryan Lemos" w:date="2019-10-09T09:44:00Z">
        <w:r w:rsidR="00511CE0">
          <w:t xml:space="preserve">Figura </w:t>
        </w:r>
        <w:r w:rsidR="00511CE0">
          <w:rPr>
            <w:noProof/>
          </w:rPr>
          <w:t>79</w:t>
        </w:r>
        <w:r w:rsidR="00511CE0" w:rsidDel="00EA672B">
          <w:rPr>
            <w:noProof/>
          </w:rPr>
          <w:t>81</w:t>
        </w:r>
      </w:ins>
      <w:del w:id="1864" w:author="Ryan Lemos" w:date="2019-10-07T11:05:00Z">
        <w:r w:rsidR="00054B21" w:rsidDel="00EA672B">
          <w:delText xml:space="preserve">Figura </w:delText>
        </w:r>
        <w:r w:rsidR="00054B21" w:rsidDel="00EA672B">
          <w:rPr>
            <w:noProof/>
          </w:rPr>
          <w:delText>81</w:delText>
        </w:r>
      </w:del>
      <w:r w:rsidR="00780414">
        <w:fldChar w:fldCharType="end"/>
      </w:r>
      <w:r>
        <w:t>. Nela o professor tem acesso a todas as dúvidas geradas pelos alunos</w:t>
      </w:r>
      <w:r w:rsidR="00201977">
        <w:t>,</w:t>
      </w:r>
      <w:r>
        <w:t xml:space="preserve"> até determinado momento </w:t>
      </w:r>
      <w:r w:rsidR="00201977">
        <w:t xml:space="preserve">(acesso a essa funcionalidade) </w:t>
      </w:r>
      <w:r>
        <w:t xml:space="preserve">e pode escolher qual </w:t>
      </w:r>
      <w:r w:rsidR="00201977">
        <w:t xml:space="preserve">ou quais </w:t>
      </w:r>
      <w:r>
        <w:t>responder, clicando no botão com ícone de lápis.</w:t>
      </w:r>
      <w:r w:rsidR="00D76B51">
        <w:t xml:space="preserve"> A janela que surge ao clicar no botão citado é a apresentada na </w:t>
      </w:r>
      <w:r w:rsidR="00780414">
        <w:rPr>
          <w:highlight w:val="yellow"/>
        </w:rPr>
        <w:fldChar w:fldCharType="begin"/>
      </w:r>
      <w:r w:rsidR="00780414">
        <w:instrText xml:space="preserve"> REF _Ref20052327 \h </w:instrText>
      </w:r>
      <w:r w:rsidR="00780414">
        <w:rPr>
          <w:highlight w:val="yellow"/>
        </w:rPr>
      </w:r>
      <w:r w:rsidR="00780414">
        <w:rPr>
          <w:highlight w:val="yellow"/>
        </w:rPr>
        <w:fldChar w:fldCharType="separate"/>
      </w:r>
      <w:ins w:id="1865" w:author="Ryan Lemos" w:date="2019-10-09T09:44:00Z">
        <w:r w:rsidR="00511CE0">
          <w:t xml:space="preserve">Figura </w:t>
        </w:r>
        <w:r w:rsidR="00511CE0">
          <w:rPr>
            <w:noProof/>
          </w:rPr>
          <w:t>78</w:t>
        </w:r>
        <w:r w:rsidR="00511CE0" w:rsidDel="00EA672B">
          <w:rPr>
            <w:noProof/>
          </w:rPr>
          <w:t>80</w:t>
        </w:r>
      </w:ins>
      <w:del w:id="1866" w:author="Ryan Lemos" w:date="2019-10-07T11:05:00Z">
        <w:r w:rsidR="00054B21" w:rsidDel="00EA672B">
          <w:delText xml:space="preserve">Figura </w:delText>
        </w:r>
        <w:r w:rsidR="00054B21" w:rsidDel="00EA672B">
          <w:rPr>
            <w:noProof/>
          </w:rPr>
          <w:delText>80</w:delText>
        </w:r>
      </w:del>
      <w:r w:rsidR="00780414">
        <w:rPr>
          <w:highlight w:val="yellow"/>
        </w:rPr>
        <w:fldChar w:fldCharType="end"/>
      </w:r>
      <w:r w:rsidR="00D76B51">
        <w:t>.</w:t>
      </w:r>
    </w:p>
    <w:p w14:paraId="754CEFF6" w14:textId="77777777" w:rsidR="005F0194" w:rsidRDefault="005F0194" w:rsidP="00987BE5">
      <w:pPr>
        <w:ind w:firstLine="0"/>
        <w:jc w:val="center"/>
      </w:pPr>
    </w:p>
    <w:p w14:paraId="7458C6AC" w14:textId="0BD960CC" w:rsidR="00B965E2" w:rsidRDefault="00B965E2" w:rsidP="00B70A30">
      <w:pPr>
        <w:pStyle w:val="Legenda"/>
        <w:keepNext/>
      </w:pPr>
      <w:bookmarkStart w:id="1867" w:name="_Ref20052367"/>
      <w:r>
        <w:t xml:space="preserve">Figura </w:t>
      </w:r>
      <w:r w:rsidR="002D50FD">
        <w:fldChar w:fldCharType="begin"/>
      </w:r>
      <w:r w:rsidR="002D50FD">
        <w:instrText xml:space="preserve"> SEQ Figura \* ARABIC </w:instrText>
      </w:r>
      <w:r w:rsidR="002D50FD">
        <w:fldChar w:fldCharType="separate"/>
      </w:r>
      <w:ins w:id="1868" w:author="Ryan Lemos" w:date="2019-10-09T09:44:00Z">
        <w:r w:rsidR="00511CE0">
          <w:rPr>
            <w:noProof/>
          </w:rPr>
          <w:t>79</w:t>
        </w:r>
      </w:ins>
      <w:del w:id="1869" w:author="Ryan Lemos" w:date="2019-10-07T11:05:00Z">
        <w:r w:rsidR="00D343FF" w:rsidDel="00EA672B">
          <w:rPr>
            <w:noProof/>
          </w:rPr>
          <w:delText>81</w:delText>
        </w:r>
      </w:del>
      <w:r w:rsidR="002D50FD">
        <w:rPr>
          <w:noProof/>
        </w:rPr>
        <w:fldChar w:fldCharType="end"/>
      </w:r>
      <w:bookmarkEnd w:id="1867"/>
      <w:r>
        <w:t xml:space="preserve"> - Tela de listagem de dúvidas para os professores</w:t>
      </w:r>
    </w:p>
    <w:p w14:paraId="239E9F43" w14:textId="65463A58" w:rsidR="00987BE5" w:rsidRDefault="000638D6" w:rsidP="00987BE5">
      <w:pPr>
        <w:ind w:firstLine="0"/>
        <w:jc w:val="center"/>
      </w:pPr>
      <w:r>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1632585"/>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1870" w:name="_Toc21505901"/>
      <w:r>
        <w:t>Estórias dos alunos</w:t>
      </w:r>
      <w:bookmarkEnd w:id="1870"/>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0F586882"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w:t>
      </w:r>
      <w:r w:rsidRPr="005B582B">
        <w:rPr>
          <w:i/>
          <w:iCs/>
        </w:rPr>
        <w:t>design</w:t>
      </w:r>
      <w:r>
        <w:t xml:space="preserve"> da interface se encontra na</w:t>
      </w:r>
      <w:r w:rsidR="00780414">
        <w:t xml:space="preserve"> </w:t>
      </w:r>
      <w:r w:rsidR="00780414">
        <w:fldChar w:fldCharType="begin"/>
      </w:r>
      <w:r w:rsidR="00780414">
        <w:instrText xml:space="preserve"> REF _Ref20052439 \h </w:instrText>
      </w:r>
      <w:r w:rsidR="00780414">
        <w:fldChar w:fldCharType="separate"/>
      </w:r>
      <w:ins w:id="1871" w:author="Ryan Lemos" w:date="2019-10-09T09:44:00Z">
        <w:r w:rsidR="00511CE0">
          <w:t xml:space="preserve">Figura </w:t>
        </w:r>
        <w:r w:rsidR="00511CE0">
          <w:rPr>
            <w:noProof/>
          </w:rPr>
          <w:t>80</w:t>
        </w:r>
        <w:r w:rsidR="00511CE0" w:rsidDel="00EA672B">
          <w:rPr>
            <w:noProof/>
          </w:rPr>
          <w:t>82</w:t>
        </w:r>
      </w:ins>
      <w:del w:id="1872" w:author="Ryan Lemos" w:date="2019-10-07T11:05:00Z">
        <w:r w:rsidR="00054B21" w:rsidDel="00EA672B">
          <w:delText xml:space="preserve">Figura </w:delText>
        </w:r>
        <w:r w:rsidR="00054B21" w:rsidDel="00EA672B">
          <w:rPr>
            <w:noProof/>
          </w:rPr>
          <w:delText>82</w:delText>
        </w:r>
      </w:del>
      <w:r w:rsidR="00780414">
        <w:fldChar w:fldCharType="end"/>
      </w:r>
      <w:r>
        <w:t>.</w:t>
      </w:r>
    </w:p>
    <w:p w14:paraId="16FE5E6E" w14:textId="7469DD15" w:rsidR="004B1CC8" w:rsidRDefault="004B1CC8" w:rsidP="00AA372A">
      <w:pPr>
        <w:ind w:firstLine="0"/>
        <w:jc w:val="center"/>
      </w:pPr>
    </w:p>
    <w:p w14:paraId="1C536159" w14:textId="44302170" w:rsidR="00AA372A"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19</w:t>
      </w:r>
      <w:r w:rsidR="002D50FD">
        <w:rPr>
          <w:noProof/>
        </w:rPr>
        <w:fldChar w:fldCharType="end"/>
      </w:r>
      <w:r>
        <w:t xml:space="preserve"> - Estória de visualização de calendário</w:t>
      </w:r>
    </w:p>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713AA3FE" w:rsidR="008901B1" w:rsidRDefault="008901B1" w:rsidP="00596E44">
      <w:r>
        <w:t>É apresentado ao aluno um calendário interativo, ao qual o aluno pode navegar pelos dias, meses ou semanas, além disso é possível visuali</w:t>
      </w:r>
      <w:r w:rsidR="001F718F">
        <w:t>zá</w:t>
      </w:r>
      <w:r>
        <w:t>-lo pelo mês, pela semana ou pelo dia. O Aluno ainda pode conferir os eventos que a escola ou o professor da sua turma cadastrou. Os eventos ficam destacados no calendário conforme a cor escolhida por quem cadastrou o evento. Caso haja mais de um evento na mesma data ou horário</w:t>
      </w:r>
      <w:r w:rsidR="00201977">
        <w:t>,</w:t>
      </w:r>
      <w:r>
        <w:t xml:space="preserve"> o calendário apresenta um contador. Ao clicar no dia em que há eventos, </w:t>
      </w:r>
      <w:r w:rsidR="001F718F">
        <w:t>a descrição dos eventos daquele dia é</w:t>
      </w:r>
      <w:r>
        <w:t xml:space="preserve"> apresentada.</w:t>
      </w:r>
    </w:p>
    <w:p w14:paraId="6FAEFC4C" w14:textId="77777777" w:rsidR="008901B1" w:rsidRDefault="008901B1" w:rsidP="00FB122B">
      <w:pPr>
        <w:ind w:firstLine="0"/>
        <w:jc w:val="center"/>
      </w:pPr>
    </w:p>
    <w:p w14:paraId="1062D897" w14:textId="59477136" w:rsidR="00B965E2" w:rsidRDefault="00B965E2" w:rsidP="00B70A30">
      <w:pPr>
        <w:pStyle w:val="Legenda"/>
        <w:keepNext/>
      </w:pPr>
      <w:bookmarkStart w:id="1873" w:name="_Ref20052439"/>
      <w:r>
        <w:lastRenderedPageBreak/>
        <w:t xml:space="preserve">Figura </w:t>
      </w:r>
      <w:r w:rsidR="002D50FD">
        <w:fldChar w:fldCharType="begin"/>
      </w:r>
      <w:r w:rsidR="002D50FD">
        <w:instrText xml:space="preserve"> SEQ Figura \* ARABIC </w:instrText>
      </w:r>
      <w:r w:rsidR="002D50FD">
        <w:fldChar w:fldCharType="separate"/>
      </w:r>
      <w:ins w:id="1874" w:author="Ryan Lemos" w:date="2019-10-09T09:44:00Z">
        <w:r w:rsidR="00511CE0">
          <w:rPr>
            <w:noProof/>
          </w:rPr>
          <w:t>80</w:t>
        </w:r>
      </w:ins>
      <w:del w:id="1875" w:author="Ryan Lemos" w:date="2019-10-07T11:05:00Z">
        <w:r w:rsidR="00D343FF" w:rsidDel="00EA672B">
          <w:rPr>
            <w:noProof/>
          </w:rPr>
          <w:delText>82</w:delText>
        </w:r>
      </w:del>
      <w:r w:rsidR="002D50FD">
        <w:rPr>
          <w:noProof/>
        </w:rPr>
        <w:fldChar w:fldCharType="end"/>
      </w:r>
      <w:bookmarkEnd w:id="1873"/>
      <w:r>
        <w:t xml:space="preserve"> - Tela de calendário para o aluno</w:t>
      </w: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691698D4"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e sua interface pode ser notada na</w:t>
      </w:r>
      <w:r w:rsidR="00780414">
        <w:t xml:space="preserve"> </w:t>
      </w:r>
      <w:r w:rsidR="00780414">
        <w:fldChar w:fldCharType="begin"/>
      </w:r>
      <w:r w:rsidR="00780414">
        <w:instrText xml:space="preserve"> REF _Ref20052458 \h </w:instrText>
      </w:r>
      <w:r w:rsidR="00780414">
        <w:fldChar w:fldCharType="separate"/>
      </w:r>
      <w:ins w:id="1876" w:author="Ryan Lemos" w:date="2019-10-09T09:44:00Z">
        <w:r w:rsidR="00511CE0">
          <w:t xml:space="preserve">Figura </w:t>
        </w:r>
        <w:r w:rsidR="00511CE0">
          <w:rPr>
            <w:noProof/>
          </w:rPr>
          <w:t>81</w:t>
        </w:r>
        <w:r w:rsidR="00511CE0" w:rsidDel="00EA672B">
          <w:rPr>
            <w:noProof/>
          </w:rPr>
          <w:t>83</w:t>
        </w:r>
      </w:ins>
      <w:del w:id="1877" w:author="Ryan Lemos" w:date="2019-10-07T11:05:00Z">
        <w:r w:rsidR="00054B21" w:rsidDel="00EA672B">
          <w:delText xml:space="preserve">Figura </w:delText>
        </w:r>
        <w:r w:rsidR="00054B21" w:rsidDel="00EA672B">
          <w:rPr>
            <w:noProof/>
          </w:rPr>
          <w:delText>83</w:delText>
        </w:r>
      </w:del>
      <w:r w:rsidR="00780414">
        <w:fldChar w:fldCharType="end"/>
      </w:r>
      <w:r>
        <w:t>.</w:t>
      </w:r>
    </w:p>
    <w:p w14:paraId="4BD7B199" w14:textId="1578B62C" w:rsidR="004B1CC8" w:rsidRDefault="004B1CC8" w:rsidP="00AA372A">
      <w:pPr>
        <w:ind w:firstLine="0"/>
        <w:jc w:val="center"/>
      </w:pPr>
    </w:p>
    <w:p w14:paraId="52F16976" w14:textId="62B5F5C4" w:rsidR="00AA372A"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20</w:t>
      </w:r>
      <w:r w:rsidR="002D50FD">
        <w:rPr>
          <w:noProof/>
        </w:rPr>
        <w:fldChar w:fldCharType="end"/>
      </w:r>
      <w:r>
        <w:t xml:space="preserve"> - </w:t>
      </w:r>
      <w:r w:rsidRPr="00672D46">
        <w:t>Estória de</w:t>
      </w:r>
      <w:r>
        <w:t xml:space="preserve"> envio de dúvidas</w:t>
      </w:r>
    </w:p>
    <w:p w14:paraId="3F8F3ACE" w14:textId="3C59EC81" w:rsidR="004B1CC8" w:rsidRDefault="004B1CC8" w:rsidP="00596E44">
      <w:pPr>
        <w:pStyle w:val="estrias"/>
      </w:pPr>
      <w:r>
        <w:t>Como aluno, gostaria de enviar uma dúvida ao professor de um determinado assunto.</w:t>
      </w: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4A5DF52D" w14:textId="77777777" w:rsidR="00B965E2" w:rsidRDefault="008942AD" w:rsidP="00FB122B">
      <w:pPr>
        <w:ind w:firstLine="0"/>
        <w:jc w:val="center"/>
      </w:pPr>
      <w:r w:rsidRPr="008942AD">
        <w:rPr>
          <w:noProof/>
        </w:rPr>
        <w:t xml:space="preserve"> </w:t>
      </w:r>
    </w:p>
    <w:p w14:paraId="11938EED" w14:textId="487447F9" w:rsidR="00B965E2" w:rsidRDefault="00B965E2" w:rsidP="00B70A30">
      <w:pPr>
        <w:pStyle w:val="Legenda"/>
        <w:keepNext/>
      </w:pPr>
      <w:bookmarkStart w:id="1878" w:name="_Ref20052458"/>
      <w:r>
        <w:lastRenderedPageBreak/>
        <w:t xml:space="preserve">Figura </w:t>
      </w:r>
      <w:r w:rsidR="002D50FD">
        <w:fldChar w:fldCharType="begin"/>
      </w:r>
      <w:r w:rsidR="002D50FD">
        <w:instrText xml:space="preserve"> SEQ Figura \* ARABIC </w:instrText>
      </w:r>
      <w:r w:rsidR="002D50FD">
        <w:fldChar w:fldCharType="separate"/>
      </w:r>
      <w:ins w:id="1879" w:author="Ryan Lemos" w:date="2019-10-09T09:44:00Z">
        <w:r w:rsidR="00511CE0">
          <w:rPr>
            <w:noProof/>
          </w:rPr>
          <w:t>81</w:t>
        </w:r>
      </w:ins>
      <w:del w:id="1880" w:author="Ryan Lemos" w:date="2019-10-07T11:05:00Z">
        <w:r w:rsidR="00D343FF" w:rsidDel="00EA672B">
          <w:rPr>
            <w:noProof/>
          </w:rPr>
          <w:delText>83</w:delText>
        </w:r>
      </w:del>
      <w:r w:rsidR="002D50FD">
        <w:rPr>
          <w:noProof/>
        </w:rPr>
        <w:fldChar w:fldCharType="end"/>
      </w:r>
      <w:bookmarkEnd w:id="1878"/>
      <w:r>
        <w:t xml:space="preserve"> - Tela de envio de dúvidas</w:t>
      </w:r>
    </w:p>
    <w:p w14:paraId="26945505" w14:textId="5D380D2A" w:rsidR="004D7A94" w:rsidRDefault="000638D6" w:rsidP="00FB122B">
      <w:pPr>
        <w:ind w:firstLine="0"/>
        <w:jc w:val="center"/>
      </w:pPr>
      <w:r>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2535" cy="3026530"/>
                    </a:xfrm>
                    <a:prstGeom prst="rect">
                      <a:avLst/>
                    </a:prstGeom>
                  </pic:spPr>
                </pic:pic>
              </a:graphicData>
            </a:graphic>
          </wp:inline>
        </w:drawing>
      </w:r>
    </w:p>
    <w:p w14:paraId="238E59FD" w14:textId="77777777" w:rsidR="00FB122B" w:rsidRDefault="00FB122B" w:rsidP="00FB122B">
      <w:pPr>
        <w:ind w:firstLine="0"/>
        <w:jc w:val="center"/>
      </w:pPr>
    </w:p>
    <w:p w14:paraId="038E65EF" w14:textId="68A2901A" w:rsidR="008942AD" w:rsidRDefault="008942AD" w:rsidP="008942AD">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F7F1833" w14:textId="77777777" w:rsidR="00AA372A" w:rsidRDefault="00AA372A" w:rsidP="00B70A30">
      <w:pPr>
        <w:ind w:firstLine="0"/>
        <w:jc w:val="center"/>
      </w:pPr>
    </w:p>
    <w:p w14:paraId="210768D5" w14:textId="028D29C2" w:rsidR="008942AD"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21</w:t>
      </w:r>
      <w:r w:rsidR="002D50FD">
        <w:rPr>
          <w:noProof/>
        </w:rPr>
        <w:fldChar w:fldCharType="end"/>
      </w:r>
      <w:r>
        <w:t xml:space="preserve"> - </w:t>
      </w:r>
      <w:r w:rsidRPr="00315B60">
        <w:t>Estória de</w:t>
      </w:r>
      <w:r>
        <w:t xml:space="preserve"> notificação dos alunos</w:t>
      </w:r>
    </w:p>
    <w:p w14:paraId="344D84AD" w14:textId="77777777" w:rsidR="008942AD" w:rsidRDefault="008942AD" w:rsidP="008942AD">
      <w:pPr>
        <w:pStyle w:val="estrias"/>
      </w:pPr>
      <w:r>
        <w:t>Como aluno eu gostaria de ser notificado sempre que possível sobre atividades, dúvidas respondidas e eventos.</w:t>
      </w:r>
    </w:p>
    <w:p w14:paraId="1CE7BDC3" w14:textId="77777777" w:rsidR="008942AD" w:rsidRDefault="008942AD" w:rsidP="008942AD">
      <w:pPr>
        <w:pStyle w:val="estrias"/>
      </w:pPr>
    </w:p>
    <w:p w14:paraId="7F310693" w14:textId="77777777" w:rsidR="008942AD" w:rsidRDefault="008942AD" w:rsidP="008942AD">
      <w:pPr>
        <w:ind w:firstLine="0"/>
        <w:jc w:val="center"/>
      </w:pPr>
    </w:p>
    <w:p w14:paraId="16D6395B" w14:textId="77777777" w:rsidR="008942AD" w:rsidRDefault="008942AD" w:rsidP="008942AD">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33631221" w14:textId="77777777" w:rsidR="008942AD" w:rsidRDefault="008942AD" w:rsidP="008942AD"/>
    <w:p w14:paraId="7C938B0C" w14:textId="68A0A6BC" w:rsidR="00B965E2" w:rsidRDefault="00B965E2" w:rsidP="00B70A30">
      <w:pPr>
        <w:pStyle w:val="Legenda"/>
        <w:keepNext/>
      </w:pPr>
      <w:r>
        <w:t xml:space="preserve">Figura </w:t>
      </w:r>
      <w:r w:rsidR="002D50FD">
        <w:fldChar w:fldCharType="begin"/>
      </w:r>
      <w:r w:rsidR="002D50FD">
        <w:instrText xml:space="preserve"> SEQ Figura \* ARABIC </w:instrText>
      </w:r>
      <w:r w:rsidR="002D50FD">
        <w:fldChar w:fldCharType="separate"/>
      </w:r>
      <w:ins w:id="1881" w:author="Ryan Lemos" w:date="2019-10-09T09:44:00Z">
        <w:r w:rsidR="00511CE0">
          <w:rPr>
            <w:noProof/>
          </w:rPr>
          <w:t>82</w:t>
        </w:r>
      </w:ins>
      <w:del w:id="1882" w:author="Ryan Lemos" w:date="2019-10-07T11:05:00Z">
        <w:r w:rsidR="00D343FF" w:rsidDel="00EA672B">
          <w:rPr>
            <w:noProof/>
          </w:rPr>
          <w:delText>84</w:delText>
        </w:r>
      </w:del>
      <w:r w:rsidR="002D50FD">
        <w:rPr>
          <w:noProof/>
        </w:rPr>
        <w:fldChar w:fldCharType="end"/>
      </w:r>
      <w:r>
        <w:t xml:space="preserve"> - Notificação de resposta a dúvida</w:t>
      </w:r>
    </w:p>
    <w:p w14:paraId="7ABB4D0F" w14:textId="77777777" w:rsidR="008942AD" w:rsidRDefault="008942AD" w:rsidP="008942AD">
      <w:pPr>
        <w:ind w:firstLine="0"/>
        <w:jc w:val="center"/>
      </w:pPr>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12904" cy="1355987"/>
                    </a:xfrm>
                    <a:prstGeom prst="rect">
                      <a:avLst/>
                    </a:prstGeom>
                  </pic:spPr>
                </pic:pic>
              </a:graphicData>
            </a:graphic>
          </wp:inline>
        </w:drawing>
      </w:r>
    </w:p>
    <w:p w14:paraId="271F0917" w14:textId="3365C93A" w:rsidR="00FB122B" w:rsidRDefault="00FB122B" w:rsidP="00FB122B">
      <w:r>
        <w:lastRenderedPageBreak/>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62E57F93" w14:textId="62CBF5B5" w:rsidR="00AA372A" w:rsidRDefault="00AA372A" w:rsidP="00AA372A">
      <w:pPr>
        <w:ind w:firstLine="0"/>
        <w:jc w:val="center"/>
      </w:pPr>
    </w:p>
    <w:p w14:paraId="459E05AF" w14:textId="76620740" w:rsidR="00AA372A"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22</w:t>
      </w:r>
      <w:r w:rsidR="002D50FD">
        <w:rPr>
          <w:noProof/>
        </w:rPr>
        <w:fldChar w:fldCharType="end"/>
      </w:r>
      <w:r>
        <w:t xml:space="preserve"> - </w:t>
      </w:r>
      <w:r w:rsidRPr="00491E62">
        <w:t>Estória de</w:t>
      </w:r>
      <w:r>
        <w:t xml:space="preserve"> visualização de materiais pelos alunos</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D8F0D7E"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w:t>
      </w:r>
      <w:r w:rsidR="00201977">
        <w:t>,</w:t>
      </w:r>
      <w:r>
        <w:t xml:space="preserve">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78BB38BC" w14:textId="332F5B03" w:rsidR="00B965E2" w:rsidRDefault="00B965E2" w:rsidP="00B70A30">
      <w:pPr>
        <w:pStyle w:val="Legenda"/>
        <w:keepNext/>
      </w:pPr>
      <w:r>
        <w:t xml:space="preserve">Figura </w:t>
      </w:r>
      <w:r w:rsidR="002D50FD">
        <w:fldChar w:fldCharType="begin"/>
      </w:r>
      <w:r w:rsidR="002D50FD">
        <w:instrText xml:space="preserve"> SEQ Figura \* ARABIC </w:instrText>
      </w:r>
      <w:r w:rsidR="002D50FD">
        <w:fldChar w:fldCharType="separate"/>
      </w:r>
      <w:ins w:id="1883" w:author="Ryan Lemos" w:date="2019-10-09T09:44:00Z">
        <w:r w:rsidR="00511CE0">
          <w:rPr>
            <w:noProof/>
          </w:rPr>
          <w:t>83</w:t>
        </w:r>
      </w:ins>
      <w:del w:id="1884" w:author="Ryan Lemos" w:date="2019-10-07T11:05:00Z">
        <w:r w:rsidR="00D343FF" w:rsidDel="00EA672B">
          <w:rPr>
            <w:noProof/>
          </w:rPr>
          <w:delText>85</w:delText>
        </w:r>
      </w:del>
      <w:r w:rsidR="002D50FD">
        <w:rPr>
          <w:noProof/>
        </w:rPr>
        <w:fldChar w:fldCharType="end"/>
      </w:r>
      <w:r>
        <w:t xml:space="preserve"> - Tela de listagem de materiais para o aluno</w:t>
      </w: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725A6617"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10B8282" w14:textId="77777777" w:rsidR="00AA372A" w:rsidRDefault="00AA372A" w:rsidP="00B70A30">
      <w:pPr>
        <w:ind w:firstLine="0"/>
        <w:jc w:val="center"/>
      </w:pPr>
    </w:p>
    <w:p w14:paraId="5B439256" w14:textId="42A22BD7" w:rsidR="00292289" w:rsidRDefault="00AA372A" w:rsidP="00B70A30">
      <w:pPr>
        <w:pStyle w:val="Legenda"/>
      </w:pPr>
      <w:r>
        <w:t xml:space="preserve">Quadro </w:t>
      </w:r>
      <w:r w:rsidR="002D50FD">
        <w:fldChar w:fldCharType="begin"/>
      </w:r>
      <w:r w:rsidR="002D50FD">
        <w:instrText xml:space="preserve"> SEQ Quadro \* ARABIC </w:instrText>
      </w:r>
      <w:r w:rsidR="002D50FD">
        <w:fldChar w:fldCharType="separate"/>
      </w:r>
      <w:r w:rsidR="00511CE0">
        <w:rPr>
          <w:noProof/>
        </w:rPr>
        <w:t>23</w:t>
      </w:r>
      <w:r w:rsidR="002D50FD">
        <w:rPr>
          <w:noProof/>
        </w:rPr>
        <w:fldChar w:fldCharType="end"/>
      </w:r>
      <w:r w:rsidRPr="00BE0662">
        <w:t xml:space="preserve"> - Estória de </w:t>
      </w:r>
      <w:r>
        <w:t>visualização de conteúdo de um material</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6B07EAF5" w14:textId="77777777" w:rsidR="006814E6" w:rsidRDefault="006814E6" w:rsidP="005B582B">
      <w:pPr>
        <w:ind w:firstLine="0"/>
      </w:pPr>
    </w:p>
    <w:p w14:paraId="29CDBA08" w14:textId="2CAD6EDE" w:rsidR="006814E6" w:rsidRDefault="006814E6" w:rsidP="006814E6">
      <w:r>
        <w:lastRenderedPageBreak/>
        <w:t>A implementação dessa estória é composta de algumas etapas</w:t>
      </w:r>
      <w:r w:rsidR="00987BE5">
        <w:t>. Na listagem dos materiais surge um botão com ícone de olho</w:t>
      </w:r>
      <w:r w:rsidR="007567FB">
        <w:t>,</w:t>
      </w:r>
      <w:r w:rsidR="00987BE5">
        <w:t xml:space="preserve"> conforme </w:t>
      </w:r>
      <w:r w:rsidR="007567FB">
        <w:t xml:space="preserve">disposto </w:t>
      </w:r>
      <w:r w:rsidR="00987BE5">
        <w:t>na</w:t>
      </w:r>
      <w:r w:rsidR="00780414">
        <w:t xml:space="preserve"> </w:t>
      </w:r>
      <w:r w:rsidR="00780414">
        <w:fldChar w:fldCharType="begin"/>
      </w:r>
      <w:r w:rsidR="00780414">
        <w:instrText xml:space="preserve"> REF _Ref20052498 \h </w:instrText>
      </w:r>
      <w:r w:rsidR="00780414">
        <w:fldChar w:fldCharType="separate"/>
      </w:r>
      <w:ins w:id="1885" w:author="Ryan Lemos" w:date="2019-10-09T09:44:00Z">
        <w:r w:rsidR="00511CE0">
          <w:t xml:space="preserve">Figura </w:t>
        </w:r>
        <w:r w:rsidR="00511CE0">
          <w:rPr>
            <w:noProof/>
          </w:rPr>
          <w:t>84</w:t>
        </w:r>
        <w:r w:rsidR="00511CE0" w:rsidDel="00EA672B">
          <w:rPr>
            <w:noProof/>
          </w:rPr>
          <w:t>86</w:t>
        </w:r>
      </w:ins>
      <w:del w:id="1886" w:author="Ryan Lemos" w:date="2019-10-07T11:05:00Z">
        <w:r w:rsidR="00054B21" w:rsidDel="00EA672B">
          <w:delText xml:space="preserve">Figura </w:delText>
        </w:r>
        <w:r w:rsidR="00054B21" w:rsidDel="00EA672B">
          <w:rPr>
            <w:noProof/>
          </w:rPr>
          <w:delText>86</w:delText>
        </w:r>
      </w:del>
      <w:r w:rsidR="00780414">
        <w:fldChar w:fldCharType="end"/>
      </w:r>
      <w:r w:rsidR="00987BE5">
        <w:t>. Porém ao clicar nesse botão, dependendo do tipo do material</w:t>
      </w:r>
      <w:r w:rsidR="007567FB">
        <w:t>,</w:t>
      </w:r>
      <w:r w:rsidR="00987BE5">
        <w:t xml:space="preserve"> a interação pode mudar. Em caso de </w:t>
      </w:r>
      <w:r w:rsidR="00987BE5" w:rsidRPr="005B582B">
        <w:rPr>
          <w:i/>
          <w:iCs/>
        </w:rPr>
        <w:t>link</w:t>
      </w:r>
      <w:r w:rsidR="007567FB">
        <w:rPr>
          <w:i/>
          <w:iCs/>
        </w:rPr>
        <w:t>,</w:t>
      </w:r>
      <w:r w:rsidR="00987BE5">
        <w:t xml:space="preserve"> o usuário será redirecionado a página referente ao </w:t>
      </w:r>
      <w:r w:rsidR="00987BE5" w:rsidRPr="005B582B">
        <w:rPr>
          <w:i/>
          <w:iCs/>
        </w:rPr>
        <w:t>link</w:t>
      </w:r>
      <w:r w:rsidR="00987BE5">
        <w:t xml:space="preserve"> indicado. </w:t>
      </w:r>
    </w:p>
    <w:p w14:paraId="20E344D4" w14:textId="77777777" w:rsidR="008942AD" w:rsidRDefault="008942AD" w:rsidP="006814E6"/>
    <w:p w14:paraId="46FC6F66" w14:textId="21643F76" w:rsidR="00B965E2" w:rsidRDefault="00B965E2" w:rsidP="00B70A30">
      <w:pPr>
        <w:pStyle w:val="Legenda"/>
        <w:keepNext/>
      </w:pPr>
      <w:bookmarkStart w:id="1887" w:name="_Ref20052498"/>
      <w:r>
        <w:t xml:space="preserve">Figura </w:t>
      </w:r>
      <w:r w:rsidR="002D50FD">
        <w:fldChar w:fldCharType="begin"/>
      </w:r>
      <w:r w:rsidR="002D50FD">
        <w:instrText xml:space="preserve"> SEQ Figura \* ARABIC </w:instrText>
      </w:r>
      <w:r w:rsidR="002D50FD">
        <w:fldChar w:fldCharType="separate"/>
      </w:r>
      <w:ins w:id="1888" w:author="Ryan Lemos" w:date="2019-10-09T09:44:00Z">
        <w:r w:rsidR="00511CE0">
          <w:rPr>
            <w:noProof/>
          </w:rPr>
          <w:t>84</w:t>
        </w:r>
      </w:ins>
      <w:del w:id="1889" w:author="Ryan Lemos" w:date="2019-10-07T11:05:00Z">
        <w:r w:rsidR="00D343FF" w:rsidDel="00EA672B">
          <w:rPr>
            <w:noProof/>
          </w:rPr>
          <w:delText>86</w:delText>
        </w:r>
      </w:del>
      <w:r w:rsidR="002D50FD">
        <w:rPr>
          <w:noProof/>
        </w:rPr>
        <w:fldChar w:fldCharType="end"/>
      </w:r>
      <w:bookmarkEnd w:id="1887"/>
      <w:r>
        <w:t xml:space="preserve"> - Tela de visualização de materiais de um determinado ano para o aluno</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6D14F111" w:rsidR="00987BE5" w:rsidRPr="00151354" w:rsidRDefault="00987BE5" w:rsidP="00596E44">
      <w:r>
        <w:t>Em caso de áudio, surgirá uma tela em que o aluno pode escutar o áudio</w:t>
      </w:r>
      <w:r w:rsidR="00780414">
        <w:t xml:space="preserve">. A </w:t>
      </w:r>
      <w:r w:rsidR="00780414">
        <w:fldChar w:fldCharType="begin"/>
      </w:r>
      <w:r w:rsidR="00780414">
        <w:instrText xml:space="preserve"> REF _Ref20052538 \h </w:instrText>
      </w:r>
      <w:r w:rsidR="00780414">
        <w:fldChar w:fldCharType="separate"/>
      </w:r>
      <w:ins w:id="1890" w:author="Ryan Lemos" w:date="2019-10-09T09:44:00Z">
        <w:r w:rsidR="00511CE0">
          <w:t xml:space="preserve">Figura </w:t>
        </w:r>
        <w:r w:rsidR="00511CE0">
          <w:rPr>
            <w:noProof/>
          </w:rPr>
          <w:t>85</w:t>
        </w:r>
        <w:r w:rsidR="00511CE0" w:rsidDel="00EA672B">
          <w:rPr>
            <w:noProof/>
          </w:rPr>
          <w:t>87</w:t>
        </w:r>
      </w:ins>
      <w:del w:id="1891" w:author="Ryan Lemos" w:date="2019-10-07T11:05:00Z">
        <w:r w:rsidR="00054B21" w:rsidDel="00EA672B">
          <w:delText xml:space="preserve">Figura </w:delText>
        </w:r>
        <w:r w:rsidR="00054B21" w:rsidDel="00EA672B">
          <w:rPr>
            <w:noProof/>
          </w:rPr>
          <w:delText>87</w:delText>
        </w:r>
      </w:del>
      <w:r w:rsidR="00780414">
        <w:fldChar w:fldCharType="end"/>
      </w:r>
      <w:r w:rsidR="00780414">
        <w:t xml:space="preserve"> </w:t>
      </w:r>
      <w:r>
        <w:t>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de arquivos, bem como a sua recuperação é feita de maneira bem simples pelo </w:t>
      </w:r>
      <w:r w:rsidR="00151354" w:rsidRPr="00596E44">
        <w:rPr>
          <w:i/>
        </w:rPr>
        <w:t>front</w:t>
      </w:r>
      <w:r w:rsidR="007567FB">
        <w:rPr>
          <w:i/>
        </w:rPr>
        <w:t>-</w:t>
      </w:r>
      <w:proofErr w:type="spellStart"/>
      <w:r w:rsidR="00151354" w:rsidRPr="00596E44">
        <w:rPr>
          <w:i/>
        </w:rPr>
        <w:t>end</w:t>
      </w:r>
      <w:proofErr w:type="spellEnd"/>
      <w:r w:rsidR="00151354">
        <w:t xml:space="preserve"> que somente deve identificar o caminho do arquivo no </w:t>
      </w:r>
      <w:proofErr w:type="spellStart"/>
      <w:r w:rsidR="00151354" w:rsidRPr="00596E44">
        <w:rPr>
          <w:i/>
        </w:rPr>
        <w:t>back</w:t>
      </w:r>
      <w:proofErr w:type="spellEnd"/>
      <w:r w:rsidR="007567FB">
        <w:rPr>
          <w:i/>
        </w:rPr>
        <w:t>-</w:t>
      </w:r>
      <w:r w:rsidR="00151354" w:rsidRPr="00596E44">
        <w:rPr>
          <w:i/>
        </w:rPr>
        <w:t>end</w:t>
      </w:r>
      <w:r w:rsidR="00151354">
        <w:t>.</w:t>
      </w:r>
    </w:p>
    <w:p w14:paraId="0F6EB783" w14:textId="77777777" w:rsidR="006814E6" w:rsidRDefault="006814E6" w:rsidP="00FB122B">
      <w:pPr>
        <w:ind w:firstLine="0"/>
        <w:jc w:val="center"/>
      </w:pPr>
    </w:p>
    <w:p w14:paraId="0CB546CE" w14:textId="502303C4" w:rsidR="00B965E2" w:rsidRDefault="00B965E2" w:rsidP="00B70A30">
      <w:pPr>
        <w:pStyle w:val="Legenda"/>
        <w:keepNext/>
      </w:pPr>
      <w:bookmarkStart w:id="1892" w:name="_Ref20052538"/>
      <w:r>
        <w:t xml:space="preserve">Figura </w:t>
      </w:r>
      <w:r w:rsidR="002D50FD">
        <w:fldChar w:fldCharType="begin"/>
      </w:r>
      <w:r w:rsidR="002D50FD">
        <w:instrText xml:space="preserve"> SEQ Figura \* ARABIC </w:instrText>
      </w:r>
      <w:r w:rsidR="002D50FD">
        <w:fldChar w:fldCharType="separate"/>
      </w:r>
      <w:ins w:id="1893" w:author="Ryan Lemos" w:date="2019-10-09T09:44:00Z">
        <w:r w:rsidR="00511CE0">
          <w:rPr>
            <w:noProof/>
          </w:rPr>
          <w:t>85</w:t>
        </w:r>
      </w:ins>
      <w:del w:id="1894" w:author="Ryan Lemos" w:date="2019-10-07T11:05:00Z">
        <w:r w:rsidR="00D343FF" w:rsidDel="00EA672B">
          <w:rPr>
            <w:noProof/>
          </w:rPr>
          <w:delText>87</w:delText>
        </w:r>
      </w:del>
      <w:r w:rsidR="002D50FD">
        <w:rPr>
          <w:noProof/>
        </w:rPr>
        <w:fldChar w:fldCharType="end"/>
      </w:r>
      <w:bookmarkEnd w:id="1892"/>
      <w:r>
        <w:t xml:space="preserve"> - Tela para ouvir materiais de áudio</w:t>
      </w: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2241" cy="2254799"/>
                    </a:xfrm>
                    <a:prstGeom prst="rect">
                      <a:avLst/>
                    </a:prstGeom>
                  </pic:spPr>
                </pic:pic>
              </a:graphicData>
            </a:graphic>
          </wp:inline>
        </w:drawing>
      </w:r>
    </w:p>
    <w:p w14:paraId="2156491D" w14:textId="77777777" w:rsidR="00FB122B" w:rsidRPr="00596E44" w:rsidRDefault="00FB122B" w:rsidP="005B582B">
      <w:pPr>
        <w:ind w:firstLine="0"/>
        <w:rPr>
          <w:lang w:val="en-US"/>
        </w:rPr>
      </w:pPr>
    </w:p>
    <w:p w14:paraId="063F9C54" w14:textId="77777777" w:rsidR="003C127D" w:rsidRDefault="003C127D" w:rsidP="007216C5">
      <w:pPr>
        <w:pStyle w:val="Ttulo2"/>
      </w:pPr>
      <w:bookmarkStart w:id="1895" w:name="_Toc21505902"/>
      <w:r>
        <w:lastRenderedPageBreak/>
        <w:t>Release 2 – Banco de questões</w:t>
      </w:r>
      <w:bookmarkEnd w:id="1895"/>
    </w:p>
    <w:p w14:paraId="515CFE3C" w14:textId="77777777" w:rsidR="00B224BF" w:rsidRPr="006D241F" w:rsidRDefault="00B224BF" w:rsidP="00596E44"/>
    <w:p w14:paraId="2FED62C1" w14:textId="6FE55BBF" w:rsidR="00E33640" w:rsidRDefault="00B224BF" w:rsidP="00596E44">
      <w:r>
        <w:t xml:space="preserve">No </w:t>
      </w:r>
      <w:r w:rsidRPr="005B582B">
        <w:rPr>
          <w:i/>
          <w:iCs/>
        </w:rPr>
        <w:t>release</w:t>
      </w:r>
      <w:r>
        <w:t xml:space="preserve"> 2 foi-se proposto a implementação do banco de questões, juntamente com a gestão das atividades e a sua vinculação a um aluno/turma. Diversos aspectos foram discutidos com um dos professores da escola. Como</w:t>
      </w:r>
      <w:r w:rsidR="002C1B1C">
        <w:t>,</w:t>
      </w:r>
      <w:r>
        <w:t xml:space="preserve"> por exemplo</w:t>
      </w:r>
      <w:r w:rsidR="002C1B1C">
        <w:t>,</w:t>
      </w:r>
      <w:r>
        <w:t xml:space="preserve"> o funcionamento do sistema de pontuação da escola, prazos para entrega de atividades, tipos de questões utilizadas etc. A partir disso concebeu-se o que se acredita ser uma solução para as atividades capaz de incluir</w:t>
      </w:r>
      <w:r w:rsidR="002C1B1C">
        <w:t>,</w:t>
      </w:r>
      <w:r>
        <w:t xml:space="preserve"> não somente a escola estudada, mas também pode ser utilizada por outras escolas de idioma.</w:t>
      </w:r>
    </w:p>
    <w:p w14:paraId="4CFD9902" w14:textId="77777777" w:rsidR="00B965E2" w:rsidRDefault="00B965E2" w:rsidP="00596E44"/>
    <w:p w14:paraId="16F9B1C3" w14:textId="13BFE132" w:rsidR="003C127D" w:rsidRDefault="003C127D" w:rsidP="003C127D">
      <w:pPr>
        <w:pStyle w:val="Ttulo3"/>
      </w:pPr>
      <w:bookmarkStart w:id="1896" w:name="_Toc21505903"/>
      <w:r>
        <w:t>Sistema desenvolvido</w:t>
      </w:r>
      <w:bookmarkEnd w:id="1896"/>
    </w:p>
    <w:p w14:paraId="042544A2" w14:textId="77777777" w:rsidR="000E3B98" w:rsidRDefault="000E3B98" w:rsidP="000E3B98"/>
    <w:p w14:paraId="24C6B692" w14:textId="70F835C0" w:rsidR="000E3B98" w:rsidRDefault="000E3B98" w:rsidP="000E3B98">
      <w:r>
        <w:t>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w:t>
      </w:r>
      <w:r w:rsidR="002C1B1C">
        <w:t>,</w:t>
      </w:r>
      <w:r>
        <w:t xml:space="preserve"> tendo em vista as diversas variáveis que compõem uma atividade, suas questões e sua execução. </w:t>
      </w:r>
      <w:del w:id="1897" w:author="Ryan Lemos" w:date="2019-10-07T09:07:00Z">
        <w:r w:rsidDel="00DC21E5">
          <w:delText xml:space="preserve"> </w:delText>
        </w:r>
      </w:del>
    </w:p>
    <w:p w14:paraId="7656CFF5" w14:textId="77777777" w:rsidR="000E3B98" w:rsidRPr="004C0224" w:rsidRDefault="000E3B98" w:rsidP="00596E44"/>
    <w:p w14:paraId="7B74F0CC" w14:textId="77777777" w:rsidR="003C127D" w:rsidDel="00DC21E5" w:rsidRDefault="003C127D" w:rsidP="003C127D">
      <w:pPr>
        <w:pStyle w:val="Ttulo4"/>
        <w:rPr>
          <w:del w:id="1898" w:author="Ryan Lemos" w:date="2019-10-07T09:06:00Z"/>
        </w:rPr>
      </w:pPr>
      <w:bookmarkStart w:id="1899" w:name="_Toc21505904"/>
      <w:r>
        <w:t>Professor</w:t>
      </w:r>
      <w:bookmarkEnd w:id="1899"/>
    </w:p>
    <w:p w14:paraId="5046B99F" w14:textId="77777777" w:rsidR="003C127D" w:rsidDel="00DC21E5" w:rsidRDefault="003C127D">
      <w:pPr>
        <w:pStyle w:val="Ttulo4"/>
        <w:rPr>
          <w:del w:id="1900" w:author="Ryan Lemos" w:date="2019-10-07T09:06:00Z"/>
        </w:rPr>
        <w:pPrChange w:id="1901" w:author="Ryan Lemos" w:date="2019-10-07T09:06:00Z">
          <w:pPr/>
        </w:pPrChange>
      </w:pPr>
      <w:bookmarkStart w:id="1902" w:name="_Toc21338792"/>
      <w:bookmarkStart w:id="1903" w:name="_Toc21505905"/>
      <w:bookmarkEnd w:id="1902"/>
      <w:bookmarkEnd w:id="1903"/>
    </w:p>
    <w:p w14:paraId="444BD7D0" w14:textId="19384F9F" w:rsidR="002D05BB" w:rsidDel="00DC21E5" w:rsidRDefault="008D6124">
      <w:pPr>
        <w:pStyle w:val="Ttulo4"/>
        <w:rPr>
          <w:del w:id="1904" w:author="Ryan Lemos" w:date="2019-10-07T09:06:00Z"/>
        </w:rPr>
        <w:pPrChange w:id="1905" w:author="Ryan Lemos" w:date="2019-10-07T09:06:00Z">
          <w:pPr/>
        </w:pPrChange>
      </w:pPr>
      <w:del w:id="1906" w:author="Ryan Lemos" w:date="2019-10-07T09:06:00Z">
        <w:r w:rsidDel="00DC21E5">
          <w:delText xml:space="preserve">A primeira estória definida para o segundo </w:delText>
        </w:r>
        <w:r w:rsidRPr="005B582B" w:rsidDel="00DC21E5">
          <w:rPr>
            <w:i/>
          </w:rPr>
          <w:delText>release</w:delText>
        </w:r>
        <w:r w:rsidDel="00DC21E5">
          <w:delText xml:space="preserve"> </w:delText>
        </w:r>
        <w:r w:rsidR="002D05BB" w:rsidDel="00DC21E5">
          <w:delText>se trata de uma característica que uma questão pode ter</w:delText>
        </w:r>
        <w:r w:rsidR="003C35EC" w:rsidDel="00DC21E5">
          <w:delText>,</w:delText>
        </w:r>
        <w:r w:rsidR="002D05BB" w:rsidDel="00DC21E5">
          <w:delText xml:space="preserve"> que diz respeito ao seu assunto, que aquela questão se refere. Essa estória pode ser identificada pela </w:delText>
        </w:r>
        <w:r w:rsidR="002D05BB" w:rsidRPr="00596E44" w:rsidDel="00DC21E5">
          <w:rPr>
            <w:highlight w:val="yellow"/>
          </w:rPr>
          <w:delText>figura X</w:delText>
        </w:r>
        <w:r w:rsidR="002D05BB" w:rsidDel="00DC21E5">
          <w:delText xml:space="preserve">. </w:delText>
        </w:r>
        <w:bookmarkStart w:id="1907" w:name="_Toc21338793"/>
        <w:bookmarkStart w:id="1908" w:name="_Toc21505906"/>
        <w:bookmarkEnd w:id="1907"/>
        <w:bookmarkEnd w:id="1908"/>
      </w:del>
    </w:p>
    <w:p w14:paraId="4BC630D3" w14:textId="205341E2" w:rsidR="008723DF" w:rsidDel="00DC21E5" w:rsidRDefault="008723DF">
      <w:pPr>
        <w:pStyle w:val="Ttulo4"/>
        <w:rPr>
          <w:del w:id="1909" w:author="Ryan Lemos" w:date="2019-10-07T09:06:00Z"/>
        </w:rPr>
        <w:pPrChange w:id="1910" w:author="Ryan Lemos" w:date="2019-10-07T09:06:00Z">
          <w:pPr>
            <w:ind w:firstLine="0"/>
            <w:jc w:val="center"/>
          </w:pPr>
        </w:pPrChange>
      </w:pPr>
      <w:bookmarkStart w:id="1911" w:name="_Toc21338794"/>
      <w:bookmarkStart w:id="1912" w:name="_Toc21505907"/>
      <w:bookmarkEnd w:id="1911"/>
      <w:bookmarkEnd w:id="1912"/>
    </w:p>
    <w:p w14:paraId="181E3A0E" w14:textId="6CBE6B5A" w:rsidR="00AA372A" w:rsidDel="00DC21E5" w:rsidRDefault="00515A53">
      <w:pPr>
        <w:pStyle w:val="Ttulo4"/>
        <w:rPr>
          <w:del w:id="1913" w:author="Ryan Lemos" w:date="2019-10-07T09:06:00Z"/>
        </w:rPr>
        <w:pPrChange w:id="1914" w:author="Ryan Lemos" w:date="2019-10-07T09:06:00Z">
          <w:pPr>
            <w:pStyle w:val="Legenda"/>
          </w:pPr>
        </w:pPrChange>
      </w:pPr>
      <w:del w:id="1915" w:author="Ryan Lemos" w:date="2019-10-07T09:06:00Z">
        <w:r w:rsidDel="00DC21E5">
          <w:delText xml:space="preserve">Quadro </w:delText>
        </w:r>
        <w:r w:rsidR="00681596" w:rsidDel="00DC21E5">
          <w:fldChar w:fldCharType="begin"/>
        </w:r>
        <w:r w:rsidR="00681596" w:rsidDel="00DC21E5">
          <w:delInstrText xml:space="preserve"> SEQ Quadro \* ARABIC </w:delInstrText>
        </w:r>
        <w:r w:rsidR="00681596" w:rsidDel="00DC21E5">
          <w:fldChar w:fldCharType="separate"/>
        </w:r>
        <w:r w:rsidR="00054B21" w:rsidDel="00DC21E5">
          <w:rPr>
            <w:noProof/>
          </w:rPr>
          <w:delText>24</w:delText>
        </w:r>
        <w:r w:rsidR="00681596" w:rsidDel="00DC21E5">
          <w:rPr>
            <w:noProof/>
          </w:rPr>
          <w:fldChar w:fldCharType="end"/>
        </w:r>
        <w:r w:rsidDel="00DC21E5">
          <w:delText xml:space="preserve"> </w:delText>
        </w:r>
        <w:r w:rsidRPr="009A5E3B" w:rsidDel="00DC21E5">
          <w:delText xml:space="preserve">- Estória </w:delText>
        </w:r>
        <w:r w:rsidDel="00DC21E5">
          <w:rPr>
            <w:noProof/>
          </w:rPr>
          <w:delText>de gestão de assuntos de questões</w:delText>
        </w:r>
        <w:bookmarkStart w:id="1916" w:name="_Toc21338795"/>
        <w:bookmarkStart w:id="1917" w:name="_Toc21505908"/>
        <w:bookmarkEnd w:id="1916"/>
        <w:bookmarkEnd w:id="1917"/>
      </w:del>
    </w:p>
    <w:p w14:paraId="2CA3123E" w14:textId="333F4B22" w:rsidR="00B224BF" w:rsidDel="00DC21E5" w:rsidRDefault="008723DF">
      <w:pPr>
        <w:pStyle w:val="Ttulo4"/>
        <w:rPr>
          <w:del w:id="1918" w:author="Ryan Lemos" w:date="2019-10-07T09:06:00Z"/>
        </w:rPr>
        <w:pPrChange w:id="1919" w:author="Ryan Lemos" w:date="2019-10-07T09:06:00Z">
          <w:pPr>
            <w:pStyle w:val="estrias"/>
          </w:pPr>
        </w:pPrChange>
      </w:pPr>
      <w:del w:id="1920" w:author="Ryan Lemos" w:date="2019-10-07T09:06:00Z">
        <w:r w:rsidDel="00DC21E5">
          <w:delText>Como professor desejo ser capaz de gerir os assuntos das questões.</w:delText>
        </w:r>
        <w:bookmarkStart w:id="1921" w:name="_Toc21338796"/>
        <w:bookmarkStart w:id="1922" w:name="_Toc21505909"/>
        <w:bookmarkEnd w:id="1921"/>
        <w:bookmarkEnd w:id="1922"/>
      </w:del>
    </w:p>
    <w:p w14:paraId="1983BEF1" w14:textId="1E322428" w:rsidR="008723DF" w:rsidDel="00DC21E5" w:rsidRDefault="008723DF">
      <w:pPr>
        <w:pStyle w:val="Ttulo4"/>
        <w:rPr>
          <w:del w:id="1923" w:author="Ryan Lemos" w:date="2019-10-07T09:06:00Z"/>
        </w:rPr>
        <w:pPrChange w:id="1924" w:author="Ryan Lemos" w:date="2019-10-07T09:06:00Z">
          <w:pPr>
            <w:pStyle w:val="estrias"/>
          </w:pPr>
        </w:pPrChange>
      </w:pPr>
      <w:bookmarkStart w:id="1925" w:name="_Toc21338797"/>
      <w:bookmarkStart w:id="1926" w:name="_Toc21505910"/>
      <w:bookmarkEnd w:id="1925"/>
      <w:bookmarkEnd w:id="1926"/>
    </w:p>
    <w:p w14:paraId="60928393" w14:textId="4E41605F" w:rsidR="008723DF" w:rsidRPr="00596E44" w:rsidDel="00DC21E5" w:rsidRDefault="008723DF">
      <w:pPr>
        <w:pStyle w:val="Ttulo4"/>
        <w:rPr>
          <w:del w:id="1927" w:author="Ryan Lemos" w:date="2019-10-07T09:06:00Z"/>
          <w:b/>
          <w:bCs/>
        </w:rPr>
        <w:pPrChange w:id="1928" w:author="Ryan Lemos" w:date="2019-10-07T09:06:00Z">
          <w:pPr>
            <w:pStyle w:val="estrias"/>
          </w:pPr>
        </w:pPrChange>
      </w:pPr>
      <w:del w:id="1929" w:author="Ryan Lemos" w:date="2019-10-07T09:06:00Z">
        <w:r w:rsidRPr="00596E44" w:rsidDel="00DC21E5">
          <w:rPr>
            <w:b/>
            <w:bCs/>
          </w:rPr>
          <w:delText>Restrição da estória:</w:delText>
        </w:r>
        <w:bookmarkStart w:id="1930" w:name="_Toc21338798"/>
        <w:bookmarkStart w:id="1931" w:name="_Toc21505911"/>
        <w:bookmarkEnd w:id="1930"/>
        <w:bookmarkEnd w:id="1931"/>
      </w:del>
    </w:p>
    <w:p w14:paraId="42D7411B" w14:textId="58C001A5" w:rsidR="008723DF" w:rsidDel="00DC21E5" w:rsidRDefault="008723DF">
      <w:pPr>
        <w:pStyle w:val="Ttulo4"/>
        <w:rPr>
          <w:del w:id="1932" w:author="Ryan Lemos" w:date="2019-10-07T09:06:00Z"/>
        </w:rPr>
        <w:pPrChange w:id="1933" w:author="Ryan Lemos" w:date="2019-10-07T09:06:00Z">
          <w:pPr>
            <w:pStyle w:val="estrias"/>
            <w:numPr>
              <w:numId w:val="21"/>
            </w:numPr>
            <w:ind w:left="3196" w:hanging="360"/>
          </w:pPr>
        </w:pPrChange>
      </w:pPr>
      <w:del w:id="1934" w:author="Ryan Lemos" w:date="2019-10-07T09:06:00Z">
        <w:r w:rsidDel="00DC21E5">
          <w:delText>O professor não deve ser capaz de excluir um assunto, caso esse assunto esteja atrelado a uma questão.</w:delText>
        </w:r>
        <w:bookmarkStart w:id="1935" w:name="_Toc21338799"/>
        <w:bookmarkStart w:id="1936" w:name="_Toc21505912"/>
        <w:bookmarkEnd w:id="1935"/>
        <w:bookmarkEnd w:id="1936"/>
      </w:del>
    </w:p>
    <w:p w14:paraId="06FF9989" w14:textId="590C0B27" w:rsidR="002D05BB" w:rsidDel="00DC21E5" w:rsidRDefault="002D05BB">
      <w:pPr>
        <w:pStyle w:val="Ttulo4"/>
        <w:rPr>
          <w:del w:id="1937" w:author="Ryan Lemos" w:date="2019-10-07T09:06:00Z"/>
        </w:rPr>
        <w:pPrChange w:id="1938" w:author="Ryan Lemos" w:date="2019-10-07T09:06:00Z">
          <w:pPr>
            <w:ind w:firstLine="0"/>
            <w:jc w:val="center"/>
          </w:pPr>
        </w:pPrChange>
      </w:pPr>
      <w:bookmarkStart w:id="1939" w:name="_Toc21338800"/>
      <w:bookmarkStart w:id="1940" w:name="_Toc21505913"/>
      <w:bookmarkEnd w:id="1939"/>
      <w:bookmarkEnd w:id="1940"/>
    </w:p>
    <w:p w14:paraId="16B1DB6A" w14:textId="3E14CCCE" w:rsidR="00B224BF" w:rsidDel="00DC21E5" w:rsidRDefault="00B224BF">
      <w:pPr>
        <w:pStyle w:val="Ttulo4"/>
        <w:rPr>
          <w:del w:id="1941" w:author="Ryan Lemos" w:date="2019-10-07T09:06:00Z"/>
        </w:rPr>
        <w:pPrChange w:id="1942" w:author="Ryan Lemos" w:date="2019-10-07T09:06:00Z">
          <w:pPr>
            <w:ind w:firstLine="0"/>
            <w:jc w:val="center"/>
          </w:pPr>
        </w:pPrChange>
      </w:pPr>
      <w:bookmarkStart w:id="1943" w:name="_Toc21338801"/>
      <w:bookmarkStart w:id="1944" w:name="_Toc21505914"/>
      <w:bookmarkEnd w:id="1943"/>
      <w:bookmarkEnd w:id="1944"/>
    </w:p>
    <w:p w14:paraId="372C330C" w14:textId="6339509D" w:rsidR="007169BE" w:rsidDel="00DC21E5" w:rsidRDefault="00C0541F">
      <w:pPr>
        <w:pStyle w:val="Ttulo4"/>
        <w:rPr>
          <w:del w:id="1945" w:author="Ryan Lemos" w:date="2019-10-07T09:06:00Z"/>
        </w:rPr>
        <w:pPrChange w:id="1946" w:author="Ryan Lemos" w:date="2019-10-07T09:06:00Z">
          <w:pPr/>
        </w:pPrChange>
      </w:pPr>
      <w:del w:id="1947" w:author="Ryan Lemos" w:date="2019-10-07T09:06:00Z">
        <w:r w:rsidDel="00DC21E5">
          <w:delText xml:space="preserve">Como descrito na </w:delText>
        </w:r>
        <w:r w:rsidRPr="00596E44" w:rsidDel="00DC21E5">
          <w:rPr>
            <w:highlight w:val="yellow"/>
          </w:rPr>
          <w:delText>figura X</w:delText>
        </w:r>
        <w:r w:rsidDel="00DC21E5">
          <w:delText xml:space="preserve"> essa estória apresenta algumas restrições. Uma delas serve para barrar o professor em caso de tentativa de exclusão de um assunto que já pertença a uma questão. Isso serve para evitar inconsistências. </w:delText>
        </w:r>
        <w:r w:rsidR="003C35EC" w:rsidDel="00DC21E5">
          <w:delText>O</w:delText>
        </w:r>
        <w:r w:rsidDel="00DC21E5">
          <w:delText xml:space="preserve"> sistema est</w:delText>
        </w:r>
        <w:r w:rsidR="003C35EC" w:rsidDel="00DC21E5">
          <w:delText>á</w:delText>
        </w:r>
        <w:r w:rsidDel="00DC21E5">
          <w:delText xml:space="preserve"> utilizando um recurso do </w:delText>
        </w:r>
        <w:r w:rsidRPr="005B582B" w:rsidDel="00DC21E5">
          <w:rPr>
            <w:i/>
          </w:rPr>
          <w:delText>framework</w:delText>
        </w:r>
        <w:r w:rsidDel="00DC21E5">
          <w:delText xml:space="preserve"> Laravel, chamado </w:delText>
        </w:r>
        <w:r w:rsidRPr="00596E44" w:rsidDel="00DC21E5">
          <w:rPr>
            <w:i/>
          </w:rPr>
          <w:delText>soft</w:delText>
        </w:r>
        <w:r w:rsidDel="00DC21E5">
          <w:delText xml:space="preserve"> </w:delText>
        </w:r>
        <w:r w:rsidRPr="00596E44" w:rsidDel="00DC21E5">
          <w:rPr>
            <w:i/>
          </w:rPr>
          <w:delText>deletes</w:delText>
        </w:r>
        <w:r w:rsidDel="00DC21E5">
          <w:delText>, que evita a exclusão definitiva de um registro</w:delText>
        </w:r>
        <w:r w:rsidR="003C35EC" w:rsidDel="00DC21E5">
          <w:delText>, sendo que e</w:delText>
        </w:r>
        <w:r w:rsidDel="00DC21E5">
          <w:delText>sse recurso funciona adicionando uma coluna na tabela denominada ‘</w:delText>
        </w:r>
        <w:r w:rsidRPr="00596E44" w:rsidDel="00DC21E5">
          <w:rPr>
            <w:i/>
          </w:rPr>
          <w:delText>deleted_at</w:delText>
        </w:r>
        <w:r w:rsidDel="00DC21E5">
          <w:rPr>
            <w:i/>
          </w:rPr>
          <w:delText xml:space="preserve">’, </w:delText>
        </w:r>
        <w:r w:rsidDel="00DC21E5">
          <w:delText>que indica a data em que o registro foi excluído. Assim</w:delText>
        </w:r>
        <w:r w:rsidR="003C35EC" w:rsidDel="00DC21E5">
          <w:delText>,</w:delText>
        </w:r>
        <w:r w:rsidDel="00DC21E5">
          <w:delText xml:space="preserve"> nas buscas pelo registro</w:delText>
        </w:r>
        <w:r w:rsidR="003C35EC" w:rsidDel="00DC21E5">
          <w:delText>,</w:delText>
        </w:r>
        <w:r w:rsidDel="00DC21E5">
          <w:delText xml:space="preserve"> o Laravel ignora os registros que apresent</w:delText>
        </w:r>
        <w:r w:rsidR="003C35EC" w:rsidDel="00DC21E5">
          <w:delText>a</w:delText>
        </w:r>
        <w:r w:rsidDel="00DC21E5">
          <w:delText xml:space="preserve">m essa coluna com um valor diferente de nulo. Porém esse recurso no sistema está sendo utilizado de maneira a evitar a exclusão definitiva de registros importantes. Assim decidiu-se pelo bloqueio do botão </w:delText>
        </w:r>
        <w:r w:rsidR="007169BE" w:rsidDel="00DC21E5">
          <w:delText>de exclusão, conforme visto na</w:delText>
        </w:r>
        <w:r w:rsidR="00780414" w:rsidDel="00DC21E5">
          <w:delText xml:space="preserve"> </w:delText>
        </w:r>
        <w:r w:rsidR="00780414" w:rsidDel="00DC21E5">
          <w:fldChar w:fldCharType="begin"/>
        </w:r>
        <w:r w:rsidR="00780414" w:rsidDel="00DC21E5">
          <w:delInstrText xml:space="preserve"> REF _Ref20052567 \h </w:delInstrText>
        </w:r>
        <w:r w:rsidR="00780414" w:rsidDel="00DC21E5">
          <w:fldChar w:fldCharType="separate"/>
        </w:r>
        <w:r w:rsidR="00054B21" w:rsidDel="00DC21E5">
          <w:delText xml:space="preserve">Figura </w:delText>
        </w:r>
        <w:r w:rsidR="00054B21" w:rsidDel="00DC21E5">
          <w:rPr>
            <w:noProof/>
          </w:rPr>
          <w:delText>88</w:delText>
        </w:r>
        <w:r w:rsidR="00780414" w:rsidDel="00DC21E5">
          <w:fldChar w:fldCharType="end"/>
        </w:r>
        <w:r w:rsidR="007169BE" w:rsidDel="00DC21E5">
          <w:delText>, para evitar que questões cadastradas possam trazer consigo assuntos que já foram excluídos.</w:delText>
        </w:r>
        <w:bookmarkStart w:id="1948" w:name="_Toc21338802"/>
        <w:bookmarkStart w:id="1949" w:name="_Toc21505915"/>
        <w:bookmarkEnd w:id="1948"/>
        <w:bookmarkEnd w:id="1949"/>
      </w:del>
    </w:p>
    <w:p w14:paraId="61689EE8" w14:textId="499A862C" w:rsidR="00B965E2" w:rsidDel="00DC21E5" w:rsidRDefault="000638D6">
      <w:pPr>
        <w:pStyle w:val="Ttulo4"/>
        <w:rPr>
          <w:del w:id="1950" w:author="Ryan Lemos" w:date="2019-10-07T09:06:00Z"/>
        </w:rPr>
        <w:pPrChange w:id="1951" w:author="Ryan Lemos" w:date="2019-10-07T09:06:00Z">
          <w:pPr>
            <w:ind w:firstLine="0"/>
            <w:jc w:val="center"/>
          </w:pPr>
        </w:pPrChange>
      </w:pPr>
      <w:del w:id="1952" w:author="Ryan Lemos" w:date="2019-10-07T09:06:00Z">
        <w:r w:rsidRPr="000638D6" w:rsidDel="00DC21E5">
          <w:rPr>
            <w:noProof/>
          </w:rPr>
          <w:delText xml:space="preserve"> </w:delText>
        </w:r>
        <w:bookmarkStart w:id="1953" w:name="_Toc21338803"/>
        <w:bookmarkStart w:id="1954" w:name="_Toc21505916"/>
        <w:bookmarkEnd w:id="1953"/>
        <w:bookmarkEnd w:id="1954"/>
      </w:del>
    </w:p>
    <w:p w14:paraId="05A50D1E" w14:textId="17F3BCEA" w:rsidR="00B965E2" w:rsidDel="00DC21E5" w:rsidRDefault="00B965E2">
      <w:pPr>
        <w:pStyle w:val="Ttulo4"/>
        <w:rPr>
          <w:del w:id="1955" w:author="Ryan Lemos" w:date="2019-10-07T09:06:00Z"/>
        </w:rPr>
        <w:pPrChange w:id="1956" w:author="Ryan Lemos" w:date="2019-10-07T09:06:00Z">
          <w:pPr>
            <w:pStyle w:val="Legenda"/>
            <w:keepNext/>
          </w:pPr>
        </w:pPrChange>
      </w:pPr>
      <w:bookmarkStart w:id="1957" w:name="_Ref20052567"/>
      <w:del w:id="1958" w:author="Ryan Lemos" w:date="2019-10-07T09:06:00Z">
        <w:r w:rsidDel="00DC21E5">
          <w:delText xml:space="preserve">Figura </w:delText>
        </w:r>
        <w:r w:rsidR="00681596" w:rsidDel="00DC21E5">
          <w:fldChar w:fldCharType="begin"/>
        </w:r>
        <w:r w:rsidR="00681596" w:rsidDel="00DC21E5">
          <w:delInstrText xml:space="preserve"> SEQ Figura \* ARABIC </w:delInstrText>
        </w:r>
        <w:r w:rsidR="00681596" w:rsidDel="00DC21E5">
          <w:fldChar w:fldCharType="separate"/>
        </w:r>
        <w:r w:rsidR="00D343FF" w:rsidDel="00DC21E5">
          <w:rPr>
            <w:noProof/>
          </w:rPr>
          <w:delText>88</w:delText>
        </w:r>
        <w:r w:rsidR="00681596" w:rsidDel="00DC21E5">
          <w:rPr>
            <w:noProof/>
          </w:rPr>
          <w:fldChar w:fldCharType="end"/>
        </w:r>
        <w:bookmarkEnd w:id="1957"/>
        <w:r w:rsidDel="00DC21E5">
          <w:delText xml:space="preserve"> - Tela de listagem dos assuntos</w:delText>
        </w:r>
        <w:bookmarkStart w:id="1959" w:name="_Toc21338804"/>
        <w:bookmarkStart w:id="1960" w:name="_Toc21505917"/>
        <w:bookmarkEnd w:id="1959"/>
        <w:bookmarkEnd w:id="1960"/>
      </w:del>
    </w:p>
    <w:p w14:paraId="35AF330B" w14:textId="46E4BED6" w:rsidR="007169BE" w:rsidRDefault="000638D6">
      <w:pPr>
        <w:pStyle w:val="Ttulo4"/>
        <w:pPrChange w:id="1961" w:author="Ryan Lemos" w:date="2019-10-07T09:06:00Z">
          <w:pPr>
            <w:ind w:firstLine="0"/>
            <w:jc w:val="center"/>
          </w:pPr>
        </w:pPrChange>
      </w:pPr>
      <w:del w:id="1962" w:author="Ryan Lemos" w:date="2019-10-07T09:06:00Z">
        <w:r w:rsidDel="00DC21E5">
          <w:rPr>
            <w:noProof/>
          </w:rPr>
          <w:drawing>
            <wp:inline distT="0" distB="0" distL="0" distR="0" wp14:anchorId="46A5254E" wp14:editId="5079E12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7837" cy="4075182"/>
                      </a:xfrm>
                      <a:prstGeom prst="rect">
                        <a:avLst/>
                      </a:prstGeom>
                    </pic:spPr>
                  </pic:pic>
                </a:graphicData>
              </a:graphic>
            </wp:inline>
          </w:drawing>
        </w:r>
      </w:del>
      <w:bookmarkStart w:id="1963" w:name="_Toc21505918"/>
      <w:bookmarkEnd w:id="1963"/>
    </w:p>
    <w:p w14:paraId="708CA3EB" w14:textId="77777777" w:rsidR="0049723A" w:rsidRDefault="0049723A" w:rsidP="005B582B">
      <w:pPr>
        <w:ind w:firstLine="0"/>
      </w:pPr>
    </w:p>
    <w:p w14:paraId="5E796E46" w14:textId="56777E2B" w:rsidR="0049723A" w:rsidRDefault="00DC21E5" w:rsidP="0049723A">
      <w:ins w:id="1964" w:author="Ryan Lemos" w:date="2019-10-07T09:07:00Z">
        <w:r>
          <w:t xml:space="preserve">A primeira estória definida para o segundo </w:t>
        </w:r>
        <w:r w:rsidRPr="005B582B">
          <w:rPr>
            <w:i/>
            <w:iCs/>
          </w:rPr>
          <w:t>release</w:t>
        </w:r>
      </w:ins>
      <w:del w:id="1965" w:author="Ryan Lemos" w:date="2019-10-07T09:07:00Z">
        <w:r w:rsidR="00894804" w:rsidDel="00DC21E5">
          <w:delText>A estória seguinte</w:delText>
        </w:r>
      </w:del>
      <w:r w:rsidR="00894804">
        <w:t xml:space="preserv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011325EE" w14:textId="3AD9D173" w:rsidR="00FE4DD4" w:rsidRDefault="00FE4DD4" w:rsidP="00FE4DD4">
      <w:pPr>
        <w:ind w:firstLine="0"/>
        <w:jc w:val="center"/>
      </w:pPr>
    </w:p>
    <w:p w14:paraId="514505EA" w14:textId="0B78D26D"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1966" w:author="Ryan Lemos" w:date="2019-10-09T09:44:00Z">
        <w:r w:rsidR="00511CE0">
          <w:rPr>
            <w:noProof/>
          </w:rPr>
          <w:t>24</w:t>
        </w:r>
      </w:ins>
      <w:del w:id="1967" w:author="Ryan Lemos" w:date="2019-10-07T11:05:00Z">
        <w:r w:rsidR="00054B21" w:rsidDel="00EA672B">
          <w:rPr>
            <w:noProof/>
          </w:rPr>
          <w:delText>25</w:delText>
        </w:r>
      </w:del>
      <w:r w:rsidR="002D50FD">
        <w:rPr>
          <w:noProof/>
        </w:rPr>
        <w:fldChar w:fldCharType="end"/>
      </w:r>
      <w:r w:rsidRPr="00FF15EE">
        <w:t xml:space="preserve"> - Estória de </w:t>
      </w:r>
      <w:r>
        <w:t>criação de questões</w:t>
      </w:r>
    </w:p>
    <w:p w14:paraId="3D34DE30" w14:textId="77777777"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28FF6EDB" w:rsidR="00EB7BBD" w:rsidRDefault="00EB7BBD" w:rsidP="00596E44">
      <w:pPr>
        <w:pStyle w:val="estrias"/>
        <w:numPr>
          <w:ilvl w:val="0"/>
          <w:numId w:val="20"/>
        </w:numPr>
      </w:pPr>
      <w:r>
        <w:t>Uma questão pode ser discursiva</w:t>
      </w:r>
      <w:r w:rsidR="003C35EC">
        <w:t xml:space="preserve"> (aberta)</w:t>
      </w:r>
      <w:r>
        <w:t xml:space="preserve"> ou de marcar</w:t>
      </w:r>
      <w:r w:rsidR="003C35EC">
        <w:t xml:space="preserve"> (fechada)</w:t>
      </w:r>
      <w:r>
        <w:t>.</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lastRenderedPageBreak/>
        <w:t>Cada questão pode ter um ou mais assuntos.</w:t>
      </w:r>
    </w:p>
    <w:p w14:paraId="752D65B3" w14:textId="77777777" w:rsidR="00705B26" w:rsidRDefault="00705B26" w:rsidP="00596E44">
      <w:pPr>
        <w:ind w:firstLine="0"/>
        <w:jc w:val="center"/>
      </w:pPr>
    </w:p>
    <w:p w14:paraId="69A36C2D" w14:textId="34426CDE" w:rsidR="00D54A70" w:rsidRDefault="003C35EC" w:rsidP="00D54A70">
      <w:r>
        <w:t>O professor deve identificar todos os atributos pertinentes à questão, d</w:t>
      </w:r>
      <w:r w:rsidR="00D54A70">
        <w:t>esde a indicação se é discursiva ou não, se o professor quer disponibilizá-la para outros professores utilizarem em suas atividades, o nível (ou ano do aluno), dificuldade e tipo da questão (que é dividido em questões de fala, escuta, leitura e escrita)</w:t>
      </w:r>
      <w:r>
        <w:t xml:space="preserve">, </w:t>
      </w:r>
      <w:r w:rsidR="00D54A70">
        <w:t>itens de apoio a resolução</w:t>
      </w:r>
      <w:r w:rsidR="00467D55">
        <w:t xml:space="preserve"> e o seu assunto</w:t>
      </w:r>
      <w:r w:rsidR="00D54A70">
        <w:t>.</w:t>
      </w:r>
    </w:p>
    <w:p w14:paraId="3D79E6C5" w14:textId="6D8008B2" w:rsidR="00D54A70" w:rsidRDefault="00D54A70" w:rsidP="00D54A70">
      <w:r>
        <w:t xml:space="preserve">Pelo fato de ser um processo </w:t>
      </w:r>
      <w:r w:rsidR="00467D55">
        <w:t>com um número grande</w:t>
      </w:r>
      <w:r w:rsidR="00893103">
        <w:t xml:space="preserve"> de entradas do usuário decidiu-se por dividir o processo de cadastro em etapas</w:t>
      </w:r>
      <w:r w:rsidR="003C35EC">
        <w:t>,</w:t>
      </w:r>
      <w:r w:rsidR="00893103">
        <w:t xml:space="preserve">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w:t>
      </w:r>
      <w:r w:rsidR="003C35EC">
        <w:t xml:space="preserve">e </w:t>
      </w:r>
      <w:r w:rsidR="00893103">
        <w:t>por último se tem a etapa dos itens de apoio.</w:t>
      </w:r>
    </w:p>
    <w:p w14:paraId="0896E70A" w14:textId="7E1EE26C" w:rsidR="00893103" w:rsidRDefault="00893103" w:rsidP="00D54A70">
      <w:r>
        <w:t xml:space="preserve">A </w:t>
      </w:r>
      <w:r w:rsidR="00780414">
        <w:fldChar w:fldCharType="begin"/>
      </w:r>
      <w:r w:rsidR="00780414">
        <w:instrText xml:space="preserve"> REF _Ref20052591 \h </w:instrText>
      </w:r>
      <w:r w:rsidR="00780414">
        <w:fldChar w:fldCharType="separate"/>
      </w:r>
      <w:ins w:id="1968" w:author="Ryan Lemos" w:date="2019-10-09T09:44:00Z">
        <w:r w:rsidR="00511CE0">
          <w:t xml:space="preserve">Figura </w:t>
        </w:r>
        <w:r w:rsidR="00511CE0">
          <w:rPr>
            <w:noProof/>
          </w:rPr>
          <w:t>86</w:t>
        </w:r>
        <w:r w:rsidR="00511CE0" w:rsidDel="00EA672B">
          <w:rPr>
            <w:noProof/>
          </w:rPr>
          <w:t>89</w:t>
        </w:r>
      </w:ins>
      <w:del w:id="1969" w:author="Ryan Lemos" w:date="2019-10-07T11:05:00Z">
        <w:r w:rsidR="00054B21" w:rsidDel="00EA672B">
          <w:delText xml:space="preserve">Figura </w:delText>
        </w:r>
        <w:r w:rsidR="00054B21" w:rsidDel="00EA672B">
          <w:rPr>
            <w:noProof/>
          </w:rPr>
          <w:delText>89</w:delText>
        </w:r>
      </w:del>
      <w:r w:rsidR="00780414">
        <w:fldChar w:fldCharType="end"/>
      </w:r>
      <w:r w:rsidR="00780414">
        <w:t xml:space="preserve"> </w:t>
      </w:r>
      <w:r>
        <w:t>se refere a primeira etapa que se dá pela escolha dos assuntos.</w:t>
      </w:r>
      <w:r w:rsidR="00B77D37">
        <w:t xml:space="preserve"> Foi utilizad</w:t>
      </w:r>
      <w:r w:rsidR="003C35EC">
        <w:t>a</w:t>
      </w:r>
      <w:r w:rsidR="00B77D37">
        <w:t xml:space="preserve">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w:t>
      </w:r>
      <w:r w:rsidR="003C35EC">
        <w:t>,</w:t>
      </w:r>
      <w:r w:rsidR="00B77D37">
        <w:t xml:space="preserve"> ele aparecerá na lista de assuntos disponíveis, bastando clica</w:t>
      </w:r>
      <w:r w:rsidR="00EA685B">
        <w:t>r</w:t>
      </w:r>
      <w:r w:rsidR="00B77D37">
        <w:t xml:space="preserve"> sobre o assunto</w:t>
      </w:r>
      <w:r w:rsidR="00EA685B">
        <w:t>. Caso o assunto escolhido não esteja presente na base de dados</w:t>
      </w:r>
      <w:r w:rsidR="003C35EC">
        <w:t>,</w:t>
      </w:r>
      <w:r w:rsidR="00EA685B">
        <w:t xml:space="preserve"> o professor pode inseri-lo</w:t>
      </w:r>
      <w:r w:rsidR="003C35EC">
        <w:t>,</w:t>
      </w:r>
      <w:r w:rsidR="00EA685B">
        <w:t xml:space="preserve"> digitando-o e pressionando a tecla </w:t>
      </w:r>
      <w:proofErr w:type="spellStart"/>
      <w:r w:rsidR="00EA685B" w:rsidRPr="00596E44">
        <w:rPr>
          <w:i/>
        </w:rPr>
        <w:t>enter</w:t>
      </w:r>
      <w:proofErr w:type="spellEnd"/>
      <w:r w:rsidR="00EA685B">
        <w:t xml:space="preserve"> para adicioná-lo a atividade</w:t>
      </w:r>
      <w:r w:rsidR="003C35EC">
        <w:t>,</w:t>
      </w:r>
      <w:r w:rsidR="00EA685B">
        <w:t xml:space="preserve"> e</w:t>
      </w:r>
      <w:r w:rsidR="003C35EC">
        <w:t>,</w:t>
      </w:r>
      <w:r w:rsidR="00EA685B">
        <w:t xml:space="preserve"> por conseguinte</w:t>
      </w:r>
      <w:r w:rsidR="003C35EC">
        <w:t>,</w:t>
      </w:r>
      <w:r w:rsidR="00EA685B">
        <w:t xml:space="preserve"> inclui-lo na base de dados. </w:t>
      </w:r>
    </w:p>
    <w:p w14:paraId="202A2B73" w14:textId="77777777" w:rsidR="00B224BF" w:rsidRDefault="00B224BF" w:rsidP="00D54A70"/>
    <w:p w14:paraId="047C17E5" w14:textId="5CE595D8" w:rsidR="00B965E2" w:rsidRDefault="00B965E2" w:rsidP="00B70A30">
      <w:pPr>
        <w:pStyle w:val="Legenda"/>
        <w:keepNext/>
      </w:pPr>
      <w:bookmarkStart w:id="1970" w:name="_Ref20052591"/>
      <w:r>
        <w:t xml:space="preserve">Figura </w:t>
      </w:r>
      <w:r w:rsidR="002D50FD">
        <w:fldChar w:fldCharType="begin"/>
      </w:r>
      <w:r w:rsidR="002D50FD">
        <w:instrText xml:space="preserve"> SEQ Figura \* ARABIC </w:instrText>
      </w:r>
      <w:r w:rsidR="002D50FD">
        <w:fldChar w:fldCharType="separate"/>
      </w:r>
      <w:ins w:id="1971" w:author="Ryan Lemos" w:date="2019-10-09T09:44:00Z">
        <w:r w:rsidR="00511CE0">
          <w:rPr>
            <w:noProof/>
          </w:rPr>
          <w:t>86</w:t>
        </w:r>
      </w:ins>
      <w:del w:id="1972" w:author="Ryan Lemos" w:date="2019-10-07T11:05:00Z">
        <w:r w:rsidR="00D343FF" w:rsidDel="00EA672B">
          <w:rPr>
            <w:noProof/>
          </w:rPr>
          <w:delText>89</w:delText>
        </w:r>
      </w:del>
      <w:r w:rsidR="002D50FD">
        <w:rPr>
          <w:noProof/>
        </w:rPr>
        <w:fldChar w:fldCharType="end"/>
      </w:r>
      <w:bookmarkEnd w:id="1970"/>
      <w:r>
        <w:t xml:space="preserve"> - Tela da primeira etapa de cadastro de uma questão</w:t>
      </w:r>
    </w:p>
    <w:p w14:paraId="0CD192D4" w14:textId="7FBFD5C3" w:rsidR="004C0224" w:rsidRDefault="00C6685B">
      <w:pPr>
        <w:ind w:firstLine="0"/>
        <w:jc w:val="center"/>
      </w:pPr>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2522220"/>
                    </a:xfrm>
                    <a:prstGeom prst="rect">
                      <a:avLst/>
                    </a:prstGeom>
                  </pic:spPr>
                </pic:pic>
              </a:graphicData>
            </a:graphic>
          </wp:inline>
        </w:drawing>
      </w:r>
    </w:p>
    <w:p w14:paraId="5EFA7D65" w14:textId="77777777" w:rsidR="004C0224" w:rsidRDefault="004C0224" w:rsidP="004C0224"/>
    <w:p w14:paraId="6229E73D" w14:textId="2717A9EC" w:rsidR="004C0224" w:rsidRDefault="004C0224">
      <w:r>
        <w:lastRenderedPageBreak/>
        <w:t xml:space="preserve">Já a </w:t>
      </w:r>
      <w:r w:rsidR="00780414">
        <w:fldChar w:fldCharType="begin"/>
      </w:r>
      <w:r w:rsidR="00780414">
        <w:instrText xml:space="preserve"> REF _Ref20052605 \h </w:instrText>
      </w:r>
      <w:r w:rsidR="00780414">
        <w:fldChar w:fldCharType="separate"/>
      </w:r>
      <w:ins w:id="1973" w:author="Ryan Lemos" w:date="2019-10-09T09:44:00Z">
        <w:r w:rsidR="00511CE0">
          <w:t xml:space="preserve">Figura </w:t>
        </w:r>
        <w:r w:rsidR="00511CE0">
          <w:rPr>
            <w:noProof/>
          </w:rPr>
          <w:t>87</w:t>
        </w:r>
        <w:r w:rsidR="00511CE0" w:rsidDel="00EA672B">
          <w:rPr>
            <w:noProof/>
          </w:rPr>
          <w:t>90</w:t>
        </w:r>
      </w:ins>
      <w:del w:id="1974" w:author="Ryan Lemos" w:date="2019-10-07T11:05:00Z">
        <w:r w:rsidR="00054B21" w:rsidDel="00EA672B">
          <w:delText xml:space="preserve">Figura </w:delText>
        </w:r>
        <w:r w:rsidR="00054B21" w:rsidDel="00EA672B">
          <w:rPr>
            <w:noProof/>
          </w:rPr>
          <w:delText>90</w:delText>
        </w:r>
      </w:del>
      <w:r w:rsidR="00780414">
        <w:fldChar w:fldCharType="end"/>
      </w:r>
      <w:r w:rsidR="00780414">
        <w:t xml:space="preserve"> </w:t>
      </w:r>
      <w:r>
        <w:t>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w:t>
      </w:r>
      <w:r w:rsidR="00F62986">
        <w:t>,</w:t>
      </w:r>
      <w:r>
        <w:t xml:space="preserve"> contendo as instruções de preenchimento daquela etapa em específico.</w:t>
      </w:r>
      <w:r w:rsidR="00C00F6E">
        <w:t xml:space="preserve"> Para criar o elemento de edição de texto</w:t>
      </w:r>
      <w:r w:rsidR="00F62986">
        <w:t>,</w:t>
      </w:r>
      <w:r w:rsidR="00C00F6E">
        <w:t xml:space="preserve"> presente no campo questão</w:t>
      </w:r>
      <w:r w:rsidR="00F62986">
        <w:t>,</w:t>
      </w:r>
      <w:r w:rsidR="00C00F6E">
        <w:t xml:space="preserve"> foi </w:t>
      </w:r>
      <w:r w:rsidR="00F62986">
        <w:t xml:space="preserve">usado </w:t>
      </w:r>
      <w:r w:rsidR="00C00F6E">
        <w:t xml:space="preserve">um </w:t>
      </w:r>
      <w:r w:rsidR="00C00F6E" w:rsidRPr="005B582B">
        <w:rPr>
          <w:i/>
          <w:iCs/>
        </w:rPr>
        <w:t>plug</w:t>
      </w:r>
      <w:r w:rsidR="00F62986" w:rsidRPr="005B582B">
        <w:rPr>
          <w:i/>
          <w:iCs/>
        </w:rPr>
        <w:t>-</w:t>
      </w:r>
      <w:r w:rsidR="00C00F6E" w:rsidRPr="005B582B">
        <w:rPr>
          <w:i/>
          <w:iCs/>
        </w:rPr>
        <w:t>in</w:t>
      </w:r>
      <w:r w:rsidR="00C00F6E">
        <w:t xml:space="preserve">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w:t>
      </w:r>
      <w:commentRangeStart w:id="1975"/>
      <w:r w:rsidR="00C00F6E">
        <w:t>CKEDITOR</w:t>
      </w:r>
      <w:commentRangeEnd w:id="1975"/>
      <w:r w:rsidR="00027C62">
        <w:rPr>
          <w:rStyle w:val="Refdecomentrio"/>
        </w:rPr>
        <w:commentReference w:id="1975"/>
      </w:r>
      <w:r w:rsidR="00C00F6E">
        <w:t>, 2019).</w:t>
      </w:r>
    </w:p>
    <w:p w14:paraId="6386A08D" w14:textId="3304BB91" w:rsidR="00B965E2" w:rsidRDefault="00B965E2" w:rsidP="00B70A30">
      <w:pPr>
        <w:pStyle w:val="Legenda"/>
        <w:keepNext/>
      </w:pPr>
      <w:bookmarkStart w:id="1976" w:name="_Ref20052605"/>
      <w:r>
        <w:t xml:space="preserve">Figura </w:t>
      </w:r>
      <w:r w:rsidR="002D50FD">
        <w:fldChar w:fldCharType="begin"/>
      </w:r>
      <w:r w:rsidR="002D50FD">
        <w:instrText xml:space="preserve"> SEQ Figura \* ARABIC </w:instrText>
      </w:r>
      <w:r w:rsidR="002D50FD">
        <w:fldChar w:fldCharType="separate"/>
      </w:r>
      <w:ins w:id="1977" w:author="Ryan Lemos" w:date="2019-10-09T09:44:00Z">
        <w:r w:rsidR="00511CE0">
          <w:rPr>
            <w:noProof/>
          </w:rPr>
          <w:t>87</w:t>
        </w:r>
      </w:ins>
      <w:del w:id="1978" w:author="Ryan Lemos" w:date="2019-10-07T11:05:00Z">
        <w:r w:rsidR="00D343FF" w:rsidDel="00EA672B">
          <w:rPr>
            <w:noProof/>
          </w:rPr>
          <w:delText>90</w:delText>
        </w:r>
      </w:del>
      <w:r w:rsidR="002D50FD">
        <w:rPr>
          <w:noProof/>
        </w:rPr>
        <w:fldChar w:fldCharType="end"/>
      </w:r>
      <w:bookmarkEnd w:id="1976"/>
      <w:r>
        <w:t xml:space="preserve"> - </w:t>
      </w:r>
      <w:r w:rsidRPr="003E60B6">
        <w:t xml:space="preserve">Tela da </w:t>
      </w:r>
      <w:r>
        <w:t>segunda</w:t>
      </w:r>
      <w:r w:rsidRPr="003E60B6">
        <w:t xml:space="preserve"> etapa de cadastro de uma questão</w:t>
      </w:r>
    </w:p>
    <w:p w14:paraId="7C98EA45" w14:textId="33F78B03" w:rsidR="004C0224" w:rsidRDefault="00C6685B">
      <w:pPr>
        <w:ind w:firstLine="0"/>
        <w:jc w:val="center"/>
      </w:pPr>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4275455"/>
                    </a:xfrm>
                    <a:prstGeom prst="rect">
                      <a:avLst/>
                    </a:prstGeom>
                  </pic:spPr>
                </pic:pic>
              </a:graphicData>
            </a:graphic>
          </wp:inline>
        </w:drawing>
      </w:r>
    </w:p>
    <w:p w14:paraId="1160547A" w14:textId="77777777" w:rsidR="004C0224" w:rsidRDefault="004C0224" w:rsidP="004C0224"/>
    <w:p w14:paraId="37958617" w14:textId="255C4FC3" w:rsidR="004C0224" w:rsidRDefault="004C0224" w:rsidP="00596E44">
      <w:r>
        <w:t>Caso a questão seja de marcar</w:t>
      </w:r>
      <w:r w:rsidR="00AB3C4D">
        <w:t>,</w:t>
      </w:r>
      <w:r>
        <w:t xml:space="preserve"> a terceira etapa fica disponível, conforme visto na</w:t>
      </w:r>
      <w:r w:rsidR="00780414">
        <w:t xml:space="preserve"> </w:t>
      </w:r>
      <w:r w:rsidR="00780414">
        <w:fldChar w:fldCharType="begin"/>
      </w:r>
      <w:r w:rsidR="00780414">
        <w:instrText xml:space="preserve"> REF _Ref20052631 \h </w:instrText>
      </w:r>
      <w:r w:rsidR="00780414">
        <w:fldChar w:fldCharType="separate"/>
      </w:r>
      <w:ins w:id="1979" w:author="Ryan Lemos" w:date="2019-10-09T09:44:00Z">
        <w:r w:rsidR="00511CE0">
          <w:t xml:space="preserve">Figura </w:t>
        </w:r>
        <w:r w:rsidR="00511CE0">
          <w:rPr>
            <w:noProof/>
          </w:rPr>
          <w:t>88</w:t>
        </w:r>
        <w:r w:rsidR="00511CE0" w:rsidDel="00EA672B">
          <w:rPr>
            <w:noProof/>
          </w:rPr>
          <w:t>91</w:t>
        </w:r>
      </w:ins>
      <w:del w:id="1980" w:author="Ryan Lemos" w:date="2019-10-07T11:05:00Z">
        <w:r w:rsidR="00054B21" w:rsidDel="00EA672B">
          <w:delText xml:space="preserve">Figura </w:delText>
        </w:r>
        <w:r w:rsidR="00054B21" w:rsidDel="00EA672B">
          <w:rPr>
            <w:noProof/>
          </w:rPr>
          <w:delText>91</w:delText>
        </w:r>
      </w:del>
      <w:r w:rsidR="00780414">
        <w:fldChar w:fldCharType="end"/>
      </w:r>
      <w:r>
        <w:t xml:space="preserve">. Nela o professor deve inserir as alternativas uma a uma. </w:t>
      </w:r>
      <w:r w:rsidR="00AB3C4D">
        <w:t xml:space="preserve">Isso é feito </w:t>
      </w:r>
      <w:r>
        <w:t>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2923F6C8" w14:textId="0A3CCA06" w:rsidR="00B965E2" w:rsidRDefault="00B965E2" w:rsidP="00B70A30">
      <w:pPr>
        <w:pStyle w:val="Legenda"/>
        <w:keepNext/>
      </w:pPr>
      <w:bookmarkStart w:id="1981" w:name="_Ref20052631"/>
      <w:r>
        <w:lastRenderedPageBreak/>
        <w:t xml:space="preserve">Figura </w:t>
      </w:r>
      <w:r w:rsidR="002D50FD">
        <w:fldChar w:fldCharType="begin"/>
      </w:r>
      <w:r w:rsidR="002D50FD">
        <w:instrText xml:space="preserve"> SEQ Figura \* ARABIC </w:instrText>
      </w:r>
      <w:r w:rsidR="002D50FD">
        <w:fldChar w:fldCharType="separate"/>
      </w:r>
      <w:ins w:id="1982" w:author="Ryan Lemos" w:date="2019-10-09T09:44:00Z">
        <w:r w:rsidR="00511CE0">
          <w:rPr>
            <w:noProof/>
          </w:rPr>
          <w:t>88</w:t>
        </w:r>
      </w:ins>
      <w:del w:id="1983" w:author="Ryan Lemos" w:date="2019-10-07T11:05:00Z">
        <w:r w:rsidR="00D343FF" w:rsidDel="00EA672B">
          <w:rPr>
            <w:noProof/>
          </w:rPr>
          <w:delText>91</w:delText>
        </w:r>
      </w:del>
      <w:r w:rsidR="002D50FD">
        <w:rPr>
          <w:noProof/>
        </w:rPr>
        <w:fldChar w:fldCharType="end"/>
      </w:r>
      <w:bookmarkEnd w:id="1981"/>
      <w:r>
        <w:t xml:space="preserve"> - </w:t>
      </w:r>
      <w:r w:rsidRPr="00CA52D1">
        <w:t xml:space="preserve">Tela da </w:t>
      </w:r>
      <w:r>
        <w:t>terceira</w:t>
      </w:r>
      <w:r w:rsidRPr="00CA52D1">
        <w:t xml:space="preserve"> etapa de cadastro de uma questão</w:t>
      </w:r>
    </w:p>
    <w:p w14:paraId="5DDE3EDC" w14:textId="77777777" w:rsidR="004C0224" w:rsidRDefault="00B77D37">
      <w:pPr>
        <w:ind w:firstLine="0"/>
        <w:jc w:val="center"/>
      </w:pPr>
      <w:r>
        <w:rPr>
          <w:noProof/>
        </w:rPr>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DA85BFB" w:rsidR="00BC4BB5" w:rsidRDefault="00BC4BB5" w:rsidP="00596E44">
      <w:r>
        <w:t>A última etapa, conforme visto na</w:t>
      </w:r>
      <w:r w:rsidR="00780414">
        <w:t xml:space="preserve"> </w:t>
      </w:r>
      <w:r w:rsidR="00780414">
        <w:fldChar w:fldCharType="begin"/>
      </w:r>
      <w:r w:rsidR="00780414">
        <w:instrText xml:space="preserve"> REF _Ref20052650 \h </w:instrText>
      </w:r>
      <w:r w:rsidR="00780414">
        <w:fldChar w:fldCharType="separate"/>
      </w:r>
      <w:ins w:id="1984" w:author="Ryan Lemos" w:date="2019-10-09T09:44:00Z">
        <w:r w:rsidR="00511CE0">
          <w:t xml:space="preserve">Figura </w:t>
        </w:r>
        <w:r w:rsidR="00511CE0">
          <w:rPr>
            <w:noProof/>
          </w:rPr>
          <w:t>89</w:t>
        </w:r>
        <w:r w:rsidR="00511CE0" w:rsidDel="00EA672B">
          <w:rPr>
            <w:noProof/>
          </w:rPr>
          <w:t>92</w:t>
        </w:r>
      </w:ins>
      <w:del w:id="1985" w:author="Ryan Lemos" w:date="2019-10-07T11:05:00Z">
        <w:r w:rsidR="00054B21" w:rsidDel="00EA672B">
          <w:delText xml:space="preserve">Figura </w:delText>
        </w:r>
        <w:r w:rsidR="00054B21" w:rsidDel="00EA672B">
          <w:rPr>
            <w:noProof/>
          </w:rPr>
          <w:delText>92</w:delText>
        </w:r>
      </w:del>
      <w:r w:rsidR="00780414">
        <w:fldChar w:fldCharType="end"/>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47C8DCDB" w14:textId="59618EA4" w:rsidR="00B965E2" w:rsidRDefault="00B965E2" w:rsidP="00B70A30">
      <w:pPr>
        <w:pStyle w:val="Legenda"/>
        <w:keepNext/>
      </w:pPr>
      <w:bookmarkStart w:id="1986" w:name="_Ref20052650"/>
      <w:r>
        <w:lastRenderedPageBreak/>
        <w:t xml:space="preserve">Figura </w:t>
      </w:r>
      <w:r w:rsidR="002D50FD">
        <w:fldChar w:fldCharType="begin"/>
      </w:r>
      <w:r w:rsidR="002D50FD">
        <w:instrText xml:space="preserve"> SEQ Figura \* ARABIC </w:instrText>
      </w:r>
      <w:r w:rsidR="002D50FD">
        <w:fldChar w:fldCharType="separate"/>
      </w:r>
      <w:ins w:id="1987" w:author="Ryan Lemos" w:date="2019-10-09T09:44:00Z">
        <w:r w:rsidR="00511CE0">
          <w:rPr>
            <w:noProof/>
          </w:rPr>
          <w:t>89</w:t>
        </w:r>
      </w:ins>
      <w:del w:id="1988" w:author="Ryan Lemos" w:date="2019-10-07T11:05:00Z">
        <w:r w:rsidR="00D343FF" w:rsidDel="00EA672B">
          <w:rPr>
            <w:noProof/>
          </w:rPr>
          <w:delText>92</w:delText>
        </w:r>
      </w:del>
      <w:r w:rsidR="002D50FD">
        <w:rPr>
          <w:noProof/>
        </w:rPr>
        <w:fldChar w:fldCharType="end"/>
      </w:r>
      <w:bookmarkEnd w:id="1986"/>
      <w:r>
        <w:t xml:space="preserve"> - </w:t>
      </w:r>
      <w:r w:rsidRPr="001F67F9">
        <w:t xml:space="preserve">Tela da </w:t>
      </w:r>
      <w:r>
        <w:t>última</w:t>
      </w:r>
      <w:r w:rsidRPr="001F67F9">
        <w:t xml:space="preserve"> etapa de cadastro de uma questão</w:t>
      </w:r>
    </w:p>
    <w:p w14:paraId="6C59A058" w14:textId="3F723D3B" w:rsidR="00893103" w:rsidRDefault="00C6685B">
      <w:pPr>
        <w:ind w:firstLine="0"/>
        <w:jc w:val="center"/>
      </w:pPr>
      <w:r>
        <w:rPr>
          <w:noProof/>
        </w:rPr>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030345"/>
                    </a:xfrm>
                    <a:prstGeom prst="rect">
                      <a:avLst/>
                    </a:prstGeom>
                  </pic:spPr>
                </pic:pic>
              </a:graphicData>
            </a:graphic>
          </wp:inline>
        </w:drawing>
      </w:r>
    </w:p>
    <w:p w14:paraId="45693233" w14:textId="77777777" w:rsidR="00B224BF" w:rsidRDefault="00B224BF">
      <w:pPr>
        <w:ind w:firstLine="0"/>
        <w:jc w:val="center"/>
      </w:pPr>
    </w:p>
    <w:p w14:paraId="6FB7AD75" w14:textId="476D60B5" w:rsidR="00BC4BB5" w:rsidRDefault="00BC4BB5" w:rsidP="00BC4BB5">
      <w:r>
        <w:t>Toda vez que o usuário avança uma etapa</w:t>
      </w:r>
      <w:r w:rsidR="00AB3C4D">
        <w:t>,</w:t>
      </w:r>
      <w:r>
        <w:t xml:space="preserve"> o ambiente salva os dados preenchidos das etapas anteriores</w:t>
      </w:r>
      <w:r w:rsidR="00AB3C4D">
        <w:t>,</w:t>
      </w:r>
      <w:r>
        <w:t xml:space="preserve"> de maneira a persistir os dados. Isso foi implementado pois como se trata de um cadastro por etapas, caso haja algum erro ou desconexão</w:t>
      </w:r>
      <w:r w:rsidR="00AB3C4D">
        <w:t>,</w:t>
      </w:r>
      <w:r>
        <w:t xml:space="preserve"> o professor não perde tudo aquilo que tinha preenchido anteriormente. Para fazer essa persistência, utilizou-se uma tecnologia chamada de </w:t>
      </w:r>
      <w:commentRangeStart w:id="1989"/>
      <w:r w:rsidRPr="00596E44">
        <w:rPr>
          <w:i/>
        </w:rPr>
        <w:t>Local</w:t>
      </w:r>
      <w:r>
        <w:t xml:space="preserve"> </w:t>
      </w:r>
      <w:proofErr w:type="spellStart"/>
      <w:r w:rsidRPr="00596E44">
        <w:rPr>
          <w:i/>
        </w:rPr>
        <w:t>Storage</w:t>
      </w:r>
      <w:proofErr w:type="spellEnd"/>
      <w:r>
        <w:t xml:space="preserve">, </w:t>
      </w:r>
      <w:commentRangeEnd w:id="1989"/>
      <w:r w:rsidR="00AB3C4D">
        <w:rPr>
          <w:rStyle w:val="Refdecomentrio"/>
        </w:rPr>
        <w:commentReference w:id="1989"/>
      </w:r>
      <w:r>
        <w:t xml:space="preserve">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w:t>
      </w:r>
      <w:r w:rsidR="00AB3C4D">
        <w:t xml:space="preserve">disposto </w:t>
      </w:r>
      <w:r w:rsidR="00EE5F10">
        <w:t>na</w:t>
      </w:r>
      <w:r w:rsidR="00780414">
        <w:t xml:space="preserve"> </w:t>
      </w:r>
      <w:r w:rsidR="00780414">
        <w:fldChar w:fldCharType="begin"/>
      </w:r>
      <w:r w:rsidR="00780414">
        <w:instrText xml:space="preserve"> REF _Ref20052691 \h </w:instrText>
      </w:r>
      <w:r w:rsidR="00780414">
        <w:fldChar w:fldCharType="separate"/>
      </w:r>
      <w:ins w:id="1990" w:author="Ryan Lemos" w:date="2019-10-09T09:44:00Z">
        <w:r w:rsidR="00511CE0">
          <w:t xml:space="preserve">Figura </w:t>
        </w:r>
        <w:r w:rsidR="00511CE0">
          <w:rPr>
            <w:noProof/>
          </w:rPr>
          <w:t>90</w:t>
        </w:r>
        <w:r w:rsidR="00511CE0" w:rsidDel="00EA672B">
          <w:rPr>
            <w:noProof/>
          </w:rPr>
          <w:t>93</w:t>
        </w:r>
      </w:ins>
      <w:del w:id="1991" w:author="Ryan Lemos" w:date="2019-10-07T11:05:00Z">
        <w:r w:rsidR="00054B21" w:rsidDel="00EA672B">
          <w:delText xml:space="preserve">Figura </w:delText>
        </w:r>
        <w:r w:rsidR="00054B21" w:rsidDel="00EA672B">
          <w:rPr>
            <w:noProof/>
          </w:rPr>
          <w:delText>93</w:delText>
        </w:r>
      </w:del>
      <w:r w:rsidR="00780414">
        <w:fldChar w:fldCharType="end"/>
      </w:r>
      <w:r w:rsidR="00EE5F10">
        <w:t xml:space="preserve">, em que foi utilizado o navegador Google Chrome. </w:t>
      </w:r>
    </w:p>
    <w:p w14:paraId="74866706" w14:textId="77777777" w:rsidR="00EE5F10" w:rsidRDefault="00EE5F10" w:rsidP="00BC4BB5"/>
    <w:p w14:paraId="6A769D36" w14:textId="28AC7F60" w:rsidR="00B965E2" w:rsidRDefault="00B965E2" w:rsidP="00B70A30">
      <w:pPr>
        <w:pStyle w:val="Legenda"/>
        <w:keepNext/>
      </w:pPr>
      <w:bookmarkStart w:id="1992" w:name="_Ref20052691"/>
      <w:r>
        <w:t xml:space="preserve">Figura </w:t>
      </w:r>
      <w:r w:rsidR="002D50FD">
        <w:fldChar w:fldCharType="begin"/>
      </w:r>
      <w:r w:rsidR="002D50FD">
        <w:instrText xml:space="preserve"> SEQ Figura \* ARABIC </w:instrText>
      </w:r>
      <w:r w:rsidR="002D50FD">
        <w:fldChar w:fldCharType="separate"/>
      </w:r>
      <w:ins w:id="1993" w:author="Ryan Lemos" w:date="2019-10-09T09:44:00Z">
        <w:r w:rsidR="00511CE0">
          <w:rPr>
            <w:noProof/>
          </w:rPr>
          <w:t>90</w:t>
        </w:r>
      </w:ins>
      <w:del w:id="1994" w:author="Ryan Lemos" w:date="2019-10-07T11:05:00Z">
        <w:r w:rsidR="00D343FF" w:rsidDel="00EA672B">
          <w:rPr>
            <w:noProof/>
          </w:rPr>
          <w:delText>93</w:delText>
        </w:r>
      </w:del>
      <w:r w:rsidR="002D50FD">
        <w:rPr>
          <w:noProof/>
        </w:rPr>
        <w:fldChar w:fldCharType="end"/>
      </w:r>
      <w:bookmarkEnd w:id="1992"/>
      <w:r>
        <w:t xml:space="preserve"> - Dados salvos no navegador</w:t>
      </w:r>
    </w:p>
    <w:p w14:paraId="632B4564" w14:textId="470D9017" w:rsidR="00BC4BB5" w:rsidRDefault="00C6685B" w:rsidP="00596E44">
      <w:pPr>
        <w:ind w:firstLine="0"/>
        <w:jc w:val="center"/>
      </w:pPr>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1056005"/>
                    </a:xfrm>
                    <a:prstGeom prst="rect">
                      <a:avLst/>
                    </a:prstGeom>
                  </pic:spPr>
                </pic:pic>
              </a:graphicData>
            </a:graphic>
          </wp:inline>
        </w:drawing>
      </w:r>
    </w:p>
    <w:p w14:paraId="0E12030B" w14:textId="77777777" w:rsidR="00EE5F10" w:rsidRDefault="00EE5F10" w:rsidP="00EE5F10"/>
    <w:p w14:paraId="640B7E2F" w14:textId="77777777" w:rsidR="00EE5F10" w:rsidRDefault="00EE5F10" w:rsidP="00EE5F10">
      <w:r>
        <w:lastRenderedPageBreak/>
        <w:t xml:space="preserve">Pode se notar que os dados estão visíveis, diferentemente dos dados das turmas, </w:t>
      </w:r>
      <w:r w:rsidRPr="005B582B">
        <w:rPr>
          <w:i/>
          <w:iCs/>
        </w:rPr>
        <w:t>menus</w:t>
      </w:r>
      <w:r>
        <w:t xml:space="preserve"> e permissões do usuário, já que esses permanecem criptografados. Isso se deu pelo fato 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1572A05E" w:rsidR="00EB7BBD" w:rsidRDefault="00EB7BBD" w:rsidP="00FE4DD4">
      <w:pPr>
        <w:ind w:firstLine="0"/>
        <w:jc w:val="center"/>
      </w:pPr>
    </w:p>
    <w:p w14:paraId="697EF4F0" w14:textId="5D87F5E1"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1995" w:author="Ryan Lemos" w:date="2019-10-09T09:44:00Z">
        <w:r w:rsidR="00511CE0">
          <w:rPr>
            <w:noProof/>
          </w:rPr>
          <w:t>25</w:t>
        </w:r>
      </w:ins>
      <w:del w:id="1996" w:author="Ryan Lemos" w:date="2019-10-07T11:05:00Z">
        <w:r w:rsidR="00054B21" w:rsidDel="00EA672B">
          <w:rPr>
            <w:noProof/>
          </w:rPr>
          <w:delText>26</w:delText>
        </w:r>
      </w:del>
      <w:r w:rsidR="002D50FD">
        <w:rPr>
          <w:noProof/>
        </w:rPr>
        <w:fldChar w:fldCharType="end"/>
      </w:r>
      <w:r w:rsidRPr="008656DC">
        <w:t xml:space="preserve"> - Estória de </w:t>
      </w:r>
      <w:r>
        <w:t>edição de uma questão</w:t>
      </w:r>
    </w:p>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B70A30">
      <w:pPr>
        <w:ind w:firstLine="0"/>
        <w:jc w:val="center"/>
      </w:pPr>
    </w:p>
    <w:p w14:paraId="4EE6A4D9" w14:textId="4D2F9256" w:rsidR="00074A94" w:rsidRDefault="007A2067">
      <w:r>
        <w:t>Para esta interação,</w:t>
      </w:r>
      <w:r w:rsidR="00074A94">
        <w:t xml:space="preserve"> </w:t>
      </w:r>
      <w:r>
        <w:t>no entanto não foi dividida em etapas</w:t>
      </w:r>
      <w:r w:rsidR="00AB3C4D">
        <w:t>,</w:t>
      </w:r>
      <w:r>
        <w:t xml:space="preserve"> em divergência ao cadastro de uma questão. Aqui foi pensado que talvez o professor só queira editar um dado, e ter que passar por todas as etapas</w:t>
      </w:r>
      <w:r w:rsidR="00AB3C4D">
        <w:t>,</w:t>
      </w:r>
      <w:r>
        <w:t xml:space="preserve"> para editar somente um dado</w:t>
      </w:r>
      <w:r w:rsidR="00AB3C4D">
        <w:t>,</w:t>
      </w:r>
      <w:r>
        <w:t xml:space="preserve"> pode ficar maçante. Por isso se colocou todos os dados da questão em uma tela e o professor escolhe o que quer alterar</w:t>
      </w:r>
      <w:r w:rsidR="00AB3C4D">
        <w:t>,</w:t>
      </w:r>
      <w:r>
        <w:t xml:space="preserve"> conforme visto na</w:t>
      </w:r>
      <w:r w:rsidR="00780414">
        <w:t xml:space="preserve"> </w:t>
      </w:r>
      <w:r w:rsidR="00780414">
        <w:fldChar w:fldCharType="begin"/>
      </w:r>
      <w:r w:rsidR="00780414">
        <w:instrText xml:space="preserve"> REF _Ref20052716 \h </w:instrText>
      </w:r>
      <w:r w:rsidR="00780414">
        <w:fldChar w:fldCharType="separate"/>
      </w:r>
      <w:ins w:id="1997" w:author="Ryan Lemos" w:date="2019-10-09T09:44:00Z">
        <w:r w:rsidR="00511CE0">
          <w:t xml:space="preserve">Figura </w:t>
        </w:r>
        <w:r w:rsidR="00511CE0">
          <w:rPr>
            <w:noProof/>
          </w:rPr>
          <w:t>91</w:t>
        </w:r>
        <w:r w:rsidR="00511CE0" w:rsidDel="00EA672B">
          <w:rPr>
            <w:noProof/>
          </w:rPr>
          <w:t>94</w:t>
        </w:r>
      </w:ins>
      <w:del w:id="1998" w:author="Ryan Lemos" w:date="2019-10-07T11:05:00Z">
        <w:r w:rsidR="00054B21" w:rsidDel="00EA672B">
          <w:delText xml:space="preserve">Figura </w:delText>
        </w:r>
        <w:r w:rsidR="00054B21" w:rsidDel="00EA672B">
          <w:rPr>
            <w:noProof/>
          </w:rPr>
          <w:delText>94</w:delText>
        </w:r>
      </w:del>
      <w:r w:rsidR="00780414">
        <w:fldChar w:fldCharType="end"/>
      </w:r>
      <w:r>
        <w:t>. Pelo fato de ser uma interação um pouco grande</w:t>
      </w:r>
      <w:r w:rsidR="00AB3C4D">
        <w:t>,</w:t>
      </w:r>
      <w:r>
        <w:t xml:space="preserve"> não </w:t>
      </w:r>
      <w:r w:rsidR="00AB3C4D">
        <w:t xml:space="preserve">é apresentado </w:t>
      </w:r>
      <w:r>
        <w:t xml:space="preserve">totalmente na figura, porém contempla todos os dados da questão. O único dado da questão que não pode ser </w:t>
      </w:r>
      <w:r w:rsidR="00265637">
        <w:t xml:space="preserve">modificado </w:t>
      </w:r>
      <w:r>
        <w:t>é o seu tipo.</w:t>
      </w:r>
    </w:p>
    <w:p w14:paraId="14704EF2" w14:textId="77777777" w:rsidR="00B965E2" w:rsidRDefault="00265637" w:rsidP="00596E44">
      <w:pPr>
        <w:ind w:firstLine="0"/>
        <w:jc w:val="center"/>
      </w:pPr>
      <w:r w:rsidRPr="00265637">
        <w:rPr>
          <w:noProof/>
        </w:rPr>
        <w:t xml:space="preserve"> </w:t>
      </w:r>
    </w:p>
    <w:p w14:paraId="339144ED" w14:textId="7D5ADA97" w:rsidR="00B965E2" w:rsidRDefault="00B965E2" w:rsidP="00B70A30">
      <w:pPr>
        <w:pStyle w:val="Legenda"/>
        <w:keepNext/>
      </w:pPr>
      <w:bookmarkStart w:id="1999" w:name="_Ref20052716"/>
      <w:r>
        <w:t xml:space="preserve">Figura </w:t>
      </w:r>
      <w:r w:rsidR="002D50FD">
        <w:fldChar w:fldCharType="begin"/>
      </w:r>
      <w:r w:rsidR="002D50FD">
        <w:instrText xml:space="preserve"> SEQ Figura \* ARABIC </w:instrText>
      </w:r>
      <w:r w:rsidR="002D50FD">
        <w:fldChar w:fldCharType="separate"/>
      </w:r>
      <w:ins w:id="2000" w:author="Ryan Lemos" w:date="2019-10-09T09:44:00Z">
        <w:r w:rsidR="00511CE0">
          <w:rPr>
            <w:noProof/>
          </w:rPr>
          <w:t>91</w:t>
        </w:r>
      </w:ins>
      <w:del w:id="2001" w:author="Ryan Lemos" w:date="2019-10-07T11:05:00Z">
        <w:r w:rsidR="00D343FF" w:rsidDel="00EA672B">
          <w:rPr>
            <w:noProof/>
          </w:rPr>
          <w:delText>94</w:delText>
        </w:r>
      </w:del>
      <w:r w:rsidR="002D50FD">
        <w:rPr>
          <w:noProof/>
        </w:rPr>
        <w:fldChar w:fldCharType="end"/>
      </w:r>
      <w:bookmarkEnd w:id="1999"/>
      <w:r>
        <w:t xml:space="preserve"> - Tela de edição de uma questão</w:t>
      </w:r>
    </w:p>
    <w:p w14:paraId="014EFA18" w14:textId="5578C026" w:rsidR="00C60EA2" w:rsidRDefault="00265637" w:rsidP="00596E44">
      <w:pPr>
        <w:ind w:firstLine="0"/>
        <w:jc w:val="center"/>
        <w:rPr>
          <w:noProof/>
        </w:rPr>
      </w:pPr>
      <w:r>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397885"/>
                    </a:xfrm>
                    <a:prstGeom prst="rect">
                      <a:avLst/>
                    </a:prstGeom>
                  </pic:spPr>
                </pic:pic>
              </a:graphicData>
            </a:graphic>
          </wp:inline>
        </w:drawing>
      </w:r>
    </w:p>
    <w:p w14:paraId="1A019C48" w14:textId="77777777" w:rsidR="00265637" w:rsidRDefault="00265637" w:rsidP="00596E44">
      <w:pPr>
        <w:ind w:firstLine="0"/>
        <w:jc w:val="center"/>
      </w:pPr>
    </w:p>
    <w:p w14:paraId="4DDD155A" w14:textId="77777777" w:rsidR="00725243" w:rsidRDefault="00725243">
      <w:pPr>
        <w:ind w:firstLine="0"/>
      </w:pPr>
    </w:p>
    <w:p w14:paraId="35890519" w14:textId="0904C3EB" w:rsidR="00725243" w:rsidRDefault="00725243" w:rsidP="005B582B">
      <w:r>
        <w:t xml:space="preserve">A próxima estória descrita pela </w:t>
      </w:r>
      <w:r w:rsidRPr="005B582B">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5A4D63DA" w:rsidR="000D79BC" w:rsidRDefault="000D79BC" w:rsidP="00FE4DD4">
      <w:pPr>
        <w:ind w:firstLine="0"/>
        <w:jc w:val="center"/>
      </w:pPr>
    </w:p>
    <w:p w14:paraId="65FC7870" w14:textId="0F7461A1"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002" w:author="Ryan Lemos" w:date="2019-10-09T09:44:00Z">
        <w:r w:rsidR="00511CE0">
          <w:rPr>
            <w:noProof/>
          </w:rPr>
          <w:t>26</w:t>
        </w:r>
      </w:ins>
      <w:del w:id="2003" w:author="Ryan Lemos" w:date="2019-10-07T11:05:00Z">
        <w:r w:rsidR="00054B21" w:rsidDel="00EA672B">
          <w:rPr>
            <w:noProof/>
          </w:rPr>
          <w:delText>27</w:delText>
        </w:r>
      </w:del>
      <w:r w:rsidR="002D50FD">
        <w:rPr>
          <w:noProof/>
        </w:rPr>
        <w:fldChar w:fldCharType="end"/>
      </w:r>
      <w:r w:rsidRPr="00A45B27">
        <w:t xml:space="preserve"> - Estória de </w:t>
      </w:r>
      <w:r>
        <w:t>criação de atividades</w:t>
      </w: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0EE17825" w:rsidR="008F079D" w:rsidRDefault="008F079D" w:rsidP="00596E44">
      <w:pPr>
        <w:pStyle w:val="estrias"/>
        <w:numPr>
          <w:ilvl w:val="0"/>
          <w:numId w:val="19"/>
        </w:numPr>
      </w:pPr>
      <w:r>
        <w:t>O professor pode remover alguma questão</w:t>
      </w:r>
      <w:r w:rsidR="009D1767">
        <w:t>,</w:t>
      </w:r>
      <w:r>
        <w:t xml:space="preserve"> caso não a queira.</w:t>
      </w:r>
    </w:p>
    <w:p w14:paraId="437DBBA5" w14:textId="567E70B3" w:rsidR="008F079D" w:rsidRDefault="008F079D" w:rsidP="00596E44">
      <w:pPr>
        <w:pStyle w:val="estrias"/>
        <w:numPr>
          <w:ilvl w:val="0"/>
          <w:numId w:val="19"/>
        </w:numPr>
      </w:pPr>
      <w:r>
        <w:t>O professor deve receber a quantidade de questões disponíveis</w:t>
      </w:r>
      <w:r w:rsidR="009D1767">
        <w:t>,</w:t>
      </w:r>
      <w:r>
        <w:t xml:space="preserve">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7380138" w:rsidR="000C0CCF" w:rsidRDefault="000C0CCF">
      <w:r>
        <w:t xml:space="preserve">Para a confecção desta interação </w:t>
      </w:r>
      <w:r w:rsidR="009D1767">
        <w:t>pensou-se</w:t>
      </w:r>
      <w:r>
        <w:t xml:space="preserve">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00780414">
        <w:fldChar w:fldCharType="begin"/>
      </w:r>
      <w:r w:rsidR="00780414">
        <w:instrText xml:space="preserve"> REF _Ref20052737 \h </w:instrText>
      </w:r>
      <w:r w:rsidR="00780414">
        <w:fldChar w:fldCharType="separate"/>
      </w:r>
      <w:ins w:id="2004" w:author="Ryan Lemos" w:date="2019-10-09T09:44:00Z">
        <w:r w:rsidR="00511CE0">
          <w:t xml:space="preserve">Figura </w:t>
        </w:r>
        <w:r w:rsidR="00511CE0">
          <w:rPr>
            <w:noProof/>
          </w:rPr>
          <w:t>92</w:t>
        </w:r>
        <w:r w:rsidR="00511CE0" w:rsidDel="00EA672B">
          <w:rPr>
            <w:noProof/>
          </w:rPr>
          <w:t>95</w:t>
        </w:r>
      </w:ins>
      <w:del w:id="2005" w:author="Ryan Lemos" w:date="2019-10-07T11:05:00Z">
        <w:r w:rsidR="00054B21" w:rsidDel="00EA672B">
          <w:delText xml:space="preserve">Figura </w:delText>
        </w:r>
        <w:r w:rsidR="00054B21" w:rsidDel="00EA672B">
          <w:rPr>
            <w:noProof/>
          </w:rPr>
          <w:delText>95</w:delText>
        </w:r>
      </w:del>
      <w:r w:rsidR="00780414">
        <w:fldChar w:fldCharType="end"/>
      </w:r>
      <w:r w:rsidR="00780414">
        <w:t xml:space="preserve"> </w:t>
      </w:r>
      <w:r>
        <w:t>demonstra a seção contendo o nome da atividade</w:t>
      </w:r>
      <w:r w:rsidR="009D1767">
        <w:t>,</w:t>
      </w:r>
      <w:r>
        <w:t xml:space="preserve"> juntamente as questões adicionadas a atividade. Na seção que contém as questões adicionadas</w:t>
      </w:r>
      <w:r w:rsidR="009D1767">
        <w:t>,</w:t>
      </w:r>
      <w:r>
        <w:t xml:space="preserve"> é possível ao professor visualizar os dados da questão</w:t>
      </w:r>
      <w:r w:rsidR="009D1767">
        <w:t>,</w:t>
      </w:r>
      <w:r>
        <w:t xml:space="preserve"> por meio do botão com o símbolo de olho. Há ainda um campo de seleção</w:t>
      </w:r>
      <w:r w:rsidR="009D1767">
        <w:t>,</w:t>
      </w:r>
      <w:r>
        <w:t xml:space="preserve"> com o título escolher, que serve para o professor marcar as questões que quer remover da atividade.</w:t>
      </w:r>
    </w:p>
    <w:p w14:paraId="4BF17028" w14:textId="77777777" w:rsidR="00A05EF6" w:rsidRDefault="00A05EF6" w:rsidP="00596E44"/>
    <w:p w14:paraId="71FFC1C9" w14:textId="77777777" w:rsidR="00B965E2" w:rsidRDefault="00265637" w:rsidP="00725243">
      <w:pPr>
        <w:ind w:firstLine="0"/>
        <w:jc w:val="center"/>
      </w:pPr>
      <w:r w:rsidRPr="00265637">
        <w:rPr>
          <w:noProof/>
        </w:rPr>
        <w:t xml:space="preserve"> </w:t>
      </w:r>
    </w:p>
    <w:p w14:paraId="7BBA3DDE" w14:textId="14AE78D5" w:rsidR="00B965E2" w:rsidRDefault="00B965E2" w:rsidP="00B70A30">
      <w:pPr>
        <w:pStyle w:val="Legenda"/>
        <w:keepNext/>
      </w:pPr>
      <w:bookmarkStart w:id="2006" w:name="_Ref20052737"/>
      <w:r>
        <w:lastRenderedPageBreak/>
        <w:t xml:space="preserve">Figura </w:t>
      </w:r>
      <w:r w:rsidR="002D50FD">
        <w:fldChar w:fldCharType="begin"/>
      </w:r>
      <w:r w:rsidR="002D50FD">
        <w:instrText xml:space="preserve"> SEQ Figura \* ARABIC </w:instrText>
      </w:r>
      <w:r w:rsidR="002D50FD">
        <w:fldChar w:fldCharType="separate"/>
      </w:r>
      <w:ins w:id="2007" w:author="Ryan Lemos" w:date="2019-10-09T09:44:00Z">
        <w:r w:rsidR="00511CE0">
          <w:rPr>
            <w:noProof/>
          </w:rPr>
          <w:t>92</w:t>
        </w:r>
      </w:ins>
      <w:del w:id="2008" w:author="Ryan Lemos" w:date="2019-10-07T11:05:00Z">
        <w:r w:rsidR="00D343FF" w:rsidDel="00EA672B">
          <w:rPr>
            <w:noProof/>
          </w:rPr>
          <w:delText>95</w:delText>
        </w:r>
      </w:del>
      <w:r w:rsidR="002D50FD">
        <w:rPr>
          <w:noProof/>
        </w:rPr>
        <w:fldChar w:fldCharType="end"/>
      </w:r>
      <w:bookmarkEnd w:id="2006"/>
      <w:r>
        <w:t xml:space="preserve"> - Tela de criação de uma atividade</w:t>
      </w:r>
    </w:p>
    <w:p w14:paraId="317DC05C" w14:textId="0CBE0CDA" w:rsidR="000C0CCF" w:rsidRDefault="00265637" w:rsidP="00725243">
      <w:pPr>
        <w:ind w:firstLine="0"/>
        <w:jc w:val="center"/>
      </w:pPr>
      <w:r>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9827" cy="3066439"/>
                    </a:xfrm>
                    <a:prstGeom prst="rect">
                      <a:avLst/>
                    </a:prstGeom>
                  </pic:spPr>
                </pic:pic>
              </a:graphicData>
            </a:graphic>
          </wp:inline>
        </w:drawing>
      </w:r>
    </w:p>
    <w:p w14:paraId="40495D44" w14:textId="77777777" w:rsidR="00C632A2" w:rsidRDefault="00C632A2" w:rsidP="00C632A2"/>
    <w:p w14:paraId="65B7DC39" w14:textId="672FA090" w:rsidR="00AC435E" w:rsidRDefault="00C632A2">
      <w:r>
        <w:t xml:space="preserve">Já a </w:t>
      </w:r>
      <w:r w:rsidR="00780414">
        <w:fldChar w:fldCharType="begin"/>
      </w:r>
      <w:r w:rsidR="00780414">
        <w:instrText xml:space="preserve"> REF _Ref20052757 \h </w:instrText>
      </w:r>
      <w:r w:rsidR="00780414">
        <w:fldChar w:fldCharType="separate"/>
      </w:r>
      <w:ins w:id="2009" w:author="Ryan Lemos" w:date="2019-10-09T09:44:00Z">
        <w:r w:rsidR="00511CE0">
          <w:t xml:space="preserve">Figura </w:t>
        </w:r>
        <w:r w:rsidR="00511CE0">
          <w:rPr>
            <w:noProof/>
          </w:rPr>
          <w:t>93</w:t>
        </w:r>
        <w:r w:rsidR="00511CE0" w:rsidDel="00EA672B">
          <w:rPr>
            <w:noProof/>
          </w:rPr>
          <w:t>96</w:t>
        </w:r>
      </w:ins>
      <w:del w:id="2010" w:author="Ryan Lemos" w:date="2019-10-07T11:05:00Z">
        <w:r w:rsidR="00054B21" w:rsidDel="00EA672B">
          <w:delText xml:space="preserve">Figura </w:delText>
        </w:r>
        <w:r w:rsidR="00054B21" w:rsidDel="00EA672B">
          <w:rPr>
            <w:noProof/>
          </w:rPr>
          <w:delText>96</w:delText>
        </w:r>
      </w:del>
      <w:r w:rsidR="00780414">
        <w:fldChar w:fldCharType="end"/>
      </w:r>
      <w:r w:rsidR="00780414">
        <w:t xml:space="preserve"> </w:t>
      </w:r>
      <w:r>
        <w:t xml:space="preserve">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w:t>
      </w:r>
      <w:r w:rsidR="009D1767">
        <w:t xml:space="preserve">e </w:t>
      </w:r>
      <w:r>
        <w:t xml:space="preserve">para </w:t>
      </w:r>
      <w:r w:rsidR="009D1767">
        <w:t xml:space="preserve">o caso de </w:t>
      </w:r>
      <w:r>
        <w:t>exclusão</w:t>
      </w:r>
      <w:r w:rsidR="009D1767">
        <w:t>,</w:t>
      </w:r>
      <w:r>
        <w:t xml:space="preserve"> tenha</w:t>
      </w:r>
      <w:r w:rsidR="009D1767">
        <w:t xml:space="preserve"> sido</w:t>
      </w:r>
      <w:r>
        <w:t xml:space="preserve"> marcad</w:t>
      </w:r>
      <w:r w:rsidR="009D1767">
        <w:t>a</w:t>
      </w:r>
      <w:r>
        <w:t xml:space="preserve"> uma das questões.</w:t>
      </w:r>
    </w:p>
    <w:p w14:paraId="08C6C8E7" w14:textId="77777777" w:rsidR="00B965E2" w:rsidRDefault="00265637" w:rsidP="00725243">
      <w:pPr>
        <w:ind w:firstLine="0"/>
        <w:jc w:val="center"/>
      </w:pPr>
      <w:r w:rsidRPr="00265637">
        <w:rPr>
          <w:noProof/>
        </w:rPr>
        <w:t xml:space="preserve"> </w:t>
      </w:r>
    </w:p>
    <w:p w14:paraId="4D15F532" w14:textId="4AC2F1DE" w:rsidR="00B965E2" w:rsidRDefault="00B965E2" w:rsidP="00B70A30">
      <w:pPr>
        <w:pStyle w:val="Legenda"/>
        <w:keepNext/>
      </w:pPr>
      <w:bookmarkStart w:id="2011" w:name="_Ref20052757"/>
      <w:r>
        <w:t xml:space="preserve">Figura </w:t>
      </w:r>
      <w:r w:rsidR="002D50FD">
        <w:fldChar w:fldCharType="begin"/>
      </w:r>
      <w:r w:rsidR="002D50FD">
        <w:instrText xml:space="preserve"> SEQ Figura \* ARABIC </w:instrText>
      </w:r>
      <w:r w:rsidR="002D50FD">
        <w:fldChar w:fldCharType="separate"/>
      </w:r>
      <w:ins w:id="2012" w:author="Ryan Lemos" w:date="2019-10-09T09:44:00Z">
        <w:r w:rsidR="00511CE0">
          <w:rPr>
            <w:noProof/>
          </w:rPr>
          <w:t>93</w:t>
        </w:r>
      </w:ins>
      <w:del w:id="2013" w:author="Ryan Lemos" w:date="2019-10-07T11:05:00Z">
        <w:r w:rsidR="00D343FF" w:rsidDel="00EA672B">
          <w:rPr>
            <w:noProof/>
          </w:rPr>
          <w:delText>96</w:delText>
        </w:r>
      </w:del>
      <w:r w:rsidR="002D50FD">
        <w:rPr>
          <w:noProof/>
        </w:rPr>
        <w:fldChar w:fldCharType="end"/>
      </w:r>
      <w:bookmarkEnd w:id="2011"/>
      <w:r>
        <w:t xml:space="preserve"> - </w:t>
      </w:r>
      <w:r w:rsidRPr="0096664E">
        <w:t>Tela de criação de uma atividade</w:t>
      </w:r>
      <w:r>
        <w:t xml:space="preserve"> parte 2</w:t>
      </w:r>
    </w:p>
    <w:p w14:paraId="598873B0" w14:textId="472F9DD5" w:rsidR="000C0CCF" w:rsidRDefault="00265637" w:rsidP="00725243">
      <w:pPr>
        <w:ind w:firstLine="0"/>
        <w:jc w:val="center"/>
      </w:pPr>
      <w:r>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259455"/>
                    </a:xfrm>
                    <a:prstGeom prst="rect">
                      <a:avLst/>
                    </a:prstGeom>
                  </pic:spPr>
                </pic:pic>
              </a:graphicData>
            </a:graphic>
          </wp:inline>
        </w:drawing>
      </w:r>
    </w:p>
    <w:p w14:paraId="62CAFFE0" w14:textId="77777777" w:rsidR="00C632A2" w:rsidRDefault="00C632A2" w:rsidP="00725243">
      <w:pPr>
        <w:ind w:firstLine="0"/>
        <w:jc w:val="center"/>
      </w:pPr>
    </w:p>
    <w:p w14:paraId="12F71D6F" w14:textId="70BE16BA" w:rsidR="00C632A2" w:rsidRDefault="00C632A2">
      <w:r>
        <w:t xml:space="preserve">Quanto aos filtros, eles funcionam de maneira interativa, </w:t>
      </w:r>
      <w:r w:rsidR="009D1767">
        <w:t xml:space="preserve">e </w:t>
      </w:r>
      <w:r>
        <w:t>toda vez que o usuário modifica um campo</w:t>
      </w:r>
      <w:r w:rsidR="009D1767">
        <w:t>,</w:t>
      </w:r>
      <w:r>
        <w:t xml:space="preserve"> atualiza-se o total de questões disponíveis</w:t>
      </w:r>
      <w:r w:rsidR="009D1767">
        <w:t>,</w:t>
      </w:r>
      <w:r>
        <w:t xml:space="preserve"> juntamente com as questões em si. Essas questões filtradas podem ser vistas por meio do botão com o ícone de olho</w:t>
      </w:r>
      <w:r w:rsidR="009D1767">
        <w:t>,</w:t>
      </w:r>
      <w:r>
        <w:t xml:space="preserve"> que apresenta a listagem</w:t>
      </w:r>
      <w:r w:rsidR="009D1767">
        <w:t>,</w:t>
      </w:r>
      <w:r>
        <w:t xml:space="preserve"> conforme visto na</w:t>
      </w:r>
      <w:r w:rsidR="00780414">
        <w:t xml:space="preserve"> </w:t>
      </w:r>
      <w:r w:rsidR="00780414">
        <w:fldChar w:fldCharType="begin"/>
      </w:r>
      <w:r w:rsidR="00780414">
        <w:instrText xml:space="preserve"> REF _Ref20052789 \h </w:instrText>
      </w:r>
      <w:r w:rsidR="00780414">
        <w:fldChar w:fldCharType="separate"/>
      </w:r>
      <w:ins w:id="2014" w:author="Ryan Lemos" w:date="2019-10-09T09:44:00Z">
        <w:r w:rsidR="00511CE0">
          <w:t xml:space="preserve">Figura </w:t>
        </w:r>
        <w:r w:rsidR="00511CE0">
          <w:rPr>
            <w:noProof/>
          </w:rPr>
          <w:t>94</w:t>
        </w:r>
        <w:r w:rsidR="00511CE0" w:rsidDel="00EA672B">
          <w:rPr>
            <w:noProof/>
          </w:rPr>
          <w:t>97</w:t>
        </w:r>
      </w:ins>
      <w:del w:id="2015" w:author="Ryan Lemos" w:date="2019-10-07T11:05:00Z">
        <w:r w:rsidR="00054B21" w:rsidDel="00EA672B">
          <w:delText xml:space="preserve">Figura </w:delText>
        </w:r>
        <w:r w:rsidR="00054B21" w:rsidDel="00EA672B">
          <w:rPr>
            <w:noProof/>
          </w:rPr>
          <w:delText>97</w:delText>
        </w:r>
      </w:del>
      <w:r w:rsidR="00780414">
        <w:fldChar w:fldCharType="end"/>
      </w:r>
      <w:r>
        <w:t>.  Já em relação a seleção, ela acontece de maneira randômica</w:t>
      </w:r>
      <w:r w:rsidR="009D1767">
        <w:t>,</w:t>
      </w:r>
      <w:r>
        <w:t xml:space="preserve"> baseada nas questões filtradas e na quantidade de questões que se quer inserir. Ou seja, a partir da quantidade</w:t>
      </w:r>
      <w:r w:rsidR="009D1767">
        <w:t>,</w:t>
      </w:r>
      <w:r>
        <w:t xml:space="preserve"> escolhe-se </w:t>
      </w:r>
      <w:r w:rsidR="00800522">
        <w:t>aleatoriamente</w:t>
      </w:r>
      <w:r w:rsidR="009D1767">
        <w:t>,</w:t>
      </w:r>
      <w:r w:rsidR="00800522">
        <w:t xml:space="preserve"> dentre as disponíveis</w:t>
      </w:r>
      <w:r w:rsidR="009D1767">
        <w:t>,</w:t>
      </w:r>
      <w:r w:rsidR="00800522">
        <w:t xml:space="preserve"> até que se tenha todas as questões necessárias.</w:t>
      </w:r>
    </w:p>
    <w:p w14:paraId="3099ADC1" w14:textId="77777777" w:rsidR="00B965E2" w:rsidRDefault="00265637" w:rsidP="00596E44">
      <w:pPr>
        <w:ind w:firstLine="0"/>
        <w:jc w:val="center"/>
      </w:pPr>
      <w:r w:rsidRPr="00265637">
        <w:rPr>
          <w:noProof/>
        </w:rPr>
        <w:t xml:space="preserve"> </w:t>
      </w:r>
    </w:p>
    <w:p w14:paraId="12AB9C1C" w14:textId="35DCF332" w:rsidR="00B965E2" w:rsidRDefault="00B965E2" w:rsidP="00B70A30">
      <w:pPr>
        <w:pStyle w:val="Legenda"/>
        <w:keepNext/>
      </w:pPr>
      <w:bookmarkStart w:id="2016" w:name="_Ref20052789"/>
      <w:r>
        <w:t xml:space="preserve">Figura </w:t>
      </w:r>
      <w:r w:rsidR="002D50FD">
        <w:fldChar w:fldCharType="begin"/>
      </w:r>
      <w:r w:rsidR="002D50FD">
        <w:instrText xml:space="preserve"> SEQ Figura \* ARABIC </w:instrText>
      </w:r>
      <w:r w:rsidR="002D50FD">
        <w:fldChar w:fldCharType="separate"/>
      </w:r>
      <w:ins w:id="2017" w:author="Ryan Lemos" w:date="2019-10-09T09:44:00Z">
        <w:r w:rsidR="00511CE0">
          <w:rPr>
            <w:noProof/>
          </w:rPr>
          <w:t>94</w:t>
        </w:r>
      </w:ins>
      <w:del w:id="2018" w:author="Ryan Lemos" w:date="2019-10-07T11:05:00Z">
        <w:r w:rsidR="00D343FF" w:rsidDel="00EA672B">
          <w:rPr>
            <w:noProof/>
          </w:rPr>
          <w:delText>97</w:delText>
        </w:r>
      </w:del>
      <w:r w:rsidR="002D50FD">
        <w:rPr>
          <w:noProof/>
        </w:rPr>
        <w:fldChar w:fldCharType="end"/>
      </w:r>
      <w:bookmarkEnd w:id="2016"/>
      <w:r>
        <w:t xml:space="preserve"> - Tela de visualização de questões</w:t>
      </w:r>
    </w:p>
    <w:p w14:paraId="2D30F50E" w14:textId="1203A33A" w:rsidR="00C632A2" w:rsidRDefault="00265637" w:rsidP="00596E44">
      <w:pPr>
        <w:ind w:firstLine="0"/>
        <w:jc w:val="center"/>
        <w:rPr>
          <w:noProof/>
        </w:rPr>
      </w:pPr>
      <w:r>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3006" cy="2982370"/>
                    </a:xfrm>
                    <a:prstGeom prst="rect">
                      <a:avLst/>
                    </a:prstGeom>
                  </pic:spPr>
                </pic:pic>
              </a:graphicData>
            </a:graphic>
          </wp:inline>
        </w:drawing>
      </w:r>
    </w:p>
    <w:p w14:paraId="58015E7E" w14:textId="77777777" w:rsidR="00265637" w:rsidRDefault="00265637" w:rsidP="00596E44">
      <w:pPr>
        <w:ind w:firstLine="0"/>
        <w:jc w:val="center"/>
        <w:rPr>
          <w:noProof/>
        </w:rPr>
      </w:pPr>
    </w:p>
    <w:p w14:paraId="003446DC" w14:textId="57149B2F" w:rsidR="00B965E2" w:rsidRDefault="00265637">
      <w:pPr>
        <w:rPr>
          <w:noProof/>
        </w:rPr>
      </w:pPr>
      <w:r>
        <w:rPr>
          <w:noProof/>
        </w:rPr>
        <w:t>Caso queira visualizar toda a questão é possível pelo mesmo símbolo de olho</w:t>
      </w:r>
      <w:r w:rsidR="009D1767">
        <w:rPr>
          <w:noProof/>
        </w:rPr>
        <w:t>,</w:t>
      </w:r>
      <w:r>
        <w:rPr>
          <w:noProof/>
        </w:rPr>
        <w:t xml:space="preserve"> que os dados da questão surgirão, conforme visto na</w:t>
      </w:r>
      <w:r w:rsidR="00780414">
        <w:rPr>
          <w:noProof/>
        </w:rPr>
        <w:t xml:space="preserve"> </w:t>
      </w:r>
      <w:r w:rsidR="00780414">
        <w:rPr>
          <w:noProof/>
        </w:rPr>
        <w:fldChar w:fldCharType="begin"/>
      </w:r>
      <w:r w:rsidR="00780414">
        <w:rPr>
          <w:noProof/>
        </w:rPr>
        <w:instrText xml:space="preserve"> REF _Ref20052832 \h </w:instrText>
      </w:r>
      <w:r w:rsidR="00780414">
        <w:rPr>
          <w:noProof/>
        </w:rPr>
      </w:r>
      <w:r w:rsidR="00780414">
        <w:rPr>
          <w:noProof/>
        </w:rPr>
        <w:fldChar w:fldCharType="separate"/>
      </w:r>
      <w:ins w:id="2019" w:author="Ryan Lemos" w:date="2019-10-09T09:44:00Z">
        <w:r w:rsidR="00511CE0">
          <w:t xml:space="preserve">Figura </w:t>
        </w:r>
        <w:r w:rsidR="00511CE0">
          <w:rPr>
            <w:noProof/>
          </w:rPr>
          <w:t>95</w:t>
        </w:r>
        <w:r w:rsidR="00511CE0" w:rsidDel="00EA672B">
          <w:rPr>
            <w:noProof/>
          </w:rPr>
          <w:t>98</w:t>
        </w:r>
      </w:ins>
      <w:del w:id="2020" w:author="Ryan Lemos" w:date="2019-10-07T11:05:00Z">
        <w:r w:rsidR="00054B21" w:rsidDel="00EA672B">
          <w:delText xml:space="preserve">Figura </w:delText>
        </w:r>
        <w:r w:rsidR="00054B21" w:rsidDel="00EA672B">
          <w:rPr>
            <w:noProof/>
          </w:rPr>
          <w:delText>98</w:delText>
        </w:r>
      </w:del>
      <w:r w:rsidR="00780414">
        <w:rPr>
          <w:noProof/>
        </w:rPr>
        <w:fldChar w:fldCharType="end"/>
      </w:r>
      <w:r>
        <w:rPr>
          <w:noProof/>
        </w:rPr>
        <w:t>. Isso é para</w:t>
      </w:r>
      <w:r w:rsidR="009D1767">
        <w:rPr>
          <w:noProof/>
        </w:rPr>
        <w:t>,</w:t>
      </w:r>
      <w:r>
        <w:rPr>
          <w:noProof/>
        </w:rPr>
        <w:t xml:space="preserve"> em caso de o professor querer utilizar questões de outros professores, ele possa conhecer a questão</w:t>
      </w:r>
      <w:r w:rsidR="009D1767">
        <w:rPr>
          <w:noProof/>
        </w:rPr>
        <w:t xml:space="preserve">, sendo apresentado </w:t>
      </w:r>
      <w:r>
        <w:rPr>
          <w:noProof/>
        </w:rPr>
        <w:t>suas alternativas (se houver)</w:t>
      </w:r>
      <w:r w:rsidR="009D1767">
        <w:rPr>
          <w:noProof/>
        </w:rPr>
        <w:t>,</w:t>
      </w:r>
      <w:r>
        <w:rPr>
          <w:noProof/>
        </w:rPr>
        <w:t xml:space="preserve"> enunciado</w:t>
      </w:r>
      <w:r w:rsidR="008150A3">
        <w:rPr>
          <w:noProof/>
        </w:rPr>
        <w:t xml:space="preserve">, </w:t>
      </w:r>
      <w:r w:rsidR="009D1767">
        <w:rPr>
          <w:noProof/>
        </w:rPr>
        <w:t>á</w:t>
      </w:r>
      <w:r w:rsidR="008150A3">
        <w:rPr>
          <w:noProof/>
        </w:rPr>
        <w:t>udios vinculados a questão</w:t>
      </w:r>
      <w:r w:rsidR="009D1767">
        <w:rPr>
          <w:noProof/>
        </w:rPr>
        <w:t>, dentre outros atributos</w:t>
      </w:r>
      <w:r>
        <w:rPr>
          <w:noProof/>
        </w:rPr>
        <w:t>.</w:t>
      </w:r>
    </w:p>
    <w:p w14:paraId="2C1D2725" w14:textId="6A0B5FAA" w:rsidR="00B965E2" w:rsidRDefault="00B965E2" w:rsidP="00B70A30">
      <w:pPr>
        <w:pStyle w:val="Legenda"/>
        <w:keepNext/>
      </w:pPr>
      <w:bookmarkStart w:id="2021" w:name="_Ref20052832"/>
      <w:r>
        <w:lastRenderedPageBreak/>
        <w:t xml:space="preserve">Figura </w:t>
      </w:r>
      <w:r w:rsidR="002D50FD">
        <w:fldChar w:fldCharType="begin"/>
      </w:r>
      <w:r w:rsidR="002D50FD">
        <w:instrText xml:space="preserve"> SEQ Figura \* ARABIC </w:instrText>
      </w:r>
      <w:r w:rsidR="002D50FD">
        <w:fldChar w:fldCharType="separate"/>
      </w:r>
      <w:ins w:id="2022" w:author="Ryan Lemos" w:date="2019-10-09T09:44:00Z">
        <w:r w:rsidR="00511CE0">
          <w:rPr>
            <w:noProof/>
          </w:rPr>
          <w:t>95</w:t>
        </w:r>
      </w:ins>
      <w:del w:id="2023" w:author="Ryan Lemos" w:date="2019-10-07T11:05:00Z">
        <w:r w:rsidR="00D343FF" w:rsidDel="00EA672B">
          <w:rPr>
            <w:noProof/>
          </w:rPr>
          <w:delText>98</w:delText>
        </w:r>
      </w:del>
      <w:r w:rsidR="002D50FD">
        <w:rPr>
          <w:noProof/>
        </w:rPr>
        <w:fldChar w:fldCharType="end"/>
      </w:r>
      <w:bookmarkEnd w:id="2021"/>
      <w:r>
        <w:t xml:space="preserve"> - Tela de visualização de uma questão em específico </w:t>
      </w:r>
    </w:p>
    <w:p w14:paraId="6BDDB959" w14:textId="504E4F39" w:rsidR="00265637" w:rsidRDefault="00265637">
      <w:pPr>
        <w:ind w:firstLine="0"/>
        <w:jc w:val="center"/>
      </w:pPr>
      <w:r>
        <w:rPr>
          <w:noProof/>
        </w:rPr>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5547" cy="2944220"/>
                    </a:xfrm>
                    <a:prstGeom prst="rect">
                      <a:avLst/>
                    </a:prstGeom>
                  </pic:spPr>
                </pic:pic>
              </a:graphicData>
            </a:graphic>
          </wp:inline>
        </w:drawing>
      </w:r>
    </w:p>
    <w:p w14:paraId="4A35E9BC" w14:textId="649A3790" w:rsidR="00725243" w:rsidRDefault="00725243">
      <w:pPr>
        <w:ind w:firstLine="0"/>
      </w:pPr>
    </w:p>
    <w:p w14:paraId="0B527FEF" w14:textId="468458EF" w:rsidR="003B3A81" w:rsidRDefault="003B3A81" w:rsidP="00F5144D">
      <w:r>
        <w:t>Finalizada a criação de uma atividade o professor pode conferi-la em sua lista de atividades. A estória que define</w:t>
      </w:r>
      <w:r w:rsidR="00214F9A">
        <w:t xml:space="preserve"> essa funcionalidade é descrita pelo </w:t>
      </w:r>
      <w:r w:rsidR="00214F9A" w:rsidRPr="00B70A30">
        <w:rPr>
          <w:highlight w:val="yellow"/>
        </w:rPr>
        <w:t>quadro x</w:t>
      </w:r>
      <w:r w:rsidR="00214F9A">
        <w:t>. Como descrito pela estória, mais precisamente nas restrições, é possível ao professor</w:t>
      </w:r>
      <w:r w:rsidR="00436B0A">
        <w:t xml:space="preserve"> </w:t>
      </w:r>
      <w:r w:rsidR="00F5144D">
        <w:t>além de criar uma atividade, editá-la, duplicar, excluir e gerar um PDF com as questões da atividade juntamente com o seu gabarito.</w:t>
      </w:r>
    </w:p>
    <w:p w14:paraId="5E549506" w14:textId="77777777" w:rsidR="005F6C85" w:rsidRDefault="005F6C85" w:rsidP="00F5144D"/>
    <w:p w14:paraId="78B3930C" w14:textId="0DD11DDC" w:rsidR="005F6C85" w:rsidRDefault="005F6C85" w:rsidP="00B70A30">
      <w:pPr>
        <w:pStyle w:val="Legenda"/>
      </w:pPr>
      <w:r>
        <w:t xml:space="preserve">Quadro </w:t>
      </w:r>
      <w:r w:rsidR="002D50FD">
        <w:fldChar w:fldCharType="begin"/>
      </w:r>
      <w:r w:rsidR="002D50FD">
        <w:instrText xml:space="preserve"> SEQ Quadro \* ARABIC </w:instrText>
      </w:r>
      <w:r w:rsidR="002D50FD">
        <w:fldChar w:fldCharType="separate"/>
      </w:r>
      <w:ins w:id="2024" w:author="Ryan Lemos" w:date="2019-10-09T09:44:00Z">
        <w:r w:rsidR="00511CE0">
          <w:rPr>
            <w:noProof/>
          </w:rPr>
          <w:t>27</w:t>
        </w:r>
      </w:ins>
      <w:del w:id="2025" w:author="Ryan Lemos" w:date="2019-10-07T11:05:00Z">
        <w:r w:rsidR="00054B21" w:rsidDel="00EA672B">
          <w:rPr>
            <w:noProof/>
          </w:rPr>
          <w:delText>28</w:delText>
        </w:r>
      </w:del>
      <w:r w:rsidR="002D50FD">
        <w:rPr>
          <w:noProof/>
        </w:rPr>
        <w:fldChar w:fldCharType="end"/>
      </w:r>
      <w:r>
        <w:t xml:space="preserve"> - Estória de visualização das atividades criadas</w:t>
      </w:r>
    </w:p>
    <w:p w14:paraId="5D3669DE" w14:textId="729CF25B" w:rsidR="003B3A81" w:rsidRDefault="003B3A81" w:rsidP="003B3A81">
      <w:pPr>
        <w:pStyle w:val="estrias"/>
      </w:pPr>
      <w:r>
        <w:t>Como professor quero ser capaz de visualizar as atividades que criei e as ações que posso fazer com elas.</w:t>
      </w:r>
    </w:p>
    <w:p w14:paraId="0A0A8DF0" w14:textId="77777777" w:rsidR="003B3A81" w:rsidRDefault="003B3A81" w:rsidP="003B3A81">
      <w:pPr>
        <w:pStyle w:val="estrias"/>
      </w:pPr>
    </w:p>
    <w:p w14:paraId="5CD05DAC" w14:textId="51F3F3D9" w:rsidR="003B3A81" w:rsidRDefault="003B3A81" w:rsidP="003B3A81">
      <w:pPr>
        <w:pStyle w:val="estrias"/>
        <w:rPr>
          <w:b/>
          <w:bCs/>
        </w:rPr>
      </w:pPr>
      <w:r w:rsidRPr="00B70A30">
        <w:rPr>
          <w:b/>
          <w:bCs/>
        </w:rPr>
        <w:t>Restrições da estória:</w:t>
      </w:r>
    </w:p>
    <w:p w14:paraId="16DEA680" w14:textId="3AD0A8B7" w:rsidR="003B3A81" w:rsidRPr="00214F9A" w:rsidRDefault="00214F9A" w:rsidP="00B70A30">
      <w:pPr>
        <w:pStyle w:val="estrias"/>
        <w:numPr>
          <w:ilvl w:val="0"/>
          <w:numId w:val="26"/>
        </w:numPr>
      </w:pPr>
      <w:r w:rsidRPr="00B70A30">
        <w:t>As</w:t>
      </w:r>
      <w:r>
        <w:t xml:space="preserve"> ações devem ser de editar, duplicar, excluir e gerar PDF da atividade.</w:t>
      </w:r>
      <w:r w:rsidRPr="00B70A30">
        <w:t xml:space="preserve"> </w:t>
      </w:r>
    </w:p>
    <w:p w14:paraId="21750F1F" w14:textId="77777777" w:rsidR="005F6C85" w:rsidRDefault="005F6C85" w:rsidP="005F6C85"/>
    <w:p w14:paraId="5D2561B1" w14:textId="2DA1E960" w:rsidR="005F6C85" w:rsidRDefault="005F6C85" w:rsidP="005F6C85">
      <w:r>
        <w:t xml:space="preserve">A interação resultante pode ser vista na </w:t>
      </w:r>
      <w:r>
        <w:fldChar w:fldCharType="begin"/>
      </w:r>
      <w:r>
        <w:instrText xml:space="preserve"> REF _Ref20053018 \h </w:instrText>
      </w:r>
      <w:r>
        <w:fldChar w:fldCharType="separate"/>
      </w:r>
      <w:ins w:id="2026" w:author="Ryan Lemos" w:date="2019-10-09T09:44:00Z">
        <w:r w:rsidR="00511CE0">
          <w:t xml:space="preserve">Figura </w:t>
        </w:r>
        <w:r w:rsidR="00511CE0">
          <w:rPr>
            <w:noProof/>
          </w:rPr>
          <w:t>97</w:t>
        </w:r>
        <w:r w:rsidR="00511CE0" w:rsidDel="00EA672B">
          <w:rPr>
            <w:noProof/>
          </w:rPr>
          <w:t>100</w:t>
        </w:r>
      </w:ins>
      <w:del w:id="2027" w:author="Ryan Lemos" w:date="2019-10-07T11:05:00Z">
        <w:r w:rsidR="00054B21" w:rsidDel="00EA672B">
          <w:delText xml:space="preserve">Figura </w:delText>
        </w:r>
        <w:r w:rsidR="00054B21" w:rsidDel="00EA672B">
          <w:rPr>
            <w:noProof/>
          </w:rPr>
          <w:delText>100</w:delText>
        </w:r>
      </w:del>
      <w:r>
        <w:fldChar w:fldCharType="end"/>
      </w:r>
      <w:r>
        <w:t xml:space="preserve">. </w:t>
      </w:r>
      <w:r w:rsidR="005D1008">
        <w:t>Os botões para as ações</w:t>
      </w:r>
      <w:r w:rsidR="0088162B">
        <w:t xml:space="preserve"> são como as definidas na </w:t>
      </w:r>
      <w:r w:rsidR="0088162B" w:rsidRPr="00B70A30">
        <w:rPr>
          <w:highlight w:val="yellow"/>
        </w:rPr>
        <w:t>seção x</w:t>
      </w:r>
      <w:r w:rsidR="0088162B">
        <w:t>.</w:t>
      </w:r>
      <w:r w:rsidR="005D1008">
        <w:t xml:space="preserve"> </w:t>
      </w:r>
      <w:r w:rsidR="0088162B">
        <w:t xml:space="preserve">A </w:t>
      </w:r>
      <w:r w:rsidR="0088162B">
        <w:fldChar w:fldCharType="begin"/>
      </w:r>
      <w:r w:rsidR="0088162B">
        <w:instrText xml:space="preserve"> REF _Ref20053018 \h </w:instrText>
      </w:r>
      <w:r w:rsidR="0088162B">
        <w:fldChar w:fldCharType="separate"/>
      </w:r>
      <w:ins w:id="2028" w:author="Ryan Lemos" w:date="2019-10-09T09:44:00Z">
        <w:r w:rsidR="00511CE0">
          <w:t xml:space="preserve">Figura </w:t>
        </w:r>
        <w:r w:rsidR="00511CE0">
          <w:rPr>
            <w:noProof/>
          </w:rPr>
          <w:t>97</w:t>
        </w:r>
        <w:r w:rsidR="00511CE0" w:rsidDel="00EA672B">
          <w:rPr>
            <w:noProof/>
          </w:rPr>
          <w:t>100</w:t>
        </w:r>
      </w:ins>
      <w:del w:id="2029" w:author="Ryan Lemos" w:date="2019-10-07T11:05:00Z">
        <w:r w:rsidR="00054B21" w:rsidDel="00EA672B">
          <w:delText xml:space="preserve">Figura </w:delText>
        </w:r>
        <w:r w:rsidR="00054B21" w:rsidDel="00EA672B">
          <w:rPr>
            <w:noProof/>
          </w:rPr>
          <w:delText>100</w:delText>
        </w:r>
      </w:del>
      <w:r w:rsidR="0088162B">
        <w:fldChar w:fldCharType="end"/>
      </w:r>
      <w:r w:rsidR="0088162B">
        <w:t xml:space="preserve"> ainda tem uma peculiaridade, que se trata da atividade com nome de ‘Test Online’, nota-se que há os botões de edição e exclusão. O motivo é que essa atividade está associada a uma turma ou grupo de alunos, conforme </w:t>
      </w:r>
      <w:r w:rsidR="0088162B" w:rsidRPr="00B70A30">
        <w:rPr>
          <w:highlight w:val="yellow"/>
        </w:rPr>
        <w:t>seção x</w:t>
      </w:r>
      <w:r w:rsidR="0068253A">
        <w:t>.</w:t>
      </w:r>
      <w:r w:rsidR="0088162B">
        <w:t xml:space="preserve"> </w:t>
      </w:r>
      <w:r w:rsidR="0068253A">
        <w:t xml:space="preserve">Assim o professor fica impossibilitado de editar, pois influenciaria em quem já resolveu e quem ainda não resolveu a atividade, gerando disparidade atividades entre alunos diferentes. Além de que essa edição, juntamente com a exclusão, pode levar em inconsistências na base, conforme seção </w:t>
      </w:r>
      <w:commentRangeStart w:id="2030"/>
      <w:r w:rsidR="0068253A">
        <w:lastRenderedPageBreak/>
        <w:t>X</w:t>
      </w:r>
      <w:commentRangeEnd w:id="2030"/>
      <w:r w:rsidR="0068253A">
        <w:rPr>
          <w:rStyle w:val="Refdecomentrio"/>
        </w:rPr>
        <w:commentReference w:id="2030"/>
      </w:r>
      <w:r w:rsidR="0068253A">
        <w:t xml:space="preserve">. A partir dessa incapacidade de edição de uma atividade, pensando na possibilidade de o professor querer utilizar a atividade novamente, porém alterando algumas questões, surge a possibilidade então de duplicação da atividade conforme descrita na </w:t>
      </w:r>
      <w:r w:rsidR="0068253A" w:rsidRPr="00B70A30">
        <w:rPr>
          <w:highlight w:val="yellow"/>
        </w:rPr>
        <w:t>seção X</w:t>
      </w:r>
      <w:r w:rsidR="0068253A">
        <w:t>.</w:t>
      </w:r>
    </w:p>
    <w:p w14:paraId="28E6009F" w14:textId="77777777" w:rsidR="0068253A" w:rsidRDefault="0068253A" w:rsidP="00B70A30"/>
    <w:p w14:paraId="7EC63417" w14:textId="3E4D3C82" w:rsidR="005F6C85" w:rsidRDefault="005F6C85" w:rsidP="00B70A30">
      <w:pPr>
        <w:pStyle w:val="Legenda"/>
        <w:keepNext/>
      </w:pPr>
      <w:r>
        <w:t xml:space="preserve">Figura </w:t>
      </w:r>
      <w:r w:rsidR="002D50FD">
        <w:fldChar w:fldCharType="begin"/>
      </w:r>
      <w:r w:rsidR="002D50FD">
        <w:instrText xml:space="preserve"> SEQ Figura \* ARABIC </w:instrText>
      </w:r>
      <w:r w:rsidR="002D50FD">
        <w:fldChar w:fldCharType="separate"/>
      </w:r>
      <w:ins w:id="2031" w:author="Ryan Lemos" w:date="2019-10-09T09:44:00Z">
        <w:r w:rsidR="00511CE0">
          <w:rPr>
            <w:noProof/>
          </w:rPr>
          <w:t>96</w:t>
        </w:r>
      </w:ins>
      <w:del w:id="2032" w:author="Ryan Lemos" w:date="2019-10-07T11:05:00Z">
        <w:r w:rsidR="00D343FF" w:rsidDel="00EA672B">
          <w:rPr>
            <w:noProof/>
          </w:rPr>
          <w:delText>99</w:delText>
        </w:r>
      </w:del>
      <w:r w:rsidR="002D50FD">
        <w:rPr>
          <w:noProof/>
        </w:rPr>
        <w:fldChar w:fldCharType="end"/>
      </w:r>
      <w:r>
        <w:t xml:space="preserve"> - Tela de listagem das atividades criadas</w:t>
      </w:r>
    </w:p>
    <w:p w14:paraId="4BF344F0" w14:textId="7356FB3B" w:rsidR="005F6C85" w:rsidRDefault="005F6C85" w:rsidP="005F6C85">
      <w:pPr>
        <w:ind w:firstLine="0"/>
        <w:jc w:val="center"/>
      </w:pPr>
      <w:r>
        <w:rPr>
          <w:noProof/>
        </w:rPr>
        <w:drawing>
          <wp:inline distT="0" distB="0" distL="0" distR="0" wp14:anchorId="3012E597" wp14:editId="37BB4428">
            <wp:extent cx="5760085" cy="221805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2218055"/>
                    </a:xfrm>
                    <a:prstGeom prst="rect">
                      <a:avLst/>
                    </a:prstGeom>
                  </pic:spPr>
                </pic:pic>
              </a:graphicData>
            </a:graphic>
          </wp:inline>
        </w:drawing>
      </w:r>
    </w:p>
    <w:p w14:paraId="6AF0EAD6" w14:textId="77777777" w:rsidR="005F6C85" w:rsidRDefault="005F6C85" w:rsidP="00B70A30">
      <w:pPr>
        <w:ind w:firstLine="0"/>
        <w:jc w:val="center"/>
      </w:pPr>
    </w:p>
    <w:p w14:paraId="1154AE5C" w14:textId="5146FEA9" w:rsidR="00A5757F" w:rsidRDefault="00A5757F" w:rsidP="005B582B">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w:t>
      </w:r>
      <w:r w:rsidR="004F41B7">
        <w:t>,</w:t>
      </w:r>
      <w:r>
        <w:t xml:space="preserve"> manualmente</w:t>
      </w:r>
      <w:r w:rsidR="004F41B7">
        <w:t>,</w:t>
      </w:r>
      <w:r>
        <w:t xml:space="preserve"> as questões que desejar, e não mais de maneira randômica.</w:t>
      </w:r>
    </w:p>
    <w:p w14:paraId="42DA01FD" w14:textId="52E5E49F" w:rsidR="00300D1E" w:rsidRDefault="00300D1E" w:rsidP="00FE4DD4">
      <w:pPr>
        <w:ind w:firstLine="0"/>
        <w:jc w:val="center"/>
      </w:pPr>
    </w:p>
    <w:p w14:paraId="58809502" w14:textId="649A10A3"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033" w:author="Ryan Lemos" w:date="2019-10-09T09:44:00Z">
        <w:r w:rsidR="00511CE0">
          <w:rPr>
            <w:noProof/>
          </w:rPr>
          <w:t>28</w:t>
        </w:r>
      </w:ins>
      <w:del w:id="2034" w:author="Ryan Lemos" w:date="2019-10-07T11:05:00Z">
        <w:r w:rsidR="00054B21" w:rsidDel="00EA672B">
          <w:rPr>
            <w:noProof/>
          </w:rPr>
          <w:delText>29</w:delText>
        </w:r>
      </w:del>
      <w:r w:rsidR="002D50FD">
        <w:rPr>
          <w:noProof/>
        </w:rPr>
        <w:fldChar w:fldCharType="end"/>
      </w:r>
      <w:r w:rsidRPr="00E0778B">
        <w:t xml:space="preserve"> - Estória de </w:t>
      </w:r>
      <w:r>
        <w:t>edição de atividades</w:t>
      </w: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1E36CEF2" w:rsidR="00300D1E" w:rsidRDefault="00300D1E" w:rsidP="00596E44">
      <w:pPr>
        <w:pStyle w:val="estrias"/>
        <w:numPr>
          <w:ilvl w:val="0"/>
          <w:numId w:val="18"/>
        </w:numPr>
      </w:pPr>
      <w:r>
        <w:t>Ainda assim deve haver a possibilidade de filtros para as questões.</w:t>
      </w:r>
    </w:p>
    <w:p w14:paraId="37ADDA94" w14:textId="416C90D1" w:rsidR="003B3A81" w:rsidRDefault="003B3A81">
      <w:pPr>
        <w:pStyle w:val="estrias"/>
        <w:numPr>
          <w:ilvl w:val="0"/>
          <w:numId w:val="18"/>
        </w:numPr>
      </w:pPr>
      <w:r>
        <w:t>Se a atividade estiver associada a uma turma o professor não poderá editar a atividade.</w:t>
      </w:r>
    </w:p>
    <w:p w14:paraId="57988BA7" w14:textId="1A3519F5" w:rsidR="000E3B98" w:rsidRDefault="000E3B98" w:rsidP="00596E44">
      <w:pPr>
        <w:ind w:firstLine="0"/>
      </w:pPr>
    </w:p>
    <w:p w14:paraId="32334824" w14:textId="1A8694C2" w:rsidR="00A5757F" w:rsidRDefault="00A5757F" w:rsidP="00A5757F">
      <w:r>
        <w:t xml:space="preserve">O </w:t>
      </w:r>
      <w:r w:rsidRPr="005B582B">
        <w:rPr>
          <w:i/>
          <w:iCs/>
        </w:rPr>
        <w:t>design</w:t>
      </w:r>
      <w:r>
        <w:t xml:space="preserve"> é semelhante ao visto</w:t>
      </w:r>
      <w:r w:rsidR="00A2188C">
        <w:t xml:space="preserve"> na </w:t>
      </w:r>
      <w:r w:rsidR="00A2188C">
        <w:fldChar w:fldCharType="begin"/>
      </w:r>
      <w:r w:rsidR="00A2188C">
        <w:instrText xml:space="preserve"> REF _Ref20052737 \h </w:instrText>
      </w:r>
      <w:r w:rsidR="00A2188C">
        <w:fldChar w:fldCharType="separate"/>
      </w:r>
      <w:ins w:id="2035" w:author="Ryan Lemos" w:date="2019-10-09T09:44:00Z">
        <w:r w:rsidR="00511CE0">
          <w:t xml:space="preserve">Figura </w:t>
        </w:r>
        <w:r w:rsidR="00511CE0">
          <w:rPr>
            <w:noProof/>
          </w:rPr>
          <w:t>92</w:t>
        </w:r>
        <w:r w:rsidR="00511CE0" w:rsidDel="00EA672B">
          <w:rPr>
            <w:noProof/>
          </w:rPr>
          <w:t>95</w:t>
        </w:r>
      </w:ins>
      <w:del w:id="2036" w:author="Ryan Lemos" w:date="2019-10-07T11:05:00Z">
        <w:r w:rsidR="00054B21" w:rsidDel="00EA672B">
          <w:delText xml:space="preserve">Figura </w:delText>
        </w:r>
        <w:r w:rsidR="00054B21" w:rsidDel="00EA672B">
          <w:rPr>
            <w:noProof/>
          </w:rPr>
          <w:delText>95</w:delText>
        </w:r>
      </w:del>
      <w:r w:rsidR="00A2188C">
        <w:fldChar w:fldCharType="end"/>
      </w:r>
      <w:r w:rsidR="00A2188C">
        <w:t xml:space="preserve"> e na </w:t>
      </w:r>
      <w:r w:rsidR="00A2188C">
        <w:fldChar w:fldCharType="begin"/>
      </w:r>
      <w:r w:rsidR="00A2188C">
        <w:instrText xml:space="preserve"> REF _Ref20052757 \h </w:instrText>
      </w:r>
      <w:r w:rsidR="00A2188C">
        <w:fldChar w:fldCharType="separate"/>
      </w:r>
      <w:ins w:id="2037" w:author="Ryan Lemos" w:date="2019-10-09T09:44:00Z">
        <w:r w:rsidR="00511CE0">
          <w:t xml:space="preserve">Figura </w:t>
        </w:r>
        <w:r w:rsidR="00511CE0">
          <w:rPr>
            <w:noProof/>
          </w:rPr>
          <w:t>93</w:t>
        </w:r>
        <w:r w:rsidR="00511CE0" w:rsidDel="00EA672B">
          <w:rPr>
            <w:noProof/>
          </w:rPr>
          <w:t>96</w:t>
        </w:r>
      </w:ins>
      <w:del w:id="2038" w:author="Ryan Lemos" w:date="2019-10-07T11:05:00Z">
        <w:r w:rsidR="00054B21" w:rsidDel="00EA672B">
          <w:delText xml:space="preserve">Figura </w:delText>
        </w:r>
        <w:r w:rsidR="00054B21" w:rsidDel="00EA672B">
          <w:rPr>
            <w:noProof/>
          </w:rPr>
          <w:delText>96</w:delText>
        </w:r>
      </w:del>
      <w:r w:rsidR="00A2188C">
        <w:fldChar w:fldCharType="end"/>
      </w:r>
      <w:r>
        <w:t>. O que muda é que agora tem-se uma tabela contendo as questões filtradas e o professor escolhe</w:t>
      </w:r>
      <w:r w:rsidR="004F41B7">
        <w:t>,</w:t>
      </w:r>
      <w:r>
        <w:t xml:space="preserve"> manualmente</w:t>
      </w:r>
      <w:r w:rsidR="004F41B7">
        <w:t>,</w:t>
      </w:r>
      <w:r>
        <w:t xml:space="preserve"> quais questões ele quer inserir na atividade</w:t>
      </w:r>
      <w:r w:rsidR="004F41B7">
        <w:t>,</w:t>
      </w:r>
      <w:r>
        <w:t xml:space="preserve"> conforme explicitado na</w:t>
      </w:r>
      <w:r w:rsidR="00A2188C">
        <w:t xml:space="preserve"> </w:t>
      </w:r>
      <w:r w:rsidR="00A2188C">
        <w:fldChar w:fldCharType="begin"/>
      </w:r>
      <w:r w:rsidR="00A2188C">
        <w:instrText xml:space="preserve"> REF _Ref20053018 \h </w:instrText>
      </w:r>
      <w:r w:rsidR="00A2188C">
        <w:fldChar w:fldCharType="separate"/>
      </w:r>
      <w:ins w:id="2039" w:author="Ryan Lemos" w:date="2019-10-09T09:44:00Z">
        <w:r w:rsidR="00511CE0">
          <w:t xml:space="preserve">Figura </w:t>
        </w:r>
        <w:r w:rsidR="00511CE0">
          <w:rPr>
            <w:noProof/>
          </w:rPr>
          <w:t>97</w:t>
        </w:r>
        <w:r w:rsidR="00511CE0" w:rsidDel="00EA672B">
          <w:rPr>
            <w:noProof/>
          </w:rPr>
          <w:t>100</w:t>
        </w:r>
      </w:ins>
      <w:del w:id="2040" w:author="Ryan Lemos" w:date="2019-10-07T11:05:00Z">
        <w:r w:rsidR="00054B21" w:rsidDel="00EA672B">
          <w:delText xml:space="preserve">Figura </w:delText>
        </w:r>
        <w:r w:rsidR="00054B21" w:rsidDel="00EA672B">
          <w:rPr>
            <w:noProof/>
          </w:rPr>
          <w:delText>100</w:delText>
        </w:r>
      </w:del>
      <w:r w:rsidR="00A2188C">
        <w:fldChar w:fldCharType="end"/>
      </w:r>
      <w:r>
        <w:t>.</w:t>
      </w:r>
      <w:r w:rsidR="002739C9">
        <w:t xml:space="preserve"> Os filtros continuam, porém agora o professor tem a capacidade de decidir</w:t>
      </w:r>
      <w:r w:rsidR="004F41B7">
        <w:t>,</w:t>
      </w:r>
      <w:r w:rsidR="002739C9">
        <w:t xml:space="preserve"> </w:t>
      </w:r>
      <w:r w:rsidR="007E0DFA">
        <w:t>manualmente</w:t>
      </w:r>
      <w:r w:rsidR="004F41B7">
        <w:t>,</w:t>
      </w:r>
      <w:r w:rsidR="007E0DFA">
        <w:t xml:space="preserve"> quais questões se quer manter na atividade. Isso evita o problema de aleatoriedade</w:t>
      </w:r>
      <w:r w:rsidR="004F41B7">
        <w:t>,</w:t>
      </w:r>
      <w:r w:rsidR="007E0DFA">
        <w:t xml:space="preserve"> no sentido em que se queira </w:t>
      </w:r>
      <w:r w:rsidR="007E0DFA">
        <w:lastRenderedPageBreak/>
        <w:t>um conjunto específico de questões, porém há possibilidade dessas questões nunca serem sorteadas. Através da edição</w:t>
      </w:r>
      <w:r w:rsidR="004F41B7">
        <w:t>,</w:t>
      </w:r>
      <w:r w:rsidR="007E0DFA">
        <w:t xml:space="preserve"> o professor é capaz de escolher essas questões e as adicioná-las. </w:t>
      </w:r>
    </w:p>
    <w:p w14:paraId="74635562" w14:textId="77777777" w:rsidR="00AC435E" w:rsidRDefault="00AC435E" w:rsidP="00A5757F"/>
    <w:p w14:paraId="0BF74B49" w14:textId="01A85EFF" w:rsidR="00B965E2" w:rsidRDefault="00B965E2" w:rsidP="00B70A30">
      <w:pPr>
        <w:pStyle w:val="Legenda"/>
        <w:keepNext/>
      </w:pPr>
      <w:bookmarkStart w:id="2041" w:name="_Ref20053018"/>
      <w:r>
        <w:t xml:space="preserve">Figura </w:t>
      </w:r>
      <w:r w:rsidR="002D50FD">
        <w:fldChar w:fldCharType="begin"/>
      </w:r>
      <w:r w:rsidR="002D50FD">
        <w:instrText xml:space="preserve"> SEQ Figura \* ARABIC </w:instrText>
      </w:r>
      <w:r w:rsidR="002D50FD">
        <w:fldChar w:fldCharType="separate"/>
      </w:r>
      <w:ins w:id="2042" w:author="Ryan Lemos" w:date="2019-10-09T09:44:00Z">
        <w:r w:rsidR="00511CE0">
          <w:rPr>
            <w:noProof/>
          </w:rPr>
          <w:t>97</w:t>
        </w:r>
      </w:ins>
      <w:del w:id="2043" w:author="Ryan Lemos" w:date="2019-10-07T11:05:00Z">
        <w:r w:rsidR="00D343FF" w:rsidDel="00EA672B">
          <w:rPr>
            <w:noProof/>
          </w:rPr>
          <w:delText>100</w:delText>
        </w:r>
      </w:del>
      <w:r w:rsidR="002D50FD">
        <w:rPr>
          <w:noProof/>
        </w:rPr>
        <w:fldChar w:fldCharType="end"/>
      </w:r>
      <w:bookmarkEnd w:id="2041"/>
      <w:r>
        <w:t xml:space="preserve"> - Tela de edição de uma atividade</w:t>
      </w:r>
    </w:p>
    <w:p w14:paraId="21CF754F" w14:textId="4D0D0D06"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0581" cy="2841956"/>
                    </a:xfrm>
                    <a:prstGeom prst="rect">
                      <a:avLst/>
                    </a:prstGeom>
                  </pic:spPr>
                </pic:pic>
              </a:graphicData>
            </a:graphic>
          </wp:inline>
        </w:drawing>
      </w:r>
    </w:p>
    <w:p w14:paraId="0AB8AA73" w14:textId="53D49C18" w:rsidR="003B3A81" w:rsidRDefault="003B3A81" w:rsidP="004D5E0A"/>
    <w:p w14:paraId="1E7520E2" w14:textId="61AE14D9" w:rsidR="004D5E0A" w:rsidRDefault="004D5E0A" w:rsidP="004D5E0A">
      <w:r>
        <w:t xml:space="preserve">A partir das restrições geradas pela estória do </w:t>
      </w:r>
      <w:r w:rsidRPr="00B70A30">
        <w:rPr>
          <w:highlight w:val="yellow"/>
        </w:rPr>
        <w:t>quadro x</w:t>
      </w:r>
      <w:r>
        <w:t xml:space="preserve"> surgiu uma nova necessidade, descrita pela estória do </w:t>
      </w:r>
      <w:r w:rsidRPr="00B70A30">
        <w:rPr>
          <w:highlight w:val="yellow"/>
        </w:rPr>
        <w:t>quadro x</w:t>
      </w:r>
      <w:r>
        <w:t>. Se trata da capacidade de duplicar uma atividade, caso o professor necessite reutilizar uma ou mais questões de uma atividade numa nova atividade.</w:t>
      </w:r>
    </w:p>
    <w:p w14:paraId="1E5715A8" w14:textId="729C211A" w:rsidR="004D5E0A" w:rsidRDefault="00F7481A" w:rsidP="005074A5">
      <w:pPr>
        <w:pStyle w:val="Legenda"/>
      </w:pPr>
      <w:r>
        <w:t xml:space="preserve">Quadro </w:t>
      </w:r>
      <w:r w:rsidR="002D50FD">
        <w:fldChar w:fldCharType="begin"/>
      </w:r>
      <w:r w:rsidR="002D50FD">
        <w:instrText xml:space="preserve"> SEQ Quadro \* ARABIC </w:instrText>
      </w:r>
      <w:r w:rsidR="002D50FD">
        <w:fldChar w:fldCharType="separate"/>
      </w:r>
      <w:ins w:id="2044" w:author="Ryan Lemos" w:date="2019-10-09T09:44:00Z">
        <w:r w:rsidR="00511CE0">
          <w:rPr>
            <w:noProof/>
          </w:rPr>
          <w:t>29</w:t>
        </w:r>
      </w:ins>
      <w:del w:id="2045" w:author="Ryan Lemos" w:date="2019-10-07T11:05:00Z">
        <w:r w:rsidR="00054B21" w:rsidDel="00EA672B">
          <w:rPr>
            <w:noProof/>
          </w:rPr>
          <w:delText>30</w:delText>
        </w:r>
      </w:del>
      <w:r w:rsidR="002D50FD">
        <w:rPr>
          <w:noProof/>
        </w:rPr>
        <w:fldChar w:fldCharType="end"/>
      </w:r>
      <w:r>
        <w:t xml:space="preserve"> - Estória de duplicar atividades</w:t>
      </w:r>
    </w:p>
    <w:p w14:paraId="2C77E22B" w14:textId="5BA069BC" w:rsidR="00841D83" w:rsidRDefault="00841D83" w:rsidP="00B70A30">
      <w:pPr>
        <w:pStyle w:val="estrias"/>
      </w:pPr>
      <w:commentRangeStart w:id="2046"/>
      <w:commentRangeEnd w:id="2046"/>
      <w:r>
        <w:rPr>
          <w:rStyle w:val="Refdecomentrio"/>
        </w:rPr>
        <w:commentReference w:id="2046"/>
      </w:r>
      <w:r w:rsidR="003B3A81">
        <w:t>Como professor quero ser capaz de duplicar atividades.</w:t>
      </w:r>
    </w:p>
    <w:p w14:paraId="019230A7" w14:textId="77777777" w:rsidR="004D5E0A" w:rsidRDefault="004D5E0A" w:rsidP="004D5E0A"/>
    <w:p w14:paraId="2ED40FF9" w14:textId="51CD07CC" w:rsidR="00E33640" w:rsidRPr="0000255B" w:rsidRDefault="004D5E0A" w:rsidP="004D5E0A">
      <w:r>
        <w:t xml:space="preserve">Para que isso fosse possível se utilizou um método do </w:t>
      </w:r>
      <w:commentRangeStart w:id="2047"/>
      <w:proofErr w:type="spellStart"/>
      <w:r>
        <w:t>Eloquent</w:t>
      </w:r>
      <w:commentRangeEnd w:id="2047"/>
      <w:proofErr w:type="spellEnd"/>
      <w:r>
        <w:rPr>
          <w:rStyle w:val="Refdecomentrio"/>
        </w:rPr>
        <w:commentReference w:id="2047"/>
      </w:r>
      <w:r>
        <w:t xml:space="preserve"> que se chama </w:t>
      </w:r>
      <w:proofErr w:type="spellStart"/>
      <w:r w:rsidRPr="00B70A30">
        <w:rPr>
          <w:i/>
          <w:iCs/>
        </w:rPr>
        <w:t>replicate</w:t>
      </w:r>
      <w:proofErr w:type="spellEnd"/>
      <w:r w:rsidR="00191B4D">
        <w:t>, que retorna uma réplica do</w:t>
      </w:r>
      <w:r>
        <w:t xml:space="preserve"> </w:t>
      </w:r>
      <w:r w:rsidR="00191B4D">
        <w:t xml:space="preserve">objeto desejado que pode ser atribuído a outra variável, conforme visto na </w:t>
      </w:r>
      <w:r w:rsidR="00191B4D">
        <w:fldChar w:fldCharType="begin"/>
      </w:r>
      <w:r w:rsidR="00191B4D">
        <w:instrText xml:space="preserve"> REF _Ref20053073 \h </w:instrText>
      </w:r>
      <w:r w:rsidR="00191B4D">
        <w:fldChar w:fldCharType="separate"/>
      </w:r>
      <w:ins w:id="2048" w:author="Ryan Lemos" w:date="2019-10-09T09:44:00Z">
        <w:r w:rsidR="00511CE0">
          <w:t xml:space="preserve">Figura </w:t>
        </w:r>
        <w:r w:rsidR="00511CE0">
          <w:rPr>
            <w:noProof/>
          </w:rPr>
          <w:t>101</w:t>
        </w:r>
        <w:r w:rsidR="00511CE0" w:rsidDel="00EA672B">
          <w:rPr>
            <w:noProof/>
          </w:rPr>
          <w:t>104</w:t>
        </w:r>
      </w:ins>
      <w:del w:id="2049" w:author="Ryan Lemos" w:date="2019-10-07T11:05:00Z">
        <w:r w:rsidR="00054B21" w:rsidDel="00EA672B">
          <w:delText xml:space="preserve">Figura </w:delText>
        </w:r>
        <w:r w:rsidR="00054B21" w:rsidDel="00EA672B">
          <w:rPr>
            <w:noProof/>
          </w:rPr>
          <w:delText>104</w:delText>
        </w:r>
      </w:del>
      <w:r w:rsidR="00191B4D">
        <w:fldChar w:fldCharType="end"/>
      </w:r>
      <w:r w:rsidR="00191B4D">
        <w:t xml:space="preserve"> na linha 114. Os relacionamentos gerados pelo registro anterior, no caso as questões atribuídas</w:t>
      </w:r>
      <w:r w:rsidR="0000255B">
        <w:t>,</w:t>
      </w:r>
      <w:r w:rsidR="00191B4D">
        <w:t xml:space="preserve"> </w:t>
      </w:r>
      <w:r w:rsidR="0000255B">
        <w:t>também são</w:t>
      </w:r>
      <w:r w:rsidR="00191B4D">
        <w:t xml:space="preserve"> </w:t>
      </w:r>
      <w:r w:rsidR="0000255B">
        <w:t xml:space="preserve">salvos como visto na linha 117 a linha 121. No ambiente para que o professor possa duplicar a atividade, basta clicar no botão de duplicar atividade conforme seção x. Uma vez clicado, o </w:t>
      </w:r>
      <w:r w:rsidR="0000255B" w:rsidRPr="00B70A30">
        <w:rPr>
          <w:i/>
          <w:iCs/>
        </w:rPr>
        <w:t>front-</w:t>
      </w:r>
      <w:proofErr w:type="spellStart"/>
      <w:r w:rsidR="0000255B" w:rsidRPr="00B70A30">
        <w:rPr>
          <w:i/>
          <w:iCs/>
        </w:rPr>
        <w:t>end</w:t>
      </w:r>
      <w:proofErr w:type="spellEnd"/>
      <w:r w:rsidR="0000255B">
        <w:t xml:space="preserve"> Angular envia uma requisição para o </w:t>
      </w:r>
      <w:proofErr w:type="spellStart"/>
      <w:r w:rsidR="0000255B" w:rsidRPr="00B70A30">
        <w:rPr>
          <w:i/>
          <w:iCs/>
        </w:rPr>
        <w:t>back-end</w:t>
      </w:r>
      <w:proofErr w:type="spellEnd"/>
      <w:r w:rsidR="0000255B">
        <w:t xml:space="preserve"> </w:t>
      </w:r>
      <w:proofErr w:type="spellStart"/>
      <w:r w:rsidR="0000255B">
        <w:t>Laravel</w:t>
      </w:r>
      <w:proofErr w:type="spellEnd"/>
      <w:r w:rsidR="0000255B">
        <w:t xml:space="preserve">, caindo exatamente na função da </w:t>
      </w:r>
      <w:r w:rsidR="0000255B">
        <w:fldChar w:fldCharType="begin"/>
      </w:r>
      <w:r w:rsidR="0000255B">
        <w:instrText xml:space="preserve"> REF _Ref20053073 \h </w:instrText>
      </w:r>
      <w:r w:rsidR="0000255B">
        <w:fldChar w:fldCharType="separate"/>
      </w:r>
      <w:ins w:id="2050" w:author="Ryan Lemos" w:date="2019-10-09T09:44:00Z">
        <w:r w:rsidR="00511CE0">
          <w:t xml:space="preserve">Figura </w:t>
        </w:r>
        <w:r w:rsidR="00511CE0">
          <w:rPr>
            <w:noProof/>
          </w:rPr>
          <w:t>101</w:t>
        </w:r>
        <w:r w:rsidR="00511CE0" w:rsidDel="00EA672B">
          <w:rPr>
            <w:noProof/>
          </w:rPr>
          <w:t>104</w:t>
        </w:r>
      </w:ins>
      <w:del w:id="2051" w:author="Ryan Lemos" w:date="2019-10-07T11:05:00Z">
        <w:r w:rsidR="00054B21" w:rsidDel="00EA672B">
          <w:delText xml:space="preserve">Figura </w:delText>
        </w:r>
        <w:r w:rsidR="00054B21" w:rsidDel="00EA672B">
          <w:rPr>
            <w:noProof/>
          </w:rPr>
          <w:delText>104</w:delText>
        </w:r>
      </w:del>
      <w:r w:rsidR="0000255B">
        <w:fldChar w:fldCharType="end"/>
      </w:r>
      <w:r w:rsidR="0000255B">
        <w:t xml:space="preserve">. Depois de duplicado o registro o </w:t>
      </w:r>
      <w:proofErr w:type="spellStart"/>
      <w:r w:rsidR="0000255B" w:rsidRPr="00B70A30">
        <w:rPr>
          <w:i/>
          <w:iCs/>
        </w:rPr>
        <w:t>back-end</w:t>
      </w:r>
      <w:proofErr w:type="spellEnd"/>
      <w:r w:rsidR="0000255B">
        <w:rPr>
          <w:i/>
          <w:iCs/>
        </w:rPr>
        <w:t xml:space="preserve"> </w:t>
      </w:r>
      <w:r w:rsidR="0000255B">
        <w:t xml:space="preserve">retorna um </w:t>
      </w:r>
      <w:commentRangeStart w:id="2052"/>
      <w:proofErr w:type="spellStart"/>
      <w:r w:rsidR="0000255B">
        <w:t>ApiResource</w:t>
      </w:r>
      <w:commentRangeEnd w:id="2052"/>
      <w:proofErr w:type="spellEnd"/>
      <w:r w:rsidR="0000255B">
        <w:t xml:space="preserve"> da atividade para o </w:t>
      </w:r>
      <w:r w:rsidR="0000255B" w:rsidRPr="00B70A30">
        <w:rPr>
          <w:i/>
          <w:iCs/>
        </w:rPr>
        <w:t>front-</w:t>
      </w:r>
      <w:proofErr w:type="spellStart"/>
      <w:r w:rsidR="0000255B" w:rsidRPr="00B70A30">
        <w:rPr>
          <w:i/>
          <w:iCs/>
        </w:rPr>
        <w:t>end</w:t>
      </w:r>
      <w:proofErr w:type="spellEnd"/>
      <w:r w:rsidR="0000255B">
        <w:t xml:space="preserve"> Angular, que então redireciona o usuário para a edição da atividade duplicada, para devidas alterações.</w:t>
      </w:r>
      <w:r w:rsidR="0000255B">
        <w:rPr>
          <w:rStyle w:val="Refdecomentrio"/>
        </w:rPr>
        <w:commentReference w:id="2052"/>
      </w:r>
    </w:p>
    <w:p w14:paraId="1BEDA553" w14:textId="66A486D3" w:rsidR="00191B4D" w:rsidRDefault="00191B4D" w:rsidP="00B70A30">
      <w:pPr>
        <w:pStyle w:val="Legenda"/>
        <w:keepNext/>
      </w:pPr>
      <w:r>
        <w:lastRenderedPageBreak/>
        <w:t xml:space="preserve">Figura </w:t>
      </w:r>
      <w:r w:rsidR="002D50FD">
        <w:fldChar w:fldCharType="begin"/>
      </w:r>
      <w:r w:rsidR="002D50FD">
        <w:instrText xml:space="preserve"> SEQ Figura \* ARABIC </w:instrText>
      </w:r>
      <w:r w:rsidR="002D50FD">
        <w:fldChar w:fldCharType="separate"/>
      </w:r>
      <w:ins w:id="2053" w:author="Ryan Lemos" w:date="2019-10-09T09:44:00Z">
        <w:r w:rsidR="00511CE0">
          <w:rPr>
            <w:noProof/>
          </w:rPr>
          <w:t>98</w:t>
        </w:r>
      </w:ins>
      <w:del w:id="2054" w:author="Ryan Lemos" w:date="2019-10-07T11:05:00Z">
        <w:r w:rsidR="00D343FF" w:rsidDel="00EA672B">
          <w:rPr>
            <w:noProof/>
          </w:rPr>
          <w:delText>101</w:delText>
        </w:r>
      </w:del>
      <w:r w:rsidR="002D50FD">
        <w:rPr>
          <w:noProof/>
        </w:rPr>
        <w:fldChar w:fldCharType="end"/>
      </w:r>
      <w:r>
        <w:t xml:space="preserve"> - Função de duplicação de registro</w:t>
      </w:r>
    </w:p>
    <w:p w14:paraId="150F4AAF" w14:textId="451F09F3" w:rsidR="00191B4D" w:rsidRDefault="00191B4D">
      <w:pPr>
        <w:ind w:firstLine="0"/>
      </w:pPr>
      <w:r>
        <w:rPr>
          <w:noProof/>
        </w:rPr>
        <w:drawing>
          <wp:inline distT="0" distB="0" distL="0" distR="0" wp14:anchorId="52CD90AF" wp14:editId="635A05AA">
            <wp:extent cx="5760085" cy="2658110"/>
            <wp:effectExtent l="0" t="0" r="0" b="889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2658110"/>
                    </a:xfrm>
                    <a:prstGeom prst="rect">
                      <a:avLst/>
                    </a:prstGeom>
                  </pic:spPr>
                </pic:pic>
              </a:graphicData>
            </a:graphic>
          </wp:inline>
        </w:drawing>
      </w:r>
    </w:p>
    <w:p w14:paraId="22C03EDC" w14:textId="5CF34BC6" w:rsidR="004D5E0A" w:rsidRDefault="004D5E0A" w:rsidP="00FC505B"/>
    <w:p w14:paraId="7CAEE5FF" w14:textId="499F2ECD" w:rsidR="00FC505B" w:rsidRDefault="00FC505B" w:rsidP="00FC505B">
      <w:r>
        <w:t>Um outro recurso disponível no ambiente, ao professor se dá pela geração de documentos no formato PDF</w:t>
      </w:r>
      <w:r w:rsidR="0058721F">
        <w:t xml:space="preserve"> das atividades criadas no ambiente. A estória que define essa necessidade pode ser vista pelo quadro x. </w:t>
      </w:r>
    </w:p>
    <w:p w14:paraId="7AD35439" w14:textId="77777777" w:rsidR="00F7481A" w:rsidRDefault="00F7481A" w:rsidP="00FC505B"/>
    <w:p w14:paraId="21E85821" w14:textId="7BA239E2" w:rsidR="0058721F" w:rsidRDefault="00DE4F35" w:rsidP="00B70A30">
      <w:pPr>
        <w:pStyle w:val="Legenda"/>
      </w:pPr>
      <w:r>
        <w:t xml:space="preserve">Quadro </w:t>
      </w:r>
      <w:r w:rsidR="002D50FD">
        <w:fldChar w:fldCharType="begin"/>
      </w:r>
      <w:r w:rsidR="002D50FD">
        <w:instrText xml:space="preserve"> SEQ Quadro \* ARABIC </w:instrText>
      </w:r>
      <w:r w:rsidR="002D50FD">
        <w:fldChar w:fldCharType="separate"/>
      </w:r>
      <w:ins w:id="2055" w:author="Ryan Lemos" w:date="2019-10-09T09:44:00Z">
        <w:r w:rsidR="00511CE0">
          <w:rPr>
            <w:noProof/>
          </w:rPr>
          <w:t>30</w:t>
        </w:r>
      </w:ins>
      <w:del w:id="2056" w:author="Ryan Lemos" w:date="2019-10-07T11:05:00Z">
        <w:r w:rsidR="00054B21" w:rsidDel="00EA672B">
          <w:rPr>
            <w:noProof/>
          </w:rPr>
          <w:delText>31</w:delText>
        </w:r>
      </w:del>
      <w:r w:rsidR="002D50FD">
        <w:rPr>
          <w:noProof/>
        </w:rPr>
        <w:fldChar w:fldCharType="end"/>
      </w:r>
      <w:r>
        <w:t xml:space="preserve"> - Estória de geração de PDF da atividade</w:t>
      </w:r>
    </w:p>
    <w:p w14:paraId="23E779B1" w14:textId="31484CB1" w:rsidR="003B3A81" w:rsidRDefault="003B3A81">
      <w:pPr>
        <w:pStyle w:val="estrias"/>
      </w:pPr>
      <w:r>
        <w:t>Como professor quero ser capaz de gerar um PDF da minha atividade</w:t>
      </w:r>
      <w:r w:rsidR="0058721F">
        <w:t>.</w:t>
      </w:r>
    </w:p>
    <w:p w14:paraId="3DB301AF" w14:textId="77777777" w:rsidR="00DE4F35" w:rsidRDefault="00DE4F35">
      <w:pPr>
        <w:pStyle w:val="estrias"/>
      </w:pPr>
    </w:p>
    <w:p w14:paraId="19D7DBCF" w14:textId="096173DD" w:rsidR="0058721F" w:rsidRDefault="0058721F">
      <w:pPr>
        <w:pStyle w:val="estrias"/>
        <w:rPr>
          <w:b/>
          <w:bCs/>
        </w:rPr>
      </w:pPr>
      <w:r w:rsidRPr="00B70A30">
        <w:rPr>
          <w:b/>
          <w:bCs/>
        </w:rPr>
        <w:t>Restrições da estória:</w:t>
      </w:r>
    </w:p>
    <w:p w14:paraId="7AA6AD96" w14:textId="1754792F" w:rsidR="0058721F" w:rsidRPr="00B70A30" w:rsidRDefault="0058721F" w:rsidP="00DE4F35">
      <w:pPr>
        <w:pStyle w:val="estrias"/>
        <w:numPr>
          <w:ilvl w:val="0"/>
          <w:numId w:val="27"/>
        </w:numPr>
        <w:rPr>
          <w:b/>
          <w:bCs/>
        </w:rPr>
      </w:pPr>
      <w:r>
        <w:t>A atividade deve conter o gabarito das questões de marcar.</w:t>
      </w:r>
    </w:p>
    <w:p w14:paraId="1EB9B50D" w14:textId="250EEFD5" w:rsidR="00DE4F35" w:rsidRPr="00B70A30" w:rsidRDefault="00DE4F35" w:rsidP="00B70A30">
      <w:pPr>
        <w:pStyle w:val="estrias"/>
        <w:numPr>
          <w:ilvl w:val="0"/>
          <w:numId w:val="27"/>
        </w:numPr>
        <w:rPr>
          <w:b/>
          <w:bCs/>
        </w:rPr>
      </w:pPr>
      <w:r>
        <w:t>A atividade deve conter um cabeçalho em branco para preenchimento em sala.</w:t>
      </w:r>
    </w:p>
    <w:p w14:paraId="004E6790" w14:textId="77777777" w:rsidR="00DE4F35" w:rsidRDefault="00DE4F35" w:rsidP="00885747"/>
    <w:p w14:paraId="7B47B557" w14:textId="09C8542E" w:rsidR="003B3A81" w:rsidRDefault="00DE4F35" w:rsidP="00885747">
      <w:r>
        <w:t xml:space="preserve">Através desses anseios foi então concebido a possibilidade de impressão de atividades no ambiente, para tal utilizou-se </w:t>
      </w:r>
      <w:r w:rsidR="007427E3">
        <w:t>o</w:t>
      </w:r>
      <w:r>
        <w:t xml:space="preserve"> pacote PHP</w:t>
      </w:r>
      <w:r w:rsidR="007427E3">
        <w:t xml:space="preserve"> </w:t>
      </w:r>
      <w:commentRangeStart w:id="2057"/>
      <w:r w:rsidR="007427E3">
        <w:t>DOMPDF</w:t>
      </w:r>
      <w:commentRangeEnd w:id="2057"/>
      <w:r w:rsidR="007427E3">
        <w:rPr>
          <w:rStyle w:val="Refdecomentrio"/>
        </w:rPr>
        <w:commentReference w:id="2057"/>
      </w:r>
      <w:r w:rsidR="007427E3">
        <w:t xml:space="preserve">. A geração de documentos PDF na aplicação é feita por meio desse pacote, o documento é gerado pelo </w:t>
      </w:r>
      <w:proofErr w:type="spellStart"/>
      <w:r w:rsidR="007427E3" w:rsidRPr="00B70A30">
        <w:rPr>
          <w:i/>
          <w:iCs/>
        </w:rPr>
        <w:t>back-end</w:t>
      </w:r>
      <w:proofErr w:type="spellEnd"/>
      <w:r w:rsidR="007427E3">
        <w:t xml:space="preserve"> que envia como resposta o arquivo ao </w:t>
      </w:r>
      <w:r w:rsidR="007427E3" w:rsidRPr="00B70A30">
        <w:rPr>
          <w:i/>
          <w:iCs/>
        </w:rPr>
        <w:t>front-</w:t>
      </w:r>
      <w:proofErr w:type="spellStart"/>
      <w:r w:rsidR="007427E3" w:rsidRPr="00B70A30">
        <w:rPr>
          <w:i/>
          <w:iCs/>
        </w:rPr>
        <w:t>end</w:t>
      </w:r>
      <w:proofErr w:type="spellEnd"/>
      <w:r w:rsidR="007427E3">
        <w:t xml:space="preserve"> que então possibilita ao usuário o </w:t>
      </w:r>
      <w:r w:rsidR="007427E3" w:rsidRPr="00B70A30">
        <w:rPr>
          <w:i/>
          <w:iCs/>
        </w:rPr>
        <w:t>download</w:t>
      </w:r>
      <w:r w:rsidR="007427E3">
        <w:t xml:space="preserve"> do documento. O processo de gerar um documento no DOMPDF é descrito na </w:t>
      </w:r>
      <w:commentRangeStart w:id="2058"/>
      <w:r w:rsidR="007427E3">
        <w:t>seção X.</w:t>
      </w:r>
      <w:commentRangeEnd w:id="2058"/>
      <w:r w:rsidR="007427E3">
        <w:rPr>
          <w:rStyle w:val="Refdecomentrio"/>
        </w:rPr>
        <w:commentReference w:id="2058"/>
      </w:r>
      <w:r w:rsidR="007427E3">
        <w:t xml:space="preserve"> A </w:t>
      </w:r>
      <w:r w:rsidR="00B70A30">
        <w:fldChar w:fldCharType="begin"/>
      </w:r>
      <w:r w:rsidR="00B70A30">
        <w:instrText xml:space="preserve"> REF _Ref20561698 \h </w:instrText>
      </w:r>
      <w:r w:rsidR="00B70A30">
        <w:fldChar w:fldCharType="separate"/>
      </w:r>
      <w:ins w:id="2059" w:author="Ryan Lemos" w:date="2019-10-09T09:44:00Z">
        <w:r w:rsidR="00511CE0">
          <w:t xml:space="preserve">Figura </w:t>
        </w:r>
        <w:r w:rsidR="00511CE0">
          <w:rPr>
            <w:noProof/>
          </w:rPr>
          <w:t>99</w:t>
        </w:r>
        <w:r w:rsidR="00511CE0" w:rsidDel="00EA672B">
          <w:rPr>
            <w:noProof/>
          </w:rPr>
          <w:t>102</w:t>
        </w:r>
      </w:ins>
      <w:del w:id="2060" w:author="Ryan Lemos" w:date="2019-10-07T11:05:00Z">
        <w:r w:rsidR="00054B21" w:rsidDel="00EA672B">
          <w:delText xml:space="preserve">Figura </w:delText>
        </w:r>
        <w:r w:rsidR="00054B21" w:rsidDel="00EA672B">
          <w:rPr>
            <w:noProof/>
          </w:rPr>
          <w:delText>102</w:delText>
        </w:r>
      </w:del>
      <w:r w:rsidR="00B70A30">
        <w:fldChar w:fldCharType="end"/>
      </w:r>
    </w:p>
    <w:p w14:paraId="071F14B4" w14:textId="2313D79D" w:rsidR="007427E3" w:rsidRDefault="007427E3" w:rsidP="00B70A30">
      <w:pPr>
        <w:ind w:firstLine="0"/>
        <w:jc w:val="left"/>
      </w:pPr>
    </w:p>
    <w:p w14:paraId="4E13506C" w14:textId="616A4A41" w:rsidR="00B70A30" w:rsidRDefault="00B70A30" w:rsidP="00B70A30">
      <w:pPr>
        <w:pStyle w:val="Legenda"/>
        <w:keepNext/>
      </w:pPr>
      <w:bookmarkStart w:id="2061" w:name="_Ref20561698"/>
      <w:r>
        <w:lastRenderedPageBreak/>
        <w:t xml:space="preserve">Figura </w:t>
      </w:r>
      <w:r w:rsidR="002D50FD">
        <w:fldChar w:fldCharType="begin"/>
      </w:r>
      <w:r w:rsidR="002D50FD">
        <w:instrText xml:space="preserve"> SEQ Figura \* ARABIC </w:instrText>
      </w:r>
      <w:r w:rsidR="002D50FD">
        <w:fldChar w:fldCharType="separate"/>
      </w:r>
      <w:ins w:id="2062" w:author="Ryan Lemos" w:date="2019-10-09T09:44:00Z">
        <w:r w:rsidR="00511CE0">
          <w:rPr>
            <w:noProof/>
          </w:rPr>
          <w:t>99</w:t>
        </w:r>
      </w:ins>
      <w:del w:id="2063" w:author="Ryan Lemos" w:date="2019-10-07T11:05:00Z">
        <w:r w:rsidR="00D343FF" w:rsidDel="00EA672B">
          <w:rPr>
            <w:noProof/>
          </w:rPr>
          <w:delText>102</w:delText>
        </w:r>
      </w:del>
      <w:r w:rsidR="002D50FD">
        <w:rPr>
          <w:noProof/>
        </w:rPr>
        <w:fldChar w:fldCharType="end"/>
      </w:r>
      <w:bookmarkEnd w:id="2061"/>
      <w:r>
        <w:t xml:space="preserve"> - Exemplo de atividade gerada pelo ambiente</w:t>
      </w:r>
    </w:p>
    <w:p w14:paraId="6906617A" w14:textId="43C83C96" w:rsidR="00B70A30" w:rsidRPr="00B70A30" w:rsidRDefault="00B70A30" w:rsidP="00B70A30">
      <w:pPr>
        <w:ind w:firstLine="0"/>
        <w:jc w:val="center"/>
      </w:pPr>
      <w:r>
        <w:rPr>
          <w:noProof/>
        </w:rPr>
        <w:drawing>
          <wp:inline distT="0" distB="0" distL="0" distR="0" wp14:anchorId="73C90E32" wp14:editId="63DA88A2">
            <wp:extent cx="5760085" cy="3416300"/>
            <wp:effectExtent l="0" t="0" r="0" b="0"/>
            <wp:docPr id="77" name="Imagem 7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m título.png"/>
                    <pic:cNvPicPr/>
                  </pic:nvPicPr>
                  <pic:blipFill>
                    <a:blip r:embed="rId123">
                      <a:extLst>
                        <a:ext uri="{28A0092B-C50C-407E-A947-70E740481C1C}">
                          <a14:useLocalDpi xmlns:a14="http://schemas.microsoft.com/office/drawing/2010/main" val="0"/>
                        </a:ext>
                      </a:extLst>
                    </a:blip>
                    <a:stretch>
                      <a:fillRect/>
                    </a:stretch>
                  </pic:blipFill>
                  <pic:spPr>
                    <a:xfrm>
                      <a:off x="0" y="0"/>
                      <a:ext cx="5760085" cy="3416300"/>
                    </a:xfrm>
                    <a:prstGeom prst="rect">
                      <a:avLst/>
                    </a:prstGeom>
                  </pic:spPr>
                </pic:pic>
              </a:graphicData>
            </a:graphic>
          </wp:inline>
        </w:drawing>
      </w:r>
    </w:p>
    <w:p w14:paraId="187586BF" w14:textId="7CFC6F53" w:rsidR="00AC435E" w:rsidRDefault="00885747" w:rsidP="00885747">
      <w:r>
        <w:t>Com a criação de atividades,</w:t>
      </w:r>
      <w:r w:rsidR="00AC435E">
        <w:t xml:space="preserve"> </w:t>
      </w:r>
      <w:r>
        <w:t>surge por parte do</w:t>
      </w:r>
      <w:r w:rsidR="00AC435E">
        <w:t xml:space="preserve"> pro</w:t>
      </w:r>
      <w:r w:rsidR="001F718F">
        <w:t>f</w:t>
      </w:r>
      <w:r w:rsidR="00AC435E">
        <w:t xml:space="preserve">essor </w:t>
      </w:r>
      <w:r>
        <w:t xml:space="preserve">a necessidade </w:t>
      </w:r>
      <w:r w:rsidR="00D43835">
        <w:t>gerenciar as atividades de uma turma</w:t>
      </w:r>
      <w:r w:rsidR="00AC435E">
        <w:t>.</w:t>
      </w:r>
      <w:r w:rsidR="00D43835">
        <w:t xml:space="preserve"> Assim surge uma série de estórias, </w:t>
      </w:r>
      <w:r w:rsidR="00D43835" w:rsidRPr="005B582B">
        <w:rPr>
          <w:highlight w:val="yellow"/>
        </w:rPr>
        <w:t>estória x até y</w:t>
      </w:r>
      <w:r w:rsidR="00D43835">
        <w:t xml:space="preserve">, que descrevem o processo de gerenciamento das atividades de uma turma. A </w:t>
      </w:r>
      <w:r w:rsidR="00D43835" w:rsidRPr="005B582B">
        <w:rPr>
          <w:highlight w:val="yellow"/>
        </w:rPr>
        <w:t>estória x</w:t>
      </w:r>
      <w:r w:rsidR="00D43835">
        <w:t xml:space="preserve"> representa o anseio do professor por visualizar as atividades que foram atribuídas aos alunos. </w:t>
      </w:r>
    </w:p>
    <w:p w14:paraId="023A54E3" w14:textId="77777777" w:rsidR="00FE4DD4" w:rsidRDefault="00FE4DD4" w:rsidP="00885747"/>
    <w:p w14:paraId="4C24977F" w14:textId="6F3C30FF" w:rsidR="00642301"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064" w:author="Ryan Lemos" w:date="2019-10-09T09:44:00Z">
        <w:r w:rsidR="00511CE0">
          <w:rPr>
            <w:noProof/>
          </w:rPr>
          <w:t>31</w:t>
        </w:r>
      </w:ins>
      <w:del w:id="2065" w:author="Ryan Lemos" w:date="2019-10-07T11:05:00Z">
        <w:r w:rsidR="00054B21" w:rsidDel="00EA672B">
          <w:rPr>
            <w:noProof/>
          </w:rPr>
          <w:delText>32</w:delText>
        </w:r>
      </w:del>
      <w:r w:rsidR="002D50FD">
        <w:rPr>
          <w:noProof/>
        </w:rPr>
        <w:fldChar w:fldCharType="end"/>
      </w:r>
      <w:r w:rsidRPr="00CA69A4">
        <w:t xml:space="preserve"> - Estória de </w:t>
      </w:r>
      <w:r>
        <w:t>visualização de atividades associadas</w:t>
      </w:r>
    </w:p>
    <w:p w14:paraId="7AF79CDE" w14:textId="41237A83" w:rsidR="00642301" w:rsidRPr="005B582B" w:rsidRDefault="00642301">
      <w:pPr>
        <w:pStyle w:val="estrias"/>
        <w:rPr>
          <w:b/>
          <w:bCs/>
        </w:rPr>
      </w:pPr>
      <w:r>
        <w:t xml:space="preserve">Como professor quero ser capaz de </w:t>
      </w:r>
      <w:r w:rsidR="00D43835">
        <w:t>visualizar as atividades que enviei aos alunos.</w:t>
      </w:r>
    </w:p>
    <w:p w14:paraId="25881E53" w14:textId="77777777" w:rsidR="00642301" w:rsidRDefault="00642301" w:rsidP="00885747"/>
    <w:p w14:paraId="0E37A876" w14:textId="6F77BE86" w:rsidR="00AC435E" w:rsidRDefault="00AC435E" w:rsidP="005B582B">
      <w:r>
        <w:t>O professor pode associar a atividade por meio de uma nova aba na página ao qual se gere as turmas. Ao clicar na aba atividades</w:t>
      </w:r>
      <w:r w:rsidR="004F41B7">
        <w:t>,</w:t>
      </w:r>
      <w:r>
        <w:t xml:space="preserve"> surgem as atividades já associadas a turma, e algumas opções de ações possíveis. A </w:t>
      </w:r>
      <w:r w:rsidR="001A76D7">
        <w:fldChar w:fldCharType="begin"/>
      </w:r>
      <w:r w:rsidR="001A76D7">
        <w:instrText xml:space="preserve"> REF _Ref20053051 \h </w:instrText>
      </w:r>
      <w:r w:rsidR="001A76D7">
        <w:fldChar w:fldCharType="separate"/>
      </w:r>
      <w:ins w:id="2066" w:author="Ryan Lemos" w:date="2019-10-09T09:44:00Z">
        <w:r w:rsidR="00511CE0">
          <w:t xml:space="preserve">Figura </w:t>
        </w:r>
        <w:r w:rsidR="00511CE0">
          <w:rPr>
            <w:noProof/>
          </w:rPr>
          <w:t>100</w:t>
        </w:r>
        <w:r w:rsidR="00511CE0" w:rsidDel="00EA672B">
          <w:rPr>
            <w:noProof/>
          </w:rPr>
          <w:t>103</w:t>
        </w:r>
      </w:ins>
      <w:del w:id="2067" w:author="Ryan Lemos" w:date="2019-10-07T11:05:00Z">
        <w:r w:rsidR="00054B21" w:rsidDel="00EA672B">
          <w:delText xml:space="preserve">Figura </w:delText>
        </w:r>
        <w:r w:rsidR="00054B21" w:rsidDel="00EA672B">
          <w:rPr>
            <w:noProof/>
          </w:rPr>
          <w:delText>103</w:delText>
        </w:r>
      </w:del>
      <w:r w:rsidR="001A76D7">
        <w:fldChar w:fldCharType="end"/>
      </w:r>
      <w:r w:rsidR="001A76D7">
        <w:t xml:space="preserve"> </w:t>
      </w:r>
      <w:r>
        <w:t>representa a listagem das atividades associadas a uma turma.</w:t>
      </w:r>
    </w:p>
    <w:p w14:paraId="4C8692AD" w14:textId="77777777" w:rsidR="00B965E2" w:rsidRDefault="00B965E2" w:rsidP="005B582B"/>
    <w:p w14:paraId="591FB405" w14:textId="0D042F4E" w:rsidR="00B965E2" w:rsidRDefault="00B965E2" w:rsidP="00B70A30">
      <w:pPr>
        <w:pStyle w:val="Legenda"/>
        <w:keepNext/>
      </w:pPr>
      <w:bookmarkStart w:id="2068" w:name="_Ref20053051"/>
      <w:r>
        <w:lastRenderedPageBreak/>
        <w:t xml:space="preserve">Figura </w:t>
      </w:r>
      <w:r w:rsidR="002D50FD">
        <w:fldChar w:fldCharType="begin"/>
      </w:r>
      <w:r w:rsidR="002D50FD">
        <w:instrText xml:space="preserve"> SEQ Figura \* ARABIC </w:instrText>
      </w:r>
      <w:r w:rsidR="002D50FD">
        <w:fldChar w:fldCharType="separate"/>
      </w:r>
      <w:ins w:id="2069" w:author="Ryan Lemos" w:date="2019-10-09T09:44:00Z">
        <w:r w:rsidR="00511CE0">
          <w:rPr>
            <w:noProof/>
          </w:rPr>
          <w:t>100</w:t>
        </w:r>
      </w:ins>
      <w:del w:id="2070" w:author="Ryan Lemos" w:date="2019-10-07T11:05:00Z">
        <w:r w:rsidR="00D343FF" w:rsidDel="00EA672B">
          <w:rPr>
            <w:noProof/>
          </w:rPr>
          <w:delText>103</w:delText>
        </w:r>
      </w:del>
      <w:r w:rsidR="002D50FD">
        <w:rPr>
          <w:noProof/>
        </w:rPr>
        <w:fldChar w:fldCharType="end"/>
      </w:r>
      <w:bookmarkEnd w:id="2068"/>
      <w:r>
        <w:t xml:space="preserve"> - Tela de listagem de atividades associadas a uma turma</w:t>
      </w:r>
    </w:p>
    <w:p w14:paraId="0846610E" w14:textId="71A19B9A" w:rsidR="00AC435E" w:rsidRDefault="00AC435E" w:rsidP="00596E44">
      <w:pPr>
        <w:ind w:firstLine="0"/>
        <w:jc w:val="cente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7183" cy="2510249"/>
                    </a:xfrm>
                    <a:prstGeom prst="rect">
                      <a:avLst/>
                    </a:prstGeom>
                  </pic:spPr>
                </pic:pic>
              </a:graphicData>
            </a:graphic>
          </wp:inline>
        </w:drawing>
      </w:r>
    </w:p>
    <w:p w14:paraId="6AA248BE" w14:textId="77777777" w:rsidR="00FB7263" w:rsidRDefault="00FB7263" w:rsidP="00B70A30">
      <w:pPr>
        <w:pStyle w:val="Legenda"/>
      </w:pPr>
    </w:p>
    <w:p w14:paraId="3A9E6767" w14:textId="76B7BBE8" w:rsidR="00FB7263" w:rsidRDefault="00FB7263" w:rsidP="00FB7263">
      <w:r>
        <w:t xml:space="preserve">As atividades criadas anteriormente, conforme seção x, podem ser atribuídas a um ou mais alunos de uma turma. A estória que descreve esse processo de associação pode ser vista no quadro x. Nessa estória há algumas restrições referentes a prazos para resolução da atividade que podem ser definidos pelo professor se achar necessário. E a segunda restrição diz respeito a associação dos alunos, em atividades avaliativas (aquelas que contam para o desempenho do aluno) todos da turma devem receber. </w:t>
      </w:r>
      <w:r w:rsidR="00724525">
        <w:t>Enquanto</w:t>
      </w:r>
      <w:r>
        <w:t xml:space="preserve"> as não avaliativas o professor escolhe quais alunos devem receber.</w:t>
      </w:r>
    </w:p>
    <w:p w14:paraId="30D960DA" w14:textId="77777777" w:rsidR="00FB7263" w:rsidRPr="00FB7263" w:rsidRDefault="00FB7263" w:rsidP="005074A5"/>
    <w:p w14:paraId="5ADE3DFD" w14:textId="65224A9F" w:rsidR="001B007E"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071" w:author="Ryan Lemos" w:date="2019-10-09T09:44:00Z">
        <w:r w:rsidR="00511CE0">
          <w:rPr>
            <w:noProof/>
          </w:rPr>
          <w:t>32</w:t>
        </w:r>
      </w:ins>
      <w:del w:id="2072" w:author="Ryan Lemos" w:date="2019-10-07T11:05:00Z">
        <w:r w:rsidR="00054B21" w:rsidDel="00EA672B">
          <w:rPr>
            <w:noProof/>
          </w:rPr>
          <w:delText>33</w:delText>
        </w:r>
      </w:del>
      <w:r w:rsidR="002D50FD">
        <w:rPr>
          <w:noProof/>
        </w:rPr>
        <w:fldChar w:fldCharType="end"/>
      </w:r>
      <w:r w:rsidRPr="00D7662E">
        <w:t xml:space="preserve"> - Estória de </w:t>
      </w:r>
      <w:r>
        <w:t>associação de atividades a alunos</w:t>
      </w:r>
    </w:p>
    <w:p w14:paraId="2AE084BF" w14:textId="4CDF66A6" w:rsidR="001B007E" w:rsidRDefault="001B007E" w:rsidP="001B007E">
      <w:pPr>
        <w:pStyle w:val="estrias"/>
      </w:pPr>
      <w:r>
        <w:t>Como professor quero ser capaz de atribuir atividades aos meus alunos, definindo ou não prazos de entrega, se será feita em sala ou não.</w:t>
      </w:r>
    </w:p>
    <w:p w14:paraId="3171B9D5" w14:textId="45288873" w:rsidR="00A1166E" w:rsidRPr="005074A5" w:rsidRDefault="00A1166E" w:rsidP="001B007E">
      <w:pPr>
        <w:pStyle w:val="estrias"/>
        <w:rPr>
          <w:b/>
          <w:bCs/>
        </w:rPr>
      </w:pPr>
      <w:r w:rsidRPr="005074A5">
        <w:rPr>
          <w:b/>
          <w:bCs/>
        </w:rPr>
        <w:t>Restrições da estória:</w:t>
      </w:r>
    </w:p>
    <w:p w14:paraId="3F076BA2" w14:textId="75E7DF7D" w:rsidR="00A1166E" w:rsidRDefault="00A1166E" w:rsidP="00A1166E">
      <w:pPr>
        <w:pStyle w:val="estrias"/>
        <w:numPr>
          <w:ilvl w:val="0"/>
          <w:numId w:val="31"/>
        </w:numPr>
      </w:pPr>
      <w:r>
        <w:t>A opção de prazo somente será habilitada se a atividade for avaliativa e resolvida pelo ambiente.</w:t>
      </w:r>
    </w:p>
    <w:p w14:paraId="5B75B8D7" w14:textId="4E5F4923" w:rsidR="00A1166E" w:rsidRDefault="00A1166E" w:rsidP="005074A5">
      <w:pPr>
        <w:pStyle w:val="estrias"/>
        <w:numPr>
          <w:ilvl w:val="0"/>
          <w:numId w:val="31"/>
        </w:numPr>
      </w:pPr>
      <w:r>
        <w:t>A</w:t>
      </w:r>
      <w:r w:rsidR="00FB7263">
        <w:t xml:space="preserve"> opção de escolha dos alunos que irão receber a atividade somente será possível se a atividade for executada pelo ambiente e não seja avaliativa, caso contrário todos da turma devem receber.</w:t>
      </w:r>
    </w:p>
    <w:p w14:paraId="0CF74B03" w14:textId="77777777" w:rsidR="00061602" w:rsidRDefault="00061602" w:rsidP="00596E44">
      <w:pPr>
        <w:ind w:firstLine="0"/>
        <w:jc w:val="center"/>
      </w:pPr>
    </w:p>
    <w:p w14:paraId="0F0613AE" w14:textId="77777777" w:rsidR="00226055" w:rsidRDefault="00226055">
      <w:pPr>
        <w:ind w:firstLine="0"/>
      </w:pPr>
    </w:p>
    <w:p w14:paraId="772DB986" w14:textId="051AF72F" w:rsidR="00AC435E" w:rsidRDefault="00FB7263" w:rsidP="00596E44">
      <w:r>
        <w:t xml:space="preserve">A </w:t>
      </w:r>
      <w:r w:rsidR="001A76D7">
        <w:fldChar w:fldCharType="begin"/>
      </w:r>
      <w:r w:rsidR="001A76D7">
        <w:instrText xml:space="preserve"> REF _Ref20053073 \h </w:instrText>
      </w:r>
      <w:r w:rsidR="001A76D7">
        <w:fldChar w:fldCharType="separate"/>
      </w:r>
      <w:ins w:id="2073" w:author="Ryan Lemos" w:date="2019-10-09T09:44:00Z">
        <w:r w:rsidR="00511CE0">
          <w:t xml:space="preserve">Figura </w:t>
        </w:r>
        <w:r w:rsidR="00511CE0">
          <w:rPr>
            <w:noProof/>
          </w:rPr>
          <w:t>101</w:t>
        </w:r>
        <w:r w:rsidR="00511CE0" w:rsidDel="00EA672B">
          <w:rPr>
            <w:noProof/>
          </w:rPr>
          <w:t>104</w:t>
        </w:r>
      </w:ins>
      <w:del w:id="2074" w:author="Ryan Lemos" w:date="2019-10-07T11:05:00Z">
        <w:r w:rsidR="00054B21" w:rsidDel="00EA672B">
          <w:delText xml:space="preserve">Figura </w:delText>
        </w:r>
        <w:r w:rsidR="00054B21" w:rsidDel="00EA672B">
          <w:rPr>
            <w:noProof/>
          </w:rPr>
          <w:delText>104</w:delText>
        </w:r>
      </w:del>
      <w:r w:rsidR="001A76D7">
        <w:fldChar w:fldCharType="end"/>
      </w:r>
      <w:r>
        <w:t xml:space="preserve"> diz respeito a interação gerada a partir dessa estória</w:t>
      </w:r>
      <w:r w:rsidR="00AC435E">
        <w:t xml:space="preserve">. </w:t>
      </w:r>
      <w:r w:rsidR="00EA5D98">
        <w:t xml:space="preserve">Através dessa tela </w:t>
      </w:r>
      <w:r w:rsidR="00AC435E">
        <w:t xml:space="preserve">o professor pode definir qual atividade ele quer aplicar (dentre as cadastradas), se quer que </w:t>
      </w:r>
      <w:r w:rsidR="00AC435E">
        <w:lastRenderedPageBreak/>
        <w:t>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 a opção de escolha de quais alunos o professor quer que receba aquela atividade. </w:t>
      </w:r>
      <w:r w:rsidR="00AC435E">
        <w:t xml:space="preserve">Caso o professor decida por </w:t>
      </w:r>
      <w:r w:rsidR="00226055">
        <w:t>uma atividade avaliativa</w:t>
      </w:r>
      <w:r w:rsidR="002407A7">
        <w:t xml:space="preserve">, </w:t>
      </w:r>
      <w:r w:rsidR="00226055">
        <w:t>no ambiente surge um novo campo que diz respeito a um prazo para a resolução da atividade (</w:t>
      </w:r>
      <w:r>
        <w:t xml:space="preserve">sendo um </w:t>
      </w:r>
      <w:r w:rsidR="00226055">
        <w:t xml:space="preserve">campo </w:t>
      </w:r>
      <w:r>
        <w:t xml:space="preserve">de preenchimento </w:t>
      </w:r>
      <w:r w:rsidR="00226055">
        <w:t xml:space="preserve">opcional). </w:t>
      </w:r>
    </w:p>
    <w:p w14:paraId="528688A9" w14:textId="77777777" w:rsidR="00D43835" w:rsidRDefault="00D43835" w:rsidP="00596E44"/>
    <w:p w14:paraId="63945898" w14:textId="00A3F9D1" w:rsidR="00921163" w:rsidRDefault="00921163" w:rsidP="00B70A30">
      <w:pPr>
        <w:pStyle w:val="Legenda"/>
        <w:keepNext/>
      </w:pPr>
      <w:bookmarkStart w:id="2075" w:name="_Ref20053073"/>
      <w:r>
        <w:t xml:space="preserve">Figura </w:t>
      </w:r>
      <w:r w:rsidR="002D50FD">
        <w:fldChar w:fldCharType="begin"/>
      </w:r>
      <w:r w:rsidR="002D50FD">
        <w:instrText xml:space="preserve"> SEQ Figura \* ARABIC </w:instrText>
      </w:r>
      <w:r w:rsidR="002D50FD">
        <w:fldChar w:fldCharType="separate"/>
      </w:r>
      <w:ins w:id="2076" w:author="Ryan Lemos" w:date="2019-10-09T09:44:00Z">
        <w:r w:rsidR="00511CE0">
          <w:rPr>
            <w:noProof/>
          </w:rPr>
          <w:t>101</w:t>
        </w:r>
      </w:ins>
      <w:del w:id="2077" w:author="Ryan Lemos" w:date="2019-10-07T11:05:00Z">
        <w:r w:rsidR="00D343FF" w:rsidDel="00EA672B">
          <w:rPr>
            <w:noProof/>
          </w:rPr>
          <w:delText>104</w:delText>
        </w:r>
      </w:del>
      <w:r w:rsidR="002D50FD">
        <w:rPr>
          <w:noProof/>
        </w:rPr>
        <w:fldChar w:fldCharType="end"/>
      </w:r>
      <w:bookmarkEnd w:id="2075"/>
      <w:r>
        <w:t xml:space="preserve"> - </w:t>
      </w:r>
      <w:r w:rsidRPr="00B97D13">
        <w:t>Tela de associação de atividade a uma turma</w:t>
      </w:r>
    </w:p>
    <w:p w14:paraId="1C3E544C" w14:textId="77777777" w:rsidR="00921163" w:rsidRDefault="008A32A5" w:rsidP="00B70A30">
      <w:pPr>
        <w:keepNext/>
        <w:ind w:firstLine="0"/>
        <w:jc w:val="center"/>
      </w:pPr>
      <w:r>
        <w:rPr>
          <w:noProof/>
          <w:sz w:val="20"/>
        </w:rPr>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2727960"/>
                    </a:xfrm>
                    <a:prstGeom prst="rect">
                      <a:avLst/>
                    </a:prstGeom>
                  </pic:spPr>
                </pic:pic>
              </a:graphicData>
            </a:graphic>
          </wp:inline>
        </w:drawing>
      </w:r>
    </w:p>
    <w:p w14:paraId="2D408565" w14:textId="4EC9E376" w:rsidR="00F7481A" w:rsidRDefault="00021305" w:rsidP="005074A5">
      <w:pPr>
        <w:ind w:firstLine="0"/>
        <w:jc w:val="center"/>
      </w:pPr>
      <w:commentRangeStart w:id="2078"/>
      <w:commentRangeEnd w:id="2078"/>
      <w:r>
        <w:rPr>
          <w:rStyle w:val="Refdecomentrio"/>
        </w:rPr>
        <w:commentReference w:id="2078"/>
      </w:r>
    </w:p>
    <w:p w14:paraId="56CC6465" w14:textId="5FCD04C5" w:rsidR="00FE4DD4" w:rsidRDefault="00F7481A" w:rsidP="001B007E">
      <w:r>
        <w:t>O professor pode acompanhar os resultados obtidos pelos alunos na resolução de atividades pelo ambiente. A estória do quadro x define isso, incluindo como restrição a possibilidade de deixar que o aluno repita uma atividade, reiniciando assim o seu resultado.</w:t>
      </w:r>
    </w:p>
    <w:p w14:paraId="6C87A220" w14:textId="77777777" w:rsidR="00F7481A" w:rsidRDefault="00F7481A" w:rsidP="001B007E"/>
    <w:p w14:paraId="72807F97" w14:textId="36E8C31D" w:rsidR="00061602"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079" w:author="Ryan Lemos" w:date="2019-10-09T09:44:00Z">
        <w:r w:rsidR="00511CE0">
          <w:rPr>
            <w:noProof/>
          </w:rPr>
          <w:t>33</w:t>
        </w:r>
      </w:ins>
      <w:del w:id="2080" w:author="Ryan Lemos" w:date="2019-10-07T11:05:00Z">
        <w:r w:rsidR="00054B21" w:rsidDel="00EA672B">
          <w:rPr>
            <w:noProof/>
          </w:rPr>
          <w:delText>34</w:delText>
        </w:r>
      </w:del>
      <w:r w:rsidR="002D50FD">
        <w:rPr>
          <w:noProof/>
        </w:rPr>
        <w:fldChar w:fldCharType="end"/>
      </w:r>
      <w:r w:rsidRPr="00135095">
        <w:t xml:space="preserve"> - Estória de </w:t>
      </w:r>
      <w:r>
        <w:t>visualização de resultados de uma atividade</w:t>
      </w:r>
    </w:p>
    <w:p w14:paraId="177BBB35" w14:textId="261457B9" w:rsidR="00061602" w:rsidRDefault="00061602" w:rsidP="005B582B">
      <w:pPr>
        <w:pStyle w:val="estrias"/>
      </w:pPr>
      <w:r>
        <w:t>Como professor necessito ser capaz de visualizar o resultado dos meus alunos em uma atividade enviada a eles.</w:t>
      </w:r>
    </w:p>
    <w:p w14:paraId="75761132" w14:textId="77777777" w:rsidR="00F7481A" w:rsidRDefault="00F7481A" w:rsidP="005B582B">
      <w:pPr>
        <w:pStyle w:val="estrias"/>
      </w:pPr>
    </w:p>
    <w:p w14:paraId="4C1B8A67" w14:textId="0641D1A5" w:rsidR="00F7481A" w:rsidRDefault="00F7481A" w:rsidP="005B582B">
      <w:pPr>
        <w:pStyle w:val="estrias"/>
        <w:rPr>
          <w:b/>
          <w:bCs/>
        </w:rPr>
      </w:pPr>
      <w:r w:rsidRPr="005074A5">
        <w:rPr>
          <w:b/>
          <w:bCs/>
        </w:rPr>
        <w:t>Restrições da estória</w:t>
      </w:r>
      <w:r>
        <w:rPr>
          <w:b/>
          <w:bCs/>
        </w:rPr>
        <w:t>:</w:t>
      </w:r>
    </w:p>
    <w:p w14:paraId="4C202643" w14:textId="5165DD59" w:rsidR="00F7481A" w:rsidRPr="005074A5" w:rsidRDefault="00F7481A" w:rsidP="005074A5">
      <w:pPr>
        <w:pStyle w:val="estrias"/>
        <w:numPr>
          <w:ilvl w:val="0"/>
          <w:numId w:val="28"/>
        </w:numPr>
        <w:rPr>
          <w:b/>
          <w:bCs/>
        </w:rPr>
      </w:pPr>
      <w:r>
        <w:t>O professor deve ser capaz de possibilitar ao aluno que repita a atividade reiniciando seu resultado.</w:t>
      </w:r>
    </w:p>
    <w:p w14:paraId="4AECA013" w14:textId="77777777" w:rsidR="00AC435E" w:rsidRDefault="00AC435E"/>
    <w:p w14:paraId="2AF04C29" w14:textId="11244D57" w:rsidR="004F46AF" w:rsidRDefault="00F7481A">
      <w:r>
        <w:t xml:space="preserve">A </w:t>
      </w:r>
      <w:r>
        <w:fldChar w:fldCharType="begin"/>
      </w:r>
      <w:r>
        <w:instrText xml:space="preserve"> REF _Ref20563578 \h </w:instrText>
      </w:r>
      <w:r>
        <w:fldChar w:fldCharType="separate"/>
      </w:r>
      <w:ins w:id="2081" w:author="Ryan Lemos" w:date="2019-10-09T09:44:00Z">
        <w:r w:rsidR="00511CE0">
          <w:t xml:space="preserve">Figura </w:t>
        </w:r>
        <w:r w:rsidR="00511CE0">
          <w:rPr>
            <w:noProof/>
          </w:rPr>
          <w:t>102</w:t>
        </w:r>
        <w:r w:rsidR="00511CE0" w:rsidDel="00EA672B">
          <w:rPr>
            <w:noProof/>
          </w:rPr>
          <w:t>105</w:t>
        </w:r>
      </w:ins>
      <w:del w:id="2082" w:author="Ryan Lemos" w:date="2019-10-07T11:05:00Z">
        <w:r w:rsidR="00054B21" w:rsidDel="00EA672B">
          <w:delText xml:space="preserve">Figura </w:delText>
        </w:r>
        <w:r w:rsidR="00054B21" w:rsidDel="00EA672B">
          <w:rPr>
            <w:noProof/>
          </w:rPr>
          <w:delText>105</w:delText>
        </w:r>
      </w:del>
      <w:r>
        <w:fldChar w:fldCharType="end"/>
      </w:r>
      <w:r>
        <w:t xml:space="preserve"> representa a interação gerada pela estória do quadro x. O botão de repetição de atividade conforme requerido pela estória pode ser visto. Ele foi pensado </w:t>
      </w:r>
      <w:r w:rsidR="00DE58F2">
        <w:t xml:space="preserve">pois acreditou-se que o aluno possa ter alguma dificuldade no momento de resolução da atividade, </w:t>
      </w:r>
      <w:r w:rsidR="00DE58F2">
        <w:lastRenderedPageBreak/>
        <w:t xml:space="preserve">por motivos técnicos ou não. Então o professor tem a capacidade de deixá-lo repetir a atividade, reiniciando o resultado do aluno. </w:t>
      </w:r>
    </w:p>
    <w:p w14:paraId="67C0BA00" w14:textId="77777777" w:rsidR="00921163" w:rsidRDefault="008F460B" w:rsidP="00596E44">
      <w:pPr>
        <w:ind w:firstLine="0"/>
        <w:jc w:val="center"/>
      </w:pPr>
      <w:r w:rsidRPr="008F460B">
        <w:rPr>
          <w:noProof/>
        </w:rPr>
        <w:t xml:space="preserve"> </w:t>
      </w:r>
    </w:p>
    <w:p w14:paraId="67AC6FF5" w14:textId="05B218C4" w:rsidR="00921163" w:rsidRDefault="00921163" w:rsidP="00B70A30">
      <w:pPr>
        <w:pStyle w:val="Legenda"/>
        <w:keepNext/>
      </w:pPr>
      <w:bookmarkStart w:id="2083" w:name="_Ref20563578"/>
      <w:r>
        <w:t xml:space="preserve">Figura </w:t>
      </w:r>
      <w:r w:rsidR="002D50FD">
        <w:fldChar w:fldCharType="begin"/>
      </w:r>
      <w:r w:rsidR="002D50FD">
        <w:instrText xml:space="preserve"> SEQ F</w:instrText>
      </w:r>
      <w:r w:rsidR="002D50FD">
        <w:instrText xml:space="preserve">igura \* ARABIC </w:instrText>
      </w:r>
      <w:r w:rsidR="002D50FD">
        <w:fldChar w:fldCharType="separate"/>
      </w:r>
      <w:ins w:id="2084" w:author="Ryan Lemos" w:date="2019-10-09T09:44:00Z">
        <w:r w:rsidR="00511CE0">
          <w:rPr>
            <w:noProof/>
          </w:rPr>
          <w:t>102</w:t>
        </w:r>
      </w:ins>
      <w:del w:id="2085" w:author="Ryan Lemos" w:date="2019-10-07T11:05:00Z">
        <w:r w:rsidR="00D343FF" w:rsidDel="00EA672B">
          <w:rPr>
            <w:noProof/>
          </w:rPr>
          <w:delText>105</w:delText>
        </w:r>
      </w:del>
      <w:r w:rsidR="002D50FD">
        <w:rPr>
          <w:noProof/>
        </w:rPr>
        <w:fldChar w:fldCharType="end"/>
      </w:r>
      <w:bookmarkEnd w:id="2083"/>
      <w:r>
        <w:t xml:space="preserve"> - Tela de resultados de uma atividade</w:t>
      </w:r>
    </w:p>
    <w:p w14:paraId="5FA696D6" w14:textId="0B94DB1D" w:rsidR="00226055" w:rsidRDefault="008F460B" w:rsidP="00596E44">
      <w:pPr>
        <w:ind w:firstLine="0"/>
        <w:jc w:val="center"/>
      </w:pPr>
      <w:r>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19211" cy="2820810"/>
                    </a:xfrm>
                    <a:prstGeom prst="rect">
                      <a:avLst/>
                    </a:prstGeom>
                  </pic:spPr>
                </pic:pic>
              </a:graphicData>
            </a:graphic>
          </wp:inline>
        </w:drawing>
      </w:r>
    </w:p>
    <w:p w14:paraId="68A69B15" w14:textId="77777777" w:rsidR="00DE58F2" w:rsidRDefault="00DE58F2" w:rsidP="00596E44">
      <w:pPr>
        <w:ind w:firstLine="0"/>
        <w:jc w:val="center"/>
      </w:pPr>
    </w:p>
    <w:p w14:paraId="4937E884" w14:textId="2A94500D" w:rsidR="00DE58F2" w:rsidRDefault="00DE58F2">
      <w:r>
        <w:t>Por padrão, o ambiente pontua todas as atividades em 100 (ou 100%). Divide-se então esse valor pela quantidade de questões para identificar o valor de cada questão e pontuar o aluno conforme os acertos. Porém, o professor é livre para alterar o valor de uma atividade, juntamente com o valor das suas questões. A estória que descreve esse processo é explicitada no quadro x.</w:t>
      </w:r>
    </w:p>
    <w:p w14:paraId="42DE6F9D" w14:textId="7A3448E2" w:rsidR="00061602" w:rsidRDefault="00061602" w:rsidP="005074A5"/>
    <w:p w14:paraId="42DD1045" w14:textId="2A206BD0"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086" w:author="Ryan Lemos" w:date="2019-10-09T09:44:00Z">
        <w:r w:rsidR="00511CE0">
          <w:rPr>
            <w:noProof/>
          </w:rPr>
          <w:t>34</w:t>
        </w:r>
      </w:ins>
      <w:del w:id="2087" w:author="Ryan Lemos" w:date="2019-10-07T11:05:00Z">
        <w:r w:rsidR="00054B21" w:rsidDel="00EA672B">
          <w:rPr>
            <w:noProof/>
          </w:rPr>
          <w:delText>35</w:delText>
        </w:r>
      </w:del>
      <w:r w:rsidR="002D50FD">
        <w:rPr>
          <w:noProof/>
        </w:rPr>
        <w:fldChar w:fldCharType="end"/>
      </w:r>
      <w:r w:rsidRPr="00C507CD">
        <w:t xml:space="preserve"> - Estória de </w:t>
      </w:r>
      <w:r>
        <w:t>alteração de pontuação de uma atividade</w:t>
      </w:r>
    </w:p>
    <w:p w14:paraId="432898F3" w14:textId="79B037D1" w:rsidR="00061602" w:rsidRDefault="002635CF" w:rsidP="00061602">
      <w:pPr>
        <w:pStyle w:val="estrias"/>
      </w:pPr>
      <w:r>
        <w:t>Como professor necessito ser apto</w:t>
      </w:r>
      <w:r w:rsidR="00061602" w:rsidRPr="00061602">
        <w:t xml:space="preserve"> </w:t>
      </w:r>
      <w:r>
        <w:t>a</w:t>
      </w:r>
      <w:r w:rsidR="00061602" w:rsidRPr="00061602">
        <w:t xml:space="preserve"> alterar a pontuação d</w:t>
      </w:r>
      <w:r w:rsidR="001B007E">
        <w:t>e uma</w:t>
      </w:r>
      <w:r w:rsidR="00061602" w:rsidRPr="00061602">
        <w:t xml:space="preserve"> atividade.</w:t>
      </w:r>
    </w:p>
    <w:p w14:paraId="347F9BBE" w14:textId="77777777" w:rsidR="00061602" w:rsidRPr="00061602" w:rsidRDefault="00061602" w:rsidP="005B582B">
      <w:pPr>
        <w:pStyle w:val="estrias"/>
      </w:pPr>
    </w:p>
    <w:p w14:paraId="69566BE0" w14:textId="7B7EE558" w:rsidR="00061602" w:rsidRPr="005B582B" w:rsidRDefault="00061602" w:rsidP="00061602">
      <w:pPr>
        <w:pStyle w:val="estrias"/>
        <w:rPr>
          <w:b/>
          <w:bCs/>
        </w:rPr>
      </w:pPr>
      <w:r w:rsidRPr="005B582B">
        <w:rPr>
          <w:b/>
          <w:bCs/>
        </w:rPr>
        <w:t>Restrições da estória:</w:t>
      </w:r>
    </w:p>
    <w:p w14:paraId="4E316B23" w14:textId="785A4974" w:rsidR="00061602" w:rsidRDefault="00061602">
      <w:pPr>
        <w:pStyle w:val="estrias"/>
        <w:numPr>
          <w:ilvl w:val="0"/>
          <w:numId w:val="24"/>
        </w:numPr>
      </w:pPr>
      <w:r>
        <w:t>Só será possível alterar a pontuação de uma atividade caso nenhum aluno a tenha iniciado.</w:t>
      </w:r>
    </w:p>
    <w:p w14:paraId="3AC0E326" w14:textId="69B398DE" w:rsidR="00DE58F2" w:rsidRDefault="00DE58F2">
      <w:pPr>
        <w:pStyle w:val="estrias"/>
        <w:numPr>
          <w:ilvl w:val="0"/>
          <w:numId w:val="24"/>
        </w:numPr>
      </w:pPr>
      <w:r>
        <w:t>Deve ser capaz de alterar a pontuação de cada questão individualmente.</w:t>
      </w:r>
    </w:p>
    <w:p w14:paraId="29FC5A03" w14:textId="4E9E2243" w:rsidR="00DE58F2" w:rsidRPr="00061602" w:rsidRDefault="00DE58F2">
      <w:pPr>
        <w:pStyle w:val="estrias"/>
        <w:numPr>
          <w:ilvl w:val="0"/>
          <w:numId w:val="24"/>
        </w:numPr>
      </w:pPr>
      <w:r>
        <w:t>Deve ser capaz de definir uma pontuação e distribuir essa pontuação a todas as questões por igual.</w:t>
      </w:r>
    </w:p>
    <w:p w14:paraId="69906F46" w14:textId="77777777" w:rsidR="00061602" w:rsidRDefault="00061602" w:rsidP="00596E44"/>
    <w:p w14:paraId="27D7542C" w14:textId="4F59378E" w:rsidR="006D241F" w:rsidRDefault="00DE58F2" w:rsidP="00596E44">
      <w:r>
        <w:t>A implementação dessa estória pode ser vista na</w:t>
      </w:r>
      <w:r w:rsidR="006D241F">
        <w:t xml:space="preserve"> </w:t>
      </w:r>
      <w:r w:rsidR="001A76D7">
        <w:fldChar w:fldCharType="begin"/>
      </w:r>
      <w:r w:rsidR="001A76D7">
        <w:instrText xml:space="preserve"> REF _Ref20053157 \h </w:instrText>
      </w:r>
      <w:r w:rsidR="001A76D7">
        <w:fldChar w:fldCharType="separate"/>
      </w:r>
      <w:ins w:id="2088" w:author="Ryan Lemos" w:date="2019-10-09T09:44:00Z">
        <w:r w:rsidR="00511CE0">
          <w:t xml:space="preserve">Figura </w:t>
        </w:r>
        <w:r w:rsidR="00511CE0">
          <w:rPr>
            <w:noProof/>
          </w:rPr>
          <w:t>103</w:t>
        </w:r>
        <w:r w:rsidR="00511CE0" w:rsidDel="00EA672B">
          <w:rPr>
            <w:noProof/>
          </w:rPr>
          <w:t>106</w:t>
        </w:r>
      </w:ins>
      <w:del w:id="2089" w:author="Ryan Lemos" w:date="2019-10-07T11:05:00Z">
        <w:r w:rsidR="00054B21" w:rsidDel="00EA672B">
          <w:delText xml:space="preserve">Figura </w:delText>
        </w:r>
        <w:r w:rsidR="00054B21" w:rsidDel="00EA672B">
          <w:rPr>
            <w:noProof/>
          </w:rPr>
          <w:delText>106</w:delText>
        </w:r>
      </w:del>
      <w:r w:rsidR="001A76D7">
        <w:fldChar w:fldCharType="end"/>
      </w:r>
      <w:r w:rsidR="006D241F">
        <w:t>.</w:t>
      </w:r>
      <w:r>
        <w:t xml:space="preserve"> Nessa tela o professor tem a lista de todas as questões da atividade, juntamente com o valor atual de cada </w:t>
      </w:r>
      <w:r>
        <w:lastRenderedPageBreak/>
        <w:t>questão</w:t>
      </w:r>
      <w:r w:rsidR="006D241F">
        <w:t>.</w:t>
      </w:r>
      <w:r w:rsidR="0010790E">
        <w:t xml:space="preserve"> O botão de salvar somente é liberado se a soma total das pontuações atribuídas for igual a pontuação da atividade.</w:t>
      </w:r>
    </w:p>
    <w:p w14:paraId="0AC4D6BB" w14:textId="77777777" w:rsidR="006D241F" w:rsidRDefault="006D241F" w:rsidP="00226055">
      <w:pPr>
        <w:ind w:firstLine="0"/>
      </w:pPr>
    </w:p>
    <w:p w14:paraId="53D9C330" w14:textId="77777777" w:rsidR="00921163" w:rsidRDefault="008F460B" w:rsidP="00A23065">
      <w:pPr>
        <w:ind w:firstLine="0"/>
        <w:jc w:val="center"/>
      </w:pPr>
      <w:r w:rsidRPr="008F460B">
        <w:rPr>
          <w:noProof/>
        </w:rPr>
        <w:t xml:space="preserve"> </w:t>
      </w:r>
    </w:p>
    <w:p w14:paraId="6421DB02" w14:textId="488D60B1" w:rsidR="00921163" w:rsidRDefault="00921163" w:rsidP="00B70A30">
      <w:pPr>
        <w:pStyle w:val="Legenda"/>
        <w:keepNext/>
      </w:pPr>
      <w:bookmarkStart w:id="2090" w:name="_Ref20053157"/>
      <w:r>
        <w:t xml:space="preserve">Figura </w:t>
      </w:r>
      <w:r w:rsidR="002D50FD">
        <w:fldChar w:fldCharType="begin"/>
      </w:r>
      <w:r w:rsidR="002D50FD">
        <w:instrText xml:space="preserve"> SEQ Figura \* ARABIC </w:instrText>
      </w:r>
      <w:r w:rsidR="002D50FD">
        <w:fldChar w:fldCharType="separate"/>
      </w:r>
      <w:ins w:id="2091" w:author="Ryan Lemos" w:date="2019-10-09T09:44:00Z">
        <w:r w:rsidR="00511CE0">
          <w:rPr>
            <w:noProof/>
          </w:rPr>
          <w:t>103</w:t>
        </w:r>
      </w:ins>
      <w:del w:id="2092" w:author="Ryan Lemos" w:date="2019-10-07T11:05:00Z">
        <w:r w:rsidR="00D343FF" w:rsidDel="00EA672B">
          <w:rPr>
            <w:noProof/>
          </w:rPr>
          <w:delText>106</w:delText>
        </w:r>
      </w:del>
      <w:r w:rsidR="002D50FD">
        <w:rPr>
          <w:noProof/>
        </w:rPr>
        <w:fldChar w:fldCharType="end"/>
      </w:r>
      <w:bookmarkEnd w:id="2090"/>
      <w:r>
        <w:t xml:space="preserve"> - Tela de modificação de pontuação de uma atividade</w:t>
      </w:r>
    </w:p>
    <w:p w14:paraId="3C6E86FF" w14:textId="6E187ADB" w:rsidR="00226055" w:rsidRDefault="008F460B" w:rsidP="00A23065">
      <w:pPr>
        <w:ind w:firstLine="0"/>
        <w:jc w:val="center"/>
      </w:pPr>
      <w:r>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442970"/>
                    </a:xfrm>
                    <a:prstGeom prst="rect">
                      <a:avLst/>
                    </a:prstGeom>
                  </pic:spPr>
                </pic:pic>
              </a:graphicData>
            </a:graphic>
          </wp:inline>
        </w:drawing>
      </w:r>
    </w:p>
    <w:p w14:paraId="3C2E0737" w14:textId="77777777" w:rsidR="00B341FA" w:rsidRDefault="00B341FA" w:rsidP="00A23065">
      <w:pPr>
        <w:ind w:firstLine="0"/>
        <w:jc w:val="center"/>
      </w:pPr>
    </w:p>
    <w:p w14:paraId="3C3DB2B3" w14:textId="684F63BD" w:rsidR="00B341FA" w:rsidRDefault="00B341FA" w:rsidP="00B341FA">
      <w:r>
        <w:t xml:space="preserve">Caso o professor mude o valor da atividade, ele pode redistribuir o valor das questões por igual, através do botão mesma pontuação, ao clicar nesse botão o ambiente executa uma função </w:t>
      </w:r>
      <w:proofErr w:type="spellStart"/>
      <w:r>
        <w:t>TypeScript</w:t>
      </w:r>
      <w:proofErr w:type="spellEnd"/>
      <w:r w:rsidR="009B7A0F">
        <w:t>, conforme</w:t>
      </w:r>
      <w:r>
        <w:t xml:space="preserve"> </w:t>
      </w:r>
      <w:r w:rsidR="009B7A0F">
        <w:fldChar w:fldCharType="begin"/>
      </w:r>
      <w:r w:rsidR="009B7A0F">
        <w:instrText xml:space="preserve"> REF _Ref20565189 \h </w:instrText>
      </w:r>
      <w:r w:rsidR="009B7A0F">
        <w:fldChar w:fldCharType="separate"/>
      </w:r>
      <w:ins w:id="2093" w:author="Ryan Lemos" w:date="2019-10-09T09:44:00Z">
        <w:r w:rsidR="00511CE0">
          <w:t xml:space="preserve">Figura </w:t>
        </w:r>
        <w:r w:rsidR="00511CE0">
          <w:rPr>
            <w:noProof/>
          </w:rPr>
          <w:t>104</w:t>
        </w:r>
        <w:r w:rsidR="00511CE0" w:rsidDel="00EA672B">
          <w:rPr>
            <w:noProof/>
          </w:rPr>
          <w:t>107</w:t>
        </w:r>
      </w:ins>
      <w:del w:id="2094" w:author="Ryan Lemos" w:date="2019-10-07T11:05:00Z">
        <w:r w:rsidR="00054B21" w:rsidDel="00EA672B">
          <w:delText xml:space="preserve">Figura </w:delText>
        </w:r>
        <w:r w:rsidR="00054B21" w:rsidDel="00EA672B">
          <w:rPr>
            <w:noProof/>
          </w:rPr>
          <w:delText>107</w:delText>
        </w:r>
      </w:del>
      <w:r w:rsidR="009B7A0F">
        <w:fldChar w:fldCharType="end"/>
      </w:r>
      <w:r>
        <w:t>. Essa função divide o valor total da atividade pela quantidade de questões (linha 224), arredonda esse valor em uma casa (linha 225). Feito isso, percorre-se todos os valores do formulário do Angular relacionados a pontuação das questões (linha 231)</w:t>
      </w:r>
      <w:r w:rsidR="009B7A0F">
        <w:t xml:space="preserve"> por meio da função de </w:t>
      </w:r>
      <w:proofErr w:type="spellStart"/>
      <w:r w:rsidR="009B7A0F" w:rsidRPr="005074A5">
        <w:rPr>
          <w:i/>
          <w:iCs/>
        </w:rPr>
        <w:t>arrays</w:t>
      </w:r>
      <w:proofErr w:type="spellEnd"/>
      <w:r w:rsidR="009B7A0F">
        <w:t xml:space="preserve"> do </w:t>
      </w:r>
      <w:proofErr w:type="spellStart"/>
      <w:r w:rsidR="009B7A0F">
        <w:t>Javascript</w:t>
      </w:r>
      <w:proofErr w:type="spellEnd"/>
      <w:r w:rsidR="009B7A0F">
        <w:t xml:space="preserve"> chamada </w:t>
      </w:r>
      <w:proofErr w:type="spellStart"/>
      <w:r w:rsidR="009B7A0F" w:rsidRPr="005074A5">
        <w:rPr>
          <w:i/>
          <w:iCs/>
        </w:rPr>
        <w:t>forEach</w:t>
      </w:r>
      <w:proofErr w:type="spellEnd"/>
      <w:r w:rsidR="009B7A0F">
        <w:t>.</w:t>
      </w:r>
      <w:r>
        <w:t xml:space="preserve"> </w:t>
      </w:r>
      <w:r w:rsidR="009B7A0F">
        <w:t>A</w:t>
      </w:r>
      <w:r>
        <w:t xml:space="preserve"> cada iteração do loop</w:t>
      </w:r>
      <w:r w:rsidR="009B7A0F">
        <w:t xml:space="preserve"> calcula-se o valor total atribuído as questões e o valor restante. Caso seja a última questão, em vez de receber o valor arredondado (gerado na linha 225), recebe-se o valor restante. Isso evita a possibilidade de que o valor total somado de todas as questões, uma vez que se arredonda, não atingir o valor da atividade.</w:t>
      </w:r>
    </w:p>
    <w:p w14:paraId="413C572B" w14:textId="77777777" w:rsidR="009B7A0F" w:rsidRDefault="009B7A0F" w:rsidP="005074A5"/>
    <w:p w14:paraId="073BBFFF" w14:textId="12C2E5A0" w:rsidR="009B7A0F" w:rsidRDefault="009B7A0F" w:rsidP="005074A5">
      <w:pPr>
        <w:pStyle w:val="Legenda"/>
        <w:keepNext/>
      </w:pPr>
      <w:bookmarkStart w:id="2095" w:name="_Ref20565189"/>
      <w:r>
        <w:lastRenderedPageBreak/>
        <w:t xml:space="preserve">Figura </w:t>
      </w:r>
      <w:r w:rsidR="002D50FD">
        <w:fldChar w:fldCharType="begin"/>
      </w:r>
      <w:r w:rsidR="002D50FD">
        <w:instrText xml:space="preserve"> SEQ Figura \* ARABIC </w:instrText>
      </w:r>
      <w:r w:rsidR="002D50FD">
        <w:fldChar w:fldCharType="separate"/>
      </w:r>
      <w:ins w:id="2096" w:author="Ryan Lemos" w:date="2019-10-09T09:44:00Z">
        <w:r w:rsidR="00511CE0">
          <w:rPr>
            <w:noProof/>
          </w:rPr>
          <w:t>104</w:t>
        </w:r>
      </w:ins>
      <w:del w:id="2097" w:author="Ryan Lemos" w:date="2019-10-07T11:05:00Z">
        <w:r w:rsidR="00D343FF" w:rsidDel="00EA672B">
          <w:rPr>
            <w:noProof/>
          </w:rPr>
          <w:delText>107</w:delText>
        </w:r>
      </w:del>
      <w:r w:rsidR="002D50FD">
        <w:rPr>
          <w:noProof/>
        </w:rPr>
        <w:fldChar w:fldCharType="end"/>
      </w:r>
      <w:bookmarkEnd w:id="2095"/>
      <w:r>
        <w:t xml:space="preserve"> - Função </w:t>
      </w:r>
      <w:proofErr w:type="spellStart"/>
      <w:r>
        <w:t>Typescript</w:t>
      </w:r>
      <w:proofErr w:type="spellEnd"/>
      <w:r>
        <w:t xml:space="preserve"> que gera o valor das questões</w:t>
      </w:r>
    </w:p>
    <w:p w14:paraId="19CB6FA0" w14:textId="1FF6A13D" w:rsidR="001B007E" w:rsidRDefault="00B341FA" w:rsidP="001B007E">
      <w:pPr>
        <w:ind w:firstLine="0"/>
        <w:jc w:val="center"/>
      </w:pPr>
      <w:r>
        <w:rPr>
          <w:noProof/>
        </w:rPr>
        <w:drawing>
          <wp:inline distT="0" distB="0" distL="0" distR="0" wp14:anchorId="2364E63A" wp14:editId="3789043B">
            <wp:extent cx="5760085" cy="2363470"/>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2363470"/>
                    </a:xfrm>
                    <a:prstGeom prst="rect">
                      <a:avLst/>
                    </a:prstGeom>
                  </pic:spPr>
                </pic:pic>
              </a:graphicData>
            </a:graphic>
          </wp:inline>
        </w:drawing>
      </w:r>
    </w:p>
    <w:p w14:paraId="539461D3" w14:textId="77777777" w:rsidR="00F02953" w:rsidRDefault="00F02953" w:rsidP="001B007E">
      <w:pPr>
        <w:ind w:firstLine="0"/>
        <w:jc w:val="center"/>
      </w:pPr>
    </w:p>
    <w:p w14:paraId="28D6AE1E" w14:textId="15C380EA" w:rsidR="000320F6" w:rsidRDefault="000320F6" w:rsidP="005B582B">
      <w:r>
        <w:t>O ambiente permite que as questões resolvidas pelo aluno pelo ambiente sejam corrigidas pelo professor. Porém o professor pode aplicar uma atividade gerada no ambiente em sala. Quando isso acontece o professor deve lançar manualmente a nota de cada aluno. A estória que define isso é vista no quadro x.</w:t>
      </w:r>
    </w:p>
    <w:p w14:paraId="2B5E6BF3" w14:textId="1CB00C5B" w:rsidR="000320F6" w:rsidRDefault="000320F6" w:rsidP="005B582B">
      <w:r>
        <w:t xml:space="preserve"> </w:t>
      </w:r>
    </w:p>
    <w:p w14:paraId="728214B5" w14:textId="25632501" w:rsidR="00061602" w:rsidRDefault="00FE4DD4" w:rsidP="00B70A30">
      <w:pPr>
        <w:pStyle w:val="Legenda"/>
      </w:pPr>
      <w:r>
        <w:t xml:space="preserve">Quadro </w:t>
      </w:r>
      <w:r w:rsidR="002D50FD">
        <w:fldChar w:fldCharType="begin"/>
      </w:r>
      <w:r w:rsidR="002D50FD">
        <w:instrText xml:space="preserve"> SEQ Quadro \</w:instrText>
      </w:r>
      <w:r w:rsidR="002D50FD">
        <w:instrText xml:space="preserve">* ARABIC </w:instrText>
      </w:r>
      <w:r w:rsidR="002D50FD">
        <w:fldChar w:fldCharType="separate"/>
      </w:r>
      <w:ins w:id="2098" w:author="Ryan Lemos" w:date="2019-10-09T09:44:00Z">
        <w:r w:rsidR="00511CE0">
          <w:rPr>
            <w:noProof/>
          </w:rPr>
          <w:t>35</w:t>
        </w:r>
      </w:ins>
      <w:del w:id="2099" w:author="Ryan Lemos" w:date="2019-10-07T11:05:00Z">
        <w:r w:rsidR="00054B21" w:rsidDel="00EA672B">
          <w:rPr>
            <w:noProof/>
          </w:rPr>
          <w:delText>36</w:delText>
        </w:r>
      </w:del>
      <w:r w:rsidR="002D50FD">
        <w:rPr>
          <w:noProof/>
        </w:rPr>
        <w:fldChar w:fldCharType="end"/>
      </w:r>
      <w:r w:rsidRPr="002F7A73">
        <w:t xml:space="preserve"> - Estória de </w:t>
      </w:r>
      <w:r>
        <w:t>alteração de resultado</w:t>
      </w:r>
    </w:p>
    <w:p w14:paraId="2A61B679" w14:textId="0048E6F0" w:rsidR="00061602" w:rsidRDefault="00061602" w:rsidP="005B582B">
      <w:pPr>
        <w:pStyle w:val="estrias"/>
      </w:pPr>
      <w:r>
        <w:t xml:space="preserve">Como professor desejo </w:t>
      </w:r>
      <w:r w:rsidRPr="00C33B5F">
        <w:t>se</w:t>
      </w:r>
      <w:r>
        <w:t xml:space="preserve">r </w:t>
      </w:r>
      <w:r w:rsidRPr="00C33B5F">
        <w:t xml:space="preserve">capaz de alterar o resultado dos </w:t>
      </w:r>
      <w:proofErr w:type="gramStart"/>
      <w:r w:rsidRPr="00C33B5F">
        <w:t xml:space="preserve">alunos </w:t>
      </w:r>
      <w:r w:rsidR="00B0502B">
        <w:t>.</w:t>
      </w:r>
      <w:proofErr w:type="gramEnd"/>
    </w:p>
    <w:p w14:paraId="758FC806" w14:textId="77777777" w:rsidR="00B0502B" w:rsidRDefault="00B0502B" w:rsidP="005B582B">
      <w:pPr>
        <w:pStyle w:val="estrias"/>
      </w:pPr>
    </w:p>
    <w:p w14:paraId="25B78C1D" w14:textId="27F982B2" w:rsidR="00B0502B" w:rsidRDefault="00B0502B" w:rsidP="005B582B">
      <w:pPr>
        <w:pStyle w:val="estrias"/>
        <w:rPr>
          <w:b/>
          <w:bCs/>
        </w:rPr>
      </w:pPr>
      <w:r w:rsidRPr="005074A5">
        <w:rPr>
          <w:b/>
          <w:bCs/>
        </w:rPr>
        <w:t>Restrições da estória:</w:t>
      </w:r>
    </w:p>
    <w:p w14:paraId="2A17AB86" w14:textId="59D5D2F2" w:rsidR="00B0502B" w:rsidRPr="00B0502B" w:rsidRDefault="00B0502B" w:rsidP="005074A5">
      <w:pPr>
        <w:pStyle w:val="estrias"/>
        <w:numPr>
          <w:ilvl w:val="0"/>
          <w:numId w:val="30"/>
        </w:numPr>
      </w:pPr>
      <w:r w:rsidRPr="005074A5">
        <w:t>Somen</w:t>
      </w:r>
      <w:r>
        <w:t>te possível em questões realizadas em sala.</w:t>
      </w:r>
    </w:p>
    <w:p w14:paraId="773DADEA" w14:textId="77777777" w:rsidR="00A23065" w:rsidRDefault="00A23065" w:rsidP="00A23065"/>
    <w:p w14:paraId="572BC2E6" w14:textId="6A90B749" w:rsidR="00A23065" w:rsidRDefault="000320F6">
      <w:r>
        <w:t>A</w:t>
      </w:r>
      <w:r w:rsidR="001A76D7">
        <w:t xml:space="preserve"> </w:t>
      </w:r>
      <w:r w:rsidR="001A76D7">
        <w:fldChar w:fldCharType="begin"/>
      </w:r>
      <w:r w:rsidR="001A76D7">
        <w:instrText xml:space="preserve"> REF _Ref20053204 \h </w:instrText>
      </w:r>
      <w:r w:rsidR="001A76D7">
        <w:fldChar w:fldCharType="separate"/>
      </w:r>
      <w:ins w:id="2100" w:author="Ryan Lemos" w:date="2019-10-09T09:44:00Z">
        <w:r w:rsidR="00511CE0">
          <w:t xml:space="preserve">Figura </w:t>
        </w:r>
        <w:r w:rsidR="00511CE0">
          <w:rPr>
            <w:noProof/>
          </w:rPr>
          <w:t>105</w:t>
        </w:r>
        <w:r w:rsidR="00511CE0" w:rsidDel="00EA672B">
          <w:rPr>
            <w:noProof/>
          </w:rPr>
          <w:t>108</w:t>
        </w:r>
      </w:ins>
      <w:del w:id="2101" w:author="Ryan Lemos" w:date="2019-10-07T11:05:00Z">
        <w:r w:rsidR="00054B21" w:rsidDel="00EA672B">
          <w:delText xml:space="preserve">Figura </w:delText>
        </w:r>
        <w:r w:rsidR="00054B21" w:rsidDel="00EA672B">
          <w:rPr>
            <w:noProof/>
          </w:rPr>
          <w:delText>108</w:delText>
        </w:r>
      </w:del>
      <w:r w:rsidR="001A76D7">
        <w:fldChar w:fldCharType="end"/>
      </w:r>
      <w:r>
        <w:t xml:space="preserve"> demonstra a implementação dessa estória</w:t>
      </w:r>
      <w:r w:rsidR="00884C11">
        <w:t>. Nessa tela o professor tem a lista de todos os alunos da turma e pode enviar a pontuação de um ou mais alunos, bastando preencher o campo de resultado a frente do nome do aluno desejado</w:t>
      </w:r>
      <w:r w:rsidR="00A23065">
        <w:t>.</w:t>
      </w:r>
    </w:p>
    <w:p w14:paraId="29B49347" w14:textId="77777777" w:rsidR="00921163" w:rsidRDefault="008F460B" w:rsidP="00A23065">
      <w:pPr>
        <w:ind w:firstLine="0"/>
        <w:jc w:val="center"/>
      </w:pPr>
      <w:r w:rsidRPr="008F460B">
        <w:rPr>
          <w:noProof/>
        </w:rPr>
        <w:t xml:space="preserve"> </w:t>
      </w:r>
    </w:p>
    <w:p w14:paraId="0F82E6F5" w14:textId="5D2B6D23" w:rsidR="00921163" w:rsidRDefault="00921163" w:rsidP="00B70A30">
      <w:pPr>
        <w:pStyle w:val="Legenda"/>
        <w:keepNext/>
      </w:pPr>
      <w:bookmarkStart w:id="2102" w:name="_Ref20053204"/>
      <w:r>
        <w:lastRenderedPageBreak/>
        <w:t xml:space="preserve">Figura </w:t>
      </w:r>
      <w:r w:rsidR="002D50FD">
        <w:fldChar w:fldCharType="begin"/>
      </w:r>
      <w:r w:rsidR="002D50FD">
        <w:instrText xml:space="preserve"> SEQ Figura \* ARABIC </w:instrText>
      </w:r>
      <w:r w:rsidR="002D50FD">
        <w:fldChar w:fldCharType="separate"/>
      </w:r>
      <w:ins w:id="2103" w:author="Ryan Lemos" w:date="2019-10-09T09:44:00Z">
        <w:r w:rsidR="00511CE0">
          <w:rPr>
            <w:noProof/>
          </w:rPr>
          <w:t>105</w:t>
        </w:r>
      </w:ins>
      <w:del w:id="2104" w:author="Ryan Lemos" w:date="2019-10-07T11:05:00Z">
        <w:r w:rsidR="00D343FF" w:rsidDel="00EA672B">
          <w:rPr>
            <w:noProof/>
          </w:rPr>
          <w:delText>108</w:delText>
        </w:r>
      </w:del>
      <w:r w:rsidR="002D50FD">
        <w:rPr>
          <w:noProof/>
        </w:rPr>
        <w:fldChar w:fldCharType="end"/>
      </w:r>
      <w:bookmarkEnd w:id="2102"/>
      <w:r>
        <w:t xml:space="preserve"> - Tela de alteração de resultados de uma atividade</w:t>
      </w:r>
    </w:p>
    <w:p w14:paraId="133F279B" w14:textId="05AFA985" w:rsidR="00053BDA" w:rsidRDefault="008F460B" w:rsidP="005074A5">
      <w:pPr>
        <w:ind w:firstLine="0"/>
        <w:jc w:val="center"/>
      </w:pPr>
      <w:r>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3301" cy="3081171"/>
                    </a:xfrm>
                    <a:prstGeom prst="rect">
                      <a:avLst/>
                    </a:prstGeom>
                  </pic:spPr>
                </pic:pic>
              </a:graphicData>
            </a:graphic>
          </wp:inline>
        </w:drawing>
      </w:r>
    </w:p>
    <w:p w14:paraId="473C95EF" w14:textId="50711494" w:rsidR="00053BDA" w:rsidRDefault="00053BDA" w:rsidP="00053BDA"/>
    <w:p w14:paraId="1D2F3F78" w14:textId="101A306A" w:rsidR="00053BDA" w:rsidRDefault="00053BDA" w:rsidP="00053BDA">
      <w:r>
        <w:t>No ambiente é possível ao professor gerar um documento PDF de uma atividade de duas maneiras. A primeira conforme visto na seção x, com cabeçalho em branco, as questões organizadas conforme salvas no banco e com um gabarito das questões. E a segunda de maneira personalizada para cada aluno, contendo cabeçalho com nome do aluno, questões e alternativas distribuídas de maneira aleatória para cada aluno e um gabarito específico para cada aluno. A diferença entre as duas é que a segunda deve ser feita através do gerenciamento das turmas, em uma atividade associada a uma turma. A estória que define isso é vista no quadro x.</w:t>
      </w:r>
    </w:p>
    <w:p w14:paraId="7599F242" w14:textId="7AE801F0" w:rsidR="00053BDA" w:rsidRDefault="00053BDA" w:rsidP="005074A5"/>
    <w:p w14:paraId="399096D3" w14:textId="08346801" w:rsidR="00061602"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105" w:author="Ryan Lemos" w:date="2019-10-09T09:44:00Z">
        <w:r w:rsidR="00511CE0">
          <w:rPr>
            <w:noProof/>
          </w:rPr>
          <w:t>36</w:t>
        </w:r>
      </w:ins>
      <w:del w:id="2106" w:author="Ryan Lemos" w:date="2019-10-07T11:05:00Z">
        <w:r w:rsidR="00054B21" w:rsidDel="00EA672B">
          <w:rPr>
            <w:noProof/>
          </w:rPr>
          <w:delText>37</w:delText>
        </w:r>
      </w:del>
      <w:r w:rsidR="002D50FD">
        <w:rPr>
          <w:noProof/>
        </w:rPr>
        <w:fldChar w:fldCharType="end"/>
      </w:r>
      <w:r w:rsidRPr="00FA2724">
        <w:t xml:space="preserve"> - Estória de </w:t>
      </w:r>
      <w:r>
        <w:t>impressão personalizada</w:t>
      </w:r>
    </w:p>
    <w:p w14:paraId="70D11A09" w14:textId="239945E1" w:rsidR="00053BDA" w:rsidRDefault="002635CF" w:rsidP="005B582B">
      <w:pPr>
        <w:pStyle w:val="estrias"/>
      </w:pPr>
      <w:r>
        <w:t>Como professor desejo ser</w:t>
      </w:r>
      <w:r w:rsidR="00061602">
        <w:t xml:space="preserve"> capaz de </w:t>
      </w:r>
      <w:r w:rsidR="00053BDA">
        <w:t>gerar um documento PDF de uma</w:t>
      </w:r>
      <w:r w:rsidR="00061602">
        <w:t xml:space="preserve"> </w:t>
      </w:r>
      <w:r w:rsidR="00053BDA">
        <w:t>atividade associada a uma turma.</w:t>
      </w:r>
    </w:p>
    <w:p w14:paraId="6960D98B" w14:textId="77777777" w:rsidR="00053BDA" w:rsidRDefault="00053BDA" w:rsidP="005B582B">
      <w:pPr>
        <w:pStyle w:val="estrias"/>
      </w:pPr>
      <w:r>
        <w:t>Restrições da estória:</w:t>
      </w:r>
    </w:p>
    <w:p w14:paraId="06FF530D" w14:textId="5DBF7221" w:rsidR="00053BDA" w:rsidRDefault="00053BDA" w:rsidP="00053BDA">
      <w:pPr>
        <w:pStyle w:val="estrias"/>
        <w:numPr>
          <w:ilvl w:val="0"/>
          <w:numId w:val="30"/>
        </w:numPr>
      </w:pPr>
      <w:r>
        <w:t>O cabeçalho deve conter os dados do aluno.</w:t>
      </w:r>
    </w:p>
    <w:p w14:paraId="148A3AA0" w14:textId="51CE3EE0" w:rsidR="00053BDA" w:rsidRDefault="00053BDA">
      <w:pPr>
        <w:pStyle w:val="estrias"/>
        <w:numPr>
          <w:ilvl w:val="0"/>
          <w:numId w:val="30"/>
        </w:numPr>
      </w:pPr>
      <w:r>
        <w:t>A ordem das questões e alternativas devem ser geradas de maneira aleatória para cada aluno.</w:t>
      </w:r>
    </w:p>
    <w:p w14:paraId="5F1984D4" w14:textId="4A1A84C1" w:rsidR="00061602" w:rsidRDefault="00053BDA" w:rsidP="00053BDA">
      <w:pPr>
        <w:pStyle w:val="estrias"/>
        <w:numPr>
          <w:ilvl w:val="0"/>
          <w:numId w:val="30"/>
        </w:numPr>
      </w:pPr>
      <w:r>
        <w:t>O gabarito deve ser específico para cada aluno.</w:t>
      </w:r>
    </w:p>
    <w:p w14:paraId="491673DA" w14:textId="77777777" w:rsidR="001F718F" w:rsidRDefault="001F718F" w:rsidP="00A23065">
      <w:pPr>
        <w:ind w:firstLine="0"/>
        <w:jc w:val="center"/>
      </w:pPr>
    </w:p>
    <w:p w14:paraId="030C63A5" w14:textId="2F98F4AE" w:rsidR="002C3A9E" w:rsidRDefault="00A23065" w:rsidP="00112BFA">
      <w:r>
        <w:t xml:space="preserve">Essa </w:t>
      </w:r>
      <w:r w:rsidR="007D44E2">
        <w:t xml:space="preserve">interação </w:t>
      </w:r>
      <w:r>
        <w:t>gera um arquivo em formato PDF</w:t>
      </w:r>
      <w:r w:rsidR="002C3568">
        <w:t>,</w:t>
      </w:r>
      <w:r>
        <w:t xml:space="preserve"> </w:t>
      </w:r>
      <w:r w:rsidR="002C3A9E">
        <w:t xml:space="preserve">contendo os dados de cada aluno. </w:t>
      </w:r>
      <w:r w:rsidR="00112BFA">
        <w:t>O documento é gerado</w:t>
      </w:r>
      <w:r w:rsidR="002C3A9E">
        <w:t xml:space="preserve"> com as questões ordenadas de maneira aleatória para cada aluno, juntamente com as alternativas (em caso de questões que não sejam discursivas) também de </w:t>
      </w:r>
      <w:r w:rsidR="002C3A9E">
        <w:lastRenderedPageBreak/>
        <w:t>maneira aleatória.</w:t>
      </w:r>
      <w:r w:rsidR="00112BFA">
        <w:t xml:space="preserve"> </w:t>
      </w:r>
      <w:r w:rsidR="002C3A9E">
        <w:t>Assim uma mesma atividade pode ser concebida de n maneiras. Além de gerar as questões</w:t>
      </w:r>
      <w:r w:rsidR="002C3568">
        <w:t>,</w:t>
      </w:r>
      <w:r w:rsidR="002C3A9E">
        <w:t xml:space="preserve"> para cada aluno, essa impressão gera uma página contendo o gabarito personalizado</w:t>
      </w:r>
      <w:r w:rsidR="002C3568">
        <w:t>,</w:t>
      </w:r>
      <w:r w:rsidR="002C3A9E">
        <w:t xml:space="preserve"> para cada aluno, baseado na ordem aos quais as questões e suas alternativas foram sorteadas.</w:t>
      </w:r>
      <w:r w:rsidR="00214DC8">
        <w:t xml:space="preserve"> A </w:t>
      </w:r>
      <w:r w:rsidR="00214DC8">
        <w:fldChar w:fldCharType="begin"/>
      </w:r>
      <w:r w:rsidR="00214DC8">
        <w:instrText xml:space="preserve"> REF _Ref20568700 \h </w:instrText>
      </w:r>
      <w:r w:rsidR="00214DC8">
        <w:fldChar w:fldCharType="separate"/>
      </w:r>
      <w:ins w:id="2107" w:author="Ryan Lemos" w:date="2019-10-09T09:44:00Z">
        <w:r w:rsidR="00511CE0">
          <w:t xml:space="preserve">Figura </w:t>
        </w:r>
        <w:r w:rsidR="00511CE0">
          <w:rPr>
            <w:noProof/>
          </w:rPr>
          <w:t>106</w:t>
        </w:r>
        <w:r w:rsidR="00511CE0" w:rsidDel="00EA672B">
          <w:rPr>
            <w:noProof/>
          </w:rPr>
          <w:t>109</w:t>
        </w:r>
      </w:ins>
      <w:del w:id="2108" w:author="Ryan Lemos" w:date="2019-10-07T11:05:00Z">
        <w:r w:rsidR="00054B21" w:rsidDel="00EA672B">
          <w:delText xml:space="preserve">Figura </w:delText>
        </w:r>
        <w:r w:rsidR="00054B21" w:rsidDel="00EA672B">
          <w:rPr>
            <w:noProof/>
          </w:rPr>
          <w:delText>109</w:delText>
        </w:r>
      </w:del>
      <w:r w:rsidR="00214DC8">
        <w:fldChar w:fldCharType="end"/>
      </w:r>
      <w:r w:rsidR="00214DC8">
        <w:t xml:space="preserve"> </w:t>
      </w:r>
      <w:r w:rsidR="006451BF">
        <w:t xml:space="preserve">representa trechos do documento PDF de uma atividade pelo ambiente, serve de comparação. Do lado esquerdo no canto superior, tem-se algumas questões da atividade gerada para o aluno Ryan, enquanto o lado esquerdo no canto inferior diz respeito ao gabarito da atividade do aluno Ryan. No lado direto, canto superior diz respeito a algumas da atividade gerada para a aluna Brenda, enquanto abaixo seu gabarito. Nota-se que a questão um de ambos se coincide na mesma questão. Porém como a ordem das alternativas também são sorteadas, acaba que a resposta para o aluno Ryan se encontra na alternativa E, enquanto a resposta da aluna Brenda é vista na alternativa A. </w:t>
      </w:r>
    </w:p>
    <w:p w14:paraId="2D507ACE" w14:textId="77777777" w:rsidR="00214DC8" w:rsidRDefault="00214DC8" w:rsidP="00112BFA"/>
    <w:p w14:paraId="60139DAF" w14:textId="3158E27F" w:rsidR="00214DC8" w:rsidRDefault="00214DC8" w:rsidP="005074A5">
      <w:pPr>
        <w:pStyle w:val="Legenda"/>
        <w:keepNext/>
      </w:pPr>
      <w:bookmarkStart w:id="2109" w:name="_Ref20568700"/>
      <w:r>
        <w:t xml:space="preserve">Figura </w:t>
      </w:r>
      <w:r w:rsidR="002D50FD">
        <w:fldChar w:fldCharType="begin"/>
      </w:r>
      <w:r w:rsidR="002D50FD">
        <w:instrText xml:space="preserve"> SEQ Figura \* ARABIC </w:instrText>
      </w:r>
      <w:r w:rsidR="002D50FD">
        <w:fldChar w:fldCharType="separate"/>
      </w:r>
      <w:ins w:id="2110" w:author="Ryan Lemos" w:date="2019-10-09T09:44:00Z">
        <w:r w:rsidR="00511CE0">
          <w:rPr>
            <w:noProof/>
          </w:rPr>
          <w:t>106</w:t>
        </w:r>
      </w:ins>
      <w:del w:id="2111" w:author="Ryan Lemos" w:date="2019-10-07T11:05:00Z">
        <w:r w:rsidR="00D343FF" w:rsidDel="00EA672B">
          <w:rPr>
            <w:noProof/>
          </w:rPr>
          <w:delText>109</w:delText>
        </w:r>
      </w:del>
      <w:r w:rsidR="002D50FD">
        <w:rPr>
          <w:noProof/>
        </w:rPr>
        <w:fldChar w:fldCharType="end"/>
      </w:r>
      <w:bookmarkEnd w:id="2109"/>
      <w:r>
        <w:t xml:space="preserve"> - Comparação entre atividades geradas para dois alunos</w:t>
      </w:r>
    </w:p>
    <w:p w14:paraId="1F146D50" w14:textId="6D17EC28" w:rsidR="00214DC8" w:rsidRDefault="00214DC8" w:rsidP="005074A5">
      <w:pPr>
        <w:ind w:firstLine="0"/>
        <w:jc w:val="center"/>
      </w:pPr>
      <w:r>
        <w:rPr>
          <w:noProof/>
        </w:rPr>
        <w:drawing>
          <wp:inline distT="0" distB="0" distL="0" distR="0" wp14:anchorId="49CBB171" wp14:editId="6F0A4C24">
            <wp:extent cx="4762500" cy="4831278"/>
            <wp:effectExtent l="0" t="0" r="0" b="7620"/>
            <wp:docPr id="127" name="Imagem 12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m título.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773404" cy="4842339"/>
                    </a:xfrm>
                    <a:prstGeom prst="rect">
                      <a:avLst/>
                    </a:prstGeom>
                  </pic:spPr>
                </pic:pic>
              </a:graphicData>
            </a:graphic>
          </wp:inline>
        </w:drawing>
      </w:r>
    </w:p>
    <w:p w14:paraId="6B0CB697" w14:textId="1CAF5A41" w:rsidR="00964F27" w:rsidRDefault="00964F27" w:rsidP="001B007E">
      <w:pPr>
        <w:ind w:firstLine="0"/>
        <w:jc w:val="center"/>
      </w:pPr>
    </w:p>
    <w:p w14:paraId="0E262F61" w14:textId="0671ED6D" w:rsidR="00964F27" w:rsidRDefault="00964F27" w:rsidP="005074A5">
      <w:r>
        <w:lastRenderedPageBreak/>
        <w:t>Em atividades não avaliativas, o professor pode decidir a quais alunos enviar dentro do ambiente. Com isso o professor pode ser capaz de incluir novos alunos a uma atividade posteriormente ao momento da associação, se achar necessário. A estória do quadro x descreve essa necessidade do professor.</w:t>
      </w:r>
    </w:p>
    <w:p w14:paraId="0D5C0FFB" w14:textId="1FDDC2D6" w:rsidR="00FE4DD4" w:rsidRDefault="00FE4DD4" w:rsidP="005074A5">
      <w:pPr>
        <w:ind w:firstLine="0"/>
      </w:pPr>
    </w:p>
    <w:p w14:paraId="19885D7E" w14:textId="6DEB423A"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112" w:author="Ryan Lemos" w:date="2019-10-09T09:44:00Z">
        <w:r w:rsidR="00511CE0">
          <w:rPr>
            <w:noProof/>
          </w:rPr>
          <w:t>37</w:t>
        </w:r>
      </w:ins>
      <w:del w:id="2113" w:author="Ryan Lemos" w:date="2019-10-07T11:05:00Z">
        <w:r w:rsidR="00054B21" w:rsidDel="00EA672B">
          <w:rPr>
            <w:noProof/>
          </w:rPr>
          <w:delText>38</w:delText>
        </w:r>
      </w:del>
      <w:r w:rsidR="002D50FD">
        <w:rPr>
          <w:noProof/>
        </w:rPr>
        <w:fldChar w:fldCharType="end"/>
      </w:r>
      <w:r>
        <w:t xml:space="preserve"> - Associação de outros alunos a uma atividade já associada</w:t>
      </w:r>
    </w:p>
    <w:p w14:paraId="47BADCFA" w14:textId="18AC474E" w:rsidR="00061602" w:rsidRDefault="002635CF" w:rsidP="00B70A30">
      <w:pPr>
        <w:pStyle w:val="estrias"/>
      </w:pPr>
      <w:r>
        <w:t>Como professor desejo</w:t>
      </w:r>
      <w:r w:rsidR="00061602">
        <w:t xml:space="preserve"> incluir alunos em uma atividade já associada a outros alunos (caso seja uma atividade não avaliativa).</w:t>
      </w:r>
    </w:p>
    <w:p w14:paraId="42F2E9C2" w14:textId="77777777" w:rsidR="00964F27" w:rsidRDefault="00964F27" w:rsidP="001B007E">
      <w:pPr>
        <w:ind w:firstLine="0"/>
        <w:jc w:val="center"/>
      </w:pPr>
    </w:p>
    <w:p w14:paraId="7002CAB0" w14:textId="3D1AD931" w:rsidR="008A7FB4" w:rsidRDefault="00964F27" w:rsidP="00964F27">
      <w:r>
        <w:t xml:space="preserve">A </w:t>
      </w:r>
      <w:r>
        <w:fldChar w:fldCharType="begin"/>
      </w:r>
      <w:r>
        <w:instrText xml:space="preserve"> REF _Ref20569299 \h </w:instrText>
      </w:r>
      <w:r>
        <w:fldChar w:fldCharType="separate"/>
      </w:r>
      <w:ins w:id="2114" w:author="Ryan Lemos" w:date="2019-10-09T09:44:00Z">
        <w:r w:rsidR="00511CE0">
          <w:t xml:space="preserve">Figura </w:t>
        </w:r>
        <w:r w:rsidR="00511CE0">
          <w:rPr>
            <w:noProof/>
          </w:rPr>
          <w:t>107</w:t>
        </w:r>
        <w:r w:rsidR="00511CE0" w:rsidDel="00EA672B">
          <w:rPr>
            <w:noProof/>
          </w:rPr>
          <w:t>110</w:t>
        </w:r>
      </w:ins>
      <w:del w:id="2115" w:author="Ryan Lemos" w:date="2019-10-07T11:05:00Z">
        <w:r w:rsidR="00054B21" w:rsidDel="00EA672B">
          <w:delText xml:space="preserve">Figura </w:delText>
        </w:r>
        <w:r w:rsidR="00054B21" w:rsidDel="00EA672B">
          <w:rPr>
            <w:noProof/>
          </w:rPr>
          <w:delText>110</w:delText>
        </w:r>
      </w:del>
      <w:r>
        <w:fldChar w:fldCharType="end"/>
      </w:r>
      <w:r>
        <w:t xml:space="preserve"> representa essa interação. Buscou-se n</w:t>
      </w:r>
      <w:r w:rsidR="00173121">
        <w:t>a</w:t>
      </w:r>
      <w:r>
        <w:t xml:space="preserve"> implementação</w:t>
      </w:r>
      <w:r w:rsidR="00173121">
        <w:t>,</w:t>
      </w:r>
      <w:r>
        <w:t xml:space="preserve"> gerar uma interface simples de utilização, já que </w:t>
      </w:r>
      <w:r w:rsidR="00173121">
        <w:t xml:space="preserve">a estória em si é simples. Então basta ao professor marcar quais alunos que irão receber a atividade, e clicar no botão de salvar, feito isso os alunos selecionados receberão uma notificação de uma nova atividade. </w:t>
      </w:r>
    </w:p>
    <w:p w14:paraId="4BFD5F06" w14:textId="77777777" w:rsidR="00964F27" w:rsidRDefault="00964F27" w:rsidP="00964F27"/>
    <w:p w14:paraId="2D7F2254" w14:textId="53CA2CAB" w:rsidR="00964F27" w:rsidRDefault="00964F27" w:rsidP="005074A5">
      <w:pPr>
        <w:pStyle w:val="Legenda"/>
        <w:keepNext/>
      </w:pPr>
      <w:bookmarkStart w:id="2116" w:name="_Ref20569299"/>
      <w:r>
        <w:t xml:space="preserve">Figura </w:t>
      </w:r>
      <w:r w:rsidR="002D50FD">
        <w:fldChar w:fldCharType="begin"/>
      </w:r>
      <w:r w:rsidR="002D50FD">
        <w:instrText xml:space="preserve"> SEQ Figura \* ARABIC </w:instrText>
      </w:r>
      <w:r w:rsidR="002D50FD">
        <w:fldChar w:fldCharType="separate"/>
      </w:r>
      <w:ins w:id="2117" w:author="Ryan Lemos" w:date="2019-10-09T09:44:00Z">
        <w:r w:rsidR="00511CE0">
          <w:rPr>
            <w:noProof/>
          </w:rPr>
          <w:t>107</w:t>
        </w:r>
      </w:ins>
      <w:del w:id="2118" w:author="Ryan Lemos" w:date="2019-10-07T11:05:00Z">
        <w:r w:rsidR="00D343FF" w:rsidDel="00EA672B">
          <w:rPr>
            <w:noProof/>
          </w:rPr>
          <w:delText>110</w:delText>
        </w:r>
      </w:del>
      <w:r w:rsidR="002D50FD">
        <w:rPr>
          <w:noProof/>
        </w:rPr>
        <w:fldChar w:fldCharType="end"/>
      </w:r>
      <w:bookmarkEnd w:id="2116"/>
      <w:r>
        <w:t xml:space="preserve"> - Tela de inclusão de novos alunos a uma atividade</w:t>
      </w:r>
    </w:p>
    <w:p w14:paraId="05E86E17" w14:textId="143FFCA5" w:rsidR="00964F27" w:rsidRDefault="00964F27" w:rsidP="00964F27">
      <w:pPr>
        <w:ind w:firstLine="0"/>
        <w:jc w:val="center"/>
      </w:pPr>
      <w:r>
        <w:rPr>
          <w:noProof/>
        </w:rPr>
        <w:drawing>
          <wp:inline distT="0" distB="0" distL="0" distR="0" wp14:anchorId="5F77DF09" wp14:editId="65BFAB66">
            <wp:extent cx="5760085" cy="3566795"/>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566795"/>
                    </a:xfrm>
                    <a:prstGeom prst="rect">
                      <a:avLst/>
                    </a:prstGeom>
                  </pic:spPr>
                </pic:pic>
              </a:graphicData>
            </a:graphic>
          </wp:inline>
        </w:drawing>
      </w:r>
    </w:p>
    <w:p w14:paraId="75CBF5AB" w14:textId="77777777" w:rsidR="00173121" w:rsidRDefault="00173121" w:rsidP="005074A5">
      <w:pPr>
        <w:ind w:firstLine="0"/>
        <w:jc w:val="center"/>
      </w:pPr>
    </w:p>
    <w:p w14:paraId="3B784C8D" w14:textId="2765AEDB" w:rsidR="008A7FB4" w:rsidRDefault="008A7FB4" w:rsidP="00A23065">
      <w:r>
        <w:t>Ao professor surge a necessidade de corrigir as atividades</w:t>
      </w:r>
      <w:r w:rsidR="007B4111">
        <w:t>, conforme</w:t>
      </w:r>
      <w:r>
        <w:t xml:space="preserve"> os alunos forem respondendo</w:t>
      </w:r>
      <w:r w:rsidR="007B4111">
        <w:t>, f</w:t>
      </w:r>
      <w:r>
        <w:t xml:space="preserve">ornecendo a eles </w:t>
      </w:r>
      <w:r w:rsidRPr="005B582B">
        <w:rPr>
          <w:i/>
          <w:iCs/>
        </w:rPr>
        <w:t>feedback</w:t>
      </w:r>
      <w:r w:rsidR="007B4111">
        <w:rPr>
          <w:i/>
          <w:iCs/>
        </w:rPr>
        <w:t>,</w:t>
      </w:r>
      <w:r>
        <w:t xml:space="preserve"> tanto em forma de pontuação quanto auxílio textual</w:t>
      </w:r>
      <w:r w:rsidR="007B4111">
        <w:t>,</w:t>
      </w:r>
      <w:r>
        <w:t xml:space="preserve"> por meio de observações acerca das respostas dos alunos.</w:t>
      </w:r>
      <w:r w:rsidR="00A23065">
        <w:t xml:space="preserve"> </w:t>
      </w:r>
      <w:r>
        <w:t>A estória x demonstra esse anseio por parte do professor</w:t>
      </w:r>
      <w:r w:rsidR="00A23065">
        <w:t xml:space="preserve">. </w:t>
      </w:r>
    </w:p>
    <w:p w14:paraId="02F1DF61" w14:textId="43BF1E1D" w:rsidR="00FE4DD4" w:rsidRDefault="00FE4DD4" w:rsidP="00FE4DD4">
      <w:pPr>
        <w:ind w:firstLine="0"/>
        <w:jc w:val="center"/>
      </w:pPr>
    </w:p>
    <w:p w14:paraId="15F3178E" w14:textId="5B3366E6"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119" w:author="Ryan Lemos" w:date="2019-10-09T09:44:00Z">
        <w:r w:rsidR="00511CE0">
          <w:rPr>
            <w:noProof/>
          </w:rPr>
          <w:t>38</w:t>
        </w:r>
      </w:ins>
      <w:del w:id="2120" w:author="Ryan Lemos" w:date="2019-10-07T11:05:00Z">
        <w:r w:rsidR="00054B21" w:rsidDel="00EA672B">
          <w:rPr>
            <w:noProof/>
          </w:rPr>
          <w:delText>39</w:delText>
        </w:r>
      </w:del>
      <w:r w:rsidR="002D50FD">
        <w:rPr>
          <w:noProof/>
        </w:rPr>
        <w:fldChar w:fldCharType="end"/>
      </w:r>
      <w:r w:rsidRPr="00DB5F02">
        <w:t xml:space="preserve"> - Estória de </w:t>
      </w:r>
      <w:r>
        <w:t>correção de atividades</w:t>
      </w:r>
    </w:p>
    <w:p w14:paraId="2D29909E" w14:textId="12E35501" w:rsidR="008A7FB4" w:rsidRDefault="008A7FB4" w:rsidP="008A7FB4">
      <w:pPr>
        <w:pStyle w:val="estrias"/>
      </w:pPr>
      <w:r w:rsidRPr="005B582B">
        <w:t>Como p</w:t>
      </w:r>
      <w:r>
        <w:t>rofessor desejo ser capaz de corrigir as atividades respondidas pelos alunos.</w:t>
      </w:r>
    </w:p>
    <w:p w14:paraId="7BC895FA" w14:textId="77777777" w:rsidR="008A7FB4" w:rsidRDefault="008A7FB4" w:rsidP="005B582B">
      <w:pPr>
        <w:pStyle w:val="estrias"/>
      </w:pPr>
    </w:p>
    <w:p w14:paraId="55388B01" w14:textId="78AA6D14" w:rsidR="008A7FB4" w:rsidRDefault="008A7FB4" w:rsidP="008A7FB4">
      <w:pPr>
        <w:pStyle w:val="estrias"/>
        <w:rPr>
          <w:b/>
          <w:bCs/>
        </w:rPr>
      </w:pPr>
      <w:r w:rsidRPr="005B582B">
        <w:rPr>
          <w:b/>
          <w:bCs/>
        </w:rPr>
        <w:t>Restrições da estória:</w:t>
      </w:r>
    </w:p>
    <w:p w14:paraId="3D279399" w14:textId="1019EF23" w:rsidR="008A7FB4" w:rsidRPr="005B582B" w:rsidRDefault="00FB6641" w:rsidP="008A7FB4">
      <w:pPr>
        <w:pStyle w:val="estrias"/>
        <w:numPr>
          <w:ilvl w:val="0"/>
          <w:numId w:val="24"/>
        </w:numPr>
        <w:rPr>
          <w:b/>
          <w:bCs/>
        </w:rPr>
      </w:pPr>
      <w:r>
        <w:t>Na listagem das atividades recebidas o professor ser capaz distinguir quais eu já corrigi e quais ainda faltam para corrigir.</w:t>
      </w:r>
    </w:p>
    <w:p w14:paraId="72346FE3" w14:textId="32D0BFD8" w:rsidR="00FB6641" w:rsidRPr="005B582B" w:rsidRDefault="00FB6641" w:rsidP="005B582B">
      <w:pPr>
        <w:pStyle w:val="estrias"/>
        <w:numPr>
          <w:ilvl w:val="0"/>
          <w:numId w:val="24"/>
        </w:numPr>
        <w:rPr>
          <w:b/>
          <w:bCs/>
        </w:rPr>
      </w:pPr>
      <w:r>
        <w:t>Na correção, o professor deve ser capaz de opinar acerca de cada uma das respostas de um aluno.</w:t>
      </w:r>
    </w:p>
    <w:p w14:paraId="385E454B" w14:textId="77777777" w:rsidR="008A7FB4" w:rsidRDefault="008A7FB4" w:rsidP="008A7FB4"/>
    <w:p w14:paraId="72A6854E" w14:textId="0AD4DB48" w:rsidR="00A23065" w:rsidRDefault="00A23065">
      <w:r>
        <w:t>A implementação dessa estória é demonstrada pela</w:t>
      </w:r>
      <w:r w:rsidR="0023197E">
        <w:t xml:space="preserve"> </w:t>
      </w:r>
      <w:r w:rsidR="0023197E">
        <w:fldChar w:fldCharType="begin"/>
      </w:r>
      <w:r w:rsidR="0023197E">
        <w:instrText xml:space="preserve"> REF _Ref20053266 \h </w:instrText>
      </w:r>
      <w:r w:rsidR="0023197E">
        <w:fldChar w:fldCharType="separate"/>
      </w:r>
      <w:ins w:id="2121" w:author="Ryan Lemos" w:date="2019-10-09T09:44:00Z">
        <w:r w:rsidR="00511CE0">
          <w:t xml:space="preserve">Figura </w:t>
        </w:r>
        <w:r w:rsidR="00511CE0">
          <w:rPr>
            <w:noProof/>
          </w:rPr>
          <w:t>108</w:t>
        </w:r>
        <w:r w:rsidR="00511CE0" w:rsidDel="00EA672B">
          <w:rPr>
            <w:noProof/>
          </w:rPr>
          <w:t>111</w:t>
        </w:r>
      </w:ins>
      <w:del w:id="2122"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e a </w:t>
      </w:r>
      <w:r w:rsidR="0023197E">
        <w:fldChar w:fldCharType="begin"/>
      </w:r>
      <w:r w:rsidR="0023197E">
        <w:instrText xml:space="preserve"> REF _Ref20053275 \h </w:instrText>
      </w:r>
      <w:r w:rsidR="0023197E">
        <w:fldChar w:fldCharType="separate"/>
      </w:r>
      <w:ins w:id="2123" w:author="Ryan Lemos" w:date="2019-10-09T09:44:00Z">
        <w:r w:rsidR="00511CE0">
          <w:t xml:space="preserve">Figura </w:t>
        </w:r>
        <w:r w:rsidR="00511CE0">
          <w:rPr>
            <w:noProof/>
          </w:rPr>
          <w:t>109</w:t>
        </w:r>
        <w:r w:rsidR="00511CE0" w:rsidDel="00EA672B">
          <w:rPr>
            <w:noProof/>
          </w:rPr>
          <w:t>112</w:t>
        </w:r>
      </w:ins>
      <w:del w:id="2124" w:author="Ryan Lemos" w:date="2019-10-07T11:05:00Z">
        <w:r w:rsidR="00054B21" w:rsidDel="00EA672B">
          <w:delText xml:space="preserve">Figura </w:delText>
        </w:r>
        <w:r w:rsidR="00054B21" w:rsidDel="00EA672B">
          <w:rPr>
            <w:noProof/>
          </w:rPr>
          <w:delText>112</w:delText>
        </w:r>
      </w:del>
      <w:r w:rsidR="0023197E">
        <w:fldChar w:fldCharType="end"/>
      </w:r>
      <w:r>
        <w:t xml:space="preserve">. A </w:t>
      </w:r>
      <w:r w:rsidR="0023197E">
        <w:fldChar w:fldCharType="begin"/>
      </w:r>
      <w:r w:rsidR="0023197E">
        <w:instrText xml:space="preserve"> REF _Ref20053266 \h </w:instrText>
      </w:r>
      <w:r w:rsidR="0023197E">
        <w:fldChar w:fldCharType="separate"/>
      </w:r>
      <w:ins w:id="2125" w:author="Ryan Lemos" w:date="2019-10-09T09:44:00Z">
        <w:r w:rsidR="00511CE0">
          <w:t xml:space="preserve">Figura </w:t>
        </w:r>
        <w:r w:rsidR="00511CE0">
          <w:rPr>
            <w:noProof/>
          </w:rPr>
          <w:t>108</w:t>
        </w:r>
        <w:r w:rsidR="00511CE0" w:rsidDel="00EA672B">
          <w:rPr>
            <w:noProof/>
          </w:rPr>
          <w:t>111</w:t>
        </w:r>
      </w:ins>
      <w:del w:id="2126" w:author="Ryan Lemos" w:date="2019-10-07T11:05:00Z">
        <w:r w:rsidR="00054B21" w:rsidDel="00EA672B">
          <w:delText xml:space="preserve">Figura </w:delText>
        </w:r>
        <w:r w:rsidR="00054B21" w:rsidDel="00EA672B">
          <w:rPr>
            <w:noProof/>
          </w:rPr>
          <w:delText>111</w:delText>
        </w:r>
      </w:del>
      <w:r w:rsidR="0023197E">
        <w:fldChar w:fldCharType="end"/>
      </w:r>
      <w:r w:rsidR="0023197E">
        <w:t xml:space="preserve"> </w:t>
      </w:r>
      <w:r>
        <w:t>se trata das atividades recebidas pelo professor</w:t>
      </w:r>
      <w:r w:rsidR="002C3A9E">
        <w:t xml:space="preserve">, </w:t>
      </w:r>
      <w:r w:rsidR="007B4111">
        <w:t>em que consta</w:t>
      </w:r>
      <w:r w:rsidR="002C3A9E">
        <w:t xml:space="preserve"> uma lista de atividades recebidas para correção. Para corrigir</w:t>
      </w:r>
      <w:r w:rsidR="007B4111">
        <w:t>,</w:t>
      </w:r>
      <w:r w:rsidR="002C3A9E">
        <w:t xml:space="preserve"> o professor deve clicar no botão azul</w:t>
      </w:r>
      <w:r w:rsidR="007B4111">
        <w:t>,</w:t>
      </w:r>
      <w:r w:rsidR="002C3A9E">
        <w:t xml:space="preserve"> com símbolo de lápis.</w:t>
      </w:r>
    </w:p>
    <w:p w14:paraId="7954FA58" w14:textId="77777777" w:rsidR="00A23065" w:rsidRDefault="00A23065" w:rsidP="00226055">
      <w:pPr>
        <w:ind w:firstLine="0"/>
      </w:pPr>
    </w:p>
    <w:p w14:paraId="59F0932A" w14:textId="2B1FB208" w:rsidR="00921163" w:rsidRDefault="00921163" w:rsidP="00B70A30">
      <w:pPr>
        <w:pStyle w:val="Legenda"/>
        <w:keepNext/>
      </w:pPr>
      <w:bookmarkStart w:id="2127" w:name="_Ref20053266"/>
      <w:r>
        <w:t xml:space="preserve">Figura </w:t>
      </w:r>
      <w:r w:rsidR="002D50FD">
        <w:fldChar w:fldCharType="begin"/>
      </w:r>
      <w:r w:rsidR="002D50FD">
        <w:instrText xml:space="preserve"> SEQ Figura \* ARABIC </w:instrText>
      </w:r>
      <w:r w:rsidR="002D50FD">
        <w:fldChar w:fldCharType="separate"/>
      </w:r>
      <w:ins w:id="2128" w:author="Ryan Lemos" w:date="2019-10-09T09:44:00Z">
        <w:r w:rsidR="00511CE0">
          <w:rPr>
            <w:noProof/>
          </w:rPr>
          <w:t>108</w:t>
        </w:r>
      </w:ins>
      <w:del w:id="2129" w:author="Ryan Lemos" w:date="2019-10-07T11:05:00Z">
        <w:r w:rsidR="00D343FF" w:rsidDel="00EA672B">
          <w:rPr>
            <w:noProof/>
          </w:rPr>
          <w:delText>111</w:delText>
        </w:r>
      </w:del>
      <w:r w:rsidR="002D50FD">
        <w:rPr>
          <w:noProof/>
        </w:rPr>
        <w:fldChar w:fldCharType="end"/>
      </w:r>
      <w:bookmarkEnd w:id="2127"/>
      <w:r>
        <w:t xml:space="preserve"> - Tela de listagem de atividades recebidas</w:t>
      </w:r>
    </w:p>
    <w:p w14:paraId="4C14E94B" w14:textId="08D3310C" w:rsidR="00226055" w:rsidRDefault="00DF726D" w:rsidP="005B582B">
      <w:pPr>
        <w:ind w:firstLine="0"/>
        <w:jc w:val="center"/>
      </w:pPr>
      <w:r>
        <w:rPr>
          <w:noProof/>
        </w:rPr>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24463" cy="2867010"/>
                    </a:xfrm>
                    <a:prstGeom prst="rect">
                      <a:avLst/>
                    </a:prstGeom>
                  </pic:spPr>
                </pic:pic>
              </a:graphicData>
            </a:graphic>
          </wp:inline>
        </w:drawing>
      </w:r>
    </w:p>
    <w:p w14:paraId="5946CEAB" w14:textId="77777777" w:rsidR="003A1F2B" w:rsidRDefault="003A1F2B" w:rsidP="00226055">
      <w:pPr>
        <w:ind w:firstLine="0"/>
      </w:pPr>
    </w:p>
    <w:p w14:paraId="0C734998" w14:textId="5D92FD9C" w:rsidR="002C3A9E" w:rsidRDefault="002C3A9E" w:rsidP="00596E44">
      <w:r>
        <w:t>Ao clicar nesse botão surge uma tela</w:t>
      </w:r>
      <w:r w:rsidR="007B4111">
        <w:t>,</w:t>
      </w:r>
      <w:r>
        <w:t xml:space="preserve"> conforme apresentada na</w:t>
      </w:r>
      <w:r w:rsidR="0023197E">
        <w:t xml:space="preserve"> </w:t>
      </w:r>
      <w:r w:rsidR="0023197E">
        <w:fldChar w:fldCharType="begin"/>
      </w:r>
      <w:r w:rsidR="0023197E">
        <w:instrText xml:space="preserve"> REF _Ref20053275 \h </w:instrText>
      </w:r>
      <w:r w:rsidR="0023197E">
        <w:fldChar w:fldCharType="separate"/>
      </w:r>
      <w:ins w:id="2130" w:author="Ryan Lemos" w:date="2019-10-09T09:44:00Z">
        <w:r w:rsidR="00511CE0">
          <w:t xml:space="preserve">Figura </w:t>
        </w:r>
        <w:r w:rsidR="00511CE0">
          <w:rPr>
            <w:noProof/>
          </w:rPr>
          <w:t>109</w:t>
        </w:r>
        <w:r w:rsidR="00511CE0" w:rsidDel="00EA672B">
          <w:rPr>
            <w:noProof/>
          </w:rPr>
          <w:t>112</w:t>
        </w:r>
      </w:ins>
      <w:del w:id="2131" w:author="Ryan Lemos" w:date="2019-10-07T11:05:00Z">
        <w:r w:rsidR="00054B21" w:rsidDel="00EA672B">
          <w:delText xml:space="preserve">Figura </w:delText>
        </w:r>
        <w:r w:rsidR="00054B21" w:rsidDel="00EA672B">
          <w:rPr>
            <w:noProof/>
          </w:rPr>
          <w:delText>112</w:delText>
        </w:r>
      </w:del>
      <w:r w:rsidR="0023197E">
        <w:fldChar w:fldCharType="end"/>
      </w:r>
      <w:r w:rsidR="007B4111">
        <w:t>,</w:t>
      </w:r>
      <w:r>
        <w:t xml:space="preserve"> que detém a lista de questões da atividade.</w:t>
      </w:r>
      <w:r w:rsidR="0019114F">
        <w:t xml:space="preserve"> Para cada questão </w:t>
      </w:r>
      <w:r w:rsidR="007B4111">
        <w:t>são</w:t>
      </w:r>
      <w:r w:rsidR="0019114F">
        <w:t xml:space="preserve"> descrito</w:t>
      </w:r>
      <w:r w:rsidR="007B4111">
        <w:t>s</w:t>
      </w:r>
      <w:r w:rsidR="0019114F">
        <w:t xml:space="preserve"> todos os seus dados chave, como texto de apoio, o texto da questão em si, o valor da questão, em caso de questões com alternativas, qual a alternativa correta, e a resposta do aluno.</w:t>
      </w:r>
      <w:r>
        <w:t xml:space="preserve"> </w:t>
      </w:r>
      <w:r w:rsidR="0019114F">
        <w:t>Também fica</w:t>
      </w:r>
      <w:r w:rsidR="007B4111">
        <w:t>m</w:t>
      </w:r>
      <w:r>
        <w:t xml:space="preserve"> disponíve</w:t>
      </w:r>
      <w:r w:rsidR="007B4111">
        <w:t>is</w:t>
      </w:r>
      <w:r>
        <w:t xml:space="preserve"> duas opções ao professor, dar nota</w:t>
      </w:r>
      <w:r w:rsidR="0019114F">
        <w:t xml:space="preserve"> (que é obrigatório preencher) e colocar uma observação</w:t>
      </w:r>
      <w:r w:rsidR="007B4111">
        <w:t>,</w:t>
      </w:r>
      <w:r w:rsidR="0019114F">
        <w:t xml:space="preserve"> </w:t>
      </w:r>
      <w:r w:rsidR="0019114F">
        <w:lastRenderedPageBreak/>
        <w:t>acerca da resposta do aluno.</w:t>
      </w:r>
      <w:r>
        <w:t xml:space="preserve"> As questões de marcar o professor não precisa dar nota, somente</w:t>
      </w:r>
      <w:r w:rsidR="0019114F">
        <w:t xml:space="preserve"> se quiser a observação. Nelas</w:t>
      </w:r>
      <w:r w:rsidR="007B4111">
        <w:t>,</w:t>
      </w:r>
      <w:r w:rsidR="0019114F">
        <w:t xml:space="preserve"> a nota do aluno já aparece</w:t>
      </w:r>
      <w:r w:rsidR="007B4111">
        <w:t>,</w:t>
      </w:r>
      <w:r w:rsidR="0019114F">
        <w:t xml:space="preserve"> juntamente com a questão em si, conforme visto na</w:t>
      </w:r>
      <w:r w:rsidR="0023197E">
        <w:t xml:space="preserve"> </w:t>
      </w:r>
      <w:r w:rsidR="0023197E">
        <w:fldChar w:fldCharType="begin"/>
      </w:r>
      <w:r w:rsidR="0023197E">
        <w:instrText xml:space="preserve"> REF _Ref20053275 \h </w:instrText>
      </w:r>
      <w:r w:rsidR="0023197E">
        <w:fldChar w:fldCharType="separate"/>
      </w:r>
      <w:ins w:id="2132" w:author="Ryan Lemos" w:date="2019-10-09T09:44:00Z">
        <w:r w:rsidR="00511CE0">
          <w:t xml:space="preserve">Figura </w:t>
        </w:r>
        <w:r w:rsidR="00511CE0">
          <w:rPr>
            <w:noProof/>
          </w:rPr>
          <w:t>109</w:t>
        </w:r>
        <w:r w:rsidR="00511CE0" w:rsidDel="00EA672B">
          <w:rPr>
            <w:noProof/>
          </w:rPr>
          <w:t>112</w:t>
        </w:r>
      </w:ins>
      <w:del w:id="2133" w:author="Ryan Lemos" w:date="2019-10-07T11:05:00Z">
        <w:r w:rsidR="00054B21" w:rsidDel="00EA672B">
          <w:delText xml:space="preserve">Figura </w:delText>
        </w:r>
        <w:r w:rsidR="00054B21" w:rsidDel="00EA672B">
          <w:rPr>
            <w:noProof/>
          </w:rPr>
          <w:delText>112</w:delText>
        </w:r>
      </w:del>
      <w:r w:rsidR="0023197E">
        <w:fldChar w:fldCharType="end"/>
      </w:r>
      <w:r w:rsidR="0019114F">
        <w:t xml:space="preserve">. Em caso de questões do tipo fala, surge </w:t>
      </w:r>
      <w:r w:rsidR="007B4111">
        <w:t xml:space="preserve">para o </w:t>
      </w:r>
      <w:r w:rsidR="0019114F">
        <w:t xml:space="preserve">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6AEB790C" w14:textId="777CDB77" w:rsidR="00921163" w:rsidRDefault="00921163" w:rsidP="00B70A30">
      <w:pPr>
        <w:pStyle w:val="Legenda"/>
        <w:keepNext/>
      </w:pPr>
      <w:bookmarkStart w:id="2134" w:name="_Ref20053275"/>
      <w:r>
        <w:t xml:space="preserve">Figura </w:t>
      </w:r>
      <w:r w:rsidR="002D50FD">
        <w:fldChar w:fldCharType="begin"/>
      </w:r>
      <w:r w:rsidR="002D50FD">
        <w:instrText xml:space="preserve"> SEQ Figura \* ARABIC </w:instrText>
      </w:r>
      <w:r w:rsidR="002D50FD">
        <w:fldChar w:fldCharType="separate"/>
      </w:r>
      <w:ins w:id="2135" w:author="Ryan Lemos" w:date="2019-10-09T09:44:00Z">
        <w:r w:rsidR="00511CE0">
          <w:rPr>
            <w:noProof/>
          </w:rPr>
          <w:t>109</w:t>
        </w:r>
      </w:ins>
      <w:del w:id="2136" w:author="Ryan Lemos" w:date="2019-10-07T11:05:00Z">
        <w:r w:rsidR="00D343FF" w:rsidDel="00EA672B">
          <w:rPr>
            <w:noProof/>
          </w:rPr>
          <w:delText>112</w:delText>
        </w:r>
      </w:del>
      <w:r w:rsidR="002D50FD">
        <w:rPr>
          <w:noProof/>
        </w:rPr>
        <w:fldChar w:fldCharType="end"/>
      </w:r>
      <w:bookmarkEnd w:id="2134"/>
      <w:r>
        <w:t xml:space="preserve"> - Tela de correção de uma atividade</w:t>
      </w:r>
    </w:p>
    <w:p w14:paraId="3DDB0D08" w14:textId="6DB56651" w:rsidR="00226055" w:rsidRDefault="00E419B2" w:rsidP="00B70A30">
      <w:pPr>
        <w:ind w:firstLine="0"/>
        <w:jc w:val="center"/>
      </w:pPr>
      <w:r>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2680335"/>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2137" w:name="_Toc21505919"/>
      <w:r>
        <w:t>Aluno</w:t>
      </w:r>
      <w:bookmarkEnd w:id="2137"/>
    </w:p>
    <w:p w14:paraId="05FD0E2C" w14:textId="77777777" w:rsidR="004F46AF" w:rsidRDefault="004F46AF" w:rsidP="004F46AF"/>
    <w:p w14:paraId="58156CB3" w14:textId="4D6664FE" w:rsidR="004F46AF" w:rsidRDefault="004F46AF" w:rsidP="004F46AF">
      <w:r>
        <w:t xml:space="preserve">Ao aluno foi acrescido a possibilidade de receber atividades, </w:t>
      </w:r>
      <w:r w:rsidR="00FE4DD4">
        <w:t>r</w:t>
      </w:r>
      <w:r w:rsidR="007B4111">
        <w:t>espond</w:t>
      </w:r>
      <w:r w:rsidR="00FE4DD4">
        <w:t>ê</w:t>
      </w:r>
      <w:r>
        <w:t>-las e verificar seu resultado, bem como anotações advindas do professor</w:t>
      </w:r>
      <w:r w:rsidR="007B4111">
        <w:t>,</w:t>
      </w:r>
      <w:r>
        <w:t xml:space="preserve"> acerca de cada questão respondida. </w:t>
      </w:r>
    </w:p>
    <w:p w14:paraId="48F80122" w14:textId="6D71022C"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w:t>
      </w:r>
      <w:r w:rsidR="009801FC">
        <w:t>m</w:t>
      </w:r>
      <w:r w:rsidR="00DC28CE">
        <w:t xml:space="preserve"> ser realizada</w:t>
      </w:r>
      <w:r w:rsidR="009801FC">
        <w:t>s</w:t>
      </w:r>
      <w:r w:rsidR="00DC28CE">
        <w:t xml:space="preserve">. </w:t>
      </w:r>
    </w:p>
    <w:p w14:paraId="236D4A65" w14:textId="77777777" w:rsidR="00FE4DD4" w:rsidRDefault="00FE4DD4" w:rsidP="00B70A30">
      <w:pPr>
        <w:ind w:firstLine="0"/>
        <w:jc w:val="center"/>
      </w:pPr>
    </w:p>
    <w:p w14:paraId="12B239E9" w14:textId="60C132FA" w:rsidR="00300D1E"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138" w:author="Ryan Lemos" w:date="2019-10-09T09:44:00Z">
        <w:r w:rsidR="00511CE0">
          <w:rPr>
            <w:noProof/>
          </w:rPr>
          <w:t>39</w:t>
        </w:r>
      </w:ins>
      <w:del w:id="2139" w:author="Ryan Lemos" w:date="2019-10-07T11:05:00Z">
        <w:r w:rsidR="00054B21" w:rsidDel="00EA672B">
          <w:rPr>
            <w:noProof/>
          </w:rPr>
          <w:delText>40</w:delText>
        </w:r>
      </w:del>
      <w:r w:rsidR="002D50FD">
        <w:rPr>
          <w:noProof/>
        </w:rPr>
        <w:fldChar w:fldCharType="end"/>
      </w:r>
      <w:r w:rsidRPr="00332C38">
        <w:t xml:space="preserve"> - Estória de </w:t>
      </w:r>
      <w:r>
        <w:t>visualização de atividades recebidas para um aluno</w:t>
      </w:r>
    </w:p>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lastRenderedPageBreak/>
        <w:t>Atividades ainda não respondidas devem apresentar um botão que identifique que é possível as responder.</w:t>
      </w:r>
    </w:p>
    <w:p w14:paraId="157843AB" w14:textId="2AE018D8" w:rsidR="00300D1E" w:rsidRDefault="00300D1E" w:rsidP="00596E44">
      <w:pPr>
        <w:pStyle w:val="estrias"/>
        <w:numPr>
          <w:ilvl w:val="0"/>
          <w:numId w:val="17"/>
        </w:numPr>
      </w:pPr>
      <w:r>
        <w:t>Devo ser capaz de categorizar as atividades por nível</w:t>
      </w:r>
      <w:r w:rsidR="009801FC">
        <w:t>,</w:t>
      </w:r>
      <w:r>
        <w:t xml:space="preserve"> se foi corrigida ou não.</w:t>
      </w:r>
    </w:p>
    <w:p w14:paraId="167D28CC" w14:textId="77777777" w:rsidR="00A05EF6" w:rsidRDefault="00A05EF6" w:rsidP="00021305"/>
    <w:p w14:paraId="7ABDC7F8" w14:textId="63DF8F3D" w:rsidR="00ED291E" w:rsidRDefault="00ED291E" w:rsidP="00021305">
      <w:r>
        <w:t xml:space="preserve">A interação responsável por </w:t>
      </w:r>
      <w:r w:rsidR="00021305">
        <w:t>compreender</w:t>
      </w:r>
      <w:r>
        <w:t xml:space="preserve"> essa estória se dá pela</w:t>
      </w:r>
      <w:r w:rsidR="0023197E">
        <w:t xml:space="preserve"> </w:t>
      </w:r>
      <w:r w:rsidR="0023197E">
        <w:fldChar w:fldCharType="begin"/>
      </w:r>
      <w:r w:rsidR="0023197E">
        <w:instrText xml:space="preserve"> REF _Ref20053355 \h </w:instrText>
      </w:r>
      <w:r w:rsidR="0023197E">
        <w:fldChar w:fldCharType="separate"/>
      </w:r>
      <w:ins w:id="2140" w:author="Ryan Lemos" w:date="2019-10-09T09:44:00Z">
        <w:r w:rsidR="00511CE0">
          <w:t xml:space="preserve">Figura </w:t>
        </w:r>
        <w:r w:rsidR="00511CE0">
          <w:rPr>
            <w:noProof/>
          </w:rPr>
          <w:t>110</w:t>
        </w:r>
        <w:r w:rsidR="00511CE0" w:rsidDel="00EA672B">
          <w:rPr>
            <w:noProof/>
          </w:rPr>
          <w:t>113</w:t>
        </w:r>
      </w:ins>
      <w:del w:id="2141" w:author="Ryan Lemos" w:date="2019-10-07T11:05:00Z">
        <w:r w:rsidR="00054B21" w:rsidDel="00EA672B">
          <w:delText xml:space="preserve">Figura </w:delText>
        </w:r>
        <w:r w:rsidR="00054B21" w:rsidDel="00EA672B">
          <w:rPr>
            <w:noProof/>
          </w:rPr>
          <w:delText>113</w:delText>
        </w:r>
      </w:del>
      <w:r w:rsidR="0023197E">
        <w:fldChar w:fldCharType="end"/>
      </w:r>
      <w:r>
        <w:t xml:space="preserve">. </w:t>
      </w:r>
      <w:r w:rsidR="00021305">
        <w:t>Como especificado pela estória, atividades já respondidas podem ser reconhecidas por sua ação de botão</w:t>
      </w:r>
      <w:r w:rsidR="009801FC">
        <w:t>,</w:t>
      </w:r>
      <w:r w:rsidR="00021305">
        <w:t xml:space="preserve"> com símbolo de olho na cor amarela. Já as atividades a serem respondidas são identificadas através de um botão de lápis na cor azul.</w:t>
      </w:r>
    </w:p>
    <w:p w14:paraId="5DAD785E" w14:textId="77777777" w:rsidR="008057E8" w:rsidRDefault="008057E8" w:rsidP="004F46AF"/>
    <w:p w14:paraId="39DE62A5" w14:textId="4E7D5C41" w:rsidR="00921163" w:rsidRDefault="00921163" w:rsidP="00B70A30">
      <w:pPr>
        <w:pStyle w:val="Legenda"/>
        <w:keepNext/>
      </w:pPr>
      <w:bookmarkStart w:id="2142" w:name="_Ref20053355"/>
      <w:r>
        <w:t xml:space="preserve">Figura </w:t>
      </w:r>
      <w:r w:rsidR="002D50FD">
        <w:fldChar w:fldCharType="begin"/>
      </w:r>
      <w:r w:rsidR="002D50FD">
        <w:instrText xml:space="preserve"> SEQ Figura \* ARABIC </w:instrText>
      </w:r>
      <w:r w:rsidR="002D50FD">
        <w:fldChar w:fldCharType="separate"/>
      </w:r>
      <w:ins w:id="2143" w:author="Ryan Lemos" w:date="2019-10-09T09:44:00Z">
        <w:r w:rsidR="00511CE0">
          <w:rPr>
            <w:noProof/>
          </w:rPr>
          <w:t>110</w:t>
        </w:r>
      </w:ins>
      <w:del w:id="2144" w:author="Ryan Lemos" w:date="2019-10-07T11:05:00Z">
        <w:r w:rsidR="00D343FF" w:rsidDel="00EA672B">
          <w:rPr>
            <w:noProof/>
          </w:rPr>
          <w:delText>113</w:delText>
        </w:r>
      </w:del>
      <w:r w:rsidR="002D50FD">
        <w:rPr>
          <w:noProof/>
        </w:rPr>
        <w:fldChar w:fldCharType="end"/>
      </w:r>
      <w:bookmarkEnd w:id="2142"/>
      <w:r>
        <w:t xml:space="preserve"> - Tela de listagem de atividades recebidas por um aluno</w:t>
      </w:r>
    </w:p>
    <w:p w14:paraId="62EF90FA" w14:textId="66EA56D4" w:rsidR="008057E8" w:rsidRDefault="008057E8" w:rsidP="00B70A30">
      <w:pPr>
        <w:ind w:firstLine="0"/>
        <w:jc w:val="center"/>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4583B29"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w:t>
      </w:r>
      <w:r w:rsidR="009801FC">
        <w:t>,</w:t>
      </w:r>
      <w:r w:rsidR="00693EDB">
        <w:t xml:space="preserve"> para evitar que alunos possam trocar de aba</w:t>
      </w:r>
      <w:r w:rsidR="009801FC">
        <w:t>,</w:t>
      </w:r>
      <w:r w:rsidR="00693EDB">
        <w:t xml:space="preserve"> para pesquisar as respostas pela internet. Além disso</w:t>
      </w:r>
      <w:r w:rsidR="009801FC">
        <w:t>,</w:t>
      </w:r>
      <w:r w:rsidR="00693EDB">
        <w:t xml:space="preserve"> há questões que contém recursos de áudio, como áudios propriamente ditos, e textos de leitura do navegador</w:t>
      </w:r>
      <w:r w:rsidR="009801FC">
        <w:t>,</w:t>
      </w:r>
      <w:r w:rsidR="00326003">
        <w:t xml:space="preserve"> conforme explicitado na seção 3.2.2.1. Ainda, a última restrição representa a possibilidade d</w:t>
      </w:r>
      <w:r w:rsidR="001F718F">
        <w:t>e o</w:t>
      </w:r>
      <w:r w:rsidR="00326003">
        <w:t xml:space="preserve"> aluno gravar sua fala</w:t>
      </w:r>
      <w:r w:rsidR="009801FC">
        <w:t>,</w:t>
      </w:r>
      <w:r w:rsidR="00326003">
        <w:t xml:space="preserve"> em questões de fala</w:t>
      </w:r>
      <w:r w:rsidR="009801FC">
        <w:t>,</w:t>
      </w:r>
      <w:r w:rsidR="00326003">
        <w:t xml:space="preserve"> para que o professor possa avaliar a pronúncia do aluno. </w:t>
      </w:r>
    </w:p>
    <w:p w14:paraId="77E2875B" w14:textId="69A93FFE" w:rsidR="009801FC" w:rsidRDefault="009801FC" w:rsidP="00FE4DD4">
      <w:pPr>
        <w:ind w:firstLine="0"/>
        <w:jc w:val="center"/>
      </w:pPr>
    </w:p>
    <w:p w14:paraId="1D08E970" w14:textId="0060DF17" w:rsidR="00FE4DD4" w:rsidRDefault="00FE4DD4" w:rsidP="00B70A30">
      <w:pPr>
        <w:pStyle w:val="Legenda"/>
      </w:pPr>
      <w:r>
        <w:t xml:space="preserve">Quadro </w:t>
      </w:r>
      <w:r w:rsidR="002D50FD">
        <w:fldChar w:fldCharType="begin"/>
      </w:r>
      <w:r w:rsidR="002D50FD">
        <w:instrText xml:space="preserve"> SEQ Quadro \* ARABIC </w:instrText>
      </w:r>
      <w:r w:rsidR="002D50FD">
        <w:fldChar w:fldCharType="separate"/>
      </w:r>
      <w:ins w:id="2145" w:author="Ryan Lemos" w:date="2019-10-09T09:44:00Z">
        <w:r w:rsidR="00511CE0">
          <w:rPr>
            <w:noProof/>
          </w:rPr>
          <w:t>40</w:t>
        </w:r>
      </w:ins>
      <w:del w:id="2146" w:author="Ryan Lemos" w:date="2019-10-07T11:05:00Z">
        <w:r w:rsidR="00054B21" w:rsidDel="00EA672B">
          <w:rPr>
            <w:noProof/>
          </w:rPr>
          <w:delText>41</w:delText>
        </w:r>
      </w:del>
      <w:r w:rsidR="002D50FD">
        <w:rPr>
          <w:noProof/>
        </w:rPr>
        <w:fldChar w:fldCharType="end"/>
      </w:r>
      <w:r w:rsidRPr="00EF0EC7">
        <w:t xml:space="preserve"> - Estória de </w:t>
      </w:r>
      <w:r>
        <w:t>resolução de atividades</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049E8E2" w:rsidR="00300D1E" w:rsidRDefault="00300D1E" w:rsidP="00596E44">
      <w:pPr>
        <w:pStyle w:val="estrias"/>
        <w:numPr>
          <w:ilvl w:val="0"/>
          <w:numId w:val="16"/>
        </w:numPr>
      </w:pPr>
      <w:r>
        <w:t xml:space="preserve">O aluno não pode sair da página, isso se dá em função de segurança para </w:t>
      </w:r>
      <w:r w:rsidR="009801FC">
        <w:t>evitar “</w:t>
      </w:r>
      <w:r>
        <w:t>cola</w:t>
      </w:r>
      <w:r w:rsidR="009801FC">
        <w:t>r”</w:t>
      </w:r>
      <w:r>
        <w:t>.</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048BB6A2" w:rsidR="00300D1E" w:rsidRDefault="00300D1E" w:rsidP="00596E44">
      <w:pPr>
        <w:pStyle w:val="estrias"/>
        <w:numPr>
          <w:ilvl w:val="0"/>
          <w:numId w:val="16"/>
        </w:numPr>
      </w:pPr>
      <w:r>
        <w:t>O aluno deve conseguir ouvir o áudio ou texto de leitura do navegador</w:t>
      </w:r>
      <w:r w:rsidR="009801FC">
        <w:t>,</w:t>
      </w:r>
      <w:r>
        <w:t xml:space="preserve"> caso a questão os contenha.</w:t>
      </w:r>
    </w:p>
    <w:p w14:paraId="010732EE" w14:textId="0EE90298" w:rsidR="00326003" w:rsidRDefault="00300D1E" w:rsidP="00596E44">
      <w:pPr>
        <w:pStyle w:val="estrias"/>
        <w:numPr>
          <w:ilvl w:val="0"/>
          <w:numId w:val="16"/>
        </w:numPr>
      </w:pPr>
      <w:r>
        <w:t xml:space="preserve">Em questões de fala, deve ser possível ao aluno gravar a fala para que o professor possa </w:t>
      </w:r>
      <w:r w:rsidR="009801FC">
        <w:pgNum/>
      </w:r>
      <w:r w:rsidR="009801FC">
        <w:t>valia</w:t>
      </w:r>
      <w:r>
        <w:t>-la.</w:t>
      </w:r>
    </w:p>
    <w:p w14:paraId="0A718D07" w14:textId="15688498" w:rsidR="00693EDB" w:rsidRDefault="00693EDB">
      <w:pPr>
        <w:ind w:firstLine="0"/>
        <w:jc w:val="center"/>
      </w:pPr>
    </w:p>
    <w:p w14:paraId="4294E2A2" w14:textId="1B99A411" w:rsidR="001F718F" w:rsidRDefault="00227575" w:rsidP="001F718F">
      <w:r>
        <w:t xml:space="preserve">A </w:t>
      </w:r>
      <w:r w:rsidR="0023197E">
        <w:fldChar w:fldCharType="begin"/>
      </w:r>
      <w:r w:rsidR="0023197E">
        <w:instrText xml:space="preserve"> REF _Ref20053371 \h </w:instrText>
      </w:r>
      <w:r w:rsidR="0023197E">
        <w:fldChar w:fldCharType="separate"/>
      </w:r>
      <w:ins w:id="2147" w:author="Ryan Lemos" w:date="2019-10-09T09:44:00Z">
        <w:r w:rsidR="00511CE0">
          <w:t xml:space="preserve">Figura </w:t>
        </w:r>
        <w:r w:rsidR="00511CE0">
          <w:rPr>
            <w:noProof/>
          </w:rPr>
          <w:t>111</w:t>
        </w:r>
        <w:r w:rsidR="00511CE0" w:rsidDel="00EA672B">
          <w:rPr>
            <w:noProof/>
          </w:rPr>
          <w:t>114</w:t>
        </w:r>
      </w:ins>
      <w:del w:id="2148" w:author="Ryan Lemos" w:date="2019-10-07T11:05:00Z">
        <w:r w:rsidR="00054B21" w:rsidDel="00EA672B">
          <w:delText xml:space="preserve">Figura </w:delText>
        </w:r>
        <w:r w:rsidR="00054B21" w:rsidDel="00EA672B">
          <w:rPr>
            <w:noProof/>
          </w:rPr>
          <w:delText>114</w:delText>
        </w:r>
      </w:del>
      <w:r w:rsidR="0023197E">
        <w:fldChar w:fldCharType="end"/>
      </w:r>
      <w:r w:rsidR="0023197E">
        <w:t xml:space="preserve"> </w:t>
      </w:r>
      <w:r>
        <w:t>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3D563AF0" w14:textId="7021D07A" w:rsidR="00921163" w:rsidRDefault="00921163" w:rsidP="00B70A30">
      <w:pPr>
        <w:pStyle w:val="Legenda"/>
        <w:keepNext/>
      </w:pPr>
      <w:bookmarkStart w:id="2149" w:name="_Ref20053371"/>
      <w:r>
        <w:t xml:space="preserve">Figura </w:t>
      </w:r>
      <w:r w:rsidR="002D50FD">
        <w:fldChar w:fldCharType="begin"/>
      </w:r>
      <w:r w:rsidR="002D50FD">
        <w:instrText xml:space="preserve"> SEQ Figura \* ARABIC </w:instrText>
      </w:r>
      <w:r w:rsidR="002D50FD">
        <w:fldChar w:fldCharType="separate"/>
      </w:r>
      <w:ins w:id="2150" w:author="Ryan Lemos" w:date="2019-10-09T09:44:00Z">
        <w:r w:rsidR="00511CE0">
          <w:rPr>
            <w:noProof/>
          </w:rPr>
          <w:t>111</w:t>
        </w:r>
      </w:ins>
      <w:del w:id="2151" w:author="Ryan Lemos" w:date="2019-10-07T11:05:00Z">
        <w:r w:rsidR="00D343FF" w:rsidDel="00EA672B">
          <w:rPr>
            <w:noProof/>
          </w:rPr>
          <w:delText>114</w:delText>
        </w:r>
      </w:del>
      <w:r w:rsidR="002D50FD">
        <w:rPr>
          <w:noProof/>
        </w:rPr>
        <w:fldChar w:fldCharType="end"/>
      </w:r>
      <w:bookmarkEnd w:id="2149"/>
      <w:r>
        <w:t xml:space="preserve"> - Tela de primeiro acesso a uma atividade</w:t>
      </w:r>
    </w:p>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022DE7EC" w:rsidR="00227575" w:rsidRDefault="00227575" w:rsidP="00596E44">
      <w:r>
        <w:lastRenderedPageBreak/>
        <w:t>O módulo de resolução de atividades foi o que necessitou de todas as características do Angular. Nele o aluno responde a todas as questões da atividade</w:t>
      </w:r>
      <w:r w:rsidR="009801FC">
        <w:t>,</w:t>
      </w:r>
      <w:r>
        <w:t xml:space="preserve"> sem que haja recarregamento da página</w:t>
      </w:r>
      <w:r w:rsidR="009801FC">
        <w:t>,</w:t>
      </w:r>
      <w:r>
        <w:t xml:space="preserve"> a cada questão respondida.</w:t>
      </w:r>
      <w:r w:rsidR="00A05EF6">
        <w:t xml:space="preserve"> Com isso conseguiu-se criar uma atividade englobando os diversos aspectos, como gravação de fala</w:t>
      </w:r>
      <w:r w:rsidR="0023197E">
        <w:t xml:space="preserve"> (</w:t>
      </w:r>
      <w:r w:rsidR="0023197E">
        <w:fldChar w:fldCharType="begin"/>
      </w:r>
      <w:r w:rsidR="0023197E">
        <w:instrText xml:space="preserve"> REF _Ref20053387 \h </w:instrText>
      </w:r>
      <w:r w:rsidR="0023197E">
        <w:fldChar w:fldCharType="separate"/>
      </w:r>
      <w:ins w:id="2152" w:author="Ryan Lemos" w:date="2019-10-09T09:44:00Z">
        <w:r w:rsidR="00511CE0">
          <w:t xml:space="preserve">Figura </w:t>
        </w:r>
        <w:r w:rsidR="00511CE0">
          <w:rPr>
            <w:noProof/>
          </w:rPr>
          <w:t>112</w:t>
        </w:r>
        <w:r w:rsidR="00511CE0" w:rsidDel="00EA672B">
          <w:rPr>
            <w:noProof/>
          </w:rPr>
          <w:t>115</w:t>
        </w:r>
      </w:ins>
      <w:del w:id="2153" w:author="Ryan Lemos" w:date="2019-10-07T11:05:00Z">
        <w:r w:rsidR="00054B21" w:rsidDel="00EA672B">
          <w:delText xml:space="preserve">Figura </w:delText>
        </w:r>
        <w:r w:rsidR="00054B21" w:rsidDel="00EA672B">
          <w:rPr>
            <w:noProof/>
          </w:rPr>
          <w:delText>115</w:delText>
        </w:r>
      </w:del>
      <w:r w:rsidR="0023197E">
        <w:fldChar w:fldCharType="end"/>
      </w:r>
      <w:r w:rsidR="0023197E">
        <w:t>)</w:t>
      </w:r>
      <w:r w:rsidR="00A05EF6">
        <w:t xml:space="preserve">, utilizando o gravador de voz do navegador. </w:t>
      </w:r>
      <w:r>
        <w:t>Além disso</w:t>
      </w:r>
      <w:r w:rsidR="00A05EF6">
        <w:t>,</w:t>
      </w:r>
      <w:r>
        <w:t xml:space="preserve"> cada vez que o aluno entra na atividade</w:t>
      </w:r>
      <w:r w:rsidR="009801FC">
        <w:t>,</w:t>
      </w:r>
      <w:r>
        <w:t xml:space="preserv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3C35A685" w14:textId="2AF2C7AD" w:rsidR="00921163" w:rsidRDefault="00921163" w:rsidP="00B70A30">
      <w:pPr>
        <w:pStyle w:val="Legenda"/>
        <w:keepNext/>
      </w:pPr>
      <w:bookmarkStart w:id="2154" w:name="_Ref20053387"/>
      <w:r>
        <w:t xml:space="preserve">Figura </w:t>
      </w:r>
      <w:r w:rsidR="002D50FD">
        <w:fldChar w:fldCharType="begin"/>
      </w:r>
      <w:r w:rsidR="002D50FD">
        <w:instrText xml:space="preserve"> SEQ Figura \* ARABIC </w:instrText>
      </w:r>
      <w:r w:rsidR="002D50FD">
        <w:fldChar w:fldCharType="separate"/>
      </w:r>
      <w:ins w:id="2155" w:author="Ryan Lemos" w:date="2019-10-09T09:44:00Z">
        <w:r w:rsidR="00511CE0">
          <w:rPr>
            <w:noProof/>
          </w:rPr>
          <w:t>112</w:t>
        </w:r>
      </w:ins>
      <w:del w:id="2156" w:author="Ryan Lemos" w:date="2019-10-07T11:05:00Z">
        <w:r w:rsidR="00D343FF" w:rsidDel="00EA672B">
          <w:rPr>
            <w:noProof/>
          </w:rPr>
          <w:delText>115</w:delText>
        </w:r>
      </w:del>
      <w:r w:rsidR="002D50FD">
        <w:rPr>
          <w:noProof/>
        </w:rPr>
        <w:fldChar w:fldCharType="end"/>
      </w:r>
      <w:bookmarkEnd w:id="2154"/>
      <w:r>
        <w:t xml:space="preserve"> - Tela de resolução do tipo fala</w:t>
      </w: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876A6AB" w:rsidR="00A05EF6" w:rsidRDefault="00A05EF6" w:rsidP="00596E44">
      <w:r>
        <w:t>Os recursos adicionais podem ser vistos tanto ao fundo da</w:t>
      </w:r>
      <w:r w:rsidR="0023197E">
        <w:t xml:space="preserve"> </w:t>
      </w:r>
      <w:r w:rsidR="0023197E">
        <w:fldChar w:fldCharType="begin"/>
      </w:r>
      <w:r w:rsidR="0023197E">
        <w:instrText xml:space="preserve"> REF _Ref20053371 \h </w:instrText>
      </w:r>
      <w:r w:rsidR="0023197E">
        <w:fldChar w:fldCharType="separate"/>
      </w:r>
      <w:ins w:id="2157" w:author="Ryan Lemos" w:date="2019-10-09T09:44:00Z">
        <w:r w:rsidR="00511CE0">
          <w:t xml:space="preserve">Figura </w:t>
        </w:r>
        <w:r w:rsidR="00511CE0">
          <w:rPr>
            <w:noProof/>
          </w:rPr>
          <w:t>111</w:t>
        </w:r>
        <w:r w:rsidR="00511CE0" w:rsidDel="00EA672B">
          <w:rPr>
            <w:noProof/>
          </w:rPr>
          <w:t>114</w:t>
        </w:r>
      </w:ins>
      <w:del w:id="2158" w:author="Ryan Lemos" w:date="2019-10-07T11:05:00Z">
        <w:r w:rsidR="00054B21" w:rsidDel="00EA672B">
          <w:delText xml:space="preserve">Figura </w:delText>
        </w:r>
        <w:r w:rsidR="00054B21" w:rsidDel="00EA672B">
          <w:rPr>
            <w:noProof/>
          </w:rPr>
          <w:delText>114</w:delText>
        </w:r>
      </w:del>
      <w:r w:rsidR="0023197E">
        <w:fldChar w:fldCharType="end"/>
      </w:r>
      <w:r>
        <w:t>, no caso uma imagem, e na</w:t>
      </w:r>
      <w:r w:rsidR="0023197E">
        <w:t xml:space="preserve"> </w:t>
      </w:r>
      <w:r w:rsidR="0023197E">
        <w:fldChar w:fldCharType="begin"/>
      </w:r>
      <w:r w:rsidR="0023197E">
        <w:instrText xml:space="preserve"> REF _Ref20053454 \h </w:instrText>
      </w:r>
      <w:r w:rsidR="0023197E">
        <w:fldChar w:fldCharType="separate"/>
      </w:r>
      <w:ins w:id="2159" w:author="Ryan Lemos" w:date="2019-10-09T09:44:00Z">
        <w:r w:rsidR="00511CE0">
          <w:t xml:space="preserve">Figura </w:t>
        </w:r>
        <w:r w:rsidR="00511CE0">
          <w:rPr>
            <w:noProof/>
          </w:rPr>
          <w:t>113</w:t>
        </w:r>
        <w:r w:rsidR="00511CE0" w:rsidDel="00EA672B">
          <w:rPr>
            <w:noProof/>
          </w:rPr>
          <w:t>116</w:t>
        </w:r>
      </w:ins>
      <w:del w:id="2160" w:author="Ryan Lemos" w:date="2019-10-07T11:05:00Z">
        <w:r w:rsidR="00054B21" w:rsidDel="00EA672B">
          <w:delText xml:space="preserve">Figura </w:delText>
        </w:r>
        <w:r w:rsidR="00054B21" w:rsidDel="00EA672B">
          <w:rPr>
            <w:noProof/>
          </w:rPr>
          <w:delText>116</w:delText>
        </w:r>
      </w:del>
      <w:r w:rsidR="0023197E">
        <w:fldChar w:fldCharType="end"/>
      </w:r>
      <w:r w:rsidR="009801FC">
        <w:t>,</w:t>
      </w:r>
      <w:r>
        <w:t xml:space="preserve"> que detém um botão que é possível ao aluno tocar um áudio</w:t>
      </w:r>
      <w:r w:rsidR="009801FC">
        <w:t>,</w:t>
      </w:r>
      <w:r>
        <w:t xml:space="preserve"> previamente enviado pelo professor. Todos esses recursos são opcionais e servem somente para auxiliar o aluno no momento de resolução de uma questão.</w:t>
      </w:r>
    </w:p>
    <w:p w14:paraId="5F471238" w14:textId="77777777" w:rsidR="00227575" w:rsidRDefault="00227575">
      <w:pPr>
        <w:ind w:firstLine="0"/>
      </w:pPr>
    </w:p>
    <w:p w14:paraId="5AD7F050" w14:textId="03C15A37" w:rsidR="00921163" w:rsidRDefault="00921163" w:rsidP="00B70A30">
      <w:pPr>
        <w:pStyle w:val="Legenda"/>
        <w:keepNext/>
      </w:pPr>
      <w:bookmarkStart w:id="2161" w:name="_Ref20053454"/>
      <w:r>
        <w:t xml:space="preserve">Figura </w:t>
      </w:r>
      <w:r w:rsidR="002D50FD">
        <w:fldChar w:fldCharType="begin"/>
      </w:r>
      <w:r w:rsidR="002D50FD">
        <w:instrText xml:space="preserve"> SEQ Figura \* ARABIC </w:instrText>
      </w:r>
      <w:r w:rsidR="002D50FD">
        <w:fldChar w:fldCharType="separate"/>
      </w:r>
      <w:ins w:id="2162" w:author="Ryan Lemos" w:date="2019-10-09T09:44:00Z">
        <w:r w:rsidR="00511CE0">
          <w:rPr>
            <w:noProof/>
          </w:rPr>
          <w:t>113</w:t>
        </w:r>
      </w:ins>
      <w:del w:id="2163" w:author="Ryan Lemos" w:date="2019-10-07T11:05:00Z">
        <w:r w:rsidR="00D343FF" w:rsidDel="00EA672B">
          <w:rPr>
            <w:noProof/>
          </w:rPr>
          <w:delText>116</w:delText>
        </w:r>
      </w:del>
      <w:r w:rsidR="002D50FD">
        <w:rPr>
          <w:noProof/>
        </w:rPr>
        <w:fldChar w:fldCharType="end"/>
      </w:r>
      <w:bookmarkEnd w:id="2161"/>
      <w:r>
        <w:t xml:space="preserve"> - Tela de questão com recurso de áudio</w:t>
      </w: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264BA31A" w:rsidR="0034071A" w:rsidRDefault="0034071A" w:rsidP="0034071A">
      <w:r>
        <w:t xml:space="preserve">A última interação possível ao aluno é quando a atividade já está respondida, </w:t>
      </w:r>
      <w:r w:rsidR="0001061E">
        <w:t xml:space="preserve">possibilitando </w:t>
      </w:r>
      <w:r>
        <w:t xml:space="preserve">somente visualizar seus resultados. A estória da </w:t>
      </w:r>
      <w:r w:rsidRPr="00596E44">
        <w:rPr>
          <w:highlight w:val="yellow"/>
        </w:rPr>
        <w:t>figura x</w:t>
      </w:r>
      <w:r>
        <w:t xml:space="preserve"> representa esse requisito.</w:t>
      </w:r>
    </w:p>
    <w:p w14:paraId="404037C0" w14:textId="5B316C1D" w:rsidR="00300D1E" w:rsidRDefault="00FE4DD4" w:rsidP="00B70A30">
      <w:pPr>
        <w:pStyle w:val="Legenda"/>
      </w:pPr>
      <w:r>
        <w:lastRenderedPageBreak/>
        <w:t xml:space="preserve">Quadro </w:t>
      </w:r>
      <w:r w:rsidR="002D50FD">
        <w:fldChar w:fldCharType="begin"/>
      </w:r>
      <w:r w:rsidR="002D50FD">
        <w:instrText xml:space="preserve"> SEQ Quadro \* ARABIC </w:instrText>
      </w:r>
      <w:r w:rsidR="002D50FD">
        <w:fldChar w:fldCharType="separate"/>
      </w:r>
      <w:ins w:id="2164" w:author="Ryan Lemos" w:date="2019-10-09T09:44:00Z">
        <w:r w:rsidR="00511CE0">
          <w:rPr>
            <w:noProof/>
          </w:rPr>
          <w:t>41</w:t>
        </w:r>
      </w:ins>
      <w:del w:id="2165" w:author="Ryan Lemos" w:date="2019-10-07T11:05:00Z">
        <w:r w:rsidR="00054B21" w:rsidDel="00EA672B">
          <w:rPr>
            <w:noProof/>
          </w:rPr>
          <w:delText>42</w:delText>
        </w:r>
      </w:del>
      <w:r w:rsidR="002D50FD">
        <w:rPr>
          <w:noProof/>
        </w:rPr>
        <w:fldChar w:fldCharType="end"/>
      </w:r>
      <w:r w:rsidRPr="00F35E2D">
        <w:t xml:space="preserve"> - Estória de </w:t>
      </w:r>
      <w:r>
        <w:t>visualização de resultado de uma atividade</w:t>
      </w:r>
      <w:r w:rsidR="00454122">
        <w:t xml:space="preserve"> para um aluno</w:t>
      </w:r>
    </w:p>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3B4B102" w:rsidR="00072DA1" w:rsidRDefault="00072DA1" w:rsidP="00596E44">
      <w:r>
        <w:t xml:space="preserve">A </w:t>
      </w:r>
      <w:r w:rsidR="0023197E">
        <w:fldChar w:fldCharType="begin"/>
      </w:r>
      <w:r w:rsidR="0023197E">
        <w:instrText xml:space="preserve"> REF _Ref20053469 \h </w:instrText>
      </w:r>
      <w:r w:rsidR="0023197E">
        <w:fldChar w:fldCharType="separate"/>
      </w:r>
      <w:ins w:id="2166" w:author="Ryan Lemos" w:date="2019-10-09T09:44:00Z">
        <w:r w:rsidR="00511CE0">
          <w:t xml:space="preserve">Figura </w:t>
        </w:r>
        <w:r w:rsidR="00511CE0">
          <w:rPr>
            <w:noProof/>
          </w:rPr>
          <w:t>114</w:t>
        </w:r>
        <w:r w:rsidR="00511CE0" w:rsidDel="00EA672B">
          <w:rPr>
            <w:noProof/>
          </w:rPr>
          <w:t>117</w:t>
        </w:r>
      </w:ins>
      <w:del w:id="2167" w:author="Ryan Lemos" w:date="2019-10-07T11:05:00Z">
        <w:r w:rsidR="00054B21" w:rsidDel="00EA672B">
          <w:delText xml:space="preserve">Figura </w:delText>
        </w:r>
        <w:r w:rsidR="00054B21" w:rsidDel="00EA672B">
          <w:rPr>
            <w:noProof/>
          </w:rPr>
          <w:delText>117</w:delText>
        </w:r>
      </w:del>
      <w:r w:rsidR="0023197E">
        <w:fldChar w:fldCharType="end"/>
      </w:r>
      <w:r w:rsidR="0023197E">
        <w:t xml:space="preserve"> </w:t>
      </w:r>
      <w:r>
        <w:t xml:space="preserve">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A14BCE" w14:textId="6C6DBFD3" w:rsidR="00921163" w:rsidRDefault="00921163" w:rsidP="00B70A30">
      <w:pPr>
        <w:pStyle w:val="Legenda"/>
        <w:keepNext/>
      </w:pPr>
      <w:bookmarkStart w:id="2168" w:name="_Ref20053469"/>
      <w:r>
        <w:t xml:space="preserve">Figura </w:t>
      </w:r>
      <w:r w:rsidR="002D50FD">
        <w:fldChar w:fldCharType="begin"/>
      </w:r>
      <w:r w:rsidR="002D50FD">
        <w:instrText xml:space="preserve"> SEQ Figura \* ARABIC </w:instrText>
      </w:r>
      <w:r w:rsidR="002D50FD">
        <w:fldChar w:fldCharType="separate"/>
      </w:r>
      <w:ins w:id="2169" w:author="Ryan Lemos" w:date="2019-10-09T09:44:00Z">
        <w:r w:rsidR="00511CE0">
          <w:rPr>
            <w:noProof/>
          </w:rPr>
          <w:t>114</w:t>
        </w:r>
      </w:ins>
      <w:del w:id="2170" w:author="Ryan Lemos" w:date="2019-10-07T11:05:00Z">
        <w:r w:rsidR="00D343FF" w:rsidDel="00EA672B">
          <w:rPr>
            <w:noProof/>
          </w:rPr>
          <w:delText>117</w:delText>
        </w:r>
      </w:del>
      <w:r w:rsidR="002D50FD">
        <w:rPr>
          <w:noProof/>
        </w:rPr>
        <w:fldChar w:fldCharType="end"/>
      </w:r>
      <w:bookmarkEnd w:id="2168"/>
      <w:r>
        <w:t xml:space="preserve"> - Tela de resultado da atividade para um aluno</w:t>
      </w: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2171" w:name="_Toc21505920"/>
      <w:r>
        <w:t>Release 3 – Complementos</w:t>
      </w:r>
      <w:bookmarkEnd w:id="2171"/>
    </w:p>
    <w:p w14:paraId="49F4182A" w14:textId="77777777" w:rsidR="00C57C44" w:rsidRDefault="00C57C44" w:rsidP="00C57C44"/>
    <w:p w14:paraId="65FA3674" w14:textId="77EBFBCB" w:rsidR="00C57C44" w:rsidRDefault="00C57C44" w:rsidP="00C57C44">
      <w:r>
        <w:t xml:space="preserve">O terceiro </w:t>
      </w:r>
      <w:r w:rsidRPr="005B582B">
        <w:rPr>
          <w:i/>
          <w:iCs/>
        </w:rPr>
        <w:t>release</w:t>
      </w:r>
      <w:r>
        <w:t xml:space="preserve"> foi composto da implementação da visualização do desempenho tanto por parte do aluno quanto do professor, que é baseado nas atividades respondidas pelo aluno. Além disso, nesse </w:t>
      </w:r>
      <w:r w:rsidRPr="005B582B">
        <w:rPr>
          <w:i/>
          <w:iCs/>
        </w:rPr>
        <w:t>release</w:t>
      </w:r>
      <w:r>
        <w:t xml:space="preserve"> foi implementado uma série de </w:t>
      </w:r>
      <w:proofErr w:type="spellStart"/>
      <w:r w:rsidRPr="00596E44">
        <w:rPr>
          <w:i/>
          <w:iCs/>
        </w:rPr>
        <w:t>refactorings</w:t>
      </w:r>
      <w:proofErr w:type="spellEnd"/>
      <w:r>
        <w:t xml:space="preserve">, como visto na </w:t>
      </w:r>
      <w:r w:rsidRPr="00596E44">
        <w:rPr>
          <w:highlight w:val="red"/>
        </w:rPr>
        <w:t>seção x</w:t>
      </w:r>
      <w:r w:rsidR="0001061E">
        <w:t>, que</w:t>
      </w:r>
      <w:r>
        <w:t xml:space="preserve"> se </w:t>
      </w:r>
      <w:r w:rsidR="009B5E45">
        <w:t>trata</w:t>
      </w:r>
      <w:r>
        <w:t xml:space="preserve"> de melhorias que não modificam as funcionalidades</w:t>
      </w:r>
      <w:r w:rsidR="0001061E">
        <w:t>,</w:t>
      </w:r>
      <w:r>
        <w:t xml:space="preserve"> apenas melhoram a qualidade do código</w:t>
      </w:r>
      <w:r w:rsidR="009B5E45">
        <w:t xml:space="preserve">. Essas melhorias vão desde melhorias visuais como: adoção um padrão de </w:t>
      </w:r>
      <w:r w:rsidR="009B5E45" w:rsidRPr="005B582B">
        <w:rPr>
          <w:i/>
          <w:iCs/>
        </w:rPr>
        <w:t>design</w:t>
      </w:r>
      <w:r w:rsidR="009B5E45">
        <w:t xml:space="preserve"> minimalista, inclusão de mensagens de aviso em todos os botões da aplicação, notificações para atividades, melhoria na barra lateral</w:t>
      </w:r>
      <w:r w:rsidR="0001061E">
        <w:t>, dentre outros, c</w:t>
      </w:r>
      <w:r w:rsidR="009B5E45">
        <w:t>omo também melhorias no código, como uma melhor organização do código, uma divisão de tarefas entre cliente e servidor mais balanceada, tipagem de variáveis</w:t>
      </w:r>
      <w:r w:rsidR="0001061E">
        <w:t>,</w:t>
      </w:r>
      <w:r w:rsidR="009B5E45">
        <w:t xml:space="preserve"> etc. Todas as mudanças visuais podem ser </w:t>
      </w:r>
      <w:r w:rsidR="009B5E45">
        <w:lastRenderedPageBreak/>
        <w:t>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2172" w:name="_Toc21505921"/>
      <w:r>
        <w:t>Sistema desenvolvido</w:t>
      </w:r>
      <w:bookmarkEnd w:id="2172"/>
    </w:p>
    <w:p w14:paraId="3AA80399" w14:textId="77777777" w:rsidR="009B5E45" w:rsidRDefault="009B5E45" w:rsidP="009B5E45"/>
    <w:p w14:paraId="5B30C9EA" w14:textId="088C9E6C" w:rsidR="009B5E45" w:rsidRDefault="009B5E45">
      <w:r>
        <w:t xml:space="preserve">Como ressaltado, o desenvolvimento deste </w:t>
      </w:r>
      <w:r w:rsidRPr="005B582B">
        <w:rPr>
          <w:i/>
          <w:iCs/>
        </w:rPr>
        <w:t>release</w:t>
      </w:r>
      <w:r>
        <w:t xml:space="preserve"> compreendeu no relatório de desempenho, tanto para o professor quanto para o aluno. Ao professor é possível que verifique o desempenho do aluno assim que ele entra na sua tela de gestão da turma. Já para o aluno</w:t>
      </w:r>
      <w:r w:rsidR="0001061E">
        <w:t>,</w:t>
      </w:r>
      <w:r>
        <w:t xml:space="preserve"> ao entrar no ambiente</w:t>
      </w:r>
      <w:r w:rsidR="0001061E">
        <w:t>,</w:t>
      </w:r>
      <w:r>
        <w:t xml:space="preserve"> ele pode consultar seu desempenho através de gráficos. </w:t>
      </w:r>
      <w:r w:rsidR="00765C73">
        <w:t xml:space="preserve">O desenvolvimento dessas funcionalidades </w:t>
      </w:r>
      <w:r w:rsidR="0001061E">
        <w:t xml:space="preserve">é </w:t>
      </w:r>
      <w:r>
        <w:t>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2173" w:name="_Toc21505922"/>
      <w:r>
        <w:t>Professor</w:t>
      </w:r>
      <w:bookmarkEnd w:id="2173"/>
    </w:p>
    <w:p w14:paraId="1E362F4C" w14:textId="3E692FAB" w:rsidR="00394EB9" w:rsidRDefault="00394EB9" w:rsidP="00394EB9"/>
    <w:p w14:paraId="645696A0" w14:textId="5192DDC0" w:rsidR="006269C7" w:rsidRDefault="006269C7" w:rsidP="00394EB9">
      <w:r>
        <w:t xml:space="preserve">Conforme discutido na seção </w:t>
      </w:r>
      <w:proofErr w:type="spellStart"/>
      <w:r w:rsidR="0001061E">
        <w:t>xxx</w:t>
      </w:r>
      <w:proofErr w:type="spellEnd"/>
      <w:r w:rsidR="0001061E">
        <w:t xml:space="preserve">, </w:t>
      </w:r>
      <w:r w:rsidR="00403EF2">
        <w:t xml:space="preserve">nesse </w:t>
      </w:r>
      <w:r w:rsidR="00403EF2" w:rsidRPr="005B582B">
        <w:rPr>
          <w:i/>
          <w:iCs/>
        </w:rPr>
        <w:t>release</w:t>
      </w:r>
      <w:r w:rsidR="00403EF2">
        <w:t xml:space="preserve"> foi desenvolvido um relatório acerca dos desempenhos dos alunos de uma turma</w:t>
      </w:r>
      <w:r w:rsidR="0001061E">
        <w:t>, a</w:t>
      </w:r>
      <w:r w:rsidR="00403EF2">
        <w:t>uxiliando ao professor</w:t>
      </w:r>
      <w:r w:rsidR="00C12F24">
        <w:t xml:space="preserve"> na identificação e apoio aos alunos que</w:t>
      </w:r>
      <w:r w:rsidR="00403EF2">
        <w:t xml:space="preserve"> apresentaram baixo desempenho. A estória que representa essa interação pode ser vista na </w:t>
      </w:r>
      <w:r w:rsidR="00403EF2" w:rsidRPr="00596E44">
        <w:rPr>
          <w:highlight w:val="yellow"/>
        </w:rPr>
        <w:t>figura x</w:t>
      </w:r>
      <w:r w:rsidR="00403EF2">
        <w:t>.</w:t>
      </w:r>
    </w:p>
    <w:p w14:paraId="61CFC4F5" w14:textId="77777777" w:rsidR="00454122" w:rsidRPr="00B70A30" w:rsidRDefault="00454122" w:rsidP="00454122">
      <w:pPr>
        <w:pStyle w:val="Legenda"/>
        <w:rPr>
          <w:b w:val="0"/>
          <w:bCs/>
        </w:rPr>
      </w:pPr>
    </w:p>
    <w:p w14:paraId="101ABF94" w14:textId="7B8DECE9" w:rsidR="00403EF2" w:rsidRDefault="00454122" w:rsidP="00B70A30">
      <w:pPr>
        <w:pStyle w:val="Legenda"/>
      </w:pPr>
      <w:r>
        <w:t xml:space="preserve">Quadro </w:t>
      </w:r>
      <w:r w:rsidR="002D50FD">
        <w:fldChar w:fldCharType="begin"/>
      </w:r>
      <w:r w:rsidR="002D50FD">
        <w:instrText xml:space="preserve"> SEQ</w:instrText>
      </w:r>
      <w:r w:rsidR="002D50FD">
        <w:instrText xml:space="preserve"> Quadro \* ARABIC </w:instrText>
      </w:r>
      <w:r w:rsidR="002D50FD">
        <w:fldChar w:fldCharType="separate"/>
      </w:r>
      <w:ins w:id="2174" w:author="Ryan Lemos" w:date="2019-10-09T09:44:00Z">
        <w:r w:rsidR="00511CE0">
          <w:rPr>
            <w:noProof/>
          </w:rPr>
          <w:t>42</w:t>
        </w:r>
      </w:ins>
      <w:del w:id="2175" w:author="Ryan Lemos" w:date="2019-10-07T11:05:00Z">
        <w:r w:rsidR="00054B21" w:rsidDel="00EA672B">
          <w:rPr>
            <w:noProof/>
          </w:rPr>
          <w:delText>43</w:delText>
        </w:r>
      </w:del>
      <w:r w:rsidR="002D50FD">
        <w:rPr>
          <w:noProof/>
        </w:rPr>
        <w:fldChar w:fldCharType="end"/>
      </w:r>
      <w:r w:rsidRPr="0068662A">
        <w:t xml:space="preserve"> - Estória de </w:t>
      </w:r>
      <w:r>
        <w:t>visualização de desempenho de uma turma</w:t>
      </w:r>
    </w:p>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02B7325" w14:textId="6E8944EB" w:rsidR="00394EB9" w:rsidRDefault="00394EB9" w:rsidP="00394EB9">
      <w:r>
        <w:t>Para o professor foi introduzido a aba desempenho</w:t>
      </w:r>
      <w:r w:rsidR="0001061E">
        <w:t>,</w:t>
      </w:r>
      <w:r>
        <w:t xml:space="preserve"> dentro </w:t>
      </w:r>
      <w:r w:rsidR="004959D0">
        <w:t xml:space="preserve">da visualização de uma turma. Nela </w:t>
      </w:r>
      <w:r w:rsidR="0001061E">
        <w:t xml:space="preserve">está contido </w:t>
      </w:r>
      <w:r w:rsidR="004959D0">
        <w:t>um resumo detalhado acerca do desempenho do aluno</w:t>
      </w:r>
      <w:r w:rsidR="0001061E">
        <w:t>,</w:t>
      </w:r>
      <w:r w:rsidR="004959D0">
        <w:t xml:space="preserve"> conforme as atividades respondidas. </w:t>
      </w:r>
      <w:r w:rsidR="0001061E">
        <w:t>O</w:t>
      </w:r>
      <w:r w:rsidR="004959D0">
        <w:t xml:space="preserve"> professor </w:t>
      </w:r>
      <w:r w:rsidR="0001061E">
        <w:t xml:space="preserve">é </w:t>
      </w:r>
      <w:r w:rsidR="004959D0">
        <w:t>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0A35BEAF" w14:textId="02D27151" w:rsidR="00921163" w:rsidRDefault="00921163" w:rsidP="00B70A30">
      <w:pPr>
        <w:pStyle w:val="Legenda"/>
        <w:keepNext/>
      </w:pPr>
      <w:r>
        <w:lastRenderedPageBreak/>
        <w:t xml:space="preserve">Figura </w:t>
      </w:r>
      <w:r w:rsidR="002D50FD">
        <w:fldChar w:fldCharType="begin"/>
      </w:r>
      <w:r w:rsidR="002D50FD">
        <w:instrText xml:space="preserve"> SEQ Figura \* ARABIC </w:instrText>
      </w:r>
      <w:r w:rsidR="002D50FD">
        <w:fldChar w:fldCharType="separate"/>
      </w:r>
      <w:ins w:id="2176" w:author="Ryan Lemos" w:date="2019-10-09T09:44:00Z">
        <w:r w:rsidR="00511CE0">
          <w:rPr>
            <w:noProof/>
          </w:rPr>
          <w:t>115</w:t>
        </w:r>
      </w:ins>
      <w:del w:id="2177" w:author="Ryan Lemos" w:date="2019-10-07T11:05:00Z">
        <w:r w:rsidR="00D343FF" w:rsidDel="00EA672B">
          <w:rPr>
            <w:noProof/>
          </w:rPr>
          <w:delText>118</w:delText>
        </w:r>
      </w:del>
      <w:r w:rsidR="002D50FD">
        <w:rPr>
          <w:noProof/>
        </w:rPr>
        <w:fldChar w:fldCharType="end"/>
      </w:r>
      <w:r>
        <w:t xml:space="preserve"> - Tela de desempenho da turma</w:t>
      </w:r>
    </w:p>
    <w:p w14:paraId="2E3D7EB8" w14:textId="6D05334E" w:rsidR="004959D0" w:rsidRDefault="004959D0" w:rsidP="005B582B">
      <w:pPr>
        <w:ind w:hanging="142"/>
        <w:jc w:val="center"/>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pPr>
      <w:bookmarkStart w:id="2178" w:name="_Toc21505923"/>
      <w:r>
        <w:t>Aluno</w:t>
      </w:r>
      <w:bookmarkEnd w:id="2178"/>
    </w:p>
    <w:p w14:paraId="016A5287" w14:textId="77777777" w:rsidR="00353AF5" w:rsidRPr="00753186" w:rsidRDefault="00353AF5" w:rsidP="005B582B"/>
    <w:p w14:paraId="29CADA4E" w14:textId="2325D5B2" w:rsidR="00353AF5" w:rsidRDefault="00353AF5" w:rsidP="00353AF5">
      <w:r>
        <w:t xml:space="preserve">Quanto ao aluno introduziu-se na página </w:t>
      </w:r>
      <w:r w:rsidRPr="005B582B">
        <w:rPr>
          <w:i/>
          <w:iCs/>
        </w:rPr>
        <w:t>home</w:t>
      </w:r>
      <w:r>
        <w:t xml:space="preserve">, um gráfico dinâmico que contém as médias no decorrer dos níveis e as médias por tipo de questão respondida. Com isso o aluno consegue enxergar visualmente seu desempenho e como tem evoluído no decorrer dos níveis. A </w:t>
      </w:r>
      <w:r w:rsidRPr="005B582B">
        <w:rPr>
          <w:highlight w:val="yellow"/>
        </w:rPr>
        <w:t>estória x</w:t>
      </w:r>
      <w:r>
        <w:t xml:space="preserve"> que define essa interação</w:t>
      </w:r>
      <w:r w:rsidR="00A844C7">
        <w:t xml:space="preserve"> está retratada na </w:t>
      </w:r>
      <w:r w:rsidR="00A844C7" w:rsidRPr="005B582B">
        <w:rPr>
          <w:highlight w:val="yellow"/>
        </w:rPr>
        <w:t xml:space="preserve">Figura </w:t>
      </w:r>
      <w:proofErr w:type="spellStart"/>
      <w:r w:rsidR="00A844C7" w:rsidRPr="005B582B">
        <w:rPr>
          <w:highlight w:val="yellow"/>
        </w:rPr>
        <w:t>xx</w:t>
      </w:r>
      <w:proofErr w:type="spellEnd"/>
      <w:r w:rsidR="00A844C7" w:rsidRPr="005B582B">
        <w:rPr>
          <w:highlight w:val="yellow"/>
        </w:rPr>
        <w:t>.</w:t>
      </w:r>
    </w:p>
    <w:p w14:paraId="7D37E33A" w14:textId="77777777" w:rsidR="00454122" w:rsidRPr="00B70A30" w:rsidRDefault="00454122" w:rsidP="00454122">
      <w:pPr>
        <w:pStyle w:val="Legenda"/>
        <w:rPr>
          <w:b w:val="0"/>
          <w:bCs/>
        </w:rPr>
      </w:pPr>
    </w:p>
    <w:p w14:paraId="66930498" w14:textId="0E90BA32" w:rsidR="00353AF5" w:rsidRDefault="00454122" w:rsidP="00B70A30">
      <w:pPr>
        <w:pStyle w:val="Legenda"/>
      </w:pPr>
      <w:r>
        <w:t xml:space="preserve">Quadro </w:t>
      </w:r>
      <w:r w:rsidR="002D50FD">
        <w:fldChar w:fldCharType="begin"/>
      </w:r>
      <w:r w:rsidR="002D50FD">
        <w:instrText xml:space="preserve"> SEQ Quadro \* ARABIC </w:instrText>
      </w:r>
      <w:r w:rsidR="002D50FD">
        <w:fldChar w:fldCharType="separate"/>
      </w:r>
      <w:ins w:id="2179" w:author="Ryan Lemos" w:date="2019-10-09T09:44:00Z">
        <w:r w:rsidR="00511CE0">
          <w:rPr>
            <w:noProof/>
          </w:rPr>
          <w:t>43</w:t>
        </w:r>
      </w:ins>
      <w:del w:id="2180" w:author="Ryan Lemos" w:date="2019-10-07T11:05:00Z">
        <w:r w:rsidR="00054B21" w:rsidDel="00EA672B">
          <w:rPr>
            <w:noProof/>
          </w:rPr>
          <w:delText>44</w:delText>
        </w:r>
      </w:del>
      <w:r w:rsidR="002D50FD">
        <w:rPr>
          <w:noProof/>
        </w:rPr>
        <w:fldChar w:fldCharType="end"/>
      </w:r>
      <w:r>
        <w:t xml:space="preserve"> - </w:t>
      </w:r>
      <w:r w:rsidRPr="00491E62">
        <w:t>Estória de</w:t>
      </w:r>
      <w:r>
        <w:t xml:space="preserve"> visualização de desempenho para um aluno</w:t>
      </w:r>
    </w:p>
    <w:p w14:paraId="1C914B2C" w14:textId="465C6970" w:rsidR="00353AF5" w:rsidRDefault="00353AF5" w:rsidP="00353AF5">
      <w:pPr>
        <w:pStyle w:val="estrias"/>
      </w:pPr>
      <w:r w:rsidRPr="00584E31">
        <w:t xml:space="preserve">Como </w:t>
      </w:r>
      <w:r>
        <w:t>aluno</w:t>
      </w:r>
      <w:r w:rsidRPr="00584E31">
        <w:t xml:space="preserve"> quero ser capaz de visualizar </w:t>
      </w:r>
      <w:r>
        <w:t>meu</w:t>
      </w:r>
      <w:r w:rsidRPr="00584E31">
        <w:t xml:space="preserve"> desempenho</w:t>
      </w:r>
      <w:r>
        <w:t xml:space="preserve"> conforme progrido de níveis</w:t>
      </w:r>
      <w:r w:rsidRPr="00584E31">
        <w:t>.</w:t>
      </w:r>
    </w:p>
    <w:p w14:paraId="3D846E89" w14:textId="66259B0E" w:rsidR="00353AF5" w:rsidRDefault="00353AF5" w:rsidP="00353AF5"/>
    <w:p w14:paraId="73DAC2E2" w14:textId="087394EA" w:rsidR="00353AF5" w:rsidRDefault="00611F3F" w:rsidP="00353AF5">
      <w:r>
        <w:t xml:space="preserve">O </w:t>
      </w:r>
      <w:r w:rsidR="0023197E">
        <w:fldChar w:fldCharType="begin"/>
      </w:r>
      <w:r w:rsidR="0023197E">
        <w:instrText xml:space="preserve"> REF _Ref20053527 \h </w:instrText>
      </w:r>
      <w:r w:rsidR="0023197E">
        <w:fldChar w:fldCharType="separate"/>
      </w:r>
      <w:r w:rsidR="00511CE0">
        <w:t xml:space="preserve">Gráfico </w:t>
      </w:r>
      <w:r w:rsidR="00511CE0">
        <w:rPr>
          <w:noProof/>
        </w:rPr>
        <w:t>1</w:t>
      </w:r>
      <w:r w:rsidR="0023197E">
        <w:fldChar w:fldCharType="end"/>
      </w:r>
      <w:r w:rsidR="0023197E">
        <w:t xml:space="preserve"> </w:t>
      </w:r>
      <w:r w:rsidR="00353AF5">
        <w:t>representa o primeiro gráfico que condiz ao desempenho do aluno</w:t>
      </w:r>
      <w:r w:rsidR="00A844C7">
        <w:t>,</w:t>
      </w:r>
      <w:r w:rsidR="00353AF5">
        <w:t xml:space="preserve"> conforme os níveis. Pode ser que o aluno não tenha concluído todos os níveis. Portanto quando não existir esse dado</w:t>
      </w:r>
      <w:r>
        <w:t>,</w:t>
      </w:r>
      <w:r w:rsidR="00353AF5">
        <w:t xml:space="preserve"> o gráfico simplesmente será ignorado.</w:t>
      </w:r>
    </w:p>
    <w:p w14:paraId="6B035F38" w14:textId="77777777" w:rsidR="00FD5D46" w:rsidRDefault="00FD5D46" w:rsidP="00353AF5"/>
    <w:p w14:paraId="3010F360" w14:textId="7F09EB68" w:rsidR="00921163" w:rsidRDefault="00921163" w:rsidP="00B70A30">
      <w:pPr>
        <w:pStyle w:val="Legenda"/>
        <w:keepNext/>
      </w:pPr>
      <w:bookmarkStart w:id="2181" w:name="_Ref20053527"/>
      <w:r>
        <w:lastRenderedPageBreak/>
        <w:t xml:space="preserve">Gráfico </w:t>
      </w:r>
      <w:r w:rsidR="002D50FD">
        <w:fldChar w:fldCharType="begin"/>
      </w:r>
      <w:r w:rsidR="002D50FD">
        <w:instrText xml:space="preserve"> SEQ Gráfico \* ARABIC </w:instrText>
      </w:r>
      <w:r w:rsidR="002D50FD">
        <w:fldChar w:fldCharType="separate"/>
      </w:r>
      <w:r w:rsidR="00511CE0">
        <w:rPr>
          <w:noProof/>
        </w:rPr>
        <w:t>1</w:t>
      </w:r>
      <w:r w:rsidR="002D50FD">
        <w:rPr>
          <w:noProof/>
        </w:rPr>
        <w:fldChar w:fldCharType="end"/>
      </w:r>
      <w:bookmarkEnd w:id="2181"/>
      <w:r w:rsidR="0023197E">
        <w:t xml:space="preserve"> </w:t>
      </w:r>
      <w:r>
        <w:t>- Visualização do d</w:t>
      </w:r>
      <w:r w:rsidRPr="00411AA1">
        <w:t xml:space="preserve">esempenho dos </w:t>
      </w:r>
      <w:r>
        <w:t>alunos pelos anos</w:t>
      </w:r>
    </w:p>
    <w:p w14:paraId="4515562B" w14:textId="77777777" w:rsidR="00FD5D46" w:rsidRDefault="00FD5D46" w:rsidP="00FD5D46">
      <w:pPr>
        <w:ind w:firstLine="0"/>
        <w:jc w:val="center"/>
      </w:pPr>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2636" cy="2624119"/>
                    </a:xfrm>
                    <a:prstGeom prst="rect">
                      <a:avLst/>
                    </a:prstGeom>
                  </pic:spPr>
                </pic:pic>
              </a:graphicData>
            </a:graphic>
          </wp:inline>
        </w:drawing>
      </w:r>
    </w:p>
    <w:p w14:paraId="00E40A7E" w14:textId="77777777" w:rsidR="00FD5D46" w:rsidRDefault="00FD5D46" w:rsidP="005B582B">
      <w:pPr>
        <w:ind w:firstLine="0"/>
        <w:jc w:val="center"/>
      </w:pPr>
    </w:p>
    <w:p w14:paraId="368BBC55" w14:textId="16125C98" w:rsidR="001511E1" w:rsidRPr="008B44C6" w:rsidRDefault="001511E1" w:rsidP="00353AF5">
      <w:r>
        <w:t xml:space="preserve">Já </w:t>
      </w:r>
      <w:r w:rsidR="00611F3F">
        <w:t>o</w:t>
      </w:r>
      <w:r w:rsidR="0023197E">
        <w:t xml:space="preserve"> </w:t>
      </w:r>
      <w:r w:rsidR="0023197E">
        <w:fldChar w:fldCharType="begin"/>
      </w:r>
      <w:r w:rsidR="0023197E">
        <w:instrText xml:space="preserve"> REF _Ref20053546 \h </w:instrText>
      </w:r>
      <w:r w:rsidR="0023197E">
        <w:fldChar w:fldCharType="separate"/>
      </w:r>
      <w:r w:rsidR="00511CE0">
        <w:t xml:space="preserve">Gráfico </w:t>
      </w:r>
      <w:r w:rsidR="00511CE0">
        <w:rPr>
          <w:noProof/>
        </w:rPr>
        <w:t>2</w:t>
      </w:r>
      <w:r w:rsidR="0023197E">
        <w:fldChar w:fldCharType="end"/>
      </w:r>
      <w:r w:rsidR="00611F3F">
        <w:t xml:space="preserve"> </w:t>
      </w:r>
      <w:r w:rsidR="006F204A">
        <w:t>mostra o desempenho do aluno por tipo de questões respondidas. Com isso o aluno consegue visualizar em que ponto está se destacando, como por exemplo fala ou escrita, e o que precisa melhorar.</w:t>
      </w:r>
      <w:r>
        <w:t xml:space="preserve"> </w:t>
      </w:r>
      <w:r w:rsidR="00FD5D46">
        <w:t xml:space="preserve">Para trocar entre os gráficos há um </w:t>
      </w:r>
      <w:r w:rsidR="008B44C6">
        <w:t xml:space="preserve">elemento do </w:t>
      </w:r>
      <w:proofErr w:type="spellStart"/>
      <w:r w:rsidR="008B44C6">
        <w:t>MaterializeCSS</w:t>
      </w:r>
      <w:proofErr w:type="spellEnd"/>
      <w:r w:rsidR="008B44C6">
        <w:t xml:space="preserve"> chamado </w:t>
      </w:r>
      <w:r w:rsidR="008B44C6" w:rsidRPr="005B582B">
        <w:rPr>
          <w:i/>
          <w:iCs/>
        </w:rPr>
        <w:t>switch</w:t>
      </w:r>
      <w:r w:rsidR="00611F3F">
        <w:rPr>
          <w:i/>
          <w:iCs/>
        </w:rPr>
        <w:t>,</w:t>
      </w:r>
      <w:r w:rsidR="008B44C6">
        <w:rPr>
          <w:i/>
          <w:iCs/>
        </w:rPr>
        <w:t xml:space="preserve"> </w:t>
      </w:r>
      <w:r w:rsidR="008B44C6">
        <w:t xml:space="preserve">que seria como um interruptor. Para o lado esquerdo visualiza-se o </w:t>
      </w:r>
      <w:commentRangeStart w:id="2182"/>
      <w:r w:rsidR="008B44C6">
        <w:t>gráfico por níve</w:t>
      </w:r>
      <w:r w:rsidR="003B2AF5">
        <w:t>is</w:t>
      </w:r>
      <w:r w:rsidR="008B44C6">
        <w:t xml:space="preserve">, ao ser levado para a direita visualiza-se o gráfico por </w:t>
      </w:r>
      <w:r w:rsidR="003B2AF5">
        <w:t>tipos de questões</w:t>
      </w:r>
      <w:r w:rsidR="008B44C6">
        <w:t>.</w:t>
      </w:r>
      <w:commentRangeEnd w:id="2182"/>
      <w:r w:rsidR="00611F3F">
        <w:rPr>
          <w:rStyle w:val="Refdecomentrio"/>
        </w:rPr>
        <w:commentReference w:id="2182"/>
      </w:r>
    </w:p>
    <w:p w14:paraId="0115E590" w14:textId="77777777" w:rsidR="00FD5D46" w:rsidRDefault="00FD5D46" w:rsidP="00353AF5"/>
    <w:p w14:paraId="5E33F522" w14:textId="5B9ECD97" w:rsidR="00921163" w:rsidRDefault="00921163" w:rsidP="00B70A30">
      <w:pPr>
        <w:pStyle w:val="Legenda"/>
        <w:keepNext/>
      </w:pPr>
      <w:bookmarkStart w:id="2183" w:name="_Ref20053546"/>
      <w:r>
        <w:t xml:space="preserve">Gráfico </w:t>
      </w:r>
      <w:r w:rsidR="002D50FD">
        <w:fldChar w:fldCharType="begin"/>
      </w:r>
      <w:r w:rsidR="002D50FD">
        <w:instrText xml:space="preserve"> SEQ Gráfico \* ARABIC </w:instrText>
      </w:r>
      <w:r w:rsidR="002D50FD">
        <w:fldChar w:fldCharType="separate"/>
      </w:r>
      <w:r w:rsidR="00511CE0">
        <w:rPr>
          <w:noProof/>
        </w:rPr>
        <w:t>2</w:t>
      </w:r>
      <w:r w:rsidR="002D50FD">
        <w:rPr>
          <w:noProof/>
        </w:rPr>
        <w:fldChar w:fldCharType="end"/>
      </w:r>
      <w:bookmarkEnd w:id="2183"/>
      <w:r>
        <w:t xml:space="preserve"> - </w:t>
      </w:r>
      <w:r w:rsidRPr="009E4A47">
        <w:t>Visualização do desempenho dos alunos p</w:t>
      </w:r>
      <w:r>
        <w:t>or tipo de questão</w:t>
      </w:r>
    </w:p>
    <w:p w14:paraId="31930348" w14:textId="11E7526E" w:rsidR="00FD5D46" w:rsidRPr="00753186" w:rsidRDefault="00FD5D46" w:rsidP="005B582B">
      <w:pPr>
        <w:ind w:firstLine="0"/>
        <w:jc w:val="center"/>
      </w:pPr>
      <w:r>
        <w:rPr>
          <w:noProof/>
        </w:rPr>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77711" cy="2839166"/>
                    </a:xfrm>
                    <a:prstGeom prst="rect">
                      <a:avLst/>
                    </a:prstGeom>
                  </pic:spPr>
                </pic:pic>
              </a:graphicData>
            </a:graphic>
          </wp:inline>
        </w:drawing>
      </w:r>
    </w:p>
    <w:p w14:paraId="0368D2A2" w14:textId="5396D362" w:rsidR="00BE3639" w:rsidRPr="00134BC2" w:rsidRDefault="00BE3639"/>
    <w:p w14:paraId="392F0DE8" w14:textId="36FD37EE" w:rsidR="00883B09" w:rsidRDefault="00883B09" w:rsidP="00596E44">
      <w:pPr>
        <w:pStyle w:val="Ttulo2"/>
      </w:pPr>
      <w:bookmarkStart w:id="2184" w:name="_Toc21505924"/>
      <w:r>
        <w:lastRenderedPageBreak/>
        <w:t xml:space="preserve">Aplicação da metodologia XP no </w:t>
      </w:r>
      <w:commentRangeStart w:id="2185"/>
      <w:r>
        <w:t>desenvolvimento</w:t>
      </w:r>
      <w:commentRangeEnd w:id="2185"/>
      <w:r w:rsidR="005244B7">
        <w:rPr>
          <w:rStyle w:val="Refdecomentrio"/>
          <w:rFonts w:eastAsia="Calibri"/>
          <w:caps w:val="0"/>
        </w:rPr>
        <w:commentReference w:id="2185"/>
      </w:r>
      <w:bookmarkEnd w:id="2184"/>
    </w:p>
    <w:p w14:paraId="530BA3E1" w14:textId="77777777" w:rsidR="00C84EFD" w:rsidRDefault="00C84EFD" w:rsidP="005074A5">
      <w:pPr>
        <w:ind w:firstLine="0"/>
      </w:pPr>
    </w:p>
    <w:p w14:paraId="191FE15E" w14:textId="13368FC6" w:rsidR="00C84EFD" w:rsidRDefault="007D7000">
      <w:r>
        <w:t>A metodologia XP trouxe um ganho de tempo no desenvolvimento da aplicação. Inicialmente na etapa de projeto, imaginou-se que a aplicação seria concebida em 6 meses. O tempo restante seria utilizado para correções e melhorias. O cronograma foi respeitado, e o desenvolvimento finalizado ao final do sexto mês. Porém, vale destacar que o segundo release demandou mais tempo do que o esperado, pois o módulo de banco de questões se demonstrou complexo e ajuda externa na concepção foi necessária. O professor Leonardo</w:t>
      </w:r>
      <w:r w:rsidR="00C84EFD">
        <w:t xml:space="preserve"> </w:t>
      </w:r>
      <w:r w:rsidR="00CC1F23">
        <w:t>Neves Correa</w:t>
      </w:r>
      <w:r w:rsidR="00C84EFD">
        <w:t xml:space="preserve"> do </w:t>
      </w:r>
      <w:r w:rsidR="00CC1F23">
        <w:t>Departamento de Comunicação e Letras</w:t>
      </w:r>
      <w:r w:rsidR="00C84EFD">
        <w:t xml:space="preserve"> da UNIMONTES viu o ambiente de perto, e auxiliou na concepção do módulo de banco de questões. Como professor de línguas a sua visão a respeito do tema foi essencial para a modelagem e concepção desse módulo. Com esse atraso, concluiu-se o terceiro release em menos tempo, já que o terceiro release seria constituído de alguns acréscimos e correções.</w:t>
      </w:r>
      <w:r w:rsidR="00B40550">
        <w:t xml:space="preserve"> A tabela x demonstra o cronograma de desenvolvimento da aplicação.</w:t>
      </w:r>
    </w:p>
    <w:p w14:paraId="76801727" w14:textId="77777777" w:rsidR="00EC6FD7" w:rsidRDefault="00EC6FD7"/>
    <w:p w14:paraId="4ACA0A61" w14:textId="740D4EBD" w:rsidR="00C84EFD" w:rsidRDefault="00EC6FD7" w:rsidP="005074A5">
      <w:pPr>
        <w:pStyle w:val="Legenda"/>
      </w:pPr>
      <w:r>
        <w:t xml:space="preserve">Tabela </w:t>
      </w:r>
      <w:r w:rsidR="002D50FD">
        <w:fldChar w:fldCharType="begin"/>
      </w:r>
      <w:r w:rsidR="002D50FD">
        <w:instrText xml:space="preserve"> SEQ Tabela \* ARABIC </w:instrText>
      </w:r>
      <w:r w:rsidR="002D50FD">
        <w:fldChar w:fldCharType="separate"/>
      </w:r>
      <w:r w:rsidR="00511CE0">
        <w:rPr>
          <w:noProof/>
        </w:rPr>
        <w:t>1</w:t>
      </w:r>
      <w:r w:rsidR="002D50FD">
        <w:rPr>
          <w:noProof/>
        </w:rPr>
        <w:fldChar w:fldCharType="end"/>
      </w:r>
      <w:r>
        <w:t xml:space="preserve"> - Cronograma de desenvolvimento</w:t>
      </w:r>
    </w:p>
    <w:tbl>
      <w:tblPr>
        <w:tblStyle w:val="Tabelacomgrade"/>
        <w:tblW w:w="5000" w:type="pct"/>
        <w:jc w:val="center"/>
        <w:tblLayout w:type="fixed"/>
        <w:tblLook w:val="04A0" w:firstRow="1" w:lastRow="0" w:firstColumn="1" w:lastColumn="0" w:noHBand="0" w:noVBand="1"/>
      </w:tblPr>
      <w:tblGrid>
        <w:gridCol w:w="1619"/>
        <w:gridCol w:w="1540"/>
        <w:gridCol w:w="806"/>
        <w:gridCol w:w="852"/>
        <w:gridCol w:w="850"/>
        <w:gridCol w:w="993"/>
        <w:gridCol w:w="1134"/>
        <w:gridCol w:w="1267"/>
      </w:tblGrid>
      <w:tr w:rsidR="00B40550" w:rsidRPr="00E376AE" w14:paraId="6980C847" w14:textId="77777777" w:rsidTr="00B40550">
        <w:trPr>
          <w:trHeight w:val="248"/>
          <w:jc w:val="center"/>
        </w:trPr>
        <w:tc>
          <w:tcPr>
            <w:tcW w:w="1743" w:type="pct"/>
            <w:gridSpan w:val="2"/>
            <w:vAlign w:val="center"/>
          </w:tcPr>
          <w:p w14:paraId="3161FAD8" w14:textId="39DBEE45" w:rsidR="00B40550" w:rsidRPr="00E376AE" w:rsidRDefault="00B40550" w:rsidP="00C84EFD">
            <w:pPr>
              <w:spacing w:line="240" w:lineRule="auto"/>
              <w:ind w:firstLine="0"/>
              <w:jc w:val="center"/>
              <w:rPr>
                <w:rFonts w:eastAsia="Times New Roman"/>
                <w:color w:val="000000"/>
                <w:sz w:val="20"/>
                <w:szCs w:val="20"/>
                <w:lang w:eastAsia="pt-BR"/>
              </w:rPr>
            </w:pPr>
            <w:r>
              <w:rPr>
                <w:rFonts w:eastAsia="Times New Roman"/>
                <w:color w:val="000000"/>
                <w:sz w:val="20"/>
                <w:szCs w:val="20"/>
                <w:lang w:eastAsia="pt-BR"/>
              </w:rPr>
              <w:t>ATIVIDADES</w:t>
            </w:r>
          </w:p>
        </w:tc>
        <w:tc>
          <w:tcPr>
            <w:tcW w:w="445" w:type="pct"/>
            <w:noWrap/>
            <w:vAlign w:val="center"/>
            <w:hideMark/>
          </w:tcPr>
          <w:p w14:paraId="16E0F1B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JAN/</w:t>
            </w:r>
          </w:p>
          <w:p w14:paraId="4EA674C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70" w:type="pct"/>
            <w:noWrap/>
            <w:vAlign w:val="center"/>
          </w:tcPr>
          <w:p w14:paraId="62DB4BC3"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FEV/</w:t>
            </w:r>
          </w:p>
          <w:p w14:paraId="11F664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469" w:type="pct"/>
            <w:noWrap/>
            <w:vAlign w:val="center"/>
          </w:tcPr>
          <w:p w14:paraId="347F912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MAR/</w:t>
            </w:r>
          </w:p>
          <w:p w14:paraId="1CF0CAD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548" w:type="pct"/>
            <w:noWrap/>
            <w:vAlign w:val="center"/>
          </w:tcPr>
          <w:p w14:paraId="5CA2074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ABR/</w:t>
            </w:r>
          </w:p>
          <w:p w14:paraId="4EFED81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26" w:type="pct"/>
            <w:noWrap/>
            <w:vAlign w:val="center"/>
          </w:tcPr>
          <w:p w14:paraId="21B57A6C"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MAIO</w:t>
            </w:r>
          </w:p>
          <w:p w14:paraId="4A26495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c>
          <w:tcPr>
            <w:tcW w:w="699" w:type="pct"/>
            <w:noWrap/>
            <w:vAlign w:val="center"/>
          </w:tcPr>
          <w:p w14:paraId="39D7783A" w14:textId="77777777" w:rsidR="00B40550"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JUN/</w:t>
            </w:r>
          </w:p>
          <w:p w14:paraId="1A2C0DB5"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2019</w:t>
            </w:r>
          </w:p>
        </w:tc>
      </w:tr>
      <w:tr w:rsidR="00B40550" w:rsidRPr="00E376AE" w14:paraId="44145D51" w14:textId="77777777" w:rsidTr="006C7E48">
        <w:trPr>
          <w:trHeight w:val="671"/>
          <w:jc w:val="center"/>
        </w:trPr>
        <w:tc>
          <w:tcPr>
            <w:tcW w:w="893" w:type="pct"/>
            <w:tcBorders>
              <w:bottom w:val="single" w:sz="4" w:space="0" w:color="auto"/>
            </w:tcBorders>
            <w:shd w:val="clear" w:color="auto" w:fill="FF5B5B"/>
            <w:vAlign w:val="center"/>
          </w:tcPr>
          <w:p w14:paraId="0C90482D"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162DADE8"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 xml:space="preserve">Desenvolvimento e entrega do </w:t>
            </w:r>
            <w:r w:rsidRPr="00063021">
              <w:rPr>
                <w:rFonts w:eastAsia="Times New Roman"/>
                <w:sz w:val="20"/>
                <w:szCs w:val="20"/>
                <w:lang w:eastAsia="pt-BR"/>
              </w:rPr>
              <w:t>Release de Cadastros</w:t>
            </w:r>
            <w:r>
              <w:rPr>
                <w:rFonts w:eastAsia="Times New Roman"/>
                <w:sz w:val="20"/>
                <w:szCs w:val="20"/>
                <w:lang w:eastAsia="pt-BR"/>
              </w:rPr>
              <w:t xml:space="preserve"> Gerais</w:t>
            </w:r>
          </w:p>
        </w:tc>
        <w:tc>
          <w:tcPr>
            <w:tcW w:w="445" w:type="pct"/>
            <w:shd w:val="clear" w:color="auto" w:fill="FF5B5B"/>
            <w:noWrap/>
            <w:hideMark/>
          </w:tcPr>
          <w:p w14:paraId="717562AA"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5B5B"/>
            <w:noWrap/>
            <w:hideMark/>
          </w:tcPr>
          <w:p w14:paraId="3F56F53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noWrap/>
            <w:hideMark/>
          </w:tcPr>
          <w:p w14:paraId="060B0B2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noWrap/>
            <w:hideMark/>
          </w:tcPr>
          <w:p w14:paraId="70B71FB8"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3C48C6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4EE6F786"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DEFE15" w14:textId="77777777" w:rsidTr="006C7E48">
        <w:trPr>
          <w:trHeight w:val="671"/>
          <w:jc w:val="center"/>
        </w:trPr>
        <w:tc>
          <w:tcPr>
            <w:tcW w:w="893" w:type="pct"/>
            <w:tcBorders>
              <w:bottom w:val="nil"/>
            </w:tcBorders>
            <w:shd w:val="clear" w:color="auto" w:fill="5497D4"/>
            <w:vAlign w:val="center"/>
          </w:tcPr>
          <w:p w14:paraId="5C4CD194" w14:textId="77777777" w:rsidR="00B40550" w:rsidRPr="00E376AE"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0A10FCDA" w14:textId="77777777" w:rsidR="00B40550" w:rsidRDefault="00B40550" w:rsidP="005074A5">
            <w:pPr>
              <w:spacing w:line="240" w:lineRule="auto"/>
              <w:ind w:firstLine="0"/>
              <w:rPr>
                <w:rFonts w:eastAsia="Times New Roman"/>
                <w:sz w:val="20"/>
                <w:szCs w:val="20"/>
                <w:lang w:eastAsia="pt-BR"/>
              </w:rPr>
            </w:pPr>
          </w:p>
        </w:tc>
        <w:tc>
          <w:tcPr>
            <w:tcW w:w="445" w:type="pct"/>
            <w:shd w:val="clear" w:color="auto" w:fill="5497D4"/>
            <w:noWrap/>
          </w:tcPr>
          <w:p w14:paraId="48C0E1C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5497D4"/>
            <w:noWrap/>
          </w:tcPr>
          <w:p w14:paraId="2AA1898C"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noWrap/>
          </w:tcPr>
          <w:p w14:paraId="122690EF"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noWrap/>
          </w:tcPr>
          <w:p w14:paraId="6C92E8D4"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noWrap/>
          </w:tcPr>
          <w:p w14:paraId="5AFAFC35"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69AA6C5F"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685CDD9B" w14:textId="77777777" w:rsidTr="006C7E48">
        <w:trPr>
          <w:trHeight w:val="506"/>
          <w:jc w:val="center"/>
        </w:trPr>
        <w:tc>
          <w:tcPr>
            <w:tcW w:w="893" w:type="pct"/>
            <w:tcBorders>
              <w:top w:val="nil"/>
            </w:tcBorders>
            <w:shd w:val="clear" w:color="auto" w:fill="FF5B5B"/>
            <w:vAlign w:val="center"/>
          </w:tcPr>
          <w:p w14:paraId="63C66FA7" w14:textId="77777777" w:rsidR="00B40550" w:rsidRPr="00E376AE" w:rsidRDefault="00B40550" w:rsidP="00C84EFD">
            <w:pPr>
              <w:spacing w:line="240" w:lineRule="auto"/>
              <w:ind w:firstLine="0"/>
              <w:jc w:val="center"/>
              <w:rPr>
                <w:rFonts w:eastAsia="Times New Roman"/>
                <w:sz w:val="20"/>
                <w:szCs w:val="20"/>
                <w:lang w:eastAsia="pt-BR"/>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4EB6359B" w14:textId="77777777" w:rsidR="00B40550" w:rsidRPr="00E376AE" w:rsidRDefault="00B40550" w:rsidP="005074A5">
            <w:pPr>
              <w:spacing w:line="240" w:lineRule="auto"/>
              <w:ind w:firstLine="0"/>
              <w:rPr>
                <w:rFonts w:eastAsia="Times New Roman"/>
                <w:sz w:val="20"/>
                <w:szCs w:val="20"/>
                <w:lang w:eastAsia="pt-BR"/>
              </w:rPr>
            </w:pPr>
            <w:r>
              <w:rPr>
                <w:rFonts w:eastAsia="Times New Roman"/>
                <w:sz w:val="20"/>
                <w:szCs w:val="20"/>
                <w:lang w:eastAsia="pt-BR"/>
              </w:rPr>
              <w:t>Desenvolvimento e entrega do</w:t>
            </w:r>
            <w:r w:rsidRPr="00E376AE">
              <w:rPr>
                <w:rFonts w:eastAsia="Times New Roman"/>
                <w:sz w:val="20"/>
                <w:szCs w:val="20"/>
                <w:lang w:eastAsia="pt-BR"/>
              </w:rPr>
              <w:t xml:space="preserve"> Release d</w:t>
            </w:r>
            <w:r>
              <w:rPr>
                <w:rFonts w:eastAsia="Times New Roman"/>
                <w:sz w:val="20"/>
                <w:szCs w:val="20"/>
                <w:lang w:eastAsia="pt-BR"/>
              </w:rPr>
              <w:t>o</w:t>
            </w:r>
            <w:r w:rsidRPr="00E376AE">
              <w:rPr>
                <w:rFonts w:eastAsia="Times New Roman"/>
                <w:sz w:val="20"/>
                <w:szCs w:val="20"/>
                <w:lang w:eastAsia="pt-BR"/>
              </w:rPr>
              <w:t xml:space="preserve"> </w:t>
            </w:r>
            <w:r>
              <w:rPr>
                <w:rFonts w:eastAsia="Times New Roman"/>
                <w:sz w:val="20"/>
                <w:szCs w:val="20"/>
                <w:lang w:eastAsia="pt-BR"/>
              </w:rPr>
              <w:t>banco de questões e atividades</w:t>
            </w:r>
          </w:p>
        </w:tc>
        <w:tc>
          <w:tcPr>
            <w:tcW w:w="445" w:type="pct"/>
            <w:shd w:val="clear" w:color="auto" w:fill="FFFFFF" w:themeFill="background1"/>
            <w:noWrap/>
            <w:hideMark/>
          </w:tcPr>
          <w:p w14:paraId="3F335047"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noWrap/>
            <w:hideMark/>
          </w:tcPr>
          <w:p w14:paraId="2E9B8CE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5B5B"/>
            <w:noWrap/>
            <w:hideMark/>
          </w:tcPr>
          <w:p w14:paraId="207892D2"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5B5B"/>
            <w:noWrap/>
            <w:hideMark/>
          </w:tcPr>
          <w:p w14:paraId="4CA5382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noWrap/>
            <w:hideMark/>
          </w:tcPr>
          <w:p w14:paraId="79686DBC"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noWrap/>
            <w:hideMark/>
          </w:tcPr>
          <w:p w14:paraId="3646B44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B8875D6" w14:textId="77777777" w:rsidTr="006C7E48">
        <w:trPr>
          <w:trHeight w:val="506"/>
          <w:jc w:val="center"/>
        </w:trPr>
        <w:tc>
          <w:tcPr>
            <w:tcW w:w="893" w:type="pct"/>
            <w:shd w:val="clear" w:color="auto" w:fill="5497D4"/>
            <w:vAlign w:val="center"/>
          </w:tcPr>
          <w:p w14:paraId="4DAE6756" w14:textId="77777777" w:rsidR="00B40550" w:rsidRDefault="00B40550" w:rsidP="00C84EFD">
            <w:pPr>
              <w:spacing w:line="240" w:lineRule="auto"/>
              <w:ind w:firstLine="0"/>
              <w:jc w:val="center"/>
              <w:rPr>
                <w:rFonts w:eastAsia="Times New Roman"/>
                <w:sz w:val="20"/>
                <w:szCs w:val="20"/>
                <w:lang w:eastAsia="pt-BR"/>
              </w:rPr>
            </w:pPr>
            <w:r w:rsidRPr="00972889">
              <w:rPr>
                <w:rFonts w:eastAsia="Times New Roman"/>
                <w:color w:val="F2F2F2" w:themeColor="background1" w:themeShade="F2"/>
                <w:sz w:val="20"/>
                <w:szCs w:val="20"/>
                <w:lang w:eastAsia="pt-BR"/>
              </w:rPr>
              <w:t>REALIZADA</w:t>
            </w:r>
          </w:p>
        </w:tc>
        <w:tc>
          <w:tcPr>
            <w:tcW w:w="850" w:type="pct"/>
            <w:vMerge/>
            <w:vAlign w:val="center"/>
          </w:tcPr>
          <w:p w14:paraId="36BF3AE4" w14:textId="77777777" w:rsidR="00B40550" w:rsidRPr="00E376AE" w:rsidRDefault="00B40550" w:rsidP="005074A5">
            <w:pPr>
              <w:spacing w:line="240" w:lineRule="auto"/>
              <w:ind w:firstLine="0"/>
              <w:rPr>
                <w:rFonts w:eastAsia="Times New Roman"/>
                <w:sz w:val="20"/>
                <w:szCs w:val="20"/>
                <w:lang w:eastAsia="pt-BR"/>
              </w:rPr>
            </w:pPr>
          </w:p>
        </w:tc>
        <w:tc>
          <w:tcPr>
            <w:tcW w:w="445" w:type="pct"/>
            <w:shd w:val="clear" w:color="auto" w:fill="FFFFFF" w:themeFill="background1"/>
            <w:noWrap/>
          </w:tcPr>
          <w:p w14:paraId="6142FED7"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noWrap/>
          </w:tcPr>
          <w:p w14:paraId="623758EB"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5497D4"/>
            <w:noWrap/>
          </w:tcPr>
          <w:p w14:paraId="005B0EE9"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5497D4"/>
            <w:noWrap/>
          </w:tcPr>
          <w:p w14:paraId="4057A4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5497D4"/>
            <w:noWrap/>
          </w:tcPr>
          <w:p w14:paraId="7D4D15F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noWrap/>
          </w:tcPr>
          <w:p w14:paraId="11507774"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r w:rsidR="00B40550" w:rsidRPr="00E376AE" w14:paraId="7F6BFAEC" w14:textId="77777777" w:rsidTr="006C7E48">
        <w:trPr>
          <w:trHeight w:val="671"/>
          <w:jc w:val="center"/>
        </w:trPr>
        <w:tc>
          <w:tcPr>
            <w:tcW w:w="893" w:type="pct"/>
            <w:shd w:val="clear" w:color="auto" w:fill="FF5B5B"/>
            <w:vAlign w:val="center"/>
          </w:tcPr>
          <w:p w14:paraId="3D1D860F" w14:textId="77777777" w:rsidR="00B40550" w:rsidRPr="009B6AA0" w:rsidRDefault="00B40550" w:rsidP="00C84EFD">
            <w:pPr>
              <w:spacing w:line="240" w:lineRule="auto"/>
              <w:ind w:firstLine="0"/>
              <w:jc w:val="center"/>
              <w:rPr>
                <w:sz w:val="20"/>
                <w:szCs w:val="20"/>
              </w:rPr>
            </w:pPr>
            <w:r w:rsidRPr="00B45C4B">
              <w:rPr>
                <w:rFonts w:eastAsia="Times New Roman"/>
                <w:color w:val="F2F2F2" w:themeColor="background1" w:themeShade="F2"/>
                <w:sz w:val="20"/>
                <w:szCs w:val="20"/>
                <w:lang w:eastAsia="pt-BR"/>
              </w:rPr>
              <w:t>PLANEJADA</w:t>
            </w:r>
          </w:p>
        </w:tc>
        <w:tc>
          <w:tcPr>
            <w:tcW w:w="850" w:type="pct"/>
            <w:vMerge w:val="restart"/>
            <w:vAlign w:val="center"/>
          </w:tcPr>
          <w:p w14:paraId="30ACC172" w14:textId="77777777" w:rsidR="00B40550" w:rsidRPr="00E376AE" w:rsidRDefault="00B40550" w:rsidP="005074A5">
            <w:pPr>
              <w:spacing w:line="240" w:lineRule="auto"/>
              <w:ind w:firstLine="0"/>
              <w:rPr>
                <w:rFonts w:eastAsia="Times New Roman"/>
                <w:sz w:val="20"/>
                <w:szCs w:val="20"/>
                <w:lang w:eastAsia="pt-BR"/>
              </w:rPr>
            </w:pPr>
            <w:r>
              <w:rPr>
                <w:sz w:val="20"/>
                <w:szCs w:val="20"/>
              </w:rPr>
              <w:t xml:space="preserve">Desenvolvimento e entrega do </w:t>
            </w:r>
            <w:r w:rsidRPr="009B6AA0">
              <w:rPr>
                <w:sz w:val="20"/>
                <w:szCs w:val="20"/>
              </w:rPr>
              <w:t xml:space="preserve">Release </w:t>
            </w:r>
            <w:r>
              <w:rPr>
                <w:sz w:val="20"/>
                <w:szCs w:val="20"/>
              </w:rPr>
              <w:t>de complementos</w:t>
            </w:r>
          </w:p>
        </w:tc>
        <w:tc>
          <w:tcPr>
            <w:tcW w:w="445" w:type="pct"/>
            <w:shd w:val="clear" w:color="auto" w:fill="FFFFFF" w:themeFill="background1"/>
            <w:noWrap/>
            <w:hideMark/>
          </w:tcPr>
          <w:p w14:paraId="6E85FDA4"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70" w:type="pct"/>
            <w:shd w:val="clear" w:color="auto" w:fill="FFFFFF" w:themeFill="background1"/>
            <w:noWrap/>
            <w:hideMark/>
          </w:tcPr>
          <w:p w14:paraId="25606481"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469" w:type="pct"/>
            <w:shd w:val="clear" w:color="auto" w:fill="FFFFFF" w:themeFill="background1"/>
            <w:noWrap/>
            <w:hideMark/>
          </w:tcPr>
          <w:p w14:paraId="7DFC804D"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548" w:type="pct"/>
            <w:shd w:val="clear" w:color="auto" w:fill="FFFFFF" w:themeFill="background1"/>
            <w:noWrap/>
            <w:hideMark/>
          </w:tcPr>
          <w:p w14:paraId="5AD30933"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26" w:type="pct"/>
            <w:shd w:val="clear" w:color="auto" w:fill="FF5B5B"/>
            <w:noWrap/>
            <w:hideMark/>
          </w:tcPr>
          <w:p w14:paraId="6D14D3D9"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c>
          <w:tcPr>
            <w:tcW w:w="699" w:type="pct"/>
            <w:shd w:val="clear" w:color="auto" w:fill="FF5B5B"/>
            <w:noWrap/>
            <w:hideMark/>
          </w:tcPr>
          <w:p w14:paraId="5310225E" w14:textId="77777777" w:rsidR="00B40550" w:rsidRPr="00E376AE" w:rsidRDefault="00B40550" w:rsidP="00C84EFD">
            <w:pPr>
              <w:spacing w:line="240" w:lineRule="auto"/>
              <w:ind w:firstLine="0"/>
              <w:jc w:val="center"/>
              <w:rPr>
                <w:rFonts w:eastAsia="Times New Roman"/>
                <w:color w:val="000000"/>
                <w:sz w:val="20"/>
                <w:szCs w:val="20"/>
                <w:lang w:eastAsia="pt-BR"/>
              </w:rPr>
            </w:pPr>
            <w:r w:rsidRPr="00E376AE">
              <w:rPr>
                <w:rFonts w:eastAsia="Times New Roman"/>
                <w:color w:val="000000"/>
                <w:sz w:val="20"/>
                <w:szCs w:val="20"/>
                <w:lang w:eastAsia="pt-BR"/>
              </w:rPr>
              <w:t> </w:t>
            </w:r>
          </w:p>
        </w:tc>
      </w:tr>
      <w:tr w:rsidR="00B40550" w:rsidRPr="00E376AE" w14:paraId="769115C6" w14:textId="77777777" w:rsidTr="006C7E48">
        <w:trPr>
          <w:trHeight w:val="671"/>
          <w:jc w:val="center"/>
        </w:trPr>
        <w:tc>
          <w:tcPr>
            <w:tcW w:w="893" w:type="pct"/>
            <w:shd w:val="clear" w:color="auto" w:fill="5497D4"/>
            <w:vAlign w:val="center"/>
          </w:tcPr>
          <w:p w14:paraId="6C862D04" w14:textId="77777777" w:rsidR="00B40550" w:rsidRPr="009B6AA0" w:rsidRDefault="00B40550" w:rsidP="00C84EFD">
            <w:pPr>
              <w:spacing w:line="240" w:lineRule="auto"/>
              <w:ind w:firstLine="0"/>
              <w:jc w:val="center"/>
              <w:rPr>
                <w:sz w:val="20"/>
                <w:szCs w:val="20"/>
              </w:rPr>
            </w:pPr>
            <w:r w:rsidRPr="00972889">
              <w:rPr>
                <w:rFonts w:eastAsia="Times New Roman"/>
                <w:color w:val="F2F2F2" w:themeColor="background1" w:themeShade="F2"/>
                <w:sz w:val="20"/>
                <w:szCs w:val="20"/>
                <w:lang w:eastAsia="pt-BR"/>
              </w:rPr>
              <w:t>REALIZADA</w:t>
            </w:r>
          </w:p>
        </w:tc>
        <w:tc>
          <w:tcPr>
            <w:tcW w:w="850" w:type="pct"/>
            <w:vMerge/>
            <w:vAlign w:val="center"/>
          </w:tcPr>
          <w:p w14:paraId="7279D7FA" w14:textId="77777777" w:rsidR="00B40550" w:rsidRDefault="00B40550" w:rsidP="00C84EFD">
            <w:pPr>
              <w:spacing w:line="240" w:lineRule="auto"/>
              <w:ind w:firstLine="0"/>
              <w:jc w:val="center"/>
              <w:rPr>
                <w:sz w:val="20"/>
                <w:szCs w:val="20"/>
              </w:rPr>
            </w:pPr>
          </w:p>
        </w:tc>
        <w:tc>
          <w:tcPr>
            <w:tcW w:w="445" w:type="pct"/>
            <w:shd w:val="clear" w:color="auto" w:fill="FFFFFF" w:themeFill="background1"/>
            <w:noWrap/>
          </w:tcPr>
          <w:p w14:paraId="475F96D1"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70" w:type="pct"/>
            <w:shd w:val="clear" w:color="auto" w:fill="FFFFFF" w:themeFill="background1"/>
            <w:noWrap/>
          </w:tcPr>
          <w:p w14:paraId="3929B9A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469" w:type="pct"/>
            <w:shd w:val="clear" w:color="auto" w:fill="FFFFFF" w:themeFill="background1"/>
            <w:noWrap/>
          </w:tcPr>
          <w:p w14:paraId="10C3FA7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548" w:type="pct"/>
            <w:shd w:val="clear" w:color="auto" w:fill="FFFFFF" w:themeFill="background1"/>
            <w:noWrap/>
          </w:tcPr>
          <w:p w14:paraId="496C3C96"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26" w:type="pct"/>
            <w:shd w:val="clear" w:color="auto" w:fill="FFFFFF" w:themeFill="background1"/>
            <w:noWrap/>
          </w:tcPr>
          <w:p w14:paraId="585D176A" w14:textId="77777777" w:rsidR="00B40550" w:rsidRPr="00E376AE" w:rsidRDefault="00B40550" w:rsidP="00C84EFD">
            <w:pPr>
              <w:spacing w:line="240" w:lineRule="auto"/>
              <w:ind w:firstLine="0"/>
              <w:jc w:val="center"/>
              <w:rPr>
                <w:rFonts w:eastAsia="Times New Roman"/>
                <w:color w:val="000000"/>
                <w:sz w:val="20"/>
                <w:szCs w:val="20"/>
                <w:lang w:eastAsia="pt-BR"/>
              </w:rPr>
            </w:pPr>
          </w:p>
        </w:tc>
        <w:tc>
          <w:tcPr>
            <w:tcW w:w="699" w:type="pct"/>
            <w:shd w:val="clear" w:color="auto" w:fill="5B9BD5" w:themeFill="accent5"/>
            <w:noWrap/>
          </w:tcPr>
          <w:p w14:paraId="06581DF2" w14:textId="77777777" w:rsidR="00B40550" w:rsidRPr="00E376AE" w:rsidRDefault="00B40550" w:rsidP="00C84EFD">
            <w:pPr>
              <w:spacing w:line="240" w:lineRule="auto"/>
              <w:ind w:firstLine="0"/>
              <w:jc w:val="center"/>
              <w:rPr>
                <w:rFonts w:eastAsia="Times New Roman"/>
                <w:color w:val="000000"/>
                <w:sz w:val="20"/>
                <w:szCs w:val="20"/>
                <w:lang w:eastAsia="pt-BR"/>
              </w:rPr>
            </w:pPr>
          </w:p>
        </w:tc>
      </w:tr>
    </w:tbl>
    <w:p w14:paraId="25B65BA2" w14:textId="77777777" w:rsidR="00C84EFD" w:rsidRPr="005074A5" w:rsidRDefault="00C84EFD" w:rsidP="005074A5"/>
    <w:p w14:paraId="6DAF2CBF" w14:textId="7F1E97D4" w:rsidR="00C84EFD" w:rsidRDefault="00B40550" w:rsidP="00B40550">
      <w:r>
        <w:t xml:space="preserve">Outro ganho com a utilização da metodologia foi em quesito de qualidade de código, os </w:t>
      </w:r>
      <w:proofErr w:type="spellStart"/>
      <w:r w:rsidRPr="005074A5">
        <w:rPr>
          <w:i/>
          <w:iCs/>
        </w:rPr>
        <w:t>refactorings</w:t>
      </w:r>
      <w:proofErr w:type="spellEnd"/>
      <w:r>
        <w:t xml:space="preserve"> e os testes auxiliam de maneira a que o código sempre se encontre em sua melhor maneira. Isso foi importante principalmente na utilização do </w:t>
      </w:r>
      <w:r w:rsidRPr="005074A5">
        <w:rPr>
          <w:i/>
          <w:iCs/>
        </w:rPr>
        <w:t>framework</w:t>
      </w:r>
      <w:r>
        <w:t xml:space="preserve"> Angular, já que não havia conhecimento prévio de implementação e utilização. Com os </w:t>
      </w:r>
      <w:proofErr w:type="spellStart"/>
      <w:r w:rsidRPr="005074A5">
        <w:rPr>
          <w:i/>
          <w:iCs/>
        </w:rPr>
        <w:t>refactorings</w:t>
      </w:r>
      <w:proofErr w:type="spellEnd"/>
      <w:r>
        <w:t xml:space="preserve"> a partir do momento em que alguma solução, de código mais limpo e otimizado, era descoberta o código anterior era substituído e melhorado.  </w:t>
      </w:r>
    </w:p>
    <w:p w14:paraId="53B395BA" w14:textId="1889F645" w:rsidR="00B40550" w:rsidRDefault="00B40550" w:rsidP="00B40550">
      <w:r>
        <w:lastRenderedPageBreak/>
        <w:t>Um problema encontrado na aplicação, foi em relação ao pilar do cliente presente. Pois é algo dificilmente alcançável</w:t>
      </w:r>
      <w:r w:rsidR="00515F3D">
        <w:t>, horários que não se conciliam, distância, dificuldade de comunicação, mesmo utilizando metáforas outro pilar do XP. É preciso ao cliente disponibilidade e vontade de contribuir no desenvolvimento.</w:t>
      </w:r>
    </w:p>
    <w:p w14:paraId="7FB9866F" w14:textId="35F5A069" w:rsidR="00515F3D" w:rsidRPr="00515F3D" w:rsidRDefault="00515F3D" w:rsidP="00B40550">
      <w:r>
        <w:t xml:space="preserve">Os testes são outro ponto importante, o TDD auxiliou especialmente na concepção da API de </w:t>
      </w:r>
      <w:proofErr w:type="spellStart"/>
      <w:r w:rsidRPr="005074A5">
        <w:rPr>
          <w:i/>
          <w:iCs/>
        </w:rPr>
        <w:t>back</w:t>
      </w:r>
      <w:proofErr w:type="spellEnd"/>
      <w:r w:rsidRPr="005074A5">
        <w:rPr>
          <w:i/>
          <w:iCs/>
        </w:rPr>
        <w:t>-end</w:t>
      </w:r>
      <w:r>
        <w:t xml:space="preserve">. Através dos testes era possível verificar o retorno da API, validar salvamentos na base de dados e validações. A seção X trata de alguns testes realizados na aplicação e demonstra como foi utilizada a biblioteca de testes do PHP. </w:t>
      </w:r>
    </w:p>
    <w:p w14:paraId="29AA7FA3" w14:textId="77777777" w:rsidR="00515F3D" w:rsidRPr="005074A5" w:rsidRDefault="00515F3D" w:rsidP="005074A5"/>
    <w:p w14:paraId="4211DBC7" w14:textId="1AFB993B" w:rsidR="009A2E13" w:rsidRDefault="009A2E13" w:rsidP="005074A5">
      <w:pPr>
        <w:pStyle w:val="Ttulo3"/>
      </w:pPr>
      <w:bookmarkStart w:id="2186" w:name="_Toc21505925"/>
      <w:commentRangeStart w:id="2187"/>
      <w:r>
        <w:t>Testes</w:t>
      </w:r>
      <w:commentRangeEnd w:id="2187"/>
      <w:r w:rsidR="005244B7">
        <w:rPr>
          <w:rStyle w:val="Refdecomentrio"/>
          <w:rFonts w:eastAsia="Calibri"/>
          <w:b w:val="0"/>
        </w:rPr>
        <w:commentReference w:id="2187"/>
      </w:r>
      <w:bookmarkEnd w:id="2186"/>
    </w:p>
    <w:p w14:paraId="57C29D3B" w14:textId="53943362" w:rsidR="007D7000" w:rsidRDefault="007D7000" w:rsidP="009A2E13"/>
    <w:p w14:paraId="77841E39" w14:textId="2D0AC580" w:rsidR="00515F3D" w:rsidRPr="004C0224" w:rsidRDefault="00515F3D" w:rsidP="009A2E13">
      <w:r>
        <w:t xml:space="preserve">Conforme visto na seção X, o XP utiliza-se do que se conhece como TDD. O </w:t>
      </w:r>
      <w:commentRangeStart w:id="2188"/>
      <w:r>
        <w:t>TDD</w:t>
      </w:r>
      <w:commentRangeEnd w:id="2188"/>
      <w:r>
        <w:rPr>
          <w:rStyle w:val="Refdecomentrio"/>
        </w:rPr>
        <w:commentReference w:id="2188"/>
      </w:r>
      <w:r>
        <w:t xml:space="preserve"> prega que os testes sejam concebidos antes mesmo de que a funcionalidade seja criada. E que o teste em si seja extremamente simples. A cada passagem pelo teste, o teste em si é melhorado de maneira a conceber a necessidade da estória e validações necessárias.</w:t>
      </w:r>
    </w:p>
    <w:p w14:paraId="3FE2FAA6" w14:textId="6151393F" w:rsidR="009A2E13" w:rsidRDefault="009A2E13" w:rsidP="009A2E13">
      <w:r>
        <w:t>A biblioteca de testes utilizada</w:t>
      </w:r>
      <w:r w:rsidR="00515F3D">
        <w:t xml:space="preserve"> no desenvolvimento</w:t>
      </w:r>
      <w:r>
        <w:t xml:space="preserve"> foi o </w:t>
      </w:r>
      <w:commentRangeStart w:id="2189"/>
      <w:proofErr w:type="spellStart"/>
      <w:r>
        <w:t>PHPUnit</w:t>
      </w:r>
      <w:proofErr w:type="spellEnd"/>
      <w:r>
        <w:t xml:space="preserve">, </w:t>
      </w:r>
      <w:commentRangeEnd w:id="2189"/>
      <w:r w:rsidR="00A26001">
        <w:rPr>
          <w:rStyle w:val="Refdecomentrio"/>
        </w:rPr>
        <w:commentReference w:id="2189"/>
      </w:r>
      <w:r>
        <w:t xml:space="preserve">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w:t>
      </w:r>
      <w:r w:rsidR="00A26001">
        <w:t>s</w:t>
      </w:r>
      <w:r>
        <w:t>. Nesta subseção são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w:t>
      </w:r>
      <w:r w:rsidR="00A26001">
        <w:t xml:space="preserve">é </w:t>
      </w:r>
      <w:r w:rsidR="00C57C44">
        <w:t>testad</w:t>
      </w:r>
      <w:r w:rsidR="00A26001">
        <w:t>a</w:t>
      </w:r>
      <w:r w:rsidR="00C57C44">
        <w:t xml:space="preserve"> a capacidade de resposta da </w:t>
      </w:r>
      <w:r w:rsidR="00A26001">
        <w:t>API</w:t>
      </w:r>
      <w:r w:rsidR="00C57C44">
        <w:t>. Então os exemplos aqui demonstrados podem ser facilmente reconhecidos em outras classes de testes da aplicação.</w:t>
      </w:r>
    </w:p>
    <w:p w14:paraId="606C9740" w14:textId="768D72C6" w:rsidR="00515F3D" w:rsidRDefault="009A2E13" w:rsidP="009A2E13">
      <w:r>
        <w:t xml:space="preserve">O primeiro exemplo de teste se trata do trecho de código </w:t>
      </w:r>
      <w:r w:rsidR="00515F3D">
        <w:t xml:space="preserve">x </w:t>
      </w:r>
      <w:r>
        <w:t xml:space="preserve">que compreende na classe de Teste de usuário, demonstrando a função de teste de inserção. </w:t>
      </w:r>
      <w:r w:rsidR="00515F3D">
        <w:t>Houve a</w:t>
      </w:r>
      <w:r>
        <w:t xml:space="preserve"> utilização de dois </w:t>
      </w:r>
      <w:commentRangeStart w:id="2190"/>
      <w:proofErr w:type="spellStart"/>
      <w:r>
        <w:t>Traits</w:t>
      </w:r>
      <w:commentRangeEnd w:id="2190"/>
      <w:proofErr w:type="spellEnd"/>
      <w:r w:rsidR="00515F3D">
        <w:t xml:space="preserve"> do PHP</w:t>
      </w:r>
      <w:r w:rsidR="007D7000">
        <w:rPr>
          <w:rStyle w:val="Refdecomentrio"/>
        </w:rPr>
        <w:commentReference w:id="2190"/>
      </w:r>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w:t>
      </w:r>
      <w:r w:rsidR="00A26001">
        <w:t>,</w:t>
      </w:r>
      <w:r>
        <w:t xml:space="preserve"> para determinados tipos de usuários. O segundo acrescenta as migrações, que cria toda a base de dados no ambiente de teste</w:t>
      </w:r>
      <w:r w:rsidR="00515F3D">
        <w:t>, e a cada passagem pelos testes a base é criada para o teste e apagada no final do teste.</w:t>
      </w:r>
    </w:p>
    <w:p w14:paraId="01B68900" w14:textId="40D5DAF8" w:rsidR="009A2E13" w:rsidRPr="005A6F0E" w:rsidRDefault="009A2E13" w:rsidP="009A2E13">
      <w:r>
        <w:t>Há ainda uma função chamada ‘</w:t>
      </w:r>
      <w:proofErr w:type="spellStart"/>
      <w:r>
        <w:t>setUp</w:t>
      </w:r>
      <w:proofErr w:type="spellEnd"/>
      <w:r>
        <w:t xml:space="preserve">’, que seria uma configuração inicial dos testes, </w:t>
      </w:r>
      <w:r w:rsidR="00515F3D">
        <w:t>sendo</w:t>
      </w:r>
      <w:r>
        <w:t xml:space="preserve"> possível configurar o que for necessário para todos os testes. Para isso usou-se o comando </w:t>
      </w:r>
      <w:proofErr w:type="spellStart"/>
      <w:r>
        <w:t>artisan</w:t>
      </w:r>
      <w:proofErr w:type="spellEnd"/>
      <w:r>
        <w:t xml:space="preserve"> ‘</w:t>
      </w:r>
      <w:proofErr w:type="spellStart"/>
      <w:r>
        <w:t>db:seed</w:t>
      </w:r>
      <w:proofErr w:type="spellEnd"/>
      <w:r>
        <w:t>’ que serve para ‘</w:t>
      </w:r>
      <w:commentRangeStart w:id="2191"/>
      <w:r>
        <w:t xml:space="preserve">alimentar’ </w:t>
      </w:r>
      <w:commentRangeEnd w:id="2191"/>
      <w:r w:rsidR="002E394F">
        <w:rPr>
          <w:rStyle w:val="Refdecomentrio"/>
        </w:rPr>
        <w:commentReference w:id="2191"/>
      </w:r>
      <w:r>
        <w:t>a base de dados com registros. O restante da função serve para autenticar um usuário</w:t>
      </w:r>
      <w:r w:rsidR="00A26001">
        <w:t>,</w:t>
      </w:r>
      <w:r>
        <w:t xml:space="preserve">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lastRenderedPageBreak/>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5D8417AB" w:rsidR="009A2E13" w:rsidRDefault="009A2E13" w:rsidP="009A2E13">
      <w:r>
        <w:t>Para a função ‘</w:t>
      </w:r>
      <w:proofErr w:type="spellStart"/>
      <w:r>
        <w:t>testStore</w:t>
      </w:r>
      <w:proofErr w:type="spellEnd"/>
      <w:r>
        <w:t>’</w:t>
      </w:r>
      <w:r w:rsidR="00A26001">
        <w:t>,</w:t>
      </w:r>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fim de testar um determinado comportamento esperado. Nesse caso</w:t>
      </w:r>
      <w:r w:rsidR="00A26001">
        <w:t xml:space="preserve">, </w:t>
      </w:r>
      <w:r>
        <w:t>esper</w:t>
      </w:r>
      <w:r w:rsidR="00A26001">
        <w:t>ava-se</w:t>
      </w:r>
      <w:r>
        <w:t xml:space="preserve"> que o </w:t>
      </w:r>
      <w:r w:rsidRPr="005B582B">
        <w:rPr>
          <w:i/>
          <w:iCs/>
        </w:rPr>
        <w:t>status</w:t>
      </w:r>
      <w:r>
        <w:t xml:space="preserve"> da requisição HTTP </w:t>
      </w:r>
      <w:r w:rsidR="00A26001">
        <w:t xml:space="preserve">fosse </w:t>
      </w:r>
      <w:r>
        <w:t>200, que significa que a requisição foi feita com sucesso. Espera</w:t>
      </w:r>
      <w:r w:rsidR="00A26001">
        <w:t>va</w:t>
      </w:r>
      <w:r>
        <w:t xml:space="preserve">-se ainda receber um </w:t>
      </w:r>
      <w:r w:rsidR="00265C22">
        <w:t xml:space="preserve">objeto </w:t>
      </w:r>
      <w:r>
        <w:t>JSON, contendo a palavra ‘</w:t>
      </w:r>
      <w:proofErr w:type="spellStart"/>
      <w:r w:rsidRPr="008250E0">
        <w:rPr>
          <w:i/>
        </w:rPr>
        <w:t>success</w:t>
      </w:r>
      <w:proofErr w:type="spellEnd"/>
      <w:r>
        <w:t>’, indicando que tudo ocorreu bem. Ainda há mais duas asserções que verificam se os dados foram salvos na base de dados.</w:t>
      </w:r>
      <w:r w:rsidR="00265C22">
        <w:t xml:space="preserve"> A primeira diz respeito a se o dado foi salvo na tabela de usuários e se o perfil do usuário foi incluído na tabela pivô de usuários e perfis (</w:t>
      </w:r>
      <w:proofErr w:type="spellStart"/>
      <w:r w:rsidR="00265C22">
        <w:t>role_user</w:t>
      </w:r>
      <w:proofErr w:type="spellEnd"/>
      <w:r w:rsidR="00265C22">
        <w:t xml:space="preserve">). </w:t>
      </w:r>
    </w:p>
    <w:p w14:paraId="0616E1A0" w14:textId="5927870F" w:rsidR="009A2E13" w:rsidRDefault="009A2E13" w:rsidP="009A2E13">
      <w:r>
        <w:lastRenderedPageBreak/>
        <w:t xml:space="preserve">O teste do trecho de código </w:t>
      </w:r>
      <w:r w:rsidR="00A26001">
        <w:t xml:space="preserve">da </w:t>
      </w:r>
      <w:r w:rsidR="00A26001" w:rsidRPr="005B582B">
        <w:rPr>
          <w:highlight w:val="yellow"/>
        </w:rPr>
        <w:t xml:space="preserve">Figura </w:t>
      </w:r>
      <w:proofErr w:type="spellStart"/>
      <w:r w:rsidR="00A26001" w:rsidRPr="005B582B">
        <w:rPr>
          <w:highlight w:val="yellow"/>
        </w:rPr>
        <w:t>xxx</w:t>
      </w:r>
      <w:proofErr w:type="spellEnd"/>
      <w:r w:rsidR="00A26001">
        <w:t xml:space="preserve"> </w:t>
      </w:r>
      <w:r>
        <w:t xml:space="preserve">é responsável por verificar se é possível enviar uma notificação ao professor, </w:t>
      </w:r>
      <w:r w:rsidR="00A26001">
        <w:t xml:space="preserve">e </w:t>
      </w:r>
      <w:r>
        <w:t>salvar na base, ao enviar uma dúvida. As asserções seguem o mesmo exemplo do teste de inserção dos usuários.</w:t>
      </w:r>
    </w:p>
    <w:p w14:paraId="36DA6FB2" w14:textId="77777777" w:rsidR="009A2E13" w:rsidRDefault="009A2E13" w:rsidP="009A2E13"/>
    <w:p w14:paraId="6B165501" w14:textId="77777777" w:rsidR="00040E23" w:rsidRDefault="009A2E13" w:rsidP="009A2E13">
      <w:pPr>
        <w:pStyle w:val="Pr-formataoHTML"/>
        <w:shd w:val="clear" w:color="auto" w:fill="2B2B2B"/>
        <w:rPr>
          <w:color w:val="A9B7C6"/>
          <w:shd w:val="clear" w:color="auto" w:fill="232525"/>
          <w:lang w:val="en-US"/>
        </w:rPr>
      </w:pP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testIfSendNotificationOnCreate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74FBDED2" w14:textId="7BD30FE9"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proofErr w:type="gramStart"/>
      <w:r w:rsidRPr="008250E0">
        <w:rPr>
          <w:color w:val="FFC66D"/>
          <w:shd w:val="clear" w:color="auto" w:fill="232525"/>
          <w:lang w:val="en-US"/>
        </w:rPr>
        <w:t>enviaDuvida</w:t>
      </w:r>
      <w:proofErr w:type="spellEnd"/>
      <w:r w:rsidRPr="008250E0">
        <w:rPr>
          <w:color w:val="A9B7C6"/>
          <w:shd w:val="clear" w:color="auto" w:fill="232525"/>
          <w:lang w:val="en-US"/>
        </w:rPr>
        <w:t>(</w:t>
      </w:r>
      <w:proofErr w:type="gram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42DE5A01" w:rsidR="009A2E13" w:rsidRDefault="009A2E13" w:rsidP="009A2E13">
      <w:r>
        <w:t>O teste</w:t>
      </w:r>
      <w:r w:rsidR="00265C22">
        <w:t xml:space="preserve"> do trecho x</w:t>
      </w:r>
      <w:r>
        <w:t xml:space="preserve"> se trata da atualização de um evento criado por um professor</w:t>
      </w:r>
      <w:r w:rsidR="00265C22">
        <w:t xml:space="preserve">. Primeiramente há duas funções responsáveis por criar as dependências desse teste. A primeira cria uma turma e associa o professor a essa turma. A segunda cria </w:t>
      </w:r>
      <w:r w:rsidR="00610173">
        <w:t xml:space="preserve">um evento, associando-o a turma criada na função anterior. Então é feito uma requisição a API por meio da função do PHPUNIT chamada </w:t>
      </w:r>
      <w:proofErr w:type="spellStart"/>
      <w:r w:rsidR="00610173">
        <w:t>json</w:t>
      </w:r>
      <w:proofErr w:type="spellEnd"/>
      <w:r w:rsidR="00610173">
        <w:t>. Passa-se o método a ser utilizado, nesse caso o verbo PUT conforme descrito na seção x, enviando os dados a serem atualizados. Por último entram as asserções que verificam o retorno da API, se o dado foi incluído na base e se o dado anterior foi excluído.</w:t>
      </w:r>
    </w:p>
    <w:p w14:paraId="1C856177" w14:textId="77777777" w:rsidR="009A2E13" w:rsidRPr="00A118AA" w:rsidRDefault="009A2E13" w:rsidP="009A2E13"/>
    <w:p w14:paraId="6D716019" w14:textId="77777777" w:rsidR="00040E23" w:rsidRDefault="009A2E13" w:rsidP="009A2E13">
      <w:pPr>
        <w:pStyle w:val="Pr-formataoHTML"/>
        <w:shd w:val="clear" w:color="auto" w:fill="2B2B2B"/>
        <w:rPr>
          <w:color w:val="A9B7C6"/>
          <w:shd w:val="clear" w:color="auto" w:fill="232525"/>
          <w:lang w:val="en-US"/>
        </w:rPr>
      </w:pPr>
      <w:r w:rsidRPr="00B23593">
        <w:rPr>
          <w:color w:val="A9B7C6"/>
          <w:shd w:val="clear" w:color="auto" w:fill="232525"/>
          <w:lang w:val="en-US"/>
          <w:rPrChange w:id="2192" w:author="Ryan Lemos" w:date="2019-10-09T09:54: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proofErr w:type="gramStart"/>
      <w:r w:rsidRPr="008250E0">
        <w:rPr>
          <w:color w:val="FFC66D"/>
          <w:shd w:val="clear" w:color="auto" w:fill="232525"/>
          <w:lang w:val="en-US"/>
        </w:rPr>
        <w:t>testUpdate</w:t>
      </w:r>
      <w:proofErr w:type="spellEnd"/>
      <w:r w:rsidRPr="008250E0">
        <w:rPr>
          <w:color w:val="A9B7C6"/>
          <w:shd w:val="clear" w:color="auto" w:fill="232525"/>
          <w:lang w:val="en-US"/>
        </w:rPr>
        <w:t>(</w:t>
      </w:r>
      <w:proofErr w:type="gramEnd"/>
      <w:r w:rsidRPr="008250E0">
        <w:rPr>
          <w:color w:val="A9B7C6"/>
          <w:shd w:val="clear" w:color="auto" w:fill="232525"/>
          <w:lang w:val="en-US"/>
        </w:rPr>
        <w:t>)</w:t>
      </w:r>
    </w:p>
    <w:p w14:paraId="43F8CCFA" w14:textId="4DE536BA" w:rsidR="009A2E13" w:rsidRPr="008250E0" w:rsidRDefault="009A2E13" w:rsidP="009A2E13">
      <w:pPr>
        <w:pStyle w:val="Pr-formataoHTML"/>
        <w:shd w:val="clear" w:color="auto" w:fill="2B2B2B"/>
        <w:rPr>
          <w:color w:val="A9B7C6"/>
          <w:lang w:val="en-US"/>
        </w:rPr>
      </w:pP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39D9F38A" w:rsidR="009A2E13" w:rsidRDefault="009A2E13" w:rsidP="00596E44">
      <w:pPr>
        <w:pStyle w:val="Ttulo2"/>
        <w:numPr>
          <w:ilvl w:val="0"/>
          <w:numId w:val="0"/>
        </w:numPr>
        <w:ind w:left="578"/>
        <w:rPr>
          <w:lang w:val="en-US"/>
        </w:rPr>
      </w:pPr>
    </w:p>
    <w:p w14:paraId="7960D4F7" w14:textId="5692D92C" w:rsidR="001D5294" w:rsidRPr="001D5294" w:rsidRDefault="001D5294" w:rsidP="001D5294">
      <w:r w:rsidRPr="005074A5">
        <w:t>O trecho de código</w:t>
      </w:r>
      <w:r>
        <w:t xml:space="preserve"> x, que foi retirado da classe de teste de autenticação, demonstra as funções de teste utilizadas para autenticação de usuários no ambiente. A função </w:t>
      </w:r>
      <w:proofErr w:type="spellStart"/>
      <w:r w:rsidRPr="005074A5">
        <w:rPr>
          <w:i/>
          <w:iCs/>
        </w:rPr>
        <w:t>testIfCanLogin</w:t>
      </w:r>
      <w:proofErr w:type="spellEnd"/>
      <w:r>
        <w:t xml:space="preserve"> testa se ao enviar os dados de acesso o usuário consegue obter o </w:t>
      </w:r>
      <w:r w:rsidRPr="005074A5">
        <w:rPr>
          <w:i/>
          <w:iCs/>
        </w:rPr>
        <w:t>token</w:t>
      </w:r>
      <w:r>
        <w:t xml:space="preserve"> de autenticação utilizado na comunicação entre a API e o </w:t>
      </w:r>
      <w:r w:rsidRPr="005074A5">
        <w:rPr>
          <w:i/>
          <w:iCs/>
        </w:rPr>
        <w:t>front-end</w:t>
      </w:r>
      <w:r>
        <w:t xml:space="preserve">. Através desse </w:t>
      </w:r>
      <w:r w:rsidRPr="005074A5">
        <w:rPr>
          <w:i/>
          <w:iCs/>
        </w:rPr>
        <w:t>token</w:t>
      </w:r>
      <w:r>
        <w:t xml:space="preserve"> a API </w:t>
      </w:r>
      <w:r>
        <w:lastRenderedPageBreak/>
        <w:t xml:space="preserve">consegue reconhecer o usuário autenticado, mesmo o dado não persistindo no </w:t>
      </w:r>
      <w:proofErr w:type="spellStart"/>
      <w:r w:rsidRPr="005074A5">
        <w:rPr>
          <w:i/>
          <w:iCs/>
        </w:rPr>
        <w:t>back-end</w:t>
      </w:r>
      <w:proofErr w:type="spellEnd"/>
      <w:r>
        <w:t xml:space="preserve"> como ocorre nas seções. </w:t>
      </w:r>
    </w:p>
    <w:p w14:paraId="6ACD6847" w14:textId="77777777" w:rsidR="001D5294" w:rsidRPr="005074A5" w:rsidRDefault="001D5294" w:rsidP="005074A5"/>
    <w:p w14:paraId="6B36C0B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1D5294">
        <w:rPr>
          <w:rFonts w:ascii="Consolas" w:eastAsia="Times New Roman" w:hAnsi="Consolas"/>
          <w:color w:val="D4D4D4"/>
          <w:sz w:val="21"/>
          <w:szCs w:val="21"/>
          <w:lang w:eastAsia="pt-BR"/>
        </w:rPr>
        <w:t>    </w:t>
      </w:r>
      <w:r w:rsidRPr="005074A5">
        <w:rPr>
          <w:rFonts w:ascii="Consolas" w:eastAsia="Times New Roman" w:hAnsi="Consolas"/>
          <w:color w:val="569CD6"/>
          <w:sz w:val="21"/>
          <w:szCs w:val="21"/>
          <w:lang w:val="en-US" w:eastAsia="pt-BR"/>
        </w:rPr>
        <w:t>public</w:t>
      </w:r>
      <w:r w:rsidRPr="005074A5">
        <w:rPr>
          <w:rFonts w:ascii="Consolas" w:eastAsia="Times New Roman" w:hAnsi="Consolas"/>
          <w:color w:val="D4D4D4"/>
          <w:sz w:val="21"/>
          <w:szCs w:val="21"/>
          <w:lang w:val="en-US" w:eastAsia="pt-BR"/>
        </w:rPr>
        <w:t> </w:t>
      </w:r>
      <w:r w:rsidRPr="005074A5">
        <w:rPr>
          <w:rFonts w:ascii="Consolas" w:eastAsia="Times New Roman" w:hAnsi="Consolas"/>
          <w:color w:val="569CD6"/>
          <w:sz w:val="21"/>
          <w:szCs w:val="21"/>
          <w:lang w:val="en-US" w:eastAsia="pt-BR"/>
        </w:rPr>
        <w:t>function</w:t>
      </w:r>
      <w:r w:rsidRPr="005074A5">
        <w:rPr>
          <w:rFonts w:ascii="Consolas" w:eastAsia="Times New Roman" w:hAnsi="Consolas"/>
          <w:color w:val="D4D4D4"/>
          <w:sz w:val="21"/>
          <w:szCs w:val="21"/>
          <w:lang w:val="en-US" w:eastAsia="pt-BR"/>
        </w:rPr>
        <w:t> </w:t>
      </w:r>
      <w:proofErr w:type="spellStart"/>
      <w:proofErr w:type="gramStart"/>
      <w:r w:rsidRPr="005074A5">
        <w:rPr>
          <w:rFonts w:ascii="Consolas" w:eastAsia="Times New Roman" w:hAnsi="Consolas"/>
          <w:color w:val="DCDCAA"/>
          <w:sz w:val="21"/>
          <w:szCs w:val="21"/>
          <w:lang w:val="en-US" w:eastAsia="pt-BR"/>
        </w:rPr>
        <w:t>testIfCanLogin</w:t>
      </w:r>
      <w:proofErr w:type="spellEnd"/>
      <w:r w:rsidRPr="005074A5">
        <w:rPr>
          <w:rFonts w:ascii="Consolas" w:eastAsia="Times New Roman" w:hAnsi="Consolas"/>
          <w:color w:val="D4D4D4"/>
          <w:sz w:val="21"/>
          <w:szCs w:val="21"/>
          <w:lang w:val="en-US" w:eastAsia="pt-BR"/>
        </w:rPr>
        <w:t>(</w:t>
      </w:r>
      <w:proofErr w:type="gramEnd"/>
      <w:r w:rsidRPr="005074A5">
        <w:rPr>
          <w:rFonts w:ascii="Consolas" w:eastAsia="Times New Roman" w:hAnsi="Consolas"/>
          <w:color w:val="D4D4D4"/>
          <w:sz w:val="21"/>
          <w:szCs w:val="21"/>
          <w:lang w:val="en-US" w:eastAsia="pt-BR"/>
        </w:rPr>
        <w:t>)</w:t>
      </w:r>
    </w:p>
    <w:p w14:paraId="2E8C2C29"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p>
    <w:p w14:paraId="5286E827" w14:textId="77777777" w:rsidR="001D5294" w:rsidRPr="005074A5"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val="en-US" w:eastAsia="pt-BR"/>
        </w:rPr>
      </w:pPr>
      <w:r w:rsidRPr="005074A5">
        <w:rPr>
          <w:rFonts w:ascii="Consolas" w:eastAsia="Times New Roman" w:hAnsi="Consolas"/>
          <w:color w:val="D4D4D4"/>
          <w:sz w:val="21"/>
          <w:szCs w:val="21"/>
          <w:lang w:val="en-US" w:eastAsia="pt-BR"/>
        </w:rPr>
        <w:t>        </w:t>
      </w:r>
      <w:r w:rsidRPr="005074A5">
        <w:rPr>
          <w:rFonts w:ascii="Consolas" w:eastAsia="Times New Roman" w:hAnsi="Consolas"/>
          <w:color w:val="9CDCFE"/>
          <w:sz w:val="21"/>
          <w:szCs w:val="21"/>
          <w:lang w:val="en-US" w:eastAsia="pt-BR"/>
        </w:rPr>
        <w:t>$response</w:t>
      </w:r>
      <w:r w:rsidRPr="005074A5">
        <w:rPr>
          <w:rFonts w:ascii="Consolas" w:eastAsia="Times New Roman" w:hAnsi="Consolas"/>
          <w:color w:val="D4D4D4"/>
          <w:sz w:val="21"/>
          <w:szCs w:val="21"/>
          <w:lang w:val="en-US" w:eastAsia="pt-BR"/>
        </w:rPr>
        <w:t> = </w:t>
      </w:r>
      <w:r w:rsidRPr="005074A5">
        <w:rPr>
          <w:rFonts w:ascii="Consolas" w:eastAsia="Times New Roman" w:hAnsi="Consolas"/>
          <w:color w:val="569CD6"/>
          <w:sz w:val="21"/>
          <w:szCs w:val="21"/>
          <w:lang w:val="en-US" w:eastAsia="pt-BR"/>
        </w:rPr>
        <w:t>$this</w:t>
      </w:r>
      <w:r w:rsidRPr="005074A5">
        <w:rPr>
          <w:rFonts w:ascii="Consolas" w:eastAsia="Times New Roman" w:hAnsi="Consolas"/>
          <w:color w:val="D4D4D4"/>
          <w:sz w:val="21"/>
          <w:szCs w:val="21"/>
          <w:lang w:val="en-US" w:eastAsia="pt-BR"/>
        </w:rPr>
        <w:t>-&gt;</w:t>
      </w:r>
      <w:r w:rsidRPr="005074A5">
        <w:rPr>
          <w:rFonts w:ascii="Consolas" w:eastAsia="Times New Roman" w:hAnsi="Consolas"/>
          <w:color w:val="DCDCAA"/>
          <w:sz w:val="21"/>
          <w:szCs w:val="21"/>
          <w:lang w:val="en-US" w:eastAsia="pt-BR"/>
        </w:rPr>
        <w:t>postJson</w:t>
      </w:r>
      <w:r w:rsidRPr="005074A5">
        <w:rPr>
          <w:rFonts w:ascii="Consolas" w:eastAsia="Times New Roman" w:hAnsi="Consolas"/>
          <w:color w:val="D4D4D4"/>
          <w:sz w:val="21"/>
          <w:szCs w:val="21"/>
          <w:lang w:val="en-US" w:eastAsia="pt-BR"/>
        </w:rPr>
        <w:t>(</w:t>
      </w:r>
      <w:r w:rsidRPr="005074A5">
        <w:rPr>
          <w:rFonts w:ascii="Consolas" w:eastAsia="Times New Roman" w:hAnsi="Consolas"/>
          <w:color w:val="DCDCAA"/>
          <w:sz w:val="21"/>
          <w:szCs w:val="21"/>
          <w:lang w:val="en-US" w:eastAsia="pt-BR"/>
        </w:rPr>
        <w:t>route</w:t>
      </w:r>
      <w:r w:rsidRPr="005074A5">
        <w:rPr>
          <w:rFonts w:ascii="Consolas" w:eastAsia="Times New Roman" w:hAnsi="Consolas"/>
          <w:color w:val="D4D4D4"/>
          <w:sz w:val="21"/>
          <w:szCs w:val="21"/>
          <w:lang w:val="en-US" w:eastAsia="pt-BR"/>
        </w:rPr>
        <w:t>(</w:t>
      </w:r>
      <w:r w:rsidRPr="005074A5">
        <w:rPr>
          <w:rFonts w:ascii="Consolas" w:eastAsia="Times New Roman" w:hAnsi="Consolas"/>
          <w:color w:val="CE9178"/>
          <w:sz w:val="21"/>
          <w:szCs w:val="21"/>
          <w:lang w:val="en-US" w:eastAsia="pt-BR"/>
        </w:rPr>
        <w:t>'auth.login'</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'username'</w:t>
      </w:r>
      <w:r w:rsidRPr="005074A5">
        <w:rPr>
          <w:rFonts w:ascii="Consolas" w:eastAsia="Times New Roman" w:hAnsi="Consolas"/>
          <w:color w:val="D4D4D4"/>
          <w:sz w:val="21"/>
          <w:szCs w:val="21"/>
          <w:lang w:val="en-US" w:eastAsia="pt-BR"/>
        </w:rPr>
        <w:t> =&gt;</w:t>
      </w:r>
      <w:r w:rsidRPr="005074A5">
        <w:rPr>
          <w:rFonts w:ascii="Consolas" w:eastAsia="Times New Roman" w:hAnsi="Consolas"/>
          <w:color w:val="CE9178"/>
          <w:sz w:val="21"/>
          <w:szCs w:val="21"/>
          <w:lang w:val="en-US" w:eastAsia="pt-BR"/>
        </w:rPr>
        <w:t>'ryanlemos'</w:t>
      </w:r>
      <w:r w:rsidRPr="005074A5">
        <w:rPr>
          <w:rFonts w:ascii="Consolas" w:eastAsia="Times New Roman" w:hAnsi="Consolas"/>
          <w:color w:val="D4D4D4"/>
          <w:sz w:val="21"/>
          <w:szCs w:val="21"/>
          <w:lang w:val="en-US" w:eastAsia="pt-BR"/>
        </w:rPr>
        <w:t>, </w:t>
      </w:r>
      <w:r w:rsidRPr="005074A5">
        <w:rPr>
          <w:rFonts w:ascii="Consolas" w:eastAsia="Times New Roman" w:hAnsi="Consolas"/>
          <w:color w:val="CE9178"/>
          <w:sz w:val="21"/>
          <w:szCs w:val="21"/>
          <w:lang w:val="en-US" w:eastAsia="pt-BR"/>
        </w:rPr>
        <w:t>'password'</w:t>
      </w:r>
      <w:r w:rsidRPr="005074A5">
        <w:rPr>
          <w:rFonts w:ascii="Consolas" w:eastAsia="Times New Roman" w:hAnsi="Consolas"/>
          <w:color w:val="D4D4D4"/>
          <w:sz w:val="21"/>
          <w:szCs w:val="21"/>
          <w:lang w:val="en-US" w:eastAsia="pt-BR"/>
        </w:rPr>
        <w:t> =&gt; </w:t>
      </w:r>
      <w:r w:rsidRPr="005074A5">
        <w:rPr>
          <w:rFonts w:ascii="Consolas" w:eastAsia="Times New Roman" w:hAnsi="Consolas"/>
          <w:color w:val="CE9178"/>
          <w:sz w:val="21"/>
          <w:szCs w:val="21"/>
          <w:lang w:val="en-US" w:eastAsia="pt-BR"/>
        </w:rPr>
        <w:t>'secret'</w:t>
      </w:r>
      <w:r w:rsidRPr="005074A5">
        <w:rPr>
          <w:rFonts w:ascii="Consolas" w:eastAsia="Times New Roman" w:hAnsi="Consolas"/>
          <w:color w:val="D4D4D4"/>
          <w:sz w:val="21"/>
          <w:szCs w:val="21"/>
          <w:lang w:val="en-US" w:eastAsia="pt-BR"/>
        </w:rPr>
        <w:t>]);</w:t>
      </w:r>
    </w:p>
    <w:p w14:paraId="1C84F00B"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5074A5">
        <w:rPr>
          <w:rFonts w:ascii="Consolas" w:eastAsia="Times New Roman" w:hAnsi="Consolas"/>
          <w:color w:val="D4D4D4"/>
          <w:sz w:val="21"/>
          <w:szCs w:val="21"/>
          <w:lang w:val="en-US"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proofErr w:type="gramStart"/>
      <w:r w:rsidRPr="00EC6FD7">
        <w:rPr>
          <w:rFonts w:ascii="Consolas" w:eastAsia="Times New Roman" w:hAnsi="Consolas"/>
          <w:color w:val="DCDCAA"/>
          <w:sz w:val="21"/>
          <w:szCs w:val="21"/>
          <w:lang w:eastAsia="pt-BR"/>
        </w:rPr>
        <w:t>assertStatus</w:t>
      </w:r>
      <w:proofErr w:type="spellEnd"/>
      <w:r w:rsidRPr="00EC6FD7">
        <w:rPr>
          <w:rFonts w:ascii="Consolas" w:eastAsia="Times New Roman" w:hAnsi="Consolas"/>
          <w:color w:val="D4D4D4"/>
          <w:sz w:val="21"/>
          <w:szCs w:val="21"/>
          <w:lang w:eastAsia="pt-BR"/>
        </w:rPr>
        <w:t>(</w:t>
      </w:r>
      <w:proofErr w:type="gramEnd"/>
      <w:r w:rsidRPr="00EC6FD7">
        <w:rPr>
          <w:rFonts w:ascii="Consolas" w:eastAsia="Times New Roman" w:hAnsi="Consolas"/>
          <w:color w:val="B5CEA8"/>
          <w:sz w:val="21"/>
          <w:szCs w:val="21"/>
          <w:lang w:eastAsia="pt-BR"/>
        </w:rPr>
        <w:t>200</w:t>
      </w:r>
      <w:r w:rsidRPr="00EC6FD7">
        <w:rPr>
          <w:rFonts w:ascii="Consolas" w:eastAsia="Times New Roman" w:hAnsi="Consolas"/>
          <w:color w:val="D4D4D4"/>
          <w:sz w:val="21"/>
          <w:szCs w:val="21"/>
          <w:lang w:eastAsia="pt-BR"/>
        </w:rPr>
        <w:t>);</w:t>
      </w:r>
    </w:p>
    <w:p w14:paraId="32F9A19A" w14:textId="77777777" w:rsidR="001D5294" w:rsidRPr="00EC6FD7" w:rsidRDefault="001D5294" w:rsidP="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r w:rsidRPr="00EC6FD7">
        <w:rPr>
          <w:rFonts w:ascii="Consolas" w:eastAsia="Times New Roman" w:hAnsi="Consolas"/>
          <w:color w:val="9CDCFE"/>
          <w:sz w:val="21"/>
          <w:szCs w:val="21"/>
          <w:lang w:eastAsia="pt-BR"/>
        </w:rPr>
        <w:t>$response</w:t>
      </w:r>
      <w:r w:rsidRPr="00EC6FD7">
        <w:rPr>
          <w:rFonts w:ascii="Consolas" w:eastAsia="Times New Roman" w:hAnsi="Consolas"/>
          <w:color w:val="D4D4D4"/>
          <w:sz w:val="21"/>
          <w:szCs w:val="21"/>
          <w:lang w:eastAsia="pt-BR"/>
        </w:rPr>
        <w:t>-&gt;</w:t>
      </w:r>
      <w:proofErr w:type="spellStart"/>
      <w:r w:rsidRPr="00EC6FD7">
        <w:rPr>
          <w:rFonts w:ascii="Consolas" w:eastAsia="Times New Roman" w:hAnsi="Consolas"/>
          <w:color w:val="DCDCAA"/>
          <w:sz w:val="21"/>
          <w:szCs w:val="21"/>
          <w:lang w:eastAsia="pt-BR"/>
        </w:rPr>
        <w:t>assertJsonFragment</w:t>
      </w:r>
      <w:proofErr w:type="spellEnd"/>
      <w:r w:rsidRPr="00EC6FD7">
        <w:rPr>
          <w:rFonts w:ascii="Consolas" w:eastAsia="Times New Roman" w:hAnsi="Consolas"/>
          <w:color w:val="D4D4D4"/>
          <w:sz w:val="21"/>
          <w:szCs w:val="21"/>
          <w:lang w:eastAsia="pt-BR"/>
        </w:rPr>
        <w:t>([</w:t>
      </w:r>
      <w:r w:rsidRPr="00EC6FD7">
        <w:rPr>
          <w:rFonts w:ascii="Consolas" w:eastAsia="Times New Roman" w:hAnsi="Consolas"/>
          <w:color w:val="CE9178"/>
          <w:sz w:val="21"/>
          <w:szCs w:val="21"/>
          <w:lang w:eastAsia="pt-BR"/>
        </w:rPr>
        <w:t>'token'</w:t>
      </w:r>
      <w:r w:rsidRPr="00EC6FD7">
        <w:rPr>
          <w:rFonts w:ascii="Consolas" w:eastAsia="Times New Roman" w:hAnsi="Consolas"/>
          <w:color w:val="D4D4D4"/>
          <w:sz w:val="21"/>
          <w:szCs w:val="21"/>
          <w:lang w:eastAsia="pt-BR"/>
        </w:rPr>
        <w:t>]);</w:t>
      </w:r>
    </w:p>
    <w:p w14:paraId="02E526E3" w14:textId="48AC5486" w:rsidR="001D5294" w:rsidRPr="001D5294" w:rsidRDefault="001D5294">
      <w:pPr>
        <w:shd w:val="clear" w:color="auto" w:fill="1E1E1E"/>
        <w:spacing w:line="285" w:lineRule="atLeast"/>
        <w:ind w:firstLine="0"/>
        <w:jc w:val="left"/>
        <w:outlineLvl w:val="9"/>
        <w:rPr>
          <w:rFonts w:ascii="Consolas" w:eastAsia="Times New Roman" w:hAnsi="Consolas"/>
          <w:color w:val="D4D4D4"/>
          <w:sz w:val="21"/>
          <w:szCs w:val="21"/>
          <w:lang w:eastAsia="pt-BR"/>
        </w:rPr>
      </w:pPr>
      <w:r w:rsidRPr="00EC6FD7">
        <w:rPr>
          <w:rFonts w:ascii="Consolas" w:eastAsia="Times New Roman" w:hAnsi="Consolas"/>
          <w:color w:val="D4D4D4"/>
          <w:sz w:val="21"/>
          <w:szCs w:val="21"/>
          <w:lang w:eastAsia="pt-BR"/>
        </w:rPr>
        <w:t>    }</w:t>
      </w:r>
    </w:p>
    <w:p w14:paraId="0C3BEE55" w14:textId="77777777" w:rsidR="006A06B2" w:rsidRPr="001D5294" w:rsidRDefault="006A06B2" w:rsidP="006A06B2">
      <w:pPr>
        <w:shd w:val="clear" w:color="auto" w:fill="1E1E1E"/>
        <w:spacing w:line="285" w:lineRule="atLeast"/>
        <w:ind w:firstLine="0"/>
        <w:jc w:val="left"/>
        <w:outlineLvl w:val="9"/>
        <w:rPr>
          <w:rFonts w:ascii="Consolas" w:eastAsia="Times New Roman" w:hAnsi="Consolas"/>
          <w:color w:val="D4D4D4"/>
          <w:sz w:val="21"/>
          <w:szCs w:val="21"/>
          <w:lang w:eastAsia="pt-BR"/>
        </w:rPr>
      </w:pPr>
    </w:p>
    <w:p w14:paraId="4730372E" w14:textId="0384498A" w:rsidR="006A06B2" w:rsidRDefault="006A06B2" w:rsidP="006A06B2"/>
    <w:p w14:paraId="211BCC6C" w14:textId="44772349" w:rsidR="003E02E6" w:rsidRDefault="003E02E6" w:rsidP="009C65BE">
      <w:r>
        <w:t>Para executar os testes, é preciso executar o PHPUNIT por meio de um terminal conforme visto pela figura x. Deve-se indicar o caminho do arquivo de teste, e no caso da figura x utilizou-se um parâmetro para executar somente uma função dentro da classe de testes. O resultado do teste é exibido, no caso ok, e quantas asserções, ou verificações, foram executadas e constatadas naquele teste</w:t>
      </w:r>
      <w:r w:rsidR="009C65BE">
        <w:t xml:space="preserve">. Como visto na figura x, o teste de uma função demorou para executar quase um minuto, 58 segundos. Isso se dá, pois, o fato de a biblioteca PHPUNIT ter que criar, excluir e preencher os registros em uma base de dados deixa demorada a execução dos testes. Isso foi um gargalo na utilização da metodologia XP durante o desenvolvimento, já que o XP prega velocidade na execução e manutenção dos testes. </w:t>
      </w:r>
    </w:p>
    <w:p w14:paraId="72F5F446" w14:textId="77777777" w:rsidR="009C65BE" w:rsidRDefault="009C65BE"/>
    <w:p w14:paraId="2E7EB52B" w14:textId="756977C7" w:rsidR="00EC6FD7" w:rsidRDefault="00EC6FD7" w:rsidP="005074A5">
      <w:pPr>
        <w:pStyle w:val="Legenda"/>
        <w:keepNext/>
      </w:pPr>
      <w:r>
        <w:t xml:space="preserve">Figura </w:t>
      </w:r>
      <w:r w:rsidR="002D50FD">
        <w:fldChar w:fldCharType="begin"/>
      </w:r>
      <w:r w:rsidR="002D50FD">
        <w:instrText xml:space="preserve"> SEQ Figura \* ARABIC </w:instrText>
      </w:r>
      <w:r w:rsidR="002D50FD">
        <w:fldChar w:fldCharType="separate"/>
      </w:r>
      <w:ins w:id="2193" w:author="Ryan Lemos" w:date="2019-10-09T09:44:00Z">
        <w:r w:rsidR="00511CE0">
          <w:rPr>
            <w:noProof/>
          </w:rPr>
          <w:t>116</w:t>
        </w:r>
      </w:ins>
      <w:del w:id="2194" w:author="Ryan Lemos" w:date="2019-10-07T11:05:00Z">
        <w:r w:rsidR="00D343FF" w:rsidDel="00EA672B">
          <w:rPr>
            <w:noProof/>
          </w:rPr>
          <w:delText>119</w:delText>
        </w:r>
      </w:del>
      <w:r w:rsidR="002D50FD">
        <w:rPr>
          <w:noProof/>
        </w:rPr>
        <w:fldChar w:fldCharType="end"/>
      </w:r>
      <w:r>
        <w:t xml:space="preserve"> - Execução de um teste no PHPUNIT</w:t>
      </w:r>
    </w:p>
    <w:p w14:paraId="1084119B" w14:textId="518A29FA" w:rsidR="003E02E6" w:rsidRPr="005074A5" w:rsidRDefault="003E02E6" w:rsidP="005074A5">
      <w:pPr>
        <w:ind w:firstLine="0"/>
      </w:pPr>
      <w:r>
        <w:rPr>
          <w:noProof/>
        </w:rPr>
        <w:drawing>
          <wp:inline distT="0" distB="0" distL="0" distR="0" wp14:anchorId="3C79379C" wp14:editId="1C2B19C5">
            <wp:extent cx="5760085" cy="18478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1847850"/>
                    </a:xfrm>
                    <a:prstGeom prst="rect">
                      <a:avLst/>
                    </a:prstGeom>
                  </pic:spPr>
                </pic:pic>
              </a:graphicData>
            </a:graphic>
          </wp:inline>
        </w:drawing>
      </w:r>
    </w:p>
    <w:p w14:paraId="20EF3BC0" w14:textId="77777777" w:rsidR="0066124C" w:rsidRDefault="0066124C" w:rsidP="005074A5">
      <w:pPr>
        <w:pStyle w:val="Ttulo1"/>
        <w:numPr>
          <w:ilvl w:val="0"/>
          <w:numId w:val="0"/>
        </w:numPr>
      </w:pPr>
    </w:p>
    <w:p w14:paraId="6C31B15E" w14:textId="222FDAF2" w:rsidR="00E55893" w:rsidRPr="005074A5" w:rsidRDefault="00E55893" w:rsidP="00E55893">
      <w:pPr>
        <w:pStyle w:val="Ttulo1"/>
      </w:pPr>
      <w:bookmarkStart w:id="2195" w:name="_Toc21505926"/>
      <w:r w:rsidRPr="005074A5">
        <w:t>Utilização</w:t>
      </w:r>
      <w:r w:rsidR="00723C16" w:rsidRPr="005074A5">
        <w:t xml:space="preserve"> do ambiente</w:t>
      </w:r>
      <w:bookmarkEnd w:id="2195"/>
    </w:p>
    <w:p w14:paraId="33C87CA9" w14:textId="77777777" w:rsidR="00BE08AB" w:rsidRPr="005074A5" w:rsidRDefault="00BE08AB" w:rsidP="00BE08AB"/>
    <w:p w14:paraId="6A6EE593" w14:textId="52C7EED7" w:rsidR="00BE08AB" w:rsidRDefault="00BE08AB" w:rsidP="00BE08AB">
      <w:r>
        <w:t xml:space="preserve">Como o desenvolvimento desse ambiente foi guiado por uma metodologia iterativa, conforme visto na seção x, a cada iteração (ou entrega) uma versão estável e utilizável do </w:t>
      </w:r>
      <w:r>
        <w:lastRenderedPageBreak/>
        <w:t>sistema deveria ser disponibilizada para uso. Dessa maneira, a partir do final do primeiro release a</w:t>
      </w:r>
      <w:r w:rsidR="00040E23">
        <w:t xml:space="preserve"> primeira</w:t>
      </w:r>
      <w:r>
        <w:t xml:space="preserve"> versão estável da aplicação foi disponibilizada para utilização</w:t>
      </w:r>
      <w:r w:rsidR="00040E23">
        <w:t>. E no final de cada iteração uma nova gama de funcionalidades eram inseridas.</w:t>
      </w:r>
    </w:p>
    <w:p w14:paraId="5312EB4A" w14:textId="3AED65A0" w:rsidR="00801304" w:rsidRDefault="00040E23">
      <w:r>
        <w:t xml:space="preserve">Porém, a escola só decidiu começar a utilização do ambiente no meio do segundo release. Foram cadastrados então professores e alunos. Em primeiro momento pensou-se que a escola cadastraria cada usuário e no momento do cadastro possibilitasse a escolha da senha e do nome do usuário pela pessoa cadastrada. Porém não foi isso que ocorreu, </w:t>
      </w:r>
      <w:r w:rsidR="00801304">
        <w:t>a escola cadastrou todos os alunos e professores e manteve um registro em um caderno de nomes de usuários e senhas. Posteriormente enviando aos devidos usuários seus acessos. Ao total foram cadastrados 106 alunos e 6 professores. Nesse tempo de cadastro, alguns bugs foram reportados pela funcionária da escola e corrigidos.</w:t>
      </w:r>
    </w:p>
    <w:p w14:paraId="4ED5249F" w14:textId="65E9BD31" w:rsidR="00801304" w:rsidRDefault="00801304" w:rsidP="00BE08AB">
      <w:r>
        <w:t xml:space="preserve">Ao final do terceiro release, a escola passou de fato a cada usuário o seu acesso. Possibilitando assim que os professores utilizassem e testassem a aplicação. Recebeu-se o </w:t>
      </w:r>
      <w:r w:rsidRPr="005074A5">
        <w:rPr>
          <w:i/>
          <w:iCs/>
        </w:rPr>
        <w:t>feedback</w:t>
      </w:r>
      <w:r>
        <w:t xml:space="preserve"> de um dos professores que sugeriu algumas modificações, como a possibilidade de edição dos dados de uma turma, nomenclaturas, entre outras.</w:t>
      </w:r>
    </w:p>
    <w:p w14:paraId="7A032685" w14:textId="75FFECF7" w:rsidR="00801304" w:rsidRDefault="00801304" w:rsidP="00BE08AB">
      <w:r>
        <w:t>Percebendo a importância da utilização de um ambiente informacional, a escola entrou em contato e sugeriu um treinamento aos professores. Porém não foi possível estabelecer um horário em que todos estivessem disponíveis. Assim, foi-se sugerido pela gestora da escola, a confecção de um manual de utilização do ambiente</w:t>
      </w:r>
      <w:r w:rsidR="0068005C">
        <w:t xml:space="preserve"> para os professores</w:t>
      </w:r>
      <w:r>
        <w:t xml:space="preserve">. </w:t>
      </w:r>
    </w:p>
    <w:p w14:paraId="74E95E0F" w14:textId="1E93C5B9" w:rsidR="0068005C" w:rsidRPr="00801304" w:rsidRDefault="00801304">
      <w:r>
        <w:t>Esse manual foi confeccionado e distribuído</w:t>
      </w:r>
      <w:r w:rsidR="0068005C">
        <w:t xml:space="preserve"> primeiramente</w:t>
      </w:r>
      <w:r>
        <w:t xml:space="preserve"> aos professores, e pode ser visto no apêndice X. </w:t>
      </w:r>
      <w:r w:rsidR="0068005C">
        <w:t xml:space="preserve">Nele, há uma explicação do padrão visual da aplicação e utilização dos recursos. </w:t>
      </w:r>
    </w:p>
    <w:p w14:paraId="09DEFAA9" w14:textId="77777777" w:rsidR="00BE08AB" w:rsidRPr="005074A5" w:rsidRDefault="00BE08AB" w:rsidP="005074A5"/>
    <w:p w14:paraId="4E25139D" w14:textId="77777777" w:rsidR="00E55893" w:rsidRPr="005074A5" w:rsidRDefault="00E55893" w:rsidP="00E55893">
      <w:pPr>
        <w:pStyle w:val="Ttulo1"/>
      </w:pPr>
      <w:bookmarkStart w:id="2196" w:name="_Toc21505927"/>
      <w:r w:rsidRPr="005074A5">
        <w:t>Considerações finais</w:t>
      </w:r>
      <w:bookmarkEnd w:id="2196"/>
    </w:p>
    <w:p w14:paraId="5BE1101D" w14:textId="394F89E8" w:rsidR="007216C5" w:rsidRPr="00596E44" w:rsidRDefault="00E55893">
      <w:pPr>
        <w:pStyle w:val="Ttulo2"/>
        <w:rPr>
          <w:lang w:val="en-US"/>
        </w:rPr>
      </w:pPr>
      <w:bookmarkStart w:id="2197" w:name="_Toc21505928"/>
      <w:r w:rsidRPr="005074A5">
        <w:t>Trabalhos futuros</w:t>
      </w:r>
      <w:bookmarkEnd w:id="2197"/>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2198" w:name="_Toc21505929"/>
      <w:r>
        <w:lastRenderedPageBreak/>
        <w:t>Referências</w:t>
      </w:r>
      <w:bookmarkEnd w:id="2198"/>
    </w:p>
    <w:p w14:paraId="1FD163B3" w14:textId="77777777" w:rsidR="00BE5291" w:rsidRPr="00BE5291" w:rsidRDefault="00BE5291" w:rsidP="00BE5291"/>
    <w:p w14:paraId="3EEA8AB1" w14:textId="77777777" w:rsidR="00D534F8" w:rsidRPr="00723C16" w:rsidRDefault="00D534F8" w:rsidP="000809C2">
      <w:pPr>
        <w:spacing w:line="240" w:lineRule="auto"/>
        <w:ind w:firstLine="0"/>
        <w:jc w:val="left"/>
        <w:rPr>
          <w:noProof/>
        </w:rPr>
      </w:pPr>
      <w:r w:rsidRPr="005074A5">
        <w:rPr>
          <w:noProof/>
        </w:rPr>
        <w:t xml:space="preserve">ABREU, L. </w:t>
      </w:r>
      <w:r w:rsidRPr="005074A5">
        <w:rPr>
          <w:b/>
          <w:noProof/>
        </w:rPr>
        <w:t>TypeScript:</w:t>
      </w:r>
      <w:r w:rsidRPr="005074A5">
        <w:rPr>
          <w:noProof/>
        </w:rPr>
        <w:t xml:space="preserve"> O JavasCript Moderno para Criação de Aplicações. Lisboa: FCA – Editora de Informática. 2017.</w:t>
      </w:r>
    </w:p>
    <w:p w14:paraId="46D778C6" w14:textId="77777777" w:rsidR="00D534F8" w:rsidRPr="00723C16" w:rsidRDefault="00D534F8" w:rsidP="000809C2">
      <w:pPr>
        <w:spacing w:line="240" w:lineRule="auto"/>
        <w:ind w:firstLine="0"/>
        <w:jc w:val="left"/>
        <w:rPr>
          <w:noProof/>
        </w:rPr>
      </w:pPr>
    </w:p>
    <w:p w14:paraId="534120EA" w14:textId="77777777" w:rsidR="00D339A1" w:rsidRPr="00723C16" w:rsidRDefault="00D339A1" w:rsidP="000809C2">
      <w:pPr>
        <w:spacing w:line="240" w:lineRule="auto"/>
        <w:ind w:firstLine="0"/>
        <w:jc w:val="left"/>
        <w:rPr>
          <w:noProof/>
        </w:rPr>
      </w:pPr>
      <w:r w:rsidRPr="005074A5">
        <w:rPr>
          <w:noProof/>
        </w:rPr>
        <w:t xml:space="preserve">ALVES, J. R. M.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1, 2009.</w:t>
      </w:r>
    </w:p>
    <w:p w14:paraId="04989ACF" w14:textId="77777777" w:rsidR="00D339A1" w:rsidRPr="00723C16" w:rsidRDefault="00D339A1" w:rsidP="000809C2">
      <w:pPr>
        <w:spacing w:line="240" w:lineRule="auto"/>
        <w:ind w:firstLine="0"/>
        <w:jc w:val="left"/>
        <w:rPr>
          <w:noProof/>
        </w:rPr>
      </w:pPr>
    </w:p>
    <w:p w14:paraId="6D77BCF4" w14:textId="77777777" w:rsidR="00D339A1" w:rsidRPr="00723C16" w:rsidRDefault="00D339A1" w:rsidP="000809C2">
      <w:pPr>
        <w:spacing w:line="240" w:lineRule="auto"/>
        <w:ind w:firstLine="0"/>
        <w:jc w:val="left"/>
        <w:rPr>
          <w:noProof/>
        </w:rPr>
      </w:pPr>
      <w:r w:rsidRPr="005074A5">
        <w:rPr>
          <w:noProof/>
        </w:rPr>
        <w:t xml:space="preserve">BABBEL. </w:t>
      </w:r>
      <w:r w:rsidRPr="005074A5">
        <w:rPr>
          <w:b/>
          <w:bCs/>
          <w:noProof/>
        </w:rPr>
        <w:t>Preços</w:t>
      </w:r>
      <w:r w:rsidR="00E44BB8" w:rsidRPr="005074A5">
        <w:rPr>
          <w:noProof/>
        </w:rPr>
        <w:t>.</w:t>
      </w:r>
      <w:r w:rsidRPr="005074A5">
        <w:rPr>
          <w:noProof/>
        </w:rPr>
        <w:t xml:space="preserve"> 2018. Disponível em: &lt;https://home.babbel.com/prices&gt;. Acesso em: 23 ago. 2018.</w:t>
      </w:r>
    </w:p>
    <w:p w14:paraId="2598E0F7" w14:textId="77777777" w:rsidR="00D339A1" w:rsidRPr="00723C16" w:rsidRDefault="00D339A1" w:rsidP="000809C2">
      <w:pPr>
        <w:spacing w:line="240" w:lineRule="auto"/>
        <w:ind w:firstLine="0"/>
        <w:jc w:val="left"/>
        <w:rPr>
          <w:noProof/>
        </w:rPr>
      </w:pPr>
    </w:p>
    <w:p w14:paraId="74FB352D" w14:textId="77777777" w:rsidR="00D339A1" w:rsidRPr="00723C16" w:rsidRDefault="00D339A1" w:rsidP="000809C2">
      <w:pPr>
        <w:spacing w:line="240" w:lineRule="auto"/>
        <w:ind w:firstLine="0"/>
        <w:jc w:val="left"/>
        <w:rPr>
          <w:noProof/>
        </w:rPr>
      </w:pPr>
      <w:r w:rsidRPr="005074A5">
        <w:rPr>
          <w:noProof/>
        </w:rPr>
        <w:t xml:space="preserve">BACICH, L. </w:t>
      </w:r>
      <w:r w:rsidRPr="005074A5">
        <w:rPr>
          <w:i/>
          <w:noProof/>
        </w:rPr>
        <w:t>et al</w:t>
      </w:r>
      <w:r w:rsidRPr="005074A5">
        <w:rPr>
          <w:noProof/>
        </w:rPr>
        <w:t xml:space="preserve">. </w:t>
      </w:r>
      <w:r w:rsidRPr="005074A5">
        <w:rPr>
          <w:b/>
          <w:bCs/>
          <w:noProof/>
        </w:rPr>
        <w:t>Ensino Híbrido:</w:t>
      </w:r>
      <w:r w:rsidRPr="005074A5">
        <w:rPr>
          <w:noProof/>
        </w:rPr>
        <w:t xml:space="preserve"> Personalização e tecnologia na educação. Porto Alegre: Penso, 2015.</w:t>
      </w:r>
    </w:p>
    <w:p w14:paraId="6433EA32" w14:textId="16AD8022" w:rsidR="00D339A1" w:rsidRDefault="00D339A1" w:rsidP="000809C2">
      <w:pPr>
        <w:spacing w:line="240" w:lineRule="auto"/>
        <w:ind w:firstLine="0"/>
        <w:jc w:val="left"/>
        <w:rPr>
          <w:ins w:id="2199" w:author="Ryan Lemos" w:date="2019-10-05T19:58:00Z"/>
          <w:noProof/>
        </w:rPr>
      </w:pPr>
    </w:p>
    <w:p w14:paraId="19194C5B" w14:textId="25418B9A" w:rsidR="006031D7" w:rsidRDefault="006031D7" w:rsidP="000809C2">
      <w:pPr>
        <w:spacing w:line="240" w:lineRule="auto"/>
        <w:ind w:firstLine="0"/>
        <w:jc w:val="left"/>
        <w:rPr>
          <w:ins w:id="2200" w:author="Ryan Lemos" w:date="2019-10-05T19:58:00Z"/>
          <w:noProof/>
        </w:rPr>
      </w:pPr>
      <w:ins w:id="2201" w:author="Ryan Lemos" w:date="2019-10-05T19:58:00Z">
        <w:r>
          <w:rPr>
            <w:noProof/>
          </w:rPr>
          <w:t xml:space="preserve">BALDUINO, P. </w:t>
        </w:r>
        <w:r w:rsidRPr="006031D7">
          <w:rPr>
            <w:b/>
            <w:bCs/>
            <w:noProof/>
            <w:rPrChange w:id="2202" w:author="Ryan Lemos" w:date="2019-10-05T19:59:00Z">
              <w:rPr>
                <w:noProof/>
              </w:rPr>
            </w:rPrChange>
          </w:rPr>
          <w:t xml:space="preserve">Dominando JavaScript com </w:t>
        </w:r>
      </w:ins>
      <w:ins w:id="2203" w:author="Ryan Lemos" w:date="2019-10-05T19:59:00Z">
        <w:r w:rsidRPr="006031D7">
          <w:rPr>
            <w:b/>
            <w:bCs/>
            <w:noProof/>
            <w:rPrChange w:id="2204" w:author="Ryan Lemos" w:date="2019-10-05T19:59:00Z">
              <w:rPr>
                <w:noProof/>
              </w:rPr>
            </w:rPrChange>
          </w:rPr>
          <w:t>jQ</w:t>
        </w:r>
      </w:ins>
      <w:ins w:id="2205" w:author="Ryan Lemos" w:date="2019-10-05T19:58:00Z">
        <w:r w:rsidRPr="006031D7">
          <w:rPr>
            <w:b/>
            <w:bCs/>
            <w:noProof/>
            <w:rPrChange w:id="2206" w:author="Ryan Lemos" w:date="2019-10-05T19:59:00Z">
              <w:rPr>
                <w:noProof/>
              </w:rPr>
            </w:rPrChange>
          </w:rPr>
          <w:t>uery</w:t>
        </w:r>
        <w:r>
          <w:rPr>
            <w:noProof/>
          </w:rPr>
          <w:t>.</w:t>
        </w:r>
      </w:ins>
      <w:ins w:id="2207" w:author="Ryan Lemos" w:date="2019-10-05T19:59:00Z">
        <w:r>
          <w:rPr>
            <w:noProof/>
          </w:rPr>
          <w:t xml:space="preserve"> </w:t>
        </w:r>
      </w:ins>
      <w:ins w:id="2208" w:author="Ryan Lemos" w:date="2019-10-05T20:00:00Z">
        <w:r w:rsidR="00B85A5D" w:rsidRPr="005074A5">
          <w:rPr>
            <w:noProof/>
          </w:rPr>
          <w:t xml:space="preserve">São Paulo: Casa do Código, </w:t>
        </w:r>
      </w:ins>
      <w:ins w:id="2209" w:author="Ryan Lemos" w:date="2019-10-05T20:03:00Z">
        <w:r w:rsidR="00B85A5D" w:rsidRPr="00B85A5D">
          <w:rPr>
            <w:noProof/>
          </w:rPr>
          <w:t>2014</w:t>
        </w:r>
      </w:ins>
      <w:ins w:id="2210" w:author="Ryan Lemos" w:date="2019-10-05T20:00:00Z">
        <w:r w:rsidR="00B85A5D" w:rsidRPr="005074A5">
          <w:rPr>
            <w:noProof/>
          </w:rPr>
          <w:t>.</w:t>
        </w:r>
      </w:ins>
    </w:p>
    <w:p w14:paraId="1458331C" w14:textId="77777777" w:rsidR="006031D7" w:rsidRPr="00723C16" w:rsidRDefault="006031D7" w:rsidP="000809C2">
      <w:pPr>
        <w:spacing w:line="240" w:lineRule="auto"/>
        <w:ind w:firstLine="0"/>
        <w:jc w:val="left"/>
        <w:rPr>
          <w:noProof/>
        </w:rPr>
      </w:pPr>
    </w:p>
    <w:p w14:paraId="36AC5AE7" w14:textId="77777777" w:rsidR="00D339A1" w:rsidRPr="00723C16" w:rsidRDefault="00D339A1" w:rsidP="000809C2">
      <w:pPr>
        <w:spacing w:line="240" w:lineRule="auto"/>
        <w:ind w:firstLine="0"/>
        <w:jc w:val="left"/>
        <w:rPr>
          <w:noProof/>
        </w:rPr>
      </w:pPr>
      <w:r w:rsidRPr="005074A5">
        <w:rPr>
          <w:noProof/>
        </w:rPr>
        <w:t xml:space="preserve">BARANAUSKAS, M. C. C.; ROCHA, H. V. D. </w:t>
      </w:r>
      <w:r w:rsidRPr="005074A5">
        <w:rPr>
          <w:b/>
          <w:bCs/>
          <w:noProof/>
        </w:rPr>
        <w:t>Design e Avaliação de Interfaces Humano-Computador</w:t>
      </w:r>
      <w:r w:rsidRPr="005074A5">
        <w:rPr>
          <w:noProof/>
        </w:rPr>
        <w:t>. Campinas: UNIVERSIDADE ESTADUAL DE CAMPINAS, 2003.</w:t>
      </w:r>
      <w:r w:rsidR="005B5EC4" w:rsidRPr="005074A5">
        <w:rPr>
          <w:noProof/>
        </w:rPr>
        <w:t xml:space="preserve"> Disponível em</w:t>
      </w:r>
      <w:r w:rsidR="00D21BE3" w:rsidRPr="005074A5">
        <w:rPr>
          <w:noProof/>
        </w:rPr>
        <w:t>:</w:t>
      </w:r>
      <w:r w:rsidR="005B5EC4" w:rsidRPr="005074A5">
        <w:rPr>
          <w:noProof/>
        </w:rPr>
        <w:t xml:space="preserve"> &lt;https://www.nied.unicamp.br/biblioteca/design-e-avaliacao-de-interfaces-humano-computador/ &gt; Acesso em:</w:t>
      </w:r>
      <w:r w:rsidR="00F85EFB" w:rsidRPr="005074A5">
        <w:rPr>
          <w:noProof/>
        </w:rPr>
        <w:t xml:space="preserve"> 22</w:t>
      </w:r>
      <w:r w:rsidR="00F0748E" w:rsidRPr="005074A5">
        <w:rPr>
          <w:noProof/>
        </w:rPr>
        <w:t xml:space="preserve"> </w:t>
      </w:r>
      <w:r w:rsidR="00F85EFB" w:rsidRPr="005074A5">
        <w:rPr>
          <w:noProof/>
        </w:rPr>
        <w:t>set. 2018.</w:t>
      </w:r>
    </w:p>
    <w:p w14:paraId="7042880D" w14:textId="1FF2D685" w:rsidR="00D339A1" w:rsidRDefault="00D339A1" w:rsidP="000809C2">
      <w:pPr>
        <w:spacing w:line="240" w:lineRule="auto"/>
        <w:ind w:firstLine="0"/>
        <w:jc w:val="left"/>
        <w:rPr>
          <w:ins w:id="2211" w:author="Ryan Lemos" w:date="2019-10-07T09:02:00Z"/>
          <w:noProof/>
        </w:rPr>
      </w:pPr>
    </w:p>
    <w:p w14:paraId="421C749F" w14:textId="2B67C45C" w:rsidR="00DC21E5" w:rsidRPr="00DC21E5" w:rsidRDefault="00DC21E5" w:rsidP="000809C2">
      <w:pPr>
        <w:spacing w:line="240" w:lineRule="auto"/>
        <w:ind w:firstLine="0"/>
        <w:jc w:val="left"/>
        <w:rPr>
          <w:ins w:id="2212" w:author="Ryan Lemos" w:date="2019-10-07T09:02:00Z"/>
          <w:noProof/>
        </w:rPr>
      </w:pPr>
      <w:ins w:id="2213" w:author="Ryan Lemos" w:date="2019-10-07T09:02:00Z">
        <w:r w:rsidRPr="00DC21E5">
          <w:rPr>
            <w:noProof/>
            <w:lang w:val="en-US"/>
            <w:rPrChange w:id="2214" w:author="Ryan Lemos" w:date="2019-10-07T09:03:00Z">
              <w:rPr>
                <w:noProof/>
              </w:rPr>
            </w:rPrChange>
          </w:rPr>
          <w:t xml:space="preserve">BERGMANN, S. </w:t>
        </w:r>
      </w:ins>
      <w:ins w:id="2215" w:author="Ryan Lemos" w:date="2019-10-07T09:03:00Z">
        <w:r w:rsidRPr="00DC21E5">
          <w:rPr>
            <w:b/>
            <w:bCs/>
            <w:noProof/>
            <w:lang w:val="en-US"/>
            <w:rPrChange w:id="2216" w:author="Ryan Lemos" w:date="2019-10-07T09:03:00Z">
              <w:rPr>
                <w:noProof/>
              </w:rPr>
            </w:rPrChange>
          </w:rPr>
          <w:t>Welcome to PHPUnit</w:t>
        </w:r>
        <w:r w:rsidRPr="00DC21E5">
          <w:rPr>
            <w:noProof/>
            <w:lang w:val="en-US"/>
            <w:rPrChange w:id="2217" w:author="Ryan Lemos" w:date="2019-10-07T09:03:00Z">
              <w:rPr>
                <w:b/>
                <w:bCs/>
                <w:noProof/>
                <w:lang w:val="en-US"/>
              </w:rPr>
            </w:rPrChange>
          </w:rPr>
          <w:t>.</w:t>
        </w:r>
        <w:r>
          <w:rPr>
            <w:noProof/>
            <w:lang w:val="en-US"/>
          </w:rPr>
          <w:t xml:space="preserve"> </w:t>
        </w:r>
        <w:r w:rsidRPr="00DC21E5">
          <w:rPr>
            <w:noProof/>
            <w:rPrChange w:id="2218" w:author="Ryan Lemos" w:date="2019-10-07T09:03:00Z">
              <w:rPr>
                <w:noProof/>
                <w:lang w:val="en-US"/>
              </w:rPr>
            </w:rPrChange>
          </w:rPr>
          <w:t xml:space="preserve">2019. Disponível em: </w:t>
        </w:r>
        <w:r>
          <w:rPr>
            <w:noProof/>
          </w:rPr>
          <w:t>&lt;</w:t>
        </w:r>
        <w:r w:rsidRPr="00DC21E5">
          <w:rPr>
            <w:noProof/>
          </w:rPr>
          <w:t>https://phpunit.de/</w:t>
        </w:r>
        <w:r>
          <w:rPr>
            <w:noProof/>
          </w:rPr>
          <w:t>&gt; Acesso em:</w:t>
        </w:r>
      </w:ins>
      <w:ins w:id="2219" w:author="Ryan Lemos" w:date="2019-10-07T09:04:00Z">
        <w:r>
          <w:rPr>
            <w:noProof/>
          </w:rPr>
          <w:t xml:space="preserve"> 07 out. 2019.</w:t>
        </w:r>
      </w:ins>
    </w:p>
    <w:p w14:paraId="60C09FDD" w14:textId="77777777" w:rsidR="00DC21E5" w:rsidRPr="00DC21E5" w:rsidRDefault="00DC21E5" w:rsidP="000809C2">
      <w:pPr>
        <w:spacing w:line="240" w:lineRule="auto"/>
        <w:ind w:firstLine="0"/>
        <w:jc w:val="left"/>
        <w:rPr>
          <w:noProof/>
        </w:rPr>
      </w:pPr>
    </w:p>
    <w:p w14:paraId="436A48F1" w14:textId="77777777" w:rsidR="00D339A1" w:rsidRPr="00723C16" w:rsidRDefault="00D339A1" w:rsidP="000809C2">
      <w:pPr>
        <w:spacing w:line="240" w:lineRule="auto"/>
        <w:ind w:firstLine="0"/>
        <w:jc w:val="left"/>
        <w:rPr>
          <w:noProof/>
        </w:rPr>
      </w:pPr>
      <w:r w:rsidRPr="005074A5">
        <w:rPr>
          <w:noProof/>
        </w:rPr>
        <w:t xml:space="preserve">CAELUM. </w:t>
      </w:r>
      <w:r w:rsidRPr="005074A5">
        <w:rPr>
          <w:b/>
          <w:bCs/>
          <w:noProof/>
        </w:rPr>
        <w:t>Desenvolvimento Web com HTML, CSS e JavaScript</w:t>
      </w:r>
      <w:r w:rsidRPr="005074A5">
        <w:rPr>
          <w:noProof/>
        </w:rPr>
        <w:t>. São Paulo: Caelum ensino e inovação, 2018. Disponível em: &lt;https://www.caelum.com.br/download/caelum-html-css-javascript.pdf&gt;. Acesso em: 07 out. 2018.</w:t>
      </w:r>
    </w:p>
    <w:p w14:paraId="5F7D26E2" w14:textId="77777777" w:rsidR="00E0253B" w:rsidRPr="00723C16" w:rsidRDefault="00E0253B" w:rsidP="000809C2">
      <w:pPr>
        <w:spacing w:line="240" w:lineRule="auto"/>
        <w:ind w:firstLine="0"/>
        <w:jc w:val="left"/>
        <w:rPr>
          <w:noProof/>
        </w:rPr>
      </w:pPr>
    </w:p>
    <w:p w14:paraId="5F498411" w14:textId="77777777" w:rsidR="00D339A1" w:rsidRPr="00723C16" w:rsidRDefault="00D339A1" w:rsidP="000809C2">
      <w:pPr>
        <w:spacing w:line="240" w:lineRule="auto"/>
        <w:ind w:firstLine="0"/>
        <w:jc w:val="left"/>
        <w:rPr>
          <w:noProof/>
        </w:rPr>
      </w:pPr>
      <w:r w:rsidRPr="005074A5">
        <w:rPr>
          <w:noProof/>
        </w:rPr>
        <w:t xml:space="preserve">CAMPOS, A. L. N. </w:t>
      </w:r>
      <w:r w:rsidRPr="005074A5">
        <w:rPr>
          <w:b/>
          <w:bCs/>
          <w:noProof/>
        </w:rPr>
        <w:t>Modelagem de Processos com BPMN</w:t>
      </w:r>
      <w:r w:rsidRPr="005074A5">
        <w:rPr>
          <w:noProof/>
        </w:rPr>
        <w:t>. 2. ed. Rio de Janeiro: Brasport, 2014.</w:t>
      </w:r>
    </w:p>
    <w:p w14:paraId="225C6375" w14:textId="77777777" w:rsidR="00D339A1" w:rsidRPr="00723C16" w:rsidRDefault="00D339A1" w:rsidP="000809C2">
      <w:pPr>
        <w:spacing w:line="240" w:lineRule="auto"/>
        <w:ind w:firstLine="0"/>
        <w:jc w:val="left"/>
        <w:rPr>
          <w:noProof/>
        </w:rPr>
      </w:pPr>
    </w:p>
    <w:p w14:paraId="4D604CD4" w14:textId="77777777" w:rsidR="00D339A1" w:rsidRPr="00723C16" w:rsidRDefault="00D339A1" w:rsidP="000809C2">
      <w:pPr>
        <w:spacing w:line="240" w:lineRule="auto"/>
        <w:ind w:firstLine="0"/>
        <w:jc w:val="left"/>
        <w:rPr>
          <w:noProof/>
        </w:rPr>
      </w:pPr>
      <w:r w:rsidRPr="005074A5">
        <w:rPr>
          <w:noProof/>
        </w:rPr>
        <w:t xml:space="preserve">CARVALHO, V. </w:t>
      </w:r>
      <w:r w:rsidRPr="005074A5">
        <w:rPr>
          <w:b/>
          <w:bCs/>
          <w:noProof/>
        </w:rPr>
        <w:t>MySQL:</w:t>
      </w:r>
      <w:r w:rsidRPr="005074A5">
        <w:rPr>
          <w:noProof/>
        </w:rPr>
        <w:t xml:space="preserve"> Comece com o principal banco de dados open source do mercado. São Paulo: Casa do Código, 2015.</w:t>
      </w:r>
    </w:p>
    <w:p w14:paraId="02704C3E" w14:textId="77777777" w:rsidR="00D339A1" w:rsidRPr="00723C16" w:rsidRDefault="00D339A1" w:rsidP="000809C2">
      <w:pPr>
        <w:spacing w:line="240" w:lineRule="auto"/>
        <w:ind w:firstLine="0"/>
        <w:jc w:val="left"/>
        <w:rPr>
          <w:noProof/>
        </w:rPr>
      </w:pPr>
    </w:p>
    <w:p w14:paraId="2929973B" w14:textId="77777777" w:rsidR="00D339A1" w:rsidRPr="00723C16" w:rsidRDefault="00D339A1" w:rsidP="000809C2">
      <w:pPr>
        <w:spacing w:line="240" w:lineRule="auto"/>
        <w:ind w:firstLine="0"/>
        <w:jc w:val="left"/>
        <w:rPr>
          <w:noProof/>
        </w:rPr>
      </w:pPr>
      <w:r w:rsidRPr="005074A5">
        <w:rPr>
          <w:noProof/>
        </w:rPr>
        <w:t xml:space="preserve">CCAA. </w:t>
      </w:r>
      <w:r w:rsidRPr="005074A5">
        <w:rPr>
          <w:b/>
          <w:bCs/>
          <w:noProof/>
        </w:rPr>
        <w:t>Espaço CCAA Aluno</w:t>
      </w:r>
      <w:r w:rsidR="00E44BB8" w:rsidRPr="005074A5">
        <w:rPr>
          <w:noProof/>
        </w:rPr>
        <w:t>.</w:t>
      </w:r>
      <w:r w:rsidRPr="005074A5">
        <w:rPr>
          <w:noProof/>
        </w:rPr>
        <w:t xml:space="preserve"> sd. Disponível em: &lt;https://www.ccaa.com.br/espacoccaa/conteudos/&gt;. Acesso em: 23 ago. 2018.</w:t>
      </w:r>
    </w:p>
    <w:p w14:paraId="3B9B6876" w14:textId="77777777" w:rsidR="00C00F6E" w:rsidRPr="00723C16" w:rsidRDefault="00C00F6E" w:rsidP="000809C2">
      <w:pPr>
        <w:spacing w:line="240" w:lineRule="auto"/>
        <w:ind w:firstLine="0"/>
        <w:jc w:val="left"/>
        <w:rPr>
          <w:noProof/>
        </w:rPr>
      </w:pPr>
    </w:p>
    <w:p w14:paraId="54033FEC" w14:textId="161D6FA0" w:rsidR="00C00F6E" w:rsidRPr="00723C16" w:rsidRDefault="00C00F6E" w:rsidP="000809C2">
      <w:pPr>
        <w:spacing w:line="240" w:lineRule="auto"/>
        <w:ind w:firstLine="0"/>
        <w:jc w:val="left"/>
        <w:rPr>
          <w:noProof/>
          <w:lang w:val="en-US"/>
        </w:rPr>
      </w:pPr>
      <w:r w:rsidRPr="005074A5">
        <w:rPr>
          <w:noProof/>
        </w:rPr>
        <w:t xml:space="preserve">CKEDITOR. </w:t>
      </w:r>
      <w:r w:rsidRPr="005074A5">
        <w:rPr>
          <w:b/>
          <w:noProof/>
        </w:rPr>
        <w:t>CKEditor Ecosystem</w:t>
      </w:r>
      <w:r w:rsidRPr="005074A5">
        <w:rPr>
          <w:noProof/>
        </w:rPr>
        <w:t xml:space="preserve">. 2019. Disponível em: &lt;https://ckeditor.com/&gt;. </w:t>
      </w:r>
      <w:r w:rsidRPr="005074A5">
        <w:rPr>
          <w:noProof/>
          <w:lang w:val="en-US"/>
        </w:rPr>
        <w:t xml:space="preserve">Acesso em: </w:t>
      </w:r>
      <w:r w:rsidR="00CF506D" w:rsidRPr="005074A5">
        <w:rPr>
          <w:noProof/>
          <w:lang w:val="en-US"/>
        </w:rPr>
        <w:t>02 mai</w:t>
      </w:r>
      <w:r w:rsidR="0053624F" w:rsidRPr="005074A5">
        <w:rPr>
          <w:noProof/>
          <w:lang w:val="en-US"/>
        </w:rPr>
        <w:t>o</w:t>
      </w:r>
      <w:r w:rsidR="00CF506D" w:rsidRPr="005074A5">
        <w:rPr>
          <w:noProof/>
          <w:lang w:val="en-US"/>
        </w:rPr>
        <w:t xml:space="preserve"> 2019.</w:t>
      </w:r>
    </w:p>
    <w:p w14:paraId="1BB81E66" w14:textId="77777777" w:rsidR="00D339A1" w:rsidRPr="00723C16" w:rsidRDefault="00D339A1" w:rsidP="000809C2">
      <w:pPr>
        <w:spacing w:line="240" w:lineRule="auto"/>
        <w:ind w:firstLine="0"/>
        <w:jc w:val="left"/>
        <w:rPr>
          <w:noProof/>
          <w:lang w:val="en-US"/>
        </w:rPr>
      </w:pPr>
    </w:p>
    <w:p w14:paraId="0172E47C" w14:textId="77777777" w:rsidR="00D339A1" w:rsidRPr="00723C16" w:rsidRDefault="00D339A1" w:rsidP="000809C2">
      <w:pPr>
        <w:spacing w:line="240" w:lineRule="auto"/>
        <w:ind w:firstLine="0"/>
        <w:jc w:val="left"/>
        <w:rPr>
          <w:noProof/>
          <w:lang w:val="en-US"/>
        </w:rPr>
      </w:pPr>
      <w:r w:rsidRPr="005074A5">
        <w:rPr>
          <w:noProof/>
          <w:lang w:val="en-US"/>
        </w:rPr>
        <w:t xml:space="preserve">CROCKFORD, D. </w:t>
      </w:r>
      <w:r w:rsidRPr="005074A5">
        <w:rPr>
          <w:b/>
          <w:bCs/>
          <w:noProof/>
          <w:lang w:val="en-US"/>
        </w:rPr>
        <w:t>JavaScript:</w:t>
      </w:r>
      <w:r w:rsidRPr="005074A5">
        <w:rPr>
          <w:noProof/>
          <w:lang w:val="en-US"/>
        </w:rPr>
        <w:t xml:space="preserve"> The Good Parts. Sebastopol: O'Reilly, 2008.</w:t>
      </w:r>
      <w:r w:rsidR="000158A8" w:rsidRPr="00723C16">
        <w:rPr>
          <w:noProof/>
          <w:lang w:val="en-US"/>
        </w:rPr>
        <w:t xml:space="preserve"> </w:t>
      </w:r>
    </w:p>
    <w:p w14:paraId="2FB409B8" w14:textId="77777777" w:rsidR="00D339A1" w:rsidRPr="00723C16" w:rsidRDefault="00D339A1" w:rsidP="000809C2">
      <w:pPr>
        <w:spacing w:line="240" w:lineRule="auto"/>
        <w:ind w:firstLine="0"/>
        <w:jc w:val="left"/>
        <w:rPr>
          <w:noProof/>
          <w:lang w:val="en-US"/>
        </w:rPr>
      </w:pPr>
    </w:p>
    <w:p w14:paraId="28E592D1" w14:textId="77777777" w:rsidR="00D339A1" w:rsidRPr="00723C16" w:rsidRDefault="00D339A1" w:rsidP="000809C2">
      <w:pPr>
        <w:spacing w:line="240" w:lineRule="auto"/>
        <w:ind w:firstLine="0"/>
        <w:jc w:val="left"/>
        <w:rPr>
          <w:noProof/>
        </w:rPr>
      </w:pPr>
      <w:r w:rsidRPr="005074A5">
        <w:rPr>
          <w:noProof/>
        </w:rPr>
        <w:t xml:space="preserve">DIAS, D. D. S.; SILVA, M. F. D. </w:t>
      </w:r>
      <w:r w:rsidRPr="005074A5">
        <w:rPr>
          <w:b/>
          <w:bCs/>
          <w:noProof/>
        </w:rPr>
        <w:t>Como escrever uma monografia:</w:t>
      </w:r>
      <w:r w:rsidRPr="005074A5">
        <w:rPr>
          <w:noProof/>
        </w:rPr>
        <w:t xml:space="preserve"> Manual de elaboração com exemplos e exercícios. Rio de Janeiro: Atlas, 2010.</w:t>
      </w:r>
    </w:p>
    <w:p w14:paraId="0A3E1909" w14:textId="77777777" w:rsidR="00D339A1" w:rsidRPr="00723C16" w:rsidRDefault="00D339A1" w:rsidP="000809C2">
      <w:pPr>
        <w:spacing w:line="240" w:lineRule="auto"/>
        <w:ind w:firstLine="0"/>
        <w:jc w:val="left"/>
        <w:rPr>
          <w:noProof/>
        </w:rPr>
      </w:pPr>
    </w:p>
    <w:p w14:paraId="0B53137A" w14:textId="77777777" w:rsidR="00D339A1" w:rsidRPr="00681596" w:rsidRDefault="00D339A1" w:rsidP="000809C2">
      <w:pPr>
        <w:spacing w:line="240" w:lineRule="auto"/>
        <w:ind w:firstLine="0"/>
        <w:jc w:val="left"/>
        <w:rPr>
          <w:noProof/>
          <w:lang w:val="en-US"/>
          <w:rPrChange w:id="2220" w:author="Ryan Lemos" w:date="2019-10-07T08:43:00Z">
            <w:rPr>
              <w:noProof/>
            </w:rPr>
          </w:rPrChange>
        </w:rPr>
      </w:pPr>
      <w:r w:rsidRPr="005074A5">
        <w:rPr>
          <w:noProof/>
        </w:rPr>
        <w:t xml:space="preserve">DUOLINGO. </w:t>
      </w:r>
      <w:r w:rsidRPr="005074A5">
        <w:rPr>
          <w:b/>
          <w:bCs/>
          <w:noProof/>
        </w:rPr>
        <w:t>Aprenda idiomas de graça. Para sempre</w:t>
      </w:r>
      <w:r w:rsidRPr="005074A5">
        <w:rPr>
          <w:noProof/>
        </w:rPr>
        <w:t xml:space="preserve">, sd. Disponível em: &lt;https://pt.duolingo.com/&gt;. </w:t>
      </w:r>
      <w:r w:rsidRPr="00681596">
        <w:rPr>
          <w:noProof/>
          <w:lang w:val="en-US"/>
          <w:rPrChange w:id="2221" w:author="Ryan Lemos" w:date="2019-10-07T08:43:00Z">
            <w:rPr>
              <w:noProof/>
            </w:rPr>
          </w:rPrChange>
        </w:rPr>
        <w:t>Acesso em: 23 ago. 2018.</w:t>
      </w:r>
    </w:p>
    <w:p w14:paraId="0D1ED6B3" w14:textId="3DADF9DB" w:rsidR="00D339A1" w:rsidRPr="00681596" w:rsidRDefault="00D339A1" w:rsidP="000809C2">
      <w:pPr>
        <w:spacing w:line="240" w:lineRule="auto"/>
        <w:ind w:firstLine="0"/>
        <w:jc w:val="left"/>
        <w:rPr>
          <w:ins w:id="2222" w:author="Ryan Lemos" w:date="2019-10-05T19:47:00Z"/>
          <w:noProof/>
          <w:lang w:val="en-US"/>
          <w:rPrChange w:id="2223" w:author="Ryan Lemos" w:date="2019-10-07T08:43:00Z">
            <w:rPr>
              <w:ins w:id="2224" w:author="Ryan Lemos" w:date="2019-10-05T19:47:00Z"/>
              <w:noProof/>
            </w:rPr>
          </w:rPrChange>
        </w:rPr>
      </w:pPr>
    </w:p>
    <w:p w14:paraId="565718C1" w14:textId="008DC42D" w:rsidR="00552280" w:rsidRPr="00681596" w:rsidRDefault="00552280" w:rsidP="000809C2">
      <w:pPr>
        <w:spacing w:line="240" w:lineRule="auto"/>
        <w:ind w:firstLine="0"/>
        <w:jc w:val="left"/>
        <w:rPr>
          <w:ins w:id="2225" w:author="Ryan Lemos" w:date="2019-10-05T19:47:00Z"/>
          <w:noProof/>
        </w:rPr>
      </w:pPr>
      <w:ins w:id="2226" w:author="Ryan Lemos" w:date="2019-10-05T19:47:00Z">
        <w:r w:rsidRPr="00552280">
          <w:rPr>
            <w:noProof/>
            <w:lang w:val="en-US"/>
            <w:rPrChange w:id="2227" w:author="Ryan Lemos" w:date="2019-10-05T19:48:00Z">
              <w:rPr>
                <w:noProof/>
              </w:rPr>
            </w:rPrChange>
          </w:rPr>
          <w:lastRenderedPageBreak/>
          <w:t>DUCKECTT, J. J</w:t>
        </w:r>
      </w:ins>
      <w:ins w:id="2228" w:author="Ryan Lemos" w:date="2019-10-05T19:48:00Z">
        <w:r w:rsidRPr="00552280">
          <w:rPr>
            <w:noProof/>
            <w:lang w:val="en-US"/>
            <w:rPrChange w:id="2229" w:author="Ryan Lemos" w:date="2019-10-05T19:48:00Z">
              <w:rPr>
                <w:noProof/>
              </w:rPr>
            </w:rPrChange>
          </w:rPr>
          <w:t xml:space="preserve">avaScript &amp; JQUERY: </w:t>
        </w:r>
        <w:r w:rsidRPr="00552280">
          <w:rPr>
            <w:i/>
            <w:iCs/>
            <w:noProof/>
            <w:lang w:val="en-US"/>
            <w:rPrChange w:id="2230" w:author="Ryan Lemos" w:date="2019-10-05T19:49:00Z">
              <w:rPr>
                <w:noProof/>
              </w:rPr>
            </w:rPrChange>
          </w:rPr>
          <w:t>I</w:t>
        </w:r>
        <w:r w:rsidRPr="00552280">
          <w:rPr>
            <w:i/>
            <w:iCs/>
            <w:noProof/>
            <w:lang w:val="en-US"/>
            <w:rPrChange w:id="2231" w:author="Ryan Lemos" w:date="2019-10-05T19:49:00Z">
              <w:rPr>
                <w:noProof/>
                <w:lang w:val="en-US"/>
              </w:rPr>
            </w:rPrChange>
          </w:rPr>
          <w:t>nteractive front-end web development</w:t>
        </w:r>
        <w:r>
          <w:rPr>
            <w:noProof/>
            <w:lang w:val="en-US"/>
          </w:rPr>
          <w:t>.</w:t>
        </w:r>
      </w:ins>
      <w:ins w:id="2232" w:author="Ryan Lemos" w:date="2019-10-05T19:49:00Z">
        <w:r>
          <w:rPr>
            <w:noProof/>
            <w:lang w:val="en-US"/>
          </w:rPr>
          <w:t xml:space="preserve"> </w:t>
        </w:r>
        <w:r w:rsidR="004D1E94" w:rsidRPr="00681596">
          <w:rPr>
            <w:noProof/>
            <w:rPrChange w:id="2233" w:author="Ryan Lemos" w:date="2019-10-07T08:43:00Z">
              <w:rPr>
                <w:noProof/>
                <w:lang w:val="en-US"/>
              </w:rPr>
            </w:rPrChange>
          </w:rPr>
          <w:t xml:space="preserve">Indianapolis: </w:t>
        </w:r>
      </w:ins>
      <w:ins w:id="2234" w:author="Ryan Lemos" w:date="2019-10-05T19:50:00Z">
        <w:r w:rsidR="004D1E94" w:rsidRPr="00681596">
          <w:rPr>
            <w:noProof/>
            <w:rPrChange w:id="2235" w:author="Ryan Lemos" w:date="2019-10-07T08:43:00Z">
              <w:rPr>
                <w:noProof/>
                <w:lang w:val="en-US"/>
              </w:rPr>
            </w:rPrChange>
          </w:rPr>
          <w:t>Wiley, 2014.</w:t>
        </w:r>
      </w:ins>
      <w:ins w:id="2236" w:author="Ryan Lemos" w:date="2019-10-05T19:48:00Z">
        <w:r w:rsidRPr="00681596">
          <w:rPr>
            <w:noProof/>
            <w:rPrChange w:id="2237" w:author="Ryan Lemos" w:date="2019-10-07T08:43:00Z">
              <w:rPr>
                <w:noProof/>
                <w:lang w:val="en-US"/>
              </w:rPr>
            </w:rPrChange>
          </w:rPr>
          <w:t xml:space="preserve"> </w:t>
        </w:r>
      </w:ins>
    </w:p>
    <w:p w14:paraId="2D341A1D" w14:textId="77777777" w:rsidR="00552280" w:rsidRPr="00681596" w:rsidRDefault="00552280" w:rsidP="000809C2">
      <w:pPr>
        <w:spacing w:line="240" w:lineRule="auto"/>
        <w:ind w:firstLine="0"/>
        <w:jc w:val="left"/>
        <w:rPr>
          <w:noProof/>
        </w:rPr>
      </w:pPr>
    </w:p>
    <w:p w14:paraId="731F42AA" w14:textId="77777777" w:rsidR="00D339A1" w:rsidRPr="00723C16" w:rsidRDefault="00D339A1" w:rsidP="000809C2">
      <w:pPr>
        <w:spacing w:line="240" w:lineRule="auto"/>
        <w:ind w:firstLine="0"/>
        <w:jc w:val="left"/>
        <w:rPr>
          <w:noProof/>
        </w:rPr>
      </w:pPr>
      <w:r w:rsidRPr="005074A5">
        <w:rPr>
          <w:noProof/>
        </w:rPr>
        <w:t xml:space="preserve">ELMASRI, R.; NAVATHE, S. B. </w:t>
      </w:r>
      <w:r w:rsidRPr="005074A5">
        <w:rPr>
          <w:b/>
          <w:bCs/>
          <w:noProof/>
        </w:rPr>
        <w:t>Sistemas de Banco de Dados</w:t>
      </w:r>
      <w:r w:rsidRPr="005074A5">
        <w:rPr>
          <w:noProof/>
        </w:rPr>
        <w:t>. 6. ed. São Paulo: Pearson Education, 2011.</w:t>
      </w:r>
    </w:p>
    <w:p w14:paraId="114D6DB5" w14:textId="77777777" w:rsidR="00D339A1" w:rsidRPr="00723C16" w:rsidRDefault="00D339A1" w:rsidP="000809C2">
      <w:pPr>
        <w:spacing w:line="240" w:lineRule="auto"/>
        <w:ind w:firstLine="0"/>
        <w:jc w:val="left"/>
        <w:rPr>
          <w:noProof/>
        </w:rPr>
      </w:pPr>
    </w:p>
    <w:p w14:paraId="627670E0" w14:textId="77777777" w:rsidR="00D339A1" w:rsidRPr="00723C16" w:rsidRDefault="00D339A1" w:rsidP="000809C2">
      <w:pPr>
        <w:spacing w:line="240" w:lineRule="auto"/>
        <w:ind w:firstLine="0"/>
        <w:jc w:val="left"/>
        <w:rPr>
          <w:noProof/>
        </w:rPr>
      </w:pPr>
      <w:r w:rsidRPr="005074A5">
        <w:rPr>
          <w:noProof/>
        </w:rPr>
        <w:t xml:space="preserve">FERREIRA, A. B. D. H. </w:t>
      </w:r>
      <w:r w:rsidRPr="005074A5">
        <w:rPr>
          <w:b/>
          <w:bCs/>
          <w:noProof/>
        </w:rPr>
        <w:t>Mini Aurélio Século XXI:</w:t>
      </w:r>
      <w:r w:rsidRPr="005074A5">
        <w:rPr>
          <w:noProof/>
        </w:rPr>
        <w:t xml:space="preserve"> O minidicionário da língua portuguesa. 5. ed. Rio de Janeiro: Nova Fronteira S.A, 2001.</w:t>
      </w:r>
    </w:p>
    <w:p w14:paraId="0C27DD67" w14:textId="77777777" w:rsidR="00D339A1" w:rsidRPr="00723C16" w:rsidRDefault="00D339A1" w:rsidP="000809C2">
      <w:pPr>
        <w:spacing w:line="240" w:lineRule="auto"/>
        <w:ind w:firstLine="0"/>
        <w:jc w:val="left"/>
        <w:rPr>
          <w:noProof/>
        </w:rPr>
      </w:pPr>
    </w:p>
    <w:p w14:paraId="7065709D" w14:textId="7E862480" w:rsidR="00D339A1" w:rsidRPr="00723C16" w:rsidRDefault="00D339A1" w:rsidP="000809C2">
      <w:pPr>
        <w:spacing w:line="240" w:lineRule="auto"/>
        <w:ind w:firstLine="0"/>
        <w:jc w:val="left"/>
        <w:rPr>
          <w:noProof/>
        </w:rPr>
      </w:pPr>
      <w:r w:rsidRPr="005074A5">
        <w:rPr>
          <w:noProof/>
        </w:rPr>
        <w:t xml:space="preserve">GOOGLE. </w:t>
      </w:r>
      <w:r w:rsidR="00BF38D5" w:rsidRPr="005074A5">
        <w:rPr>
          <w:b/>
          <w:bCs/>
          <w:noProof/>
        </w:rPr>
        <w:t>Angular</w:t>
      </w:r>
      <w:r w:rsidR="001B55B1" w:rsidRPr="005074A5">
        <w:rPr>
          <w:noProof/>
        </w:rPr>
        <w:t>.</w:t>
      </w:r>
      <w:r w:rsidRPr="005074A5">
        <w:rPr>
          <w:noProof/>
        </w:rPr>
        <w:t xml:space="preserve"> </w:t>
      </w:r>
      <w:r w:rsidR="00512162" w:rsidRPr="005074A5">
        <w:rPr>
          <w:noProof/>
        </w:rPr>
        <w:t>2019</w:t>
      </w:r>
      <w:ins w:id="2238" w:author="Ryan Lemos" w:date="2019-10-07T20:42:00Z">
        <w:r w:rsidR="00BB6D2A">
          <w:rPr>
            <w:noProof/>
          </w:rPr>
          <w:t>c</w:t>
        </w:r>
      </w:ins>
      <w:del w:id="2239" w:author="Ryan Lemos" w:date="2019-10-07T20:42:00Z">
        <w:r w:rsidR="00512162" w:rsidRPr="005074A5" w:rsidDel="00BB6D2A">
          <w:rPr>
            <w:noProof/>
          </w:rPr>
          <w:delText>b</w:delText>
        </w:r>
      </w:del>
      <w:r w:rsidRPr="005074A5">
        <w:rPr>
          <w:noProof/>
        </w:rPr>
        <w:t>. Disponível em: &lt;</w:t>
      </w:r>
      <w:r w:rsidR="00BF38D5" w:rsidRPr="005074A5">
        <w:rPr>
          <w:noProof/>
        </w:rPr>
        <w:t>https://angular.io/</w:t>
      </w:r>
      <w:r w:rsidRPr="005074A5">
        <w:rPr>
          <w:noProof/>
        </w:rPr>
        <w:t xml:space="preserve">&gt;. Acesso em: </w:t>
      </w:r>
      <w:r w:rsidR="00275E78" w:rsidRPr="005074A5">
        <w:rPr>
          <w:noProof/>
        </w:rPr>
        <w:t>08</w:t>
      </w:r>
      <w:r w:rsidRPr="005074A5">
        <w:rPr>
          <w:noProof/>
        </w:rPr>
        <w:t xml:space="preserve"> </w:t>
      </w:r>
      <w:r w:rsidR="00275E78" w:rsidRPr="005074A5">
        <w:rPr>
          <w:noProof/>
        </w:rPr>
        <w:t>fev</w:t>
      </w:r>
      <w:r w:rsidRPr="005074A5">
        <w:rPr>
          <w:noProof/>
        </w:rPr>
        <w:t>. 201</w:t>
      </w:r>
      <w:r w:rsidR="00275E78" w:rsidRPr="005074A5">
        <w:rPr>
          <w:noProof/>
        </w:rPr>
        <w:t>9</w:t>
      </w:r>
      <w:r w:rsidRPr="005074A5">
        <w:rPr>
          <w:noProof/>
        </w:rPr>
        <w:t>.</w:t>
      </w:r>
    </w:p>
    <w:p w14:paraId="7E9E19B6" w14:textId="77777777" w:rsidR="006C52DB" w:rsidRPr="00723C16" w:rsidRDefault="006C52DB" w:rsidP="000809C2">
      <w:pPr>
        <w:spacing w:line="240" w:lineRule="auto"/>
        <w:ind w:firstLine="0"/>
        <w:jc w:val="left"/>
        <w:rPr>
          <w:noProof/>
        </w:rPr>
      </w:pPr>
    </w:p>
    <w:p w14:paraId="124D63DD" w14:textId="2B90D60E" w:rsidR="006C52DB" w:rsidRDefault="006C52DB" w:rsidP="000809C2">
      <w:pPr>
        <w:spacing w:line="240" w:lineRule="auto"/>
        <w:ind w:firstLine="0"/>
        <w:jc w:val="left"/>
        <w:rPr>
          <w:ins w:id="2240" w:author="Ryan Lemos" w:date="2019-10-07T20:34:00Z"/>
          <w:noProof/>
        </w:rPr>
      </w:pPr>
      <w:r w:rsidRPr="005074A5">
        <w:rPr>
          <w:noProof/>
        </w:rPr>
        <w:t xml:space="preserve">GOOGLE. </w:t>
      </w:r>
      <w:r w:rsidRPr="005074A5">
        <w:rPr>
          <w:b/>
          <w:noProof/>
        </w:rPr>
        <w:t>Introduction</w:t>
      </w:r>
      <w:r w:rsidR="001B55B1" w:rsidRPr="005074A5">
        <w:rPr>
          <w:noProof/>
        </w:rPr>
        <w:t>.</w:t>
      </w:r>
      <w:r w:rsidRPr="005074A5">
        <w:rPr>
          <w:noProof/>
        </w:rPr>
        <w:t xml:space="preserve"> </w:t>
      </w:r>
      <w:r w:rsidR="00512162" w:rsidRPr="005074A5">
        <w:rPr>
          <w:noProof/>
        </w:rPr>
        <w:t>2019</w:t>
      </w:r>
      <w:ins w:id="2241" w:author="Ryan Lemos" w:date="2019-10-07T20:44:00Z">
        <w:r w:rsidR="00BB6D2A">
          <w:rPr>
            <w:noProof/>
          </w:rPr>
          <w:t>a</w:t>
        </w:r>
      </w:ins>
      <w:del w:id="2242" w:author="Ryan Lemos" w:date="2019-10-07T20:42:00Z">
        <w:r w:rsidR="00512162" w:rsidRPr="005074A5" w:rsidDel="00BB6D2A">
          <w:rPr>
            <w:noProof/>
          </w:rPr>
          <w:delText>a</w:delText>
        </w:r>
      </w:del>
      <w:r w:rsidRPr="005074A5">
        <w:rPr>
          <w:noProof/>
        </w:rPr>
        <w:t>. Disponível em: &lt;https://material.io/design/introduction/#principles&gt;. Acesso em: 29 abr. 2019.</w:t>
      </w:r>
    </w:p>
    <w:p w14:paraId="091448AA" w14:textId="6A3460FF" w:rsidR="00E53873" w:rsidRDefault="00E53873" w:rsidP="000809C2">
      <w:pPr>
        <w:spacing w:line="240" w:lineRule="auto"/>
        <w:ind w:firstLine="0"/>
        <w:jc w:val="left"/>
        <w:rPr>
          <w:ins w:id="2243" w:author="Ryan Lemos" w:date="2019-10-07T20:34:00Z"/>
          <w:noProof/>
        </w:rPr>
      </w:pPr>
    </w:p>
    <w:p w14:paraId="7679FC29" w14:textId="6F975B70" w:rsidR="00E53873" w:rsidRPr="00723C16" w:rsidRDefault="00E53873" w:rsidP="000809C2">
      <w:pPr>
        <w:spacing w:line="240" w:lineRule="auto"/>
        <w:ind w:firstLine="0"/>
        <w:jc w:val="left"/>
        <w:rPr>
          <w:noProof/>
        </w:rPr>
      </w:pPr>
      <w:ins w:id="2244" w:author="Ryan Lemos" w:date="2019-10-07T20:34:00Z">
        <w:r>
          <w:rPr>
            <w:noProof/>
          </w:rPr>
          <w:t xml:space="preserve">GOOGLE. </w:t>
        </w:r>
      </w:ins>
      <w:ins w:id="2245" w:author="Ryan Lemos" w:date="2019-10-07T20:42:00Z">
        <w:r w:rsidR="00BB6D2A" w:rsidRPr="00BB6D2A">
          <w:rPr>
            <w:b/>
            <w:bCs/>
            <w:noProof/>
          </w:rPr>
          <w:t>Chrome DevTools</w:t>
        </w:r>
      </w:ins>
      <w:ins w:id="2246" w:author="Ryan Lemos" w:date="2019-10-07T20:34:00Z">
        <w:r>
          <w:rPr>
            <w:noProof/>
          </w:rPr>
          <w:t>.</w:t>
        </w:r>
      </w:ins>
      <w:ins w:id="2247" w:author="Ryan Lemos" w:date="2019-10-07T20:35:00Z">
        <w:r>
          <w:rPr>
            <w:noProof/>
          </w:rPr>
          <w:t xml:space="preserve"> 2019</w:t>
        </w:r>
      </w:ins>
      <w:ins w:id="2248" w:author="Ryan Lemos" w:date="2019-10-07T20:44:00Z">
        <w:r w:rsidR="00BB6D2A">
          <w:rPr>
            <w:noProof/>
          </w:rPr>
          <w:t>b</w:t>
        </w:r>
      </w:ins>
      <w:ins w:id="2249" w:author="Ryan Lemos" w:date="2019-10-07T20:42:00Z">
        <w:r w:rsidR="00BB6D2A">
          <w:rPr>
            <w:noProof/>
          </w:rPr>
          <w:t>.</w:t>
        </w:r>
      </w:ins>
      <w:ins w:id="2250" w:author="Ryan Lemos" w:date="2019-10-07T20:34:00Z">
        <w:r>
          <w:rPr>
            <w:noProof/>
          </w:rPr>
          <w:t xml:space="preserve"> Disponível em: &lt;</w:t>
        </w:r>
        <w:r w:rsidRPr="00E53873">
          <w:t xml:space="preserve"> </w:t>
        </w:r>
      </w:ins>
      <w:ins w:id="2251" w:author="Ryan Lemos" w:date="2019-10-07T20:42:00Z">
        <w:r w:rsidR="00BB6D2A" w:rsidRPr="00BB6D2A">
          <w:rPr>
            <w:noProof/>
          </w:rPr>
          <w:t xml:space="preserve">https://developers.google.com/web/tools/chrome-devtools?hl=pt-br </w:t>
        </w:r>
      </w:ins>
      <w:ins w:id="2252" w:author="Ryan Lemos" w:date="2019-10-07T20:34:00Z">
        <w:r>
          <w:rPr>
            <w:noProof/>
          </w:rPr>
          <w:t>&gt; Acesso em: 07 out. 2019.</w:t>
        </w:r>
      </w:ins>
    </w:p>
    <w:p w14:paraId="3FE6A08D" w14:textId="77777777" w:rsidR="00E53873" w:rsidRPr="00E53873" w:rsidRDefault="00E53873" w:rsidP="000809C2">
      <w:pPr>
        <w:spacing w:line="240" w:lineRule="auto"/>
        <w:ind w:firstLine="0"/>
        <w:jc w:val="left"/>
        <w:rPr>
          <w:noProof/>
        </w:rPr>
      </w:pPr>
    </w:p>
    <w:p w14:paraId="2888D1AA" w14:textId="77777777" w:rsidR="00095610" w:rsidRPr="00723C16" w:rsidRDefault="00095610" w:rsidP="000809C2">
      <w:pPr>
        <w:spacing w:line="240" w:lineRule="auto"/>
        <w:ind w:firstLine="0"/>
        <w:jc w:val="left"/>
        <w:rPr>
          <w:noProof/>
        </w:rPr>
      </w:pPr>
      <w:r w:rsidRPr="005074A5">
        <w:rPr>
          <w:noProof/>
        </w:rPr>
        <w:t xml:space="preserve">GUEDES, T. </w:t>
      </w:r>
      <w:r w:rsidRPr="005074A5">
        <w:rPr>
          <w:b/>
          <w:noProof/>
        </w:rPr>
        <w:t xml:space="preserve">Crie aplicações com </w:t>
      </w:r>
      <w:r w:rsidR="00C05B5C" w:rsidRPr="005074A5">
        <w:rPr>
          <w:b/>
          <w:noProof/>
        </w:rPr>
        <w:t>Angular</w:t>
      </w:r>
      <w:r w:rsidRPr="005074A5">
        <w:rPr>
          <w:noProof/>
        </w:rPr>
        <w:t>: o novo Framework do Google. São Paulo: Casa do Código, 2017.</w:t>
      </w:r>
    </w:p>
    <w:p w14:paraId="45F05A9F" w14:textId="77777777" w:rsidR="00D339A1" w:rsidRPr="00723C16" w:rsidRDefault="00D339A1" w:rsidP="000809C2">
      <w:pPr>
        <w:spacing w:line="240" w:lineRule="auto"/>
        <w:ind w:firstLine="0"/>
        <w:jc w:val="left"/>
        <w:rPr>
          <w:noProof/>
        </w:rPr>
      </w:pPr>
    </w:p>
    <w:p w14:paraId="30D167D8" w14:textId="77777777" w:rsidR="00D339A1" w:rsidRPr="00723C16" w:rsidRDefault="00D339A1" w:rsidP="000809C2">
      <w:pPr>
        <w:spacing w:line="240" w:lineRule="auto"/>
        <w:ind w:firstLine="0"/>
        <w:jc w:val="left"/>
        <w:rPr>
          <w:noProof/>
          <w:lang w:val="en-US"/>
        </w:rPr>
      </w:pPr>
      <w:r w:rsidRPr="005074A5">
        <w:rPr>
          <w:noProof/>
        </w:rPr>
        <w:t xml:space="preserve">HIRAMA, K. </w:t>
      </w:r>
      <w:r w:rsidRPr="005074A5">
        <w:rPr>
          <w:b/>
          <w:bCs/>
          <w:noProof/>
        </w:rPr>
        <w:t>Engenharia de Software:</w:t>
      </w:r>
      <w:r w:rsidRPr="005074A5">
        <w:rPr>
          <w:noProof/>
        </w:rPr>
        <w:t xml:space="preserve"> Qualidade e Produtividade com Tecnologia. </w:t>
      </w:r>
      <w:r w:rsidRPr="005074A5">
        <w:rPr>
          <w:noProof/>
          <w:lang w:val="en-US"/>
        </w:rPr>
        <w:t>Rio de Janeiro: Elsevier, 2011.</w:t>
      </w:r>
    </w:p>
    <w:p w14:paraId="6C899A64" w14:textId="77777777" w:rsidR="00D339A1" w:rsidRPr="00723C16" w:rsidRDefault="00D339A1" w:rsidP="000809C2">
      <w:pPr>
        <w:spacing w:line="240" w:lineRule="auto"/>
        <w:ind w:firstLine="0"/>
        <w:jc w:val="left"/>
        <w:rPr>
          <w:noProof/>
          <w:lang w:val="en-US"/>
        </w:rPr>
      </w:pPr>
    </w:p>
    <w:p w14:paraId="75F4CEC2" w14:textId="77777777" w:rsidR="001D561A" w:rsidRPr="00723C16" w:rsidRDefault="00D339A1" w:rsidP="001D561A">
      <w:pPr>
        <w:spacing w:line="240" w:lineRule="auto"/>
        <w:ind w:firstLine="0"/>
        <w:jc w:val="left"/>
        <w:rPr>
          <w:noProof/>
        </w:rPr>
      </w:pPr>
      <w:r w:rsidRPr="005074A5">
        <w:rPr>
          <w:noProof/>
          <w:lang w:val="en-US"/>
        </w:rPr>
        <w:t xml:space="preserve">INSTITUTE OF ELETRICAL AND ELETRONICS ENGINEERS. </w:t>
      </w:r>
      <w:r w:rsidRPr="005074A5">
        <w:rPr>
          <w:b/>
          <w:bCs/>
          <w:noProof/>
          <w:lang w:val="en-US"/>
        </w:rPr>
        <w:t>IEE</w:t>
      </w:r>
      <w:r w:rsidR="00E95C78" w:rsidRPr="005074A5">
        <w:rPr>
          <w:b/>
          <w:bCs/>
          <w:noProof/>
          <w:lang w:val="en-US"/>
        </w:rPr>
        <w:t>E</w:t>
      </w:r>
      <w:r w:rsidRPr="005074A5">
        <w:rPr>
          <w:b/>
          <w:bCs/>
          <w:noProof/>
          <w:lang w:val="en-US"/>
        </w:rPr>
        <w:t xml:space="preserve"> Std 610.12-1990:</w:t>
      </w:r>
      <w:r w:rsidRPr="005074A5">
        <w:rPr>
          <w:noProof/>
          <w:lang w:val="en-US"/>
        </w:rPr>
        <w:t xml:space="preserve"> IEEE Standard Glossary of Software Engineering Terminology. </w:t>
      </w:r>
      <w:r w:rsidRPr="005074A5">
        <w:rPr>
          <w:noProof/>
        </w:rPr>
        <w:t>New York: [s.n.], 1990. 84 p.</w:t>
      </w:r>
      <w:r w:rsidR="001D561A" w:rsidRPr="005074A5">
        <w:rPr>
          <w:noProof/>
        </w:rPr>
        <w:t xml:space="preserve"> Disponível em: &lt;</w:t>
      </w:r>
      <w:r w:rsidR="00E95C78" w:rsidRPr="005074A5">
        <w:t xml:space="preserve"> </w:t>
      </w:r>
      <w:r w:rsidR="009D2A48" w:rsidRPr="005074A5">
        <w:t>http://www.mit.jyu.fi/ope/kurssit/TIES462/Materiaalit/IEEE_SoftwareEngGlossary.pdf</w:t>
      </w:r>
      <w:r w:rsidR="001D561A" w:rsidRPr="005074A5">
        <w:rPr>
          <w:noProof/>
        </w:rPr>
        <w:t>&gt;. Acesso em:</w:t>
      </w:r>
      <w:r w:rsidR="00E95C78" w:rsidRPr="005074A5">
        <w:rPr>
          <w:noProof/>
        </w:rPr>
        <w:t xml:space="preserve"> 9 set. 2018.</w:t>
      </w:r>
    </w:p>
    <w:p w14:paraId="4BACDFFD" w14:textId="5C118714" w:rsidR="00D339A1" w:rsidRDefault="00D339A1" w:rsidP="000809C2">
      <w:pPr>
        <w:spacing w:line="240" w:lineRule="auto"/>
        <w:ind w:firstLine="0"/>
        <w:jc w:val="left"/>
        <w:rPr>
          <w:ins w:id="2253" w:author="Ryan Lemos" w:date="2019-10-05T19:14:00Z"/>
          <w:noProof/>
        </w:rPr>
      </w:pPr>
    </w:p>
    <w:p w14:paraId="2777F364" w14:textId="74C6E1AF" w:rsidR="009D3286" w:rsidRDefault="009D3286" w:rsidP="000809C2">
      <w:pPr>
        <w:spacing w:line="240" w:lineRule="auto"/>
        <w:ind w:firstLine="0"/>
        <w:jc w:val="left"/>
        <w:rPr>
          <w:ins w:id="2254" w:author="Ryan Lemos" w:date="2019-10-05T19:14:00Z"/>
          <w:noProof/>
        </w:rPr>
      </w:pPr>
      <w:ins w:id="2255" w:author="Ryan Lemos" w:date="2019-10-05T19:14:00Z">
        <w:r w:rsidRPr="00393D2D">
          <w:rPr>
            <w:noProof/>
          </w:rPr>
          <w:t>KAHLERT, T</w:t>
        </w:r>
      </w:ins>
      <w:ins w:id="2256" w:author="Ryan Lemos" w:date="2019-10-05T19:15:00Z">
        <w:r>
          <w:rPr>
            <w:noProof/>
          </w:rPr>
          <w:t>;</w:t>
        </w:r>
      </w:ins>
      <w:ins w:id="2257" w:author="Ryan Lemos" w:date="2019-10-05T19:14:00Z">
        <w:r w:rsidRPr="00393D2D">
          <w:rPr>
            <w:noProof/>
          </w:rPr>
          <w:t xml:space="preserve"> GIZA, K. </w:t>
        </w:r>
        <w:r w:rsidRPr="00393D2D">
          <w:rPr>
            <w:b/>
            <w:bCs/>
            <w:noProof/>
          </w:rPr>
          <w:t xml:space="preserve">Visual Studio Code: </w:t>
        </w:r>
        <w:r w:rsidRPr="00393D2D">
          <w:rPr>
            <w:noProof/>
          </w:rPr>
          <w:t>Tips e Tricks.</w:t>
        </w:r>
        <w:r>
          <w:rPr>
            <w:noProof/>
          </w:rPr>
          <w:t xml:space="preserve"> Dortmund: Microsoft, v. 1,</w:t>
        </w:r>
        <w:r w:rsidRPr="00393D2D">
          <w:rPr>
            <w:b/>
            <w:bCs/>
            <w:noProof/>
          </w:rPr>
          <w:t xml:space="preserve"> </w:t>
        </w:r>
        <w:r w:rsidRPr="00393D2D">
          <w:rPr>
            <w:noProof/>
          </w:rPr>
          <w:t>2016</w:t>
        </w:r>
        <w:r>
          <w:rPr>
            <w:noProof/>
          </w:rPr>
          <w:t>.</w:t>
        </w:r>
        <w:r w:rsidRPr="00393D2D">
          <w:rPr>
            <w:noProof/>
          </w:rPr>
          <w:t xml:space="preserve"> Disponível em: &lt;</w:t>
        </w:r>
        <w:r w:rsidRPr="000665E1">
          <w:t xml:space="preserve"> </w:t>
        </w:r>
      </w:ins>
      <w:ins w:id="2258" w:author="Ryan Lemos" w:date="2019-10-05T19:46:00Z">
        <w:r w:rsidR="00D343FF" w:rsidRPr="00D343FF">
          <w:t>https://www.microsoft.com/de-de/techwiese/aktionen/visual-studio-code-ebook-download.aspx</w:t>
        </w:r>
      </w:ins>
      <w:ins w:id="2259" w:author="Ryan Lemos" w:date="2019-10-05T19:14:00Z">
        <w:r w:rsidRPr="00393D2D">
          <w:rPr>
            <w:noProof/>
          </w:rPr>
          <w:t>&gt;</w:t>
        </w:r>
        <w:r>
          <w:rPr>
            <w:noProof/>
          </w:rPr>
          <w:t xml:space="preserve"> Acesso em: 05 out. 2019.</w:t>
        </w:r>
      </w:ins>
    </w:p>
    <w:p w14:paraId="4AEC0891" w14:textId="0585A7E6" w:rsidR="009D3286" w:rsidRDefault="009D3286" w:rsidP="000809C2">
      <w:pPr>
        <w:spacing w:line="240" w:lineRule="auto"/>
        <w:ind w:firstLine="0"/>
        <w:jc w:val="left"/>
        <w:rPr>
          <w:ins w:id="2260" w:author="Ryan Lemos" w:date="2019-10-07T20:51:00Z"/>
          <w:noProof/>
        </w:rPr>
      </w:pPr>
    </w:p>
    <w:p w14:paraId="0AA53A4E" w14:textId="29B8EF0B" w:rsidR="008839CF" w:rsidRPr="008839CF" w:rsidRDefault="008839CF" w:rsidP="000809C2">
      <w:pPr>
        <w:spacing w:line="240" w:lineRule="auto"/>
        <w:ind w:firstLine="0"/>
        <w:jc w:val="left"/>
        <w:rPr>
          <w:ins w:id="2261" w:author="Ryan Lemos" w:date="2019-10-07T20:51:00Z"/>
          <w:noProof/>
        </w:rPr>
      </w:pPr>
      <w:ins w:id="2262" w:author="Ryan Lemos" w:date="2019-10-07T20:51:00Z">
        <w:r w:rsidRPr="008839CF">
          <w:rPr>
            <w:noProof/>
          </w:rPr>
          <w:t xml:space="preserve">LEWIS; M. </w:t>
        </w:r>
        <w:r w:rsidRPr="008839CF">
          <w:rPr>
            <w:b/>
            <w:bCs/>
            <w:noProof/>
            <w:rPrChange w:id="2263" w:author="Ryan Lemos" w:date="2019-10-07T20:52:00Z">
              <w:rPr>
                <w:noProof/>
              </w:rPr>
            </w:rPrChange>
          </w:rPr>
          <w:t>angular 6.0+ calendar</w:t>
        </w:r>
        <w:r w:rsidRPr="008839CF">
          <w:rPr>
            <w:noProof/>
          </w:rPr>
          <w:t xml:space="preserve">. </w:t>
        </w:r>
      </w:ins>
      <w:ins w:id="2264" w:author="Ryan Lemos" w:date="2019-10-07T20:52:00Z">
        <w:r w:rsidRPr="008839CF">
          <w:rPr>
            <w:noProof/>
            <w:rPrChange w:id="2265" w:author="Ryan Lemos" w:date="2019-10-07T20:52:00Z">
              <w:rPr>
                <w:noProof/>
                <w:lang w:val="en-US"/>
              </w:rPr>
            </w:rPrChange>
          </w:rPr>
          <w:t>s</w:t>
        </w:r>
        <w:r w:rsidRPr="008839CF">
          <w:rPr>
            <w:noProof/>
          </w:rPr>
          <w:t>d</w:t>
        </w:r>
        <w:r w:rsidRPr="008839CF">
          <w:rPr>
            <w:noProof/>
            <w:rPrChange w:id="2266" w:author="Ryan Lemos" w:date="2019-10-07T20:52:00Z">
              <w:rPr>
                <w:noProof/>
                <w:lang w:val="en-US"/>
              </w:rPr>
            </w:rPrChange>
          </w:rPr>
          <w:t>. Disponível em &lt;</w:t>
        </w:r>
        <w:r w:rsidRPr="008839CF">
          <w:t xml:space="preserve"> </w:t>
        </w:r>
        <w:r w:rsidRPr="008839CF">
          <w:rPr>
            <w:noProof/>
          </w:rPr>
          <w:t xml:space="preserve">https://mattlewis92.github.io/angular-calendar/docs/ </w:t>
        </w:r>
        <w:r w:rsidRPr="008839CF">
          <w:rPr>
            <w:noProof/>
            <w:rPrChange w:id="2267" w:author="Ryan Lemos" w:date="2019-10-07T20:52:00Z">
              <w:rPr>
                <w:noProof/>
                <w:lang w:val="en-US"/>
              </w:rPr>
            </w:rPrChange>
          </w:rPr>
          <w:t>&gt;</w:t>
        </w:r>
        <w:r>
          <w:rPr>
            <w:noProof/>
          </w:rPr>
          <w:t xml:space="preserve"> A</w:t>
        </w:r>
      </w:ins>
      <w:ins w:id="2268" w:author="Ryan Lemos" w:date="2019-10-07T20:53:00Z">
        <w:r>
          <w:rPr>
            <w:noProof/>
          </w:rPr>
          <w:t>cesso em: 07 out. 2019.</w:t>
        </w:r>
      </w:ins>
    </w:p>
    <w:p w14:paraId="4F7C309A" w14:textId="4BC83CB5" w:rsidR="008839CF" w:rsidRDefault="008839CF" w:rsidP="000809C2">
      <w:pPr>
        <w:spacing w:line="240" w:lineRule="auto"/>
        <w:ind w:firstLine="0"/>
        <w:jc w:val="left"/>
        <w:rPr>
          <w:ins w:id="2269" w:author="Ryan Lemos" w:date="2019-10-07T21:08:00Z"/>
          <w:noProof/>
        </w:rPr>
      </w:pPr>
    </w:p>
    <w:p w14:paraId="5BCDCCA3" w14:textId="1BB8D88B" w:rsidR="005F6213" w:rsidRPr="005F6213" w:rsidRDefault="005F6213" w:rsidP="000809C2">
      <w:pPr>
        <w:spacing w:line="240" w:lineRule="auto"/>
        <w:ind w:firstLine="0"/>
        <w:jc w:val="left"/>
        <w:rPr>
          <w:ins w:id="2270" w:author="Ryan Lemos" w:date="2019-10-07T21:08:00Z"/>
          <w:noProof/>
        </w:rPr>
      </w:pPr>
      <w:ins w:id="2271" w:author="Ryan Lemos" w:date="2019-10-07T21:08:00Z">
        <w:r w:rsidRPr="001D3106">
          <w:rPr>
            <w:noProof/>
          </w:rPr>
          <w:t xml:space="preserve">LIN; L. </w:t>
        </w:r>
        <w:r w:rsidRPr="001D3106">
          <w:rPr>
            <w:b/>
            <w:bCs/>
            <w:noProof/>
            <w:rPrChange w:id="2272" w:author="Ryan Lemos" w:date="2019-10-09T09:18:00Z">
              <w:rPr>
                <w:noProof/>
              </w:rPr>
            </w:rPrChange>
          </w:rPr>
          <w:t>Angular DataTables</w:t>
        </w:r>
        <w:r w:rsidRPr="001D3106">
          <w:rPr>
            <w:noProof/>
          </w:rPr>
          <w:t xml:space="preserve">. </w:t>
        </w:r>
        <w:r w:rsidRPr="005F6213">
          <w:rPr>
            <w:noProof/>
            <w:rPrChange w:id="2273" w:author="Ryan Lemos" w:date="2019-10-07T21:08:00Z">
              <w:rPr>
                <w:noProof/>
                <w:lang w:val="en-US"/>
              </w:rPr>
            </w:rPrChange>
          </w:rPr>
          <w:t>2019. Disponível em &lt;</w:t>
        </w:r>
        <w:r w:rsidRPr="005F6213">
          <w:t xml:space="preserve"> </w:t>
        </w:r>
        <w:r w:rsidRPr="005F6213">
          <w:rPr>
            <w:noProof/>
          </w:rPr>
          <w:t>https://l-lin.github.io/angular-datatables/#/welcome</w:t>
        </w:r>
        <w:r>
          <w:rPr>
            <w:noProof/>
          </w:rPr>
          <w:t xml:space="preserve">&gt; Acesso </w:t>
        </w:r>
      </w:ins>
      <w:ins w:id="2274" w:author="Ryan Lemos" w:date="2019-10-07T21:09:00Z">
        <w:r>
          <w:rPr>
            <w:noProof/>
          </w:rPr>
          <w:t>em: 07 out. 2019.</w:t>
        </w:r>
      </w:ins>
    </w:p>
    <w:p w14:paraId="3788CAF1" w14:textId="77777777" w:rsidR="005F6213" w:rsidRPr="005F6213" w:rsidRDefault="005F6213" w:rsidP="000809C2">
      <w:pPr>
        <w:spacing w:line="240" w:lineRule="auto"/>
        <w:ind w:firstLine="0"/>
        <w:jc w:val="left"/>
        <w:rPr>
          <w:noProof/>
        </w:rPr>
      </w:pPr>
    </w:p>
    <w:p w14:paraId="4219BBF6" w14:textId="77777777" w:rsidR="00D339A1" w:rsidRPr="00723C16" w:rsidRDefault="00D339A1" w:rsidP="000809C2">
      <w:pPr>
        <w:spacing w:line="240" w:lineRule="auto"/>
        <w:ind w:firstLine="0"/>
        <w:jc w:val="left"/>
        <w:rPr>
          <w:noProof/>
        </w:rPr>
      </w:pPr>
      <w:r w:rsidRPr="001D3106">
        <w:rPr>
          <w:noProof/>
        </w:rPr>
        <w:t xml:space="preserve">LOCKHART, J. </w:t>
      </w:r>
      <w:r w:rsidRPr="001D3106">
        <w:rPr>
          <w:b/>
          <w:bCs/>
          <w:noProof/>
        </w:rPr>
        <w:t>PHP Moderno</w:t>
      </w:r>
      <w:r w:rsidRPr="001D3106">
        <w:rPr>
          <w:noProof/>
        </w:rPr>
        <w:t xml:space="preserve">. </w:t>
      </w:r>
      <w:r w:rsidRPr="005074A5">
        <w:rPr>
          <w:noProof/>
        </w:rPr>
        <w:t>São Paulo: Novatec, 2015.</w:t>
      </w:r>
      <w:r w:rsidR="007742D4" w:rsidRPr="00723C16">
        <w:rPr>
          <w:noProof/>
        </w:rPr>
        <w:t xml:space="preserve"> </w:t>
      </w:r>
    </w:p>
    <w:p w14:paraId="4571C95E" w14:textId="0A7B0584" w:rsidR="00F97B7F" w:rsidRPr="00723C16" w:rsidRDefault="00F97B7F" w:rsidP="000809C2">
      <w:pPr>
        <w:spacing w:line="240" w:lineRule="auto"/>
        <w:ind w:firstLine="0"/>
        <w:jc w:val="left"/>
        <w:rPr>
          <w:noProof/>
        </w:rPr>
      </w:pPr>
    </w:p>
    <w:p w14:paraId="3947003A" w14:textId="77777777" w:rsidR="00F97B7F" w:rsidRPr="00723C16" w:rsidRDefault="00F97B7F" w:rsidP="000809C2">
      <w:pPr>
        <w:spacing w:line="240" w:lineRule="auto"/>
        <w:ind w:firstLine="0"/>
        <w:jc w:val="left"/>
        <w:rPr>
          <w:noProof/>
        </w:rPr>
      </w:pPr>
      <w:r w:rsidRPr="005074A5">
        <w:rPr>
          <w:noProof/>
          <w:lang w:val="en-US"/>
        </w:rPr>
        <w:t xml:space="preserve">MASSÉ, M. </w:t>
      </w:r>
      <w:r w:rsidRPr="005074A5">
        <w:rPr>
          <w:b/>
          <w:noProof/>
          <w:lang w:val="en-US"/>
        </w:rPr>
        <w:t xml:space="preserve">REST API: </w:t>
      </w:r>
      <w:r w:rsidRPr="005074A5">
        <w:rPr>
          <w:noProof/>
          <w:lang w:val="en-US"/>
        </w:rPr>
        <w:t xml:space="preserve">Design RuleBook. </w:t>
      </w:r>
      <w:r w:rsidRPr="005074A5">
        <w:rPr>
          <w:noProof/>
        </w:rPr>
        <w:t>Sebastopol: O'Reilly, 2012.</w:t>
      </w:r>
    </w:p>
    <w:p w14:paraId="73E08C2E" w14:textId="77777777" w:rsidR="008051B4" w:rsidRPr="00723C16" w:rsidRDefault="008051B4" w:rsidP="000809C2">
      <w:pPr>
        <w:spacing w:line="240" w:lineRule="auto"/>
        <w:ind w:firstLine="0"/>
        <w:jc w:val="left"/>
        <w:rPr>
          <w:noProof/>
        </w:rPr>
      </w:pPr>
    </w:p>
    <w:p w14:paraId="086EBC1F" w14:textId="77777777" w:rsidR="008051B4" w:rsidRPr="00723C16" w:rsidRDefault="008051B4" w:rsidP="000809C2">
      <w:pPr>
        <w:spacing w:line="240" w:lineRule="auto"/>
        <w:ind w:firstLine="0"/>
        <w:jc w:val="left"/>
        <w:rPr>
          <w:noProof/>
        </w:rPr>
      </w:pPr>
      <w:r w:rsidRPr="005074A5">
        <w:rPr>
          <w:noProof/>
        </w:rPr>
        <w:t xml:space="preserve">MATERIALIZE. </w:t>
      </w:r>
      <w:r w:rsidRPr="005074A5">
        <w:rPr>
          <w:b/>
          <w:noProof/>
        </w:rPr>
        <w:t>Materialize</w:t>
      </w:r>
      <w:r w:rsidR="001B55B1" w:rsidRPr="005074A5">
        <w:rPr>
          <w:noProof/>
        </w:rPr>
        <w:t>. 2019</w:t>
      </w:r>
      <w:r w:rsidRPr="005074A5">
        <w:rPr>
          <w:noProof/>
        </w:rPr>
        <w:t>. Disponível em: &lt;http://archives.materializecss.com/0.100.2/&gt;. Acesso em: 25 abr. 2019.</w:t>
      </w:r>
    </w:p>
    <w:p w14:paraId="1B33AB09" w14:textId="77777777" w:rsidR="00D339A1" w:rsidRPr="00723C16" w:rsidRDefault="00D339A1" w:rsidP="000809C2">
      <w:pPr>
        <w:spacing w:line="240" w:lineRule="auto"/>
        <w:ind w:firstLine="0"/>
        <w:jc w:val="left"/>
        <w:rPr>
          <w:noProof/>
        </w:rPr>
      </w:pPr>
    </w:p>
    <w:p w14:paraId="28352D78" w14:textId="77777777" w:rsidR="00D339A1" w:rsidRPr="00723C16" w:rsidRDefault="00D339A1" w:rsidP="000809C2">
      <w:pPr>
        <w:spacing w:line="240" w:lineRule="auto"/>
        <w:ind w:firstLine="0"/>
        <w:jc w:val="left"/>
        <w:rPr>
          <w:noProof/>
        </w:rPr>
      </w:pPr>
      <w:r w:rsidRPr="005074A5">
        <w:rPr>
          <w:noProof/>
        </w:rPr>
        <w:t xml:space="preserve">MCFARLAND, D. S. </w:t>
      </w:r>
      <w:r w:rsidRPr="005074A5">
        <w:rPr>
          <w:b/>
          <w:bCs/>
          <w:noProof/>
        </w:rPr>
        <w:t>CSS3:</w:t>
      </w:r>
      <w:r w:rsidRPr="005074A5">
        <w:rPr>
          <w:noProof/>
        </w:rPr>
        <w:t xml:space="preserve"> the missing manual. 3. ed. Sebastopol: O'Reilly, 2013.</w:t>
      </w:r>
    </w:p>
    <w:p w14:paraId="1B1E2D16" w14:textId="77777777" w:rsidR="00F810C1" w:rsidRPr="00723C16" w:rsidRDefault="00F810C1" w:rsidP="000809C2">
      <w:pPr>
        <w:spacing w:line="240" w:lineRule="auto"/>
        <w:ind w:firstLine="0"/>
        <w:jc w:val="left"/>
        <w:rPr>
          <w:noProof/>
        </w:rPr>
      </w:pPr>
    </w:p>
    <w:p w14:paraId="6FB46C52" w14:textId="77777777" w:rsidR="00D339A1" w:rsidRPr="00723C16" w:rsidRDefault="00D339A1" w:rsidP="000809C2">
      <w:pPr>
        <w:spacing w:line="240" w:lineRule="auto"/>
        <w:ind w:firstLine="0"/>
        <w:jc w:val="left"/>
        <w:rPr>
          <w:noProof/>
        </w:rPr>
      </w:pPr>
      <w:r w:rsidRPr="005074A5">
        <w:rPr>
          <w:noProof/>
        </w:rPr>
        <w:lastRenderedPageBreak/>
        <w:t xml:space="preserve">MELO NETO, J. A. D. </w:t>
      </w:r>
      <w:r w:rsidRPr="005074A5">
        <w:rPr>
          <w:i/>
          <w:noProof/>
        </w:rPr>
        <w:t>et al.</w:t>
      </w:r>
      <w:r w:rsidRPr="005074A5">
        <w:rPr>
          <w:noProof/>
        </w:rPr>
        <w:t xml:space="preserve"> </w:t>
      </w:r>
      <w:r w:rsidRPr="005074A5">
        <w:rPr>
          <w:b/>
          <w:bCs/>
          <w:noProof/>
        </w:rPr>
        <w:t>Educação a distância:</w:t>
      </w:r>
      <w:r w:rsidRPr="005074A5">
        <w:rPr>
          <w:noProof/>
        </w:rPr>
        <w:t xml:space="preserve"> o estado da arte. São Paulo: Pearson Education do Brasil, v. 2, 2012.</w:t>
      </w:r>
    </w:p>
    <w:p w14:paraId="481B6845" w14:textId="51A503C7" w:rsidR="005074A5" w:rsidRDefault="005074A5" w:rsidP="000809C2">
      <w:pPr>
        <w:spacing w:line="240" w:lineRule="auto"/>
        <w:ind w:firstLine="0"/>
        <w:jc w:val="left"/>
        <w:rPr>
          <w:noProof/>
        </w:rPr>
      </w:pPr>
    </w:p>
    <w:p w14:paraId="428ED7AA" w14:textId="44CD6478" w:rsidR="005074A5" w:rsidRDefault="00A45C61" w:rsidP="000809C2">
      <w:pPr>
        <w:spacing w:line="240" w:lineRule="auto"/>
        <w:ind w:firstLine="0"/>
        <w:jc w:val="left"/>
        <w:rPr>
          <w:ins w:id="2275" w:author="Ryan Lemos" w:date="2019-10-05T18:29:00Z"/>
          <w:noProof/>
        </w:rPr>
      </w:pPr>
      <w:ins w:id="2276" w:author="Ryan Lemos" w:date="2019-10-05T18:29:00Z">
        <w:r>
          <w:rPr>
            <w:noProof/>
          </w:rPr>
          <w:t xml:space="preserve">MORAIS, E. V. de; LOPER, A. A. </w:t>
        </w:r>
        <w:r w:rsidRPr="00393D2D">
          <w:rPr>
            <w:b/>
            <w:bCs/>
            <w:noProof/>
          </w:rPr>
          <w:t>Interação humano computador</w:t>
        </w:r>
        <w:r>
          <w:rPr>
            <w:noProof/>
          </w:rPr>
          <w:t>. Londrina: UNOPAR, 2014.</w:t>
        </w:r>
      </w:ins>
    </w:p>
    <w:p w14:paraId="4ADCE033" w14:textId="77777777" w:rsidR="006C22F5" w:rsidRPr="00020347" w:rsidRDefault="006C22F5" w:rsidP="000809C2">
      <w:pPr>
        <w:spacing w:line="240" w:lineRule="auto"/>
        <w:ind w:firstLine="0"/>
        <w:jc w:val="left"/>
        <w:rPr>
          <w:noProof/>
        </w:rPr>
      </w:pPr>
    </w:p>
    <w:p w14:paraId="1E788B62" w14:textId="0C055B67" w:rsidR="00D339A1" w:rsidRPr="00723C16" w:rsidRDefault="00D339A1" w:rsidP="000809C2">
      <w:pPr>
        <w:spacing w:line="240" w:lineRule="auto"/>
        <w:ind w:firstLine="0"/>
        <w:jc w:val="left"/>
        <w:rPr>
          <w:noProof/>
        </w:rPr>
      </w:pPr>
      <w:r w:rsidRPr="005074A5">
        <w:rPr>
          <w:noProof/>
        </w:rPr>
        <w:t xml:space="preserve">PHP. </w:t>
      </w:r>
      <w:r w:rsidRPr="005074A5">
        <w:rPr>
          <w:b/>
          <w:noProof/>
        </w:rPr>
        <w:t>O que é o PHP?</w:t>
      </w:r>
      <w:r w:rsidRPr="005074A5">
        <w:rPr>
          <w:noProof/>
        </w:rPr>
        <w:t>, 2018. Disponível em: &lt;https://secure.php.net/manual/pt_BR/intro-whatis.php&gt;. Acesso em: 30 set. 2018.</w:t>
      </w:r>
    </w:p>
    <w:p w14:paraId="1187DE56" w14:textId="77777777" w:rsidR="00D339A1" w:rsidRPr="00723C16" w:rsidRDefault="00D339A1" w:rsidP="000809C2">
      <w:pPr>
        <w:spacing w:line="240" w:lineRule="auto"/>
        <w:ind w:firstLine="0"/>
        <w:jc w:val="left"/>
        <w:rPr>
          <w:noProof/>
        </w:rPr>
      </w:pPr>
    </w:p>
    <w:p w14:paraId="24693168" w14:textId="77777777" w:rsidR="00D339A1" w:rsidRPr="00723C16" w:rsidRDefault="00D339A1" w:rsidP="000809C2">
      <w:pPr>
        <w:spacing w:line="240" w:lineRule="auto"/>
        <w:ind w:firstLine="0"/>
        <w:jc w:val="left"/>
        <w:rPr>
          <w:noProof/>
          <w:lang w:val="en-US"/>
        </w:rPr>
      </w:pPr>
      <w:r w:rsidRPr="005074A5">
        <w:rPr>
          <w:noProof/>
        </w:rPr>
        <w:t xml:space="preserve">PRESSMAN, R. S. </w:t>
      </w:r>
      <w:r w:rsidRPr="005074A5">
        <w:rPr>
          <w:b/>
          <w:bCs/>
          <w:noProof/>
        </w:rPr>
        <w:t>Engenharia de Software:</w:t>
      </w:r>
      <w:r w:rsidRPr="005074A5">
        <w:rPr>
          <w:noProof/>
        </w:rPr>
        <w:t xml:space="preserve"> Uma abordagem Profissional. </w:t>
      </w:r>
      <w:r w:rsidRPr="005074A5">
        <w:rPr>
          <w:noProof/>
          <w:lang w:val="en-US"/>
        </w:rPr>
        <w:t>7. ed. Porto Alegre: Bookman, 2011.</w:t>
      </w:r>
    </w:p>
    <w:p w14:paraId="7299240B" w14:textId="77777777" w:rsidR="00D339A1" w:rsidRPr="00723C16" w:rsidRDefault="00D339A1" w:rsidP="000809C2">
      <w:pPr>
        <w:spacing w:line="240" w:lineRule="auto"/>
        <w:ind w:firstLine="0"/>
        <w:jc w:val="left"/>
        <w:rPr>
          <w:noProof/>
          <w:lang w:val="en-US"/>
        </w:rPr>
      </w:pPr>
    </w:p>
    <w:p w14:paraId="78089BD9" w14:textId="77777777" w:rsidR="001D561A" w:rsidRPr="00723C16" w:rsidRDefault="00D339A1" w:rsidP="001D561A">
      <w:pPr>
        <w:spacing w:line="240" w:lineRule="auto"/>
        <w:ind w:firstLine="0"/>
        <w:jc w:val="left"/>
        <w:rPr>
          <w:noProof/>
          <w:lang w:val="en-US"/>
        </w:rPr>
      </w:pPr>
      <w:r w:rsidRPr="005074A5">
        <w:rPr>
          <w:noProof/>
          <w:lang w:val="en-US"/>
        </w:rPr>
        <w:t xml:space="preserve">ROBBINS, J. N. </w:t>
      </w:r>
      <w:r w:rsidRPr="005074A5">
        <w:rPr>
          <w:b/>
          <w:bCs/>
          <w:noProof/>
          <w:lang w:val="en-US"/>
        </w:rPr>
        <w:t>HTML5:</w:t>
      </w:r>
      <w:r w:rsidRPr="005074A5">
        <w:rPr>
          <w:noProof/>
          <w:lang w:val="en-US"/>
        </w:rPr>
        <w:t xml:space="preserve"> Pocket Reference. 5. ed. Sebastopol: O'Reilly, 2013.</w:t>
      </w:r>
    </w:p>
    <w:p w14:paraId="7D4FDCB9" w14:textId="77777777" w:rsidR="00D339A1" w:rsidRPr="00723C16" w:rsidRDefault="00D339A1" w:rsidP="000809C2">
      <w:pPr>
        <w:spacing w:line="240" w:lineRule="auto"/>
        <w:ind w:firstLine="0"/>
        <w:jc w:val="left"/>
        <w:rPr>
          <w:noProof/>
          <w:lang w:val="en-US"/>
        </w:rPr>
      </w:pPr>
    </w:p>
    <w:p w14:paraId="7BD3A003" w14:textId="77777777" w:rsidR="00D339A1" w:rsidRPr="00723C16" w:rsidRDefault="00D339A1" w:rsidP="000809C2">
      <w:pPr>
        <w:spacing w:line="240" w:lineRule="auto"/>
        <w:ind w:firstLine="0"/>
        <w:jc w:val="left"/>
        <w:rPr>
          <w:noProof/>
        </w:rPr>
      </w:pPr>
      <w:r w:rsidRPr="005074A5">
        <w:rPr>
          <w:noProof/>
          <w:lang w:val="en-US"/>
        </w:rPr>
        <w:t xml:space="preserve">SANDHU, R. S. Role-based Access Control. In: </w:t>
      </w:r>
      <w:r w:rsidRPr="005074A5">
        <w:rPr>
          <w:b/>
          <w:noProof/>
          <w:lang w:val="en-US"/>
        </w:rPr>
        <w:t>Advances in Computers.</w:t>
      </w:r>
      <w:r w:rsidRPr="005074A5">
        <w:rPr>
          <w:noProof/>
          <w:lang w:val="en-US"/>
        </w:rPr>
        <w:t xml:space="preserve"> Fairfax: Academic Press, v. 46, 1998. p. 237-286. </w:t>
      </w:r>
      <w:r w:rsidRPr="005074A5">
        <w:rPr>
          <w:noProof/>
        </w:rPr>
        <w:t>Disponível em: &lt;http://www.profsandhu.com/articles/advcom/adv_comp_rbac.pdf&gt;. Acesso em: 5 out. 2018.</w:t>
      </w:r>
    </w:p>
    <w:p w14:paraId="00AE8835" w14:textId="77777777" w:rsidR="001A0B14" w:rsidRPr="00723C16" w:rsidRDefault="001A0B14" w:rsidP="000809C2">
      <w:pPr>
        <w:spacing w:line="240" w:lineRule="auto"/>
        <w:ind w:firstLine="0"/>
        <w:jc w:val="left"/>
        <w:rPr>
          <w:noProof/>
        </w:rPr>
      </w:pPr>
    </w:p>
    <w:p w14:paraId="42AC0922" w14:textId="77777777" w:rsidR="00F80769" w:rsidRPr="00723C16" w:rsidRDefault="001A0B14" w:rsidP="000809C2">
      <w:pPr>
        <w:spacing w:line="240" w:lineRule="auto"/>
        <w:ind w:firstLine="0"/>
        <w:jc w:val="left"/>
        <w:rPr>
          <w:noProof/>
        </w:rPr>
      </w:pPr>
      <w:r w:rsidRPr="005074A5">
        <w:rPr>
          <w:noProof/>
        </w:rPr>
        <w:t xml:space="preserve">SANTOS, L. dos. </w:t>
      </w:r>
      <w:r w:rsidRPr="005074A5">
        <w:rPr>
          <w:b/>
          <w:noProof/>
        </w:rPr>
        <w:t xml:space="preserve">Como escrever boas histórias de usuário (User Stories). </w:t>
      </w:r>
      <w:r w:rsidRPr="005074A5">
        <w:rPr>
          <w:noProof/>
        </w:rPr>
        <w:t>2017. Disponível em: &lt;https://medium.com/vertice/como-escrever-boas-users-stories-hist%C3%B3rias-de-usu%C3%A1rios-b29c75043fac&gt;. Acesso em: 17 fev. 2019.</w:t>
      </w:r>
    </w:p>
    <w:p w14:paraId="5CE739D0" w14:textId="77777777" w:rsidR="00D339A1" w:rsidRPr="00723C16" w:rsidRDefault="00D339A1" w:rsidP="000809C2">
      <w:pPr>
        <w:spacing w:line="240" w:lineRule="auto"/>
        <w:ind w:firstLine="0"/>
        <w:jc w:val="left"/>
      </w:pPr>
    </w:p>
    <w:p w14:paraId="2DA1CB69" w14:textId="77777777" w:rsidR="00D339A1" w:rsidRPr="00723C16" w:rsidRDefault="00D339A1" w:rsidP="000809C2">
      <w:pPr>
        <w:spacing w:line="240" w:lineRule="auto"/>
        <w:ind w:firstLine="0"/>
        <w:jc w:val="left"/>
        <w:rPr>
          <w:noProof/>
        </w:rPr>
      </w:pPr>
      <w:r w:rsidRPr="005074A5">
        <w:rPr>
          <w:noProof/>
        </w:rPr>
        <w:t xml:space="preserve">SEVERINO, A. J. </w:t>
      </w:r>
      <w:r w:rsidRPr="005074A5">
        <w:rPr>
          <w:b/>
          <w:bCs/>
          <w:noProof/>
        </w:rPr>
        <w:t>Metodologia de trabalho científico</w:t>
      </w:r>
      <w:r w:rsidRPr="005074A5">
        <w:rPr>
          <w:noProof/>
        </w:rPr>
        <w:t>. 22. ed. São Paulo: Cortez, 2002.</w:t>
      </w:r>
    </w:p>
    <w:p w14:paraId="330555BC" w14:textId="77777777" w:rsidR="00D339A1" w:rsidRPr="00723C16" w:rsidRDefault="00D339A1" w:rsidP="000809C2">
      <w:pPr>
        <w:spacing w:line="240" w:lineRule="auto"/>
        <w:ind w:firstLine="0"/>
        <w:jc w:val="left"/>
        <w:rPr>
          <w:noProof/>
        </w:rPr>
      </w:pPr>
    </w:p>
    <w:p w14:paraId="6EB6D7EC" w14:textId="77777777" w:rsidR="00D339A1" w:rsidRPr="00723C16" w:rsidRDefault="00D339A1" w:rsidP="000809C2">
      <w:pPr>
        <w:spacing w:line="240" w:lineRule="auto"/>
        <w:ind w:firstLine="0"/>
        <w:jc w:val="left"/>
        <w:rPr>
          <w:noProof/>
          <w:lang w:val="en-US"/>
        </w:rPr>
      </w:pPr>
      <w:r w:rsidRPr="005074A5">
        <w:rPr>
          <w:noProof/>
        </w:rPr>
        <w:t xml:space="preserve">SILBERCHATZ, A.; KORTH, H. F.; SUDARSHAN, S. </w:t>
      </w:r>
      <w:r w:rsidRPr="005074A5">
        <w:rPr>
          <w:b/>
          <w:bCs/>
          <w:noProof/>
        </w:rPr>
        <w:t>Sistema de Banco de Dados</w:t>
      </w:r>
      <w:r w:rsidRPr="005074A5">
        <w:rPr>
          <w:noProof/>
        </w:rPr>
        <w:t xml:space="preserve">. </w:t>
      </w:r>
      <w:r w:rsidRPr="005074A5">
        <w:rPr>
          <w:noProof/>
          <w:lang w:val="en-US"/>
        </w:rPr>
        <w:t>3. ed. São Paulo: Pearson Education, 1999.</w:t>
      </w:r>
    </w:p>
    <w:p w14:paraId="778675A3" w14:textId="77777777" w:rsidR="00D339A1" w:rsidRPr="00723C16" w:rsidRDefault="00D339A1" w:rsidP="000809C2">
      <w:pPr>
        <w:spacing w:line="240" w:lineRule="auto"/>
        <w:ind w:firstLine="0"/>
        <w:jc w:val="left"/>
        <w:rPr>
          <w:noProof/>
          <w:lang w:val="en-US"/>
        </w:rPr>
      </w:pPr>
    </w:p>
    <w:p w14:paraId="7C5BE69F" w14:textId="77777777" w:rsidR="001D561A" w:rsidRPr="00723C16" w:rsidRDefault="00D339A1" w:rsidP="001D561A">
      <w:pPr>
        <w:spacing w:line="240" w:lineRule="auto"/>
        <w:ind w:firstLine="0"/>
        <w:jc w:val="left"/>
        <w:rPr>
          <w:noProof/>
        </w:rPr>
      </w:pPr>
      <w:r w:rsidRPr="005074A5">
        <w:rPr>
          <w:noProof/>
          <w:lang w:val="en-US"/>
        </w:rPr>
        <w:t xml:space="preserve">SILVER, B. </w:t>
      </w:r>
      <w:r w:rsidRPr="005074A5">
        <w:rPr>
          <w:b/>
          <w:bCs/>
          <w:noProof/>
          <w:lang w:val="en-US"/>
        </w:rPr>
        <w:t>BPMN Method and Style:</w:t>
      </w:r>
      <w:r w:rsidRPr="005074A5">
        <w:rPr>
          <w:noProof/>
          <w:lang w:val="en-US"/>
        </w:rPr>
        <w:t xml:space="preserve"> with Bpmn Implementer's Guide. </w:t>
      </w:r>
      <w:r w:rsidRPr="005074A5">
        <w:rPr>
          <w:noProof/>
        </w:rPr>
        <w:t>2. ed. Altadena: Cody-Cassidy Press, 2017</w:t>
      </w:r>
      <w:r w:rsidR="00A33B79" w:rsidRPr="005074A5">
        <w:rPr>
          <w:noProof/>
        </w:rPr>
        <w:t>.</w:t>
      </w:r>
    </w:p>
    <w:p w14:paraId="6CAB5E11" w14:textId="77777777" w:rsidR="00D339A1" w:rsidRPr="00723C16" w:rsidRDefault="00D339A1" w:rsidP="000809C2">
      <w:pPr>
        <w:spacing w:line="240" w:lineRule="auto"/>
        <w:ind w:firstLine="0"/>
        <w:jc w:val="left"/>
        <w:rPr>
          <w:noProof/>
        </w:rPr>
      </w:pPr>
    </w:p>
    <w:p w14:paraId="05449935" w14:textId="77777777" w:rsidR="00D339A1" w:rsidRPr="00723C16" w:rsidRDefault="00D339A1" w:rsidP="000809C2">
      <w:pPr>
        <w:spacing w:line="240" w:lineRule="auto"/>
        <w:ind w:firstLine="0"/>
        <w:jc w:val="left"/>
        <w:rPr>
          <w:noProof/>
        </w:rPr>
      </w:pPr>
      <w:r w:rsidRPr="005074A5">
        <w:rPr>
          <w:noProof/>
        </w:rPr>
        <w:t xml:space="preserve">SKLAR, D. </w:t>
      </w:r>
      <w:r w:rsidRPr="005074A5">
        <w:rPr>
          <w:b/>
          <w:bCs/>
          <w:noProof/>
        </w:rPr>
        <w:t>Aprendendo PHP:</w:t>
      </w:r>
      <w:r w:rsidRPr="005074A5">
        <w:rPr>
          <w:noProof/>
        </w:rPr>
        <w:t xml:space="preserve"> Introdução amigável à linguagem mais popular da WEB. São Paulo: Novatec, 2016.</w:t>
      </w:r>
      <w:r w:rsidR="006B76CA" w:rsidRPr="00723C16">
        <w:rPr>
          <w:noProof/>
        </w:rPr>
        <w:t xml:space="preserve"> </w:t>
      </w:r>
    </w:p>
    <w:p w14:paraId="12155987" w14:textId="77777777" w:rsidR="00D67CFB" w:rsidRDefault="00D67CFB" w:rsidP="000809C2">
      <w:pPr>
        <w:spacing w:line="240" w:lineRule="auto"/>
        <w:ind w:firstLine="0"/>
        <w:jc w:val="left"/>
        <w:rPr>
          <w:ins w:id="2277" w:author="Ryan Lemos" w:date="2019-10-05T19:10:00Z"/>
          <w:noProof/>
        </w:rPr>
      </w:pPr>
    </w:p>
    <w:p w14:paraId="720DF6F5" w14:textId="5836335E" w:rsidR="00ED0C47" w:rsidRPr="009D3286" w:rsidRDefault="00ED0C47" w:rsidP="000809C2">
      <w:pPr>
        <w:spacing w:line="240" w:lineRule="auto"/>
        <w:ind w:firstLine="0"/>
        <w:jc w:val="left"/>
        <w:rPr>
          <w:ins w:id="2278" w:author="Ryan Lemos" w:date="2019-10-05T19:10:00Z"/>
          <w:noProof/>
        </w:rPr>
      </w:pPr>
      <w:ins w:id="2279" w:author="Ryan Lemos" w:date="2019-10-05T19:10:00Z">
        <w:r w:rsidRPr="00681596">
          <w:rPr>
            <w:noProof/>
          </w:rPr>
          <w:t>SOLE</w:t>
        </w:r>
      </w:ins>
      <w:ins w:id="2280" w:author="Ryan Lemos" w:date="2019-10-05T19:11:00Z">
        <w:r w:rsidRPr="00681596">
          <w:rPr>
            <w:noProof/>
          </w:rPr>
          <w:t xml:space="preserve">, A. D. </w:t>
        </w:r>
        <w:r w:rsidRPr="00681596">
          <w:rPr>
            <w:b/>
            <w:bCs/>
            <w:noProof/>
            <w:rPrChange w:id="2281" w:author="Ryan Lemos" w:date="2019-10-07T08:43:00Z">
              <w:rPr>
                <w:noProof/>
              </w:rPr>
            </w:rPrChange>
          </w:rPr>
          <w:t>Visual Studi</w:t>
        </w:r>
        <w:r w:rsidRPr="00681596">
          <w:rPr>
            <w:b/>
            <w:bCs/>
            <w:noProof/>
            <w:rPrChange w:id="2282" w:author="Ryan Lemos" w:date="2019-10-07T08:43:00Z">
              <w:rPr>
                <w:noProof/>
                <w:lang w:val="en-US"/>
              </w:rPr>
            </w:rPrChange>
          </w:rPr>
          <w:t>o Code:</w:t>
        </w:r>
        <w:r w:rsidRPr="00681596">
          <w:rPr>
            <w:noProof/>
            <w:rPrChange w:id="2283" w:author="Ryan Lemos" w:date="2019-10-07T08:43:00Z">
              <w:rPr>
                <w:noProof/>
                <w:lang w:val="en-US"/>
              </w:rPr>
            </w:rPrChange>
          </w:rPr>
          <w:t xml:space="preserve"> Succinctly.</w:t>
        </w:r>
      </w:ins>
      <w:ins w:id="2284" w:author="Ryan Lemos" w:date="2019-10-05T19:12:00Z">
        <w:r w:rsidR="009D3286" w:rsidRPr="00681596">
          <w:rPr>
            <w:noProof/>
            <w:rPrChange w:id="2285" w:author="Ryan Lemos" w:date="2019-10-07T08:43:00Z">
              <w:rPr>
                <w:noProof/>
                <w:lang w:val="en-US"/>
              </w:rPr>
            </w:rPrChange>
          </w:rPr>
          <w:t xml:space="preserve"> </w:t>
        </w:r>
        <w:r w:rsidR="009D3286" w:rsidRPr="009D3286">
          <w:rPr>
            <w:noProof/>
            <w:rPrChange w:id="2286" w:author="Ryan Lemos" w:date="2019-10-05T19:13:00Z">
              <w:rPr>
                <w:noProof/>
                <w:lang w:val="en-US"/>
              </w:rPr>
            </w:rPrChange>
          </w:rPr>
          <w:t>Morrisville: Sync</w:t>
        </w:r>
      </w:ins>
      <w:ins w:id="2287" w:author="Ryan Lemos" w:date="2019-10-05T19:13:00Z">
        <w:r w:rsidR="009D3286" w:rsidRPr="009D3286">
          <w:rPr>
            <w:noProof/>
            <w:rPrChange w:id="2288" w:author="Ryan Lemos" w:date="2019-10-05T19:13:00Z">
              <w:rPr>
                <w:noProof/>
                <w:lang w:val="en-US"/>
              </w:rPr>
            </w:rPrChange>
          </w:rPr>
          <w:t xml:space="preserve">fusion. 2016. Disponível em: </w:t>
        </w:r>
        <w:r w:rsidR="009D3286">
          <w:rPr>
            <w:noProof/>
          </w:rPr>
          <w:t>&lt;</w:t>
        </w:r>
        <w:r w:rsidR="009D3286" w:rsidRPr="009D3286">
          <w:rPr>
            <w:noProof/>
          </w:rPr>
          <w:t>https://www.syncfusion.com/ebooks/visual_studio_code_succinctly</w:t>
        </w:r>
        <w:r w:rsidR="009D3286">
          <w:rPr>
            <w:noProof/>
          </w:rPr>
          <w:t xml:space="preserve">&gt; Acesso em </w:t>
        </w:r>
      </w:ins>
      <w:ins w:id="2289" w:author="Ryan Lemos" w:date="2019-10-05T19:14:00Z">
        <w:r w:rsidR="009D3286">
          <w:rPr>
            <w:noProof/>
          </w:rPr>
          <w:t>05 out. 2019.</w:t>
        </w:r>
      </w:ins>
    </w:p>
    <w:p w14:paraId="406CE040" w14:textId="77777777" w:rsidR="00ED0C47" w:rsidRPr="009D3286" w:rsidRDefault="00ED0C47" w:rsidP="000809C2">
      <w:pPr>
        <w:spacing w:line="240" w:lineRule="auto"/>
        <w:ind w:firstLine="0"/>
        <w:jc w:val="left"/>
        <w:rPr>
          <w:noProof/>
        </w:rPr>
      </w:pPr>
    </w:p>
    <w:p w14:paraId="6F6D1CA4" w14:textId="77777777" w:rsidR="00D339A1" w:rsidRPr="00681596" w:rsidRDefault="00D339A1" w:rsidP="000809C2">
      <w:pPr>
        <w:spacing w:line="240" w:lineRule="auto"/>
        <w:ind w:firstLine="0"/>
        <w:jc w:val="left"/>
        <w:rPr>
          <w:noProof/>
          <w:lang w:val="en-US"/>
          <w:rPrChange w:id="2290" w:author="Ryan Lemos" w:date="2019-10-07T08:43:00Z">
            <w:rPr>
              <w:noProof/>
            </w:rPr>
          </w:rPrChange>
        </w:rPr>
      </w:pPr>
      <w:r w:rsidRPr="005074A5">
        <w:rPr>
          <w:noProof/>
        </w:rPr>
        <w:t xml:space="preserve">SOMMERVILLE, I. </w:t>
      </w:r>
      <w:r w:rsidRPr="005074A5">
        <w:rPr>
          <w:b/>
          <w:bCs/>
          <w:noProof/>
        </w:rPr>
        <w:t>Engenharia de Software</w:t>
      </w:r>
      <w:r w:rsidRPr="005074A5">
        <w:rPr>
          <w:noProof/>
        </w:rPr>
        <w:t xml:space="preserve">. </w:t>
      </w:r>
      <w:r w:rsidRPr="00681596">
        <w:rPr>
          <w:noProof/>
          <w:lang w:val="en-US"/>
          <w:rPrChange w:id="2291" w:author="Ryan Lemos" w:date="2019-10-07T08:43:00Z">
            <w:rPr>
              <w:noProof/>
            </w:rPr>
          </w:rPrChange>
        </w:rPr>
        <w:t>9. ed. São Paulo: Pearson Prentice Hall, 2011.</w:t>
      </w:r>
    </w:p>
    <w:p w14:paraId="47F0A541" w14:textId="77777777" w:rsidR="00D339A1" w:rsidRPr="00681596" w:rsidRDefault="00D339A1" w:rsidP="000809C2">
      <w:pPr>
        <w:spacing w:line="240" w:lineRule="auto"/>
        <w:ind w:firstLine="0"/>
        <w:jc w:val="left"/>
        <w:rPr>
          <w:noProof/>
          <w:lang w:val="en-US"/>
          <w:rPrChange w:id="2292" w:author="Ryan Lemos" w:date="2019-10-07T08:43:00Z">
            <w:rPr>
              <w:noProof/>
            </w:rPr>
          </w:rPrChange>
        </w:rPr>
      </w:pPr>
    </w:p>
    <w:p w14:paraId="76009B2E" w14:textId="77777777" w:rsidR="00D339A1" w:rsidRPr="00681596" w:rsidRDefault="00D339A1" w:rsidP="000809C2">
      <w:pPr>
        <w:spacing w:line="240" w:lineRule="auto"/>
        <w:ind w:firstLine="0"/>
        <w:jc w:val="left"/>
        <w:rPr>
          <w:noProof/>
          <w:lang w:val="en-US"/>
          <w:rPrChange w:id="2293" w:author="Ryan Lemos" w:date="2019-10-07T08:43:00Z">
            <w:rPr>
              <w:noProof/>
            </w:rPr>
          </w:rPrChange>
        </w:rPr>
      </w:pPr>
      <w:r w:rsidRPr="005074A5">
        <w:rPr>
          <w:noProof/>
        </w:rPr>
        <w:t xml:space="preserve">STAUFFER, M. </w:t>
      </w:r>
      <w:r w:rsidRPr="005074A5">
        <w:rPr>
          <w:b/>
          <w:bCs/>
          <w:noProof/>
        </w:rPr>
        <w:t>Desenvolvendo com Laravel:</w:t>
      </w:r>
      <w:r w:rsidRPr="005074A5">
        <w:rPr>
          <w:noProof/>
        </w:rPr>
        <w:t xml:space="preserve"> Um Framework para construção de aplicativos PHP modernos. </w:t>
      </w:r>
      <w:r w:rsidRPr="00681596">
        <w:rPr>
          <w:noProof/>
          <w:lang w:val="en-US"/>
          <w:rPrChange w:id="2294" w:author="Ryan Lemos" w:date="2019-10-07T08:43:00Z">
            <w:rPr>
              <w:noProof/>
            </w:rPr>
          </w:rPrChange>
        </w:rPr>
        <w:t>São Paulo: Novatec, 2017.</w:t>
      </w:r>
    </w:p>
    <w:p w14:paraId="104E3B7C" w14:textId="5CF8D8F6" w:rsidR="00D339A1" w:rsidRPr="00681596" w:rsidRDefault="00D339A1" w:rsidP="000809C2">
      <w:pPr>
        <w:spacing w:line="240" w:lineRule="auto"/>
        <w:ind w:firstLine="0"/>
        <w:jc w:val="left"/>
        <w:rPr>
          <w:ins w:id="2295" w:author="Ryan Lemos" w:date="2019-10-05T20:17:00Z"/>
          <w:noProof/>
          <w:lang w:val="en-US"/>
          <w:rPrChange w:id="2296" w:author="Ryan Lemos" w:date="2019-10-07T08:43:00Z">
            <w:rPr>
              <w:ins w:id="2297" w:author="Ryan Lemos" w:date="2019-10-05T20:17:00Z"/>
              <w:noProof/>
            </w:rPr>
          </w:rPrChange>
        </w:rPr>
      </w:pPr>
    </w:p>
    <w:p w14:paraId="51A848AE" w14:textId="54B44E40" w:rsidR="00D67CFB" w:rsidRPr="00D67CFB" w:rsidRDefault="00D67CFB" w:rsidP="000809C2">
      <w:pPr>
        <w:spacing w:line="240" w:lineRule="auto"/>
        <w:ind w:firstLine="0"/>
        <w:jc w:val="left"/>
        <w:rPr>
          <w:ins w:id="2298" w:author="Ryan Lemos" w:date="2019-10-05T20:18:00Z"/>
          <w:noProof/>
        </w:rPr>
      </w:pPr>
      <w:ins w:id="2299" w:author="Ryan Lemos" w:date="2019-10-05T20:18:00Z">
        <w:r w:rsidRPr="00D67CFB">
          <w:rPr>
            <w:noProof/>
            <w:lang w:val="en-US"/>
            <w:rPrChange w:id="2300" w:author="Ryan Lemos" w:date="2019-10-05T20:18:00Z">
              <w:rPr>
                <w:noProof/>
              </w:rPr>
            </w:rPrChange>
          </w:rPr>
          <w:t xml:space="preserve">SYED, B. A. </w:t>
        </w:r>
        <w:r w:rsidRPr="00D67CFB">
          <w:rPr>
            <w:b/>
            <w:bCs/>
            <w:noProof/>
            <w:lang w:val="en-US"/>
            <w:rPrChange w:id="2301" w:author="Ryan Lemos" w:date="2019-10-05T20:20:00Z">
              <w:rPr>
                <w:noProof/>
              </w:rPr>
            </w:rPrChange>
          </w:rPr>
          <w:t>Deep D</w:t>
        </w:r>
        <w:r w:rsidRPr="00D67CFB">
          <w:rPr>
            <w:b/>
            <w:bCs/>
            <w:noProof/>
            <w:lang w:val="en-US"/>
            <w:rPrChange w:id="2302" w:author="Ryan Lemos" w:date="2019-10-05T20:20:00Z">
              <w:rPr>
                <w:noProof/>
                <w:lang w:val="en-US"/>
              </w:rPr>
            </w:rPrChange>
          </w:rPr>
          <w:t>ive In TypeScript</w:t>
        </w:r>
      </w:ins>
      <w:ins w:id="2303" w:author="Ryan Lemos" w:date="2019-10-05T20:20:00Z">
        <w:r>
          <w:rPr>
            <w:b/>
            <w:bCs/>
            <w:noProof/>
            <w:lang w:val="en-US"/>
          </w:rPr>
          <w:t>.</w:t>
        </w:r>
        <w:r>
          <w:rPr>
            <w:noProof/>
            <w:lang w:val="en-US"/>
          </w:rPr>
          <w:t xml:space="preserve"> </w:t>
        </w:r>
      </w:ins>
      <w:ins w:id="2304" w:author="Ryan Lemos" w:date="2019-10-05T20:22:00Z">
        <w:r w:rsidRPr="00D67CFB">
          <w:rPr>
            <w:noProof/>
            <w:rPrChange w:id="2305" w:author="Ryan Lemos" w:date="2019-10-05T20:23:00Z">
              <w:rPr>
                <w:noProof/>
                <w:lang w:val="en-US"/>
              </w:rPr>
            </w:rPrChange>
          </w:rPr>
          <w:t xml:space="preserve">2016. </w:t>
        </w:r>
      </w:ins>
      <w:ins w:id="2306" w:author="Ryan Lemos" w:date="2019-10-05T20:21:00Z">
        <w:r w:rsidRPr="00D67CFB">
          <w:rPr>
            <w:noProof/>
            <w:rPrChange w:id="2307" w:author="Ryan Lemos" w:date="2019-10-05T20:23:00Z">
              <w:rPr>
                <w:noProof/>
                <w:lang w:val="en-US"/>
              </w:rPr>
            </w:rPrChange>
          </w:rPr>
          <w:t xml:space="preserve">Disponível em: </w:t>
        </w:r>
      </w:ins>
      <w:ins w:id="2308" w:author="Ryan Lemos" w:date="2019-10-05T20:23:00Z">
        <w:r>
          <w:rPr>
            <w:noProof/>
          </w:rPr>
          <w:t>&lt;</w:t>
        </w:r>
        <w:r w:rsidRPr="00D67CFB">
          <w:t xml:space="preserve"> </w:t>
        </w:r>
        <w:r w:rsidRPr="00D67CFB">
          <w:rPr>
            <w:noProof/>
          </w:rPr>
          <w:t>https://legacy.gitbook.com/book/basarat/typescript/details</w:t>
        </w:r>
        <w:r>
          <w:rPr>
            <w:noProof/>
          </w:rPr>
          <w:t>&gt; Acesso em</w:t>
        </w:r>
      </w:ins>
      <w:ins w:id="2309" w:author="Ryan Lemos" w:date="2019-10-05T20:24:00Z">
        <w:r>
          <w:rPr>
            <w:noProof/>
          </w:rPr>
          <w:t>: 05 out. 2019.</w:t>
        </w:r>
      </w:ins>
    </w:p>
    <w:p w14:paraId="54CB6150" w14:textId="3A5F4EF7" w:rsidR="00D67CFB" w:rsidRDefault="00D67CFB" w:rsidP="000809C2">
      <w:pPr>
        <w:spacing w:line="240" w:lineRule="auto"/>
        <w:ind w:firstLine="0"/>
        <w:jc w:val="left"/>
        <w:rPr>
          <w:ins w:id="2310" w:author="Ryan Lemos" w:date="2019-10-09T09:25:00Z"/>
          <w:noProof/>
        </w:rPr>
      </w:pPr>
    </w:p>
    <w:p w14:paraId="75651DFD" w14:textId="368A0B6E" w:rsidR="00CC0E1E" w:rsidRPr="00B23593" w:rsidRDefault="00DE2B76" w:rsidP="000809C2">
      <w:pPr>
        <w:spacing w:line="240" w:lineRule="auto"/>
        <w:ind w:firstLine="0"/>
        <w:jc w:val="left"/>
        <w:rPr>
          <w:ins w:id="2311" w:author="Ryan Lemos" w:date="2019-10-09T09:25:00Z"/>
          <w:noProof/>
          <w:rPrChange w:id="2312" w:author="Ryan Lemos" w:date="2019-10-09T09:54:00Z">
            <w:rPr>
              <w:ins w:id="2313" w:author="Ryan Lemos" w:date="2019-10-09T09:25:00Z"/>
              <w:noProof/>
            </w:rPr>
          </w:rPrChange>
        </w:rPr>
      </w:pPr>
      <w:ins w:id="2314" w:author="Ryan Lemos" w:date="2019-10-09T09:25:00Z">
        <w:r w:rsidRPr="00DE2B76">
          <w:rPr>
            <w:noProof/>
            <w:lang w:val="en-US"/>
            <w:rPrChange w:id="2315" w:author="Ryan Lemos" w:date="2019-10-09T09:27:00Z">
              <w:rPr>
                <w:noProof/>
              </w:rPr>
            </w:rPrChange>
          </w:rPr>
          <w:t>SWEETALERT2</w:t>
        </w:r>
      </w:ins>
      <w:ins w:id="2316" w:author="Ryan Lemos" w:date="2019-10-09T09:26:00Z">
        <w:r w:rsidRPr="00DE2B76">
          <w:rPr>
            <w:noProof/>
            <w:lang w:val="en-US"/>
            <w:rPrChange w:id="2317" w:author="Ryan Lemos" w:date="2019-10-09T09:27:00Z">
              <w:rPr>
                <w:noProof/>
              </w:rPr>
            </w:rPrChange>
          </w:rPr>
          <w:t xml:space="preserve">. </w:t>
        </w:r>
      </w:ins>
      <w:ins w:id="2318" w:author="Ryan Lemos" w:date="2019-10-09T09:27:00Z">
        <w:r w:rsidRPr="00DE2B76">
          <w:rPr>
            <w:b/>
            <w:bCs/>
            <w:noProof/>
            <w:lang w:val="en-US"/>
            <w:rPrChange w:id="2319" w:author="Ryan Lemos" w:date="2019-10-09T09:27:00Z">
              <w:rPr>
                <w:noProof/>
              </w:rPr>
            </w:rPrChange>
          </w:rPr>
          <w:t>Sweet Alert 2</w:t>
        </w:r>
        <w:r>
          <w:rPr>
            <w:noProof/>
            <w:lang w:val="en-US"/>
          </w:rPr>
          <w:t>:</w:t>
        </w:r>
        <w:r w:rsidRPr="00DE2B76">
          <w:rPr>
            <w:noProof/>
            <w:lang w:val="en-US"/>
            <w:rPrChange w:id="2320" w:author="Ryan Lemos" w:date="2019-10-09T09:27:00Z">
              <w:rPr>
                <w:noProof/>
              </w:rPr>
            </w:rPrChange>
          </w:rPr>
          <w:t xml:space="preserve"> </w:t>
        </w:r>
        <w:r w:rsidRPr="00DE2B76">
          <w:rPr>
            <w:noProof/>
            <w:lang w:val="en-US"/>
          </w:rPr>
          <w:t>A</w:t>
        </w:r>
        <w:r w:rsidRPr="00DE2B76">
          <w:rPr>
            <w:noProof/>
            <w:lang w:val="en-US"/>
            <w:rPrChange w:id="2321" w:author="Ryan Lemos" w:date="2019-10-09T09:27:00Z">
              <w:rPr>
                <w:noProof/>
              </w:rPr>
            </w:rPrChange>
          </w:rPr>
          <w:t xml:space="preserve"> beautiful, responsive, customizable, accessible (wai-aria) replacement for javascript's popup boxes</w:t>
        </w:r>
      </w:ins>
      <w:ins w:id="2322" w:author="Ryan Lemos" w:date="2019-10-09T09:28:00Z">
        <w:r>
          <w:rPr>
            <w:noProof/>
            <w:lang w:val="en-US"/>
          </w:rPr>
          <w:t xml:space="preserve">. </w:t>
        </w:r>
        <w:r w:rsidRPr="00B23593">
          <w:rPr>
            <w:noProof/>
            <w:rPrChange w:id="2323" w:author="Ryan Lemos" w:date="2019-10-09T09:54:00Z">
              <w:rPr>
                <w:noProof/>
                <w:lang w:val="en-US"/>
              </w:rPr>
            </w:rPrChange>
          </w:rPr>
          <w:t xml:space="preserve">2019. Disponível em: &lt;https://sweetalert2.github.io/&gt;. Acesso em: 09 out. 2019. </w:t>
        </w:r>
      </w:ins>
    </w:p>
    <w:p w14:paraId="7E13B424" w14:textId="77777777" w:rsidR="00CC0E1E" w:rsidRPr="00B23593" w:rsidRDefault="00CC0E1E" w:rsidP="000809C2">
      <w:pPr>
        <w:spacing w:line="240" w:lineRule="auto"/>
        <w:ind w:firstLine="0"/>
        <w:jc w:val="left"/>
        <w:rPr>
          <w:noProof/>
          <w:rPrChange w:id="2324" w:author="Ryan Lemos" w:date="2019-10-09T09:54:00Z">
            <w:rPr>
              <w:noProof/>
            </w:rPr>
          </w:rPrChange>
        </w:rPr>
      </w:pPr>
    </w:p>
    <w:p w14:paraId="244CBC9F" w14:textId="77777777" w:rsidR="00D339A1" w:rsidRPr="00723C16" w:rsidRDefault="00D339A1" w:rsidP="000809C2">
      <w:pPr>
        <w:spacing w:line="240" w:lineRule="auto"/>
        <w:ind w:firstLine="0"/>
        <w:jc w:val="left"/>
        <w:rPr>
          <w:noProof/>
        </w:rPr>
      </w:pPr>
      <w:r w:rsidRPr="005074A5">
        <w:rPr>
          <w:noProof/>
        </w:rPr>
        <w:lastRenderedPageBreak/>
        <w:t xml:space="preserve">TELES, V. M. </w:t>
      </w:r>
      <w:r w:rsidRPr="005074A5">
        <w:rPr>
          <w:b/>
          <w:bCs/>
          <w:noProof/>
        </w:rPr>
        <w:t>Extreme Programming:</w:t>
      </w:r>
      <w:r w:rsidRPr="005074A5">
        <w:rPr>
          <w:noProof/>
        </w:rPr>
        <w:t xml:space="preserve"> Aprenda como encantar seus usuários desenvolvendo software com agilidade e alta qualidade. 2. ed. São Paulo: Novatec, 2014.</w:t>
      </w:r>
    </w:p>
    <w:p w14:paraId="66C4CF01" w14:textId="1BAC169D" w:rsidR="00D339A1" w:rsidRDefault="00D339A1" w:rsidP="000809C2">
      <w:pPr>
        <w:spacing w:line="240" w:lineRule="auto"/>
        <w:ind w:firstLine="0"/>
        <w:jc w:val="left"/>
        <w:rPr>
          <w:ins w:id="2325" w:author="Ryan Lemos" w:date="2019-10-05T20:48:00Z"/>
          <w:noProof/>
        </w:rPr>
      </w:pPr>
    </w:p>
    <w:p w14:paraId="33EC5296" w14:textId="125F5321" w:rsidR="00C23F2F" w:rsidRDefault="00C23F2F" w:rsidP="000809C2">
      <w:pPr>
        <w:spacing w:line="240" w:lineRule="auto"/>
        <w:ind w:firstLine="0"/>
        <w:jc w:val="left"/>
        <w:rPr>
          <w:ins w:id="2326" w:author="Ryan Lemos" w:date="2019-10-05T20:48:00Z"/>
          <w:noProof/>
        </w:rPr>
      </w:pPr>
      <w:ins w:id="2327" w:author="Ryan Lemos" w:date="2019-10-05T20:48:00Z">
        <w:r>
          <w:rPr>
            <w:noProof/>
          </w:rPr>
          <w:t>TURINI, R.</w:t>
        </w:r>
      </w:ins>
      <w:ins w:id="2328" w:author="Ryan Lemos" w:date="2019-10-05T20:49:00Z">
        <w:r>
          <w:rPr>
            <w:noProof/>
          </w:rPr>
          <w:t xml:space="preserve"> </w:t>
        </w:r>
        <w:r w:rsidRPr="00C23F2F">
          <w:rPr>
            <w:b/>
            <w:bCs/>
            <w:noProof/>
            <w:rPrChange w:id="2329" w:author="Ryan Lemos" w:date="2019-10-05T20:49:00Z">
              <w:rPr>
                <w:noProof/>
              </w:rPr>
            </w:rPrChange>
          </w:rPr>
          <w:t>PHP e Laravel:</w:t>
        </w:r>
        <w:r>
          <w:rPr>
            <w:noProof/>
          </w:rPr>
          <w:t xml:space="preserve"> Crie aplicações como um verdadeiro artesão. </w:t>
        </w:r>
        <w:r w:rsidRPr="005074A5">
          <w:rPr>
            <w:noProof/>
          </w:rPr>
          <w:t xml:space="preserve">São Paulo: Casa do Código, </w:t>
        </w:r>
        <w:r w:rsidRPr="00B85A5D">
          <w:rPr>
            <w:noProof/>
          </w:rPr>
          <w:t>201</w:t>
        </w:r>
        <w:r>
          <w:rPr>
            <w:noProof/>
          </w:rPr>
          <w:t>5</w:t>
        </w:r>
        <w:r w:rsidRPr="005074A5">
          <w:rPr>
            <w:noProof/>
          </w:rPr>
          <w:t>.</w:t>
        </w:r>
      </w:ins>
    </w:p>
    <w:p w14:paraId="7AB56336" w14:textId="77777777" w:rsidR="00C23F2F" w:rsidRPr="00723C16" w:rsidRDefault="00C23F2F" w:rsidP="000809C2">
      <w:pPr>
        <w:spacing w:line="240" w:lineRule="auto"/>
        <w:ind w:firstLine="0"/>
        <w:jc w:val="left"/>
        <w:rPr>
          <w:noProof/>
        </w:rPr>
      </w:pPr>
    </w:p>
    <w:p w14:paraId="27464231" w14:textId="6A33173C"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Experiências Wizard</w:t>
      </w:r>
      <w:r w:rsidRPr="005074A5">
        <w:rPr>
          <w:noProof/>
        </w:rPr>
        <w:t xml:space="preserve">, </w:t>
      </w:r>
      <w:r w:rsidR="00E234D7" w:rsidRPr="005074A5">
        <w:rPr>
          <w:noProof/>
        </w:rPr>
        <w:t>2017b</w:t>
      </w:r>
      <w:r w:rsidRPr="005074A5">
        <w:rPr>
          <w:noProof/>
        </w:rPr>
        <w:t>. Disponível em: &lt;http://www.wizard.com.br/experiencias-wizard/&gt;. Acesso em: 23 ago. 2018.</w:t>
      </w:r>
    </w:p>
    <w:p w14:paraId="4D6609B2" w14:textId="77777777" w:rsidR="00D339A1" w:rsidRPr="00723C16" w:rsidRDefault="00D339A1" w:rsidP="000809C2">
      <w:pPr>
        <w:spacing w:line="240" w:lineRule="auto"/>
        <w:ind w:firstLine="0"/>
        <w:jc w:val="left"/>
        <w:rPr>
          <w:noProof/>
        </w:rPr>
      </w:pPr>
    </w:p>
    <w:p w14:paraId="5E8EDED5" w14:textId="450F36E8" w:rsidR="00D339A1" w:rsidRPr="00723C16" w:rsidRDefault="00D339A1" w:rsidP="000809C2">
      <w:pPr>
        <w:spacing w:line="240" w:lineRule="auto"/>
        <w:ind w:firstLine="0"/>
        <w:jc w:val="left"/>
        <w:rPr>
          <w:noProof/>
        </w:rPr>
      </w:pPr>
      <w:r w:rsidRPr="005074A5">
        <w:rPr>
          <w:noProof/>
        </w:rPr>
        <w:t xml:space="preserve">WIZARD. </w:t>
      </w:r>
      <w:r w:rsidRPr="005074A5">
        <w:rPr>
          <w:b/>
          <w:bCs/>
          <w:noProof/>
        </w:rPr>
        <w:t>Sobre a Wizard</w:t>
      </w:r>
      <w:r w:rsidRPr="005074A5">
        <w:rPr>
          <w:noProof/>
        </w:rPr>
        <w:t>, 2017</w:t>
      </w:r>
      <w:r w:rsidR="00E234D7" w:rsidRPr="005074A5">
        <w:rPr>
          <w:noProof/>
        </w:rPr>
        <w:t>a</w:t>
      </w:r>
      <w:r w:rsidRPr="005074A5">
        <w:rPr>
          <w:noProof/>
        </w:rPr>
        <w:t>. Disponível em: &lt;http://www.wizard.com.br/sobre-wizard/&gt;. Acesso em: 23 ago. 2018.</w:t>
      </w:r>
    </w:p>
    <w:p w14:paraId="2A07842C" w14:textId="77777777" w:rsidR="00D339A1" w:rsidRPr="00723C16" w:rsidRDefault="00D339A1" w:rsidP="000809C2">
      <w:pPr>
        <w:spacing w:line="240" w:lineRule="auto"/>
        <w:ind w:firstLine="0"/>
        <w:jc w:val="left"/>
        <w:rPr>
          <w:noProof/>
        </w:rPr>
      </w:pPr>
    </w:p>
    <w:p w14:paraId="7D6649F2" w14:textId="27B810A6" w:rsidR="00D339A1" w:rsidRDefault="00D339A1" w:rsidP="000809C2">
      <w:pPr>
        <w:spacing w:line="240" w:lineRule="auto"/>
        <w:ind w:firstLine="0"/>
        <w:jc w:val="left"/>
        <w:rPr>
          <w:noProof/>
        </w:rPr>
      </w:pPr>
      <w:r w:rsidRPr="005074A5">
        <w:rPr>
          <w:noProof/>
        </w:rPr>
        <w:t xml:space="preserve">ZAPATER, M.; SUZUKI, R. </w:t>
      </w:r>
      <w:r w:rsidRPr="005074A5">
        <w:rPr>
          <w:b/>
          <w:noProof/>
        </w:rPr>
        <w:t>Segurança da Informação:</w:t>
      </w:r>
      <w:r w:rsidRPr="005074A5">
        <w:rPr>
          <w:noProof/>
        </w:rPr>
        <w:t xml:space="preserve"> Um diferencial determinante na competitividade das corporações. Promon Business &amp; Tecnology Review. Rio de Janeiro,</w:t>
      </w:r>
      <w:r w:rsidR="0053624F" w:rsidRPr="005074A5">
        <w:rPr>
          <w:noProof/>
        </w:rPr>
        <w:t xml:space="preserve"> </w:t>
      </w:r>
      <w:r w:rsidRPr="005074A5">
        <w:rPr>
          <w:noProof/>
        </w:rPr>
        <w:t>2005.</w:t>
      </w:r>
      <w:r w:rsidR="0053624F" w:rsidRPr="005074A5">
        <w:rPr>
          <w:noProof/>
        </w:rPr>
        <w:t xml:space="preserve"> 28 p.</w:t>
      </w:r>
      <w:r w:rsidRPr="005074A5">
        <w:rPr>
          <w:noProof/>
        </w:rPr>
        <w:t xml:space="preserve">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2330" w:name="_Toc2150593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330"/>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0" w:author="Karine Martins" w:date="2019-09-16T08:10:00Z" w:initials="KM">
    <w:p w14:paraId="14AD2452" w14:textId="2E11960B" w:rsidR="001D3106" w:rsidRDefault="001D3106">
      <w:pPr>
        <w:pStyle w:val="Textodecomentrio"/>
      </w:pPr>
      <w:r>
        <w:rPr>
          <w:rStyle w:val="Refdecomentrio"/>
        </w:rPr>
        <w:annotationRef/>
      </w:r>
      <w:r>
        <w:t>A introdução está muito sucinta. Pode trazer tema, problema, justificativa e objetivos, na íntegra do projeto, sem precisar resumir. A única convenção a utilizar é a questão de texto corrido, sem uso de marcadores e subdivisões de títulos. Outro cuidado é o tempo verbal. Lembre-se que monografia é relatar algo já realizado e não de futuro.</w:t>
      </w:r>
    </w:p>
  </w:comment>
  <w:comment w:id="516" w:author="Karine Martins" w:date="2019-09-16T08:15:00Z" w:initials="KM">
    <w:p w14:paraId="46479457" w14:textId="1DC785ED" w:rsidR="001D3106" w:rsidRDefault="001D3106">
      <w:pPr>
        <w:pStyle w:val="Textodecomentrio"/>
      </w:pPr>
      <w:r>
        <w:rPr>
          <w:rStyle w:val="Refdecomentrio"/>
        </w:rPr>
        <w:annotationRef/>
      </w:r>
      <w:r>
        <w:t xml:space="preserve">Segue-se a ordem alfabética. Primeiro a, depois b. </w:t>
      </w:r>
    </w:p>
  </w:comment>
  <w:comment w:id="591" w:author="Karine Martins" w:date="2019-09-16T08:51:00Z" w:initials="KM">
    <w:p w14:paraId="03D6273A" w14:textId="0BFB8C7C" w:rsidR="001D3106" w:rsidRDefault="001D3106">
      <w:pPr>
        <w:pStyle w:val="Textodecomentrio"/>
      </w:pPr>
      <w:r>
        <w:rPr>
          <w:rStyle w:val="Refdecomentrio"/>
        </w:rPr>
        <w:annotationRef/>
      </w:r>
      <w:r>
        <w:t>B antes de a?</w:t>
      </w:r>
    </w:p>
  </w:comment>
  <w:comment w:id="595" w:author="Ryan Lemos" w:date="2019-09-22T14:07:00Z" w:initials="RL">
    <w:p w14:paraId="1F21C6CB" w14:textId="60C117EA" w:rsidR="001D3106" w:rsidRDefault="001D3106">
      <w:pPr>
        <w:pStyle w:val="Textodecomentrio"/>
      </w:pPr>
      <w:r>
        <w:rPr>
          <w:rStyle w:val="Refdecomentrio"/>
        </w:rPr>
        <w:annotationRef/>
      </w:r>
      <w:r>
        <w:t>Escrever sobre os navegadores web e seus recursos</w:t>
      </w:r>
    </w:p>
  </w:comment>
  <w:comment w:id="599" w:author="Ryan Lemos" w:date="2019-09-22T14:17:00Z" w:initials="RL">
    <w:p w14:paraId="2D709400" w14:textId="1A9A0CFB" w:rsidR="001D3106" w:rsidRDefault="001D3106">
      <w:pPr>
        <w:pStyle w:val="Textodecomentrio"/>
      </w:pPr>
      <w:r>
        <w:rPr>
          <w:rStyle w:val="Refdecomentrio"/>
        </w:rPr>
        <w:annotationRef/>
      </w:r>
      <w:r>
        <w:t>Escrever sobre o VSCODE</w:t>
      </w:r>
    </w:p>
  </w:comment>
  <w:comment w:id="716" w:author="Ryan Lemos" w:date="2019-10-07T19:59:00Z" w:initials="RL">
    <w:p w14:paraId="55C5D4FD" w14:textId="4A6A8ED4" w:rsidR="001D3106" w:rsidRDefault="001D3106">
      <w:pPr>
        <w:pStyle w:val="Textodecomentrio"/>
      </w:pPr>
      <w:r>
        <w:rPr>
          <w:rStyle w:val="Refdecomentrio"/>
        </w:rPr>
        <w:annotationRef/>
      </w:r>
      <w:r>
        <w:t xml:space="preserve">Escrever mais sobre </w:t>
      </w:r>
      <w:proofErr w:type="spellStart"/>
      <w:r>
        <w:t>Javascript</w:t>
      </w:r>
      <w:proofErr w:type="spellEnd"/>
    </w:p>
  </w:comment>
  <w:comment w:id="788" w:author="Ryan Lemos" w:date="2019-09-22T14:19:00Z" w:initials="RL">
    <w:p w14:paraId="1F1AC1CD" w14:textId="238AF01C" w:rsidR="001D3106" w:rsidRDefault="001D3106">
      <w:pPr>
        <w:pStyle w:val="Textodecomentrio"/>
      </w:pPr>
      <w:r>
        <w:rPr>
          <w:rStyle w:val="Refdecomentrio"/>
        </w:rPr>
        <w:annotationRef/>
      </w:r>
      <w:r>
        <w:t>Escrever sobre o JSON</w:t>
      </w:r>
    </w:p>
  </w:comment>
  <w:comment w:id="948" w:author="Ryan Lemos" w:date="2019-09-22T14:09:00Z" w:initials="RL">
    <w:p w14:paraId="01DBE393" w14:textId="3ECEDB66" w:rsidR="001D3106" w:rsidRDefault="001D3106">
      <w:pPr>
        <w:pStyle w:val="Textodecomentrio"/>
      </w:pPr>
      <w:r>
        <w:rPr>
          <w:rStyle w:val="Refdecomentrio"/>
        </w:rPr>
        <w:annotationRef/>
      </w:r>
      <w:r>
        <w:t xml:space="preserve">Escrever sobre o </w:t>
      </w:r>
      <w:proofErr w:type="spellStart"/>
      <w:r>
        <w:t>php</w:t>
      </w:r>
      <w:proofErr w:type="spellEnd"/>
      <w:r>
        <w:t xml:space="preserve"> </w:t>
      </w:r>
      <w:proofErr w:type="spellStart"/>
      <w:r>
        <w:t>unit</w:t>
      </w:r>
      <w:proofErr w:type="spellEnd"/>
    </w:p>
  </w:comment>
  <w:comment w:id="953" w:author="Ryan Lemos" w:date="2019-09-22T14:10:00Z" w:initials="RL">
    <w:p w14:paraId="20C39DAA" w14:textId="600BC011" w:rsidR="001D3106" w:rsidRDefault="001D3106">
      <w:pPr>
        <w:pStyle w:val="Textodecomentrio"/>
      </w:pPr>
      <w:r>
        <w:rPr>
          <w:rStyle w:val="Refdecomentrio"/>
        </w:rPr>
        <w:annotationRef/>
      </w:r>
      <w:r>
        <w:t xml:space="preserve">Escrever sobre o </w:t>
      </w:r>
      <w:proofErr w:type="spellStart"/>
      <w:r>
        <w:t>artisan</w:t>
      </w:r>
      <w:proofErr w:type="spellEnd"/>
    </w:p>
  </w:comment>
  <w:comment w:id="1363" w:author="Ryan Lemos" w:date="2019-10-07T11:16:00Z" w:initials="RL">
    <w:p w14:paraId="0FAF8FEF" w14:textId="2B156014" w:rsidR="001D3106" w:rsidRDefault="001D3106">
      <w:pPr>
        <w:pStyle w:val="Textodecomentrio"/>
      </w:pPr>
      <w:r>
        <w:rPr>
          <w:rStyle w:val="Refdecomentrio"/>
        </w:rPr>
        <w:annotationRef/>
      </w:r>
      <w:r>
        <w:t>Falar sobre o modelo E-R</w:t>
      </w:r>
    </w:p>
  </w:comment>
  <w:comment w:id="1361" w:author="Ryan Lemos" w:date="2019-10-07T11:24:00Z" w:initials="RL">
    <w:p w14:paraId="04B26414" w14:textId="416D3861" w:rsidR="001D3106" w:rsidRDefault="001D3106">
      <w:pPr>
        <w:pStyle w:val="Textodecomentrio"/>
      </w:pPr>
      <w:r>
        <w:rPr>
          <w:rStyle w:val="Refdecomentrio"/>
        </w:rPr>
        <w:annotationRef/>
      </w:r>
      <w:r>
        <w:t>Falar sobre o modelo E-R</w:t>
      </w:r>
    </w:p>
  </w:comment>
  <w:comment w:id="1477" w:author="Karine Martins" w:date="2019-09-16T09:36:00Z" w:initials="KM">
    <w:p w14:paraId="55BBEA7D" w14:textId="46336C44" w:rsidR="001D3106" w:rsidRDefault="001D3106">
      <w:pPr>
        <w:pStyle w:val="Textodecomentrio"/>
      </w:pPr>
      <w:r>
        <w:rPr>
          <w:rStyle w:val="Refdecomentrio"/>
        </w:rPr>
        <w:annotationRef/>
      </w:r>
      <w:r>
        <w:t>Não consta no referencial teórico.</w:t>
      </w:r>
    </w:p>
  </w:comment>
  <w:comment w:id="1478" w:author="Ryan Lemos" w:date="2019-10-07T21:02:00Z" w:initials="RL">
    <w:p w14:paraId="00F82864" w14:textId="752758BA" w:rsidR="001D3106" w:rsidRDefault="001D3106">
      <w:pPr>
        <w:pStyle w:val="Textodecomentrio"/>
      </w:pPr>
      <w:r>
        <w:rPr>
          <w:rStyle w:val="Refdecomentrio"/>
        </w:rPr>
        <w:annotationRef/>
      </w:r>
      <w:r>
        <w:t>Falar a versão</w:t>
      </w:r>
    </w:p>
  </w:comment>
  <w:comment w:id="1553" w:author="Karine Martins" w:date="2019-09-16T09:41:00Z" w:initials="KM">
    <w:p w14:paraId="1352919B" w14:textId="083707E2" w:rsidR="001D3106" w:rsidRDefault="001D3106">
      <w:pPr>
        <w:pStyle w:val="Textodecomentrio"/>
      </w:pPr>
      <w:r>
        <w:rPr>
          <w:rStyle w:val="Refdecomentrio"/>
        </w:rPr>
        <w:annotationRef/>
      </w:r>
      <w:r>
        <w:rPr>
          <w:noProof/>
        </w:rPr>
        <w:t>Não tem legnda e fonte, além da figura não ser mencionada no texto.</w:t>
      </w:r>
    </w:p>
  </w:comment>
  <w:comment w:id="1560" w:author="Ryan Lemos" w:date="2019-09-28T11:19:00Z" w:initials="RL">
    <w:p w14:paraId="2DD3EADC" w14:textId="5C650B78" w:rsidR="001D3106" w:rsidRDefault="001D3106">
      <w:pPr>
        <w:pStyle w:val="Textodecomentrio"/>
      </w:pPr>
      <w:r>
        <w:rPr>
          <w:rStyle w:val="Refdecomentrio"/>
        </w:rPr>
        <w:annotationRef/>
      </w:r>
      <w:r>
        <w:t>Revisar a escrita, pois foi retirado do manual</w:t>
      </w:r>
    </w:p>
  </w:comment>
  <w:comment w:id="1561" w:author="Ryan Lemos" w:date="2019-09-30T10:57:00Z" w:initials="RL">
    <w:p w14:paraId="213E6C53" w14:textId="4577BFC3" w:rsidR="001D3106" w:rsidRDefault="001D3106">
      <w:pPr>
        <w:pStyle w:val="Textodecomentrio"/>
      </w:pPr>
      <w:r>
        <w:rPr>
          <w:rStyle w:val="Refdecomentrio"/>
        </w:rPr>
        <w:annotationRef/>
      </w:r>
      <w:r>
        <w:t>Falar sobre eles no referencial</w:t>
      </w:r>
    </w:p>
  </w:comment>
  <w:comment w:id="1611" w:author="Ryan Lemos" w:date="2019-09-30T11:09:00Z" w:initials="RL">
    <w:p w14:paraId="1C46D0D4" w14:textId="3F3C66EC" w:rsidR="001D3106" w:rsidRDefault="001D3106">
      <w:pPr>
        <w:pStyle w:val="Textodecomentrio"/>
      </w:pPr>
      <w:r>
        <w:rPr>
          <w:rStyle w:val="Refdecomentrio"/>
        </w:rPr>
        <w:annotationRef/>
      </w:r>
      <w:r>
        <w:t xml:space="preserve">Falar do </w:t>
      </w:r>
      <w:proofErr w:type="spellStart"/>
      <w:r>
        <w:t>Sweet</w:t>
      </w:r>
      <w:proofErr w:type="spellEnd"/>
      <w:r>
        <w:t xml:space="preserve"> </w:t>
      </w:r>
      <w:proofErr w:type="spellStart"/>
      <w:r>
        <w:t>Alert</w:t>
      </w:r>
      <w:proofErr w:type="spellEnd"/>
      <w:r>
        <w:t xml:space="preserve"> no referencial e incluir nas siglas</w:t>
      </w:r>
    </w:p>
  </w:comment>
  <w:comment w:id="1612" w:author="Ryan Lemos" w:date="2019-09-30T11:14:00Z" w:initials="RL">
    <w:p w14:paraId="1C5BDCDC" w14:textId="77777777" w:rsidR="001D3106" w:rsidRDefault="001D3106">
      <w:pPr>
        <w:pStyle w:val="Textodecomentrio"/>
      </w:pPr>
      <w:r>
        <w:rPr>
          <w:rStyle w:val="Refdecomentrio"/>
        </w:rPr>
        <w:annotationRef/>
      </w:r>
      <w:r>
        <w:t>Colocar isso no referencial</w:t>
      </w:r>
    </w:p>
    <w:p w14:paraId="1502B6ED" w14:textId="792F083C" w:rsidR="001D3106" w:rsidRDefault="001D3106">
      <w:pPr>
        <w:pStyle w:val="Textodecomentrio"/>
      </w:pPr>
    </w:p>
  </w:comment>
  <w:comment w:id="1682" w:author="Ryan Lemos" w:date="2019-10-01T08:15:00Z" w:initials="RL">
    <w:p w14:paraId="0A08D5C6" w14:textId="7E61615E" w:rsidR="001D3106" w:rsidRDefault="001D3106">
      <w:pPr>
        <w:pStyle w:val="Textodecomentrio"/>
      </w:pPr>
      <w:r>
        <w:rPr>
          <w:rStyle w:val="Refdecomentrio"/>
        </w:rPr>
        <w:annotationRef/>
      </w:r>
      <w:r>
        <w:t>Daqui para baixo, botões da barra superior</w:t>
      </w:r>
    </w:p>
  </w:comment>
  <w:comment w:id="1733" w:author="Karine Martins" w:date="2019-09-16T20:14:00Z" w:initials="KM">
    <w:p w14:paraId="020BD9DF" w14:textId="696D38C8" w:rsidR="001D3106" w:rsidRDefault="001D3106">
      <w:pPr>
        <w:pStyle w:val="Textodecomentrio"/>
      </w:pPr>
      <w:r>
        <w:rPr>
          <w:rStyle w:val="Refdecomentrio"/>
        </w:rPr>
        <w:annotationRef/>
      </w:r>
      <w:r>
        <w:rPr>
          <w:noProof/>
        </w:rPr>
        <w:t>Primeira vez que é utilizada a palavra , sem uma definição prévia.</w:t>
      </w:r>
    </w:p>
  </w:comment>
  <w:comment w:id="1734" w:author="Karine Martins" w:date="2019-09-16T20:15:00Z" w:initials="KM">
    <w:p w14:paraId="0BFF6AA8" w14:textId="66B8E6F5" w:rsidR="001D3106" w:rsidRDefault="001D3106">
      <w:pPr>
        <w:pStyle w:val="Textodecomentrio"/>
      </w:pPr>
      <w:r>
        <w:rPr>
          <w:rStyle w:val="Refdecomentrio"/>
        </w:rPr>
        <w:annotationRef/>
      </w:r>
      <w:r>
        <w:rPr>
          <w:noProof/>
        </w:rPr>
        <w:t>Não houve definição prévia dessa palav e nem no contexto de Laravel foi citada.</w:t>
      </w:r>
    </w:p>
  </w:comment>
  <w:comment w:id="1750" w:author="Ryan Lemos" w:date="2019-09-22T13:32:00Z" w:initials="RL">
    <w:p w14:paraId="20D7F8EE" w14:textId="1A88033A" w:rsidR="001D3106" w:rsidRDefault="001D3106">
      <w:pPr>
        <w:pStyle w:val="Textodecomentrio"/>
      </w:pPr>
      <w:r>
        <w:rPr>
          <w:rStyle w:val="Refdecomentrio"/>
        </w:rPr>
        <w:annotationRef/>
      </w:r>
      <w:r>
        <w:t>VERIFICAR SE FALA DO JQUERY NO REFERENCIAL</w:t>
      </w:r>
    </w:p>
  </w:comment>
  <w:comment w:id="1754" w:author="Karine Martins" w:date="2019-09-16T20:21:00Z" w:initials="KM">
    <w:p w14:paraId="06E924F5" w14:textId="7F5008A7" w:rsidR="001D3106" w:rsidRDefault="001D3106">
      <w:pPr>
        <w:pStyle w:val="Textodecomentrio"/>
      </w:pPr>
      <w:r>
        <w:rPr>
          <w:rStyle w:val="Refdecomentrio"/>
        </w:rPr>
        <w:annotationRef/>
      </w:r>
      <w:r>
        <w:rPr>
          <w:noProof/>
        </w:rPr>
        <w:t>O que a senha tem a ver com a data de nascimento?</w:t>
      </w:r>
    </w:p>
  </w:comment>
  <w:comment w:id="1802" w:author="Karine Martins" w:date="2019-09-16T20:50:00Z" w:initials="KM">
    <w:p w14:paraId="4C017126" w14:textId="0B092BE9" w:rsidR="001D3106" w:rsidRDefault="001D3106">
      <w:pPr>
        <w:pStyle w:val="Textodecomentrio"/>
      </w:pPr>
      <w:r>
        <w:rPr>
          <w:rStyle w:val="Refdecomentrio"/>
        </w:rPr>
        <w:annotationRef/>
      </w:r>
      <w:r>
        <w:rPr>
          <w:noProof/>
        </w:rPr>
        <w:t>E o caso de apostilas em .doc ou pdf?</w:t>
      </w:r>
    </w:p>
  </w:comment>
  <w:comment w:id="1803" w:author="Ryan Lemos" w:date="2019-09-21T12:44:00Z" w:initials="RL">
    <w:p w14:paraId="17E0511B" w14:textId="77777777" w:rsidR="001D3106" w:rsidRDefault="001D3106">
      <w:pPr>
        <w:pStyle w:val="Textodecomentrio"/>
      </w:pPr>
      <w:r>
        <w:rPr>
          <w:rStyle w:val="Refdecomentrio"/>
        </w:rPr>
        <w:annotationRef/>
      </w:r>
      <w:r>
        <w:t>Ela falou que era só essas duas opções</w:t>
      </w:r>
    </w:p>
    <w:p w14:paraId="682C528B" w14:textId="4E6871BD" w:rsidR="001D3106" w:rsidRDefault="001D3106">
      <w:pPr>
        <w:pStyle w:val="Textodecomentrio"/>
      </w:pPr>
    </w:p>
  </w:comment>
  <w:comment w:id="1975" w:author="Karine Martins" w:date="2019-09-16T22:26:00Z" w:initials="KM">
    <w:p w14:paraId="0C802FA7" w14:textId="106F8E2E" w:rsidR="001D3106" w:rsidRDefault="001D3106">
      <w:pPr>
        <w:pStyle w:val="Textodecomentrio"/>
      </w:pPr>
      <w:r>
        <w:rPr>
          <w:rStyle w:val="Refdecomentrio"/>
        </w:rPr>
        <w:annotationRef/>
      </w:r>
      <w:r>
        <w:rPr>
          <w:noProof/>
        </w:rPr>
        <w:t>Assunto novo que não consta no referencial teórico.</w:t>
      </w:r>
    </w:p>
  </w:comment>
  <w:comment w:id="1989" w:author="Karine Martins" w:date="2019-09-16T22:30:00Z" w:initials="KM">
    <w:p w14:paraId="1726744F" w14:textId="667C70ED" w:rsidR="001D3106" w:rsidRDefault="001D3106">
      <w:pPr>
        <w:pStyle w:val="Textodecomentrio"/>
      </w:pPr>
      <w:r>
        <w:rPr>
          <w:rStyle w:val="Refdecomentrio"/>
        </w:rPr>
        <w:annotationRef/>
      </w:r>
      <w:r>
        <w:t>Assunto novo e não tratado no referencial teórico.</w:t>
      </w:r>
    </w:p>
  </w:comment>
  <w:comment w:id="2030" w:author="Ryan Lemos" w:date="2019-09-24T21:24:00Z" w:initials="RL">
    <w:p w14:paraId="3885BE35" w14:textId="449743B6" w:rsidR="001D3106" w:rsidRDefault="001D3106">
      <w:pPr>
        <w:pStyle w:val="Textodecomentrio"/>
      </w:pPr>
      <w:r>
        <w:rPr>
          <w:rStyle w:val="Refdecomentrio"/>
        </w:rPr>
        <w:annotationRef/>
      </w:r>
      <w:r>
        <w:t>Verificar se eu falo isso no referencial na parte de BD</w:t>
      </w:r>
    </w:p>
  </w:comment>
  <w:comment w:id="2046" w:author="Ryan Lemos" w:date="2019-09-21T12:53:00Z" w:initials="RL">
    <w:p w14:paraId="3706C445" w14:textId="4EAC78E6" w:rsidR="001D3106" w:rsidRDefault="001D3106">
      <w:pPr>
        <w:pStyle w:val="Textodecomentrio"/>
      </w:pPr>
      <w:r>
        <w:rPr>
          <w:rStyle w:val="Refdecomentrio"/>
        </w:rPr>
        <w:annotationRef/>
      </w:r>
      <w:r w:rsidRPr="008C1DD0">
        <w:rPr>
          <w:highlight w:val="yellow"/>
        </w:rPr>
        <w:t>FALAR SOBRE A POSSIBILIDADE DE DUPLICAR UMA ATIVIDADE E GERAR SEU PDF</w:t>
      </w:r>
    </w:p>
  </w:comment>
  <w:comment w:id="2047" w:author="Ryan Lemos" w:date="2019-09-26T20:05:00Z" w:initials="RL">
    <w:p w14:paraId="38B7C0FF" w14:textId="374B04D3" w:rsidR="001D3106" w:rsidRDefault="001D3106">
      <w:pPr>
        <w:pStyle w:val="Textodecomentrio"/>
      </w:pPr>
      <w:r>
        <w:rPr>
          <w:rStyle w:val="Refdecomentrio"/>
        </w:rPr>
        <w:annotationRef/>
      </w:r>
      <w:r>
        <w:t xml:space="preserve">Verificar se fala do </w:t>
      </w:r>
      <w:proofErr w:type="spellStart"/>
      <w:r>
        <w:t>eloquent</w:t>
      </w:r>
      <w:proofErr w:type="spellEnd"/>
      <w:r>
        <w:t xml:space="preserve"> no referencial</w:t>
      </w:r>
    </w:p>
  </w:comment>
  <w:comment w:id="2052" w:author="Ryan Lemos" w:date="2019-09-26T20:54:00Z" w:initials="RL">
    <w:p w14:paraId="1AD6DFA7" w14:textId="12C77755" w:rsidR="001D3106" w:rsidRDefault="001D3106">
      <w:pPr>
        <w:pStyle w:val="Textodecomentrio"/>
      </w:pPr>
      <w:r>
        <w:rPr>
          <w:rStyle w:val="Refdecomentrio"/>
        </w:rPr>
        <w:annotationRef/>
      </w:r>
      <w:r>
        <w:t>Falar disso no referencial</w:t>
      </w:r>
    </w:p>
  </w:comment>
  <w:comment w:id="2057" w:author="Ryan Lemos" w:date="2019-09-28T10:56:00Z" w:initials="RL">
    <w:p w14:paraId="4E1CD68F" w14:textId="544D8B3F" w:rsidR="001D3106" w:rsidRDefault="001D3106">
      <w:pPr>
        <w:pStyle w:val="Textodecomentrio"/>
      </w:pPr>
      <w:r>
        <w:rPr>
          <w:rStyle w:val="Refdecomentrio"/>
        </w:rPr>
        <w:annotationRef/>
      </w:r>
      <w:r>
        <w:t xml:space="preserve">Falar dele no </w:t>
      </w:r>
      <w:proofErr w:type="spellStart"/>
      <w:r>
        <w:t>referêncial</w:t>
      </w:r>
      <w:proofErr w:type="spellEnd"/>
      <w:r>
        <w:t>.</w:t>
      </w:r>
    </w:p>
  </w:comment>
  <w:comment w:id="2058" w:author="Ryan Lemos" w:date="2019-09-28T11:00:00Z" w:initials="RL">
    <w:p w14:paraId="63E9759F" w14:textId="7BAFE477" w:rsidR="001D3106" w:rsidRDefault="001D3106">
      <w:pPr>
        <w:pStyle w:val="Textodecomentrio"/>
      </w:pPr>
      <w:r>
        <w:rPr>
          <w:rStyle w:val="Refdecomentrio"/>
        </w:rPr>
        <w:annotationRef/>
      </w:r>
      <w:proofErr w:type="spellStart"/>
      <w:r>
        <w:t>Linkar</w:t>
      </w:r>
      <w:proofErr w:type="spellEnd"/>
      <w:r>
        <w:t xml:space="preserve"> a seção do </w:t>
      </w:r>
      <w:proofErr w:type="spellStart"/>
      <w:r>
        <w:t>referêncial</w:t>
      </w:r>
      <w:proofErr w:type="spellEnd"/>
    </w:p>
  </w:comment>
  <w:comment w:id="2078" w:author="Ryan Lemos" w:date="2019-07-28T18:23:00Z" w:initials="RL">
    <w:p w14:paraId="1A90DA8B" w14:textId="38E31B32" w:rsidR="001D3106" w:rsidRDefault="001D3106">
      <w:pPr>
        <w:pStyle w:val="Textodecomentrio"/>
      </w:pPr>
      <w:r>
        <w:rPr>
          <w:rStyle w:val="Refdecomentrio"/>
        </w:rPr>
        <w:annotationRef/>
      </w:r>
    </w:p>
  </w:comment>
  <w:comment w:id="2182" w:author="Karine Martins" w:date="2019-09-16T23:08:00Z" w:initials="KM">
    <w:p w14:paraId="3F0389AF" w14:textId="11FB5553" w:rsidR="001D3106" w:rsidRDefault="001D3106">
      <w:pPr>
        <w:pStyle w:val="Textodecomentrio"/>
      </w:pPr>
      <w:r>
        <w:rPr>
          <w:rStyle w:val="Refdecomentrio"/>
        </w:rPr>
        <w:annotationRef/>
      </w:r>
      <w:r>
        <w:t>Apresentar imagens para diferenciar pois não vi diferença.</w:t>
      </w:r>
    </w:p>
  </w:comment>
  <w:comment w:id="2185" w:author="Ryan Lemos" w:date="2019-09-28T11:37:00Z" w:initials="RL">
    <w:p w14:paraId="07843DC0" w14:textId="3B3E8343" w:rsidR="001D3106" w:rsidRDefault="001D3106">
      <w:pPr>
        <w:pStyle w:val="Textodecomentrio"/>
      </w:pPr>
      <w:r>
        <w:rPr>
          <w:rStyle w:val="Refdecomentrio"/>
        </w:rPr>
        <w:annotationRef/>
      </w:r>
      <w:r>
        <w:t xml:space="preserve">Explicara utilização do </w:t>
      </w:r>
      <w:proofErr w:type="spellStart"/>
      <w:r>
        <w:t>xp</w:t>
      </w:r>
      <w:proofErr w:type="spellEnd"/>
      <w:r>
        <w:t xml:space="preserve"> na monografia, resultados e tal</w:t>
      </w:r>
    </w:p>
  </w:comment>
  <w:comment w:id="2187" w:author="Ryan Lemos" w:date="2019-09-28T11:37:00Z" w:initials="RL">
    <w:p w14:paraId="72B9F08C" w14:textId="4C3EBE33" w:rsidR="001D3106" w:rsidRDefault="001D3106">
      <w:pPr>
        <w:pStyle w:val="Textodecomentrio"/>
      </w:pPr>
      <w:r>
        <w:rPr>
          <w:rStyle w:val="Refdecomentrio"/>
        </w:rPr>
        <w:annotationRef/>
      </w:r>
      <w:r>
        <w:t>Revisar essa seção pois foi retirada quando estava falando sobre os releases</w:t>
      </w:r>
    </w:p>
  </w:comment>
  <w:comment w:id="2188" w:author="Ryan Lemos" w:date="2019-09-29T20:06:00Z" w:initials="RL">
    <w:p w14:paraId="66DE6A4C" w14:textId="1B435A07" w:rsidR="001D3106" w:rsidRDefault="001D3106">
      <w:pPr>
        <w:pStyle w:val="Textodecomentrio"/>
      </w:pPr>
      <w:r>
        <w:rPr>
          <w:rStyle w:val="Refdecomentrio"/>
        </w:rPr>
        <w:annotationRef/>
      </w:r>
      <w:r>
        <w:t xml:space="preserve">Verificar se eu falo de </w:t>
      </w:r>
      <w:proofErr w:type="spellStart"/>
      <w:r>
        <w:t>tdd</w:t>
      </w:r>
      <w:proofErr w:type="spellEnd"/>
      <w:r>
        <w:t xml:space="preserve"> na seção do XP</w:t>
      </w:r>
    </w:p>
  </w:comment>
  <w:comment w:id="2189" w:author="Karine Martins" w:date="2019-09-16T23:09:00Z" w:initials="KM">
    <w:p w14:paraId="77E3381D" w14:textId="72A791E3" w:rsidR="001D3106" w:rsidRDefault="001D3106">
      <w:pPr>
        <w:pStyle w:val="Textodecomentrio"/>
      </w:pPr>
      <w:r>
        <w:rPr>
          <w:rStyle w:val="Refdecomentrio"/>
        </w:rPr>
        <w:annotationRef/>
      </w:r>
      <w:r>
        <w:t>NÃO FOI DESCRITA NO REFERENCIAL TEÓRICO.</w:t>
      </w:r>
    </w:p>
  </w:comment>
  <w:comment w:id="2190" w:author="Ryan Lemos" w:date="2019-09-29T19:36:00Z" w:initials="RL">
    <w:p w14:paraId="1E9AEF9E" w14:textId="6B340C8D" w:rsidR="001D3106" w:rsidRDefault="001D3106">
      <w:pPr>
        <w:pStyle w:val="Textodecomentrio"/>
      </w:pPr>
      <w:r>
        <w:rPr>
          <w:rStyle w:val="Refdecomentrio"/>
        </w:rPr>
        <w:annotationRef/>
      </w:r>
      <w:r>
        <w:t xml:space="preserve">Incluir isso no referencial quando falar sobre o </w:t>
      </w:r>
      <w:proofErr w:type="spellStart"/>
      <w:r>
        <w:t>php</w:t>
      </w:r>
      <w:proofErr w:type="spellEnd"/>
    </w:p>
  </w:comment>
  <w:comment w:id="2191" w:author="Ryan Lemos" w:date="2019-10-01T08:50:00Z" w:initials="RL">
    <w:p w14:paraId="501377DC" w14:textId="737874D0" w:rsidR="001D3106" w:rsidRDefault="001D3106">
      <w:pPr>
        <w:pStyle w:val="Textodecomentrio"/>
      </w:pPr>
      <w:r>
        <w:rPr>
          <w:rStyle w:val="Refdecomentrio"/>
        </w:rPr>
        <w:annotationRef/>
      </w:r>
      <w:r>
        <w:t>modificar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AD2452" w15:done="0"/>
  <w15:commentEx w15:paraId="46479457" w15:done="0"/>
  <w15:commentEx w15:paraId="03D6273A" w15:done="1"/>
  <w15:commentEx w15:paraId="1F21C6CB" w15:done="0"/>
  <w15:commentEx w15:paraId="2D709400" w15:done="1"/>
  <w15:commentEx w15:paraId="55C5D4FD" w15:done="1"/>
  <w15:commentEx w15:paraId="1F1AC1CD" w15:done="1"/>
  <w15:commentEx w15:paraId="01DBE393" w15:done="0"/>
  <w15:commentEx w15:paraId="20C39DAA" w15:done="0"/>
  <w15:commentEx w15:paraId="0FAF8FEF" w15:done="0"/>
  <w15:commentEx w15:paraId="04B26414" w15:done="0"/>
  <w15:commentEx w15:paraId="55BBEA7D" w15:done="1"/>
  <w15:commentEx w15:paraId="00F82864" w15:done="0"/>
  <w15:commentEx w15:paraId="1352919B" w15:done="0"/>
  <w15:commentEx w15:paraId="2DD3EADC" w15:done="0"/>
  <w15:commentEx w15:paraId="213E6C53" w15:done="0"/>
  <w15:commentEx w15:paraId="1C46D0D4" w15:done="0"/>
  <w15:commentEx w15:paraId="1502B6ED" w15:done="0"/>
  <w15:commentEx w15:paraId="0A08D5C6" w15:done="0"/>
  <w15:commentEx w15:paraId="020BD9DF" w15:done="0"/>
  <w15:commentEx w15:paraId="0BFF6AA8" w15:done="0"/>
  <w15:commentEx w15:paraId="20D7F8EE" w15:done="0"/>
  <w15:commentEx w15:paraId="06E924F5" w15:done="1"/>
  <w15:commentEx w15:paraId="4C017126" w15:done="0"/>
  <w15:commentEx w15:paraId="682C528B" w15:paraIdParent="4C017126" w15:done="0"/>
  <w15:commentEx w15:paraId="0C802FA7" w15:done="0"/>
  <w15:commentEx w15:paraId="1726744F" w15:done="0"/>
  <w15:commentEx w15:paraId="3885BE35" w15:done="0"/>
  <w15:commentEx w15:paraId="3706C445" w15:done="1"/>
  <w15:commentEx w15:paraId="38B7C0FF" w15:done="0"/>
  <w15:commentEx w15:paraId="1AD6DFA7" w15:done="0"/>
  <w15:commentEx w15:paraId="4E1CD68F" w15:done="0"/>
  <w15:commentEx w15:paraId="63E9759F" w15:done="0"/>
  <w15:commentEx w15:paraId="1A90DA8B" w15:done="1"/>
  <w15:commentEx w15:paraId="3F0389AF" w15:done="0"/>
  <w15:commentEx w15:paraId="07843DC0" w15:done="0"/>
  <w15:commentEx w15:paraId="72B9F08C" w15:done="1"/>
  <w15:commentEx w15:paraId="66DE6A4C" w15:done="0"/>
  <w15:commentEx w15:paraId="77E3381D" w15:done="0"/>
  <w15:commentEx w15:paraId="1E9AEF9E" w15:done="0"/>
  <w15:commentEx w15:paraId="501377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AD2452" w16cid:durableId="2129C1DE"/>
  <w16cid:commentId w16cid:paraId="46479457" w16cid:durableId="213B7B36"/>
  <w16cid:commentId w16cid:paraId="03D6273A" w16cid:durableId="213B7B37"/>
  <w16cid:commentId w16cid:paraId="1F21C6CB" w16cid:durableId="2131FEB5"/>
  <w16cid:commentId w16cid:paraId="2D709400" w16cid:durableId="21320107"/>
  <w16cid:commentId w16cid:paraId="55C5D4FD" w16cid:durableId="2146179E"/>
  <w16cid:commentId w16cid:paraId="1F1AC1CD" w16cid:durableId="2132017A"/>
  <w16cid:commentId w16cid:paraId="01DBE393" w16cid:durableId="2131FF2F"/>
  <w16cid:commentId w16cid:paraId="20C39DAA" w16cid:durableId="2131FF5E"/>
  <w16cid:commentId w16cid:paraId="0FAF8FEF" w16cid:durableId="21459D1B"/>
  <w16cid:commentId w16cid:paraId="04B26414" w16cid:durableId="21459ED1"/>
  <w16cid:commentId w16cid:paraId="55BBEA7D" w16cid:durableId="2129D607"/>
  <w16cid:commentId w16cid:paraId="00F82864" w16cid:durableId="21462668"/>
  <w16cid:commentId w16cid:paraId="1352919B" w16cid:durableId="2129D734"/>
  <w16cid:commentId w16cid:paraId="2DD3EADC" w16cid:durableId="2139C026"/>
  <w16cid:commentId w16cid:paraId="213E6C53" w16cid:durableId="213C5E24"/>
  <w16cid:commentId w16cid:paraId="1C46D0D4" w16cid:durableId="213C60E2"/>
  <w16cid:commentId w16cid:paraId="1502B6ED" w16cid:durableId="213C6221"/>
  <w16cid:commentId w16cid:paraId="0A08D5C6" w16cid:durableId="213D899D"/>
  <w16cid:commentId w16cid:paraId="020BD9DF" w16cid:durableId="212A6B96"/>
  <w16cid:commentId w16cid:paraId="0BFF6AA8" w16cid:durableId="212A6BF2"/>
  <w16cid:commentId w16cid:paraId="20D7F8EE" w16cid:durableId="2131F657"/>
  <w16cid:commentId w16cid:paraId="06E924F5" w16cid:durableId="212A6D46"/>
  <w16cid:commentId w16cid:paraId="4C017126" w16cid:durableId="212A7424"/>
  <w16cid:commentId w16cid:paraId="682C528B" w16cid:durableId="213099A3"/>
  <w16cid:commentId w16cid:paraId="0C802FA7" w16cid:durableId="212A8AAC"/>
  <w16cid:commentId w16cid:paraId="1726744F" w16cid:durableId="212A8B7D"/>
  <w16cid:commentId w16cid:paraId="3885BE35" w16cid:durableId="213507FB"/>
  <w16cid:commentId w16cid:paraId="3706C445" w16cid:durableId="21309BAE"/>
  <w16cid:commentId w16cid:paraId="38B7C0FF" w16cid:durableId="21379891"/>
  <w16cid:commentId w16cid:paraId="1AD6DFA7" w16cid:durableId="2137A40D"/>
  <w16cid:commentId w16cid:paraId="4E1CD68F" w16cid:durableId="2139BADE"/>
  <w16cid:commentId w16cid:paraId="63E9759F" w16cid:durableId="2139BBE0"/>
  <w16cid:commentId w16cid:paraId="1A90DA8B" w16cid:durableId="21308B49"/>
  <w16cid:commentId w16cid:paraId="3F0389AF" w16cid:durableId="212A947A"/>
  <w16cid:commentId w16cid:paraId="07843DC0" w16cid:durableId="2139C494"/>
  <w16cid:commentId w16cid:paraId="72B9F08C" w16cid:durableId="2139C471"/>
  <w16cid:commentId w16cid:paraId="66DE6A4C" w16cid:durableId="213B8D38"/>
  <w16cid:commentId w16cid:paraId="77E3381D" w16cid:durableId="212A94B5"/>
  <w16cid:commentId w16cid:paraId="1E9AEF9E" w16cid:durableId="213B8625"/>
  <w16cid:commentId w16cid:paraId="501377DC" w16cid:durableId="213D9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93DFF4" w14:textId="77777777" w:rsidR="002D50FD" w:rsidRDefault="002D50FD" w:rsidP="00C24B28">
      <w:pPr>
        <w:spacing w:line="240" w:lineRule="auto"/>
      </w:pPr>
      <w:r>
        <w:separator/>
      </w:r>
    </w:p>
  </w:endnote>
  <w:endnote w:type="continuationSeparator" w:id="0">
    <w:p w14:paraId="691B6787" w14:textId="77777777" w:rsidR="002D50FD" w:rsidRDefault="002D50FD"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777D2" w14:textId="77777777" w:rsidR="002D50FD" w:rsidRDefault="002D50FD" w:rsidP="00C24B28">
      <w:pPr>
        <w:spacing w:line="240" w:lineRule="auto"/>
      </w:pPr>
      <w:r>
        <w:separator/>
      </w:r>
    </w:p>
  </w:footnote>
  <w:footnote w:type="continuationSeparator" w:id="0">
    <w:p w14:paraId="18612A3E" w14:textId="77777777" w:rsidR="002D50FD" w:rsidRDefault="002D50FD"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DB125" w14:textId="282708DE" w:rsidR="001D3106" w:rsidRDefault="001D3106">
    <w:pPr>
      <w:pStyle w:val="Cabealho"/>
      <w:jc w:val="right"/>
    </w:pPr>
  </w:p>
  <w:p w14:paraId="0D5B3EA3" w14:textId="77777777" w:rsidR="001D3106" w:rsidRDefault="001D3106">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1D3106" w:rsidRDefault="001D3106">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1D3106" w:rsidRDefault="001D3106">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1D3106" w:rsidRDefault="001D3106">
    <w:pPr>
      <w:pStyle w:val="Corpodetexto"/>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1D3106" w:rsidRDefault="001D3106">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1D3106" w:rsidRDefault="001D3106">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" filled="f" stroked="f">
              <v:textbox inset="0,0,0,0">
                <w:txbxContent>
                  <w:p w14:paraId="5F46F971" w14:textId="77777777" w:rsidR="001D3106" w:rsidRDefault="001D3106">
                    <w:pPr>
                      <w:spacing w:before="10"/>
                      <w:ind w:left="20"/>
                      <w:rPr>
                        <w:b/>
                      </w:rPr>
                    </w:pPr>
                    <w:r>
                      <w:rPr>
                        <w:b/>
                      </w:rPr>
                      <w:t>RESUMO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1D3106" w:rsidRPr="00C1350C" w:rsidRDefault="001D3106">
    <w:pPr>
      <w:pStyle w:val="Cabealho"/>
      <w:jc w:val="right"/>
      <w:rPr>
        <w:sz w:val="20"/>
        <w:szCs w:val="20"/>
      </w:rPr>
    </w:pPr>
  </w:p>
  <w:p w14:paraId="4574301F" w14:textId="77777777" w:rsidR="001D3106" w:rsidRPr="00475C34" w:rsidRDefault="001D3106" w:rsidP="00475C34">
    <w:pPr>
      <w:pStyle w:val="Cabealho"/>
      <w:ind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1D3106" w:rsidRPr="00C1350C" w:rsidRDefault="001D310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1D3106" w:rsidRPr="00C1350C" w:rsidRDefault="001D310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1D3106" w:rsidRPr="00C1350C" w:rsidRDefault="001D3106">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AB84751"/>
    <w:multiLevelType w:val="hybridMultilevel"/>
    <w:tmpl w:val="8A4869E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6"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7"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8"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F8C44DF"/>
    <w:multiLevelType w:val="hybridMultilevel"/>
    <w:tmpl w:val="870C36BA"/>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0"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15:restartNumberingAfterBreak="0">
    <w:nsid w:val="39982CD0"/>
    <w:multiLevelType w:val="hybridMultilevel"/>
    <w:tmpl w:val="D6D8A22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3"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4"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5" w15:restartNumberingAfterBreak="0">
    <w:nsid w:val="48D019FF"/>
    <w:multiLevelType w:val="hybridMultilevel"/>
    <w:tmpl w:val="EE000A12"/>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6"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632251BC"/>
    <w:multiLevelType w:val="hybridMultilevel"/>
    <w:tmpl w:val="9D18423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3"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691B73D4"/>
    <w:multiLevelType w:val="hybridMultilevel"/>
    <w:tmpl w:val="A3C669C0"/>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25"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6"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8" w15:restartNumberingAfterBreak="0">
    <w:nsid w:val="76A55F4E"/>
    <w:multiLevelType w:val="hybridMultilevel"/>
    <w:tmpl w:val="F5FEAA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9"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6"/>
  </w:num>
  <w:num w:numId="2">
    <w:abstractNumId w:val="18"/>
  </w:num>
  <w:num w:numId="3">
    <w:abstractNumId w:val="19"/>
  </w:num>
  <w:num w:numId="4">
    <w:abstractNumId w:val="23"/>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2"/>
  </w:num>
  <w:num w:numId="8">
    <w:abstractNumId w:val="6"/>
  </w:num>
  <w:num w:numId="9">
    <w:abstractNumId w:val="1"/>
  </w:num>
  <w:num w:numId="10">
    <w:abstractNumId w:val="3"/>
  </w:num>
  <w:num w:numId="11">
    <w:abstractNumId w:val="17"/>
  </w:num>
  <w:num w:numId="12">
    <w:abstractNumId w:val="8"/>
  </w:num>
  <w:num w:numId="13">
    <w:abstractNumId w:val="0"/>
  </w:num>
  <w:num w:numId="14">
    <w:abstractNumId w:val="10"/>
  </w:num>
  <w:num w:numId="15">
    <w:abstractNumId w:val="20"/>
  </w:num>
  <w:num w:numId="16">
    <w:abstractNumId w:val="5"/>
  </w:num>
  <w:num w:numId="17">
    <w:abstractNumId w:val="7"/>
  </w:num>
  <w:num w:numId="18">
    <w:abstractNumId w:val="21"/>
  </w:num>
  <w:num w:numId="19">
    <w:abstractNumId w:val="16"/>
  </w:num>
  <w:num w:numId="20">
    <w:abstractNumId w:val="29"/>
  </w:num>
  <w:num w:numId="21">
    <w:abstractNumId w:val="14"/>
  </w:num>
  <w:num w:numId="22">
    <w:abstractNumId w:val="27"/>
  </w:num>
  <w:num w:numId="23">
    <w:abstractNumId w:val="25"/>
  </w:num>
  <w:num w:numId="24">
    <w:abstractNumId w:val="13"/>
  </w:num>
  <w:num w:numId="25">
    <w:abstractNumId w:val="22"/>
  </w:num>
  <w:num w:numId="26">
    <w:abstractNumId w:val="28"/>
  </w:num>
  <w:num w:numId="27">
    <w:abstractNumId w:val="11"/>
  </w:num>
  <w:num w:numId="28">
    <w:abstractNumId w:val="15"/>
  </w:num>
  <w:num w:numId="29">
    <w:abstractNumId w:val="24"/>
  </w:num>
  <w:num w:numId="30">
    <w:abstractNumId w:val="9"/>
  </w:num>
  <w:num w:numId="3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rson w15:author="Karine Martins">
    <w15:presenceInfo w15:providerId="Windows Live" w15:userId="829972754c6982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255B"/>
    <w:rsid w:val="000032A4"/>
    <w:rsid w:val="00004774"/>
    <w:rsid w:val="0000541D"/>
    <w:rsid w:val="000056AA"/>
    <w:rsid w:val="00005904"/>
    <w:rsid w:val="00007D72"/>
    <w:rsid w:val="0001061E"/>
    <w:rsid w:val="00011241"/>
    <w:rsid w:val="000141C1"/>
    <w:rsid w:val="00014B39"/>
    <w:rsid w:val="00014D90"/>
    <w:rsid w:val="000158A8"/>
    <w:rsid w:val="000159B3"/>
    <w:rsid w:val="00017C3F"/>
    <w:rsid w:val="00017D8C"/>
    <w:rsid w:val="00020347"/>
    <w:rsid w:val="00020A75"/>
    <w:rsid w:val="00020B97"/>
    <w:rsid w:val="00021305"/>
    <w:rsid w:val="000230F3"/>
    <w:rsid w:val="00024DAF"/>
    <w:rsid w:val="0002552A"/>
    <w:rsid w:val="00025794"/>
    <w:rsid w:val="00025BB2"/>
    <w:rsid w:val="00026623"/>
    <w:rsid w:val="00027C62"/>
    <w:rsid w:val="000313A3"/>
    <w:rsid w:val="000320F6"/>
    <w:rsid w:val="000337A3"/>
    <w:rsid w:val="000342CC"/>
    <w:rsid w:val="000355D3"/>
    <w:rsid w:val="0003588E"/>
    <w:rsid w:val="000359CC"/>
    <w:rsid w:val="00035A41"/>
    <w:rsid w:val="00036533"/>
    <w:rsid w:val="00036E5A"/>
    <w:rsid w:val="000409C7"/>
    <w:rsid w:val="00040E23"/>
    <w:rsid w:val="00040E68"/>
    <w:rsid w:val="000430BA"/>
    <w:rsid w:val="000436F8"/>
    <w:rsid w:val="00044917"/>
    <w:rsid w:val="000451C9"/>
    <w:rsid w:val="000457D9"/>
    <w:rsid w:val="00045B68"/>
    <w:rsid w:val="00046041"/>
    <w:rsid w:val="00046048"/>
    <w:rsid w:val="000463E6"/>
    <w:rsid w:val="00046874"/>
    <w:rsid w:val="00046CD3"/>
    <w:rsid w:val="00047219"/>
    <w:rsid w:val="00050E1D"/>
    <w:rsid w:val="000520ED"/>
    <w:rsid w:val="00052293"/>
    <w:rsid w:val="00052ECE"/>
    <w:rsid w:val="00053AE7"/>
    <w:rsid w:val="00053BDA"/>
    <w:rsid w:val="00054B21"/>
    <w:rsid w:val="0005542D"/>
    <w:rsid w:val="00057070"/>
    <w:rsid w:val="0006137C"/>
    <w:rsid w:val="00061602"/>
    <w:rsid w:val="00062608"/>
    <w:rsid w:val="00062A3C"/>
    <w:rsid w:val="000638D6"/>
    <w:rsid w:val="00063EEB"/>
    <w:rsid w:val="00063EF1"/>
    <w:rsid w:val="00065236"/>
    <w:rsid w:val="000665E1"/>
    <w:rsid w:val="00067C3F"/>
    <w:rsid w:val="00070634"/>
    <w:rsid w:val="00071453"/>
    <w:rsid w:val="0007209C"/>
    <w:rsid w:val="00072A1C"/>
    <w:rsid w:val="00072DA1"/>
    <w:rsid w:val="00073800"/>
    <w:rsid w:val="000738BC"/>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49A3"/>
    <w:rsid w:val="000955A0"/>
    <w:rsid w:val="00095610"/>
    <w:rsid w:val="00095BB3"/>
    <w:rsid w:val="00097BA3"/>
    <w:rsid w:val="00097F52"/>
    <w:rsid w:val="000A0BD1"/>
    <w:rsid w:val="000A13DB"/>
    <w:rsid w:val="000A1C9C"/>
    <w:rsid w:val="000A1E7E"/>
    <w:rsid w:val="000A2CD0"/>
    <w:rsid w:val="000A4A8B"/>
    <w:rsid w:val="000A5A15"/>
    <w:rsid w:val="000A6051"/>
    <w:rsid w:val="000A60C7"/>
    <w:rsid w:val="000A7001"/>
    <w:rsid w:val="000A7452"/>
    <w:rsid w:val="000B139F"/>
    <w:rsid w:val="000B2089"/>
    <w:rsid w:val="000B6E44"/>
    <w:rsid w:val="000B6E5D"/>
    <w:rsid w:val="000B7175"/>
    <w:rsid w:val="000C00C7"/>
    <w:rsid w:val="000C0764"/>
    <w:rsid w:val="000C0CCF"/>
    <w:rsid w:val="000C31AC"/>
    <w:rsid w:val="000C3F59"/>
    <w:rsid w:val="000C4136"/>
    <w:rsid w:val="000C5598"/>
    <w:rsid w:val="000D05BE"/>
    <w:rsid w:val="000D0CC7"/>
    <w:rsid w:val="000D4325"/>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0790E"/>
    <w:rsid w:val="00110294"/>
    <w:rsid w:val="00110B74"/>
    <w:rsid w:val="001119F8"/>
    <w:rsid w:val="0011235D"/>
    <w:rsid w:val="00112AD2"/>
    <w:rsid w:val="00112BFA"/>
    <w:rsid w:val="001139FC"/>
    <w:rsid w:val="00113DF1"/>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56F"/>
    <w:rsid w:val="00135E22"/>
    <w:rsid w:val="001429B7"/>
    <w:rsid w:val="001431BD"/>
    <w:rsid w:val="00143E1C"/>
    <w:rsid w:val="00143FD9"/>
    <w:rsid w:val="001440D3"/>
    <w:rsid w:val="00144A5C"/>
    <w:rsid w:val="00144DD5"/>
    <w:rsid w:val="00144FEA"/>
    <w:rsid w:val="00145195"/>
    <w:rsid w:val="0014535A"/>
    <w:rsid w:val="00145B59"/>
    <w:rsid w:val="00147A98"/>
    <w:rsid w:val="00150CD5"/>
    <w:rsid w:val="001511E1"/>
    <w:rsid w:val="00151354"/>
    <w:rsid w:val="00151E21"/>
    <w:rsid w:val="00153AEB"/>
    <w:rsid w:val="001578BB"/>
    <w:rsid w:val="00160F00"/>
    <w:rsid w:val="0016185B"/>
    <w:rsid w:val="001627EC"/>
    <w:rsid w:val="0016387E"/>
    <w:rsid w:val="00164E03"/>
    <w:rsid w:val="001650FB"/>
    <w:rsid w:val="00165DF0"/>
    <w:rsid w:val="001700C2"/>
    <w:rsid w:val="00171370"/>
    <w:rsid w:val="00171FB0"/>
    <w:rsid w:val="00172135"/>
    <w:rsid w:val="00172A13"/>
    <w:rsid w:val="00172F7F"/>
    <w:rsid w:val="00173121"/>
    <w:rsid w:val="0017466D"/>
    <w:rsid w:val="00176D82"/>
    <w:rsid w:val="001770D0"/>
    <w:rsid w:val="00182D61"/>
    <w:rsid w:val="00183145"/>
    <w:rsid w:val="0018329D"/>
    <w:rsid w:val="0018361B"/>
    <w:rsid w:val="001839A6"/>
    <w:rsid w:val="00184B24"/>
    <w:rsid w:val="00186C79"/>
    <w:rsid w:val="00186D52"/>
    <w:rsid w:val="0019114F"/>
    <w:rsid w:val="00191B4D"/>
    <w:rsid w:val="00195995"/>
    <w:rsid w:val="00195EE3"/>
    <w:rsid w:val="00196CD9"/>
    <w:rsid w:val="001A0B14"/>
    <w:rsid w:val="001A0EC3"/>
    <w:rsid w:val="001A0EE2"/>
    <w:rsid w:val="001A10DD"/>
    <w:rsid w:val="001A28E7"/>
    <w:rsid w:val="001A2AEE"/>
    <w:rsid w:val="001A2D1A"/>
    <w:rsid w:val="001A2DF1"/>
    <w:rsid w:val="001A4AEF"/>
    <w:rsid w:val="001A7133"/>
    <w:rsid w:val="001A7576"/>
    <w:rsid w:val="001A76D7"/>
    <w:rsid w:val="001A795A"/>
    <w:rsid w:val="001A7EB0"/>
    <w:rsid w:val="001B007E"/>
    <w:rsid w:val="001B0DB7"/>
    <w:rsid w:val="001B23F4"/>
    <w:rsid w:val="001B250E"/>
    <w:rsid w:val="001B2DA8"/>
    <w:rsid w:val="001B4094"/>
    <w:rsid w:val="001B451C"/>
    <w:rsid w:val="001B52AE"/>
    <w:rsid w:val="001B55B1"/>
    <w:rsid w:val="001B5BE5"/>
    <w:rsid w:val="001B67AB"/>
    <w:rsid w:val="001B7210"/>
    <w:rsid w:val="001C089A"/>
    <w:rsid w:val="001C1AAA"/>
    <w:rsid w:val="001C2D71"/>
    <w:rsid w:val="001C35F1"/>
    <w:rsid w:val="001C4320"/>
    <w:rsid w:val="001C74DF"/>
    <w:rsid w:val="001C7EEF"/>
    <w:rsid w:val="001D0075"/>
    <w:rsid w:val="001D00D8"/>
    <w:rsid w:val="001D261F"/>
    <w:rsid w:val="001D2BA8"/>
    <w:rsid w:val="001D3106"/>
    <w:rsid w:val="001D3142"/>
    <w:rsid w:val="001D34B2"/>
    <w:rsid w:val="001D466F"/>
    <w:rsid w:val="001D5294"/>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688"/>
    <w:rsid w:val="001F7F3D"/>
    <w:rsid w:val="00201717"/>
    <w:rsid w:val="0020197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4DC8"/>
    <w:rsid w:val="00214F9A"/>
    <w:rsid w:val="00215A64"/>
    <w:rsid w:val="00216157"/>
    <w:rsid w:val="00216AA0"/>
    <w:rsid w:val="00220B09"/>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197E"/>
    <w:rsid w:val="002338C8"/>
    <w:rsid w:val="00237DB9"/>
    <w:rsid w:val="0024032D"/>
    <w:rsid w:val="002407A7"/>
    <w:rsid w:val="00240F85"/>
    <w:rsid w:val="002421E0"/>
    <w:rsid w:val="002424A1"/>
    <w:rsid w:val="00243339"/>
    <w:rsid w:val="0024674F"/>
    <w:rsid w:val="002474B1"/>
    <w:rsid w:val="00247D7C"/>
    <w:rsid w:val="00251067"/>
    <w:rsid w:val="00252CB2"/>
    <w:rsid w:val="002548EA"/>
    <w:rsid w:val="0025597C"/>
    <w:rsid w:val="0025653B"/>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5C22"/>
    <w:rsid w:val="0026603B"/>
    <w:rsid w:val="002717D4"/>
    <w:rsid w:val="0027197B"/>
    <w:rsid w:val="002720E4"/>
    <w:rsid w:val="00272B8E"/>
    <w:rsid w:val="00273340"/>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3154"/>
    <w:rsid w:val="00294AD5"/>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1B1C"/>
    <w:rsid w:val="002C277D"/>
    <w:rsid w:val="002C2872"/>
    <w:rsid w:val="002C28D4"/>
    <w:rsid w:val="002C2BEC"/>
    <w:rsid w:val="002C3568"/>
    <w:rsid w:val="002C3A9E"/>
    <w:rsid w:val="002C512B"/>
    <w:rsid w:val="002C54DD"/>
    <w:rsid w:val="002C7A0B"/>
    <w:rsid w:val="002D0367"/>
    <w:rsid w:val="002D05BB"/>
    <w:rsid w:val="002D073A"/>
    <w:rsid w:val="002D1A7B"/>
    <w:rsid w:val="002D1E6C"/>
    <w:rsid w:val="002D33F5"/>
    <w:rsid w:val="002D4EA3"/>
    <w:rsid w:val="002D50FD"/>
    <w:rsid w:val="002D65A4"/>
    <w:rsid w:val="002D6CD4"/>
    <w:rsid w:val="002E0311"/>
    <w:rsid w:val="002E032D"/>
    <w:rsid w:val="002E06F3"/>
    <w:rsid w:val="002E194C"/>
    <w:rsid w:val="002E284D"/>
    <w:rsid w:val="002E317D"/>
    <w:rsid w:val="002E394F"/>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17B4F"/>
    <w:rsid w:val="00320613"/>
    <w:rsid w:val="00321CB2"/>
    <w:rsid w:val="00322554"/>
    <w:rsid w:val="00324A16"/>
    <w:rsid w:val="00324B80"/>
    <w:rsid w:val="0032504F"/>
    <w:rsid w:val="00325BEA"/>
    <w:rsid w:val="00326003"/>
    <w:rsid w:val="003264B4"/>
    <w:rsid w:val="00332F7F"/>
    <w:rsid w:val="003335C4"/>
    <w:rsid w:val="003353B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AF5"/>
    <w:rsid w:val="003B2B7A"/>
    <w:rsid w:val="003B3A81"/>
    <w:rsid w:val="003B4045"/>
    <w:rsid w:val="003B49D8"/>
    <w:rsid w:val="003B4E90"/>
    <w:rsid w:val="003B73ED"/>
    <w:rsid w:val="003C0887"/>
    <w:rsid w:val="003C127D"/>
    <w:rsid w:val="003C1F7E"/>
    <w:rsid w:val="003C2E82"/>
    <w:rsid w:val="003C35EC"/>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02E6"/>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B0A"/>
    <w:rsid w:val="00436BE6"/>
    <w:rsid w:val="00436F61"/>
    <w:rsid w:val="00441AED"/>
    <w:rsid w:val="00441DF9"/>
    <w:rsid w:val="00442024"/>
    <w:rsid w:val="00442213"/>
    <w:rsid w:val="00442719"/>
    <w:rsid w:val="0044384E"/>
    <w:rsid w:val="00443A25"/>
    <w:rsid w:val="00444A79"/>
    <w:rsid w:val="00445C48"/>
    <w:rsid w:val="00446C30"/>
    <w:rsid w:val="00447B2B"/>
    <w:rsid w:val="00451A77"/>
    <w:rsid w:val="00454122"/>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C70CA"/>
    <w:rsid w:val="004D1124"/>
    <w:rsid w:val="004D1787"/>
    <w:rsid w:val="004D18C2"/>
    <w:rsid w:val="004D1E94"/>
    <w:rsid w:val="004D32E9"/>
    <w:rsid w:val="004D3B78"/>
    <w:rsid w:val="004D40BE"/>
    <w:rsid w:val="004D4704"/>
    <w:rsid w:val="004D5E0A"/>
    <w:rsid w:val="004D672C"/>
    <w:rsid w:val="004D78CE"/>
    <w:rsid w:val="004D7A85"/>
    <w:rsid w:val="004D7A94"/>
    <w:rsid w:val="004E03FA"/>
    <w:rsid w:val="004E12B0"/>
    <w:rsid w:val="004E2699"/>
    <w:rsid w:val="004E2974"/>
    <w:rsid w:val="004E2F1A"/>
    <w:rsid w:val="004E5461"/>
    <w:rsid w:val="004E5854"/>
    <w:rsid w:val="004F0639"/>
    <w:rsid w:val="004F3A13"/>
    <w:rsid w:val="004F41B7"/>
    <w:rsid w:val="004F46AF"/>
    <w:rsid w:val="004F519B"/>
    <w:rsid w:val="004F54E5"/>
    <w:rsid w:val="004F60D9"/>
    <w:rsid w:val="004F7863"/>
    <w:rsid w:val="00501E82"/>
    <w:rsid w:val="00501F9D"/>
    <w:rsid w:val="00503E09"/>
    <w:rsid w:val="00506933"/>
    <w:rsid w:val="005074A5"/>
    <w:rsid w:val="00510265"/>
    <w:rsid w:val="0051065B"/>
    <w:rsid w:val="00510EAC"/>
    <w:rsid w:val="00511CE0"/>
    <w:rsid w:val="00512162"/>
    <w:rsid w:val="00512BE6"/>
    <w:rsid w:val="0051335C"/>
    <w:rsid w:val="00515A53"/>
    <w:rsid w:val="00515F3D"/>
    <w:rsid w:val="005161B8"/>
    <w:rsid w:val="005165A5"/>
    <w:rsid w:val="005207B8"/>
    <w:rsid w:val="00520D4A"/>
    <w:rsid w:val="00520E94"/>
    <w:rsid w:val="00520F03"/>
    <w:rsid w:val="005210D9"/>
    <w:rsid w:val="00521931"/>
    <w:rsid w:val="00521B4E"/>
    <w:rsid w:val="00521C9E"/>
    <w:rsid w:val="005241B1"/>
    <w:rsid w:val="00524428"/>
    <w:rsid w:val="005244B7"/>
    <w:rsid w:val="00525649"/>
    <w:rsid w:val="005260CB"/>
    <w:rsid w:val="005262D6"/>
    <w:rsid w:val="00530AC3"/>
    <w:rsid w:val="00532250"/>
    <w:rsid w:val="00532A28"/>
    <w:rsid w:val="00534C2D"/>
    <w:rsid w:val="005358E8"/>
    <w:rsid w:val="00535A0B"/>
    <w:rsid w:val="0053624F"/>
    <w:rsid w:val="005370F2"/>
    <w:rsid w:val="00540DE4"/>
    <w:rsid w:val="00542A68"/>
    <w:rsid w:val="00545842"/>
    <w:rsid w:val="005471E1"/>
    <w:rsid w:val="0055033F"/>
    <w:rsid w:val="00550481"/>
    <w:rsid w:val="005504EB"/>
    <w:rsid w:val="00552280"/>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21F"/>
    <w:rsid w:val="005873D5"/>
    <w:rsid w:val="00587C3B"/>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293B"/>
    <w:rsid w:val="005B3026"/>
    <w:rsid w:val="005B3A5D"/>
    <w:rsid w:val="005B582B"/>
    <w:rsid w:val="005B5EC4"/>
    <w:rsid w:val="005B6230"/>
    <w:rsid w:val="005B7023"/>
    <w:rsid w:val="005C106A"/>
    <w:rsid w:val="005C1ADD"/>
    <w:rsid w:val="005C1EF3"/>
    <w:rsid w:val="005C2183"/>
    <w:rsid w:val="005C3861"/>
    <w:rsid w:val="005C46E8"/>
    <w:rsid w:val="005C4E6B"/>
    <w:rsid w:val="005C5E9A"/>
    <w:rsid w:val="005C6A6B"/>
    <w:rsid w:val="005D0C26"/>
    <w:rsid w:val="005D1008"/>
    <w:rsid w:val="005D254E"/>
    <w:rsid w:val="005D3460"/>
    <w:rsid w:val="005D4313"/>
    <w:rsid w:val="005D48CB"/>
    <w:rsid w:val="005D5225"/>
    <w:rsid w:val="005E32C9"/>
    <w:rsid w:val="005E3464"/>
    <w:rsid w:val="005E4896"/>
    <w:rsid w:val="005E5840"/>
    <w:rsid w:val="005F0194"/>
    <w:rsid w:val="005F0557"/>
    <w:rsid w:val="005F1ECA"/>
    <w:rsid w:val="005F248C"/>
    <w:rsid w:val="005F4BD8"/>
    <w:rsid w:val="005F5B8A"/>
    <w:rsid w:val="005F6213"/>
    <w:rsid w:val="005F6C85"/>
    <w:rsid w:val="005F7938"/>
    <w:rsid w:val="00600233"/>
    <w:rsid w:val="006002C8"/>
    <w:rsid w:val="0060102B"/>
    <w:rsid w:val="00601168"/>
    <w:rsid w:val="0060136A"/>
    <w:rsid w:val="0060171D"/>
    <w:rsid w:val="00601F8B"/>
    <w:rsid w:val="006025A5"/>
    <w:rsid w:val="006031D7"/>
    <w:rsid w:val="0060327A"/>
    <w:rsid w:val="006032F9"/>
    <w:rsid w:val="006034C1"/>
    <w:rsid w:val="00610173"/>
    <w:rsid w:val="00610E07"/>
    <w:rsid w:val="00611F3F"/>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1BF"/>
    <w:rsid w:val="00645BD3"/>
    <w:rsid w:val="00646C9D"/>
    <w:rsid w:val="00646DE8"/>
    <w:rsid w:val="00646DF8"/>
    <w:rsid w:val="0064714D"/>
    <w:rsid w:val="006476E9"/>
    <w:rsid w:val="00650228"/>
    <w:rsid w:val="00653FB5"/>
    <w:rsid w:val="00654EED"/>
    <w:rsid w:val="0065607B"/>
    <w:rsid w:val="00657261"/>
    <w:rsid w:val="00657878"/>
    <w:rsid w:val="00657D9D"/>
    <w:rsid w:val="00657F50"/>
    <w:rsid w:val="00660466"/>
    <w:rsid w:val="0066124C"/>
    <w:rsid w:val="00661406"/>
    <w:rsid w:val="006635BB"/>
    <w:rsid w:val="0066402F"/>
    <w:rsid w:val="0066460A"/>
    <w:rsid w:val="00664853"/>
    <w:rsid w:val="00664BE5"/>
    <w:rsid w:val="00665D51"/>
    <w:rsid w:val="00667531"/>
    <w:rsid w:val="00673F0C"/>
    <w:rsid w:val="00674022"/>
    <w:rsid w:val="00675471"/>
    <w:rsid w:val="00676588"/>
    <w:rsid w:val="0068005C"/>
    <w:rsid w:val="00681380"/>
    <w:rsid w:val="006814E6"/>
    <w:rsid w:val="00681596"/>
    <w:rsid w:val="0068253A"/>
    <w:rsid w:val="006834ED"/>
    <w:rsid w:val="00684D1C"/>
    <w:rsid w:val="00691107"/>
    <w:rsid w:val="0069115F"/>
    <w:rsid w:val="006921D0"/>
    <w:rsid w:val="00693EDB"/>
    <w:rsid w:val="0069440C"/>
    <w:rsid w:val="006948FF"/>
    <w:rsid w:val="00694F9B"/>
    <w:rsid w:val="00696E51"/>
    <w:rsid w:val="0069744B"/>
    <w:rsid w:val="006976EF"/>
    <w:rsid w:val="00697E7F"/>
    <w:rsid w:val="00697EF9"/>
    <w:rsid w:val="006A06B2"/>
    <w:rsid w:val="006A1A44"/>
    <w:rsid w:val="006A3641"/>
    <w:rsid w:val="006A3C38"/>
    <w:rsid w:val="006A45F2"/>
    <w:rsid w:val="006A6354"/>
    <w:rsid w:val="006A6FBB"/>
    <w:rsid w:val="006A741E"/>
    <w:rsid w:val="006A785C"/>
    <w:rsid w:val="006A7E46"/>
    <w:rsid w:val="006B26F1"/>
    <w:rsid w:val="006B2D58"/>
    <w:rsid w:val="006B35AD"/>
    <w:rsid w:val="006B586C"/>
    <w:rsid w:val="006B76CA"/>
    <w:rsid w:val="006C005E"/>
    <w:rsid w:val="006C0ABD"/>
    <w:rsid w:val="006C0D8C"/>
    <w:rsid w:val="006C22F5"/>
    <w:rsid w:val="006C2A6B"/>
    <w:rsid w:val="006C2EEF"/>
    <w:rsid w:val="006C319D"/>
    <w:rsid w:val="006C31B4"/>
    <w:rsid w:val="006C3EB5"/>
    <w:rsid w:val="006C4152"/>
    <w:rsid w:val="006C52DB"/>
    <w:rsid w:val="006C554E"/>
    <w:rsid w:val="006C7D68"/>
    <w:rsid w:val="006C7E48"/>
    <w:rsid w:val="006D01FE"/>
    <w:rsid w:val="006D241F"/>
    <w:rsid w:val="006D3D2E"/>
    <w:rsid w:val="006D52EB"/>
    <w:rsid w:val="006D769C"/>
    <w:rsid w:val="006E1083"/>
    <w:rsid w:val="006E1CDA"/>
    <w:rsid w:val="006E2093"/>
    <w:rsid w:val="006E29F0"/>
    <w:rsid w:val="006E5FBE"/>
    <w:rsid w:val="006E61A8"/>
    <w:rsid w:val="006E6B00"/>
    <w:rsid w:val="006E705B"/>
    <w:rsid w:val="006F00C1"/>
    <w:rsid w:val="006F09FC"/>
    <w:rsid w:val="006F1926"/>
    <w:rsid w:val="006F204A"/>
    <w:rsid w:val="006F2907"/>
    <w:rsid w:val="006F2975"/>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C16"/>
    <w:rsid w:val="00723D29"/>
    <w:rsid w:val="00724188"/>
    <w:rsid w:val="007242D9"/>
    <w:rsid w:val="00724525"/>
    <w:rsid w:val="00725243"/>
    <w:rsid w:val="00725491"/>
    <w:rsid w:val="0072691D"/>
    <w:rsid w:val="00727E5E"/>
    <w:rsid w:val="0073158C"/>
    <w:rsid w:val="00731834"/>
    <w:rsid w:val="0073216C"/>
    <w:rsid w:val="0073374B"/>
    <w:rsid w:val="00734E81"/>
    <w:rsid w:val="0073538E"/>
    <w:rsid w:val="0073791D"/>
    <w:rsid w:val="00737B65"/>
    <w:rsid w:val="0074122F"/>
    <w:rsid w:val="00741774"/>
    <w:rsid w:val="00741AAF"/>
    <w:rsid w:val="0074225E"/>
    <w:rsid w:val="007423D5"/>
    <w:rsid w:val="007427E3"/>
    <w:rsid w:val="00742AD2"/>
    <w:rsid w:val="007438A2"/>
    <w:rsid w:val="00744533"/>
    <w:rsid w:val="0074469D"/>
    <w:rsid w:val="00744F39"/>
    <w:rsid w:val="00746A3B"/>
    <w:rsid w:val="00747341"/>
    <w:rsid w:val="007502A9"/>
    <w:rsid w:val="00752538"/>
    <w:rsid w:val="00752E3D"/>
    <w:rsid w:val="00753186"/>
    <w:rsid w:val="0075437C"/>
    <w:rsid w:val="00754BFB"/>
    <w:rsid w:val="00755810"/>
    <w:rsid w:val="00755BB9"/>
    <w:rsid w:val="00755FAF"/>
    <w:rsid w:val="007567FB"/>
    <w:rsid w:val="00757A94"/>
    <w:rsid w:val="00760E3E"/>
    <w:rsid w:val="0076151F"/>
    <w:rsid w:val="0076179B"/>
    <w:rsid w:val="0076363A"/>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75631"/>
    <w:rsid w:val="00780414"/>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4111"/>
    <w:rsid w:val="007B61FF"/>
    <w:rsid w:val="007B7613"/>
    <w:rsid w:val="007C351E"/>
    <w:rsid w:val="007C6290"/>
    <w:rsid w:val="007C69E6"/>
    <w:rsid w:val="007C7670"/>
    <w:rsid w:val="007D1ACF"/>
    <w:rsid w:val="007D44E2"/>
    <w:rsid w:val="007D45C3"/>
    <w:rsid w:val="007D58DA"/>
    <w:rsid w:val="007D7000"/>
    <w:rsid w:val="007D740F"/>
    <w:rsid w:val="007D7572"/>
    <w:rsid w:val="007D798F"/>
    <w:rsid w:val="007D7C65"/>
    <w:rsid w:val="007E0D3C"/>
    <w:rsid w:val="007E0DFA"/>
    <w:rsid w:val="007E2674"/>
    <w:rsid w:val="007E27A6"/>
    <w:rsid w:val="007E3B43"/>
    <w:rsid w:val="007E3DF1"/>
    <w:rsid w:val="007E4A25"/>
    <w:rsid w:val="007E50BD"/>
    <w:rsid w:val="007E71AA"/>
    <w:rsid w:val="007F2136"/>
    <w:rsid w:val="007F5095"/>
    <w:rsid w:val="007F6CC7"/>
    <w:rsid w:val="007F6E7C"/>
    <w:rsid w:val="007F7B5C"/>
    <w:rsid w:val="00800522"/>
    <w:rsid w:val="008009D1"/>
    <w:rsid w:val="00801304"/>
    <w:rsid w:val="008051B4"/>
    <w:rsid w:val="008051DB"/>
    <w:rsid w:val="008057E8"/>
    <w:rsid w:val="008112B2"/>
    <w:rsid w:val="008115A1"/>
    <w:rsid w:val="00811E10"/>
    <w:rsid w:val="008150A3"/>
    <w:rsid w:val="00815E1B"/>
    <w:rsid w:val="00817198"/>
    <w:rsid w:val="0082027D"/>
    <w:rsid w:val="00822C40"/>
    <w:rsid w:val="00824FAF"/>
    <w:rsid w:val="008256DD"/>
    <w:rsid w:val="00825ED8"/>
    <w:rsid w:val="00826E27"/>
    <w:rsid w:val="00830B0E"/>
    <w:rsid w:val="00832256"/>
    <w:rsid w:val="008326B1"/>
    <w:rsid w:val="008347CD"/>
    <w:rsid w:val="00835CC6"/>
    <w:rsid w:val="00837FF8"/>
    <w:rsid w:val="008411F8"/>
    <w:rsid w:val="008415EE"/>
    <w:rsid w:val="008418A2"/>
    <w:rsid w:val="00841C98"/>
    <w:rsid w:val="00841D83"/>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162B"/>
    <w:rsid w:val="008823CD"/>
    <w:rsid w:val="008839CF"/>
    <w:rsid w:val="00883B09"/>
    <w:rsid w:val="00883E88"/>
    <w:rsid w:val="00884200"/>
    <w:rsid w:val="00884219"/>
    <w:rsid w:val="00884C11"/>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07FD"/>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483B"/>
    <w:rsid w:val="008C4A0B"/>
    <w:rsid w:val="008C56FF"/>
    <w:rsid w:val="008C7405"/>
    <w:rsid w:val="008D15A0"/>
    <w:rsid w:val="008D3297"/>
    <w:rsid w:val="008D3D21"/>
    <w:rsid w:val="008D597F"/>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4BA"/>
    <w:rsid w:val="008F56A8"/>
    <w:rsid w:val="008F6CAC"/>
    <w:rsid w:val="008F6EE2"/>
    <w:rsid w:val="008F7A2E"/>
    <w:rsid w:val="00903662"/>
    <w:rsid w:val="00903AE7"/>
    <w:rsid w:val="00903EB4"/>
    <w:rsid w:val="009046CF"/>
    <w:rsid w:val="00904D38"/>
    <w:rsid w:val="00905032"/>
    <w:rsid w:val="00906D21"/>
    <w:rsid w:val="00907C49"/>
    <w:rsid w:val="009113A0"/>
    <w:rsid w:val="00911C4B"/>
    <w:rsid w:val="0091300F"/>
    <w:rsid w:val="00913811"/>
    <w:rsid w:val="009146C3"/>
    <w:rsid w:val="00915EFE"/>
    <w:rsid w:val="00917BED"/>
    <w:rsid w:val="00920C1E"/>
    <w:rsid w:val="00921163"/>
    <w:rsid w:val="00922B3D"/>
    <w:rsid w:val="009231FC"/>
    <w:rsid w:val="00923480"/>
    <w:rsid w:val="00923516"/>
    <w:rsid w:val="00923AE4"/>
    <w:rsid w:val="00925A2C"/>
    <w:rsid w:val="00932C42"/>
    <w:rsid w:val="00933692"/>
    <w:rsid w:val="00933E2B"/>
    <w:rsid w:val="00933FC4"/>
    <w:rsid w:val="00934CB9"/>
    <w:rsid w:val="00935E9F"/>
    <w:rsid w:val="00936B36"/>
    <w:rsid w:val="00937221"/>
    <w:rsid w:val="00940125"/>
    <w:rsid w:val="00940609"/>
    <w:rsid w:val="00942445"/>
    <w:rsid w:val="009450A1"/>
    <w:rsid w:val="0094620F"/>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4F27"/>
    <w:rsid w:val="00965AB1"/>
    <w:rsid w:val="00967790"/>
    <w:rsid w:val="00967888"/>
    <w:rsid w:val="00967928"/>
    <w:rsid w:val="00967B8A"/>
    <w:rsid w:val="009705BD"/>
    <w:rsid w:val="009713E5"/>
    <w:rsid w:val="009714AD"/>
    <w:rsid w:val="009716A9"/>
    <w:rsid w:val="0097329B"/>
    <w:rsid w:val="009746E2"/>
    <w:rsid w:val="00974AE8"/>
    <w:rsid w:val="00974F14"/>
    <w:rsid w:val="009757F4"/>
    <w:rsid w:val="009765C6"/>
    <w:rsid w:val="00976962"/>
    <w:rsid w:val="00976B5C"/>
    <w:rsid w:val="0097776E"/>
    <w:rsid w:val="0097794D"/>
    <w:rsid w:val="009801FC"/>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397"/>
    <w:rsid w:val="009B74DD"/>
    <w:rsid w:val="009B7A0F"/>
    <w:rsid w:val="009C1098"/>
    <w:rsid w:val="009C14C4"/>
    <w:rsid w:val="009C1AC1"/>
    <w:rsid w:val="009C206C"/>
    <w:rsid w:val="009C2C9A"/>
    <w:rsid w:val="009C33D3"/>
    <w:rsid w:val="009C3D34"/>
    <w:rsid w:val="009C3DC3"/>
    <w:rsid w:val="009C52F5"/>
    <w:rsid w:val="009C5DEA"/>
    <w:rsid w:val="009C5E46"/>
    <w:rsid w:val="009C658F"/>
    <w:rsid w:val="009C65BE"/>
    <w:rsid w:val="009C7E85"/>
    <w:rsid w:val="009D1767"/>
    <w:rsid w:val="009D2445"/>
    <w:rsid w:val="009D2A48"/>
    <w:rsid w:val="009D3286"/>
    <w:rsid w:val="009D33ED"/>
    <w:rsid w:val="009D474E"/>
    <w:rsid w:val="009D68E1"/>
    <w:rsid w:val="009D6BC2"/>
    <w:rsid w:val="009E06D0"/>
    <w:rsid w:val="009E0DFF"/>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0FE"/>
    <w:rsid w:val="00A02AAC"/>
    <w:rsid w:val="00A03BBB"/>
    <w:rsid w:val="00A03CF3"/>
    <w:rsid w:val="00A042BD"/>
    <w:rsid w:val="00A05EF6"/>
    <w:rsid w:val="00A06192"/>
    <w:rsid w:val="00A1160D"/>
    <w:rsid w:val="00A1166E"/>
    <w:rsid w:val="00A118AA"/>
    <w:rsid w:val="00A131B7"/>
    <w:rsid w:val="00A156CD"/>
    <w:rsid w:val="00A157DE"/>
    <w:rsid w:val="00A1768E"/>
    <w:rsid w:val="00A20FAA"/>
    <w:rsid w:val="00A21335"/>
    <w:rsid w:val="00A2188C"/>
    <w:rsid w:val="00A22ECA"/>
    <w:rsid w:val="00A23065"/>
    <w:rsid w:val="00A23302"/>
    <w:rsid w:val="00A235D0"/>
    <w:rsid w:val="00A23E32"/>
    <w:rsid w:val="00A23F70"/>
    <w:rsid w:val="00A2452D"/>
    <w:rsid w:val="00A2494E"/>
    <w:rsid w:val="00A253E0"/>
    <w:rsid w:val="00A25502"/>
    <w:rsid w:val="00A26001"/>
    <w:rsid w:val="00A260A0"/>
    <w:rsid w:val="00A2626E"/>
    <w:rsid w:val="00A27E78"/>
    <w:rsid w:val="00A31637"/>
    <w:rsid w:val="00A33634"/>
    <w:rsid w:val="00A33B79"/>
    <w:rsid w:val="00A342E2"/>
    <w:rsid w:val="00A347EE"/>
    <w:rsid w:val="00A34E17"/>
    <w:rsid w:val="00A36A35"/>
    <w:rsid w:val="00A37067"/>
    <w:rsid w:val="00A37C7B"/>
    <w:rsid w:val="00A4335D"/>
    <w:rsid w:val="00A44226"/>
    <w:rsid w:val="00A45C61"/>
    <w:rsid w:val="00A46F18"/>
    <w:rsid w:val="00A510A6"/>
    <w:rsid w:val="00A51158"/>
    <w:rsid w:val="00A530BF"/>
    <w:rsid w:val="00A53868"/>
    <w:rsid w:val="00A53FF4"/>
    <w:rsid w:val="00A5492E"/>
    <w:rsid w:val="00A55316"/>
    <w:rsid w:val="00A5665B"/>
    <w:rsid w:val="00A56DD8"/>
    <w:rsid w:val="00A5757F"/>
    <w:rsid w:val="00A57CA9"/>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84E"/>
    <w:rsid w:val="00A80BEA"/>
    <w:rsid w:val="00A8212E"/>
    <w:rsid w:val="00A8219D"/>
    <w:rsid w:val="00A824BE"/>
    <w:rsid w:val="00A82B12"/>
    <w:rsid w:val="00A82D79"/>
    <w:rsid w:val="00A844C7"/>
    <w:rsid w:val="00A85BC6"/>
    <w:rsid w:val="00A87119"/>
    <w:rsid w:val="00A91B39"/>
    <w:rsid w:val="00A92265"/>
    <w:rsid w:val="00A922DB"/>
    <w:rsid w:val="00A92858"/>
    <w:rsid w:val="00A95801"/>
    <w:rsid w:val="00A96232"/>
    <w:rsid w:val="00A96DFA"/>
    <w:rsid w:val="00AA0DF2"/>
    <w:rsid w:val="00AA1F36"/>
    <w:rsid w:val="00AA372A"/>
    <w:rsid w:val="00AA377F"/>
    <w:rsid w:val="00AA532A"/>
    <w:rsid w:val="00AB00B5"/>
    <w:rsid w:val="00AB250E"/>
    <w:rsid w:val="00AB2F50"/>
    <w:rsid w:val="00AB35D5"/>
    <w:rsid w:val="00AB385B"/>
    <w:rsid w:val="00AB3C4D"/>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4E85"/>
    <w:rsid w:val="00AF5D2E"/>
    <w:rsid w:val="00AF615B"/>
    <w:rsid w:val="00AF6CBC"/>
    <w:rsid w:val="00B01D96"/>
    <w:rsid w:val="00B02A13"/>
    <w:rsid w:val="00B0502B"/>
    <w:rsid w:val="00B051BB"/>
    <w:rsid w:val="00B05A6F"/>
    <w:rsid w:val="00B064C1"/>
    <w:rsid w:val="00B10B9F"/>
    <w:rsid w:val="00B1119E"/>
    <w:rsid w:val="00B116AB"/>
    <w:rsid w:val="00B13CD6"/>
    <w:rsid w:val="00B16BAC"/>
    <w:rsid w:val="00B170CF"/>
    <w:rsid w:val="00B17438"/>
    <w:rsid w:val="00B17950"/>
    <w:rsid w:val="00B17DCF"/>
    <w:rsid w:val="00B205FF"/>
    <w:rsid w:val="00B21300"/>
    <w:rsid w:val="00B224BF"/>
    <w:rsid w:val="00B23593"/>
    <w:rsid w:val="00B24BE4"/>
    <w:rsid w:val="00B251F7"/>
    <w:rsid w:val="00B26489"/>
    <w:rsid w:val="00B26539"/>
    <w:rsid w:val="00B265CE"/>
    <w:rsid w:val="00B300A5"/>
    <w:rsid w:val="00B30166"/>
    <w:rsid w:val="00B30211"/>
    <w:rsid w:val="00B307BB"/>
    <w:rsid w:val="00B311CF"/>
    <w:rsid w:val="00B318DA"/>
    <w:rsid w:val="00B32DD0"/>
    <w:rsid w:val="00B334A9"/>
    <w:rsid w:val="00B335E4"/>
    <w:rsid w:val="00B341FA"/>
    <w:rsid w:val="00B36A81"/>
    <w:rsid w:val="00B3767E"/>
    <w:rsid w:val="00B4017F"/>
    <w:rsid w:val="00B40550"/>
    <w:rsid w:val="00B40B44"/>
    <w:rsid w:val="00B40F34"/>
    <w:rsid w:val="00B41A8D"/>
    <w:rsid w:val="00B44258"/>
    <w:rsid w:val="00B45F30"/>
    <w:rsid w:val="00B47252"/>
    <w:rsid w:val="00B474C1"/>
    <w:rsid w:val="00B47F12"/>
    <w:rsid w:val="00B5128B"/>
    <w:rsid w:val="00B51C84"/>
    <w:rsid w:val="00B51F59"/>
    <w:rsid w:val="00B5382A"/>
    <w:rsid w:val="00B539A7"/>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A30"/>
    <w:rsid w:val="00B70E5E"/>
    <w:rsid w:val="00B721EE"/>
    <w:rsid w:val="00B72861"/>
    <w:rsid w:val="00B73CDF"/>
    <w:rsid w:val="00B7454B"/>
    <w:rsid w:val="00B778F3"/>
    <w:rsid w:val="00B77D37"/>
    <w:rsid w:val="00B80DB4"/>
    <w:rsid w:val="00B82B0A"/>
    <w:rsid w:val="00B82E8A"/>
    <w:rsid w:val="00B85A5D"/>
    <w:rsid w:val="00B86943"/>
    <w:rsid w:val="00B8698D"/>
    <w:rsid w:val="00B86B7E"/>
    <w:rsid w:val="00B90DB4"/>
    <w:rsid w:val="00B9282B"/>
    <w:rsid w:val="00B92B4E"/>
    <w:rsid w:val="00B930B2"/>
    <w:rsid w:val="00B9384C"/>
    <w:rsid w:val="00B9427B"/>
    <w:rsid w:val="00B946A8"/>
    <w:rsid w:val="00B94962"/>
    <w:rsid w:val="00B95270"/>
    <w:rsid w:val="00B96545"/>
    <w:rsid w:val="00B965E2"/>
    <w:rsid w:val="00B96AC0"/>
    <w:rsid w:val="00B9702B"/>
    <w:rsid w:val="00B974D2"/>
    <w:rsid w:val="00B97512"/>
    <w:rsid w:val="00B9770A"/>
    <w:rsid w:val="00BA040C"/>
    <w:rsid w:val="00BA0756"/>
    <w:rsid w:val="00BA15BA"/>
    <w:rsid w:val="00BA1D2A"/>
    <w:rsid w:val="00BA3F09"/>
    <w:rsid w:val="00BA58CA"/>
    <w:rsid w:val="00BA662B"/>
    <w:rsid w:val="00BA716E"/>
    <w:rsid w:val="00BA7441"/>
    <w:rsid w:val="00BA7A9D"/>
    <w:rsid w:val="00BB0511"/>
    <w:rsid w:val="00BB0CD7"/>
    <w:rsid w:val="00BB25A9"/>
    <w:rsid w:val="00BB4604"/>
    <w:rsid w:val="00BB47FC"/>
    <w:rsid w:val="00BB5564"/>
    <w:rsid w:val="00BB59C9"/>
    <w:rsid w:val="00BB6D2A"/>
    <w:rsid w:val="00BB7F3D"/>
    <w:rsid w:val="00BC0316"/>
    <w:rsid w:val="00BC0F18"/>
    <w:rsid w:val="00BC228A"/>
    <w:rsid w:val="00BC3A9C"/>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8AB"/>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2F24"/>
    <w:rsid w:val="00C1350C"/>
    <w:rsid w:val="00C16820"/>
    <w:rsid w:val="00C233A8"/>
    <w:rsid w:val="00C23846"/>
    <w:rsid w:val="00C23F2F"/>
    <w:rsid w:val="00C24435"/>
    <w:rsid w:val="00C24558"/>
    <w:rsid w:val="00C248E8"/>
    <w:rsid w:val="00C24B28"/>
    <w:rsid w:val="00C25861"/>
    <w:rsid w:val="00C3177A"/>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46C2"/>
    <w:rsid w:val="00C771BE"/>
    <w:rsid w:val="00C7767B"/>
    <w:rsid w:val="00C77717"/>
    <w:rsid w:val="00C778D2"/>
    <w:rsid w:val="00C77FAF"/>
    <w:rsid w:val="00C8050C"/>
    <w:rsid w:val="00C8070A"/>
    <w:rsid w:val="00C80A0C"/>
    <w:rsid w:val="00C826A9"/>
    <w:rsid w:val="00C845ED"/>
    <w:rsid w:val="00C84EF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0AC8"/>
    <w:rsid w:val="00CB211B"/>
    <w:rsid w:val="00CB3C88"/>
    <w:rsid w:val="00CB5D1D"/>
    <w:rsid w:val="00CB768F"/>
    <w:rsid w:val="00CC0E1E"/>
    <w:rsid w:val="00CC0F20"/>
    <w:rsid w:val="00CC15AB"/>
    <w:rsid w:val="00CC17F1"/>
    <w:rsid w:val="00CC1F23"/>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264A"/>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43FF"/>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67CFB"/>
    <w:rsid w:val="00D702B4"/>
    <w:rsid w:val="00D719EF"/>
    <w:rsid w:val="00D724F5"/>
    <w:rsid w:val="00D72925"/>
    <w:rsid w:val="00D764A7"/>
    <w:rsid w:val="00D76516"/>
    <w:rsid w:val="00D76B51"/>
    <w:rsid w:val="00D77583"/>
    <w:rsid w:val="00D8016C"/>
    <w:rsid w:val="00D82EF8"/>
    <w:rsid w:val="00D83587"/>
    <w:rsid w:val="00D83CD0"/>
    <w:rsid w:val="00D84DFA"/>
    <w:rsid w:val="00D85788"/>
    <w:rsid w:val="00D869E0"/>
    <w:rsid w:val="00D86EB6"/>
    <w:rsid w:val="00D86F49"/>
    <w:rsid w:val="00D871B0"/>
    <w:rsid w:val="00D872C7"/>
    <w:rsid w:val="00D87793"/>
    <w:rsid w:val="00D93319"/>
    <w:rsid w:val="00D93A80"/>
    <w:rsid w:val="00D9623A"/>
    <w:rsid w:val="00DA129B"/>
    <w:rsid w:val="00DA1574"/>
    <w:rsid w:val="00DA3DBD"/>
    <w:rsid w:val="00DA42CB"/>
    <w:rsid w:val="00DA49B0"/>
    <w:rsid w:val="00DA645E"/>
    <w:rsid w:val="00DA6C7C"/>
    <w:rsid w:val="00DA6DC5"/>
    <w:rsid w:val="00DA77E5"/>
    <w:rsid w:val="00DB29B6"/>
    <w:rsid w:val="00DB3739"/>
    <w:rsid w:val="00DB37F6"/>
    <w:rsid w:val="00DB3B57"/>
    <w:rsid w:val="00DB4F23"/>
    <w:rsid w:val="00DB544E"/>
    <w:rsid w:val="00DB67FE"/>
    <w:rsid w:val="00DB6973"/>
    <w:rsid w:val="00DC21E5"/>
    <w:rsid w:val="00DC28CE"/>
    <w:rsid w:val="00DC2BED"/>
    <w:rsid w:val="00DC2E54"/>
    <w:rsid w:val="00DC4A43"/>
    <w:rsid w:val="00DC6A31"/>
    <w:rsid w:val="00DD0050"/>
    <w:rsid w:val="00DD12F6"/>
    <w:rsid w:val="00DD1900"/>
    <w:rsid w:val="00DD1A6C"/>
    <w:rsid w:val="00DD261E"/>
    <w:rsid w:val="00DD2FB4"/>
    <w:rsid w:val="00DD30FE"/>
    <w:rsid w:val="00DD4017"/>
    <w:rsid w:val="00DD52A3"/>
    <w:rsid w:val="00DD5964"/>
    <w:rsid w:val="00DD5A71"/>
    <w:rsid w:val="00DD5AE0"/>
    <w:rsid w:val="00DD5C94"/>
    <w:rsid w:val="00DD7879"/>
    <w:rsid w:val="00DE2B76"/>
    <w:rsid w:val="00DE34E8"/>
    <w:rsid w:val="00DE3521"/>
    <w:rsid w:val="00DE4CC2"/>
    <w:rsid w:val="00DE4F35"/>
    <w:rsid w:val="00DE58F2"/>
    <w:rsid w:val="00DE738E"/>
    <w:rsid w:val="00DE7755"/>
    <w:rsid w:val="00DF02AD"/>
    <w:rsid w:val="00DF0D06"/>
    <w:rsid w:val="00DF0F36"/>
    <w:rsid w:val="00DF1581"/>
    <w:rsid w:val="00DF194A"/>
    <w:rsid w:val="00DF1ECF"/>
    <w:rsid w:val="00DF2349"/>
    <w:rsid w:val="00DF27D0"/>
    <w:rsid w:val="00DF2DE0"/>
    <w:rsid w:val="00DF2F86"/>
    <w:rsid w:val="00DF2FA5"/>
    <w:rsid w:val="00DF378B"/>
    <w:rsid w:val="00DF48AC"/>
    <w:rsid w:val="00DF64AC"/>
    <w:rsid w:val="00DF726D"/>
    <w:rsid w:val="00DF7624"/>
    <w:rsid w:val="00E00836"/>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4D7"/>
    <w:rsid w:val="00E23FC6"/>
    <w:rsid w:val="00E23FF4"/>
    <w:rsid w:val="00E24F48"/>
    <w:rsid w:val="00E254E1"/>
    <w:rsid w:val="00E25968"/>
    <w:rsid w:val="00E2667C"/>
    <w:rsid w:val="00E3042F"/>
    <w:rsid w:val="00E30C97"/>
    <w:rsid w:val="00E31DBF"/>
    <w:rsid w:val="00E324DB"/>
    <w:rsid w:val="00E3291E"/>
    <w:rsid w:val="00E32E04"/>
    <w:rsid w:val="00E3333B"/>
    <w:rsid w:val="00E33640"/>
    <w:rsid w:val="00E3420B"/>
    <w:rsid w:val="00E376AE"/>
    <w:rsid w:val="00E419B2"/>
    <w:rsid w:val="00E428AD"/>
    <w:rsid w:val="00E44BB8"/>
    <w:rsid w:val="00E44F8E"/>
    <w:rsid w:val="00E50EAA"/>
    <w:rsid w:val="00E52242"/>
    <w:rsid w:val="00E524BE"/>
    <w:rsid w:val="00E535D5"/>
    <w:rsid w:val="00E53873"/>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0DB"/>
    <w:rsid w:val="00E90C04"/>
    <w:rsid w:val="00E917DC"/>
    <w:rsid w:val="00E9283F"/>
    <w:rsid w:val="00E93953"/>
    <w:rsid w:val="00E95466"/>
    <w:rsid w:val="00E95C78"/>
    <w:rsid w:val="00EA0CBF"/>
    <w:rsid w:val="00EA2079"/>
    <w:rsid w:val="00EA351A"/>
    <w:rsid w:val="00EA398F"/>
    <w:rsid w:val="00EA5D98"/>
    <w:rsid w:val="00EA672B"/>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C6FD7"/>
    <w:rsid w:val="00ED0C47"/>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2953"/>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0B49"/>
    <w:rsid w:val="00F420BA"/>
    <w:rsid w:val="00F42676"/>
    <w:rsid w:val="00F42679"/>
    <w:rsid w:val="00F42D4C"/>
    <w:rsid w:val="00F434C7"/>
    <w:rsid w:val="00F44134"/>
    <w:rsid w:val="00F508F6"/>
    <w:rsid w:val="00F5144D"/>
    <w:rsid w:val="00F53E05"/>
    <w:rsid w:val="00F54BE2"/>
    <w:rsid w:val="00F5507E"/>
    <w:rsid w:val="00F55461"/>
    <w:rsid w:val="00F567E6"/>
    <w:rsid w:val="00F57F17"/>
    <w:rsid w:val="00F6035F"/>
    <w:rsid w:val="00F61F56"/>
    <w:rsid w:val="00F62986"/>
    <w:rsid w:val="00F62E89"/>
    <w:rsid w:val="00F63CAE"/>
    <w:rsid w:val="00F65C08"/>
    <w:rsid w:val="00F66F27"/>
    <w:rsid w:val="00F7016B"/>
    <w:rsid w:val="00F70347"/>
    <w:rsid w:val="00F715E4"/>
    <w:rsid w:val="00F71701"/>
    <w:rsid w:val="00F71835"/>
    <w:rsid w:val="00F72E97"/>
    <w:rsid w:val="00F73317"/>
    <w:rsid w:val="00F7481A"/>
    <w:rsid w:val="00F74ABC"/>
    <w:rsid w:val="00F74B19"/>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A7477"/>
    <w:rsid w:val="00FB122B"/>
    <w:rsid w:val="00FB13A8"/>
    <w:rsid w:val="00FB17FA"/>
    <w:rsid w:val="00FB26B1"/>
    <w:rsid w:val="00FB2EC2"/>
    <w:rsid w:val="00FB50D2"/>
    <w:rsid w:val="00FB5BB1"/>
    <w:rsid w:val="00FB6446"/>
    <w:rsid w:val="00FB6641"/>
    <w:rsid w:val="00FB6F67"/>
    <w:rsid w:val="00FB7263"/>
    <w:rsid w:val="00FB7BB6"/>
    <w:rsid w:val="00FC0021"/>
    <w:rsid w:val="00FC505B"/>
    <w:rsid w:val="00FC5A32"/>
    <w:rsid w:val="00FD0859"/>
    <w:rsid w:val="00FD0909"/>
    <w:rsid w:val="00FD3AFB"/>
    <w:rsid w:val="00FD44EA"/>
    <w:rsid w:val="00FD5D46"/>
    <w:rsid w:val="00FD61C1"/>
    <w:rsid w:val="00FE067C"/>
    <w:rsid w:val="00FE0B9B"/>
    <w:rsid w:val="00FE2BA3"/>
    <w:rsid w:val="00FE399F"/>
    <w:rsid w:val="00FE4DC9"/>
    <w:rsid w:val="00FE4DD4"/>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124366">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7758420">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0932109">
      <w:bodyDiv w:val="1"/>
      <w:marLeft w:val="0"/>
      <w:marRight w:val="0"/>
      <w:marTop w:val="0"/>
      <w:marBottom w:val="0"/>
      <w:divBdr>
        <w:top w:val="none" w:sz="0" w:space="0" w:color="auto"/>
        <w:left w:val="none" w:sz="0" w:space="0" w:color="auto"/>
        <w:bottom w:val="none" w:sz="0" w:space="0" w:color="auto"/>
        <w:right w:val="none" w:sz="0" w:space="0" w:color="auto"/>
      </w:divBdr>
      <w:divsChild>
        <w:div w:id="612639257">
          <w:marLeft w:val="0"/>
          <w:marRight w:val="0"/>
          <w:marTop w:val="0"/>
          <w:marBottom w:val="0"/>
          <w:divBdr>
            <w:top w:val="none" w:sz="0" w:space="0" w:color="auto"/>
            <w:left w:val="none" w:sz="0" w:space="0" w:color="auto"/>
            <w:bottom w:val="none" w:sz="0" w:space="0" w:color="auto"/>
            <w:right w:val="none" w:sz="0" w:space="0" w:color="auto"/>
          </w:divBdr>
          <w:divsChild>
            <w:div w:id="1248467414">
              <w:marLeft w:val="0"/>
              <w:marRight w:val="0"/>
              <w:marTop w:val="0"/>
              <w:marBottom w:val="0"/>
              <w:divBdr>
                <w:top w:val="none" w:sz="0" w:space="0" w:color="auto"/>
                <w:left w:val="none" w:sz="0" w:space="0" w:color="auto"/>
                <w:bottom w:val="none" w:sz="0" w:space="0" w:color="auto"/>
                <w:right w:val="none" w:sz="0" w:space="0" w:color="auto"/>
              </w:divBdr>
            </w:div>
            <w:div w:id="1040670416">
              <w:marLeft w:val="0"/>
              <w:marRight w:val="0"/>
              <w:marTop w:val="0"/>
              <w:marBottom w:val="0"/>
              <w:divBdr>
                <w:top w:val="none" w:sz="0" w:space="0" w:color="auto"/>
                <w:left w:val="none" w:sz="0" w:space="0" w:color="auto"/>
                <w:bottom w:val="none" w:sz="0" w:space="0" w:color="auto"/>
                <w:right w:val="none" w:sz="0" w:space="0" w:color="auto"/>
              </w:divBdr>
            </w:div>
            <w:div w:id="1827282698">
              <w:marLeft w:val="0"/>
              <w:marRight w:val="0"/>
              <w:marTop w:val="0"/>
              <w:marBottom w:val="0"/>
              <w:divBdr>
                <w:top w:val="none" w:sz="0" w:space="0" w:color="auto"/>
                <w:left w:val="none" w:sz="0" w:space="0" w:color="auto"/>
                <w:bottom w:val="none" w:sz="0" w:space="0" w:color="auto"/>
                <w:right w:val="none" w:sz="0" w:space="0" w:color="auto"/>
              </w:divBdr>
            </w:div>
            <w:div w:id="1402867306">
              <w:marLeft w:val="0"/>
              <w:marRight w:val="0"/>
              <w:marTop w:val="0"/>
              <w:marBottom w:val="0"/>
              <w:divBdr>
                <w:top w:val="none" w:sz="0" w:space="0" w:color="auto"/>
                <w:left w:val="none" w:sz="0" w:space="0" w:color="auto"/>
                <w:bottom w:val="none" w:sz="0" w:space="0" w:color="auto"/>
                <w:right w:val="none" w:sz="0" w:space="0" w:color="auto"/>
              </w:divBdr>
            </w:div>
            <w:div w:id="398678135">
              <w:marLeft w:val="0"/>
              <w:marRight w:val="0"/>
              <w:marTop w:val="0"/>
              <w:marBottom w:val="0"/>
              <w:divBdr>
                <w:top w:val="none" w:sz="0" w:space="0" w:color="auto"/>
                <w:left w:val="none" w:sz="0" w:space="0" w:color="auto"/>
                <w:bottom w:val="none" w:sz="0" w:space="0" w:color="auto"/>
                <w:right w:val="none" w:sz="0" w:space="0" w:color="auto"/>
              </w:divBdr>
            </w:div>
            <w:div w:id="1956329788">
              <w:marLeft w:val="0"/>
              <w:marRight w:val="0"/>
              <w:marTop w:val="0"/>
              <w:marBottom w:val="0"/>
              <w:divBdr>
                <w:top w:val="none" w:sz="0" w:space="0" w:color="auto"/>
                <w:left w:val="none" w:sz="0" w:space="0" w:color="auto"/>
                <w:bottom w:val="none" w:sz="0" w:space="0" w:color="auto"/>
                <w:right w:val="none" w:sz="0" w:space="0" w:color="auto"/>
              </w:divBdr>
            </w:div>
            <w:div w:id="1128352777">
              <w:marLeft w:val="0"/>
              <w:marRight w:val="0"/>
              <w:marTop w:val="0"/>
              <w:marBottom w:val="0"/>
              <w:divBdr>
                <w:top w:val="none" w:sz="0" w:space="0" w:color="auto"/>
                <w:left w:val="none" w:sz="0" w:space="0" w:color="auto"/>
                <w:bottom w:val="none" w:sz="0" w:space="0" w:color="auto"/>
                <w:right w:val="none" w:sz="0" w:space="0" w:color="auto"/>
              </w:divBdr>
            </w:div>
            <w:div w:id="425467146">
              <w:marLeft w:val="0"/>
              <w:marRight w:val="0"/>
              <w:marTop w:val="0"/>
              <w:marBottom w:val="0"/>
              <w:divBdr>
                <w:top w:val="none" w:sz="0" w:space="0" w:color="auto"/>
                <w:left w:val="none" w:sz="0" w:space="0" w:color="auto"/>
                <w:bottom w:val="none" w:sz="0" w:space="0" w:color="auto"/>
                <w:right w:val="none" w:sz="0" w:space="0" w:color="auto"/>
              </w:divBdr>
            </w:div>
            <w:div w:id="476075326">
              <w:marLeft w:val="0"/>
              <w:marRight w:val="0"/>
              <w:marTop w:val="0"/>
              <w:marBottom w:val="0"/>
              <w:divBdr>
                <w:top w:val="none" w:sz="0" w:space="0" w:color="auto"/>
                <w:left w:val="none" w:sz="0" w:space="0" w:color="auto"/>
                <w:bottom w:val="none" w:sz="0" w:space="0" w:color="auto"/>
                <w:right w:val="none" w:sz="0" w:space="0" w:color="auto"/>
              </w:divBdr>
            </w:div>
            <w:div w:id="1506554994">
              <w:marLeft w:val="0"/>
              <w:marRight w:val="0"/>
              <w:marTop w:val="0"/>
              <w:marBottom w:val="0"/>
              <w:divBdr>
                <w:top w:val="none" w:sz="0" w:space="0" w:color="auto"/>
                <w:left w:val="none" w:sz="0" w:space="0" w:color="auto"/>
                <w:bottom w:val="none" w:sz="0" w:space="0" w:color="auto"/>
                <w:right w:val="none" w:sz="0" w:space="0" w:color="auto"/>
              </w:divBdr>
            </w:div>
            <w:div w:id="328873027">
              <w:marLeft w:val="0"/>
              <w:marRight w:val="0"/>
              <w:marTop w:val="0"/>
              <w:marBottom w:val="0"/>
              <w:divBdr>
                <w:top w:val="none" w:sz="0" w:space="0" w:color="auto"/>
                <w:left w:val="none" w:sz="0" w:space="0" w:color="auto"/>
                <w:bottom w:val="none" w:sz="0" w:space="0" w:color="auto"/>
                <w:right w:val="none" w:sz="0" w:space="0" w:color="auto"/>
              </w:divBdr>
            </w:div>
            <w:div w:id="2109426979">
              <w:marLeft w:val="0"/>
              <w:marRight w:val="0"/>
              <w:marTop w:val="0"/>
              <w:marBottom w:val="0"/>
              <w:divBdr>
                <w:top w:val="none" w:sz="0" w:space="0" w:color="auto"/>
                <w:left w:val="none" w:sz="0" w:space="0" w:color="auto"/>
                <w:bottom w:val="none" w:sz="0" w:space="0" w:color="auto"/>
                <w:right w:val="none" w:sz="0" w:space="0" w:color="auto"/>
              </w:divBdr>
            </w:div>
            <w:div w:id="1670138905">
              <w:marLeft w:val="0"/>
              <w:marRight w:val="0"/>
              <w:marTop w:val="0"/>
              <w:marBottom w:val="0"/>
              <w:divBdr>
                <w:top w:val="none" w:sz="0" w:space="0" w:color="auto"/>
                <w:left w:val="none" w:sz="0" w:space="0" w:color="auto"/>
                <w:bottom w:val="none" w:sz="0" w:space="0" w:color="auto"/>
                <w:right w:val="none" w:sz="0" w:space="0" w:color="auto"/>
              </w:divBdr>
            </w:div>
            <w:div w:id="88084740">
              <w:marLeft w:val="0"/>
              <w:marRight w:val="0"/>
              <w:marTop w:val="0"/>
              <w:marBottom w:val="0"/>
              <w:divBdr>
                <w:top w:val="none" w:sz="0" w:space="0" w:color="auto"/>
                <w:left w:val="none" w:sz="0" w:space="0" w:color="auto"/>
                <w:bottom w:val="none" w:sz="0" w:space="0" w:color="auto"/>
                <w:right w:val="none" w:sz="0" w:space="0" w:color="auto"/>
              </w:divBdr>
            </w:div>
            <w:div w:id="1406684153">
              <w:marLeft w:val="0"/>
              <w:marRight w:val="0"/>
              <w:marTop w:val="0"/>
              <w:marBottom w:val="0"/>
              <w:divBdr>
                <w:top w:val="none" w:sz="0" w:space="0" w:color="auto"/>
                <w:left w:val="none" w:sz="0" w:space="0" w:color="auto"/>
                <w:bottom w:val="none" w:sz="0" w:space="0" w:color="auto"/>
                <w:right w:val="none" w:sz="0" w:space="0" w:color="auto"/>
              </w:divBdr>
            </w:div>
            <w:div w:id="1011378547">
              <w:marLeft w:val="0"/>
              <w:marRight w:val="0"/>
              <w:marTop w:val="0"/>
              <w:marBottom w:val="0"/>
              <w:divBdr>
                <w:top w:val="none" w:sz="0" w:space="0" w:color="auto"/>
                <w:left w:val="none" w:sz="0" w:space="0" w:color="auto"/>
                <w:bottom w:val="none" w:sz="0" w:space="0" w:color="auto"/>
                <w:right w:val="none" w:sz="0" w:space="0" w:color="auto"/>
              </w:divBdr>
            </w:div>
            <w:div w:id="286392424">
              <w:marLeft w:val="0"/>
              <w:marRight w:val="0"/>
              <w:marTop w:val="0"/>
              <w:marBottom w:val="0"/>
              <w:divBdr>
                <w:top w:val="none" w:sz="0" w:space="0" w:color="auto"/>
                <w:left w:val="none" w:sz="0" w:space="0" w:color="auto"/>
                <w:bottom w:val="none" w:sz="0" w:space="0" w:color="auto"/>
                <w:right w:val="none" w:sz="0" w:space="0" w:color="auto"/>
              </w:divBdr>
            </w:div>
            <w:div w:id="747579497">
              <w:marLeft w:val="0"/>
              <w:marRight w:val="0"/>
              <w:marTop w:val="0"/>
              <w:marBottom w:val="0"/>
              <w:divBdr>
                <w:top w:val="none" w:sz="0" w:space="0" w:color="auto"/>
                <w:left w:val="none" w:sz="0" w:space="0" w:color="auto"/>
                <w:bottom w:val="none" w:sz="0" w:space="0" w:color="auto"/>
                <w:right w:val="none" w:sz="0" w:space="0" w:color="auto"/>
              </w:divBdr>
            </w:div>
            <w:div w:id="1280841411">
              <w:marLeft w:val="0"/>
              <w:marRight w:val="0"/>
              <w:marTop w:val="0"/>
              <w:marBottom w:val="0"/>
              <w:divBdr>
                <w:top w:val="none" w:sz="0" w:space="0" w:color="auto"/>
                <w:left w:val="none" w:sz="0" w:space="0" w:color="auto"/>
                <w:bottom w:val="none" w:sz="0" w:space="0" w:color="auto"/>
                <w:right w:val="none" w:sz="0" w:space="0" w:color="auto"/>
              </w:divBdr>
            </w:div>
            <w:div w:id="1450004967">
              <w:marLeft w:val="0"/>
              <w:marRight w:val="0"/>
              <w:marTop w:val="0"/>
              <w:marBottom w:val="0"/>
              <w:divBdr>
                <w:top w:val="none" w:sz="0" w:space="0" w:color="auto"/>
                <w:left w:val="none" w:sz="0" w:space="0" w:color="auto"/>
                <w:bottom w:val="none" w:sz="0" w:space="0" w:color="auto"/>
                <w:right w:val="none" w:sz="0" w:space="0" w:color="auto"/>
              </w:divBdr>
            </w:div>
            <w:div w:id="570164284">
              <w:marLeft w:val="0"/>
              <w:marRight w:val="0"/>
              <w:marTop w:val="0"/>
              <w:marBottom w:val="0"/>
              <w:divBdr>
                <w:top w:val="none" w:sz="0" w:space="0" w:color="auto"/>
                <w:left w:val="none" w:sz="0" w:space="0" w:color="auto"/>
                <w:bottom w:val="none" w:sz="0" w:space="0" w:color="auto"/>
                <w:right w:val="none" w:sz="0" w:space="0" w:color="auto"/>
              </w:divBdr>
            </w:div>
            <w:div w:id="86733549">
              <w:marLeft w:val="0"/>
              <w:marRight w:val="0"/>
              <w:marTop w:val="0"/>
              <w:marBottom w:val="0"/>
              <w:divBdr>
                <w:top w:val="none" w:sz="0" w:space="0" w:color="auto"/>
                <w:left w:val="none" w:sz="0" w:space="0" w:color="auto"/>
                <w:bottom w:val="none" w:sz="0" w:space="0" w:color="auto"/>
                <w:right w:val="none" w:sz="0" w:space="0" w:color="auto"/>
              </w:divBdr>
            </w:div>
            <w:div w:id="290794109">
              <w:marLeft w:val="0"/>
              <w:marRight w:val="0"/>
              <w:marTop w:val="0"/>
              <w:marBottom w:val="0"/>
              <w:divBdr>
                <w:top w:val="none" w:sz="0" w:space="0" w:color="auto"/>
                <w:left w:val="none" w:sz="0" w:space="0" w:color="auto"/>
                <w:bottom w:val="none" w:sz="0" w:space="0" w:color="auto"/>
                <w:right w:val="none" w:sz="0" w:space="0" w:color="auto"/>
              </w:divBdr>
            </w:div>
            <w:div w:id="386686584">
              <w:marLeft w:val="0"/>
              <w:marRight w:val="0"/>
              <w:marTop w:val="0"/>
              <w:marBottom w:val="0"/>
              <w:divBdr>
                <w:top w:val="none" w:sz="0" w:space="0" w:color="auto"/>
                <w:left w:val="none" w:sz="0" w:space="0" w:color="auto"/>
                <w:bottom w:val="none" w:sz="0" w:space="0" w:color="auto"/>
                <w:right w:val="none" w:sz="0" w:space="0" w:color="auto"/>
              </w:divBdr>
            </w:div>
            <w:div w:id="1201288519">
              <w:marLeft w:val="0"/>
              <w:marRight w:val="0"/>
              <w:marTop w:val="0"/>
              <w:marBottom w:val="0"/>
              <w:divBdr>
                <w:top w:val="none" w:sz="0" w:space="0" w:color="auto"/>
                <w:left w:val="none" w:sz="0" w:space="0" w:color="auto"/>
                <w:bottom w:val="none" w:sz="0" w:space="0" w:color="auto"/>
                <w:right w:val="none" w:sz="0" w:space="0" w:color="auto"/>
              </w:divBdr>
            </w:div>
            <w:div w:id="257325410">
              <w:marLeft w:val="0"/>
              <w:marRight w:val="0"/>
              <w:marTop w:val="0"/>
              <w:marBottom w:val="0"/>
              <w:divBdr>
                <w:top w:val="none" w:sz="0" w:space="0" w:color="auto"/>
                <w:left w:val="none" w:sz="0" w:space="0" w:color="auto"/>
                <w:bottom w:val="none" w:sz="0" w:space="0" w:color="auto"/>
                <w:right w:val="none" w:sz="0" w:space="0" w:color="auto"/>
              </w:divBdr>
            </w:div>
            <w:div w:id="1438864588">
              <w:marLeft w:val="0"/>
              <w:marRight w:val="0"/>
              <w:marTop w:val="0"/>
              <w:marBottom w:val="0"/>
              <w:divBdr>
                <w:top w:val="none" w:sz="0" w:space="0" w:color="auto"/>
                <w:left w:val="none" w:sz="0" w:space="0" w:color="auto"/>
                <w:bottom w:val="none" w:sz="0" w:space="0" w:color="auto"/>
                <w:right w:val="none" w:sz="0" w:space="0" w:color="auto"/>
              </w:divBdr>
            </w:div>
            <w:div w:id="1094286022">
              <w:marLeft w:val="0"/>
              <w:marRight w:val="0"/>
              <w:marTop w:val="0"/>
              <w:marBottom w:val="0"/>
              <w:divBdr>
                <w:top w:val="none" w:sz="0" w:space="0" w:color="auto"/>
                <w:left w:val="none" w:sz="0" w:space="0" w:color="auto"/>
                <w:bottom w:val="none" w:sz="0" w:space="0" w:color="auto"/>
                <w:right w:val="none" w:sz="0" w:space="0" w:color="auto"/>
              </w:divBdr>
            </w:div>
            <w:div w:id="1014301313">
              <w:marLeft w:val="0"/>
              <w:marRight w:val="0"/>
              <w:marTop w:val="0"/>
              <w:marBottom w:val="0"/>
              <w:divBdr>
                <w:top w:val="none" w:sz="0" w:space="0" w:color="auto"/>
                <w:left w:val="none" w:sz="0" w:space="0" w:color="auto"/>
                <w:bottom w:val="none" w:sz="0" w:space="0" w:color="auto"/>
                <w:right w:val="none" w:sz="0" w:space="0" w:color="auto"/>
              </w:divBdr>
            </w:div>
            <w:div w:id="1535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35097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069265">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499586908">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1807026">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2955415">
      <w:bodyDiv w:val="1"/>
      <w:marLeft w:val="0"/>
      <w:marRight w:val="0"/>
      <w:marTop w:val="0"/>
      <w:marBottom w:val="0"/>
      <w:divBdr>
        <w:top w:val="none" w:sz="0" w:space="0" w:color="auto"/>
        <w:left w:val="none" w:sz="0" w:space="0" w:color="auto"/>
        <w:bottom w:val="none" w:sz="0" w:space="0" w:color="auto"/>
        <w:right w:val="none" w:sz="0" w:space="0" w:color="auto"/>
      </w:divBdr>
      <w:divsChild>
        <w:div w:id="279462339">
          <w:marLeft w:val="0"/>
          <w:marRight w:val="0"/>
          <w:marTop w:val="0"/>
          <w:marBottom w:val="0"/>
          <w:divBdr>
            <w:top w:val="none" w:sz="0" w:space="0" w:color="auto"/>
            <w:left w:val="none" w:sz="0" w:space="0" w:color="auto"/>
            <w:bottom w:val="none" w:sz="0" w:space="0" w:color="auto"/>
            <w:right w:val="none" w:sz="0" w:space="0" w:color="auto"/>
          </w:divBdr>
        </w:div>
        <w:div w:id="30157579">
          <w:marLeft w:val="0"/>
          <w:marRight w:val="0"/>
          <w:marTop w:val="0"/>
          <w:marBottom w:val="0"/>
          <w:divBdr>
            <w:top w:val="none" w:sz="0" w:space="0" w:color="auto"/>
            <w:left w:val="none" w:sz="0" w:space="0" w:color="auto"/>
            <w:bottom w:val="none" w:sz="0" w:space="0" w:color="auto"/>
            <w:right w:val="none" w:sz="0" w:space="0" w:color="auto"/>
          </w:divBdr>
        </w:div>
        <w:div w:id="1306159746">
          <w:marLeft w:val="0"/>
          <w:marRight w:val="0"/>
          <w:marTop w:val="0"/>
          <w:marBottom w:val="0"/>
          <w:divBdr>
            <w:top w:val="none" w:sz="0" w:space="0" w:color="auto"/>
            <w:left w:val="none" w:sz="0" w:space="0" w:color="auto"/>
            <w:bottom w:val="none" w:sz="0" w:space="0" w:color="auto"/>
            <w:right w:val="none" w:sz="0" w:space="0" w:color="auto"/>
          </w:divBdr>
        </w:div>
      </w:divsChild>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4743131">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3794367">
      <w:bodyDiv w:val="1"/>
      <w:marLeft w:val="0"/>
      <w:marRight w:val="0"/>
      <w:marTop w:val="0"/>
      <w:marBottom w:val="0"/>
      <w:divBdr>
        <w:top w:val="none" w:sz="0" w:space="0" w:color="auto"/>
        <w:left w:val="none" w:sz="0" w:space="0" w:color="auto"/>
        <w:bottom w:val="none" w:sz="0" w:space="0" w:color="auto"/>
        <w:right w:val="none" w:sz="0" w:space="0" w:color="auto"/>
      </w:divBdr>
      <w:divsChild>
        <w:div w:id="1953587442">
          <w:marLeft w:val="0"/>
          <w:marRight w:val="0"/>
          <w:marTop w:val="0"/>
          <w:marBottom w:val="0"/>
          <w:divBdr>
            <w:top w:val="none" w:sz="0" w:space="0" w:color="auto"/>
            <w:left w:val="none" w:sz="0" w:space="0" w:color="auto"/>
            <w:bottom w:val="none" w:sz="0" w:space="0" w:color="auto"/>
            <w:right w:val="none" w:sz="0" w:space="0" w:color="auto"/>
          </w:divBdr>
          <w:divsChild>
            <w:div w:id="1402872036">
              <w:marLeft w:val="0"/>
              <w:marRight w:val="0"/>
              <w:marTop w:val="0"/>
              <w:marBottom w:val="0"/>
              <w:divBdr>
                <w:top w:val="none" w:sz="0" w:space="0" w:color="auto"/>
                <w:left w:val="none" w:sz="0" w:space="0" w:color="auto"/>
                <w:bottom w:val="none" w:sz="0" w:space="0" w:color="auto"/>
                <w:right w:val="none" w:sz="0" w:space="0" w:color="auto"/>
              </w:divBdr>
            </w:div>
            <w:div w:id="1423573531">
              <w:marLeft w:val="0"/>
              <w:marRight w:val="0"/>
              <w:marTop w:val="0"/>
              <w:marBottom w:val="0"/>
              <w:divBdr>
                <w:top w:val="none" w:sz="0" w:space="0" w:color="auto"/>
                <w:left w:val="none" w:sz="0" w:space="0" w:color="auto"/>
                <w:bottom w:val="none" w:sz="0" w:space="0" w:color="auto"/>
                <w:right w:val="none" w:sz="0" w:space="0" w:color="auto"/>
              </w:divBdr>
            </w:div>
            <w:div w:id="1199197178">
              <w:marLeft w:val="0"/>
              <w:marRight w:val="0"/>
              <w:marTop w:val="0"/>
              <w:marBottom w:val="0"/>
              <w:divBdr>
                <w:top w:val="none" w:sz="0" w:space="0" w:color="auto"/>
                <w:left w:val="none" w:sz="0" w:space="0" w:color="auto"/>
                <w:bottom w:val="none" w:sz="0" w:space="0" w:color="auto"/>
                <w:right w:val="none" w:sz="0" w:space="0" w:color="auto"/>
              </w:divBdr>
            </w:div>
            <w:div w:id="1468358955">
              <w:marLeft w:val="0"/>
              <w:marRight w:val="0"/>
              <w:marTop w:val="0"/>
              <w:marBottom w:val="0"/>
              <w:divBdr>
                <w:top w:val="none" w:sz="0" w:space="0" w:color="auto"/>
                <w:left w:val="none" w:sz="0" w:space="0" w:color="auto"/>
                <w:bottom w:val="none" w:sz="0" w:space="0" w:color="auto"/>
                <w:right w:val="none" w:sz="0" w:space="0" w:color="auto"/>
              </w:divBdr>
            </w:div>
            <w:div w:id="1225291126">
              <w:marLeft w:val="0"/>
              <w:marRight w:val="0"/>
              <w:marTop w:val="0"/>
              <w:marBottom w:val="0"/>
              <w:divBdr>
                <w:top w:val="none" w:sz="0" w:space="0" w:color="auto"/>
                <w:left w:val="none" w:sz="0" w:space="0" w:color="auto"/>
                <w:bottom w:val="none" w:sz="0" w:space="0" w:color="auto"/>
                <w:right w:val="none" w:sz="0" w:space="0" w:color="auto"/>
              </w:divBdr>
            </w:div>
            <w:div w:id="1658261864">
              <w:marLeft w:val="0"/>
              <w:marRight w:val="0"/>
              <w:marTop w:val="0"/>
              <w:marBottom w:val="0"/>
              <w:divBdr>
                <w:top w:val="none" w:sz="0" w:space="0" w:color="auto"/>
                <w:left w:val="none" w:sz="0" w:space="0" w:color="auto"/>
                <w:bottom w:val="none" w:sz="0" w:space="0" w:color="auto"/>
                <w:right w:val="none" w:sz="0" w:space="0" w:color="auto"/>
              </w:divBdr>
            </w:div>
            <w:div w:id="1083113566">
              <w:marLeft w:val="0"/>
              <w:marRight w:val="0"/>
              <w:marTop w:val="0"/>
              <w:marBottom w:val="0"/>
              <w:divBdr>
                <w:top w:val="none" w:sz="0" w:space="0" w:color="auto"/>
                <w:left w:val="none" w:sz="0" w:space="0" w:color="auto"/>
                <w:bottom w:val="none" w:sz="0" w:space="0" w:color="auto"/>
                <w:right w:val="none" w:sz="0" w:space="0" w:color="auto"/>
              </w:divBdr>
            </w:div>
            <w:div w:id="249968612">
              <w:marLeft w:val="0"/>
              <w:marRight w:val="0"/>
              <w:marTop w:val="0"/>
              <w:marBottom w:val="0"/>
              <w:divBdr>
                <w:top w:val="none" w:sz="0" w:space="0" w:color="auto"/>
                <w:left w:val="none" w:sz="0" w:space="0" w:color="auto"/>
                <w:bottom w:val="none" w:sz="0" w:space="0" w:color="auto"/>
                <w:right w:val="none" w:sz="0" w:space="0" w:color="auto"/>
              </w:divBdr>
            </w:div>
            <w:div w:id="1098138462">
              <w:marLeft w:val="0"/>
              <w:marRight w:val="0"/>
              <w:marTop w:val="0"/>
              <w:marBottom w:val="0"/>
              <w:divBdr>
                <w:top w:val="none" w:sz="0" w:space="0" w:color="auto"/>
                <w:left w:val="none" w:sz="0" w:space="0" w:color="auto"/>
                <w:bottom w:val="none" w:sz="0" w:space="0" w:color="auto"/>
                <w:right w:val="none" w:sz="0" w:space="0" w:color="auto"/>
              </w:divBdr>
            </w:div>
            <w:div w:id="263267586">
              <w:marLeft w:val="0"/>
              <w:marRight w:val="0"/>
              <w:marTop w:val="0"/>
              <w:marBottom w:val="0"/>
              <w:divBdr>
                <w:top w:val="none" w:sz="0" w:space="0" w:color="auto"/>
                <w:left w:val="none" w:sz="0" w:space="0" w:color="auto"/>
                <w:bottom w:val="none" w:sz="0" w:space="0" w:color="auto"/>
                <w:right w:val="none" w:sz="0" w:space="0" w:color="auto"/>
              </w:divBdr>
            </w:div>
            <w:div w:id="1106190520">
              <w:marLeft w:val="0"/>
              <w:marRight w:val="0"/>
              <w:marTop w:val="0"/>
              <w:marBottom w:val="0"/>
              <w:divBdr>
                <w:top w:val="none" w:sz="0" w:space="0" w:color="auto"/>
                <w:left w:val="none" w:sz="0" w:space="0" w:color="auto"/>
                <w:bottom w:val="none" w:sz="0" w:space="0" w:color="auto"/>
                <w:right w:val="none" w:sz="0" w:space="0" w:color="auto"/>
              </w:divBdr>
            </w:div>
            <w:div w:id="1249382967">
              <w:marLeft w:val="0"/>
              <w:marRight w:val="0"/>
              <w:marTop w:val="0"/>
              <w:marBottom w:val="0"/>
              <w:divBdr>
                <w:top w:val="none" w:sz="0" w:space="0" w:color="auto"/>
                <w:left w:val="none" w:sz="0" w:space="0" w:color="auto"/>
                <w:bottom w:val="none" w:sz="0" w:space="0" w:color="auto"/>
                <w:right w:val="none" w:sz="0" w:space="0" w:color="auto"/>
              </w:divBdr>
            </w:div>
            <w:div w:id="1442872788">
              <w:marLeft w:val="0"/>
              <w:marRight w:val="0"/>
              <w:marTop w:val="0"/>
              <w:marBottom w:val="0"/>
              <w:divBdr>
                <w:top w:val="none" w:sz="0" w:space="0" w:color="auto"/>
                <w:left w:val="none" w:sz="0" w:space="0" w:color="auto"/>
                <w:bottom w:val="none" w:sz="0" w:space="0" w:color="auto"/>
                <w:right w:val="none" w:sz="0" w:space="0" w:color="auto"/>
              </w:divBdr>
            </w:div>
            <w:div w:id="1308586449">
              <w:marLeft w:val="0"/>
              <w:marRight w:val="0"/>
              <w:marTop w:val="0"/>
              <w:marBottom w:val="0"/>
              <w:divBdr>
                <w:top w:val="none" w:sz="0" w:space="0" w:color="auto"/>
                <w:left w:val="none" w:sz="0" w:space="0" w:color="auto"/>
                <w:bottom w:val="none" w:sz="0" w:space="0" w:color="auto"/>
                <w:right w:val="none" w:sz="0" w:space="0" w:color="auto"/>
              </w:divBdr>
            </w:div>
            <w:div w:id="315036230">
              <w:marLeft w:val="0"/>
              <w:marRight w:val="0"/>
              <w:marTop w:val="0"/>
              <w:marBottom w:val="0"/>
              <w:divBdr>
                <w:top w:val="none" w:sz="0" w:space="0" w:color="auto"/>
                <w:left w:val="none" w:sz="0" w:space="0" w:color="auto"/>
                <w:bottom w:val="none" w:sz="0" w:space="0" w:color="auto"/>
                <w:right w:val="none" w:sz="0" w:space="0" w:color="auto"/>
              </w:divBdr>
            </w:div>
            <w:div w:id="52438141">
              <w:marLeft w:val="0"/>
              <w:marRight w:val="0"/>
              <w:marTop w:val="0"/>
              <w:marBottom w:val="0"/>
              <w:divBdr>
                <w:top w:val="none" w:sz="0" w:space="0" w:color="auto"/>
                <w:left w:val="none" w:sz="0" w:space="0" w:color="auto"/>
                <w:bottom w:val="none" w:sz="0" w:space="0" w:color="auto"/>
                <w:right w:val="none" w:sz="0" w:space="0" w:color="auto"/>
              </w:divBdr>
            </w:div>
            <w:div w:id="1822119300">
              <w:marLeft w:val="0"/>
              <w:marRight w:val="0"/>
              <w:marTop w:val="0"/>
              <w:marBottom w:val="0"/>
              <w:divBdr>
                <w:top w:val="none" w:sz="0" w:space="0" w:color="auto"/>
                <w:left w:val="none" w:sz="0" w:space="0" w:color="auto"/>
                <w:bottom w:val="none" w:sz="0" w:space="0" w:color="auto"/>
                <w:right w:val="none" w:sz="0" w:space="0" w:color="auto"/>
              </w:divBdr>
            </w:div>
            <w:div w:id="1423986590">
              <w:marLeft w:val="0"/>
              <w:marRight w:val="0"/>
              <w:marTop w:val="0"/>
              <w:marBottom w:val="0"/>
              <w:divBdr>
                <w:top w:val="none" w:sz="0" w:space="0" w:color="auto"/>
                <w:left w:val="none" w:sz="0" w:space="0" w:color="auto"/>
                <w:bottom w:val="none" w:sz="0" w:space="0" w:color="auto"/>
                <w:right w:val="none" w:sz="0" w:space="0" w:color="auto"/>
              </w:divBdr>
            </w:div>
            <w:div w:id="1836653267">
              <w:marLeft w:val="0"/>
              <w:marRight w:val="0"/>
              <w:marTop w:val="0"/>
              <w:marBottom w:val="0"/>
              <w:divBdr>
                <w:top w:val="none" w:sz="0" w:space="0" w:color="auto"/>
                <w:left w:val="none" w:sz="0" w:space="0" w:color="auto"/>
                <w:bottom w:val="none" w:sz="0" w:space="0" w:color="auto"/>
                <w:right w:val="none" w:sz="0" w:space="0" w:color="auto"/>
              </w:divBdr>
            </w:div>
            <w:div w:id="654719291">
              <w:marLeft w:val="0"/>
              <w:marRight w:val="0"/>
              <w:marTop w:val="0"/>
              <w:marBottom w:val="0"/>
              <w:divBdr>
                <w:top w:val="none" w:sz="0" w:space="0" w:color="auto"/>
                <w:left w:val="none" w:sz="0" w:space="0" w:color="auto"/>
                <w:bottom w:val="none" w:sz="0" w:space="0" w:color="auto"/>
                <w:right w:val="none" w:sz="0" w:space="0" w:color="auto"/>
              </w:divBdr>
            </w:div>
            <w:div w:id="836386740">
              <w:marLeft w:val="0"/>
              <w:marRight w:val="0"/>
              <w:marTop w:val="0"/>
              <w:marBottom w:val="0"/>
              <w:divBdr>
                <w:top w:val="none" w:sz="0" w:space="0" w:color="auto"/>
                <w:left w:val="none" w:sz="0" w:space="0" w:color="auto"/>
                <w:bottom w:val="none" w:sz="0" w:space="0" w:color="auto"/>
                <w:right w:val="none" w:sz="0" w:space="0" w:color="auto"/>
              </w:divBdr>
            </w:div>
            <w:div w:id="2049605078">
              <w:marLeft w:val="0"/>
              <w:marRight w:val="0"/>
              <w:marTop w:val="0"/>
              <w:marBottom w:val="0"/>
              <w:divBdr>
                <w:top w:val="none" w:sz="0" w:space="0" w:color="auto"/>
                <w:left w:val="none" w:sz="0" w:space="0" w:color="auto"/>
                <w:bottom w:val="none" w:sz="0" w:space="0" w:color="auto"/>
                <w:right w:val="none" w:sz="0" w:space="0" w:color="auto"/>
              </w:divBdr>
            </w:div>
            <w:div w:id="665548592">
              <w:marLeft w:val="0"/>
              <w:marRight w:val="0"/>
              <w:marTop w:val="0"/>
              <w:marBottom w:val="0"/>
              <w:divBdr>
                <w:top w:val="none" w:sz="0" w:space="0" w:color="auto"/>
                <w:left w:val="none" w:sz="0" w:space="0" w:color="auto"/>
                <w:bottom w:val="none" w:sz="0" w:space="0" w:color="auto"/>
                <w:right w:val="none" w:sz="0" w:space="0" w:color="auto"/>
              </w:divBdr>
            </w:div>
            <w:div w:id="249855043">
              <w:marLeft w:val="0"/>
              <w:marRight w:val="0"/>
              <w:marTop w:val="0"/>
              <w:marBottom w:val="0"/>
              <w:divBdr>
                <w:top w:val="none" w:sz="0" w:space="0" w:color="auto"/>
                <w:left w:val="none" w:sz="0" w:space="0" w:color="auto"/>
                <w:bottom w:val="none" w:sz="0" w:space="0" w:color="auto"/>
                <w:right w:val="none" w:sz="0" w:space="0" w:color="auto"/>
              </w:divBdr>
            </w:div>
            <w:div w:id="841773862">
              <w:marLeft w:val="0"/>
              <w:marRight w:val="0"/>
              <w:marTop w:val="0"/>
              <w:marBottom w:val="0"/>
              <w:divBdr>
                <w:top w:val="none" w:sz="0" w:space="0" w:color="auto"/>
                <w:left w:val="none" w:sz="0" w:space="0" w:color="auto"/>
                <w:bottom w:val="none" w:sz="0" w:space="0" w:color="auto"/>
                <w:right w:val="none" w:sz="0" w:space="0" w:color="auto"/>
              </w:divBdr>
            </w:div>
            <w:div w:id="683480302">
              <w:marLeft w:val="0"/>
              <w:marRight w:val="0"/>
              <w:marTop w:val="0"/>
              <w:marBottom w:val="0"/>
              <w:divBdr>
                <w:top w:val="none" w:sz="0" w:space="0" w:color="auto"/>
                <w:left w:val="none" w:sz="0" w:space="0" w:color="auto"/>
                <w:bottom w:val="none" w:sz="0" w:space="0" w:color="auto"/>
                <w:right w:val="none" w:sz="0" w:space="0" w:color="auto"/>
              </w:divBdr>
            </w:div>
            <w:div w:id="2090078181">
              <w:marLeft w:val="0"/>
              <w:marRight w:val="0"/>
              <w:marTop w:val="0"/>
              <w:marBottom w:val="0"/>
              <w:divBdr>
                <w:top w:val="none" w:sz="0" w:space="0" w:color="auto"/>
                <w:left w:val="none" w:sz="0" w:space="0" w:color="auto"/>
                <w:bottom w:val="none" w:sz="0" w:space="0" w:color="auto"/>
                <w:right w:val="none" w:sz="0" w:space="0" w:color="auto"/>
              </w:divBdr>
            </w:div>
            <w:div w:id="1501580125">
              <w:marLeft w:val="0"/>
              <w:marRight w:val="0"/>
              <w:marTop w:val="0"/>
              <w:marBottom w:val="0"/>
              <w:divBdr>
                <w:top w:val="none" w:sz="0" w:space="0" w:color="auto"/>
                <w:left w:val="none" w:sz="0" w:space="0" w:color="auto"/>
                <w:bottom w:val="none" w:sz="0" w:space="0" w:color="auto"/>
                <w:right w:val="none" w:sz="0" w:space="0" w:color="auto"/>
              </w:divBdr>
            </w:div>
            <w:div w:id="1598948411">
              <w:marLeft w:val="0"/>
              <w:marRight w:val="0"/>
              <w:marTop w:val="0"/>
              <w:marBottom w:val="0"/>
              <w:divBdr>
                <w:top w:val="none" w:sz="0" w:space="0" w:color="auto"/>
                <w:left w:val="none" w:sz="0" w:space="0" w:color="auto"/>
                <w:bottom w:val="none" w:sz="0" w:space="0" w:color="auto"/>
                <w:right w:val="none" w:sz="0" w:space="0" w:color="auto"/>
              </w:divBdr>
            </w:div>
            <w:div w:id="1474908561">
              <w:marLeft w:val="0"/>
              <w:marRight w:val="0"/>
              <w:marTop w:val="0"/>
              <w:marBottom w:val="0"/>
              <w:divBdr>
                <w:top w:val="none" w:sz="0" w:space="0" w:color="auto"/>
                <w:left w:val="none" w:sz="0" w:space="0" w:color="auto"/>
                <w:bottom w:val="none" w:sz="0" w:space="0" w:color="auto"/>
                <w:right w:val="none" w:sz="0" w:space="0" w:color="auto"/>
              </w:divBdr>
            </w:div>
            <w:div w:id="1346397905">
              <w:marLeft w:val="0"/>
              <w:marRight w:val="0"/>
              <w:marTop w:val="0"/>
              <w:marBottom w:val="0"/>
              <w:divBdr>
                <w:top w:val="none" w:sz="0" w:space="0" w:color="auto"/>
                <w:left w:val="none" w:sz="0" w:space="0" w:color="auto"/>
                <w:bottom w:val="none" w:sz="0" w:space="0" w:color="auto"/>
                <w:right w:val="none" w:sz="0" w:space="0" w:color="auto"/>
              </w:divBdr>
            </w:div>
            <w:div w:id="285237429">
              <w:marLeft w:val="0"/>
              <w:marRight w:val="0"/>
              <w:marTop w:val="0"/>
              <w:marBottom w:val="0"/>
              <w:divBdr>
                <w:top w:val="none" w:sz="0" w:space="0" w:color="auto"/>
                <w:left w:val="none" w:sz="0" w:space="0" w:color="auto"/>
                <w:bottom w:val="none" w:sz="0" w:space="0" w:color="auto"/>
                <w:right w:val="none" w:sz="0" w:space="0" w:color="auto"/>
              </w:divBdr>
            </w:div>
            <w:div w:id="508906299">
              <w:marLeft w:val="0"/>
              <w:marRight w:val="0"/>
              <w:marTop w:val="0"/>
              <w:marBottom w:val="0"/>
              <w:divBdr>
                <w:top w:val="none" w:sz="0" w:space="0" w:color="auto"/>
                <w:left w:val="none" w:sz="0" w:space="0" w:color="auto"/>
                <w:bottom w:val="none" w:sz="0" w:space="0" w:color="auto"/>
                <w:right w:val="none" w:sz="0" w:space="0" w:color="auto"/>
              </w:divBdr>
            </w:div>
            <w:div w:id="792018688">
              <w:marLeft w:val="0"/>
              <w:marRight w:val="0"/>
              <w:marTop w:val="0"/>
              <w:marBottom w:val="0"/>
              <w:divBdr>
                <w:top w:val="none" w:sz="0" w:space="0" w:color="auto"/>
                <w:left w:val="none" w:sz="0" w:space="0" w:color="auto"/>
                <w:bottom w:val="none" w:sz="0" w:space="0" w:color="auto"/>
                <w:right w:val="none" w:sz="0" w:space="0" w:color="auto"/>
              </w:divBdr>
            </w:div>
            <w:div w:id="1916623570">
              <w:marLeft w:val="0"/>
              <w:marRight w:val="0"/>
              <w:marTop w:val="0"/>
              <w:marBottom w:val="0"/>
              <w:divBdr>
                <w:top w:val="none" w:sz="0" w:space="0" w:color="auto"/>
                <w:left w:val="none" w:sz="0" w:space="0" w:color="auto"/>
                <w:bottom w:val="none" w:sz="0" w:space="0" w:color="auto"/>
                <w:right w:val="none" w:sz="0" w:space="0" w:color="auto"/>
              </w:divBdr>
            </w:div>
            <w:div w:id="1028608697">
              <w:marLeft w:val="0"/>
              <w:marRight w:val="0"/>
              <w:marTop w:val="0"/>
              <w:marBottom w:val="0"/>
              <w:divBdr>
                <w:top w:val="none" w:sz="0" w:space="0" w:color="auto"/>
                <w:left w:val="none" w:sz="0" w:space="0" w:color="auto"/>
                <w:bottom w:val="none" w:sz="0" w:space="0" w:color="auto"/>
                <w:right w:val="none" w:sz="0" w:space="0" w:color="auto"/>
              </w:divBdr>
            </w:div>
            <w:div w:id="662702357">
              <w:marLeft w:val="0"/>
              <w:marRight w:val="0"/>
              <w:marTop w:val="0"/>
              <w:marBottom w:val="0"/>
              <w:divBdr>
                <w:top w:val="none" w:sz="0" w:space="0" w:color="auto"/>
                <w:left w:val="none" w:sz="0" w:space="0" w:color="auto"/>
                <w:bottom w:val="none" w:sz="0" w:space="0" w:color="auto"/>
                <w:right w:val="none" w:sz="0" w:space="0" w:color="auto"/>
              </w:divBdr>
            </w:div>
            <w:div w:id="1749956839">
              <w:marLeft w:val="0"/>
              <w:marRight w:val="0"/>
              <w:marTop w:val="0"/>
              <w:marBottom w:val="0"/>
              <w:divBdr>
                <w:top w:val="none" w:sz="0" w:space="0" w:color="auto"/>
                <w:left w:val="none" w:sz="0" w:space="0" w:color="auto"/>
                <w:bottom w:val="none" w:sz="0" w:space="0" w:color="auto"/>
                <w:right w:val="none" w:sz="0" w:space="0" w:color="auto"/>
              </w:divBdr>
            </w:div>
            <w:div w:id="548347325">
              <w:marLeft w:val="0"/>
              <w:marRight w:val="0"/>
              <w:marTop w:val="0"/>
              <w:marBottom w:val="0"/>
              <w:divBdr>
                <w:top w:val="none" w:sz="0" w:space="0" w:color="auto"/>
                <w:left w:val="none" w:sz="0" w:space="0" w:color="auto"/>
                <w:bottom w:val="none" w:sz="0" w:space="0" w:color="auto"/>
                <w:right w:val="none" w:sz="0" w:space="0" w:color="auto"/>
              </w:divBdr>
            </w:div>
            <w:div w:id="1884750255">
              <w:marLeft w:val="0"/>
              <w:marRight w:val="0"/>
              <w:marTop w:val="0"/>
              <w:marBottom w:val="0"/>
              <w:divBdr>
                <w:top w:val="none" w:sz="0" w:space="0" w:color="auto"/>
                <w:left w:val="none" w:sz="0" w:space="0" w:color="auto"/>
                <w:bottom w:val="none" w:sz="0" w:space="0" w:color="auto"/>
                <w:right w:val="none" w:sz="0" w:space="0" w:color="auto"/>
              </w:divBdr>
            </w:div>
            <w:div w:id="308364585">
              <w:marLeft w:val="0"/>
              <w:marRight w:val="0"/>
              <w:marTop w:val="0"/>
              <w:marBottom w:val="0"/>
              <w:divBdr>
                <w:top w:val="none" w:sz="0" w:space="0" w:color="auto"/>
                <w:left w:val="none" w:sz="0" w:space="0" w:color="auto"/>
                <w:bottom w:val="none" w:sz="0" w:space="0" w:color="auto"/>
                <w:right w:val="none" w:sz="0" w:space="0" w:color="auto"/>
              </w:divBdr>
            </w:div>
            <w:div w:id="1242446338">
              <w:marLeft w:val="0"/>
              <w:marRight w:val="0"/>
              <w:marTop w:val="0"/>
              <w:marBottom w:val="0"/>
              <w:divBdr>
                <w:top w:val="none" w:sz="0" w:space="0" w:color="auto"/>
                <w:left w:val="none" w:sz="0" w:space="0" w:color="auto"/>
                <w:bottom w:val="none" w:sz="0" w:space="0" w:color="auto"/>
                <w:right w:val="none" w:sz="0" w:space="0" w:color="auto"/>
              </w:divBdr>
            </w:div>
            <w:div w:id="2062167521">
              <w:marLeft w:val="0"/>
              <w:marRight w:val="0"/>
              <w:marTop w:val="0"/>
              <w:marBottom w:val="0"/>
              <w:divBdr>
                <w:top w:val="none" w:sz="0" w:space="0" w:color="auto"/>
                <w:left w:val="none" w:sz="0" w:space="0" w:color="auto"/>
                <w:bottom w:val="none" w:sz="0" w:space="0" w:color="auto"/>
                <w:right w:val="none" w:sz="0" w:space="0" w:color="auto"/>
              </w:divBdr>
            </w:div>
            <w:div w:id="941719261">
              <w:marLeft w:val="0"/>
              <w:marRight w:val="0"/>
              <w:marTop w:val="0"/>
              <w:marBottom w:val="0"/>
              <w:divBdr>
                <w:top w:val="none" w:sz="0" w:space="0" w:color="auto"/>
                <w:left w:val="none" w:sz="0" w:space="0" w:color="auto"/>
                <w:bottom w:val="none" w:sz="0" w:space="0" w:color="auto"/>
                <w:right w:val="none" w:sz="0" w:space="0" w:color="auto"/>
              </w:divBdr>
            </w:div>
            <w:div w:id="491919210">
              <w:marLeft w:val="0"/>
              <w:marRight w:val="0"/>
              <w:marTop w:val="0"/>
              <w:marBottom w:val="0"/>
              <w:divBdr>
                <w:top w:val="none" w:sz="0" w:space="0" w:color="auto"/>
                <w:left w:val="none" w:sz="0" w:space="0" w:color="auto"/>
                <w:bottom w:val="none" w:sz="0" w:space="0" w:color="auto"/>
                <w:right w:val="none" w:sz="0" w:space="0" w:color="auto"/>
              </w:divBdr>
            </w:div>
            <w:div w:id="1165702580">
              <w:marLeft w:val="0"/>
              <w:marRight w:val="0"/>
              <w:marTop w:val="0"/>
              <w:marBottom w:val="0"/>
              <w:divBdr>
                <w:top w:val="none" w:sz="0" w:space="0" w:color="auto"/>
                <w:left w:val="none" w:sz="0" w:space="0" w:color="auto"/>
                <w:bottom w:val="none" w:sz="0" w:space="0" w:color="auto"/>
                <w:right w:val="none" w:sz="0" w:space="0" w:color="auto"/>
              </w:divBdr>
            </w:div>
            <w:div w:id="1295452694">
              <w:marLeft w:val="0"/>
              <w:marRight w:val="0"/>
              <w:marTop w:val="0"/>
              <w:marBottom w:val="0"/>
              <w:divBdr>
                <w:top w:val="none" w:sz="0" w:space="0" w:color="auto"/>
                <w:left w:val="none" w:sz="0" w:space="0" w:color="auto"/>
                <w:bottom w:val="none" w:sz="0" w:space="0" w:color="auto"/>
                <w:right w:val="none" w:sz="0" w:space="0" w:color="auto"/>
              </w:divBdr>
            </w:div>
            <w:div w:id="1920821876">
              <w:marLeft w:val="0"/>
              <w:marRight w:val="0"/>
              <w:marTop w:val="0"/>
              <w:marBottom w:val="0"/>
              <w:divBdr>
                <w:top w:val="none" w:sz="0" w:space="0" w:color="auto"/>
                <w:left w:val="none" w:sz="0" w:space="0" w:color="auto"/>
                <w:bottom w:val="none" w:sz="0" w:space="0" w:color="auto"/>
                <w:right w:val="none" w:sz="0" w:space="0" w:color="auto"/>
              </w:divBdr>
            </w:div>
            <w:div w:id="466170957">
              <w:marLeft w:val="0"/>
              <w:marRight w:val="0"/>
              <w:marTop w:val="0"/>
              <w:marBottom w:val="0"/>
              <w:divBdr>
                <w:top w:val="none" w:sz="0" w:space="0" w:color="auto"/>
                <w:left w:val="none" w:sz="0" w:space="0" w:color="auto"/>
                <w:bottom w:val="none" w:sz="0" w:space="0" w:color="auto"/>
                <w:right w:val="none" w:sz="0" w:space="0" w:color="auto"/>
              </w:divBdr>
            </w:div>
            <w:div w:id="236474438">
              <w:marLeft w:val="0"/>
              <w:marRight w:val="0"/>
              <w:marTop w:val="0"/>
              <w:marBottom w:val="0"/>
              <w:divBdr>
                <w:top w:val="none" w:sz="0" w:space="0" w:color="auto"/>
                <w:left w:val="none" w:sz="0" w:space="0" w:color="auto"/>
                <w:bottom w:val="none" w:sz="0" w:space="0" w:color="auto"/>
                <w:right w:val="none" w:sz="0" w:space="0" w:color="auto"/>
              </w:divBdr>
            </w:div>
            <w:div w:id="986937103">
              <w:marLeft w:val="0"/>
              <w:marRight w:val="0"/>
              <w:marTop w:val="0"/>
              <w:marBottom w:val="0"/>
              <w:divBdr>
                <w:top w:val="none" w:sz="0" w:space="0" w:color="auto"/>
                <w:left w:val="none" w:sz="0" w:space="0" w:color="auto"/>
                <w:bottom w:val="none" w:sz="0" w:space="0" w:color="auto"/>
                <w:right w:val="none" w:sz="0" w:space="0" w:color="auto"/>
              </w:divBdr>
            </w:div>
            <w:div w:id="771434211">
              <w:marLeft w:val="0"/>
              <w:marRight w:val="0"/>
              <w:marTop w:val="0"/>
              <w:marBottom w:val="0"/>
              <w:divBdr>
                <w:top w:val="none" w:sz="0" w:space="0" w:color="auto"/>
                <w:left w:val="none" w:sz="0" w:space="0" w:color="auto"/>
                <w:bottom w:val="none" w:sz="0" w:space="0" w:color="auto"/>
                <w:right w:val="none" w:sz="0" w:space="0" w:color="auto"/>
              </w:divBdr>
            </w:div>
            <w:div w:id="1725563666">
              <w:marLeft w:val="0"/>
              <w:marRight w:val="0"/>
              <w:marTop w:val="0"/>
              <w:marBottom w:val="0"/>
              <w:divBdr>
                <w:top w:val="none" w:sz="0" w:space="0" w:color="auto"/>
                <w:left w:val="none" w:sz="0" w:space="0" w:color="auto"/>
                <w:bottom w:val="none" w:sz="0" w:space="0" w:color="auto"/>
                <w:right w:val="none" w:sz="0" w:space="0" w:color="auto"/>
              </w:divBdr>
            </w:div>
            <w:div w:id="1159419272">
              <w:marLeft w:val="0"/>
              <w:marRight w:val="0"/>
              <w:marTop w:val="0"/>
              <w:marBottom w:val="0"/>
              <w:divBdr>
                <w:top w:val="none" w:sz="0" w:space="0" w:color="auto"/>
                <w:left w:val="none" w:sz="0" w:space="0" w:color="auto"/>
                <w:bottom w:val="none" w:sz="0" w:space="0" w:color="auto"/>
                <w:right w:val="none" w:sz="0" w:space="0" w:color="auto"/>
              </w:divBdr>
            </w:div>
            <w:div w:id="1358854352">
              <w:marLeft w:val="0"/>
              <w:marRight w:val="0"/>
              <w:marTop w:val="0"/>
              <w:marBottom w:val="0"/>
              <w:divBdr>
                <w:top w:val="none" w:sz="0" w:space="0" w:color="auto"/>
                <w:left w:val="none" w:sz="0" w:space="0" w:color="auto"/>
                <w:bottom w:val="none" w:sz="0" w:space="0" w:color="auto"/>
                <w:right w:val="none" w:sz="0" w:space="0" w:color="auto"/>
              </w:divBdr>
            </w:div>
            <w:div w:id="2068334155">
              <w:marLeft w:val="0"/>
              <w:marRight w:val="0"/>
              <w:marTop w:val="0"/>
              <w:marBottom w:val="0"/>
              <w:divBdr>
                <w:top w:val="none" w:sz="0" w:space="0" w:color="auto"/>
                <w:left w:val="none" w:sz="0" w:space="0" w:color="auto"/>
                <w:bottom w:val="none" w:sz="0" w:space="0" w:color="auto"/>
                <w:right w:val="none" w:sz="0" w:space="0" w:color="auto"/>
              </w:divBdr>
            </w:div>
            <w:div w:id="1359620837">
              <w:marLeft w:val="0"/>
              <w:marRight w:val="0"/>
              <w:marTop w:val="0"/>
              <w:marBottom w:val="0"/>
              <w:divBdr>
                <w:top w:val="none" w:sz="0" w:space="0" w:color="auto"/>
                <w:left w:val="none" w:sz="0" w:space="0" w:color="auto"/>
                <w:bottom w:val="none" w:sz="0" w:space="0" w:color="auto"/>
                <w:right w:val="none" w:sz="0" w:space="0" w:color="auto"/>
              </w:divBdr>
            </w:div>
            <w:div w:id="480777955">
              <w:marLeft w:val="0"/>
              <w:marRight w:val="0"/>
              <w:marTop w:val="0"/>
              <w:marBottom w:val="0"/>
              <w:divBdr>
                <w:top w:val="none" w:sz="0" w:space="0" w:color="auto"/>
                <w:left w:val="none" w:sz="0" w:space="0" w:color="auto"/>
                <w:bottom w:val="none" w:sz="0" w:space="0" w:color="auto"/>
                <w:right w:val="none" w:sz="0" w:space="0" w:color="auto"/>
              </w:divBdr>
            </w:div>
            <w:div w:id="2145734793">
              <w:marLeft w:val="0"/>
              <w:marRight w:val="0"/>
              <w:marTop w:val="0"/>
              <w:marBottom w:val="0"/>
              <w:divBdr>
                <w:top w:val="none" w:sz="0" w:space="0" w:color="auto"/>
                <w:left w:val="none" w:sz="0" w:space="0" w:color="auto"/>
                <w:bottom w:val="none" w:sz="0" w:space="0" w:color="auto"/>
                <w:right w:val="none" w:sz="0" w:space="0" w:color="auto"/>
              </w:divBdr>
            </w:div>
            <w:div w:id="1108547037">
              <w:marLeft w:val="0"/>
              <w:marRight w:val="0"/>
              <w:marTop w:val="0"/>
              <w:marBottom w:val="0"/>
              <w:divBdr>
                <w:top w:val="none" w:sz="0" w:space="0" w:color="auto"/>
                <w:left w:val="none" w:sz="0" w:space="0" w:color="auto"/>
                <w:bottom w:val="none" w:sz="0" w:space="0" w:color="auto"/>
                <w:right w:val="none" w:sz="0" w:space="0" w:color="auto"/>
              </w:divBdr>
            </w:div>
            <w:div w:id="1390419924">
              <w:marLeft w:val="0"/>
              <w:marRight w:val="0"/>
              <w:marTop w:val="0"/>
              <w:marBottom w:val="0"/>
              <w:divBdr>
                <w:top w:val="none" w:sz="0" w:space="0" w:color="auto"/>
                <w:left w:val="none" w:sz="0" w:space="0" w:color="auto"/>
                <w:bottom w:val="none" w:sz="0" w:space="0" w:color="auto"/>
                <w:right w:val="none" w:sz="0" w:space="0" w:color="auto"/>
              </w:divBdr>
            </w:div>
            <w:div w:id="685597686">
              <w:marLeft w:val="0"/>
              <w:marRight w:val="0"/>
              <w:marTop w:val="0"/>
              <w:marBottom w:val="0"/>
              <w:divBdr>
                <w:top w:val="none" w:sz="0" w:space="0" w:color="auto"/>
                <w:left w:val="none" w:sz="0" w:space="0" w:color="auto"/>
                <w:bottom w:val="none" w:sz="0" w:space="0" w:color="auto"/>
                <w:right w:val="none" w:sz="0" w:space="0" w:color="auto"/>
              </w:divBdr>
            </w:div>
            <w:div w:id="1983803884">
              <w:marLeft w:val="0"/>
              <w:marRight w:val="0"/>
              <w:marTop w:val="0"/>
              <w:marBottom w:val="0"/>
              <w:divBdr>
                <w:top w:val="none" w:sz="0" w:space="0" w:color="auto"/>
                <w:left w:val="none" w:sz="0" w:space="0" w:color="auto"/>
                <w:bottom w:val="none" w:sz="0" w:space="0" w:color="auto"/>
                <w:right w:val="none" w:sz="0" w:space="0" w:color="auto"/>
              </w:divBdr>
            </w:div>
            <w:div w:id="395516503">
              <w:marLeft w:val="0"/>
              <w:marRight w:val="0"/>
              <w:marTop w:val="0"/>
              <w:marBottom w:val="0"/>
              <w:divBdr>
                <w:top w:val="none" w:sz="0" w:space="0" w:color="auto"/>
                <w:left w:val="none" w:sz="0" w:space="0" w:color="auto"/>
                <w:bottom w:val="none" w:sz="0" w:space="0" w:color="auto"/>
                <w:right w:val="none" w:sz="0" w:space="0" w:color="auto"/>
              </w:divBdr>
            </w:div>
            <w:div w:id="464280759">
              <w:marLeft w:val="0"/>
              <w:marRight w:val="0"/>
              <w:marTop w:val="0"/>
              <w:marBottom w:val="0"/>
              <w:divBdr>
                <w:top w:val="none" w:sz="0" w:space="0" w:color="auto"/>
                <w:left w:val="none" w:sz="0" w:space="0" w:color="auto"/>
                <w:bottom w:val="none" w:sz="0" w:space="0" w:color="auto"/>
                <w:right w:val="none" w:sz="0" w:space="0" w:color="auto"/>
              </w:divBdr>
            </w:div>
            <w:div w:id="159009199">
              <w:marLeft w:val="0"/>
              <w:marRight w:val="0"/>
              <w:marTop w:val="0"/>
              <w:marBottom w:val="0"/>
              <w:divBdr>
                <w:top w:val="none" w:sz="0" w:space="0" w:color="auto"/>
                <w:left w:val="none" w:sz="0" w:space="0" w:color="auto"/>
                <w:bottom w:val="none" w:sz="0" w:space="0" w:color="auto"/>
                <w:right w:val="none" w:sz="0" w:space="0" w:color="auto"/>
              </w:divBdr>
            </w:div>
            <w:div w:id="1727147815">
              <w:marLeft w:val="0"/>
              <w:marRight w:val="0"/>
              <w:marTop w:val="0"/>
              <w:marBottom w:val="0"/>
              <w:divBdr>
                <w:top w:val="none" w:sz="0" w:space="0" w:color="auto"/>
                <w:left w:val="none" w:sz="0" w:space="0" w:color="auto"/>
                <w:bottom w:val="none" w:sz="0" w:space="0" w:color="auto"/>
                <w:right w:val="none" w:sz="0" w:space="0" w:color="auto"/>
              </w:divBdr>
            </w:div>
            <w:div w:id="2004627111">
              <w:marLeft w:val="0"/>
              <w:marRight w:val="0"/>
              <w:marTop w:val="0"/>
              <w:marBottom w:val="0"/>
              <w:divBdr>
                <w:top w:val="none" w:sz="0" w:space="0" w:color="auto"/>
                <w:left w:val="none" w:sz="0" w:space="0" w:color="auto"/>
                <w:bottom w:val="none" w:sz="0" w:space="0" w:color="auto"/>
                <w:right w:val="none" w:sz="0" w:space="0" w:color="auto"/>
              </w:divBdr>
            </w:div>
            <w:div w:id="1087382672">
              <w:marLeft w:val="0"/>
              <w:marRight w:val="0"/>
              <w:marTop w:val="0"/>
              <w:marBottom w:val="0"/>
              <w:divBdr>
                <w:top w:val="none" w:sz="0" w:space="0" w:color="auto"/>
                <w:left w:val="none" w:sz="0" w:space="0" w:color="auto"/>
                <w:bottom w:val="none" w:sz="0" w:space="0" w:color="auto"/>
                <w:right w:val="none" w:sz="0" w:space="0" w:color="auto"/>
              </w:divBdr>
            </w:div>
            <w:div w:id="809636152">
              <w:marLeft w:val="0"/>
              <w:marRight w:val="0"/>
              <w:marTop w:val="0"/>
              <w:marBottom w:val="0"/>
              <w:divBdr>
                <w:top w:val="none" w:sz="0" w:space="0" w:color="auto"/>
                <w:left w:val="none" w:sz="0" w:space="0" w:color="auto"/>
                <w:bottom w:val="none" w:sz="0" w:space="0" w:color="auto"/>
                <w:right w:val="none" w:sz="0" w:space="0" w:color="auto"/>
              </w:divBdr>
            </w:div>
            <w:div w:id="530922356">
              <w:marLeft w:val="0"/>
              <w:marRight w:val="0"/>
              <w:marTop w:val="0"/>
              <w:marBottom w:val="0"/>
              <w:divBdr>
                <w:top w:val="none" w:sz="0" w:space="0" w:color="auto"/>
                <w:left w:val="none" w:sz="0" w:space="0" w:color="auto"/>
                <w:bottom w:val="none" w:sz="0" w:space="0" w:color="auto"/>
                <w:right w:val="none" w:sz="0" w:space="0" w:color="auto"/>
              </w:divBdr>
            </w:div>
            <w:div w:id="1921989266">
              <w:marLeft w:val="0"/>
              <w:marRight w:val="0"/>
              <w:marTop w:val="0"/>
              <w:marBottom w:val="0"/>
              <w:divBdr>
                <w:top w:val="none" w:sz="0" w:space="0" w:color="auto"/>
                <w:left w:val="none" w:sz="0" w:space="0" w:color="auto"/>
                <w:bottom w:val="none" w:sz="0" w:space="0" w:color="auto"/>
                <w:right w:val="none" w:sz="0" w:space="0" w:color="auto"/>
              </w:divBdr>
            </w:div>
            <w:div w:id="410465569">
              <w:marLeft w:val="0"/>
              <w:marRight w:val="0"/>
              <w:marTop w:val="0"/>
              <w:marBottom w:val="0"/>
              <w:divBdr>
                <w:top w:val="none" w:sz="0" w:space="0" w:color="auto"/>
                <w:left w:val="none" w:sz="0" w:space="0" w:color="auto"/>
                <w:bottom w:val="none" w:sz="0" w:space="0" w:color="auto"/>
                <w:right w:val="none" w:sz="0" w:space="0" w:color="auto"/>
              </w:divBdr>
            </w:div>
            <w:div w:id="1174952608">
              <w:marLeft w:val="0"/>
              <w:marRight w:val="0"/>
              <w:marTop w:val="0"/>
              <w:marBottom w:val="0"/>
              <w:divBdr>
                <w:top w:val="none" w:sz="0" w:space="0" w:color="auto"/>
                <w:left w:val="none" w:sz="0" w:space="0" w:color="auto"/>
                <w:bottom w:val="none" w:sz="0" w:space="0" w:color="auto"/>
                <w:right w:val="none" w:sz="0" w:space="0" w:color="auto"/>
              </w:divBdr>
            </w:div>
            <w:div w:id="1370103216">
              <w:marLeft w:val="0"/>
              <w:marRight w:val="0"/>
              <w:marTop w:val="0"/>
              <w:marBottom w:val="0"/>
              <w:divBdr>
                <w:top w:val="none" w:sz="0" w:space="0" w:color="auto"/>
                <w:left w:val="none" w:sz="0" w:space="0" w:color="auto"/>
                <w:bottom w:val="none" w:sz="0" w:space="0" w:color="auto"/>
                <w:right w:val="none" w:sz="0" w:space="0" w:color="auto"/>
              </w:divBdr>
            </w:div>
            <w:div w:id="1931961123">
              <w:marLeft w:val="0"/>
              <w:marRight w:val="0"/>
              <w:marTop w:val="0"/>
              <w:marBottom w:val="0"/>
              <w:divBdr>
                <w:top w:val="none" w:sz="0" w:space="0" w:color="auto"/>
                <w:left w:val="none" w:sz="0" w:space="0" w:color="auto"/>
                <w:bottom w:val="none" w:sz="0" w:space="0" w:color="auto"/>
                <w:right w:val="none" w:sz="0" w:space="0" w:color="auto"/>
              </w:divBdr>
            </w:div>
            <w:div w:id="1394700458">
              <w:marLeft w:val="0"/>
              <w:marRight w:val="0"/>
              <w:marTop w:val="0"/>
              <w:marBottom w:val="0"/>
              <w:divBdr>
                <w:top w:val="none" w:sz="0" w:space="0" w:color="auto"/>
                <w:left w:val="none" w:sz="0" w:space="0" w:color="auto"/>
                <w:bottom w:val="none" w:sz="0" w:space="0" w:color="auto"/>
                <w:right w:val="none" w:sz="0" w:space="0" w:color="auto"/>
              </w:divBdr>
            </w:div>
            <w:div w:id="1577864421">
              <w:marLeft w:val="0"/>
              <w:marRight w:val="0"/>
              <w:marTop w:val="0"/>
              <w:marBottom w:val="0"/>
              <w:divBdr>
                <w:top w:val="none" w:sz="0" w:space="0" w:color="auto"/>
                <w:left w:val="none" w:sz="0" w:space="0" w:color="auto"/>
                <w:bottom w:val="none" w:sz="0" w:space="0" w:color="auto"/>
                <w:right w:val="none" w:sz="0" w:space="0" w:color="auto"/>
              </w:divBdr>
            </w:div>
            <w:div w:id="42559019">
              <w:marLeft w:val="0"/>
              <w:marRight w:val="0"/>
              <w:marTop w:val="0"/>
              <w:marBottom w:val="0"/>
              <w:divBdr>
                <w:top w:val="none" w:sz="0" w:space="0" w:color="auto"/>
                <w:left w:val="none" w:sz="0" w:space="0" w:color="auto"/>
                <w:bottom w:val="none" w:sz="0" w:space="0" w:color="auto"/>
                <w:right w:val="none" w:sz="0" w:space="0" w:color="auto"/>
              </w:divBdr>
            </w:div>
            <w:div w:id="927811347">
              <w:marLeft w:val="0"/>
              <w:marRight w:val="0"/>
              <w:marTop w:val="0"/>
              <w:marBottom w:val="0"/>
              <w:divBdr>
                <w:top w:val="none" w:sz="0" w:space="0" w:color="auto"/>
                <w:left w:val="none" w:sz="0" w:space="0" w:color="auto"/>
                <w:bottom w:val="none" w:sz="0" w:space="0" w:color="auto"/>
                <w:right w:val="none" w:sz="0" w:space="0" w:color="auto"/>
              </w:divBdr>
            </w:div>
            <w:div w:id="896010872">
              <w:marLeft w:val="0"/>
              <w:marRight w:val="0"/>
              <w:marTop w:val="0"/>
              <w:marBottom w:val="0"/>
              <w:divBdr>
                <w:top w:val="none" w:sz="0" w:space="0" w:color="auto"/>
                <w:left w:val="none" w:sz="0" w:space="0" w:color="auto"/>
                <w:bottom w:val="none" w:sz="0" w:space="0" w:color="auto"/>
                <w:right w:val="none" w:sz="0" w:space="0" w:color="auto"/>
              </w:divBdr>
            </w:div>
            <w:div w:id="523640106">
              <w:marLeft w:val="0"/>
              <w:marRight w:val="0"/>
              <w:marTop w:val="0"/>
              <w:marBottom w:val="0"/>
              <w:divBdr>
                <w:top w:val="none" w:sz="0" w:space="0" w:color="auto"/>
                <w:left w:val="none" w:sz="0" w:space="0" w:color="auto"/>
                <w:bottom w:val="none" w:sz="0" w:space="0" w:color="auto"/>
                <w:right w:val="none" w:sz="0" w:space="0" w:color="auto"/>
              </w:divBdr>
            </w:div>
            <w:div w:id="1894006250">
              <w:marLeft w:val="0"/>
              <w:marRight w:val="0"/>
              <w:marTop w:val="0"/>
              <w:marBottom w:val="0"/>
              <w:divBdr>
                <w:top w:val="none" w:sz="0" w:space="0" w:color="auto"/>
                <w:left w:val="none" w:sz="0" w:space="0" w:color="auto"/>
                <w:bottom w:val="none" w:sz="0" w:space="0" w:color="auto"/>
                <w:right w:val="none" w:sz="0" w:space="0" w:color="auto"/>
              </w:divBdr>
            </w:div>
            <w:div w:id="1648245665">
              <w:marLeft w:val="0"/>
              <w:marRight w:val="0"/>
              <w:marTop w:val="0"/>
              <w:marBottom w:val="0"/>
              <w:divBdr>
                <w:top w:val="none" w:sz="0" w:space="0" w:color="auto"/>
                <w:left w:val="none" w:sz="0" w:space="0" w:color="auto"/>
                <w:bottom w:val="none" w:sz="0" w:space="0" w:color="auto"/>
                <w:right w:val="none" w:sz="0" w:space="0" w:color="auto"/>
              </w:divBdr>
            </w:div>
            <w:div w:id="827404571">
              <w:marLeft w:val="0"/>
              <w:marRight w:val="0"/>
              <w:marTop w:val="0"/>
              <w:marBottom w:val="0"/>
              <w:divBdr>
                <w:top w:val="none" w:sz="0" w:space="0" w:color="auto"/>
                <w:left w:val="none" w:sz="0" w:space="0" w:color="auto"/>
                <w:bottom w:val="none" w:sz="0" w:space="0" w:color="auto"/>
                <w:right w:val="none" w:sz="0" w:space="0" w:color="auto"/>
              </w:divBdr>
            </w:div>
            <w:div w:id="1665746066">
              <w:marLeft w:val="0"/>
              <w:marRight w:val="0"/>
              <w:marTop w:val="0"/>
              <w:marBottom w:val="0"/>
              <w:divBdr>
                <w:top w:val="none" w:sz="0" w:space="0" w:color="auto"/>
                <w:left w:val="none" w:sz="0" w:space="0" w:color="auto"/>
                <w:bottom w:val="none" w:sz="0" w:space="0" w:color="auto"/>
                <w:right w:val="none" w:sz="0" w:space="0" w:color="auto"/>
              </w:divBdr>
            </w:div>
            <w:div w:id="833568350">
              <w:marLeft w:val="0"/>
              <w:marRight w:val="0"/>
              <w:marTop w:val="0"/>
              <w:marBottom w:val="0"/>
              <w:divBdr>
                <w:top w:val="none" w:sz="0" w:space="0" w:color="auto"/>
                <w:left w:val="none" w:sz="0" w:space="0" w:color="auto"/>
                <w:bottom w:val="none" w:sz="0" w:space="0" w:color="auto"/>
                <w:right w:val="none" w:sz="0" w:space="0" w:color="auto"/>
              </w:divBdr>
            </w:div>
            <w:div w:id="838279055">
              <w:marLeft w:val="0"/>
              <w:marRight w:val="0"/>
              <w:marTop w:val="0"/>
              <w:marBottom w:val="0"/>
              <w:divBdr>
                <w:top w:val="none" w:sz="0" w:space="0" w:color="auto"/>
                <w:left w:val="none" w:sz="0" w:space="0" w:color="auto"/>
                <w:bottom w:val="none" w:sz="0" w:space="0" w:color="auto"/>
                <w:right w:val="none" w:sz="0" w:space="0" w:color="auto"/>
              </w:divBdr>
            </w:div>
            <w:div w:id="1028607437">
              <w:marLeft w:val="0"/>
              <w:marRight w:val="0"/>
              <w:marTop w:val="0"/>
              <w:marBottom w:val="0"/>
              <w:divBdr>
                <w:top w:val="none" w:sz="0" w:space="0" w:color="auto"/>
                <w:left w:val="none" w:sz="0" w:space="0" w:color="auto"/>
                <w:bottom w:val="none" w:sz="0" w:space="0" w:color="auto"/>
                <w:right w:val="none" w:sz="0" w:space="0" w:color="auto"/>
              </w:divBdr>
            </w:div>
            <w:div w:id="1305936307">
              <w:marLeft w:val="0"/>
              <w:marRight w:val="0"/>
              <w:marTop w:val="0"/>
              <w:marBottom w:val="0"/>
              <w:divBdr>
                <w:top w:val="none" w:sz="0" w:space="0" w:color="auto"/>
                <w:left w:val="none" w:sz="0" w:space="0" w:color="auto"/>
                <w:bottom w:val="none" w:sz="0" w:space="0" w:color="auto"/>
                <w:right w:val="none" w:sz="0" w:space="0" w:color="auto"/>
              </w:divBdr>
            </w:div>
            <w:div w:id="965814712">
              <w:marLeft w:val="0"/>
              <w:marRight w:val="0"/>
              <w:marTop w:val="0"/>
              <w:marBottom w:val="0"/>
              <w:divBdr>
                <w:top w:val="none" w:sz="0" w:space="0" w:color="auto"/>
                <w:left w:val="none" w:sz="0" w:space="0" w:color="auto"/>
                <w:bottom w:val="none" w:sz="0" w:space="0" w:color="auto"/>
                <w:right w:val="none" w:sz="0" w:space="0" w:color="auto"/>
              </w:divBdr>
            </w:div>
            <w:div w:id="63112753">
              <w:marLeft w:val="0"/>
              <w:marRight w:val="0"/>
              <w:marTop w:val="0"/>
              <w:marBottom w:val="0"/>
              <w:divBdr>
                <w:top w:val="none" w:sz="0" w:space="0" w:color="auto"/>
                <w:left w:val="none" w:sz="0" w:space="0" w:color="auto"/>
                <w:bottom w:val="none" w:sz="0" w:space="0" w:color="auto"/>
                <w:right w:val="none" w:sz="0" w:space="0" w:color="auto"/>
              </w:divBdr>
            </w:div>
            <w:div w:id="561063911">
              <w:marLeft w:val="0"/>
              <w:marRight w:val="0"/>
              <w:marTop w:val="0"/>
              <w:marBottom w:val="0"/>
              <w:divBdr>
                <w:top w:val="none" w:sz="0" w:space="0" w:color="auto"/>
                <w:left w:val="none" w:sz="0" w:space="0" w:color="auto"/>
                <w:bottom w:val="none" w:sz="0" w:space="0" w:color="auto"/>
                <w:right w:val="none" w:sz="0" w:space="0" w:color="auto"/>
              </w:divBdr>
            </w:div>
            <w:div w:id="1282540944">
              <w:marLeft w:val="0"/>
              <w:marRight w:val="0"/>
              <w:marTop w:val="0"/>
              <w:marBottom w:val="0"/>
              <w:divBdr>
                <w:top w:val="none" w:sz="0" w:space="0" w:color="auto"/>
                <w:left w:val="none" w:sz="0" w:space="0" w:color="auto"/>
                <w:bottom w:val="none" w:sz="0" w:space="0" w:color="auto"/>
                <w:right w:val="none" w:sz="0" w:space="0" w:color="auto"/>
              </w:divBdr>
            </w:div>
            <w:div w:id="1904365487">
              <w:marLeft w:val="0"/>
              <w:marRight w:val="0"/>
              <w:marTop w:val="0"/>
              <w:marBottom w:val="0"/>
              <w:divBdr>
                <w:top w:val="none" w:sz="0" w:space="0" w:color="auto"/>
                <w:left w:val="none" w:sz="0" w:space="0" w:color="auto"/>
                <w:bottom w:val="none" w:sz="0" w:space="0" w:color="auto"/>
                <w:right w:val="none" w:sz="0" w:space="0" w:color="auto"/>
              </w:divBdr>
            </w:div>
            <w:div w:id="95902660">
              <w:marLeft w:val="0"/>
              <w:marRight w:val="0"/>
              <w:marTop w:val="0"/>
              <w:marBottom w:val="0"/>
              <w:divBdr>
                <w:top w:val="none" w:sz="0" w:space="0" w:color="auto"/>
                <w:left w:val="none" w:sz="0" w:space="0" w:color="auto"/>
                <w:bottom w:val="none" w:sz="0" w:space="0" w:color="auto"/>
                <w:right w:val="none" w:sz="0" w:space="0" w:color="auto"/>
              </w:divBdr>
            </w:div>
            <w:div w:id="463541645">
              <w:marLeft w:val="0"/>
              <w:marRight w:val="0"/>
              <w:marTop w:val="0"/>
              <w:marBottom w:val="0"/>
              <w:divBdr>
                <w:top w:val="none" w:sz="0" w:space="0" w:color="auto"/>
                <w:left w:val="none" w:sz="0" w:space="0" w:color="auto"/>
                <w:bottom w:val="none" w:sz="0" w:space="0" w:color="auto"/>
                <w:right w:val="none" w:sz="0" w:space="0" w:color="auto"/>
              </w:divBdr>
            </w:div>
            <w:div w:id="1426800605">
              <w:marLeft w:val="0"/>
              <w:marRight w:val="0"/>
              <w:marTop w:val="0"/>
              <w:marBottom w:val="0"/>
              <w:divBdr>
                <w:top w:val="none" w:sz="0" w:space="0" w:color="auto"/>
                <w:left w:val="none" w:sz="0" w:space="0" w:color="auto"/>
                <w:bottom w:val="none" w:sz="0" w:space="0" w:color="auto"/>
                <w:right w:val="none" w:sz="0" w:space="0" w:color="auto"/>
              </w:divBdr>
            </w:div>
            <w:div w:id="760830887">
              <w:marLeft w:val="0"/>
              <w:marRight w:val="0"/>
              <w:marTop w:val="0"/>
              <w:marBottom w:val="0"/>
              <w:divBdr>
                <w:top w:val="none" w:sz="0" w:space="0" w:color="auto"/>
                <w:left w:val="none" w:sz="0" w:space="0" w:color="auto"/>
                <w:bottom w:val="none" w:sz="0" w:space="0" w:color="auto"/>
                <w:right w:val="none" w:sz="0" w:space="0" w:color="auto"/>
              </w:divBdr>
            </w:div>
            <w:div w:id="1059479141">
              <w:marLeft w:val="0"/>
              <w:marRight w:val="0"/>
              <w:marTop w:val="0"/>
              <w:marBottom w:val="0"/>
              <w:divBdr>
                <w:top w:val="none" w:sz="0" w:space="0" w:color="auto"/>
                <w:left w:val="none" w:sz="0" w:space="0" w:color="auto"/>
                <w:bottom w:val="none" w:sz="0" w:space="0" w:color="auto"/>
                <w:right w:val="none" w:sz="0" w:space="0" w:color="auto"/>
              </w:divBdr>
            </w:div>
            <w:div w:id="2118867246">
              <w:marLeft w:val="0"/>
              <w:marRight w:val="0"/>
              <w:marTop w:val="0"/>
              <w:marBottom w:val="0"/>
              <w:divBdr>
                <w:top w:val="none" w:sz="0" w:space="0" w:color="auto"/>
                <w:left w:val="none" w:sz="0" w:space="0" w:color="auto"/>
                <w:bottom w:val="none" w:sz="0" w:space="0" w:color="auto"/>
                <w:right w:val="none" w:sz="0" w:space="0" w:color="auto"/>
              </w:divBdr>
            </w:div>
            <w:div w:id="1501504308">
              <w:marLeft w:val="0"/>
              <w:marRight w:val="0"/>
              <w:marTop w:val="0"/>
              <w:marBottom w:val="0"/>
              <w:divBdr>
                <w:top w:val="none" w:sz="0" w:space="0" w:color="auto"/>
                <w:left w:val="none" w:sz="0" w:space="0" w:color="auto"/>
                <w:bottom w:val="none" w:sz="0" w:space="0" w:color="auto"/>
                <w:right w:val="none" w:sz="0" w:space="0" w:color="auto"/>
              </w:divBdr>
            </w:div>
            <w:div w:id="660082022">
              <w:marLeft w:val="0"/>
              <w:marRight w:val="0"/>
              <w:marTop w:val="0"/>
              <w:marBottom w:val="0"/>
              <w:divBdr>
                <w:top w:val="none" w:sz="0" w:space="0" w:color="auto"/>
                <w:left w:val="none" w:sz="0" w:space="0" w:color="auto"/>
                <w:bottom w:val="none" w:sz="0" w:space="0" w:color="auto"/>
                <w:right w:val="none" w:sz="0" w:space="0" w:color="auto"/>
              </w:divBdr>
            </w:div>
            <w:div w:id="157231061">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1997030627">
              <w:marLeft w:val="0"/>
              <w:marRight w:val="0"/>
              <w:marTop w:val="0"/>
              <w:marBottom w:val="0"/>
              <w:divBdr>
                <w:top w:val="none" w:sz="0" w:space="0" w:color="auto"/>
                <w:left w:val="none" w:sz="0" w:space="0" w:color="auto"/>
                <w:bottom w:val="none" w:sz="0" w:space="0" w:color="auto"/>
                <w:right w:val="none" w:sz="0" w:space="0" w:color="auto"/>
              </w:divBdr>
            </w:div>
            <w:div w:id="1699507395">
              <w:marLeft w:val="0"/>
              <w:marRight w:val="0"/>
              <w:marTop w:val="0"/>
              <w:marBottom w:val="0"/>
              <w:divBdr>
                <w:top w:val="none" w:sz="0" w:space="0" w:color="auto"/>
                <w:left w:val="none" w:sz="0" w:space="0" w:color="auto"/>
                <w:bottom w:val="none" w:sz="0" w:space="0" w:color="auto"/>
                <w:right w:val="none" w:sz="0" w:space="0" w:color="auto"/>
              </w:divBdr>
            </w:div>
            <w:div w:id="674068846">
              <w:marLeft w:val="0"/>
              <w:marRight w:val="0"/>
              <w:marTop w:val="0"/>
              <w:marBottom w:val="0"/>
              <w:divBdr>
                <w:top w:val="none" w:sz="0" w:space="0" w:color="auto"/>
                <w:left w:val="none" w:sz="0" w:space="0" w:color="auto"/>
                <w:bottom w:val="none" w:sz="0" w:space="0" w:color="auto"/>
                <w:right w:val="none" w:sz="0" w:space="0" w:color="auto"/>
              </w:divBdr>
            </w:div>
            <w:div w:id="374696960">
              <w:marLeft w:val="0"/>
              <w:marRight w:val="0"/>
              <w:marTop w:val="0"/>
              <w:marBottom w:val="0"/>
              <w:divBdr>
                <w:top w:val="none" w:sz="0" w:space="0" w:color="auto"/>
                <w:left w:val="none" w:sz="0" w:space="0" w:color="auto"/>
                <w:bottom w:val="none" w:sz="0" w:space="0" w:color="auto"/>
                <w:right w:val="none" w:sz="0" w:space="0" w:color="auto"/>
              </w:divBdr>
            </w:div>
            <w:div w:id="1405880657">
              <w:marLeft w:val="0"/>
              <w:marRight w:val="0"/>
              <w:marTop w:val="0"/>
              <w:marBottom w:val="0"/>
              <w:divBdr>
                <w:top w:val="none" w:sz="0" w:space="0" w:color="auto"/>
                <w:left w:val="none" w:sz="0" w:space="0" w:color="auto"/>
                <w:bottom w:val="none" w:sz="0" w:space="0" w:color="auto"/>
                <w:right w:val="none" w:sz="0" w:space="0" w:color="auto"/>
              </w:divBdr>
            </w:div>
            <w:div w:id="1627269832">
              <w:marLeft w:val="0"/>
              <w:marRight w:val="0"/>
              <w:marTop w:val="0"/>
              <w:marBottom w:val="0"/>
              <w:divBdr>
                <w:top w:val="none" w:sz="0" w:space="0" w:color="auto"/>
                <w:left w:val="none" w:sz="0" w:space="0" w:color="auto"/>
                <w:bottom w:val="none" w:sz="0" w:space="0" w:color="auto"/>
                <w:right w:val="none" w:sz="0" w:space="0" w:color="auto"/>
              </w:divBdr>
            </w:div>
            <w:div w:id="1379473705">
              <w:marLeft w:val="0"/>
              <w:marRight w:val="0"/>
              <w:marTop w:val="0"/>
              <w:marBottom w:val="0"/>
              <w:divBdr>
                <w:top w:val="none" w:sz="0" w:space="0" w:color="auto"/>
                <w:left w:val="none" w:sz="0" w:space="0" w:color="auto"/>
                <w:bottom w:val="none" w:sz="0" w:space="0" w:color="auto"/>
                <w:right w:val="none" w:sz="0" w:space="0" w:color="auto"/>
              </w:divBdr>
            </w:div>
            <w:div w:id="1240403698">
              <w:marLeft w:val="0"/>
              <w:marRight w:val="0"/>
              <w:marTop w:val="0"/>
              <w:marBottom w:val="0"/>
              <w:divBdr>
                <w:top w:val="none" w:sz="0" w:space="0" w:color="auto"/>
                <w:left w:val="none" w:sz="0" w:space="0" w:color="auto"/>
                <w:bottom w:val="none" w:sz="0" w:space="0" w:color="auto"/>
                <w:right w:val="none" w:sz="0" w:space="0" w:color="auto"/>
              </w:divBdr>
            </w:div>
            <w:div w:id="1940287686">
              <w:marLeft w:val="0"/>
              <w:marRight w:val="0"/>
              <w:marTop w:val="0"/>
              <w:marBottom w:val="0"/>
              <w:divBdr>
                <w:top w:val="none" w:sz="0" w:space="0" w:color="auto"/>
                <w:left w:val="none" w:sz="0" w:space="0" w:color="auto"/>
                <w:bottom w:val="none" w:sz="0" w:space="0" w:color="auto"/>
                <w:right w:val="none" w:sz="0" w:space="0" w:color="auto"/>
              </w:divBdr>
            </w:div>
            <w:div w:id="2034648911">
              <w:marLeft w:val="0"/>
              <w:marRight w:val="0"/>
              <w:marTop w:val="0"/>
              <w:marBottom w:val="0"/>
              <w:divBdr>
                <w:top w:val="none" w:sz="0" w:space="0" w:color="auto"/>
                <w:left w:val="none" w:sz="0" w:space="0" w:color="auto"/>
                <w:bottom w:val="none" w:sz="0" w:space="0" w:color="auto"/>
                <w:right w:val="none" w:sz="0" w:space="0" w:color="auto"/>
              </w:divBdr>
            </w:div>
            <w:div w:id="1245802304">
              <w:marLeft w:val="0"/>
              <w:marRight w:val="0"/>
              <w:marTop w:val="0"/>
              <w:marBottom w:val="0"/>
              <w:divBdr>
                <w:top w:val="none" w:sz="0" w:space="0" w:color="auto"/>
                <w:left w:val="none" w:sz="0" w:space="0" w:color="auto"/>
                <w:bottom w:val="none" w:sz="0" w:space="0" w:color="auto"/>
                <w:right w:val="none" w:sz="0" w:space="0" w:color="auto"/>
              </w:divBdr>
            </w:div>
            <w:div w:id="76827899">
              <w:marLeft w:val="0"/>
              <w:marRight w:val="0"/>
              <w:marTop w:val="0"/>
              <w:marBottom w:val="0"/>
              <w:divBdr>
                <w:top w:val="none" w:sz="0" w:space="0" w:color="auto"/>
                <w:left w:val="none" w:sz="0" w:space="0" w:color="auto"/>
                <w:bottom w:val="none" w:sz="0" w:space="0" w:color="auto"/>
                <w:right w:val="none" w:sz="0" w:space="0" w:color="auto"/>
              </w:divBdr>
            </w:div>
            <w:div w:id="1699548349">
              <w:marLeft w:val="0"/>
              <w:marRight w:val="0"/>
              <w:marTop w:val="0"/>
              <w:marBottom w:val="0"/>
              <w:divBdr>
                <w:top w:val="none" w:sz="0" w:space="0" w:color="auto"/>
                <w:left w:val="none" w:sz="0" w:space="0" w:color="auto"/>
                <w:bottom w:val="none" w:sz="0" w:space="0" w:color="auto"/>
                <w:right w:val="none" w:sz="0" w:space="0" w:color="auto"/>
              </w:divBdr>
            </w:div>
            <w:div w:id="1013143478">
              <w:marLeft w:val="0"/>
              <w:marRight w:val="0"/>
              <w:marTop w:val="0"/>
              <w:marBottom w:val="0"/>
              <w:divBdr>
                <w:top w:val="none" w:sz="0" w:space="0" w:color="auto"/>
                <w:left w:val="none" w:sz="0" w:space="0" w:color="auto"/>
                <w:bottom w:val="none" w:sz="0" w:space="0" w:color="auto"/>
                <w:right w:val="none" w:sz="0" w:space="0" w:color="auto"/>
              </w:divBdr>
            </w:div>
            <w:div w:id="2023166003">
              <w:marLeft w:val="0"/>
              <w:marRight w:val="0"/>
              <w:marTop w:val="0"/>
              <w:marBottom w:val="0"/>
              <w:divBdr>
                <w:top w:val="none" w:sz="0" w:space="0" w:color="auto"/>
                <w:left w:val="none" w:sz="0" w:space="0" w:color="auto"/>
                <w:bottom w:val="none" w:sz="0" w:space="0" w:color="auto"/>
                <w:right w:val="none" w:sz="0" w:space="0" w:color="auto"/>
              </w:divBdr>
            </w:div>
            <w:div w:id="124273960">
              <w:marLeft w:val="0"/>
              <w:marRight w:val="0"/>
              <w:marTop w:val="0"/>
              <w:marBottom w:val="0"/>
              <w:divBdr>
                <w:top w:val="none" w:sz="0" w:space="0" w:color="auto"/>
                <w:left w:val="none" w:sz="0" w:space="0" w:color="auto"/>
                <w:bottom w:val="none" w:sz="0" w:space="0" w:color="auto"/>
                <w:right w:val="none" w:sz="0" w:space="0" w:color="auto"/>
              </w:divBdr>
            </w:div>
            <w:div w:id="1020396650">
              <w:marLeft w:val="0"/>
              <w:marRight w:val="0"/>
              <w:marTop w:val="0"/>
              <w:marBottom w:val="0"/>
              <w:divBdr>
                <w:top w:val="none" w:sz="0" w:space="0" w:color="auto"/>
                <w:left w:val="none" w:sz="0" w:space="0" w:color="auto"/>
                <w:bottom w:val="none" w:sz="0" w:space="0" w:color="auto"/>
                <w:right w:val="none" w:sz="0" w:space="0" w:color="auto"/>
              </w:divBdr>
            </w:div>
            <w:div w:id="1598052209">
              <w:marLeft w:val="0"/>
              <w:marRight w:val="0"/>
              <w:marTop w:val="0"/>
              <w:marBottom w:val="0"/>
              <w:divBdr>
                <w:top w:val="none" w:sz="0" w:space="0" w:color="auto"/>
                <w:left w:val="none" w:sz="0" w:space="0" w:color="auto"/>
                <w:bottom w:val="none" w:sz="0" w:space="0" w:color="auto"/>
                <w:right w:val="none" w:sz="0" w:space="0" w:color="auto"/>
              </w:divBdr>
            </w:div>
            <w:div w:id="504630765">
              <w:marLeft w:val="0"/>
              <w:marRight w:val="0"/>
              <w:marTop w:val="0"/>
              <w:marBottom w:val="0"/>
              <w:divBdr>
                <w:top w:val="none" w:sz="0" w:space="0" w:color="auto"/>
                <w:left w:val="none" w:sz="0" w:space="0" w:color="auto"/>
                <w:bottom w:val="none" w:sz="0" w:space="0" w:color="auto"/>
                <w:right w:val="none" w:sz="0" w:space="0" w:color="auto"/>
              </w:divBdr>
            </w:div>
            <w:div w:id="1536849454">
              <w:marLeft w:val="0"/>
              <w:marRight w:val="0"/>
              <w:marTop w:val="0"/>
              <w:marBottom w:val="0"/>
              <w:divBdr>
                <w:top w:val="none" w:sz="0" w:space="0" w:color="auto"/>
                <w:left w:val="none" w:sz="0" w:space="0" w:color="auto"/>
                <w:bottom w:val="none" w:sz="0" w:space="0" w:color="auto"/>
                <w:right w:val="none" w:sz="0" w:space="0" w:color="auto"/>
              </w:divBdr>
            </w:div>
            <w:div w:id="2091193619">
              <w:marLeft w:val="0"/>
              <w:marRight w:val="0"/>
              <w:marTop w:val="0"/>
              <w:marBottom w:val="0"/>
              <w:divBdr>
                <w:top w:val="none" w:sz="0" w:space="0" w:color="auto"/>
                <w:left w:val="none" w:sz="0" w:space="0" w:color="auto"/>
                <w:bottom w:val="none" w:sz="0" w:space="0" w:color="auto"/>
                <w:right w:val="none" w:sz="0" w:space="0" w:color="auto"/>
              </w:divBdr>
            </w:div>
            <w:div w:id="223419972">
              <w:marLeft w:val="0"/>
              <w:marRight w:val="0"/>
              <w:marTop w:val="0"/>
              <w:marBottom w:val="0"/>
              <w:divBdr>
                <w:top w:val="none" w:sz="0" w:space="0" w:color="auto"/>
                <w:left w:val="none" w:sz="0" w:space="0" w:color="auto"/>
                <w:bottom w:val="none" w:sz="0" w:space="0" w:color="auto"/>
                <w:right w:val="none" w:sz="0" w:space="0" w:color="auto"/>
              </w:divBdr>
            </w:div>
            <w:div w:id="473446348">
              <w:marLeft w:val="0"/>
              <w:marRight w:val="0"/>
              <w:marTop w:val="0"/>
              <w:marBottom w:val="0"/>
              <w:divBdr>
                <w:top w:val="none" w:sz="0" w:space="0" w:color="auto"/>
                <w:left w:val="none" w:sz="0" w:space="0" w:color="auto"/>
                <w:bottom w:val="none" w:sz="0" w:space="0" w:color="auto"/>
                <w:right w:val="none" w:sz="0" w:space="0" w:color="auto"/>
              </w:divBdr>
            </w:div>
            <w:div w:id="330766744">
              <w:marLeft w:val="0"/>
              <w:marRight w:val="0"/>
              <w:marTop w:val="0"/>
              <w:marBottom w:val="0"/>
              <w:divBdr>
                <w:top w:val="none" w:sz="0" w:space="0" w:color="auto"/>
                <w:left w:val="none" w:sz="0" w:space="0" w:color="auto"/>
                <w:bottom w:val="none" w:sz="0" w:space="0" w:color="auto"/>
                <w:right w:val="none" w:sz="0" w:space="0" w:color="auto"/>
              </w:divBdr>
            </w:div>
            <w:div w:id="1540817599">
              <w:marLeft w:val="0"/>
              <w:marRight w:val="0"/>
              <w:marTop w:val="0"/>
              <w:marBottom w:val="0"/>
              <w:divBdr>
                <w:top w:val="none" w:sz="0" w:space="0" w:color="auto"/>
                <w:left w:val="none" w:sz="0" w:space="0" w:color="auto"/>
                <w:bottom w:val="none" w:sz="0" w:space="0" w:color="auto"/>
                <w:right w:val="none" w:sz="0" w:space="0" w:color="auto"/>
              </w:divBdr>
            </w:div>
            <w:div w:id="1686862870">
              <w:marLeft w:val="0"/>
              <w:marRight w:val="0"/>
              <w:marTop w:val="0"/>
              <w:marBottom w:val="0"/>
              <w:divBdr>
                <w:top w:val="none" w:sz="0" w:space="0" w:color="auto"/>
                <w:left w:val="none" w:sz="0" w:space="0" w:color="auto"/>
                <w:bottom w:val="none" w:sz="0" w:space="0" w:color="auto"/>
                <w:right w:val="none" w:sz="0" w:space="0" w:color="auto"/>
              </w:divBdr>
            </w:div>
            <w:div w:id="36205533">
              <w:marLeft w:val="0"/>
              <w:marRight w:val="0"/>
              <w:marTop w:val="0"/>
              <w:marBottom w:val="0"/>
              <w:divBdr>
                <w:top w:val="none" w:sz="0" w:space="0" w:color="auto"/>
                <w:left w:val="none" w:sz="0" w:space="0" w:color="auto"/>
                <w:bottom w:val="none" w:sz="0" w:space="0" w:color="auto"/>
                <w:right w:val="none" w:sz="0" w:space="0" w:color="auto"/>
              </w:divBdr>
            </w:div>
            <w:div w:id="2095278727">
              <w:marLeft w:val="0"/>
              <w:marRight w:val="0"/>
              <w:marTop w:val="0"/>
              <w:marBottom w:val="0"/>
              <w:divBdr>
                <w:top w:val="none" w:sz="0" w:space="0" w:color="auto"/>
                <w:left w:val="none" w:sz="0" w:space="0" w:color="auto"/>
                <w:bottom w:val="none" w:sz="0" w:space="0" w:color="auto"/>
                <w:right w:val="none" w:sz="0" w:space="0" w:color="auto"/>
              </w:divBdr>
            </w:div>
            <w:div w:id="1508133606">
              <w:marLeft w:val="0"/>
              <w:marRight w:val="0"/>
              <w:marTop w:val="0"/>
              <w:marBottom w:val="0"/>
              <w:divBdr>
                <w:top w:val="none" w:sz="0" w:space="0" w:color="auto"/>
                <w:left w:val="none" w:sz="0" w:space="0" w:color="auto"/>
                <w:bottom w:val="none" w:sz="0" w:space="0" w:color="auto"/>
                <w:right w:val="none" w:sz="0" w:space="0" w:color="auto"/>
              </w:divBdr>
            </w:div>
            <w:div w:id="1791896714">
              <w:marLeft w:val="0"/>
              <w:marRight w:val="0"/>
              <w:marTop w:val="0"/>
              <w:marBottom w:val="0"/>
              <w:divBdr>
                <w:top w:val="none" w:sz="0" w:space="0" w:color="auto"/>
                <w:left w:val="none" w:sz="0" w:space="0" w:color="auto"/>
                <w:bottom w:val="none" w:sz="0" w:space="0" w:color="auto"/>
                <w:right w:val="none" w:sz="0" w:space="0" w:color="auto"/>
              </w:divBdr>
            </w:div>
            <w:div w:id="1126046106">
              <w:marLeft w:val="0"/>
              <w:marRight w:val="0"/>
              <w:marTop w:val="0"/>
              <w:marBottom w:val="0"/>
              <w:divBdr>
                <w:top w:val="none" w:sz="0" w:space="0" w:color="auto"/>
                <w:left w:val="none" w:sz="0" w:space="0" w:color="auto"/>
                <w:bottom w:val="none" w:sz="0" w:space="0" w:color="auto"/>
                <w:right w:val="none" w:sz="0" w:space="0" w:color="auto"/>
              </w:divBdr>
            </w:div>
            <w:div w:id="713114428">
              <w:marLeft w:val="0"/>
              <w:marRight w:val="0"/>
              <w:marTop w:val="0"/>
              <w:marBottom w:val="0"/>
              <w:divBdr>
                <w:top w:val="none" w:sz="0" w:space="0" w:color="auto"/>
                <w:left w:val="none" w:sz="0" w:space="0" w:color="auto"/>
                <w:bottom w:val="none" w:sz="0" w:space="0" w:color="auto"/>
                <w:right w:val="none" w:sz="0" w:space="0" w:color="auto"/>
              </w:divBdr>
            </w:div>
            <w:div w:id="1830753450">
              <w:marLeft w:val="0"/>
              <w:marRight w:val="0"/>
              <w:marTop w:val="0"/>
              <w:marBottom w:val="0"/>
              <w:divBdr>
                <w:top w:val="none" w:sz="0" w:space="0" w:color="auto"/>
                <w:left w:val="none" w:sz="0" w:space="0" w:color="auto"/>
                <w:bottom w:val="none" w:sz="0" w:space="0" w:color="auto"/>
                <w:right w:val="none" w:sz="0" w:space="0" w:color="auto"/>
              </w:divBdr>
            </w:div>
            <w:div w:id="1288702253">
              <w:marLeft w:val="0"/>
              <w:marRight w:val="0"/>
              <w:marTop w:val="0"/>
              <w:marBottom w:val="0"/>
              <w:divBdr>
                <w:top w:val="none" w:sz="0" w:space="0" w:color="auto"/>
                <w:left w:val="none" w:sz="0" w:space="0" w:color="auto"/>
                <w:bottom w:val="none" w:sz="0" w:space="0" w:color="auto"/>
                <w:right w:val="none" w:sz="0" w:space="0" w:color="auto"/>
              </w:divBdr>
            </w:div>
            <w:div w:id="451752565">
              <w:marLeft w:val="0"/>
              <w:marRight w:val="0"/>
              <w:marTop w:val="0"/>
              <w:marBottom w:val="0"/>
              <w:divBdr>
                <w:top w:val="none" w:sz="0" w:space="0" w:color="auto"/>
                <w:left w:val="none" w:sz="0" w:space="0" w:color="auto"/>
                <w:bottom w:val="none" w:sz="0" w:space="0" w:color="auto"/>
                <w:right w:val="none" w:sz="0" w:space="0" w:color="auto"/>
              </w:divBdr>
            </w:div>
            <w:div w:id="1155728893">
              <w:marLeft w:val="0"/>
              <w:marRight w:val="0"/>
              <w:marTop w:val="0"/>
              <w:marBottom w:val="0"/>
              <w:divBdr>
                <w:top w:val="none" w:sz="0" w:space="0" w:color="auto"/>
                <w:left w:val="none" w:sz="0" w:space="0" w:color="auto"/>
                <w:bottom w:val="none" w:sz="0" w:space="0" w:color="auto"/>
                <w:right w:val="none" w:sz="0" w:space="0" w:color="auto"/>
              </w:divBdr>
            </w:div>
            <w:div w:id="1008213780">
              <w:marLeft w:val="0"/>
              <w:marRight w:val="0"/>
              <w:marTop w:val="0"/>
              <w:marBottom w:val="0"/>
              <w:divBdr>
                <w:top w:val="none" w:sz="0" w:space="0" w:color="auto"/>
                <w:left w:val="none" w:sz="0" w:space="0" w:color="auto"/>
                <w:bottom w:val="none" w:sz="0" w:space="0" w:color="auto"/>
                <w:right w:val="none" w:sz="0" w:space="0" w:color="auto"/>
              </w:divBdr>
            </w:div>
            <w:div w:id="1240749901">
              <w:marLeft w:val="0"/>
              <w:marRight w:val="0"/>
              <w:marTop w:val="0"/>
              <w:marBottom w:val="0"/>
              <w:divBdr>
                <w:top w:val="none" w:sz="0" w:space="0" w:color="auto"/>
                <w:left w:val="none" w:sz="0" w:space="0" w:color="auto"/>
                <w:bottom w:val="none" w:sz="0" w:space="0" w:color="auto"/>
                <w:right w:val="none" w:sz="0" w:space="0" w:color="auto"/>
              </w:divBdr>
            </w:div>
            <w:div w:id="1160729749">
              <w:marLeft w:val="0"/>
              <w:marRight w:val="0"/>
              <w:marTop w:val="0"/>
              <w:marBottom w:val="0"/>
              <w:divBdr>
                <w:top w:val="none" w:sz="0" w:space="0" w:color="auto"/>
                <w:left w:val="none" w:sz="0" w:space="0" w:color="auto"/>
                <w:bottom w:val="none" w:sz="0" w:space="0" w:color="auto"/>
                <w:right w:val="none" w:sz="0" w:space="0" w:color="auto"/>
              </w:divBdr>
            </w:div>
            <w:div w:id="105202323">
              <w:marLeft w:val="0"/>
              <w:marRight w:val="0"/>
              <w:marTop w:val="0"/>
              <w:marBottom w:val="0"/>
              <w:divBdr>
                <w:top w:val="none" w:sz="0" w:space="0" w:color="auto"/>
                <w:left w:val="none" w:sz="0" w:space="0" w:color="auto"/>
                <w:bottom w:val="none" w:sz="0" w:space="0" w:color="auto"/>
                <w:right w:val="none" w:sz="0" w:space="0" w:color="auto"/>
              </w:divBdr>
            </w:div>
            <w:div w:id="556822686">
              <w:marLeft w:val="0"/>
              <w:marRight w:val="0"/>
              <w:marTop w:val="0"/>
              <w:marBottom w:val="0"/>
              <w:divBdr>
                <w:top w:val="none" w:sz="0" w:space="0" w:color="auto"/>
                <w:left w:val="none" w:sz="0" w:space="0" w:color="auto"/>
                <w:bottom w:val="none" w:sz="0" w:space="0" w:color="auto"/>
                <w:right w:val="none" w:sz="0" w:space="0" w:color="auto"/>
              </w:divBdr>
            </w:div>
            <w:div w:id="321275574">
              <w:marLeft w:val="0"/>
              <w:marRight w:val="0"/>
              <w:marTop w:val="0"/>
              <w:marBottom w:val="0"/>
              <w:divBdr>
                <w:top w:val="none" w:sz="0" w:space="0" w:color="auto"/>
                <w:left w:val="none" w:sz="0" w:space="0" w:color="auto"/>
                <w:bottom w:val="none" w:sz="0" w:space="0" w:color="auto"/>
                <w:right w:val="none" w:sz="0" w:space="0" w:color="auto"/>
              </w:divBdr>
            </w:div>
            <w:div w:id="1384060610">
              <w:marLeft w:val="0"/>
              <w:marRight w:val="0"/>
              <w:marTop w:val="0"/>
              <w:marBottom w:val="0"/>
              <w:divBdr>
                <w:top w:val="none" w:sz="0" w:space="0" w:color="auto"/>
                <w:left w:val="none" w:sz="0" w:space="0" w:color="auto"/>
                <w:bottom w:val="none" w:sz="0" w:space="0" w:color="auto"/>
                <w:right w:val="none" w:sz="0" w:space="0" w:color="auto"/>
              </w:divBdr>
            </w:div>
            <w:div w:id="614138268">
              <w:marLeft w:val="0"/>
              <w:marRight w:val="0"/>
              <w:marTop w:val="0"/>
              <w:marBottom w:val="0"/>
              <w:divBdr>
                <w:top w:val="none" w:sz="0" w:space="0" w:color="auto"/>
                <w:left w:val="none" w:sz="0" w:space="0" w:color="auto"/>
                <w:bottom w:val="none" w:sz="0" w:space="0" w:color="auto"/>
                <w:right w:val="none" w:sz="0" w:space="0" w:color="auto"/>
              </w:divBdr>
            </w:div>
            <w:div w:id="1076978259">
              <w:marLeft w:val="0"/>
              <w:marRight w:val="0"/>
              <w:marTop w:val="0"/>
              <w:marBottom w:val="0"/>
              <w:divBdr>
                <w:top w:val="none" w:sz="0" w:space="0" w:color="auto"/>
                <w:left w:val="none" w:sz="0" w:space="0" w:color="auto"/>
                <w:bottom w:val="none" w:sz="0" w:space="0" w:color="auto"/>
                <w:right w:val="none" w:sz="0" w:space="0" w:color="auto"/>
              </w:divBdr>
            </w:div>
            <w:div w:id="529269934">
              <w:marLeft w:val="0"/>
              <w:marRight w:val="0"/>
              <w:marTop w:val="0"/>
              <w:marBottom w:val="0"/>
              <w:divBdr>
                <w:top w:val="none" w:sz="0" w:space="0" w:color="auto"/>
                <w:left w:val="none" w:sz="0" w:space="0" w:color="auto"/>
                <w:bottom w:val="none" w:sz="0" w:space="0" w:color="auto"/>
                <w:right w:val="none" w:sz="0" w:space="0" w:color="auto"/>
              </w:divBdr>
            </w:div>
            <w:div w:id="339819752">
              <w:marLeft w:val="0"/>
              <w:marRight w:val="0"/>
              <w:marTop w:val="0"/>
              <w:marBottom w:val="0"/>
              <w:divBdr>
                <w:top w:val="none" w:sz="0" w:space="0" w:color="auto"/>
                <w:left w:val="none" w:sz="0" w:space="0" w:color="auto"/>
                <w:bottom w:val="none" w:sz="0" w:space="0" w:color="auto"/>
                <w:right w:val="none" w:sz="0" w:space="0" w:color="auto"/>
              </w:divBdr>
            </w:div>
            <w:div w:id="779379315">
              <w:marLeft w:val="0"/>
              <w:marRight w:val="0"/>
              <w:marTop w:val="0"/>
              <w:marBottom w:val="0"/>
              <w:divBdr>
                <w:top w:val="none" w:sz="0" w:space="0" w:color="auto"/>
                <w:left w:val="none" w:sz="0" w:space="0" w:color="auto"/>
                <w:bottom w:val="none" w:sz="0" w:space="0" w:color="auto"/>
                <w:right w:val="none" w:sz="0" w:space="0" w:color="auto"/>
              </w:divBdr>
            </w:div>
            <w:div w:id="174342869">
              <w:marLeft w:val="0"/>
              <w:marRight w:val="0"/>
              <w:marTop w:val="0"/>
              <w:marBottom w:val="0"/>
              <w:divBdr>
                <w:top w:val="none" w:sz="0" w:space="0" w:color="auto"/>
                <w:left w:val="none" w:sz="0" w:space="0" w:color="auto"/>
                <w:bottom w:val="none" w:sz="0" w:space="0" w:color="auto"/>
                <w:right w:val="none" w:sz="0" w:space="0" w:color="auto"/>
              </w:divBdr>
            </w:div>
            <w:div w:id="183640526">
              <w:marLeft w:val="0"/>
              <w:marRight w:val="0"/>
              <w:marTop w:val="0"/>
              <w:marBottom w:val="0"/>
              <w:divBdr>
                <w:top w:val="none" w:sz="0" w:space="0" w:color="auto"/>
                <w:left w:val="none" w:sz="0" w:space="0" w:color="auto"/>
                <w:bottom w:val="none" w:sz="0" w:space="0" w:color="auto"/>
                <w:right w:val="none" w:sz="0" w:space="0" w:color="auto"/>
              </w:divBdr>
            </w:div>
            <w:div w:id="1676613760">
              <w:marLeft w:val="0"/>
              <w:marRight w:val="0"/>
              <w:marTop w:val="0"/>
              <w:marBottom w:val="0"/>
              <w:divBdr>
                <w:top w:val="none" w:sz="0" w:space="0" w:color="auto"/>
                <w:left w:val="none" w:sz="0" w:space="0" w:color="auto"/>
                <w:bottom w:val="none" w:sz="0" w:space="0" w:color="auto"/>
                <w:right w:val="none" w:sz="0" w:space="0" w:color="auto"/>
              </w:divBdr>
            </w:div>
            <w:div w:id="1677615065">
              <w:marLeft w:val="0"/>
              <w:marRight w:val="0"/>
              <w:marTop w:val="0"/>
              <w:marBottom w:val="0"/>
              <w:divBdr>
                <w:top w:val="none" w:sz="0" w:space="0" w:color="auto"/>
                <w:left w:val="none" w:sz="0" w:space="0" w:color="auto"/>
                <w:bottom w:val="none" w:sz="0" w:space="0" w:color="auto"/>
                <w:right w:val="none" w:sz="0" w:space="0" w:color="auto"/>
              </w:divBdr>
            </w:div>
            <w:div w:id="1036583866">
              <w:marLeft w:val="0"/>
              <w:marRight w:val="0"/>
              <w:marTop w:val="0"/>
              <w:marBottom w:val="0"/>
              <w:divBdr>
                <w:top w:val="none" w:sz="0" w:space="0" w:color="auto"/>
                <w:left w:val="none" w:sz="0" w:space="0" w:color="auto"/>
                <w:bottom w:val="none" w:sz="0" w:space="0" w:color="auto"/>
                <w:right w:val="none" w:sz="0" w:space="0" w:color="auto"/>
              </w:divBdr>
            </w:div>
            <w:div w:id="1937205284">
              <w:marLeft w:val="0"/>
              <w:marRight w:val="0"/>
              <w:marTop w:val="0"/>
              <w:marBottom w:val="0"/>
              <w:divBdr>
                <w:top w:val="none" w:sz="0" w:space="0" w:color="auto"/>
                <w:left w:val="none" w:sz="0" w:space="0" w:color="auto"/>
                <w:bottom w:val="none" w:sz="0" w:space="0" w:color="auto"/>
                <w:right w:val="none" w:sz="0" w:space="0" w:color="auto"/>
              </w:divBdr>
            </w:div>
            <w:div w:id="1112558503">
              <w:marLeft w:val="0"/>
              <w:marRight w:val="0"/>
              <w:marTop w:val="0"/>
              <w:marBottom w:val="0"/>
              <w:divBdr>
                <w:top w:val="none" w:sz="0" w:space="0" w:color="auto"/>
                <w:left w:val="none" w:sz="0" w:space="0" w:color="auto"/>
                <w:bottom w:val="none" w:sz="0" w:space="0" w:color="auto"/>
                <w:right w:val="none" w:sz="0" w:space="0" w:color="auto"/>
              </w:divBdr>
            </w:div>
            <w:div w:id="1964388691">
              <w:marLeft w:val="0"/>
              <w:marRight w:val="0"/>
              <w:marTop w:val="0"/>
              <w:marBottom w:val="0"/>
              <w:divBdr>
                <w:top w:val="none" w:sz="0" w:space="0" w:color="auto"/>
                <w:left w:val="none" w:sz="0" w:space="0" w:color="auto"/>
                <w:bottom w:val="none" w:sz="0" w:space="0" w:color="auto"/>
                <w:right w:val="none" w:sz="0" w:space="0" w:color="auto"/>
              </w:divBdr>
            </w:div>
            <w:div w:id="1625385334">
              <w:marLeft w:val="0"/>
              <w:marRight w:val="0"/>
              <w:marTop w:val="0"/>
              <w:marBottom w:val="0"/>
              <w:divBdr>
                <w:top w:val="none" w:sz="0" w:space="0" w:color="auto"/>
                <w:left w:val="none" w:sz="0" w:space="0" w:color="auto"/>
                <w:bottom w:val="none" w:sz="0" w:space="0" w:color="auto"/>
                <w:right w:val="none" w:sz="0" w:space="0" w:color="auto"/>
              </w:divBdr>
            </w:div>
            <w:div w:id="175123179">
              <w:marLeft w:val="0"/>
              <w:marRight w:val="0"/>
              <w:marTop w:val="0"/>
              <w:marBottom w:val="0"/>
              <w:divBdr>
                <w:top w:val="none" w:sz="0" w:space="0" w:color="auto"/>
                <w:left w:val="none" w:sz="0" w:space="0" w:color="auto"/>
                <w:bottom w:val="none" w:sz="0" w:space="0" w:color="auto"/>
                <w:right w:val="none" w:sz="0" w:space="0" w:color="auto"/>
              </w:divBdr>
            </w:div>
            <w:div w:id="376783625">
              <w:marLeft w:val="0"/>
              <w:marRight w:val="0"/>
              <w:marTop w:val="0"/>
              <w:marBottom w:val="0"/>
              <w:divBdr>
                <w:top w:val="none" w:sz="0" w:space="0" w:color="auto"/>
                <w:left w:val="none" w:sz="0" w:space="0" w:color="auto"/>
                <w:bottom w:val="none" w:sz="0" w:space="0" w:color="auto"/>
                <w:right w:val="none" w:sz="0" w:space="0" w:color="auto"/>
              </w:divBdr>
            </w:div>
            <w:div w:id="1497190862">
              <w:marLeft w:val="0"/>
              <w:marRight w:val="0"/>
              <w:marTop w:val="0"/>
              <w:marBottom w:val="0"/>
              <w:divBdr>
                <w:top w:val="none" w:sz="0" w:space="0" w:color="auto"/>
                <w:left w:val="none" w:sz="0" w:space="0" w:color="auto"/>
                <w:bottom w:val="none" w:sz="0" w:space="0" w:color="auto"/>
                <w:right w:val="none" w:sz="0" w:space="0" w:color="auto"/>
              </w:divBdr>
            </w:div>
            <w:div w:id="1964458591">
              <w:marLeft w:val="0"/>
              <w:marRight w:val="0"/>
              <w:marTop w:val="0"/>
              <w:marBottom w:val="0"/>
              <w:divBdr>
                <w:top w:val="none" w:sz="0" w:space="0" w:color="auto"/>
                <w:left w:val="none" w:sz="0" w:space="0" w:color="auto"/>
                <w:bottom w:val="none" w:sz="0" w:space="0" w:color="auto"/>
                <w:right w:val="none" w:sz="0" w:space="0" w:color="auto"/>
              </w:divBdr>
            </w:div>
            <w:div w:id="1082605535">
              <w:marLeft w:val="0"/>
              <w:marRight w:val="0"/>
              <w:marTop w:val="0"/>
              <w:marBottom w:val="0"/>
              <w:divBdr>
                <w:top w:val="none" w:sz="0" w:space="0" w:color="auto"/>
                <w:left w:val="none" w:sz="0" w:space="0" w:color="auto"/>
                <w:bottom w:val="none" w:sz="0" w:space="0" w:color="auto"/>
                <w:right w:val="none" w:sz="0" w:space="0" w:color="auto"/>
              </w:divBdr>
            </w:div>
            <w:div w:id="1954901675">
              <w:marLeft w:val="0"/>
              <w:marRight w:val="0"/>
              <w:marTop w:val="0"/>
              <w:marBottom w:val="0"/>
              <w:divBdr>
                <w:top w:val="none" w:sz="0" w:space="0" w:color="auto"/>
                <w:left w:val="none" w:sz="0" w:space="0" w:color="auto"/>
                <w:bottom w:val="none" w:sz="0" w:space="0" w:color="auto"/>
                <w:right w:val="none" w:sz="0" w:space="0" w:color="auto"/>
              </w:divBdr>
            </w:div>
            <w:div w:id="1198619727">
              <w:marLeft w:val="0"/>
              <w:marRight w:val="0"/>
              <w:marTop w:val="0"/>
              <w:marBottom w:val="0"/>
              <w:divBdr>
                <w:top w:val="none" w:sz="0" w:space="0" w:color="auto"/>
                <w:left w:val="none" w:sz="0" w:space="0" w:color="auto"/>
                <w:bottom w:val="none" w:sz="0" w:space="0" w:color="auto"/>
                <w:right w:val="none" w:sz="0" w:space="0" w:color="auto"/>
              </w:divBdr>
            </w:div>
            <w:div w:id="573512037">
              <w:marLeft w:val="0"/>
              <w:marRight w:val="0"/>
              <w:marTop w:val="0"/>
              <w:marBottom w:val="0"/>
              <w:divBdr>
                <w:top w:val="none" w:sz="0" w:space="0" w:color="auto"/>
                <w:left w:val="none" w:sz="0" w:space="0" w:color="auto"/>
                <w:bottom w:val="none" w:sz="0" w:space="0" w:color="auto"/>
                <w:right w:val="none" w:sz="0" w:space="0" w:color="auto"/>
              </w:divBdr>
            </w:div>
            <w:div w:id="901208573">
              <w:marLeft w:val="0"/>
              <w:marRight w:val="0"/>
              <w:marTop w:val="0"/>
              <w:marBottom w:val="0"/>
              <w:divBdr>
                <w:top w:val="none" w:sz="0" w:space="0" w:color="auto"/>
                <w:left w:val="none" w:sz="0" w:space="0" w:color="auto"/>
                <w:bottom w:val="none" w:sz="0" w:space="0" w:color="auto"/>
                <w:right w:val="none" w:sz="0" w:space="0" w:color="auto"/>
              </w:divBdr>
            </w:div>
            <w:div w:id="1717508259">
              <w:marLeft w:val="0"/>
              <w:marRight w:val="0"/>
              <w:marTop w:val="0"/>
              <w:marBottom w:val="0"/>
              <w:divBdr>
                <w:top w:val="none" w:sz="0" w:space="0" w:color="auto"/>
                <w:left w:val="none" w:sz="0" w:space="0" w:color="auto"/>
                <w:bottom w:val="none" w:sz="0" w:space="0" w:color="auto"/>
                <w:right w:val="none" w:sz="0" w:space="0" w:color="auto"/>
              </w:divBdr>
            </w:div>
            <w:div w:id="565191213">
              <w:marLeft w:val="0"/>
              <w:marRight w:val="0"/>
              <w:marTop w:val="0"/>
              <w:marBottom w:val="0"/>
              <w:divBdr>
                <w:top w:val="none" w:sz="0" w:space="0" w:color="auto"/>
                <w:left w:val="none" w:sz="0" w:space="0" w:color="auto"/>
                <w:bottom w:val="none" w:sz="0" w:space="0" w:color="auto"/>
                <w:right w:val="none" w:sz="0" w:space="0" w:color="auto"/>
              </w:divBdr>
            </w:div>
            <w:div w:id="817964656">
              <w:marLeft w:val="0"/>
              <w:marRight w:val="0"/>
              <w:marTop w:val="0"/>
              <w:marBottom w:val="0"/>
              <w:divBdr>
                <w:top w:val="none" w:sz="0" w:space="0" w:color="auto"/>
                <w:left w:val="none" w:sz="0" w:space="0" w:color="auto"/>
                <w:bottom w:val="none" w:sz="0" w:space="0" w:color="auto"/>
                <w:right w:val="none" w:sz="0" w:space="0" w:color="auto"/>
              </w:divBdr>
            </w:div>
            <w:div w:id="744227186">
              <w:marLeft w:val="0"/>
              <w:marRight w:val="0"/>
              <w:marTop w:val="0"/>
              <w:marBottom w:val="0"/>
              <w:divBdr>
                <w:top w:val="none" w:sz="0" w:space="0" w:color="auto"/>
                <w:left w:val="none" w:sz="0" w:space="0" w:color="auto"/>
                <w:bottom w:val="none" w:sz="0" w:space="0" w:color="auto"/>
                <w:right w:val="none" w:sz="0" w:space="0" w:color="auto"/>
              </w:divBdr>
            </w:div>
            <w:div w:id="2019381330">
              <w:marLeft w:val="0"/>
              <w:marRight w:val="0"/>
              <w:marTop w:val="0"/>
              <w:marBottom w:val="0"/>
              <w:divBdr>
                <w:top w:val="none" w:sz="0" w:space="0" w:color="auto"/>
                <w:left w:val="none" w:sz="0" w:space="0" w:color="auto"/>
                <w:bottom w:val="none" w:sz="0" w:space="0" w:color="auto"/>
                <w:right w:val="none" w:sz="0" w:space="0" w:color="auto"/>
              </w:divBdr>
            </w:div>
            <w:div w:id="1811048183">
              <w:marLeft w:val="0"/>
              <w:marRight w:val="0"/>
              <w:marTop w:val="0"/>
              <w:marBottom w:val="0"/>
              <w:divBdr>
                <w:top w:val="none" w:sz="0" w:space="0" w:color="auto"/>
                <w:left w:val="none" w:sz="0" w:space="0" w:color="auto"/>
                <w:bottom w:val="none" w:sz="0" w:space="0" w:color="auto"/>
                <w:right w:val="none" w:sz="0" w:space="0" w:color="auto"/>
              </w:divBdr>
            </w:div>
            <w:div w:id="1143543310">
              <w:marLeft w:val="0"/>
              <w:marRight w:val="0"/>
              <w:marTop w:val="0"/>
              <w:marBottom w:val="0"/>
              <w:divBdr>
                <w:top w:val="none" w:sz="0" w:space="0" w:color="auto"/>
                <w:left w:val="none" w:sz="0" w:space="0" w:color="auto"/>
                <w:bottom w:val="none" w:sz="0" w:space="0" w:color="auto"/>
                <w:right w:val="none" w:sz="0" w:space="0" w:color="auto"/>
              </w:divBdr>
            </w:div>
            <w:div w:id="516971331">
              <w:marLeft w:val="0"/>
              <w:marRight w:val="0"/>
              <w:marTop w:val="0"/>
              <w:marBottom w:val="0"/>
              <w:divBdr>
                <w:top w:val="none" w:sz="0" w:space="0" w:color="auto"/>
                <w:left w:val="none" w:sz="0" w:space="0" w:color="auto"/>
                <w:bottom w:val="none" w:sz="0" w:space="0" w:color="auto"/>
                <w:right w:val="none" w:sz="0" w:space="0" w:color="auto"/>
              </w:divBdr>
            </w:div>
            <w:div w:id="1048146167">
              <w:marLeft w:val="0"/>
              <w:marRight w:val="0"/>
              <w:marTop w:val="0"/>
              <w:marBottom w:val="0"/>
              <w:divBdr>
                <w:top w:val="none" w:sz="0" w:space="0" w:color="auto"/>
                <w:left w:val="none" w:sz="0" w:space="0" w:color="auto"/>
                <w:bottom w:val="none" w:sz="0" w:space="0" w:color="auto"/>
                <w:right w:val="none" w:sz="0" w:space="0" w:color="auto"/>
              </w:divBdr>
            </w:div>
            <w:div w:id="1805156069">
              <w:marLeft w:val="0"/>
              <w:marRight w:val="0"/>
              <w:marTop w:val="0"/>
              <w:marBottom w:val="0"/>
              <w:divBdr>
                <w:top w:val="none" w:sz="0" w:space="0" w:color="auto"/>
                <w:left w:val="none" w:sz="0" w:space="0" w:color="auto"/>
                <w:bottom w:val="none" w:sz="0" w:space="0" w:color="auto"/>
                <w:right w:val="none" w:sz="0" w:space="0" w:color="auto"/>
              </w:divBdr>
            </w:div>
            <w:div w:id="1260605450">
              <w:marLeft w:val="0"/>
              <w:marRight w:val="0"/>
              <w:marTop w:val="0"/>
              <w:marBottom w:val="0"/>
              <w:divBdr>
                <w:top w:val="none" w:sz="0" w:space="0" w:color="auto"/>
                <w:left w:val="none" w:sz="0" w:space="0" w:color="auto"/>
                <w:bottom w:val="none" w:sz="0" w:space="0" w:color="auto"/>
                <w:right w:val="none" w:sz="0" w:space="0" w:color="auto"/>
              </w:divBdr>
            </w:div>
            <w:div w:id="785734847">
              <w:marLeft w:val="0"/>
              <w:marRight w:val="0"/>
              <w:marTop w:val="0"/>
              <w:marBottom w:val="0"/>
              <w:divBdr>
                <w:top w:val="none" w:sz="0" w:space="0" w:color="auto"/>
                <w:left w:val="none" w:sz="0" w:space="0" w:color="auto"/>
                <w:bottom w:val="none" w:sz="0" w:space="0" w:color="auto"/>
                <w:right w:val="none" w:sz="0" w:space="0" w:color="auto"/>
              </w:divBdr>
            </w:div>
            <w:div w:id="662196548">
              <w:marLeft w:val="0"/>
              <w:marRight w:val="0"/>
              <w:marTop w:val="0"/>
              <w:marBottom w:val="0"/>
              <w:divBdr>
                <w:top w:val="none" w:sz="0" w:space="0" w:color="auto"/>
                <w:left w:val="none" w:sz="0" w:space="0" w:color="auto"/>
                <w:bottom w:val="none" w:sz="0" w:space="0" w:color="auto"/>
                <w:right w:val="none" w:sz="0" w:space="0" w:color="auto"/>
              </w:divBdr>
            </w:div>
            <w:div w:id="869924913">
              <w:marLeft w:val="0"/>
              <w:marRight w:val="0"/>
              <w:marTop w:val="0"/>
              <w:marBottom w:val="0"/>
              <w:divBdr>
                <w:top w:val="none" w:sz="0" w:space="0" w:color="auto"/>
                <w:left w:val="none" w:sz="0" w:space="0" w:color="auto"/>
                <w:bottom w:val="none" w:sz="0" w:space="0" w:color="auto"/>
                <w:right w:val="none" w:sz="0" w:space="0" w:color="auto"/>
              </w:divBdr>
            </w:div>
            <w:div w:id="1810972079">
              <w:marLeft w:val="0"/>
              <w:marRight w:val="0"/>
              <w:marTop w:val="0"/>
              <w:marBottom w:val="0"/>
              <w:divBdr>
                <w:top w:val="none" w:sz="0" w:space="0" w:color="auto"/>
                <w:left w:val="none" w:sz="0" w:space="0" w:color="auto"/>
                <w:bottom w:val="none" w:sz="0" w:space="0" w:color="auto"/>
                <w:right w:val="none" w:sz="0" w:space="0" w:color="auto"/>
              </w:divBdr>
            </w:div>
            <w:div w:id="159780322">
              <w:marLeft w:val="0"/>
              <w:marRight w:val="0"/>
              <w:marTop w:val="0"/>
              <w:marBottom w:val="0"/>
              <w:divBdr>
                <w:top w:val="none" w:sz="0" w:space="0" w:color="auto"/>
                <w:left w:val="none" w:sz="0" w:space="0" w:color="auto"/>
                <w:bottom w:val="none" w:sz="0" w:space="0" w:color="auto"/>
                <w:right w:val="none" w:sz="0" w:space="0" w:color="auto"/>
              </w:divBdr>
            </w:div>
            <w:div w:id="744568298">
              <w:marLeft w:val="0"/>
              <w:marRight w:val="0"/>
              <w:marTop w:val="0"/>
              <w:marBottom w:val="0"/>
              <w:divBdr>
                <w:top w:val="none" w:sz="0" w:space="0" w:color="auto"/>
                <w:left w:val="none" w:sz="0" w:space="0" w:color="auto"/>
                <w:bottom w:val="none" w:sz="0" w:space="0" w:color="auto"/>
                <w:right w:val="none" w:sz="0" w:space="0" w:color="auto"/>
              </w:divBdr>
            </w:div>
            <w:div w:id="1933274437">
              <w:marLeft w:val="0"/>
              <w:marRight w:val="0"/>
              <w:marTop w:val="0"/>
              <w:marBottom w:val="0"/>
              <w:divBdr>
                <w:top w:val="none" w:sz="0" w:space="0" w:color="auto"/>
                <w:left w:val="none" w:sz="0" w:space="0" w:color="auto"/>
                <w:bottom w:val="none" w:sz="0" w:space="0" w:color="auto"/>
                <w:right w:val="none" w:sz="0" w:space="0" w:color="auto"/>
              </w:divBdr>
            </w:div>
            <w:div w:id="482746367">
              <w:marLeft w:val="0"/>
              <w:marRight w:val="0"/>
              <w:marTop w:val="0"/>
              <w:marBottom w:val="0"/>
              <w:divBdr>
                <w:top w:val="none" w:sz="0" w:space="0" w:color="auto"/>
                <w:left w:val="none" w:sz="0" w:space="0" w:color="auto"/>
                <w:bottom w:val="none" w:sz="0" w:space="0" w:color="auto"/>
                <w:right w:val="none" w:sz="0" w:space="0" w:color="auto"/>
              </w:divBdr>
            </w:div>
            <w:div w:id="404377369">
              <w:marLeft w:val="0"/>
              <w:marRight w:val="0"/>
              <w:marTop w:val="0"/>
              <w:marBottom w:val="0"/>
              <w:divBdr>
                <w:top w:val="none" w:sz="0" w:space="0" w:color="auto"/>
                <w:left w:val="none" w:sz="0" w:space="0" w:color="auto"/>
                <w:bottom w:val="none" w:sz="0" w:space="0" w:color="auto"/>
                <w:right w:val="none" w:sz="0" w:space="0" w:color="auto"/>
              </w:divBdr>
            </w:div>
            <w:div w:id="349724752">
              <w:marLeft w:val="0"/>
              <w:marRight w:val="0"/>
              <w:marTop w:val="0"/>
              <w:marBottom w:val="0"/>
              <w:divBdr>
                <w:top w:val="none" w:sz="0" w:space="0" w:color="auto"/>
                <w:left w:val="none" w:sz="0" w:space="0" w:color="auto"/>
                <w:bottom w:val="none" w:sz="0" w:space="0" w:color="auto"/>
                <w:right w:val="none" w:sz="0" w:space="0" w:color="auto"/>
              </w:divBdr>
            </w:div>
            <w:div w:id="1891381519">
              <w:marLeft w:val="0"/>
              <w:marRight w:val="0"/>
              <w:marTop w:val="0"/>
              <w:marBottom w:val="0"/>
              <w:divBdr>
                <w:top w:val="none" w:sz="0" w:space="0" w:color="auto"/>
                <w:left w:val="none" w:sz="0" w:space="0" w:color="auto"/>
                <w:bottom w:val="none" w:sz="0" w:space="0" w:color="auto"/>
                <w:right w:val="none" w:sz="0" w:space="0" w:color="auto"/>
              </w:divBdr>
            </w:div>
            <w:div w:id="692650238">
              <w:marLeft w:val="0"/>
              <w:marRight w:val="0"/>
              <w:marTop w:val="0"/>
              <w:marBottom w:val="0"/>
              <w:divBdr>
                <w:top w:val="none" w:sz="0" w:space="0" w:color="auto"/>
                <w:left w:val="none" w:sz="0" w:space="0" w:color="auto"/>
                <w:bottom w:val="none" w:sz="0" w:space="0" w:color="auto"/>
                <w:right w:val="none" w:sz="0" w:space="0" w:color="auto"/>
              </w:divBdr>
            </w:div>
            <w:div w:id="304818997">
              <w:marLeft w:val="0"/>
              <w:marRight w:val="0"/>
              <w:marTop w:val="0"/>
              <w:marBottom w:val="0"/>
              <w:divBdr>
                <w:top w:val="none" w:sz="0" w:space="0" w:color="auto"/>
                <w:left w:val="none" w:sz="0" w:space="0" w:color="auto"/>
                <w:bottom w:val="none" w:sz="0" w:space="0" w:color="auto"/>
                <w:right w:val="none" w:sz="0" w:space="0" w:color="auto"/>
              </w:divBdr>
            </w:div>
            <w:div w:id="790125582">
              <w:marLeft w:val="0"/>
              <w:marRight w:val="0"/>
              <w:marTop w:val="0"/>
              <w:marBottom w:val="0"/>
              <w:divBdr>
                <w:top w:val="none" w:sz="0" w:space="0" w:color="auto"/>
                <w:left w:val="none" w:sz="0" w:space="0" w:color="auto"/>
                <w:bottom w:val="none" w:sz="0" w:space="0" w:color="auto"/>
                <w:right w:val="none" w:sz="0" w:space="0" w:color="auto"/>
              </w:divBdr>
            </w:div>
            <w:div w:id="862329469">
              <w:marLeft w:val="0"/>
              <w:marRight w:val="0"/>
              <w:marTop w:val="0"/>
              <w:marBottom w:val="0"/>
              <w:divBdr>
                <w:top w:val="none" w:sz="0" w:space="0" w:color="auto"/>
                <w:left w:val="none" w:sz="0" w:space="0" w:color="auto"/>
                <w:bottom w:val="none" w:sz="0" w:space="0" w:color="auto"/>
                <w:right w:val="none" w:sz="0" w:space="0" w:color="auto"/>
              </w:divBdr>
            </w:div>
            <w:div w:id="1158300031">
              <w:marLeft w:val="0"/>
              <w:marRight w:val="0"/>
              <w:marTop w:val="0"/>
              <w:marBottom w:val="0"/>
              <w:divBdr>
                <w:top w:val="none" w:sz="0" w:space="0" w:color="auto"/>
                <w:left w:val="none" w:sz="0" w:space="0" w:color="auto"/>
                <w:bottom w:val="none" w:sz="0" w:space="0" w:color="auto"/>
                <w:right w:val="none" w:sz="0" w:space="0" w:color="auto"/>
              </w:divBdr>
            </w:div>
            <w:div w:id="982540134">
              <w:marLeft w:val="0"/>
              <w:marRight w:val="0"/>
              <w:marTop w:val="0"/>
              <w:marBottom w:val="0"/>
              <w:divBdr>
                <w:top w:val="none" w:sz="0" w:space="0" w:color="auto"/>
                <w:left w:val="none" w:sz="0" w:space="0" w:color="auto"/>
                <w:bottom w:val="none" w:sz="0" w:space="0" w:color="auto"/>
                <w:right w:val="none" w:sz="0" w:space="0" w:color="auto"/>
              </w:divBdr>
            </w:div>
            <w:div w:id="29426993">
              <w:marLeft w:val="0"/>
              <w:marRight w:val="0"/>
              <w:marTop w:val="0"/>
              <w:marBottom w:val="0"/>
              <w:divBdr>
                <w:top w:val="none" w:sz="0" w:space="0" w:color="auto"/>
                <w:left w:val="none" w:sz="0" w:space="0" w:color="auto"/>
                <w:bottom w:val="none" w:sz="0" w:space="0" w:color="auto"/>
                <w:right w:val="none" w:sz="0" w:space="0" w:color="auto"/>
              </w:divBdr>
            </w:div>
            <w:div w:id="582884252">
              <w:marLeft w:val="0"/>
              <w:marRight w:val="0"/>
              <w:marTop w:val="0"/>
              <w:marBottom w:val="0"/>
              <w:divBdr>
                <w:top w:val="none" w:sz="0" w:space="0" w:color="auto"/>
                <w:left w:val="none" w:sz="0" w:space="0" w:color="auto"/>
                <w:bottom w:val="none" w:sz="0" w:space="0" w:color="auto"/>
                <w:right w:val="none" w:sz="0" w:space="0" w:color="auto"/>
              </w:divBdr>
            </w:div>
            <w:div w:id="1054349041">
              <w:marLeft w:val="0"/>
              <w:marRight w:val="0"/>
              <w:marTop w:val="0"/>
              <w:marBottom w:val="0"/>
              <w:divBdr>
                <w:top w:val="none" w:sz="0" w:space="0" w:color="auto"/>
                <w:left w:val="none" w:sz="0" w:space="0" w:color="auto"/>
                <w:bottom w:val="none" w:sz="0" w:space="0" w:color="auto"/>
                <w:right w:val="none" w:sz="0" w:space="0" w:color="auto"/>
              </w:divBdr>
            </w:div>
            <w:div w:id="673651985">
              <w:marLeft w:val="0"/>
              <w:marRight w:val="0"/>
              <w:marTop w:val="0"/>
              <w:marBottom w:val="0"/>
              <w:divBdr>
                <w:top w:val="none" w:sz="0" w:space="0" w:color="auto"/>
                <w:left w:val="none" w:sz="0" w:space="0" w:color="auto"/>
                <w:bottom w:val="none" w:sz="0" w:space="0" w:color="auto"/>
                <w:right w:val="none" w:sz="0" w:space="0" w:color="auto"/>
              </w:divBdr>
            </w:div>
            <w:div w:id="597832445">
              <w:marLeft w:val="0"/>
              <w:marRight w:val="0"/>
              <w:marTop w:val="0"/>
              <w:marBottom w:val="0"/>
              <w:divBdr>
                <w:top w:val="none" w:sz="0" w:space="0" w:color="auto"/>
                <w:left w:val="none" w:sz="0" w:space="0" w:color="auto"/>
                <w:bottom w:val="none" w:sz="0" w:space="0" w:color="auto"/>
                <w:right w:val="none" w:sz="0" w:space="0" w:color="auto"/>
              </w:divBdr>
            </w:div>
            <w:div w:id="738402098">
              <w:marLeft w:val="0"/>
              <w:marRight w:val="0"/>
              <w:marTop w:val="0"/>
              <w:marBottom w:val="0"/>
              <w:divBdr>
                <w:top w:val="none" w:sz="0" w:space="0" w:color="auto"/>
                <w:left w:val="none" w:sz="0" w:space="0" w:color="auto"/>
                <w:bottom w:val="none" w:sz="0" w:space="0" w:color="auto"/>
                <w:right w:val="none" w:sz="0" w:space="0" w:color="auto"/>
              </w:divBdr>
            </w:div>
            <w:div w:id="1171916636">
              <w:marLeft w:val="0"/>
              <w:marRight w:val="0"/>
              <w:marTop w:val="0"/>
              <w:marBottom w:val="0"/>
              <w:divBdr>
                <w:top w:val="none" w:sz="0" w:space="0" w:color="auto"/>
                <w:left w:val="none" w:sz="0" w:space="0" w:color="auto"/>
                <w:bottom w:val="none" w:sz="0" w:space="0" w:color="auto"/>
                <w:right w:val="none" w:sz="0" w:space="0" w:color="auto"/>
              </w:divBdr>
            </w:div>
            <w:div w:id="132081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7740193">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697000683">
      <w:bodyDiv w:val="1"/>
      <w:marLeft w:val="0"/>
      <w:marRight w:val="0"/>
      <w:marTop w:val="0"/>
      <w:marBottom w:val="0"/>
      <w:divBdr>
        <w:top w:val="none" w:sz="0" w:space="0" w:color="auto"/>
        <w:left w:val="none" w:sz="0" w:space="0" w:color="auto"/>
        <w:bottom w:val="none" w:sz="0" w:space="0" w:color="auto"/>
        <w:right w:val="none" w:sz="0" w:space="0" w:color="auto"/>
      </w:divBdr>
      <w:divsChild>
        <w:div w:id="224999611">
          <w:marLeft w:val="0"/>
          <w:marRight w:val="0"/>
          <w:marTop w:val="0"/>
          <w:marBottom w:val="0"/>
          <w:divBdr>
            <w:top w:val="none" w:sz="0" w:space="0" w:color="auto"/>
            <w:left w:val="none" w:sz="0" w:space="0" w:color="auto"/>
            <w:bottom w:val="none" w:sz="0" w:space="0" w:color="auto"/>
            <w:right w:val="none" w:sz="0" w:space="0" w:color="auto"/>
          </w:divBdr>
          <w:divsChild>
            <w:div w:id="1140077523">
              <w:marLeft w:val="0"/>
              <w:marRight w:val="0"/>
              <w:marTop w:val="0"/>
              <w:marBottom w:val="0"/>
              <w:divBdr>
                <w:top w:val="none" w:sz="0" w:space="0" w:color="auto"/>
                <w:left w:val="none" w:sz="0" w:space="0" w:color="auto"/>
                <w:bottom w:val="none" w:sz="0" w:space="0" w:color="auto"/>
                <w:right w:val="none" w:sz="0" w:space="0" w:color="auto"/>
              </w:divBdr>
            </w:div>
            <w:div w:id="976110862">
              <w:marLeft w:val="0"/>
              <w:marRight w:val="0"/>
              <w:marTop w:val="0"/>
              <w:marBottom w:val="0"/>
              <w:divBdr>
                <w:top w:val="none" w:sz="0" w:space="0" w:color="auto"/>
                <w:left w:val="none" w:sz="0" w:space="0" w:color="auto"/>
                <w:bottom w:val="none" w:sz="0" w:space="0" w:color="auto"/>
                <w:right w:val="none" w:sz="0" w:space="0" w:color="auto"/>
              </w:divBdr>
            </w:div>
            <w:div w:id="1380200875">
              <w:marLeft w:val="0"/>
              <w:marRight w:val="0"/>
              <w:marTop w:val="0"/>
              <w:marBottom w:val="0"/>
              <w:divBdr>
                <w:top w:val="none" w:sz="0" w:space="0" w:color="auto"/>
                <w:left w:val="none" w:sz="0" w:space="0" w:color="auto"/>
                <w:bottom w:val="none" w:sz="0" w:space="0" w:color="auto"/>
                <w:right w:val="none" w:sz="0" w:space="0" w:color="auto"/>
              </w:divBdr>
            </w:div>
            <w:div w:id="2066834528">
              <w:marLeft w:val="0"/>
              <w:marRight w:val="0"/>
              <w:marTop w:val="0"/>
              <w:marBottom w:val="0"/>
              <w:divBdr>
                <w:top w:val="none" w:sz="0" w:space="0" w:color="auto"/>
                <w:left w:val="none" w:sz="0" w:space="0" w:color="auto"/>
                <w:bottom w:val="none" w:sz="0" w:space="0" w:color="auto"/>
                <w:right w:val="none" w:sz="0" w:space="0" w:color="auto"/>
              </w:divBdr>
            </w:div>
            <w:div w:id="1520772238">
              <w:marLeft w:val="0"/>
              <w:marRight w:val="0"/>
              <w:marTop w:val="0"/>
              <w:marBottom w:val="0"/>
              <w:divBdr>
                <w:top w:val="none" w:sz="0" w:space="0" w:color="auto"/>
                <w:left w:val="none" w:sz="0" w:space="0" w:color="auto"/>
                <w:bottom w:val="none" w:sz="0" w:space="0" w:color="auto"/>
                <w:right w:val="none" w:sz="0" w:space="0" w:color="auto"/>
              </w:divBdr>
            </w:div>
            <w:div w:id="1740206625">
              <w:marLeft w:val="0"/>
              <w:marRight w:val="0"/>
              <w:marTop w:val="0"/>
              <w:marBottom w:val="0"/>
              <w:divBdr>
                <w:top w:val="none" w:sz="0" w:space="0" w:color="auto"/>
                <w:left w:val="none" w:sz="0" w:space="0" w:color="auto"/>
                <w:bottom w:val="none" w:sz="0" w:space="0" w:color="auto"/>
                <w:right w:val="none" w:sz="0" w:space="0" w:color="auto"/>
              </w:divBdr>
            </w:div>
            <w:div w:id="283510417">
              <w:marLeft w:val="0"/>
              <w:marRight w:val="0"/>
              <w:marTop w:val="0"/>
              <w:marBottom w:val="0"/>
              <w:divBdr>
                <w:top w:val="none" w:sz="0" w:space="0" w:color="auto"/>
                <w:left w:val="none" w:sz="0" w:space="0" w:color="auto"/>
                <w:bottom w:val="none" w:sz="0" w:space="0" w:color="auto"/>
                <w:right w:val="none" w:sz="0" w:space="0" w:color="auto"/>
              </w:divBdr>
            </w:div>
            <w:div w:id="1666977172">
              <w:marLeft w:val="0"/>
              <w:marRight w:val="0"/>
              <w:marTop w:val="0"/>
              <w:marBottom w:val="0"/>
              <w:divBdr>
                <w:top w:val="none" w:sz="0" w:space="0" w:color="auto"/>
                <w:left w:val="none" w:sz="0" w:space="0" w:color="auto"/>
                <w:bottom w:val="none" w:sz="0" w:space="0" w:color="auto"/>
                <w:right w:val="none" w:sz="0" w:space="0" w:color="auto"/>
              </w:divBdr>
            </w:div>
            <w:div w:id="1747259907">
              <w:marLeft w:val="0"/>
              <w:marRight w:val="0"/>
              <w:marTop w:val="0"/>
              <w:marBottom w:val="0"/>
              <w:divBdr>
                <w:top w:val="none" w:sz="0" w:space="0" w:color="auto"/>
                <w:left w:val="none" w:sz="0" w:space="0" w:color="auto"/>
                <w:bottom w:val="none" w:sz="0" w:space="0" w:color="auto"/>
                <w:right w:val="none" w:sz="0" w:space="0" w:color="auto"/>
              </w:divBdr>
            </w:div>
            <w:div w:id="6714773">
              <w:marLeft w:val="0"/>
              <w:marRight w:val="0"/>
              <w:marTop w:val="0"/>
              <w:marBottom w:val="0"/>
              <w:divBdr>
                <w:top w:val="none" w:sz="0" w:space="0" w:color="auto"/>
                <w:left w:val="none" w:sz="0" w:space="0" w:color="auto"/>
                <w:bottom w:val="none" w:sz="0" w:space="0" w:color="auto"/>
                <w:right w:val="none" w:sz="0" w:space="0" w:color="auto"/>
              </w:divBdr>
            </w:div>
            <w:div w:id="2075807643">
              <w:marLeft w:val="0"/>
              <w:marRight w:val="0"/>
              <w:marTop w:val="0"/>
              <w:marBottom w:val="0"/>
              <w:divBdr>
                <w:top w:val="none" w:sz="0" w:space="0" w:color="auto"/>
                <w:left w:val="none" w:sz="0" w:space="0" w:color="auto"/>
                <w:bottom w:val="none" w:sz="0" w:space="0" w:color="auto"/>
                <w:right w:val="none" w:sz="0" w:space="0" w:color="auto"/>
              </w:divBdr>
            </w:div>
            <w:div w:id="489639845">
              <w:marLeft w:val="0"/>
              <w:marRight w:val="0"/>
              <w:marTop w:val="0"/>
              <w:marBottom w:val="0"/>
              <w:divBdr>
                <w:top w:val="none" w:sz="0" w:space="0" w:color="auto"/>
                <w:left w:val="none" w:sz="0" w:space="0" w:color="auto"/>
                <w:bottom w:val="none" w:sz="0" w:space="0" w:color="auto"/>
                <w:right w:val="none" w:sz="0" w:space="0" w:color="auto"/>
              </w:divBdr>
            </w:div>
            <w:div w:id="210501678">
              <w:marLeft w:val="0"/>
              <w:marRight w:val="0"/>
              <w:marTop w:val="0"/>
              <w:marBottom w:val="0"/>
              <w:divBdr>
                <w:top w:val="none" w:sz="0" w:space="0" w:color="auto"/>
                <w:left w:val="none" w:sz="0" w:space="0" w:color="auto"/>
                <w:bottom w:val="none" w:sz="0" w:space="0" w:color="auto"/>
                <w:right w:val="none" w:sz="0" w:space="0" w:color="auto"/>
              </w:divBdr>
            </w:div>
            <w:div w:id="1796170756">
              <w:marLeft w:val="0"/>
              <w:marRight w:val="0"/>
              <w:marTop w:val="0"/>
              <w:marBottom w:val="0"/>
              <w:divBdr>
                <w:top w:val="none" w:sz="0" w:space="0" w:color="auto"/>
                <w:left w:val="none" w:sz="0" w:space="0" w:color="auto"/>
                <w:bottom w:val="none" w:sz="0" w:space="0" w:color="auto"/>
                <w:right w:val="none" w:sz="0" w:space="0" w:color="auto"/>
              </w:divBdr>
            </w:div>
            <w:div w:id="287592579">
              <w:marLeft w:val="0"/>
              <w:marRight w:val="0"/>
              <w:marTop w:val="0"/>
              <w:marBottom w:val="0"/>
              <w:divBdr>
                <w:top w:val="none" w:sz="0" w:space="0" w:color="auto"/>
                <w:left w:val="none" w:sz="0" w:space="0" w:color="auto"/>
                <w:bottom w:val="none" w:sz="0" w:space="0" w:color="auto"/>
                <w:right w:val="none" w:sz="0" w:space="0" w:color="auto"/>
              </w:divBdr>
            </w:div>
            <w:div w:id="1508013937">
              <w:marLeft w:val="0"/>
              <w:marRight w:val="0"/>
              <w:marTop w:val="0"/>
              <w:marBottom w:val="0"/>
              <w:divBdr>
                <w:top w:val="none" w:sz="0" w:space="0" w:color="auto"/>
                <w:left w:val="none" w:sz="0" w:space="0" w:color="auto"/>
                <w:bottom w:val="none" w:sz="0" w:space="0" w:color="auto"/>
                <w:right w:val="none" w:sz="0" w:space="0" w:color="auto"/>
              </w:divBdr>
            </w:div>
            <w:div w:id="1726294056">
              <w:marLeft w:val="0"/>
              <w:marRight w:val="0"/>
              <w:marTop w:val="0"/>
              <w:marBottom w:val="0"/>
              <w:divBdr>
                <w:top w:val="none" w:sz="0" w:space="0" w:color="auto"/>
                <w:left w:val="none" w:sz="0" w:space="0" w:color="auto"/>
                <w:bottom w:val="none" w:sz="0" w:space="0" w:color="auto"/>
                <w:right w:val="none" w:sz="0" w:space="0" w:color="auto"/>
              </w:divBdr>
            </w:div>
            <w:div w:id="538902563">
              <w:marLeft w:val="0"/>
              <w:marRight w:val="0"/>
              <w:marTop w:val="0"/>
              <w:marBottom w:val="0"/>
              <w:divBdr>
                <w:top w:val="none" w:sz="0" w:space="0" w:color="auto"/>
                <w:left w:val="none" w:sz="0" w:space="0" w:color="auto"/>
                <w:bottom w:val="none" w:sz="0" w:space="0" w:color="auto"/>
                <w:right w:val="none" w:sz="0" w:space="0" w:color="auto"/>
              </w:divBdr>
            </w:div>
            <w:div w:id="1395472639">
              <w:marLeft w:val="0"/>
              <w:marRight w:val="0"/>
              <w:marTop w:val="0"/>
              <w:marBottom w:val="0"/>
              <w:divBdr>
                <w:top w:val="none" w:sz="0" w:space="0" w:color="auto"/>
                <w:left w:val="none" w:sz="0" w:space="0" w:color="auto"/>
                <w:bottom w:val="none" w:sz="0" w:space="0" w:color="auto"/>
                <w:right w:val="none" w:sz="0" w:space="0" w:color="auto"/>
              </w:divBdr>
            </w:div>
            <w:div w:id="503545257">
              <w:marLeft w:val="0"/>
              <w:marRight w:val="0"/>
              <w:marTop w:val="0"/>
              <w:marBottom w:val="0"/>
              <w:divBdr>
                <w:top w:val="none" w:sz="0" w:space="0" w:color="auto"/>
                <w:left w:val="none" w:sz="0" w:space="0" w:color="auto"/>
                <w:bottom w:val="none" w:sz="0" w:space="0" w:color="auto"/>
                <w:right w:val="none" w:sz="0" w:space="0" w:color="auto"/>
              </w:divBdr>
            </w:div>
            <w:div w:id="1987976352">
              <w:marLeft w:val="0"/>
              <w:marRight w:val="0"/>
              <w:marTop w:val="0"/>
              <w:marBottom w:val="0"/>
              <w:divBdr>
                <w:top w:val="none" w:sz="0" w:space="0" w:color="auto"/>
                <w:left w:val="none" w:sz="0" w:space="0" w:color="auto"/>
                <w:bottom w:val="none" w:sz="0" w:space="0" w:color="auto"/>
                <w:right w:val="none" w:sz="0" w:space="0" w:color="auto"/>
              </w:divBdr>
            </w:div>
            <w:div w:id="975452663">
              <w:marLeft w:val="0"/>
              <w:marRight w:val="0"/>
              <w:marTop w:val="0"/>
              <w:marBottom w:val="0"/>
              <w:divBdr>
                <w:top w:val="none" w:sz="0" w:space="0" w:color="auto"/>
                <w:left w:val="none" w:sz="0" w:space="0" w:color="auto"/>
                <w:bottom w:val="none" w:sz="0" w:space="0" w:color="auto"/>
                <w:right w:val="none" w:sz="0" w:space="0" w:color="auto"/>
              </w:divBdr>
            </w:div>
            <w:div w:id="1623221606">
              <w:marLeft w:val="0"/>
              <w:marRight w:val="0"/>
              <w:marTop w:val="0"/>
              <w:marBottom w:val="0"/>
              <w:divBdr>
                <w:top w:val="none" w:sz="0" w:space="0" w:color="auto"/>
                <w:left w:val="none" w:sz="0" w:space="0" w:color="auto"/>
                <w:bottom w:val="none" w:sz="0" w:space="0" w:color="auto"/>
                <w:right w:val="none" w:sz="0" w:space="0" w:color="auto"/>
              </w:divBdr>
            </w:div>
            <w:div w:id="619142489">
              <w:marLeft w:val="0"/>
              <w:marRight w:val="0"/>
              <w:marTop w:val="0"/>
              <w:marBottom w:val="0"/>
              <w:divBdr>
                <w:top w:val="none" w:sz="0" w:space="0" w:color="auto"/>
                <w:left w:val="none" w:sz="0" w:space="0" w:color="auto"/>
                <w:bottom w:val="none" w:sz="0" w:space="0" w:color="auto"/>
                <w:right w:val="none" w:sz="0" w:space="0" w:color="auto"/>
              </w:divBdr>
            </w:div>
            <w:div w:id="1269655537">
              <w:marLeft w:val="0"/>
              <w:marRight w:val="0"/>
              <w:marTop w:val="0"/>
              <w:marBottom w:val="0"/>
              <w:divBdr>
                <w:top w:val="none" w:sz="0" w:space="0" w:color="auto"/>
                <w:left w:val="none" w:sz="0" w:space="0" w:color="auto"/>
                <w:bottom w:val="none" w:sz="0" w:space="0" w:color="auto"/>
                <w:right w:val="none" w:sz="0" w:space="0" w:color="auto"/>
              </w:divBdr>
            </w:div>
            <w:div w:id="851452486">
              <w:marLeft w:val="0"/>
              <w:marRight w:val="0"/>
              <w:marTop w:val="0"/>
              <w:marBottom w:val="0"/>
              <w:divBdr>
                <w:top w:val="none" w:sz="0" w:space="0" w:color="auto"/>
                <w:left w:val="none" w:sz="0" w:space="0" w:color="auto"/>
                <w:bottom w:val="none" w:sz="0" w:space="0" w:color="auto"/>
                <w:right w:val="none" w:sz="0" w:space="0" w:color="auto"/>
              </w:divBdr>
            </w:div>
            <w:div w:id="2015183949">
              <w:marLeft w:val="0"/>
              <w:marRight w:val="0"/>
              <w:marTop w:val="0"/>
              <w:marBottom w:val="0"/>
              <w:divBdr>
                <w:top w:val="none" w:sz="0" w:space="0" w:color="auto"/>
                <w:left w:val="none" w:sz="0" w:space="0" w:color="auto"/>
                <w:bottom w:val="none" w:sz="0" w:space="0" w:color="auto"/>
                <w:right w:val="none" w:sz="0" w:space="0" w:color="auto"/>
              </w:divBdr>
            </w:div>
            <w:div w:id="1445884690">
              <w:marLeft w:val="0"/>
              <w:marRight w:val="0"/>
              <w:marTop w:val="0"/>
              <w:marBottom w:val="0"/>
              <w:divBdr>
                <w:top w:val="none" w:sz="0" w:space="0" w:color="auto"/>
                <w:left w:val="none" w:sz="0" w:space="0" w:color="auto"/>
                <w:bottom w:val="none" w:sz="0" w:space="0" w:color="auto"/>
                <w:right w:val="none" w:sz="0" w:space="0" w:color="auto"/>
              </w:divBdr>
            </w:div>
            <w:div w:id="499273760">
              <w:marLeft w:val="0"/>
              <w:marRight w:val="0"/>
              <w:marTop w:val="0"/>
              <w:marBottom w:val="0"/>
              <w:divBdr>
                <w:top w:val="none" w:sz="0" w:space="0" w:color="auto"/>
                <w:left w:val="none" w:sz="0" w:space="0" w:color="auto"/>
                <w:bottom w:val="none" w:sz="0" w:space="0" w:color="auto"/>
                <w:right w:val="none" w:sz="0" w:space="0" w:color="auto"/>
              </w:divBdr>
            </w:div>
            <w:div w:id="1862622771">
              <w:marLeft w:val="0"/>
              <w:marRight w:val="0"/>
              <w:marTop w:val="0"/>
              <w:marBottom w:val="0"/>
              <w:divBdr>
                <w:top w:val="none" w:sz="0" w:space="0" w:color="auto"/>
                <w:left w:val="none" w:sz="0" w:space="0" w:color="auto"/>
                <w:bottom w:val="none" w:sz="0" w:space="0" w:color="auto"/>
                <w:right w:val="none" w:sz="0" w:space="0" w:color="auto"/>
              </w:divBdr>
            </w:div>
            <w:div w:id="1552418402">
              <w:marLeft w:val="0"/>
              <w:marRight w:val="0"/>
              <w:marTop w:val="0"/>
              <w:marBottom w:val="0"/>
              <w:divBdr>
                <w:top w:val="none" w:sz="0" w:space="0" w:color="auto"/>
                <w:left w:val="none" w:sz="0" w:space="0" w:color="auto"/>
                <w:bottom w:val="none" w:sz="0" w:space="0" w:color="auto"/>
                <w:right w:val="none" w:sz="0" w:space="0" w:color="auto"/>
              </w:divBdr>
            </w:div>
            <w:div w:id="1812862144">
              <w:marLeft w:val="0"/>
              <w:marRight w:val="0"/>
              <w:marTop w:val="0"/>
              <w:marBottom w:val="0"/>
              <w:divBdr>
                <w:top w:val="none" w:sz="0" w:space="0" w:color="auto"/>
                <w:left w:val="none" w:sz="0" w:space="0" w:color="auto"/>
                <w:bottom w:val="none" w:sz="0" w:space="0" w:color="auto"/>
                <w:right w:val="none" w:sz="0" w:space="0" w:color="auto"/>
              </w:divBdr>
            </w:div>
            <w:div w:id="649871702">
              <w:marLeft w:val="0"/>
              <w:marRight w:val="0"/>
              <w:marTop w:val="0"/>
              <w:marBottom w:val="0"/>
              <w:divBdr>
                <w:top w:val="none" w:sz="0" w:space="0" w:color="auto"/>
                <w:left w:val="none" w:sz="0" w:space="0" w:color="auto"/>
                <w:bottom w:val="none" w:sz="0" w:space="0" w:color="auto"/>
                <w:right w:val="none" w:sz="0" w:space="0" w:color="auto"/>
              </w:divBdr>
            </w:div>
            <w:div w:id="307366403">
              <w:marLeft w:val="0"/>
              <w:marRight w:val="0"/>
              <w:marTop w:val="0"/>
              <w:marBottom w:val="0"/>
              <w:divBdr>
                <w:top w:val="none" w:sz="0" w:space="0" w:color="auto"/>
                <w:left w:val="none" w:sz="0" w:space="0" w:color="auto"/>
                <w:bottom w:val="none" w:sz="0" w:space="0" w:color="auto"/>
                <w:right w:val="none" w:sz="0" w:space="0" w:color="auto"/>
              </w:divBdr>
            </w:div>
            <w:div w:id="32605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04875">
      <w:bodyDiv w:val="1"/>
      <w:marLeft w:val="0"/>
      <w:marRight w:val="0"/>
      <w:marTop w:val="0"/>
      <w:marBottom w:val="0"/>
      <w:divBdr>
        <w:top w:val="none" w:sz="0" w:space="0" w:color="auto"/>
        <w:left w:val="none" w:sz="0" w:space="0" w:color="auto"/>
        <w:bottom w:val="none" w:sz="0" w:space="0" w:color="auto"/>
        <w:right w:val="none" w:sz="0" w:space="0" w:color="auto"/>
      </w:divBdr>
      <w:divsChild>
        <w:div w:id="1837838103">
          <w:marLeft w:val="0"/>
          <w:marRight w:val="0"/>
          <w:marTop w:val="0"/>
          <w:marBottom w:val="0"/>
          <w:divBdr>
            <w:top w:val="none" w:sz="0" w:space="0" w:color="auto"/>
            <w:left w:val="none" w:sz="0" w:space="0" w:color="auto"/>
            <w:bottom w:val="none" w:sz="0" w:space="0" w:color="auto"/>
            <w:right w:val="none" w:sz="0" w:space="0" w:color="auto"/>
          </w:divBdr>
        </w:div>
        <w:div w:id="758408685">
          <w:marLeft w:val="0"/>
          <w:marRight w:val="0"/>
          <w:marTop w:val="0"/>
          <w:marBottom w:val="0"/>
          <w:divBdr>
            <w:top w:val="none" w:sz="0" w:space="0" w:color="auto"/>
            <w:left w:val="none" w:sz="0" w:space="0" w:color="auto"/>
            <w:bottom w:val="none" w:sz="0" w:space="0" w:color="auto"/>
            <w:right w:val="none" w:sz="0" w:space="0" w:color="auto"/>
          </w:divBdr>
        </w:div>
        <w:div w:id="1343511674">
          <w:marLeft w:val="0"/>
          <w:marRight w:val="0"/>
          <w:marTop w:val="0"/>
          <w:marBottom w:val="0"/>
          <w:divBdr>
            <w:top w:val="none" w:sz="0" w:space="0" w:color="auto"/>
            <w:left w:val="none" w:sz="0" w:space="0" w:color="auto"/>
            <w:bottom w:val="none" w:sz="0" w:space="0" w:color="auto"/>
            <w:right w:val="none" w:sz="0" w:space="0" w:color="auto"/>
          </w:divBdr>
        </w:div>
      </w:divsChild>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2339263">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07" Type="http://schemas.openxmlformats.org/officeDocument/2006/relationships/image" Target="media/image88.png"/><Relationship Id="rId11" Type="http://schemas.openxmlformats.org/officeDocument/2006/relationships/header" Target="header4.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header" Target="header9.xml"/><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5.xm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jpeg"/><Relationship Id="rId135" Type="http://schemas.openxmlformats.org/officeDocument/2006/relationships/image" Target="media/image116.png"/><Relationship Id="rId13" Type="http://schemas.openxmlformats.org/officeDocument/2006/relationships/header" Target="header6.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png"/><Relationship Id="rId14" Type="http://schemas.openxmlformats.org/officeDocument/2006/relationships/comments" Target="comment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 Type="http://schemas.microsoft.com/office/2011/relationships/commentsExtended" Target="commentsExtended.xml"/><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eader" Target="header3.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header" Target="header8.xm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png"/><Relationship Id="rId16" Type="http://schemas.microsoft.com/office/2016/09/relationships/commentsIds" Target="commentsIds.xml"/><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7B649199-C2EA-486C-A668-DAF56E890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2109</TotalTime>
  <Pages>128</Pages>
  <Words>27270</Words>
  <Characters>147263</Characters>
  <Application>Microsoft Office Word</Application>
  <DocSecurity>0</DocSecurity>
  <Lines>1227</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174185</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116</cp:revision>
  <cp:lastPrinted>2018-11-06T01:42:00Z</cp:lastPrinted>
  <dcterms:created xsi:type="dcterms:W3CDTF">2019-09-21T14:25:00Z</dcterms:created>
  <dcterms:modified xsi:type="dcterms:W3CDTF">2019-10-09T13:25:00Z</dcterms:modified>
</cp:coreProperties>
</file>