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17CBCDB0" w14:textId="77777777" w:rsidR="00172F7F" w:rsidRDefault="00172F7F" w:rsidP="00172F7F">
      <w:pPr>
        <w:jc w:val="center"/>
        <w:rPr>
          <w:sz w:val="28"/>
        </w:rPr>
        <w:sectPr w:rsidR="00172F7F" w:rsidSect="003353B4">
          <w:headerReference w:type="default" r:id="rId8"/>
          <w:pgSz w:w="11910" w:h="16840"/>
          <w:pgMar w:top="2020" w:right="1020" w:bottom="280" w:left="1400" w:header="1713" w:footer="0" w:gutter="0"/>
          <w:pgNumType w:start="1"/>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9"/>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10"/>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1"/>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2"/>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76119357" w:rsidR="00B946A8" w:rsidRDefault="00B946A8" w:rsidP="009C5E46">
      <w:pPr>
        <w:spacing w:after="160"/>
        <w:ind w:firstLine="0"/>
        <w:rPr>
          <w:ins w:id="0" w:author="Ryan Lemos" w:date="2019-10-07T11:19:00Z"/>
          <w:i/>
          <w:iCs/>
          <w:lang w:val="en-US"/>
        </w:rPr>
      </w:pPr>
      <w:r>
        <w:rPr>
          <w:lang w:val="en-US"/>
        </w:rPr>
        <w:t>API</w:t>
      </w:r>
      <w:r w:rsidR="00D77583">
        <w:rPr>
          <w:lang w:val="en-US"/>
        </w:rPr>
        <w:tab/>
      </w:r>
      <w:r w:rsidR="00D77583">
        <w:rPr>
          <w:lang w:val="en-US"/>
        </w:rPr>
        <w:tab/>
      </w:r>
      <w:r w:rsidR="00D77583" w:rsidRPr="00B70A30">
        <w:rPr>
          <w:i/>
          <w:iCs/>
          <w:lang w:val="en-US"/>
        </w:rPr>
        <w:t>Application Programming Interface</w:t>
      </w:r>
    </w:p>
    <w:p w14:paraId="1B4E7694" w14:textId="3678768C" w:rsidR="00694F9B" w:rsidRPr="00694F9B" w:rsidRDefault="00694F9B" w:rsidP="009C5E46">
      <w:pPr>
        <w:spacing w:after="160"/>
        <w:ind w:firstLine="0"/>
        <w:rPr>
          <w:lang w:val="en-US"/>
        </w:rPr>
      </w:pPr>
      <w:ins w:id="1" w:author="Ryan Lemos" w:date="2019-10-07T11:19:00Z">
        <w:r w:rsidRPr="00694F9B">
          <w:rPr>
            <w:lang w:val="en-US"/>
            <w:rPrChange w:id="2" w:author="Ryan Lemos" w:date="2019-10-07T11:19:00Z">
              <w:rPr>
                <w:i/>
                <w:iCs/>
                <w:lang w:val="en-US"/>
              </w:rPr>
            </w:rPrChange>
          </w:rPr>
          <w:t>BD</w:t>
        </w:r>
        <w:r>
          <w:rPr>
            <w:lang w:val="en-US"/>
          </w:rPr>
          <w:tab/>
        </w:r>
        <w:r>
          <w:rPr>
            <w:lang w:val="en-US"/>
          </w:rPr>
          <w:tab/>
          <w:t>Banco de Dados</w:t>
        </w:r>
      </w:ins>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77777777"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374898E" w:rsidR="00E95C78" w:rsidRDefault="00F03DA2" w:rsidP="009C5E46">
      <w:pPr>
        <w:spacing w:after="160"/>
        <w:ind w:firstLine="0"/>
        <w:rPr>
          <w:ins w:id="3" w:author="Ryan Lemos" w:date="2019-10-13T12:09:00Z"/>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58CE122F" w14:textId="4C1D5668" w:rsidR="00A519CE" w:rsidRPr="00A519CE" w:rsidRDefault="00A519CE" w:rsidP="009C5E46">
      <w:pPr>
        <w:spacing w:after="160"/>
        <w:ind w:firstLine="0"/>
        <w:rPr>
          <w:iCs/>
          <w:lang w:val="en-US"/>
          <w:rPrChange w:id="4" w:author="Ryan Lemos" w:date="2019-10-13T12:09:00Z">
            <w:rPr>
              <w:i/>
              <w:lang w:val="en-US"/>
            </w:rPr>
          </w:rPrChange>
        </w:rPr>
      </w:pPr>
      <w:ins w:id="5" w:author="Ryan Lemos" w:date="2019-10-13T12:09:00Z">
        <w:r>
          <w:rPr>
            <w:iCs/>
            <w:lang w:val="en-US"/>
          </w:rPr>
          <w:t>ORM</w:t>
        </w:r>
        <w:r>
          <w:rPr>
            <w:iCs/>
            <w:lang w:val="en-US"/>
          </w:rPr>
          <w:tab/>
        </w:r>
        <w:r>
          <w:rPr>
            <w:iCs/>
            <w:lang w:val="en-US"/>
          </w:rPr>
          <w:tab/>
        </w:r>
        <w:r w:rsidRPr="009E79A9">
          <w:rPr>
            <w:i/>
            <w:iCs/>
            <w:lang w:val="en-US"/>
            <w:rPrChange w:id="6" w:author="Ryan Lemos" w:date="2019-10-13T13:01:00Z">
              <w:rPr>
                <w:i/>
                <w:iCs/>
              </w:rPr>
            </w:rPrChange>
          </w:rPr>
          <w:t>Object Relational Mapping</w:t>
        </w:r>
      </w:ins>
    </w:p>
    <w:p w14:paraId="7070C91D" w14:textId="7CBE1307" w:rsidR="00AF41EE" w:rsidRPr="00B70A30"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 xml:space="preserve">Hypertext </w:t>
      </w:r>
      <w:proofErr w:type="spellStart"/>
      <w:r w:rsidRPr="00B70A30">
        <w:rPr>
          <w:i/>
          <w:lang w:val="en-US"/>
        </w:rPr>
        <w:t>PreProcessor</w:t>
      </w:r>
      <w:proofErr w:type="spellEnd"/>
    </w:p>
    <w:p w14:paraId="5C8554E4" w14:textId="77777777" w:rsidR="00D77583" w:rsidRPr="009E79A9" w:rsidRDefault="00D77583" w:rsidP="00D77583">
      <w:pPr>
        <w:spacing w:after="160"/>
        <w:ind w:firstLine="0"/>
        <w:rPr>
          <w:lang w:val="en-US"/>
          <w:rPrChange w:id="7" w:author="Ryan Lemos" w:date="2019-10-13T13:01:00Z">
            <w:rPr/>
          </w:rPrChange>
        </w:rPr>
      </w:pPr>
      <w:r w:rsidRPr="009E79A9">
        <w:rPr>
          <w:lang w:val="en-US"/>
          <w:rPrChange w:id="8" w:author="Ryan Lemos" w:date="2019-10-13T13:01:00Z">
            <w:rPr/>
          </w:rPrChange>
        </w:rPr>
        <w:t>REST</w:t>
      </w:r>
      <w:r w:rsidRPr="009E79A9">
        <w:rPr>
          <w:lang w:val="en-US"/>
          <w:rPrChange w:id="9" w:author="Ryan Lemos" w:date="2019-10-13T13:01:00Z">
            <w:rPr/>
          </w:rPrChange>
        </w:rPr>
        <w:tab/>
      </w:r>
      <w:r w:rsidRPr="009E79A9">
        <w:rPr>
          <w:lang w:val="en-US"/>
          <w:rPrChange w:id="10" w:author="Ryan Lemos" w:date="2019-10-13T13:01:00Z">
            <w:rPr/>
          </w:rPrChange>
        </w:rPr>
        <w:tab/>
      </w:r>
      <w:r w:rsidRPr="009E79A9">
        <w:rPr>
          <w:i/>
          <w:iCs/>
          <w:lang w:val="en-US"/>
          <w:rPrChange w:id="11" w:author="Ryan Lemos" w:date="2019-10-13T13:01:00Z">
            <w:rPr>
              <w:i/>
              <w:iCs/>
            </w:rPr>
          </w:rPrChange>
        </w:rPr>
        <w:t>Representational State Transfer</w:t>
      </w:r>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4A8EDD8F" w:rsidR="00AF41EE" w:rsidRDefault="00AF41EE" w:rsidP="009C5E46">
      <w:pPr>
        <w:spacing w:after="160"/>
        <w:ind w:firstLine="0"/>
        <w:rPr>
          <w:ins w:id="12" w:author="Ryan Lemos" w:date="2019-10-13T12:02:00Z"/>
          <w:i/>
          <w:lang w:val="en-US"/>
        </w:rPr>
      </w:pPr>
      <w:r w:rsidRPr="00596E44">
        <w:rPr>
          <w:lang w:val="en-US"/>
        </w:rPr>
        <w:t>SQL</w:t>
      </w:r>
      <w:r w:rsidRPr="00596E44">
        <w:rPr>
          <w:lang w:val="en-US"/>
        </w:rPr>
        <w:tab/>
      </w:r>
      <w:r w:rsidRPr="00596E44">
        <w:rPr>
          <w:lang w:val="en-US"/>
        </w:rPr>
        <w:tab/>
      </w:r>
      <w:r w:rsidRPr="00596E44">
        <w:rPr>
          <w:i/>
          <w:lang w:val="en-US"/>
        </w:rPr>
        <w:t>Structured Query Language</w:t>
      </w:r>
    </w:p>
    <w:p w14:paraId="65D68732" w14:textId="47625C64" w:rsidR="00EE035A" w:rsidRDefault="00EE035A" w:rsidP="009C5E46">
      <w:pPr>
        <w:spacing w:after="160"/>
        <w:ind w:firstLine="0"/>
        <w:rPr>
          <w:ins w:id="13" w:author="Ryan Lemos" w:date="2019-10-13T12:32:00Z"/>
          <w:i/>
          <w:lang w:val="en-US"/>
        </w:rPr>
      </w:pPr>
      <w:ins w:id="14" w:author="Ryan Lemos" w:date="2019-10-13T12:02:00Z">
        <w:r>
          <w:rPr>
            <w:iCs/>
            <w:lang w:val="en-US"/>
          </w:rPr>
          <w:lastRenderedPageBreak/>
          <w:t>SWAL</w:t>
        </w:r>
        <w:r>
          <w:rPr>
            <w:iCs/>
            <w:lang w:val="en-US"/>
          </w:rPr>
          <w:tab/>
        </w:r>
        <w:r>
          <w:rPr>
            <w:iCs/>
            <w:lang w:val="en-US"/>
          </w:rPr>
          <w:tab/>
        </w:r>
        <w:r w:rsidRPr="00EE035A">
          <w:rPr>
            <w:i/>
            <w:lang w:val="en-US"/>
            <w:rPrChange w:id="15" w:author="Ryan Lemos" w:date="2019-10-13T12:02:00Z">
              <w:rPr>
                <w:iCs/>
                <w:lang w:val="en-US"/>
              </w:rPr>
            </w:rPrChange>
          </w:rPr>
          <w:t>Sweet Alert</w:t>
        </w:r>
      </w:ins>
    </w:p>
    <w:p w14:paraId="237F362E" w14:textId="71AC1120" w:rsidR="00F4093A" w:rsidRPr="00F4093A" w:rsidRDefault="00F4093A" w:rsidP="009C5E46">
      <w:pPr>
        <w:spacing w:after="160"/>
        <w:ind w:firstLine="0"/>
        <w:rPr>
          <w:lang w:val="en-US"/>
          <w:rPrChange w:id="16" w:author="Ryan Lemos" w:date="2019-10-13T12:32:00Z">
            <w:rPr>
              <w:i/>
              <w:lang w:val="en-US"/>
            </w:rPr>
          </w:rPrChange>
        </w:rPr>
      </w:pPr>
      <w:ins w:id="17" w:author="Ryan Lemos" w:date="2019-10-13T12:32:00Z">
        <w:r>
          <w:rPr>
            <w:lang w:val="en-US"/>
          </w:rPr>
          <w:t>TDD</w:t>
        </w:r>
        <w:r>
          <w:rPr>
            <w:lang w:val="en-US"/>
          </w:rPr>
          <w:tab/>
        </w:r>
        <w:r>
          <w:rPr>
            <w:lang w:val="en-US"/>
          </w:rPr>
          <w:tab/>
        </w:r>
        <w:r w:rsidRPr="009E79A9">
          <w:rPr>
            <w:i/>
            <w:iCs/>
            <w:lang w:val="en-US"/>
            <w:rPrChange w:id="18" w:author="Ryan Lemos" w:date="2019-10-13T13:01:00Z">
              <w:rPr>
                <w:i/>
                <w:iCs/>
              </w:rPr>
            </w:rPrChange>
          </w:rPr>
          <w:t>Test Driven Development</w:t>
        </w:r>
      </w:ins>
    </w:p>
    <w:p w14:paraId="5AC85E17" w14:textId="253BA469" w:rsidR="0041581A" w:rsidRDefault="0041581A" w:rsidP="009C5E46">
      <w:pPr>
        <w:spacing w:after="160"/>
        <w:ind w:firstLine="0"/>
        <w:rPr>
          <w:ins w:id="19" w:author="Ryan Lemos" w:date="2019-10-13T12:32:00Z"/>
          <w:lang w:val="en-US"/>
        </w:rPr>
      </w:pPr>
      <w:r w:rsidRPr="00EE035A">
        <w:rPr>
          <w:lang w:val="en-US"/>
          <w:rPrChange w:id="20" w:author="Ryan Lemos" w:date="2019-10-13T12:02:00Z">
            <w:rPr/>
          </w:rPrChange>
        </w:rPr>
        <w:t>TS</w:t>
      </w:r>
      <w:r w:rsidRPr="00EE035A">
        <w:rPr>
          <w:lang w:val="en-US"/>
          <w:rPrChange w:id="21" w:author="Ryan Lemos" w:date="2019-10-13T12:02:00Z">
            <w:rPr/>
          </w:rPrChange>
        </w:rPr>
        <w:tab/>
      </w:r>
      <w:r w:rsidRPr="00EE035A">
        <w:rPr>
          <w:lang w:val="en-US"/>
          <w:rPrChange w:id="22" w:author="Ryan Lemos" w:date="2019-10-13T12:02:00Z">
            <w:rPr/>
          </w:rPrChange>
        </w:rPr>
        <w:tab/>
        <w:t>TypeScript</w:t>
      </w:r>
    </w:p>
    <w:p w14:paraId="7C1F2689" w14:textId="331BAA55" w:rsidR="00F4093A" w:rsidRPr="00EE035A" w:rsidDel="00F4093A" w:rsidRDefault="00F4093A" w:rsidP="009C5E46">
      <w:pPr>
        <w:spacing w:after="160"/>
        <w:ind w:firstLine="0"/>
        <w:rPr>
          <w:del w:id="23" w:author="Ryan Lemos" w:date="2019-10-13T12:32:00Z"/>
          <w:lang w:val="en-US"/>
          <w:rPrChange w:id="24" w:author="Ryan Lemos" w:date="2019-10-13T12:02:00Z">
            <w:rPr>
              <w:del w:id="25" w:author="Ryan Lemos" w:date="2019-10-13T12:32:00Z"/>
            </w:rPr>
          </w:rPrChange>
        </w:rPr>
      </w:pPr>
    </w:p>
    <w:p w14:paraId="53CE7185" w14:textId="77777777" w:rsidR="00AF41EE" w:rsidRDefault="00AF41EE" w:rsidP="009C5E46">
      <w:pPr>
        <w:spacing w:after="160"/>
        <w:ind w:firstLine="0"/>
      </w:pPr>
      <w:proofErr w:type="spellStart"/>
      <w:r w:rsidRPr="00AF41EE">
        <w:rPr>
          <w:szCs w:val="24"/>
        </w:rPr>
        <w:t>Unimontes</w:t>
      </w:r>
      <w:proofErr w:type="spellEnd"/>
      <w:r>
        <w:tab/>
        <w:t>Universidade Estadual de Montes Claros</w:t>
      </w:r>
    </w:p>
    <w:p w14:paraId="31E5DB00" w14:textId="4446B6B9" w:rsidR="009C5E46" w:rsidRDefault="00AF41EE" w:rsidP="009C5E46">
      <w:pPr>
        <w:spacing w:after="160"/>
        <w:ind w:firstLine="0"/>
        <w:rPr>
          <w:i/>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proofErr w:type="spellStart"/>
      <w:r w:rsidRPr="00B70A30">
        <w:rPr>
          <w:i/>
        </w:rPr>
        <w:t>eXtreme</w:t>
      </w:r>
      <w:proofErr w:type="spellEnd"/>
      <w:r w:rsidRPr="00B70A30">
        <w:rPr>
          <w:i/>
        </w:rPr>
        <w:t xml:space="preserve"> </w:t>
      </w:r>
      <w:proofErr w:type="spellStart"/>
      <w:r w:rsidRPr="00B70A30">
        <w:rPr>
          <w:i/>
        </w:rPr>
        <w:t>Programming</w:t>
      </w:r>
      <w:proofErr w:type="spellEnd"/>
    </w:p>
    <w:p w14:paraId="1BF3B4C1" w14:textId="77777777" w:rsidR="0024032D" w:rsidRPr="00B70A30" w:rsidRDefault="0024032D" w:rsidP="009C5E46">
      <w:pPr>
        <w:spacing w:after="160"/>
        <w:ind w:firstLine="0"/>
      </w:pPr>
    </w:p>
    <w:p w14:paraId="6F6A1532" w14:textId="77777777" w:rsidR="000032A4" w:rsidRPr="00B70A30" w:rsidRDefault="000032A4">
      <w:pPr>
        <w:spacing w:line="240" w:lineRule="auto"/>
        <w:ind w:firstLine="0"/>
        <w:jc w:val="left"/>
        <w:outlineLvl w:val="9"/>
      </w:pPr>
      <w:r w:rsidRPr="00B70A30">
        <w:br w:type="page"/>
      </w:r>
    </w:p>
    <w:p w14:paraId="53BC0B23" w14:textId="77777777" w:rsidR="00AF615B" w:rsidRPr="00B70A30" w:rsidRDefault="00AF615B">
      <w:pPr>
        <w:spacing w:after="160" w:line="259" w:lineRule="auto"/>
        <w:ind w:firstLine="0"/>
        <w:jc w:val="left"/>
        <w:outlineLvl w:val="9"/>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042C0FF5" w14:textId="5A64035D" w:rsidR="0010565A" w:rsidRDefault="003C5BA6">
      <w:pPr>
        <w:pStyle w:val="Sumrio1"/>
        <w:tabs>
          <w:tab w:val="left" w:pos="1200"/>
          <w:tab w:val="right" w:leader="dot" w:pos="9061"/>
        </w:tabs>
        <w:rPr>
          <w:ins w:id="26" w:author="Ryan Lemos" w:date="2019-10-13T15:23: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27" w:author="Ryan Lemos" w:date="2019-10-13T15:23:00Z">
        <w:r w:rsidR="0010565A">
          <w:rPr>
            <w:noProof/>
          </w:rPr>
          <w:t>1</w:t>
        </w:r>
        <w:r w:rsidR="0010565A">
          <w:rPr>
            <w:rFonts w:asciiTheme="minorHAnsi" w:eastAsiaTheme="minorEastAsia" w:hAnsiTheme="minorHAnsi" w:cstheme="minorBidi"/>
            <w:b w:val="0"/>
            <w:bCs w:val="0"/>
            <w:caps w:val="0"/>
            <w:noProof/>
            <w:sz w:val="22"/>
            <w:szCs w:val="22"/>
            <w:lang w:eastAsia="pt-BR"/>
          </w:rPr>
          <w:tab/>
        </w:r>
        <w:r w:rsidR="0010565A">
          <w:rPr>
            <w:noProof/>
          </w:rPr>
          <w:t>INTRODUÇÃO</w:t>
        </w:r>
        <w:r w:rsidR="0010565A">
          <w:rPr>
            <w:noProof/>
          </w:rPr>
          <w:tab/>
        </w:r>
        <w:r w:rsidR="0010565A">
          <w:rPr>
            <w:noProof/>
          </w:rPr>
          <w:fldChar w:fldCharType="begin"/>
        </w:r>
        <w:r w:rsidR="0010565A">
          <w:rPr>
            <w:noProof/>
          </w:rPr>
          <w:instrText xml:space="preserve"> PAGEREF _Toc21872614 \h </w:instrText>
        </w:r>
      </w:ins>
      <w:r w:rsidR="0010565A">
        <w:rPr>
          <w:noProof/>
        </w:rPr>
      </w:r>
      <w:r w:rsidR="0010565A">
        <w:rPr>
          <w:noProof/>
        </w:rPr>
        <w:fldChar w:fldCharType="separate"/>
      </w:r>
      <w:ins w:id="28" w:author="Ryan Lemos" w:date="2019-10-14T11:07:00Z">
        <w:r w:rsidR="00EA29D8">
          <w:rPr>
            <w:noProof/>
          </w:rPr>
          <w:t>12</w:t>
        </w:r>
      </w:ins>
      <w:ins w:id="29" w:author="Ryan Lemos" w:date="2019-10-13T15:23:00Z">
        <w:r w:rsidR="0010565A">
          <w:rPr>
            <w:noProof/>
          </w:rPr>
          <w:fldChar w:fldCharType="end"/>
        </w:r>
      </w:ins>
    </w:p>
    <w:p w14:paraId="296CD59D" w14:textId="7905F0B5" w:rsidR="0010565A" w:rsidRDefault="0010565A">
      <w:pPr>
        <w:pStyle w:val="Sumrio1"/>
        <w:tabs>
          <w:tab w:val="left" w:pos="1200"/>
          <w:tab w:val="right" w:leader="dot" w:pos="9061"/>
        </w:tabs>
        <w:rPr>
          <w:ins w:id="30" w:author="Ryan Lemos" w:date="2019-10-13T15:23:00Z"/>
          <w:rFonts w:asciiTheme="minorHAnsi" w:eastAsiaTheme="minorEastAsia" w:hAnsiTheme="minorHAnsi" w:cstheme="minorBidi"/>
          <w:b w:val="0"/>
          <w:bCs w:val="0"/>
          <w:caps w:val="0"/>
          <w:noProof/>
          <w:sz w:val="22"/>
          <w:szCs w:val="22"/>
          <w:lang w:eastAsia="pt-BR"/>
        </w:rPr>
      </w:pPr>
      <w:ins w:id="31" w:author="Ryan Lemos" w:date="2019-10-13T15:23: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_Toc21872615 \h </w:instrText>
        </w:r>
      </w:ins>
      <w:r>
        <w:rPr>
          <w:noProof/>
        </w:rPr>
      </w:r>
      <w:r>
        <w:rPr>
          <w:noProof/>
        </w:rPr>
        <w:fldChar w:fldCharType="separate"/>
      </w:r>
      <w:ins w:id="32" w:author="Ryan Lemos" w:date="2019-10-14T11:07:00Z">
        <w:r w:rsidR="00EA29D8">
          <w:rPr>
            <w:noProof/>
          </w:rPr>
          <w:t>14</w:t>
        </w:r>
      </w:ins>
      <w:ins w:id="33" w:author="Ryan Lemos" w:date="2019-10-13T15:23:00Z">
        <w:r>
          <w:rPr>
            <w:noProof/>
          </w:rPr>
          <w:fldChar w:fldCharType="end"/>
        </w:r>
      </w:ins>
    </w:p>
    <w:p w14:paraId="4F4BB6EF" w14:textId="659FB718" w:rsidR="0010565A" w:rsidRDefault="0010565A">
      <w:pPr>
        <w:pStyle w:val="Sumrio2"/>
        <w:tabs>
          <w:tab w:val="left" w:pos="1200"/>
          <w:tab w:val="right" w:leader="dot" w:pos="9061"/>
        </w:tabs>
        <w:rPr>
          <w:ins w:id="34" w:author="Ryan Lemos" w:date="2019-10-13T15:23:00Z"/>
          <w:rFonts w:asciiTheme="minorHAnsi" w:eastAsiaTheme="minorEastAsia" w:hAnsiTheme="minorHAnsi" w:cstheme="minorBidi"/>
          <w:caps w:val="0"/>
          <w:noProof/>
          <w:sz w:val="22"/>
          <w:szCs w:val="22"/>
          <w:lang w:eastAsia="pt-BR"/>
        </w:rPr>
      </w:pPr>
      <w:ins w:id="35" w:author="Ryan Lemos" w:date="2019-10-13T15:23: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_Toc21872616 \h </w:instrText>
        </w:r>
      </w:ins>
      <w:r>
        <w:rPr>
          <w:noProof/>
        </w:rPr>
      </w:r>
      <w:r>
        <w:rPr>
          <w:noProof/>
        </w:rPr>
        <w:fldChar w:fldCharType="separate"/>
      </w:r>
      <w:ins w:id="36" w:author="Ryan Lemos" w:date="2019-10-14T11:07:00Z">
        <w:r w:rsidR="00EA29D8">
          <w:rPr>
            <w:noProof/>
          </w:rPr>
          <w:t>14</w:t>
        </w:r>
      </w:ins>
      <w:ins w:id="37" w:author="Ryan Lemos" w:date="2019-10-13T15:23:00Z">
        <w:r>
          <w:rPr>
            <w:noProof/>
          </w:rPr>
          <w:fldChar w:fldCharType="end"/>
        </w:r>
      </w:ins>
    </w:p>
    <w:p w14:paraId="26B5D2EE" w14:textId="2049C473" w:rsidR="0010565A" w:rsidRDefault="0010565A">
      <w:pPr>
        <w:pStyle w:val="Sumrio3"/>
        <w:rPr>
          <w:ins w:id="38" w:author="Ryan Lemos" w:date="2019-10-13T15:23:00Z"/>
          <w:rFonts w:asciiTheme="minorHAnsi" w:eastAsiaTheme="minorEastAsia" w:hAnsiTheme="minorHAnsi" w:cstheme="minorBidi"/>
          <w:b w:val="0"/>
          <w:iCs w:val="0"/>
          <w:noProof/>
          <w:sz w:val="22"/>
          <w:szCs w:val="22"/>
          <w:lang w:eastAsia="pt-BR"/>
        </w:rPr>
      </w:pPr>
      <w:ins w:id="39" w:author="Ryan Lemos" w:date="2019-10-13T15:23: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_Toc21872617 \h </w:instrText>
        </w:r>
      </w:ins>
      <w:r>
        <w:rPr>
          <w:noProof/>
        </w:rPr>
      </w:r>
      <w:r>
        <w:rPr>
          <w:noProof/>
        </w:rPr>
        <w:fldChar w:fldCharType="separate"/>
      </w:r>
      <w:ins w:id="40" w:author="Ryan Lemos" w:date="2019-10-14T11:07:00Z">
        <w:r w:rsidR="00EA29D8">
          <w:rPr>
            <w:noProof/>
          </w:rPr>
          <w:t>14</w:t>
        </w:r>
      </w:ins>
      <w:ins w:id="41" w:author="Ryan Lemos" w:date="2019-10-13T15:23:00Z">
        <w:r>
          <w:rPr>
            <w:noProof/>
          </w:rPr>
          <w:fldChar w:fldCharType="end"/>
        </w:r>
      </w:ins>
    </w:p>
    <w:p w14:paraId="2869C1B7" w14:textId="73627706" w:rsidR="0010565A" w:rsidRDefault="0010565A">
      <w:pPr>
        <w:pStyle w:val="Sumrio2"/>
        <w:tabs>
          <w:tab w:val="left" w:pos="1200"/>
          <w:tab w:val="right" w:leader="dot" w:pos="9061"/>
        </w:tabs>
        <w:rPr>
          <w:ins w:id="42" w:author="Ryan Lemos" w:date="2019-10-13T15:23:00Z"/>
          <w:rFonts w:asciiTheme="minorHAnsi" w:eastAsiaTheme="minorEastAsia" w:hAnsiTheme="minorHAnsi" w:cstheme="minorBidi"/>
          <w:caps w:val="0"/>
          <w:noProof/>
          <w:sz w:val="22"/>
          <w:szCs w:val="22"/>
          <w:lang w:eastAsia="pt-BR"/>
        </w:rPr>
      </w:pPr>
      <w:ins w:id="43" w:author="Ryan Lemos" w:date="2019-10-13T15:23: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_Toc21872618 \h </w:instrText>
        </w:r>
      </w:ins>
      <w:r>
        <w:rPr>
          <w:noProof/>
        </w:rPr>
      </w:r>
      <w:r>
        <w:rPr>
          <w:noProof/>
        </w:rPr>
        <w:fldChar w:fldCharType="separate"/>
      </w:r>
      <w:ins w:id="44" w:author="Ryan Lemos" w:date="2019-10-14T11:07:00Z">
        <w:r w:rsidR="00EA29D8">
          <w:rPr>
            <w:noProof/>
          </w:rPr>
          <w:t>16</w:t>
        </w:r>
      </w:ins>
      <w:ins w:id="45" w:author="Ryan Lemos" w:date="2019-10-13T15:23:00Z">
        <w:r>
          <w:rPr>
            <w:noProof/>
          </w:rPr>
          <w:fldChar w:fldCharType="end"/>
        </w:r>
      </w:ins>
    </w:p>
    <w:p w14:paraId="7C39475E" w14:textId="0E82ABE0" w:rsidR="0010565A" w:rsidRDefault="0010565A">
      <w:pPr>
        <w:pStyle w:val="Sumrio3"/>
        <w:rPr>
          <w:ins w:id="46" w:author="Ryan Lemos" w:date="2019-10-13T15:23:00Z"/>
          <w:rFonts w:asciiTheme="minorHAnsi" w:eastAsiaTheme="minorEastAsia" w:hAnsiTheme="minorHAnsi" w:cstheme="minorBidi"/>
          <w:b w:val="0"/>
          <w:iCs w:val="0"/>
          <w:noProof/>
          <w:sz w:val="22"/>
          <w:szCs w:val="22"/>
          <w:lang w:eastAsia="pt-BR"/>
        </w:rPr>
      </w:pPr>
      <w:ins w:id="47" w:author="Ryan Lemos" w:date="2019-10-13T15:23:00Z">
        <w:r>
          <w:rPr>
            <w:noProof/>
          </w:rPr>
          <w:t>2.2.1</w:t>
        </w:r>
        <w:r>
          <w:rPr>
            <w:rFonts w:asciiTheme="minorHAnsi" w:eastAsiaTheme="minorEastAsia" w:hAnsiTheme="minorHAnsi" w:cstheme="minorBidi"/>
            <w:b w:val="0"/>
            <w:iCs w:val="0"/>
            <w:noProof/>
            <w:sz w:val="22"/>
            <w:szCs w:val="22"/>
            <w:lang w:eastAsia="pt-BR"/>
          </w:rPr>
          <w:tab/>
        </w:r>
        <w:r>
          <w:rPr>
            <w:noProof/>
          </w:rPr>
          <w:t>Controle de acessos</w:t>
        </w:r>
        <w:r>
          <w:rPr>
            <w:noProof/>
          </w:rPr>
          <w:tab/>
        </w:r>
        <w:r>
          <w:rPr>
            <w:noProof/>
          </w:rPr>
          <w:fldChar w:fldCharType="begin"/>
        </w:r>
        <w:r>
          <w:rPr>
            <w:noProof/>
          </w:rPr>
          <w:instrText xml:space="preserve"> PAGEREF _Toc21872619 \h </w:instrText>
        </w:r>
      </w:ins>
      <w:r>
        <w:rPr>
          <w:noProof/>
        </w:rPr>
      </w:r>
      <w:r>
        <w:rPr>
          <w:noProof/>
        </w:rPr>
        <w:fldChar w:fldCharType="separate"/>
      </w:r>
      <w:ins w:id="48" w:author="Ryan Lemos" w:date="2019-10-14T11:07:00Z">
        <w:r w:rsidR="00EA29D8">
          <w:rPr>
            <w:noProof/>
          </w:rPr>
          <w:t>17</w:t>
        </w:r>
      </w:ins>
      <w:ins w:id="49" w:author="Ryan Lemos" w:date="2019-10-13T15:23:00Z">
        <w:r>
          <w:rPr>
            <w:noProof/>
          </w:rPr>
          <w:fldChar w:fldCharType="end"/>
        </w:r>
      </w:ins>
    </w:p>
    <w:p w14:paraId="3C73E2B3" w14:textId="4AD19508" w:rsidR="0010565A" w:rsidRDefault="0010565A">
      <w:pPr>
        <w:pStyle w:val="Sumrio3"/>
        <w:rPr>
          <w:ins w:id="50" w:author="Ryan Lemos" w:date="2019-10-13T15:23:00Z"/>
          <w:rFonts w:asciiTheme="minorHAnsi" w:eastAsiaTheme="minorEastAsia" w:hAnsiTheme="minorHAnsi" w:cstheme="minorBidi"/>
          <w:b w:val="0"/>
          <w:iCs w:val="0"/>
          <w:noProof/>
          <w:sz w:val="22"/>
          <w:szCs w:val="22"/>
          <w:lang w:eastAsia="pt-BR"/>
        </w:rPr>
      </w:pPr>
      <w:ins w:id="51" w:author="Ryan Lemos" w:date="2019-10-13T15:23: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_Toc21872620 \h </w:instrText>
        </w:r>
      </w:ins>
      <w:r>
        <w:rPr>
          <w:noProof/>
        </w:rPr>
      </w:r>
      <w:r>
        <w:rPr>
          <w:noProof/>
        </w:rPr>
        <w:fldChar w:fldCharType="separate"/>
      </w:r>
      <w:ins w:id="52" w:author="Ryan Lemos" w:date="2019-10-14T11:07:00Z">
        <w:r w:rsidR="00EA29D8">
          <w:rPr>
            <w:noProof/>
          </w:rPr>
          <w:t>17</w:t>
        </w:r>
      </w:ins>
      <w:ins w:id="53" w:author="Ryan Lemos" w:date="2019-10-13T15:23:00Z">
        <w:r>
          <w:rPr>
            <w:noProof/>
          </w:rPr>
          <w:fldChar w:fldCharType="end"/>
        </w:r>
      </w:ins>
    </w:p>
    <w:p w14:paraId="44CCC91D" w14:textId="2958AD09" w:rsidR="0010565A" w:rsidRDefault="0010565A">
      <w:pPr>
        <w:pStyle w:val="Sumrio3"/>
        <w:rPr>
          <w:ins w:id="54" w:author="Ryan Lemos" w:date="2019-10-13T15:23:00Z"/>
          <w:rFonts w:asciiTheme="minorHAnsi" w:eastAsiaTheme="minorEastAsia" w:hAnsiTheme="minorHAnsi" w:cstheme="minorBidi"/>
          <w:b w:val="0"/>
          <w:iCs w:val="0"/>
          <w:noProof/>
          <w:sz w:val="22"/>
          <w:szCs w:val="22"/>
          <w:lang w:eastAsia="pt-BR"/>
        </w:rPr>
      </w:pPr>
      <w:ins w:id="55" w:author="Ryan Lemos" w:date="2019-10-13T15:23: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_Toc21872621 \h </w:instrText>
        </w:r>
      </w:ins>
      <w:r>
        <w:rPr>
          <w:noProof/>
        </w:rPr>
      </w:r>
      <w:r>
        <w:rPr>
          <w:noProof/>
        </w:rPr>
        <w:fldChar w:fldCharType="separate"/>
      </w:r>
      <w:ins w:id="56" w:author="Ryan Lemos" w:date="2019-10-14T11:07:00Z">
        <w:r w:rsidR="00EA29D8">
          <w:rPr>
            <w:noProof/>
          </w:rPr>
          <w:t>18</w:t>
        </w:r>
      </w:ins>
      <w:ins w:id="57" w:author="Ryan Lemos" w:date="2019-10-13T15:23:00Z">
        <w:r>
          <w:rPr>
            <w:noProof/>
          </w:rPr>
          <w:fldChar w:fldCharType="end"/>
        </w:r>
      </w:ins>
    </w:p>
    <w:p w14:paraId="7F4C4070" w14:textId="090823AC" w:rsidR="0010565A" w:rsidRDefault="0010565A">
      <w:pPr>
        <w:pStyle w:val="Sumrio4"/>
        <w:tabs>
          <w:tab w:val="left" w:pos="1200"/>
          <w:tab w:val="right" w:leader="dot" w:pos="9061"/>
        </w:tabs>
        <w:rPr>
          <w:ins w:id="58" w:author="Ryan Lemos" w:date="2019-10-13T15:23:00Z"/>
          <w:rFonts w:asciiTheme="minorHAnsi" w:eastAsiaTheme="minorEastAsia" w:hAnsiTheme="minorHAnsi" w:cstheme="minorBidi"/>
          <w:noProof/>
          <w:sz w:val="22"/>
          <w:szCs w:val="22"/>
          <w:lang w:eastAsia="pt-BR"/>
        </w:rPr>
      </w:pPr>
      <w:ins w:id="59" w:author="Ryan Lemos" w:date="2019-10-13T15:23: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341661">
          <w:rPr>
            <w:i/>
            <w:noProof/>
          </w:rPr>
          <w:t>Business Process Model and Notation</w:t>
        </w:r>
        <w:r>
          <w:rPr>
            <w:noProof/>
          </w:rPr>
          <w:t xml:space="preserve"> (BPMN)</w:t>
        </w:r>
        <w:r>
          <w:rPr>
            <w:noProof/>
          </w:rPr>
          <w:tab/>
        </w:r>
        <w:r>
          <w:rPr>
            <w:noProof/>
          </w:rPr>
          <w:fldChar w:fldCharType="begin"/>
        </w:r>
        <w:r>
          <w:rPr>
            <w:noProof/>
          </w:rPr>
          <w:instrText xml:space="preserve"> PAGEREF _Toc21872622 \h </w:instrText>
        </w:r>
      </w:ins>
      <w:r>
        <w:rPr>
          <w:noProof/>
        </w:rPr>
      </w:r>
      <w:r>
        <w:rPr>
          <w:noProof/>
        </w:rPr>
        <w:fldChar w:fldCharType="separate"/>
      </w:r>
      <w:ins w:id="60" w:author="Ryan Lemos" w:date="2019-10-14T11:07:00Z">
        <w:r w:rsidR="00EA29D8">
          <w:rPr>
            <w:noProof/>
          </w:rPr>
          <w:t>20</w:t>
        </w:r>
      </w:ins>
      <w:ins w:id="61" w:author="Ryan Lemos" w:date="2019-10-13T15:23:00Z">
        <w:r>
          <w:rPr>
            <w:noProof/>
          </w:rPr>
          <w:fldChar w:fldCharType="end"/>
        </w:r>
      </w:ins>
    </w:p>
    <w:p w14:paraId="2B50FFE6" w14:textId="62E38FFB" w:rsidR="0010565A" w:rsidRDefault="0010565A">
      <w:pPr>
        <w:pStyle w:val="Sumrio4"/>
        <w:tabs>
          <w:tab w:val="left" w:pos="1200"/>
          <w:tab w:val="right" w:leader="dot" w:pos="9061"/>
        </w:tabs>
        <w:rPr>
          <w:ins w:id="62" w:author="Ryan Lemos" w:date="2019-10-13T15:23:00Z"/>
          <w:rFonts w:asciiTheme="minorHAnsi" w:eastAsiaTheme="minorEastAsia" w:hAnsiTheme="minorHAnsi" w:cstheme="minorBidi"/>
          <w:noProof/>
          <w:sz w:val="22"/>
          <w:szCs w:val="22"/>
          <w:lang w:eastAsia="pt-BR"/>
        </w:rPr>
      </w:pPr>
      <w:ins w:id="63" w:author="Ryan Lemos" w:date="2019-10-13T15:23: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_Toc21872623 \h </w:instrText>
        </w:r>
      </w:ins>
      <w:r>
        <w:rPr>
          <w:noProof/>
        </w:rPr>
      </w:r>
      <w:r>
        <w:rPr>
          <w:noProof/>
        </w:rPr>
        <w:fldChar w:fldCharType="separate"/>
      </w:r>
      <w:ins w:id="64" w:author="Ryan Lemos" w:date="2019-10-14T11:07:00Z">
        <w:r w:rsidR="00EA29D8">
          <w:rPr>
            <w:noProof/>
          </w:rPr>
          <w:t>24</w:t>
        </w:r>
      </w:ins>
      <w:ins w:id="65" w:author="Ryan Lemos" w:date="2019-10-13T15:23:00Z">
        <w:r>
          <w:rPr>
            <w:noProof/>
          </w:rPr>
          <w:fldChar w:fldCharType="end"/>
        </w:r>
      </w:ins>
    </w:p>
    <w:p w14:paraId="5D75F418" w14:textId="50A455D7" w:rsidR="0010565A" w:rsidRDefault="0010565A">
      <w:pPr>
        <w:pStyle w:val="Sumrio4"/>
        <w:tabs>
          <w:tab w:val="left" w:pos="1200"/>
          <w:tab w:val="right" w:leader="dot" w:pos="9061"/>
        </w:tabs>
        <w:rPr>
          <w:ins w:id="66" w:author="Ryan Lemos" w:date="2019-10-13T15:23:00Z"/>
          <w:rFonts w:asciiTheme="minorHAnsi" w:eastAsiaTheme="minorEastAsia" w:hAnsiTheme="minorHAnsi" w:cstheme="minorBidi"/>
          <w:noProof/>
          <w:sz w:val="22"/>
          <w:szCs w:val="22"/>
          <w:lang w:eastAsia="pt-BR"/>
        </w:rPr>
      </w:pPr>
      <w:ins w:id="67" w:author="Ryan Lemos" w:date="2019-10-13T15:23:00Z">
        <w:r>
          <w:rPr>
            <w:noProof/>
          </w:rPr>
          <w:t>2.2.3.3</w:t>
        </w:r>
        <w:r>
          <w:rPr>
            <w:rFonts w:asciiTheme="minorHAnsi" w:eastAsiaTheme="minorEastAsia" w:hAnsiTheme="minorHAnsi" w:cstheme="minorBidi"/>
            <w:noProof/>
            <w:sz w:val="22"/>
            <w:szCs w:val="22"/>
            <w:lang w:eastAsia="pt-BR"/>
          </w:rPr>
          <w:tab/>
        </w:r>
        <w:r w:rsidRPr="00341661">
          <w:rPr>
            <w:i/>
            <w:noProof/>
          </w:rPr>
          <w:t>Extreme Programming</w:t>
        </w:r>
        <w:r>
          <w:rPr>
            <w:noProof/>
          </w:rPr>
          <w:t xml:space="preserve"> (XP)</w:t>
        </w:r>
        <w:r>
          <w:rPr>
            <w:noProof/>
          </w:rPr>
          <w:tab/>
        </w:r>
        <w:r>
          <w:rPr>
            <w:noProof/>
          </w:rPr>
          <w:fldChar w:fldCharType="begin"/>
        </w:r>
        <w:r>
          <w:rPr>
            <w:noProof/>
          </w:rPr>
          <w:instrText xml:space="preserve"> PAGEREF _Toc21872624 \h </w:instrText>
        </w:r>
      </w:ins>
      <w:r>
        <w:rPr>
          <w:noProof/>
        </w:rPr>
      </w:r>
      <w:r>
        <w:rPr>
          <w:noProof/>
        </w:rPr>
        <w:fldChar w:fldCharType="separate"/>
      </w:r>
      <w:ins w:id="68" w:author="Ryan Lemos" w:date="2019-10-14T11:07:00Z">
        <w:r w:rsidR="00EA29D8">
          <w:rPr>
            <w:noProof/>
          </w:rPr>
          <w:t>25</w:t>
        </w:r>
      </w:ins>
      <w:ins w:id="69" w:author="Ryan Lemos" w:date="2019-10-13T15:23:00Z">
        <w:r>
          <w:rPr>
            <w:noProof/>
          </w:rPr>
          <w:fldChar w:fldCharType="end"/>
        </w:r>
      </w:ins>
    </w:p>
    <w:p w14:paraId="112218E2" w14:textId="3DA6B401" w:rsidR="0010565A" w:rsidRDefault="0010565A">
      <w:pPr>
        <w:pStyle w:val="Sumrio3"/>
        <w:rPr>
          <w:ins w:id="70" w:author="Ryan Lemos" w:date="2019-10-13T15:23:00Z"/>
          <w:rFonts w:asciiTheme="minorHAnsi" w:eastAsiaTheme="minorEastAsia" w:hAnsiTheme="minorHAnsi" w:cstheme="minorBidi"/>
          <w:b w:val="0"/>
          <w:iCs w:val="0"/>
          <w:noProof/>
          <w:sz w:val="22"/>
          <w:szCs w:val="22"/>
          <w:lang w:eastAsia="pt-BR"/>
        </w:rPr>
      </w:pPr>
      <w:ins w:id="71" w:author="Ryan Lemos" w:date="2019-10-13T15:23: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_Toc21872625 \h </w:instrText>
        </w:r>
      </w:ins>
      <w:r>
        <w:rPr>
          <w:noProof/>
        </w:rPr>
      </w:r>
      <w:r>
        <w:rPr>
          <w:noProof/>
        </w:rPr>
        <w:fldChar w:fldCharType="separate"/>
      </w:r>
      <w:ins w:id="72" w:author="Ryan Lemos" w:date="2019-10-14T11:07:00Z">
        <w:r w:rsidR="00EA29D8">
          <w:rPr>
            <w:noProof/>
          </w:rPr>
          <w:t>27</w:t>
        </w:r>
      </w:ins>
      <w:ins w:id="73" w:author="Ryan Lemos" w:date="2019-10-13T15:23:00Z">
        <w:r>
          <w:rPr>
            <w:noProof/>
          </w:rPr>
          <w:fldChar w:fldCharType="end"/>
        </w:r>
      </w:ins>
    </w:p>
    <w:p w14:paraId="6421599C" w14:textId="225B9EA9" w:rsidR="0010565A" w:rsidRDefault="0010565A">
      <w:pPr>
        <w:pStyle w:val="Sumrio4"/>
        <w:tabs>
          <w:tab w:val="left" w:pos="1200"/>
          <w:tab w:val="right" w:leader="dot" w:pos="9061"/>
        </w:tabs>
        <w:rPr>
          <w:ins w:id="74" w:author="Ryan Lemos" w:date="2019-10-13T15:23:00Z"/>
          <w:rFonts w:asciiTheme="minorHAnsi" w:eastAsiaTheme="minorEastAsia" w:hAnsiTheme="minorHAnsi" w:cstheme="minorBidi"/>
          <w:noProof/>
          <w:sz w:val="22"/>
          <w:szCs w:val="22"/>
          <w:lang w:eastAsia="pt-BR"/>
        </w:rPr>
      </w:pPr>
      <w:ins w:id="75" w:author="Ryan Lemos" w:date="2019-10-13T15:23:00Z">
        <w:r>
          <w:rPr>
            <w:noProof/>
          </w:rPr>
          <w:t>2.2.4.1</w:t>
        </w:r>
        <w:r>
          <w:rPr>
            <w:rFonts w:asciiTheme="minorHAnsi" w:eastAsiaTheme="minorEastAsia" w:hAnsiTheme="minorHAnsi" w:cstheme="minorBidi"/>
            <w:noProof/>
            <w:sz w:val="22"/>
            <w:szCs w:val="22"/>
            <w:lang w:eastAsia="pt-BR"/>
          </w:rPr>
          <w:tab/>
        </w:r>
        <w:r w:rsidRPr="00341661">
          <w:rPr>
            <w:i/>
            <w:noProof/>
          </w:rPr>
          <w:t>Visual Studio Code</w:t>
        </w:r>
        <w:r>
          <w:rPr>
            <w:noProof/>
          </w:rPr>
          <w:t xml:space="preserve"> (VSCODE)</w:t>
        </w:r>
        <w:r>
          <w:rPr>
            <w:noProof/>
          </w:rPr>
          <w:tab/>
        </w:r>
        <w:r>
          <w:rPr>
            <w:noProof/>
          </w:rPr>
          <w:fldChar w:fldCharType="begin"/>
        </w:r>
        <w:r>
          <w:rPr>
            <w:noProof/>
          </w:rPr>
          <w:instrText xml:space="preserve"> PAGEREF _Toc21872626 \h </w:instrText>
        </w:r>
      </w:ins>
      <w:r>
        <w:rPr>
          <w:noProof/>
        </w:rPr>
      </w:r>
      <w:r>
        <w:rPr>
          <w:noProof/>
        </w:rPr>
        <w:fldChar w:fldCharType="separate"/>
      </w:r>
      <w:ins w:id="76" w:author="Ryan Lemos" w:date="2019-10-14T11:07:00Z">
        <w:r w:rsidR="00EA29D8">
          <w:rPr>
            <w:noProof/>
          </w:rPr>
          <w:t>28</w:t>
        </w:r>
      </w:ins>
      <w:ins w:id="77" w:author="Ryan Lemos" w:date="2019-10-13T15:23:00Z">
        <w:r>
          <w:rPr>
            <w:noProof/>
          </w:rPr>
          <w:fldChar w:fldCharType="end"/>
        </w:r>
      </w:ins>
    </w:p>
    <w:p w14:paraId="6E77A8C2" w14:textId="2079AA84" w:rsidR="0010565A" w:rsidRPr="0010565A" w:rsidRDefault="0010565A">
      <w:pPr>
        <w:pStyle w:val="Sumrio4"/>
        <w:tabs>
          <w:tab w:val="left" w:pos="1200"/>
          <w:tab w:val="right" w:leader="dot" w:pos="9061"/>
        </w:tabs>
        <w:rPr>
          <w:ins w:id="78" w:author="Ryan Lemos" w:date="2019-10-13T15:23:00Z"/>
          <w:rFonts w:asciiTheme="minorHAnsi" w:eastAsiaTheme="minorEastAsia" w:hAnsiTheme="minorHAnsi" w:cstheme="minorBidi"/>
          <w:noProof/>
          <w:sz w:val="22"/>
          <w:szCs w:val="22"/>
          <w:lang w:val="en-US" w:eastAsia="pt-BR"/>
          <w:rPrChange w:id="79" w:author="Ryan Lemos" w:date="2019-10-13T15:23:00Z">
            <w:rPr>
              <w:ins w:id="80" w:author="Ryan Lemos" w:date="2019-10-13T15:23:00Z"/>
              <w:rFonts w:asciiTheme="minorHAnsi" w:eastAsiaTheme="minorEastAsia" w:hAnsiTheme="minorHAnsi" w:cstheme="minorBidi"/>
              <w:noProof/>
              <w:sz w:val="22"/>
              <w:szCs w:val="22"/>
              <w:lang w:eastAsia="pt-BR"/>
            </w:rPr>
          </w:rPrChange>
        </w:rPr>
      </w:pPr>
      <w:ins w:id="81" w:author="Ryan Lemos" w:date="2019-10-13T15:23:00Z">
        <w:r w:rsidRPr="00341661">
          <w:rPr>
            <w:noProof/>
            <w:lang w:val="en-US"/>
          </w:rPr>
          <w:t>2.2.4.2</w:t>
        </w:r>
        <w:r w:rsidRPr="0010565A">
          <w:rPr>
            <w:rFonts w:asciiTheme="minorHAnsi" w:eastAsiaTheme="minorEastAsia" w:hAnsiTheme="minorHAnsi" w:cstheme="minorBidi"/>
            <w:noProof/>
            <w:sz w:val="22"/>
            <w:szCs w:val="22"/>
            <w:lang w:val="en-US" w:eastAsia="pt-BR"/>
            <w:rPrChange w:id="82" w:author="Ryan Lemos" w:date="2019-10-13T15:23:00Z">
              <w:rPr>
                <w:rFonts w:asciiTheme="minorHAnsi" w:eastAsiaTheme="minorEastAsia" w:hAnsiTheme="minorHAnsi" w:cstheme="minorBidi"/>
                <w:noProof/>
                <w:sz w:val="22"/>
                <w:szCs w:val="22"/>
                <w:lang w:eastAsia="pt-BR"/>
              </w:rPr>
            </w:rPrChange>
          </w:rPr>
          <w:tab/>
        </w:r>
        <w:r w:rsidRPr="00341661">
          <w:rPr>
            <w:i/>
            <w:noProof/>
            <w:lang w:val="en-US"/>
          </w:rPr>
          <w:t>Hyper Text Markup Language</w:t>
        </w:r>
        <w:r w:rsidRPr="00341661">
          <w:rPr>
            <w:noProof/>
            <w:lang w:val="en-US"/>
          </w:rPr>
          <w:t xml:space="preserve"> (HTML)</w:t>
        </w:r>
        <w:r w:rsidRPr="0010565A">
          <w:rPr>
            <w:noProof/>
            <w:lang w:val="en-US"/>
            <w:rPrChange w:id="83" w:author="Ryan Lemos" w:date="2019-10-13T15:23:00Z">
              <w:rPr>
                <w:noProof/>
              </w:rPr>
            </w:rPrChange>
          </w:rPr>
          <w:tab/>
        </w:r>
        <w:r>
          <w:rPr>
            <w:noProof/>
          </w:rPr>
          <w:fldChar w:fldCharType="begin"/>
        </w:r>
        <w:r w:rsidRPr="0010565A">
          <w:rPr>
            <w:noProof/>
            <w:lang w:val="en-US"/>
            <w:rPrChange w:id="84" w:author="Ryan Lemos" w:date="2019-10-13T15:23:00Z">
              <w:rPr>
                <w:noProof/>
              </w:rPr>
            </w:rPrChange>
          </w:rPr>
          <w:instrText xml:space="preserve"> PAGEREF _Toc21872627 \h </w:instrText>
        </w:r>
      </w:ins>
      <w:r>
        <w:rPr>
          <w:noProof/>
        </w:rPr>
      </w:r>
      <w:r>
        <w:rPr>
          <w:noProof/>
        </w:rPr>
        <w:fldChar w:fldCharType="separate"/>
      </w:r>
      <w:ins w:id="85" w:author="Ryan Lemos" w:date="2019-10-14T11:07:00Z">
        <w:r w:rsidR="00EA29D8">
          <w:rPr>
            <w:noProof/>
            <w:lang w:val="en-US"/>
          </w:rPr>
          <w:t>28</w:t>
        </w:r>
      </w:ins>
      <w:ins w:id="86" w:author="Ryan Lemos" w:date="2019-10-13T15:23:00Z">
        <w:r>
          <w:rPr>
            <w:noProof/>
          </w:rPr>
          <w:fldChar w:fldCharType="end"/>
        </w:r>
      </w:ins>
    </w:p>
    <w:p w14:paraId="7F921AAD" w14:textId="73E06C57" w:rsidR="0010565A" w:rsidRPr="0010565A" w:rsidRDefault="0010565A">
      <w:pPr>
        <w:pStyle w:val="Sumrio4"/>
        <w:tabs>
          <w:tab w:val="left" w:pos="1200"/>
          <w:tab w:val="right" w:leader="dot" w:pos="9061"/>
        </w:tabs>
        <w:rPr>
          <w:ins w:id="87" w:author="Ryan Lemos" w:date="2019-10-13T15:23:00Z"/>
          <w:rFonts w:asciiTheme="minorHAnsi" w:eastAsiaTheme="minorEastAsia" w:hAnsiTheme="minorHAnsi" w:cstheme="minorBidi"/>
          <w:noProof/>
          <w:sz w:val="22"/>
          <w:szCs w:val="22"/>
          <w:lang w:val="en-US" w:eastAsia="pt-BR"/>
          <w:rPrChange w:id="88" w:author="Ryan Lemos" w:date="2019-10-13T15:23:00Z">
            <w:rPr>
              <w:ins w:id="89" w:author="Ryan Lemos" w:date="2019-10-13T15:23:00Z"/>
              <w:rFonts w:asciiTheme="minorHAnsi" w:eastAsiaTheme="minorEastAsia" w:hAnsiTheme="minorHAnsi" w:cstheme="minorBidi"/>
              <w:noProof/>
              <w:sz w:val="22"/>
              <w:szCs w:val="22"/>
              <w:lang w:eastAsia="pt-BR"/>
            </w:rPr>
          </w:rPrChange>
        </w:rPr>
      </w:pPr>
      <w:ins w:id="90" w:author="Ryan Lemos" w:date="2019-10-13T15:23:00Z">
        <w:r w:rsidRPr="0010565A">
          <w:rPr>
            <w:noProof/>
            <w:lang w:val="en-US"/>
            <w:rPrChange w:id="91" w:author="Ryan Lemos" w:date="2019-10-13T15:23:00Z">
              <w:rPr>
                <w:noProof/>
              </w:rPr>
            </w:rPrChange>
          </w:rPr>
          <w:t>2.2.4.3</w:t>
        </w:r>
        <w:r w:rsidRPr="0010565A">
          <w:rPr>
            <w:rFonts w:asciiTheme="minorHAnsi" w:eastAsiaTheme="minorEastAsia" w:hAnsiTheme="minorHAnsi" w:cstheme="minorBidi"/>
            <w:noProof/>
            <w:sz w:val="22"/>
            <w:szCs w:val="22"/>
            <w:lang w:val="en-US" w:eastAsia="pt-BR"/>
            <w:rPrChange w:id="92" w:author="Ryan Lemos" w:date="2019-10-13T15:23:00Z">
              <w:rPr>
                <w:rFonts w:asciiTheme="minorHAnsi" w:eastAsiaTheme="minorEastAsia" w:hAnsiTheme="minorHAnsi" w:cstheme="minorBidi"/>
                <w:noProof/>
                <w:sz w:val="22"/>
                <w:szCs w:val="22"/>
                <w:lang w:eastAsia="pt-BR"/>
              </w:rPr>
            </w:rPrChange>
          </w:rPr>
          <w:tab/>
        </w:r>
        <w:r w:rsidRPr="0010565A">
          <w:rPr>
            <w:i/>
            <w:noProof/>
            <w:lang w:val="en-US"/>
            <w:rPrChange w:id="93" w:author="Ryan Lemos" w:date="2019-10-13T15:23:00Z">
              <w:rPr>
                <w:i/>
                <w:noProof/>
              </w:rPr>
            </w:rPrChange>
          </w:rPr>
          <w:t>Cascading Style Sheets</w:t>
        </w:r>
        <w:r w:rsidRPr="0010565A">
          <w:rPr>
            <w:noProof/>
            <w:lang w:val="en-US"/>
            <w:rPrChange w:id="94" w:author="Ryan Lemos" w:date="2019-10-13T15:23:00Z">
              <w:rPr>
                <w:noProof/>
              </w:rPr>
            </w:rPrChange>
          </w:rPr>
          <w:t xml:space="preserve"> (CSS)</w:t>
        </w:r>
        <w:r w:rsidRPr="0010565A">
          <w:rPr>
            <w:noProof/>
            <w:lang w:val="en-US"/>
            <w:rPrChange w:id="95" w:author="Ryan Lemos" w:date="2019-10-13T15:23:00Z">
              <w:rPr>
                <w:noProof/>
              </w:rPr>
            </w:rPrChange>
          </w:rPr>
          <w:tab/>
        </w:r>
        <w:r>
          <w:rPr>
            <w:noProof/>
          </w:rPr>
          <w:fldChar w:fldCharType="begin"/>
        </w:r>
        <w:r w:rsidRPr="0010565A">
          <w:rPr>
            <w:noProof/>
            <w:lang w:val="en-US"/>
            <w:rPrChange w:id="96" w:author="Ryan Lemos" w:date="2019-10-13T15:23:00Z">
              <w:rPr>
                <w:noProof/>
              </w:rPr>
            </w:rPrChange>
          </w:rPr>
          <w:instrText xml:space="preserve"> PAGEREF _Toc21872628 \h </w:instrText>
        </w:r>
      </w:ins>
      <w:r>
        <w:rPr>
          <w:noProof/>
        </w:rPr>
      </w:r>
      <w:r>
        <w:rPr>
          <w:noProof/>
        </w:rPr>
        <w:fldChar w:fldCharType="separate"/>
      </w:r>
      <w:ins w:id="97" w:author="Ryan Lemos" w:date="2019-10-14T11:07:00Z">
        <w:r w:rsidR="00EA29D8">
          <w:rPr>
            <w:noProof/>
            <w:lang w:val="en-US"/>
          </w:rPr>
          <w:t>29</w:t>
        </w:r>
      </w:ins>
      <w:ins w:id="98" w:author="Ryan Lemos" w:date="2019-10-13T15:23:00Z">
        <w:r>
          <w:rPr>
            <w:noProof/>
          </w:rPr>
          <w:fldChar w:fldCharType="end"/>
        </w:r>
      </w:ins>
    </w:p>
    <w:p w14:paraId="231656F6" w14:textId="0F1EB101" w:rsidR="0010565A" w:rsidRPr="0010565A" w:rsidRDefault="0010565A">
      <w:pPr>
        <w:pStyle w:val="Sumrio4"/>
        <w:tabs>
          <w:tab w:val="left" w:pos="1200"/>
          <w:tab w:val="right" w:leader="dot" w:pos="9061"/>
        </w:tabs>
        <w:rPr>
          <w:ins w:id="99" w:author="Ryan Lemos" w:date="2019-10-13T15:23:00Z"/>
          <w:rFonts w:asciiTheme="minorHAnsi" w:eastAsiaTheme="minorEastAsia" w:hAnsiTheme="minorHAnsi" w:cstheme="minorBidi"/>
          <w:noProof/>
          <w:sz w:val="22"/>
          <w:szCs w:val="22"/>
          <w:lang w:val="en-US" w:eastAsia="pt-BR"/>
          <w:rPrChange w:id="100" w:author="Ryan Lemos" w:date="2019-10-13T15:23:00Z">
            <w:rPr>
              <w:ins w:id="101" w:author="Ryan Lemos" w:date="2019-10-13T15:23:00Z"/>
              <w:rFonts w:asciiTheme="minorHAnsi" w:eastAsiaTheme="minorEastAsia" w:hAnsiTheme="minorHAnsi" w:cstheme="minorBidi"/>
              <w:noProof/>
              <w:sz w:val="22"/>
              <w:szCs w:val="22"/>
              <w:lang w:eastAsia="pt-BR"/>
            </w:rPr>
          </w:rPrChange>
        </w:rPr>
      </w:pPr>
      <w:ins w:id="102" w:author="Ryan Lemos" w:date="2019-10-13T15:23:00Z">
        <w:r w:rsidRPr="0010565A">
          <w:rPr>
            <w:noProof/>
            <w:lang w:val="en-US"/>
            <w:rPrChange w:id="103" w:author="Ryan Lemos" w:date="2019-10-13T15:23:00Z">
              <w:rPr>
                <w:noProof/>
              </w:rPr>
            </w:rPrChange>
          </w:rPr>
          <w:t>2.2.4.4</w:t>
        </w:r>
        <w:r w:rsidRPr="0010565A">
          <w:rPr>
            <w:rFonts w:asciiTheme="minorHAnsi" w:eastAsiaTheme="minorEastAsia" w:hAnsiTheme="minorHAnsi" w:cstheme="minorBidi"/>
            <w:noProof/>
            <w:sz w:val="22"/>
            <w:szCs w:val="22"/>
            <w:lang w:val="en-US" w:eastAsia="pt-BR"/>
            <w:rPrChange w:id="104" w:author="Ryan Lemos" w:date="2019-10-13T15:23:00Z">
              <w:rPr>
                <w:rFonts w:asciiTheme="minorHAnsi" w:eastAsiaTheme="minorEastAsia" w:hAnsiTheme="minorHAnsi" w:cstheme="minorBidi"/>
                <w:noProof/>
                <w:sz w:val="22"/>
                <w:szCs w:val="22"/>
                <w:lang w:eastAsia="pt-BR"/>
              </w:rPr>
            </w:rPrChange>
          </w:rPr>
          <w:tab/>
        </w:r>
        <w:r w:rsidRPr="0010565A">
          <w:rPr>
            <w:noProof/>
            <w:lang w:val="en-US"/>
            <w:rPrChange w:id="105" w:author="Ryan Lemos" w:date="2019-10-13T15:23:00Z">
              <w:rPr>
                <w:noProof/>
              </w:rPr>
            </w:rPrChange>
          </w:rPr>
          <w:t>JavaScript (JS)</w:t>
        </w:r>
        <w:r w:rsidRPr="0010565A">
          <w:rPr>
            <w:noProof/>
            <w:lang w:val="en-US"/>
            <w:rPrChange w:id="106" w:author="Ryan Lemos" w:date="2019-10-13T15:23:00Z">
              <w:rPr>
                <w:noProof/>
              </w:rPr>
            </w:rPrChange>
          </w:rPr>
          <w:tab/>
        </w:r>
        <w:r>
          <w:rPr>
            <w:noProof/>
          </w:rPr>
          <w:fldChar w:fldCharType="begin"/>
        </w:r>
        <w:r w:rsidRPr="0010565A">
          <w:rPr>
            <w:noProof/>
            <w:lang w:val="en-US"/>
            <w:rPrChange w:id="107" w:author="Ryan Lemos" w:date="2019-10-13T15:23:00Z">
              <w:rPr>
                <w:noProof/>
              </w:rPr>
            </w:rPrChange>
          </w:rPr>
          <w:instrText xml:space="preserve"> PAGEREF _Toc21872629 \h </w:instrText>
        </w:r>
      </w:ins>
      <w:r>
        <w:rPr>
          <w:noProof/>
        </w:rPr>
      </w:r>
      <w:r>
        <w:rPr>
          <w:noProof/>
        </w:rPr>
        <w:fldChar w:fldCharType="separate"/>
      </w:r>
      <w:ins w:id="108" w:author="Ryan Lemos" w:date="2019-10-14T11:07:00Z">
        <w:r w:rsidR="00EA29D8">
          <w:rPr>
            <w:noProof/>
            <w:lang w:val="en-US"/>
          </w:rPr>
          <w:t>30</w:t>
        </w:r>
      </w:ins>
      <w:ins w:id="109" w:author="Ryan Lemos" w:date="2019-10-13T15:23:00Z">
        <w:r>
          <w:rPr>
            <w:noProof/>
          </w:rPr>
          <w:fldChar w:fldCharType="end"/>
        </w:r>
      </w:ins>
    </w:p>
    <w:p w14:paraId="2B12D570" w14:textId="6C0ACC56" w:rsidR="0010565A" w:rsidRPr="0010565A" w:rsidRDefault="0010565A">
      <w:pPr>
        <w:pStyle w:val="Sumrio4"/>
        <w:tabs>
          <w:tab w:val="left" w:pos="1200"/>
          <w:tab w:val="right" w:leader="dot" w:pos="9061"/>
        </w:tabs>
        <w:rPr>
          <w:ins w:id="110" w:author="Ryan Lemos" w:date="2019-10-13T15:23:00Z"/>
          <w:rFonts w:asciiTheme="minorHAnsi" w:eastAsiaTheme="minorEastAsia" w:hAnsiTheme="minorHAnsi" w:cstheme="minorBidi"/>
          <w:noProof/>
          <w:sz w:val="22"/>
          <w:szCs w:val="22"/>
          <w:lang w:val="en-US" w:eastAsia="pt-BR"/>
          <w:rPrChange w:id="111" w:author="Ryan Lemos" w:date="2019-10-13T15:23:00Z">
            <w:rPr>
              <w:ins w:id="112" w:author="Ryan Lemos" w:date="2019-10-13T15:23:00Z"/>
              <w:rFonts w:asciiTheme="minorHAnsi" w:eastAsiaTheme="minorEastAsia" w:hAnsiTheme="minorHAnsi" w:cstheme="minorBidi"/>
              <w:noProof/>
              <w:sz w:val="22"/>
              <w:szCs w:val="22"/>
              <w:lang w:eastAsia="pt-BR"/>
            </w:rPr>
          </w:rPrChange>
        </w:rPr>
      </w:pPr>
      <w:ins w:id="113" w:author="Ryan Lemos" w:date="2019-10-13T15:23:00Z">
        <w:r w:rsidRPr="0010565A">
          <w:rPr>
            <w:noProof/>
            <w:lang w:val="en-US"/>
            <w:rPrChange w:id="114" w:author="Ryan Lemos" w:date="2019-10-13T15:23:00Z">
              <w:rPr>
                <w:noProof/>
              </w:rPr>
            </w:rPrChange>
          </w:rPr>
          <w:t>2.2.4.5</w:t>
        </w:r>
        <w:r w:rsidRPr="0010565A">
          <w:rPr>
            <w:rFonts w:asciiTheme="minorHAnsi" w:eastAsiaTheme="minorEastAsia" w:hAnsiTheme="minorHAnsi" w:cstheme="minorBidi"/>
            <w:noProof/>
            <w:sz w:val="22"/>
            <w:szCs w:val="22"/>
            <w:lang w:val="en-US" w:eastAsia="pt-BR"/>
            <w:rPrChange w:id="115" w:author="Ryan Lemos" w:date="2019-10-13T15:23:00Z">
              <w:rPr>
                <w:rFonts w:asciiTheme="minorHAnsi" w:eastAsiaTheme="minorEastAsia" w:hAnsiTheme="minorHAnsi" w:cstheme="minorBidi"/>
                <w:noProof/>
                <w:sz w:val="22"/>
                <w:szCs w:val="22"/>
                <w:lang w:eastAsia="pt-BR"/>
              </w:rPr>
            </w:rPrChange>
          </w:rPr>
          <w:tab/>
        </w:r>
        <w:r w:rsidRPr="0010565A">
          <w:rPr>
            <w:noProof/>
            <w:lang w:val="en-US"/>
            <w:rPrChange w:id="116" w:author="Ryan Lemos" w:date="2019-10-13T15:23:00Z">
              <w:rPr>
                <w:noProof/>
              </w:rPr>
            </w:rPrChange>
          </w:rPr>
          <w:t xml:space="preserve">JavaScript </w:t>
        </w:r>
        <w:r w:rsidRPr="0010565A">
          <w:rPr>
            <w:i/>
            <w:noProof/>
            <w:lang w:val="en-US"/>
            <w:rPrChange w:id="117" w:author="Ryan Lemos" w:date="2019-10-13T15:23:00Z">
              <w:rPr>
                <w:i/>
                <w:noProof/>
              </w:rPr>
            </w:rPrChange>
          </w:rPr>
          <w:t>Object Notation</w:t>
        </w:r>
        <w:r w:rsidRPr="0010565A">
          <w:rPr>
            <w:noProof/>
            <w:lang w:val="en-US"/>
            <w:rPrChange w:id="118" w:author="Ryan Lemos" w:date="2019-10-13T15:23:00Z">
              <w:rPr>
                <w:noProof/>
              </w:rPr>
            </w:rPrChange>
          </w:rPr>
          <w:t xml:space="preserve"> (JSON)</w:t>
        </w:r>
        <w:r w:rsidRPr="0010565A">
          <w:rPr>
            <w:noProof/>
            <w:lang w:val="en-US"/>
            <w:rPrChange w:id="119" w:author="Ryan Lemos" w:date="2019-10-13T15:23:00Z">
              <w:rPr>
                <w:noProof/>
              </w:rPr>
            </w:rPrChange>
          </w:rPr>
          <w:tab/>
        </w:r>
        <w:r>
          <w:rPr>
            <w:noProof/>
          </w:rPr>
          <w:fldChar w:fldCharType="begin"/>
        </w:r>
        <w:r w:rsidRPr="0010565A">
          <w:rPr>
            <w:noProof/>
            <w:lang w:val="en-US"/>
            <w:rPrChange w:id="120" w:author="Ryan Lemos" w:date="2019-10-13T15:23:00Z">
              <w:rPr>
                <w:noProof/>
              </w:rPr>
            </w:rPrChange>
          </w:rPr>
          <w:instrText xml:space="preserve"> PAGEREF _Toc21872630 \h </w:instrText>
        </w:r>
      </w:ins>
      <w:r>
        <w:rPr>
          <w:noProof/>
        </w:rPr>
      </w:r>
      <w:r>
        <w:rPr>
          <w:noProof/>
        </w:rPr>
        <w:fldChar w:fldCharType="separate"/>
      </w:r>
      <w:ins w:id="121" w:author="Ryan Lemos" w:date="2019-10-14T11:07:00Z">
        <w:r w:rsidR="00EA29D8">
          <w:rPr>
            <w:noProof/>
            <w:lang w:val="en-US"/>
          </w:rPr>
          <w:t>31</w:t>
        </w:r>
      </w:ins>
      <w:ins w:id="122" w:author="Ryan Lemos" w:date="2019-10-13T15:23:00Z">
        <w:r>
          <w:rPr>
            <w:noProof/>
          </w:rPr>
          <w:fldChar w:fldCharType="end"/>
        </w:r>
      </w:ins>
    </w:p>
    <w:p w14:paraId="0C92FAC3" w14:textId="4CB225B5" w:rsidR="0010565A" w:rsidRPr="0010565A" w:rsidRDefault="0010565A">
      <w:pPr>
        <w:pStyle w:val="Sumrio4"/>
        <w:tabs>
          <w:tab w:val="left" w:pos="1200"/>
          <w:tab w:val="right" w:leader="dot" w:pos="9061"/>
        </w:tabs>
        <w:rPr>
          <w:ins w:id="123" w:author="Ryan Lemos" w:date="2019-10-13T15:23:00Z"/>
          <w:rFonts w:asciiTheme="minorHAnsi" w:eastAsiaTheme="minorEastAsia" w:hAnsiTheme="minorHAnsi" w:cstheme="minorBidi"/>
          <w:noProof/>
          <w:sz w:val="22"/>
          <w:szCs w:val="22"/>
          <w:lang w:val="en-US" w:eastAsia="pt-BR"/>
          <w:rPrChange w:id="124" w:author="Ryan Lemos" w:date="2019-10-13T15:23:00Z">
            <w:rPr>
              <w:ins w:id="125" w:author="Ryan Lemos" w:date="2019-10-13T15:23:00Z"/>
              <w:rFonts w:asciiTheme="minorHAnsi" w:eastAsiaTheme="minorEastAsia" w:hAnsiTheme="minorHAnsi" w:cstheme="minorBidi"/>
              <w:noProof/>
              <w:sz w:val="22"/>
              <w:szCs w:val="22"/>
              <w:lang w:eastAsia="pt-BR"/>
            </w:rPr>
          </w:rPrChange>
        </w:rPr>
      </w:pPr>
      <w:ins w:id="126" w:author="Ryan Lemos" w:date="2019-10-13T15:23:00Z">
        <w:r w:rsidRPr="0010565A">
          <w:rPr>
            <w:noProof/>
            <w:lang w:val="en-US"/>
            <w:rPrChange w:id="127" w:author="Ryan Lemos" w:date="2019-10-13T15:23:00Z">
              <w:rPr>
                <w:noProof/>
              </w:rPr>
            </w:rPrChange>
          </w:rPr>
          <w:t>2.2.4.6</w:t>
        </w:r>
        <w:r w:rsidRPr="0010565A">
          <w:rPr>
            <w:rFonts w:asciiTheme="minorHAnsi" w:eastAsiaTheme="minorEastAsia" w:hAnsiTheme="minorHAnsi" w:cstheme="minorBidi"/>
            <w:noProof/>
            <w:sz w:val="22"/>
            <w:szCs w:val="22"/>
            <w:lang w:val="en-US" w:eastAsia="pt-BR"/>
            <w:rPrChange w:id="128" w:author="Ryan Lemos" w:date="2019-10-13T15:23:00Z">
              <w:rPr>
                <w:rFonts w:asciiTheme="minorHAnsi" w:eastAsiaTheme="minorEastAsia" w:hAnsiTheme="minorHAnsi" w:cstheme="minorBidi"/>
                <w:noProof/>
                <w:sz w:val="22"/>
                <w:szCs w:val="22"/>
                <w:lang w:eastAsia="pt-BR"/>
              </w:rPr>
            </w:rPrChange>
          </w:rPr>
          <w:tab/>
        </w:r>
        <w:r w:rsidRPr="0010565A">
          <w:rPr>
            <w:noProof/>
            <w:lang w:val="en-US"/>
            <w:rPrChange w:id="129" w:author="Ryan Lemos" w:date="2019-10-13T15:23:00Z">
              <w:rPr>
                <w:noProof/>
              </w:rPr>
            </w:rPrChange>
          </w:rPr>
          <w:t>TypeScript</w:t>
        </w:r>
        <w:r w:rsidRPr="0010565A">
          <w:rPr>
            <w:noProof/>
            <w:lang w:val="en-US"/>
            <w:rPrChange w:id="130" w:author="Ryan Lemos" w:date="2019-10-13T15:23:00Z">
              <w:rPr>
                <w:noProof/>
              </w:rPr>
            </w:rPrChange>
          </w:rPr>
          <w:tab/>
        </w:r>
        <w:r>
          <w:rPr>
            <w:noProof/>
          </w:rPr>
          <w:fldChar w:fldCharType="begin"/>
        </w:r>
        <w:r w:rsidRPr="0010565A">
          <w:rPr>
            <w:noProof/>
            <w:lang w:val="en-US"/>
            <w:rPrChange w:id="131" w:author="Ryan Lemos" w:date="2019-10-13T15:23:00Z">
              <w:rPr>
                <w:noProof/>
              </w:rPr>
            </w:rPrChange>
          </w:rPr>
          <w:instrText xml:space="preserve"> PAGEREF _Toc21872631 \h </w:instrText>
        </w:r>
      </w:ins>
      <w:r>
        <w:rPr>
          <w:noProof/>
        </w:rPr>
      </w:r>
      <w:r>
        <w:rPr>
          <w:noProof/>
        </w:rPr>
        <w:fldChar w:fldCharType="separate"/>
      </w:r>
      <w:ins w:id="132" w:author="Ryan Lemos" w:date="2019-10-14T11:07:00Z">
        <w:r w:rsidR="00EA29D8">
          <w:rPr>
            <w:noProof/>
            <w:lang w:val="en-US"/>
          </w:rPr>
          <w:t>31</w:t>
        </w:r>
      </w:ins>
      <w:ins w:id="133" w:author="Ryan Lemos" w:date="2019-10-13T15:23:00Z">
        <w:r>
          <w:rPr>
            <w:noProof/>
          </w:rPr>
          <w:fldChar w:fldCharType="end"/>
        </w:r>
      </w:ins>
    </w:p>
    <w:p w14:paraId="7DAAD2D8" w14:textId="4338F393" w:rsidR="0010565A" w:rsidRPr="0010565A" w:rsidRDefault="0010565A">
      <w:pPr>
        <w:pStyle w:val="Sumrio4"/>
        <w:tabs>
          <w:tab w:val="left" w:pos="1200"/>
          <w:tab w:val="right" w:leader="dot" w:pos="9061"/>
        </w:tabs>
        <w:rPr>
          <w:ins w:id="134" w:author="Ryan Lemos" w:date="2019-10-13T15:23:00Z"/>
          <w:rFonts w:asciiTheme="minorHAnsi" w:eastAsiaTheme="minorEastAsia" w:hAnsiTheme="minorHAnsi" w:cstheme="minorBidi"/>
          <w:noProof/>
          <w:sz w:val="22"/>
          <w:szCs w:val="22"/>
          <w:lang w:val="en-US" w:eastAsia="pt-BR"/>
          <w:rPrChange w:id="135" w:author="Ryan Lemos" w:date="2019-10-13T15:23:00Z">
            <w:rPr>
              <w:ins w:id="136" w:author="Ryan Lemos" w:date="2019-10-13T15:23:00Z"/>
              <w:rFonts w:asciiTheme="minorHAnsi" w:eastAsiaTheme="minorEastAsia" w:hAnsiTheme="minorHAnsi" w:cstheme="minorBidi"/>
              <w:noProof/>
              <w:sz w:val="22"/>
              <w:szCs w:val="22"/>
              <w:lang w:eastAsia="pt-BR"/>
            </w:rPr>
          </w:rPrChange>
        </w:rPr>
      </w:pPr>
      <w:ins w:id="137" w:author="Ryan Lemos" w:date="2019-10-13T15:23:00Z">
        <w:r w:rsidRPr="0010565A">
          <w:rPr>
            <w:noProof/>
            <w:lang w:val="en-US"/>
            <w:rPrChange w:id="138" w:author="Ryan Lemos" w:date="2019-10-13T15:23:00Z">
              <w:rPr>
                <w:noProof/>
              </w:rPr>
            </w:rPrChange>
          </w:rPr>
          <w:t>2.2.4.7</w:t>
        </w:r>
        <w:r w:rsidRPr="0010565A">
          <w:rPr>
            <w:rFonts w:asciiTheme="minorHAnsi" w:eastAsiaTheme="minorEastAsia" w:hAnsiTheme="minorHAnsi" w:cstheme="minorBidi"/>
            <w:noProof/>
            <w:sz w:val="22"/>
            <w:szCs w:val="22"/>
            <w:lang w:val="en-US" w:eastAsia="pt-BR"/>
            <w:rPrChange w:id="139" w:author="Ryan Lemos" w:date="2019-10-13T15:23:00Z">
              <w:rPr>
                <w:rFonts w:asciiTheme="minorHAnsi" w:eastAsiaTheme="minorEastAsia" w:hAnsiTheme="minorHAnsi" w:cstheme="minorBidi"/>
                <w:noProof/>
                <w:sz w:val="22"/>
                <w:szCs w:val="22"/>
                <w:lang w:eastAsia="pt-BR"/>
              </w:rPr>
            </w:rPrChange>
          </w:rPr>
          <w:tab/>
        </w:r>
        <w:r w:rsidRPr="0010565A">
          <w:rPr>
            <w:noProof/>
            <w:lang w:val="en-US"/>
            <w:rPrChange w:id="140" w:author="Ryan Lemos" w:date="2019-10-13T15:23:00Z">
              <w:rPr>
                <w:noProof/>
              </w:rPr>
            </w:rPrChange>
          </w:rPr>
          <w:t>Angular</w:t>
        </w:r>
        <w:r w:rsidRPr="0010565A">
          <w:rPr>
            <w:noProof/>
            <w:lang w:val="en-US"/>
            <w:rPrChange w:id="141" w:author="Ryan Lemos" w:date="2019-10-13T15:23:00Z">
              <w:rPr>
                <w:noProof/>
              </w:rPr>
            </w:rPrChange>
          </w:rPr>
          <w:tab/>
        </w:r>
        <w:r>
          <w:rPr>
            <w:noProof/>
          </w:rPr>
          <w:fldChar w:fldCharType="begin"/>
        </w:r>
        <w:r w:rsidRPr="0010565A">
          <w:rPr>
            <w:noProof/>
            <w:lang w:val="en-US"/>
            <w:rPrChange w:id="142" w:author="Ryan Lemos" w:date="2019-10-13T15:23:00Z">
              <w:rPr>
                <w:noProof/>
              </w:rPr>
            </w:rPrChange>
          </w:rPr>
          <w:instrText xml:space="preserve"> PAGEREF _Toc21872632 \h </w:instrText>
        </w:r>
      </w:ins>
      <w:r>
        <w:rPr>
          <w:noProof/>
        </w:rPr>
      </w:r>
      <w:r>
        <w:rPr>
          <w:noProof/>
        </w:rPr>
        <w:fldChar w:fldCharType="separate"/>
      </w:r>
      <w:ins w:id="143" w:author="Ryan Lemos" w:date="2019-10-14T11:07:00Z">
        <w:r w:rsidR="00EA29D8">
          <w:rPr>
            <w:noProof/>
            <w:lang w:val="en-US"/>
          </w:rPr>
          <w:t>32</w:t>
        </w:r>
      </w:ins>
      <w:ins w:id="144" w:author="Ryan Lemos" w:date="2019-10-13T15:23:00Z">
        <w:r>
          <w:rPr>
            <w:noProof/>
          </w:rPr>
          <w:fldChar w:fldCharType="end"/>
        </w:r>
      </w:ins>
    </w:p>
    <w:p w14:paraId="1D6797AA" w14:textId="462E4E36" w:rsidR="0010565A" w:rsidRPr="0010565A" w:rsidRDefault="0010565A">
      <w:pPr>
        <w:pStyle w:val="Sumrio4"/>
        <w:tabs>
          <w:tab w:val="left" w:pos="1200"/>
          <w:tab w:val="right" w:leader="dot" w:pos="9061"/>
        </w:tabs>
        <w:rPr>
          <w:ins w:id="145" w:author="Ryan Lemos" w:date="2019-10-13T15:23:00Z"/>
          <w:rFonts w:asciiTheme="minorHAnsi" w:eastAsiaTheme="minorEastAsia" w:hAnsiTheme="minorHAnsi" w:cstheme="minorBidi"/>
          <w:noProof/>
          <w:sz w:val="22"/>
          <w:szCs w:val="22"/>
          <w:lang w:val="en-US" w:eastAsia="pt-BR"/>
          <w:rPrChange w:id="146" w:author="Ryan Lemos" w:date="2019-10-13T15:23:00Z">
            <w:rPr>
              <w:ins w:id="147" w:author="Ryan Lemos" w:date="2019-10-13T15:23:00Z"/>
              <w:rFonts w:asciiTheme="minorHAnsi" w:eastAsiaTheme="minorEastAsia" w:hAnsiTheme="minorHAnsi" w:cstheme="minorBidi"/>
              <w:noProof/>
              <w:sz w:val="22"/>
              <w:szCs w:val="22"/>
              <w:lang w:eastAsia="pt-BR"/>
            </w:rPr>
          </w:rPrChange>
        </w:rPr>
      </w:pPr>
      <w:ins w:id="148" w:author="Ryan Lemos" w:date="2019-10-13T15:23:00Z">
        <w:r w:rsidRPr="0010565A">
          <w:rPr>
            <w:noProof/>
            <w:lang w:val="en-US"/>
            <w:rPrChange w:id="149" w:author="Ryan Lemos" w:date="2019-10-13T15:23:00Z">
              <w:rPr>
                <w:noProof/>
              </w:rPr>
            </w:rPrChange>
          </w:rPr>
          <w:t>2.2.4.8</w:t>
        </w:r>
        <w:r w:rsidRPr="0010565A">
          <w:rPr>
            <w:rFonts w:asciiTheme="minorHAnsi" w:eastAsiaTheme="minorEastAsia" w:hAnsiTheme="minorHAnsi" w:cstheme="minorBidi"/>
            <w:noProof/>
            <w:sz w:val="22"/>
            <w:szCs w:val="22"/>
            <w:lang w:val="en-US" w:eastAsia="pt-BR"/>
            <w:rPrChange w:id="150" w:author="Ryan Lemos" w:date="2019-10-13T15:23:00Z">
              <w:rPr>
                <w:rFonts w:asciiTheme="minorHAnsi" w:eastAsiaTheme="minorEastAsia" w:hAnsiTheme="minorHAnsi" w:cstheme="minorBidi"/>
                <w:noProof/>
                <w:sz w:val="22"/>
                <w:szCs w:val="22"/>
                <w:lang w:eastAsia="pt-BR"/>
              </w:rPr>
            </w:rPrChange>
          </w:rPr>
          <w:tab/>
        </w:r>
        <w:r w:rsidRPr="0010565A">
          <w:rPr>
            <w:i/>
            <w:noProof/>
            <w:lang w:val="en-US"/>
            <w:rPrChange w:id="151" w:author="Ryan Lemos" w:date="2019-10-13T15:23:00Z">
              <w:rPr>
                <w:i/>
                <w:noProof/>
              </w:rPr>
            </w:rPrChange>
          </w:rPr>
          <w:t>Hypertext PreProcessor</w:t>
        </w:r>
        <w:r w:rsidRPr="0010565A">
          <w:rPr>
            <w:noProof/>
            <w:lang w:val="en-US"/>
            <w:rPrChange w:id="152" w:author="Ryan Lemos" w:date="2019-10-13T15:23:00Z">
              <w:rPr>
                <w:noProof/>
              </w:rPr>
            </w:rPrChange>
          </w:rPr>
          <w:t xml:space="preserve"> (PHP)</w:t>
        </w:r>
        <w:r w:rsidRPr="0010565A">
          <w:rPr>
            <w:noProof/>
            <w:lang w:val="en-US"/>
            <w:rPrChange w:id="153" w:author="Ryan Lemos" w:date="2019-10-13T15:23:00Z">
              <w:rPr>
                <w:noProof/>
              </w:rPr>
            </w:rPrChange>
          </w:rPr>
          <w:tab/>
        </w:r>
        <w:r>
          <w:rPr>
            <w:noProof/>
          </w:rPr>
          <w:fldChar w:fldCharType="begin"/>
        </w:r>
        <w:r w:rsidRPr="0010565A">
          <w:rPr>
            <w:noProof/>
            <w:lang w:val="en-US"/>
            <w:rPrChange w:id="154" w:author="Ryan Lemos" w:date="2019-10-13T15:23:00Z">
              <w:rPr>
                <w:noProof/>
              </w:rPr>
            </w:rPrChange>
          </w:rPr>
          <w:instrText xml:space="preserve"> PAGEREF _Toc21872633 \h </w:instrText>
        </w:r>
      </w:ins>
      <w:r>
        <w:rPr>
          <w:noProof/>
        </w:rPr>
      </w:r>
      <w:r>
        <w:rPr>
          <w:noProof/>
        </w:rPr>
        <w:fldChar w:fldCharType="separate"/>
      </w:r>
      <w:ins w:id="155" w:author="Ryan Lemos" w:date="2019-10-14T11:07:00Z">
        <w:r w:rsidR="00EA29D8">
          <w:rPr>
            <w:noProof/>
            <w:lang w:val="en-US"/>
          </w:rPr>
          <w:t>33</w:t>
        </w:r>
      </w:ins>
      <w:ins w:id="156" w:author="Ryan Lemos" w:date="2019-10-13T15:23:00Z">
        <w:r>
          <w:rPr>
            <w:noProof/>
          </w:rPr>
          <w:fldChar w:fldCharType="end"/>
        </w:r>
      </w:ins>
    </w:p>
    <w:p w14:paraId="2A321D84" w14:textId="07DEB749" w:rsidR="0010565A" w:rsidRPr="0010565A" w:rsidRDefault="0010565A">
      <w:pPr>
        <w:pStyle w:val="Sumrio4"/>
        <w:tabs>
          <w:tab w:val="left" w:pos="1200"/>
          <w:tab w:val="right" w:leader="dot" w:pos="9061"/>
        </w:tabs>
        <w:rPr>
          <w:ins w:id="157" w:author="Ryan Lemos" w:date="2019-10-13T15:23:00Z"/>
          <w:rFonts w:asciiTheme="minorHAnsi" w:eastAsiaTheme="minorEastAsia" w:hAnsiTheme="minorHAnsi" w:cstheme="minorBidi"/>
          <w:noProof/>
          <w:sz w:val="22"/>
          <w:szCs w:val="22"/>
          <w:lang w:val="en-US" w:eastAsia="pt-BR"/>
          <w:rPrChange w:id="158" w:author="Ryan Lemos" w:date="2019-10-13T15:23:00Z">
            <w:rPr>
              <w:ins w:id="159" w:author="Ryan Lemos" w:date="2019-10-13T15:23:00Z"/>
              <w:rFonts w:asciiTheme="minorHAnsi" w:eastAsiaTheme="minorEastAsia" w:hAnsiTheme="minorHAnsi" w:cstheme="minorBidi"/>
              <w:noProof/>
              <w:sz w:val="22"/>
              <w:szCs w:val="22"/>
              <w:lang w:eastAsia="pt-BR"/>
            </w:rPr>
          </w:rPrChange>
        </w:rPr>
      </w:pPr>
      <w:ins w:id="160" w:author="Ryan Lemos" w:date="2019-10-13T15:23:00Z">
        <w:r w:rsidRPr="0010565A">
          <w:rPr>
            <w:noProof/>
            <w:lang w:val="en-US"/>
            <w:rPrChange w:id="161" w:author="Ryan Lemos" w:date="2019-10-13T15:23:00Z">
              <w:rPr>
                <w:noProof/>
              </w:rPr>
            </w:rPrChange>
          </w:rPr>
          <w:t>2.2.4.9</w:t>
        </w:r>
        <w:r w:rsidRPr="0010565A">
          <w:rPr>
            <w:rFonts w:asciiTheme="minorHAnsi" w:eastAsiaTheme="minorEastAsia" w:hAnsiTheme="minorHAnsi" w:cstheme="minorBidi"/>
            <w:noProof/>
            <w:sz w:val="22"/>
            <w:szCs w:val="22"/>
            <w:lang w:val="en-US" w:eastAsia="pt-BR"/>
            <w:rPrChange w:id="162" w:author="Ryan Lemos" w:date="2019-10-13T15:23:00Z">
              <w:rPr>
                <w:rFonts w:asciiTheme="minorHAnsi" w:eastAsiaTheme="minorEastAsia" w:hAnsiTheme="minorHAnsi" w:cstheme="minorBidi"/>
                <w:noProof/>
                <w:sz w:val="22"/>
                <w:szCs w:val="22"/>
                <w:lang w:eastAsia="pt-BR"/>
              </w:rPr>
            </w:rPrChange>
          </w:rPr>
          <w:tab/>
        </w:r>
        <w:r w:rsidRPr="0010565A">
          <w:rPr>
            <w:i/>
            <w:noProof/>
            <w:lang w:val="en-US"/>
            <w:rPrChange w:id="163" w:author="Ryan Lemos" w:date="2019-10-13T15:23:00Z">
              <w:rPr>
                <w:i/>
                <w:noProof/>
              </w:rPr>
            </w:rPrChange>
          </w:rPr>
          <w:t>Framework</w:t>
        </w:r>
        <w:r w:rsidRPr="0010565A">
          <w:rPr>
            <w:noProof/>
            <w:lang w:val="en-US"/>
            <w:rPrChange w:id="164" w:author="Ryan Lemos" w:date="2019-10-13T15:23:00Z">
              <w:rPr>
                <w:noProof/>
              </w:rPr>
            </w:rPrChange>
          </w:rPr>
          <w:t xml:space="preserve"> Laravel</w:t>
        </w:r>
        <w:r w:rsidRPr="0010565A">
          <w:rPr>
            <w:noProof/>
            <w:lang w:val="en-US"/>
            <w:rPrChange w:id="165" w:author="Ryan Lemos" w:date="2019-10-13T15:23:00Z">
              <w:rPr>
                <w:noProof/>
              </w:rPr>
            </w:rPrChange>
          </w:rPr>
          <w:tab/>
        </w:r>
        <w:r>
          <w:rPr>
            <w:noProof/>
          </w:rPr>
          <w:fldChar w:fldCharType="begin"/>
        </w:r>
        <w:r w:rsidRPr="0010565A">
          <w:rPr>
            <w:noProof/>
            <w:lang w:val="en-US"/>
            <w:rPrChange w:id="166" w:author="Ryan Lemos" w:date="2019-10-13T15:23:00Z">
              <w:rPr>
                <w:noProof/>
              </w:rPr>
            </w:rPrChange>
          </w:rPr>
          <w:instrText xml:space="preserve"> PAGEREF _Toc21872634 \h </w:instrText>
        </w:r>
      </w:ins>
      <w:r>
        <w:rPr>
          <w:noProof/>
        </w:rPr>
      </w:r>
      <w:r>
        <w:rPr>
          <w:noProof/>
        </w:rPr>
        <w:fldChar w:fldCharType="separate"/>
      </w:r>
      <w:ins w:id="167" w:author="Ryan Lemos" w:date="2019-10-14T11:07:00Z">
        <w:r w:rsidR="00EA29D8">
          <w:rPr>
            <w:noProof/>
            <w:lang w:val="en-US"/>
          </w:rPr>
          <w:t>34</w:t>
        </w:r>
      </w:ins>
      <w:ins w:id="168" w:author="Ryan Lemos" w:date="2019-10-13T15:23:00Z">
        <w:r>
          <w:rPr>
            <w:noProof/>
          </w:rPr>
          <w:fldChar w:fldCharType="end"/>
        </w:r>
      </w:ins>
    </w:p>
    <w:p w14:paraId="5FA312BD" w14:textId="1921EC3E" w:rsidR="0010565A" w:rsidRPr="0010565A" w:rsidRDefault="0010565A">
      <w:pPr>
        <w:pStyle w:val="Sumrio4"/>
        <w:tabs>
          <w:tab w:val="left" w:pos="1200"/>
          <w:tab w:val="right" w:leader="dot" w:pos="9061"/>
        </w:tabs>
        <w:rPr>
          <w:ins w:id="169" w:author="Ryan Lemos" w:date="2019-10-13T15:23:00Z"/>
          <w:rFonts w:asciiTheme="minorHAnsi" w:eastAsiaTheme="minorEastAsia" w:hAnsiTheme="minorHAnsi" w:cstheme="minorBidi"/>
          <w:noProof/>
          <w:sz w:val="22"/>
          <w:szCs w:val="22"/>
          <w:lang w:val="en-US" w:eastAsia="pt-BR"/>
          <w:rPrChange w:id="170" w:author="Ryan Lemos" w:date="2019-10-13T15:23:00Z">
            <w:rPr>
              <w:ins w:id="171" w:author="Ryan Lemos" w:date="2019-10-13T15:23:00Z"/>
              <w:rFonts w:asciiTheme="minorHAnsi" w:eastAsiaTheme="minorEastAsia" w:hAnsiTheme="minorHAnsi" w:cstheme="minorBidi"/>
              <w:noProof/>
              <w:sz w:val="22"/>
              <w:szCs w:val="22"/>
              <w:lang w:eastAsia="pt-BR"/>
            </w:rPr>
          </w:rPrChange>
        </w:rPr>
      </w:pPr>
      <w:ins w:id="172" w:author="Ryan Lemos" w:date="2019-10-13T15:23:00Z">
        <w:r w:rsidRPr="0010565A">
          <w:rPr>
            <w:noProof/>
            <w:lang w:val="en-US"/>
            <w:rPrChange w:id="173" w:author="Ryan Lemos" w:date="2019-10-13T15:23:00Z">
              <w:rPr>
                <w:noProof/>
              </w:rPr>
            </w:rPrChange>
          </w:rPr>
          <w:t>2.2.4.10</w:t>
        </w:r>
        <w:r w:rsidRPr="0010565A">
          <w:rPr>
            <w:rFonts w:asciiTheme="minorHAnsi" w:eastAsiaTheme="minorEastAsia" w:hAnsiTheme="minorHAnsi" w:cstheme="minorBidi"/>
            <w:noProof/>
            <w:sz w:val="22"/>
            <w:szCs w:val="22"/>
            <w:lang w:val="en-US" w:eastAsia="pt-BR"/>
            <w:rPrChange w:id="174" w:author="Ryan Lemos" w:date="2019-10-13T15:23:00Z">
              <w:rPr>
                <w:rFonts w:asciiTheme="minorHAnsi" w:eastAsiaTheme="minorEastAsia" w:hAnsiTheme="minorHAnsi" w:cstheme="minorBidi"/>
                <w:noProof/>
                <w:sz w:val="22"/>
                <w:szCs w:val="22"/>
                <w:lang w:eastAsia="pt-BR"/>
              </w:rPr>
            </w:rPrChange>
          </w:rPr>
          <w:tab/>
        </w:r>
        <w:r w:rsidRPr="00341661">
          <w:rPr>
            <w:i/>
            <w:noProof/>
            <w:lang w:val="en-US"/>
          </w:rPr>
          <w:t>Representational State Transfer</w:t>
        </w:r>
        <w:r w:rsidRPr="00341661">
          <w:rPr>
            <w:noProof/>
            <w:lang w:val="en-US"/>
          </w:rPr>
          <w:t xml:space="preserve"> (</w:t>
        </w:r>
        <w:r w:rsidRPr="0010565A">
          <w:rPr>
            <w:noProof/>
            <w:lang w:val="en-US"/>
            <w:rPrChange w:id="175" w:author="Ryan Lemos" w:date="2019-10-13T15:23:00Z">
              <w:rPr>
                <w:noProof/>
              </w:rPr>
            </w:rPrChange>
          </w:rPr>
          <w:t>REST)</w:t>
        </w:r>
        <w:r w:rsidRPr="0010565A">
          <w:rPr>
            <w:noProof/>
            <w:lang w:val="en-US"/>
            <w:rPrChange w:id="176" w:author="Ryan Lemos" w:date="2019-10-13T15:23:00Z">
              <w:rPr>
                <w:noProof/>
              </w:rPr>
            </w:rPrChange>
          </w:rPr>
          <w:tab/>
        </w:r>
        <w:r>
          <w:rPr>
            <w:noProof/>
          </w:rPr>
          <w:fldChar w:fldCharType="begin"/>
        </w:r>
        <w:r w:rsidRPr="0010565A">
          <w:rPr>
            <w:noProof/>
            <w:lang w:val="en-US"/>
            <w:rPrChange w:id="177" w:author="Ryan Lemos" w:date="2019-10-13T15:23:00Z">
              <w:rPr>
                <w:noProof/>
              </w:rPr>
            </w:rPrChange>
          </w:rPr>
          <w:instrText xml:space="preserve"> PAGEREF _Toc21872635 \h </w:instrText>
        </w:r>
      </w:ins>
      <w:r>
        <w:rPr>
          <w:noProof/>
        </w:rPr>
      </w:r>
      <w:r>
        <w:rPr>
          <w:noProof/>
        </w:rPr>
        <w:fldChar w:fldCharType="separate"/>
      </w:r>
      <w:ins w:id="178" w:author="Ryan Lemos" w:date="2019-10-14T11:07:00Z">
        <w:r w:rsidR="00EA29D8">
          <w:rPr>
            <w:noProof/>
            <w:lang w:val="en-US"/>
          </w:rPr>
          <w:t>37</w:t>
        </w:r>
      </w:ins>
      <w:ins w:id="179" w:author="Ryan Lemos" w:date="2019-10-13T15:23:00Z">
        <w:r>
          <w:rPr>
            <w:noProof/>
          </w:rPr>
          <w:fldChar w:fldCharType="end"/>
        </w:r>
      </w:ins>
    </w:p>
    <w:p w14:paraId="0E12C8EF" w14:textId="122911D4" w:rsidR="0010565A" w:rsidRDefault="0010565A">
      <w:pPr>
        <w:pStyle w:val="Sumrio4"/>
        <w:tabs>
          <w:tab w:val="left" w:pos="1200"/>
          <w:tab w:val="right" w:leader="dot" w:pos="9061"/>
        </w:tabs>
        <w:rPr>
          <w:ins w:id="180" w:author="Ryan Lemos" w:date="2019-10-13T15:23:00Z"/>
          <w:rFonts w:asciiTheme="minorHAnsi" w:eastAsiaTheme="minorEastAsia" w:hAnsiTheme="minorHAnsi" w:cstheme="minorBidi"/>
          <w:noProof/>
          <w:sz w:val="22"/>
          <w:szCs w:val="22"/>
          <w:lang w:eastAsia="pt-BR"/>
        </w:rPr>
      </w:pPr>
      <w:ins w:id="181" w:author="Ryan Lemos" w:date="2019-10-13T15:23:00Z">
        <w:r w:rsidRPr="0010565A">
          <w:rPr>
            <w:noProof/>
            <w:rPrChange w:id="182" w:author="Ryan Lemos" w:date="2019-10-13T15:23:00Z">
              <w:rPr>
                <w:noProof/>
                <w:lang w:val="en-US"/>
              </w:rPr>
            </w:rPrChange>
          </w:rPr>
          <w:t>2.2.4.11</w:t>
        </w:r>
        <w:r>
          <w:rPr>
            <w:rFonts w:asciiTheme="minorHAnsi" w:eastAsiaTheme="minorEastAsia" w:hAnsiTheme="minorHAnsi" w:cstheme="minorBidi"/>
            <w:noProof/>
            <w:sz w:val="22"/>
            <w:szCs w:val="22"/>
            <w:lang w:eastAsia="pt-BR"/>
          </w:rPr>
          <w:tab/>
        </w:r>
        <w:r w:rsidRPr="0010565A">
          <w:rPr>
            <w:i/>
            <w:noProof/>
            <w:rPrChange w:id="183" w:author="Ryan Lemos" w:date="2019-10-13T15:23:00Z">
              <w:rPr>
                <w:i/>
                <w:noProof/>
                <w:lang w:val="en-US"/>
              </w:rPr>
            </w:rPrChange>
          </w:rPr>
          <w:t>Application Programming Interfaces</w:t>
        </w:r>
        <w:r w:rsidRPr="0010565A">
          <w:rPr>
            <w:noProof/>
            <w:rPrChange w:id="184" w:author="Ryan Lemos" w:date="2019-10-13T15:23:00Z">
              <w:rPr>
                <w:noProof/>
                <w:lang w:val="en-US"/>
              </w:rPr>
            </w:rPrChange>
          </w:rPr>
          <w:t xml:space="preserve"> (API)</w:t>
        </w:r>
        <w:r>
          <w:rPr>
            <w:noProof/>
          </w:rPr>
          <w:tab/>
        </w:r>
        <w:r>
          <w:rPr>
            <w:noProof/>
          </w:rPr>
          <w:fldChar w:fldCharType="begin"/>
        </w:r>
        <w:r>
          <w:rPr>
            <w:noProof/>
          </w:rPr>
          <w:instrText xml:space="preserve"> PAGEREF _Toc21872636 \h </w:instrText>
        </w:r>
      </w:ins>
      <w:r>
        <w:rPr>
          <w:noProof/>
        </w:rPr>
      </w:r>
      <w:r>
        <w:rPr>
          <w:noProof/>
        </w:rPr>
        <w:fldChar w:fldCharType="separate"/>
      </w:r>
      <w:ins w:id="185" w:author="Ryan Lemos" w:date="2019-10-14T11:07:00Z">
        <w:r w:rsidR="00EA29D8">
          <w:rPr>
            <w:noProof/>
          </w:rPr>
          <w:t>37</w:t>
        </w:r>
      </w:ins>
      <w:ins w:id="186" w:author="Ryan Lemos" w:date="2019-10-13T15:23:00Z">
        <w:r>
          <w:rPr>
            <w:noProof/>
          </w:rPr>
          <w:fldChar w:fldCharType="end"/>
        </w:r>
      </w:ins>
    </w:p>
    <w:p w14:paraId="01B33E5D" w14:textId="57D41995" w:rsidR="0010565A" w:rsidRDefault="0010565A">
      <w:pPr>
        <w:pStyle w:val="Sumrio3"/>
        <w:rPr>
          <w:ins w:id="187" w:author="Ryan Lemos" w:date="2019-10-13T15:23:00Z"/>
          <w:rFonts w:asciiTheme="minorHAnsi" w:eastAsiaTheme="minorEastAsia" w:hAnsiTheme="minorHAnsi" w:cstheme="minorBidi"/>
          <w:b w:val="0"/>
          <w:iCs w:val="0"/>
          <w:noProof/>
          <w:sz w:val="22"/>
          <w:szCs w:val="22"/>
          <w:lang w:eastAsia="pt-BR"/>
        </w:rPr>
      </w:pPr>
      <w:ins w:id="188" w:author="Ryan Lemos" w:date="2019-10-13T15:23:00Z">
        <w:r>
          <w:rPr>
            <w:noProof/>
          </w:rPr>
          <w:t>2.2.5</w:t>
        </w:r>
        <w:r>
          <w:rPr>
            <w:rFonts w:asciiTheme="minorHAnsi" w:eastAsiaTheme="minorEastAsia" w:hAnsiTheme="minorHAnsi" w:cstheme="minorBidi"/>
            <w:b w:val="0"/>
            <w:iCs w:val="0"/>
            <w:noProof/>
            <w:sz w:val="22"/>
            <w:szCs w:val="22"/>
            <w:lang w:eastAsia="pt-BR"/>
          </w:rPr>
          <w:tab/>
        </w:r>
        <w:r>
          <w:rPr>
            <w:noProof/>
          </w:rPr>
          <w:t>Banco de Dados (BD)</w:t>
        </w:r>
        <w:r>
          <w:rPr>
            <w:noProof/>
          </w:rPr>
          <w:tab/>
        </w:r>
        <w:r>
          <w:rPr>
            <w:noProof/>
          </w:rPr>
          <w:fldChar w:fldCharType="begin"/>
        </w:r>
        <w:r>
          <w:rPr>
            <w:noProof/>
          </w:rPr>
          <w:instrText xml:space="preserve"> PAGEREF _Toc21872637 \h </w:instrText>
        </w:r>
      </w:ins>
      <w:r>
        <w:rPr>
          <w:noProof/>
        </w:rPr>
      </w:r>
      <w:r>
        <w:rPr>
          <w:noProof/>
        </w:rPr>
        <w:fldChar w:fldCharType="separate"/>
      </w:r>
      <w:ins w:id="189" w:author="Ryan Lemos" w:date="2019-10-14T11:07:00Z">
        <w:r w:rsidR="00EA29D8">
          <w:rPr>
            <w:noProof/>
          </w:rPr>
          <w:t>38</w:t>
        </w:r>
      </w:ins>
      <w:ins w:id="190" w:author="Ryan Lemos" w:date="2019-10-13T15:23:00Z">
        <w:r>
          <w:rPr>
            <w:noProof/>
          </w:rPr>
          <w:fldChar w:fldCharType="end"/>
        </w:r>
      </w:ins>
    </w:p>
    <w:p w14:paraId="546C187A" w14:textId="62703817" w:rsidR="0010565A" w:rsidRDefault="0010565A">
      <w:pPr>
        <w:pStyle w:val="Sumrio3"/>
        <w:rPr>
          <w:ins w:id="191" w:author="Ryan Lemos" w:date="2019-10-13T15:23:00Z"/>
          <w:rFonts w:asciiTheme="minorHAnsi" w:eastAsiaTheme="minorEastAsia" w:hAnsiTheme="minorHAnsi" w:cstheme="minorBidi"/>
          <w:b w:val="0"/>
          <w:iCs w:val="0"/>
          <w:noProof/>
          <w:sz w:val="22"/>
          <w:szCs w:val="22"/>
          <w:lang w:eastAsia="pt-BR"/>
        </w:rPr>
      </w:pPr>
      <w:ins w:id="192" w:author="Ryan Lemos" w:date="2019-10-13T15:23:00Z">
        <w:r>
          <w:rPr>
            <w:noProof/>
          </w:rPr>
          <w:t>2.2.6</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_Toc21872638 \h </w:instrText>
        </w:r>
      </w:ins>
      <w:r>
        <w:rPr>
          <w:noProof/>
        </w:rPr>
      </w:r>
      <w:r>
        <w:rPr>
          <w:noProof/>
        </w:rPr>
        <w:fldChar w:fldCharType="separate"/>
      </w:r>
      <w:ins w:id="193" w:author="Ryan Lemos" w:date="2019-10-14T11:07:00Z">
        <w:r w:rsidR="00EA29D8">
          <w:rPr>
            <w:noProof/>
          </w:rPr>
          <w:t>40</w:t>
        </w:r>
      </w:ins>
      <w:ins w:id="194" w:author="Ryan Lemos" w:date="2019-10-13T15:23:00Z">
        <w:r>
          <w:rPr>
            <w:noProof/>
          </w:rPr>
          <w:fldChar w:fldCharType="end"/>
        </w:r>
      </w:ins>
    </w:p>
    <w:p w14:paraId="51F3DDFB" w14:textId="4C08A6CB" w:rsidR="0010565A" w:rsidRDefault="0010565A">
      <w:pPr>
        <w:pStyle w:val="Sumrio1"/>
        <w:tabs>
          <w:tab w:val="left" w:pos="1200"/>
          <w:tab w:val="right" w:leader="dot" w:pos="9061"/>
        </w:tabs>
        <w:rPr>
          <w:ins w:id="195" w:author="Ryan Lemos" w:date="2019-10-13T15:23:00Z"/>
          <w:rFonts w:asciiTheme="minorHAnsi" w:eastAsiaTheme="minorEastAsia" w:hAnsiTheme="minorHAnsi" w:cstheme="minorBidi"/>
          <w:b w:val="0"/>
          <w:bCs w:val="0"/>
          <w:caps w:val="0"/>
          <w:noProof/>
          <w:sz w:val="22"/>
          <w:szCs w:val="22"/>
          <w:lang w:eastAsia="pt-BR"/>
        </w:rPr>
      </w:pPr>
      <w:ins w:id="196" w:author="Ryan Lemos" w:date="2019-10-13T15:23: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_Toc21872639 \h </w:instrText>
        </w:r>
      </w:ins>
      <w:r>
        <w:rPr>
          <w:noProof/>
        </w:rPr>
      </w:r>
      <w:r>
        <w:rPr>
          <w:noProof/>
        </w:rPr>
        <w:fldChar w:fldCharType="separate"/>
      </w:r>
      <w:ins w:id="197" w:author="Ryan Lemos" w:date="2019-10-14T11:07:00Z">
        <w:r w:rsidR="00EA29D8">
          <w:rPr>
            <w:noProof/>
          </w:rPr>
          <w:t>42</w:t>
        </w:r>
      </w:ins>
      <w:ins w:id="198" w:author="Ryan Lemos" w:date="2019-10-13T15:23:00Z">
        <w:r>
          <w:rPr>
            <w:noProof/>
          </w:rPr>
          <w:fldChar w:fldCharType="end"/>
        </w:r>
      </w:ins>
    </w:p>
    <w:p w14:paraId="1397D8FA" w14:textId="57156048" w:rsidR="0010565A" w:rsidRDefault="0010565A">
      <w:pPr>
        <w:pStyle w:val="Sumrio2"/>
        <w:tabs>
          <w:tab w:val="left" w:pos="1200"/>
          <w:tab w:val="right" w:leader="dot" w:pos="9061"/>
        </w:tabs>
        <w:rPr>
          <w:ins w:id="199" w:author="Ryan Lemos" w:date="2019-10-13T15:23:00Z"/>
          <w:rFonts w:asciiTheme="minorHAnsi" w:eastAsiaTheme="minorEastAsia" w:hAnsiTheme="minorHAnsi" w:cstheme="minorBidi"/>
          <w:caps w:val="0"/>
          <w:noProof/>
          <w:sz w:val="22"/>
          <w:szCs w:val="22"/>
          <w:lang w:eastAsia="pt-BR"/>
        </w:rPr>
      </w:pPr>
      <w:ins w:id="200" w:author="Ryan Lemos" w:date="2019-10-13T15:23: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_Toc21872640 \h </w:instrText>
        </w:r>
      </w:ins>
      <w:r>
        <w:rPr>
          <w:noProof/>
        </w:rPr>
      </w:r>
      <w:r>
        <w:rPr>
          <w:noProof/>
        </w:rPr>
        <w:fldChar w:fldCharType="separate"/>
      </w:r>
      <w:ins w:id="201" w:author="Ryan Lemos" w:date="2019-10-14T11:07:00Z">
        <w:r w:rsidR="00EA29D8">
          <w:rPr>
            <w:noProof/>
          </w:rPr>
          <w:t>42</w:t>
        </w:r>
      </w:ins>
      <w:ins w:id="202" w:author="Ryan Lemos" w:date="2019-10-13T15:23:00Z">
        <w:r>
          <w:rPr>
            <w:noProof/>
          </w:rPr>
          <w:fldChar w:fldCharType="end"/>
        </w:r>
      </w:ins>
    </w:p>
    <w:p w14:paraId="436BACC9" w14:textId="3E642223" w:rsidR="0010565A" w:rsidRDefault="0010565A">
      <w:pPr>
        <w:pStyle w:val="Sumrio2"/>
        <w:tabs>
          <w:tab w:val="left" w:pos="1200"/>
          <w:tab w:val="right" w:leader="dot" w:pos="9061"/>
        </w:tabs>
        <w:rPr>
          <w:ins w:id="203" w:author="Ryan Lemos" w:date="2019-10-13T15:23:00Z"/>
          <w:rFonts w:asciiTheme="minorHAnsi" w:eastAsiaTheme="minorEastAsia" w:hAnsiTheme="minorHAnsi" w:cstheme="minorBidi"/>
          <w:caps w:val="0"/>
          <w:noProof/>
          <w:sz w:val="22"/>
          <w:szCs w:val="22"/>
          <w:lang w:eastAsia="pt-BR"/>
        </w:rPr>
      </w:pPr>
      <w:ins w:id="204" w:author="Ryan Lemos" w:date="2019-10-13T15:23:00Z">
        <w:r>
          <w:rPr>
            <w:noProof/>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_Toc21872641 \h </w:instrText>
        </w:r>
      </w:ins>
      <w:r>
        <w:rPr>
          <w:noProof/>
        </w:rPr>
      </w:r>
      <w:r>
        <w:rPr>
          <w:noProof/>
        </w:rPr>
        <w:fldChar w:fldCharType="separate"/>
      </w:r>
      <w:ins w:id="205" w:author="Ryan Lemos" w:date="2019-10-14T11:07:00Z">
        <w:r w:rsidR="00EA29D8">
          <w:rPr>
            <w:noProof/>
          </w:rPr>
          <w:t>43</w:t>
        </w:r>
      </w:ins>
      <w:ins w:id="206" w:author="Ryan Lemos" w:date="2019-10-13T15:23:00Z">
        <w:r>
          <w:rPr>
            <w:noProof/>
          </w:rPr>
          <w:fldChar w:fldCharType="end"/>
        </w:r>
      </w:ins>
    </w:p>
    <w:p w14:paraId="14D07D2E" w14:textId="67F4E3A5" w:rsidR="0010565A" w:rsidRDefault="0010565A">
      <w:pPr>
        <w:pStyle w:val="Sumrio2"/>
        <w:tabs>
          <w:tab w:val="left" w:pos="1200"/>
          <w:tab w:val="right" w:leader="dot" w:pos="9061"/>
        </w:tabs>
        <w:rPr>
          <w:ins w:id="207" w:author="Ryan Lemos" w:date="2019-10-13T15:23:00Z"/>
          <w:rFonts w:asciiTheme="minorHAnsi" w:eastAsiaTheme="minorEastAsia" w:hAnsiTheme="minorHAnsi" w:cstheme="minorBidi"/>
          <w:caps w:val="0"/>
          <w:noProof/>
          <w:sz w:val="22"/>
          <w:szCs w:val="22"/>
          <w:lang w:eastAsia="pt-BR"/>
        </w:rPr>
      </w:pPr>
      <w:ins w:id="208" w:author="Ryan Lemos" w:date="2019-10-13T15:23:00Z">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_Toc21872642 \h </w:instrText>
        </w:r>
      </w:ins>
      <w:r>
        <w:rPr>
          <w:noProof/>
        </w:rPr>
      </w:r>
      <w:r>
        <w:rPr>
          <w:noProof/>
        </w:rPr>
        <w:fldChar w:fldCharType="separate"/>
      </w:r>
      <w:ins w:id="209" w:author="Ryan Lemos" w:date="2019-10-14T11:07:00Z">
        <w:r w:rsidR="00EA29D8">
          <w:rPr>
            <w:noProof/>
          </w:rPr>
          <w:t>43</w:t>
        </w:r>
      </w:ins>
      <w:ins w:id="210" w:author="Ryan Lemos" w:date="2019-10-13T15:23:00Z">
        <w:r>
          <w:rPr>
            <w:noProof/>
          </w:rPr>
          <w:fldChar w:fldCharType="end"/>
        </w:r>
      </w:ins>
    </w:p>
    <w:p w14:paraId="1D5EFF3E" w14:textId="554977C4" w:rsidR="0010565A" w:rsidRDefault="0010565A">
      <w:pPr>
        <w:pStyle w:val="Sumrio2"/>
        <w:tabs>
          <w:tab w:val="left" w:pos="1200"/>
          <w:tab w:val="right" w:leader="dot" w:pos="9061"/>
        </w:tabs>
        <w:rPr>
          <w:ins w:id="211" w:author="Ryan Lemos" w:date="2019-10-13T15:23:00Z"/>
          <w:rFonts w:asciiTheme="minorHAnsi" w:eastAsiaTheme="minorEastAsia" w:hAnsiTheme="minorHAnsi" w:cstheme="minorBidi"/>
          <w:caps w:val="0"/>
          <w:noProof/>
          <w:sz w:val="22"/>
          <w:szCs w:val="22"/>
          <w:lang w:eastAsia="pt-BR"/>
        </w:rPr>
      </w:pPr>
      <w:ins w:id="212" w:author="Ryan Lemos" w:date="2019-10-13T15:23:00Z">
        <w:r>
          <w:rPr>
            <w:noProof/>
          </w:rPr>
          <w:lastRenderedPageBreak/>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_Toc21872643 \h </w:instrText>
        </w:r>
      </w:ins>
      <w:r>
        <w:rPr>
          <w:noProof/>
        </w:rPr>
      </w:r>
      <w:r>
        <w:rPr>
          <w:noProof/>
        </w:rPr>
        <w:fldChar w:fldCharType="separate"/>
      </w:r>
      <w:ins w:id="213" w:author="Ryan Lemos" w:date="2019-10-14T11:07:00Z">
        <w:r w:rsidR="00EA29D8">
          <w:rPr>
            <w:noProof/>
          </w:rPr>
          <w:t>46</w:t>
        </w:r>
      </w:ins>
      <w:ins w:id="214" w:author="Ryan Lemos" w:date="2019-10-13T15:23:00Z">
        <w:r>
          <w:rPr>
            <w:noProof/>
          </w:rPr>
          <w:fldChar w:fldCharType="end"/>
        </w:r>
      </w:ins>
    </w:p>
    <w:p w14:paraId="6072A378" w14:textId="39DD81BF" w:rsidR="0010565A" w:rsidRDefault="0010565A">
      <w:pPr>
        <w:pStyle w:val="Sumrio2"/>
        <w:tabs>
          <w:tab w:val="left" w:pos="1200"/>
          <w:tab w:val="right" w:leader="dot" w:pos="9061"/>
        </w:tabs>
        <w:rPr>
          <w:ins w:id="215" w:author="Ryan Lemos" w:date="2019-10-13T15:23:00Z"/>
          <w:rFonts w:asciiTheme="minorHAnsi" w:eastAsiaTheme="minorEastAsia" w:hAnsiTheme="minorHAnsi" w:cstheme="minorBidi"/>
          <w:caps w:val="0"/>
          <w:noProof/>
          <w:sz w:val="22"/>
          <w:szCs w:val="22"/>
          <w:lang w:eastAsia="pt-BR"/>
        </w:rPr>
      </w:pPr>
      <w:ins w:id="216" w:author="Ryan Lemos" w:date="2019-10-13T15:23:00Z">
        <w:r>
          <w:rPr>
            <w:noProof/>
          </w:rPr>
          <w:t>3.5</w:t>
        </w:r>
        <w:r>
          <w:rPr>
            <w:rFonts w:asciiTheme="minorHAnsi" w:eastAsiaTheme="minorEastAsia" w:hAnsiTheme="minorHAnsi" w:cstheme="minorBidi"/>
            <w:caps w:val="0"/>
            <w:noProof/>
            <w:sz w:val="22"/>
            <w:szCs w:val="22"/>
            <w:lang w:eastAsia="pt-BR"/>
          </w:rPr>
          <w:tab/>
        </w:r>
        <w:r>
          <w:rPr>
            <w:noProof/>
          </w:rPr>
          <w:t>Padrões visuais da aplicação</w:t>
        </w:r>
        <w:r>
          <w:rPr>
            <w:noProof/>
          </w:rPr>
          <w:tab/>
        </w:r>
        <w:r>
          <w:rPr>
            <w:noProof/>
          </w:rPr>
          <w:fldChar w:fldCharType="begin"/>
        </w:r>
        <w:r>
          <w:rPr>
            <w:noProof/>
          </w:rPr>
          <w:instrText xml:space="preserve"> PAGEREF _Toc21872644 \h </w:instrText>
        </w:r>
      </w:ins>
      <w:r>
        <w:rPr>
          <w:noProof/>
        </w:rPr>
      </w:r>
      <w:r>
        <w:rPr>
          <w:noProof/>
        </w:rPr>
        <w:fldChar w:fldCharType="separate"/>
      </w:r>
      <w:ins w:id="217" w:author="Ryan Lemos" w:date="2019-10-14T11:07:00Z">
        <w:r w:rsidR="00EA29D8">
          <w:rPr>
            <w:noProof/>
          </w:rPr>
          <w:t>50</w:t>
        </w:r>
      </w:ins>
      <w:ins w:id="218" w:author="Ryan Lemos" w:date="2019-10-13T15:23:00Z">
        <w:r>
          <w:rPr>
            <w:noProof/>
          </w:rPr>
          <w:fldChar w:fldCharType="end"/>
        </w:r>
      </w:ins>
    </w:p>
    <w:p w14:paraId="28F62A68" w14:textId="577D3E28" w:rsidR="0010565A" w:rsidRDefault="0010565A">
      <w:pPr>
        <w:pStyle w:val="Sumrio3"/>
        <w:rPr>
          <w:ins w:id="219" w:author="Ryan Lemos" w:date="2019-10-13T15:23:00Z"/>
          <w:rFonts w:asciiTheme="minorHAnsi" w:eastAsiaTheme="minorEastAsia" w:hAnsiTheme="minorHAnsi" w:cstheme="minorBidi"/>
          <w:b w:val="0"/>
          <w:iCs w:val="0"/>
          <w:noProof/>
          <w:sz w:val="22"/>
          <w:szCs w:val="22"/>
          <w:lang w:eastAsia="pt-BR"/>
        </w:rPr>
      </w:pPr>
      <w:ins w:id="220" w:author="Ryan Lemos" w:date="2019-10-13T15:23:00Z">
        <w:r>
          <w:rPr>
            <w:noProof/>
          </w:rPr>
          <w:t>3.5.1</w:t>
        </w:r>
        <w:r>
          <w:rPr>
            <w:rFonts w:asciiTheme="minorHAnsi" w:eastAsiaTheme="minorEastAsia" w:hAnsiTheme="minorHAnsi" w:cstheme="minorBidi"/>
            <w:b w:val="0"/>
            <w:iCs w:val="0"/>
            <w:noProof/>
            <w:sz w:val="22"/>
            <w:szCs w:val="22"/>
            <w:lang w:eastAsia="pt-BR"/>
          </w:rPr>
          <w:tab/>
        </w:r>
        <w:r>
          <w:rPr>
            <w:noProof/>
          </w:rPr>
          <w:t>Botões de ação</w:t>
        </w:r>
        <w:r>
          <w:rPr>
            <w:noProof/>
          </w:rPr>
          <w:tab/>
        </w:r>
        <w:r>
          <w:rPr>
            <w:noProof/>
          </w:rPr>
          <w:fldChar w:fldCharType="begin"/>
        </w:r>
        <w:r>
          <w:rPr>
            <w:noProof/>
          </w:rPr>
          <w:instrText xml:space="preserve"> PAGEREF _Toc21872645 \h </w:instrText>
        </w:r>
      </w:ins>
      <w:r>
        <w:rPr>
          <w:noProof/>
        </w:rPr>
      </w:r>
      <w:r>
        <w:rPr>
          <w:noProof/>
        </w:rPr>
        <w:fldChar w:fldCharType="separate"/>
      </w:r>
      <w:ins w:id="221" w:author="Ryan Lemos" w:date="2019-10-14T11:07:00Z">
        <w:r w:rsidR="00EA29D8">
          <w:rPr>
            <w:noProof/>
          </w:rPr>
          <w:t>51</w:t>
        </w:r>
      </w:ins>
      <w:ins w:id="222" w:author="Ryan Lemos" w:date="2019-10-13T15:23:00Z">
        <w:r>
          <w:rPr>
            <w:noProof/>
          </w:rPr>
          <w:fldChar w:fldCharType="end"/>
        </w:r>
      </w:ins>
    </w:p>
    <w:p w14:paraId="06C59C45" w14:textId="263395CB" w:rsidR="0010565A" w:rsidRDefault="0010565A">
      <w:pPr>
        <w:pStyle w:val="Sumrio3"/>
        <w:rPr>
          <w:ins w:id="223" w:author="Ryan Lemos" w:date="2019-10-13T15:23:00Z"/>
          <w:rFonts w:asciiTheme="minorHAnsi" w:eastAsiaTheme="minorEastAsia" w:hAnsiTheme="minorHAnsi" w:cstheme="minorBidi"/>
          <w:b w:val="0"/>
          <w:iCs w:val="0"/>
          <w:noProof/>
          <w:sz w:val="22"/>
          <w:szCs w:val="22"/>
          <w:lang w:eastAsia="pt-BR"/>
        </w:rPr>
      </w:pPr>
      <w:ins w:id="224" w:author="Ryan Lemos" w:date="2019-10-13T15:23:00Z">
        <w:r>
          <w:rPr>
            <w:noProof/>
          </w:rPr>
          <w:t>3.5.2</w:t>
        </w:r>
        <w:r>
          <w:rPr>
            <w:rFonts w:asciiTheme="minorHAnsi" w:eastAsiaTheme="minorEastAsia" w:hAnsiTheme="minorHAnsi" w:cstheme="minorBidi"/>
            <w:b w:val="0"/>
            <w:iCs w:val="0"/>
            <w:noProof/>
            <w:sz w:val="22"/>
            <w:szCs w:val="22"/>
            <w:lang w:eastAsia="pt-BR"/>
          </w:rPr>
          <w:tab/>
        </w:r>
        <w:r>
          <w:rPr>
            <w:noProof/>
          </w:rPr>
          <w:t>Trocar senha (somente para gestores)</w:t>
        </w:r>
        <w:r>
          <w:rPr>
            <w:noProof/>
          </w:rPr>
          <w:tab/>
        </w:r>
        <w:r>
          <w:rPr>
            <w:noProof/>
          </w:rPr>
          <w:fldChar w:fldCharType="begin"/>
        </w:r>
        <w:r>
          <w:rPr>
            <w:noProof/>
          </w:rPr>
          <w:instrText xml:space="preserve"> PAGEREF _Toc21872646 \h </w:instrText>
        </w:r>
      </w:ins>
      <w:r>
        <w:rPr>
          <w:noProof/>
        </w:rPr>
      </w:r>
      <w:r>
        <w:rPr>
          <w:noProof/>
        </w:rPr>
        <w:fldChar w:fldCharType="separate"/>
      </w:r>
      <w:ins w:id="225" w:author="Ryan Lemos" w:date="2019-10-14T11:07:00Z">
        <w:r w:rsidR="00EA29D8">
          <w:rPr>
            <w:noProof/>
          </w:rPr>
          <w:t>54</w:t>
        </w:r>
      </w:ins>
      <w:ins w:id="226" w:author="Ryan Lemos" w:date="2019-10-13T15:23:00Z">
        <w:r>
          <w:rPr>
            <w:noProof/>
          </w:rPr>
          <w:fldChar w:fldCharType="end"/>
        </w:r>
      </w:ins>
    </w:p>
    <w:p w14:paraId="6608B74A" w14:textId="22167723" w:rsidR="0010565A" w:rsidRDefault="0010565A">
      <w:pPr>
        <w:pStyle w:val="Sumrio3"/>
        <w:rPr>
          <w:ins w:id="227" w:author="Ryan Lemos" w:date="2019-10-13T15:23:00Z"/>
          <w:rFonts w:asciiTheme="minorHAnsi" w:eastAsiaTheme="minorEastAsia" w:hAnsiTheme="minorHAnsi" w:cstheme="minorBidi"/>
          <w:b w:val="0"/>
          <w:iCs w:val="0"/>
          <w:noProof/>
          <w:sz w:val="22"/>
          <w:szCs w:val="22"/>
          <w:lang w:eastAsia="pt-BR"/>
        </w:rPr>
      </w:pPr>
      <w:ins w:id="228" w:author="Ryan Lemos" w:date="2019-10-13T15:23:00Z">
        <w:r>
          <w:rPr>
            <w:noProof/>
          </w:rPr>
          <w:t>3.5.3</w:t>
        </w:r>
        <w:r>
          <w:rPr>
            <w:rFonts w:asciiTheme="minorHAnsi" w:eastAsiaTheme="minorEastAsia" w:hAnsiTheme="minorHAnsi" w:cstheme="minorBidi"/>
            <w:b w:val="0"/>
            <w:iCs w:val="0"/>
            <w:noProof/>
            <w:sz w:val="22"/>
            <w:szCs w:val="22"/>
            <w:lang w:eastAsia="pt-BR"/>
          </w:rPr>
          <w:tab/>
        </w:r>
        <w:r>
          <w:rPr>
            <w:noProof/>
          </w:rPr>
          <w:t>Botões para a gestão de atividades de uma turma</w:t>
        </w:r>
        <w:r>
          <w:rPr>
            <w:noProof/>
          </w:rPr>
          <w:tab/>
        </w:r>
        <w:r>
          <w:rPr>
            <w:noProof/>
          </w:rPr>
          <w:fldChar w:fldCharType="begin"/>
        </w:r>
        <w:r>
          <w:rPr>
            <w:noProof/>
          </w:rPr>
          <w:instrText xml:space="preserve"> PAGEREF _Toc21872647 \h </w:instrText>
        </w:r>
      </w:ins>
      <w:r>
        <w:rPr>
          <w:noProof/>
        </w:rPr>
      </w:r>
      <w:r>
        <w:rPr>
          <w:noProof/>
        </w:rPr>
        <w:fldChar w:fldCharType="separate"/>
      </w:r>
      <w:ins w:id="229" w:author="Ryan Lemos" w:date="2019-10-14T11:07:00Z">
        <w:r w:rsidR="00EA29D8">
          <w:rPr>
            <w:noProof/>
          </w:rPr>
          <w:t>54</w:t>
        </w:r>
      </w:ins>
      <w:ins w:id="230" w:author="Ryan Lemos" w:date="2019-10-13T15:23:00Z">
        <w:r>
          <w:rPr>
            <w:noProof/>
          </w:rPr>
          <w:fldChar w:fldCharType="end"/>
        </w:r>
      </w:ins>
    </w:p>
    <w:p w14:paraId="776C82DF" w14:textId="3D4E3F1C" w:rsidR="0010565A" w:rsidRDefault="0010565A">
      <w:pPr>
        <w:pStyle w:val="Sumrio3"/>
        <w:rPr>
          <w:ins w:id="231" w:author="Ryan Lemos" w:date="2019-10-13T15:23:00Z"/>
          <w:rFonts w:asciiTheme="minorHAnsi" w:eastAsiaTheme="minorEastAsia" w:hAnsiTheme="minorHAnsi" w:cstheme="minorBidi"/>
          <w:b w:val="0"/>
          <w:iCs w:val="0"/>
          <w:noProof/>
          <w:sz w:val="22"/>
          <w:szCs w:val="22"/>
          <w:lang w:eastAsia="pt-BR"/>
        </w:rPr>
      </w:pPr>
      <w:ins w:id="232" w:author="Ryan Lemos" w:date="2019-10-13T15:23:00Z">
        <w:r>
          <w:rPr>
            <w:noProof/>
          </w:rPr>
          <w:t>3.5.4</w:t>
        </w:r>
        <w:r>
          <w:rPr>
            <w:rFonts w:asciiTheme="minorHAnsi" w:eastAsiaTheme="minorEastAsia" w:hAnsiTheme="minorHAnsi" w:cstheme="minorBidi"/>
            <w:b w:val="0"/>
            <w:iCs w:val="0"/>
            <w:noProof/>
            <w:sz w:val="22"/>
            <w:szCs w:val="22"/>
            <w:lang w:eastAsia="pt-BR"/>
          </w:rPr>
          <w:tab/>
        </w:r>
        <w:r>
          <w:rPr>
            <w:noProof/>
          </w:rPr>
          <w:t>Botões do calendário</w:t>
        </w:r>
        <w:r>
          <w:rPr>
            <w:noProof/>
          </w:rPr>
          <w:tab/>
        </w:r>
        <w:r>
          <w:rPr>
            <w:noProof/>
          </w:rPr>
          <w:fldChar w:fldCharType="begin"/>
        </w:r>
        <w:r>
          <w:rPr>
            <w:noProof/>
          </w:rPr>
          <w:instrText xml:space="preserve"> PAGEREF _Toc21872648 \h </w:instrText>
        </w:r>
      </w:ins>
      <w:r>
        <w:rPr>
          <w:noProof/>
        </w:rPr>
      </w:r>
      <w:r>
        <w:rPr>
          <w:noProof/>
        </w:rPr>
        <w:fldChar w:fldCharType="separate"/>
      </w:r>
      <w:ins w:id="233" w:author="Ryan Lemos" w:date="2019-10-14T11:07:00Z">
        <w:r w:rsidR="00EA29D8">
          <w:rPr>
            <w:noProof/>
          </w:rPr>
          <w:t>57</w:t>
        </w:r>
      </w:ins>
      <w:ins w:id="234" w:author="Ryan Lemos" w:date="2019-10-13T15:23:00Z">
        <w:r>
          <w:rPr>
            <w:noProof/>
          </w:rPr>
          <w:fldChar w:fldCharType="end"/>
        </w:r>
      </w:ins>
    </w:p>
    <w:p w14:paraId="18E5A1EB" w14:textId="61188AD4" w:rsidR="0010565A" w:rsidRDefault="0010565A">
      <w:pPr>
        <w:pStyle w:val="Sumrio3"/>
        <w:rPr>
          <w:ins w:id="235" w:author="Ryan Lemos" w:date="2019-10-13T15:23:00Z"/>
          <w:rFonts w:asciiTheme="minorHAnsi" w:eastAsiaTheme="minorEastAsia" w:hAnsiTheme="minorHAnsi" w:cstheme="minorBidi"/>
          <w:b w:val="0"/>
          <w:iCs w:val="0"/>
          <w:noProof/>
          <w:sz w:val="22"/>
          <w:szCs w:val="22"/>
          <w:lang w:eastAsia="pt-BR"/>
        </w:rPr>
      </w:pPr>
      <w:ins w:id="236" w:author="Ryan Lemos" w:date="2019-10-13T15:23:00Z">
        <w:r>
          <w:rPr>
            <w:noProof/>
          </w:rPr>
          <w:t>3.5.5</w:t>
        </w:r>
        <w:r>
          <w:rPr>
            <w:rFonts w:asciiTheme="minorHAnsi" w:eastAsiaTheme="minorEastAsia" w:hAnsiTheme="minorHAnsi" w:cstheme="minorBidi"/>
            <w:b w:val="0"/>
            <w:iCs w:val="0"/>
            <w:noProof/>
            <w:sz w:val="22"/>
            <w:szCs w:val="22"/>
            <w:lang w:eastAsia="pt-BR"/>
          </w:rPr>
          <w:tab/>
        </w:r>
        <w:r>
          <w:rPr>
            <w:noProof/>
          </w:rPr>
          <w:t>Botões da barra superior</w:t>
        </w:r>
        <w:r>
          <w:rPr>
            <w:noProof/>
          </w:rPr>
          <w:tab/>
        </w:r>
        <w:r>
          <w:rPr>
            <w:noProof/>
          </w:rPr>
          <w:fldChar w:fldCharType="begin"/>
        </w:r>
        <w:r>
          <w:rPr>
            <w:noProof/>
          </w:rPr>
          <w:instrText xml:space="preserve"> PAGEREF _Toc21872649 \h </w:instrText>
        </w:r>
      </w:ins>
      <w:r>
        <w:rPr>
          <w:noProof/>
        </w:rPr>
      </w:r>
      <w:r>
        <w:rPr>
          <w:noProof/>
        </w:rPr>
        <w:fldChar w:fldCharType="separate"/>
      </w:r>
      <w:ins w:id="237" w:author="Ryan Lemos" w:date="2019-10-14T11:07:00Z">
        <w:r w:rsidR="00EA29D8">
          <w:rPr>
            <w:noProof/>
          </w:rPr>
          <w:t>57</w:t>
        </w:r>
      </w:ins>
      <w:ins w:id="238" w:author="Ryan Lemos" w:date="2019-10-13T15:23:00Z">
        <w:r>
          <w:rPr>
            <w:noProof/>
          </w:rPr>
          <w:fldChar w:fldCharType="end"/>
        </w:r>
      </w:ins>
    </w:p>
    <w:p w14:paraId="3C81866B" w14:textId="6B6D52AD" w:rsidR="0010565A" w:rsidRDefault="0010565A">
      <w:pPr>
        <w:pStyle w:val="Sumrio2"/>
        <w:tabs>
          <w:tab w:val="left" w:pos="1200"/>
          <w:tab w:val="right" w:leader="dot" w:pos="9061"/>
        </w:tabs>
        <w:rPr>
          <w:ins w:id="239" w:author="Ryan Lemos" w:date="2019-10-13T15:23:00Z"/>
          <w:rFonts w:asciiTheme="minorHAnsi" w:eastAsiaTheme="minorEastAsia" w:hAnsiTheme="minorHAnsi" w:cstheme="minorBidi"/>
          <w:caps w:val="0"/>
          <w:noProof/>
          <w:sz w:val="22"/>
          <w:szCs w:val="22"/>
          <w:lang w:eastAsia="pt-BR"/>
        </w:rPr>
      </w:pPr>
      <w:ins w:id="240" w:author="Ryan Lemos" w:date="2019-10-13T15:23:00Z">
        <w:r>
          <w:rPr>
            <w:noProof/>
          </w:rPr>
          <w:t>3.6</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_Toc21872650 \h </w:instrText>
        </w:r>
      </w:ins>
      <w:r>
        <w:rPr>
          <w:noProof/>
        </w:rPr>
      </w:r>
      <w:r>
        <w:rPr>
          <w:noProof/>
        </w:rPr>
        <w:fldChar w:fldCharType="separate"/>
      </w:r>
      <w:ins w:id="241" w:author="Ryan Lemos" w:date="2019-10-14T11:07:00Z">
        <w:r w:rsidR="00EA29D8">
          <w:rPr>
            <w:noProof/>
          </w:rPr>
          <w:t>59</w:t>
        </w:r>
      </w:ins>
      <w:ins w:id="242" w:author="Ryan Lemos" w:date="2019-10-13T15:23:00Z">
        <w:r>
          <w:rPr>
            <w:noProof/>
          </w:rPr>
          <w:fldChar w:fldCharType="end"/>
        </w:r>
      </w:ins>
    </w:p>
    <w:p w14:paraId="500E8CBD" w14:textId="775F31E7" w:rsidR="0010565A" w:rsidRDefault="0010565A">
      <w:pPr>
        <w:pStyle w:val="Sumrio3"/>
        <w:rPr>
          <w:ins w:id="243" w:author="Ryan Lemos" w:date="2019-10-13T15:23:00Z"/>
          <w:rFonts w:asciiTheme="minorHAnsi" w:eastAsiaTheme="minorEastAsia" w:hAnsiTheme="minorHAnsi" w:cstheme="minorBidi"/>
          <w:b w:val="0"/>
          <w:iCs w:val="0"/>
          <w:noProof/>
          <w:sz w:val="22"/>
          <w:szCs w:val="22"/>
          <w:lang w:eastAsia="pt-BR"/>
        </w:rPr>
      </w:pPr>
      <w:ins w:id="244" w:author="Ryan Lemos" w:date="2019-10-13T15:23:00Z">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_Toc21872651 \h </w:instrText>
        </w:r>
      </w:ins>
      <w:r>
        <w:rPr>
          <w:noProof/>
        </w:rPr>
      </w:r>
      <w:r>
        <w:rPr>
          <w:noProof/>
        </w:rPr>
        <w:fldChar w:fldCharType="separate"/>
      </w:r>
      <w:ins w:id="245" w:author="Ryan Lemos" w:date="2019-10-14T11:07:00Z">
        <w:r w:rsidR="00EA29D8">
          <w:rPr>
            <w:noProof/>
          </w:rPr>
          <w:t>59</w:t>
        </w:r>
      </w:ins>
      <w:ins w:id="246" w:author="Ryan Lemos" w:date="2019-10-13T15:23:00Z">
        <w:r>
          <w:rPr>
            <w:noProof/>
          </w:rPr>
          <w:fldChar w:fldCharType="end"/>
        </w:r>
      </w:ins>
    </w:p>
    <w:p w14:paraId="593A0EA4" w14:textId="1D1B31AB" w:rsidR="0010565A" w:rsidRDefault="0010565A">
      <w:pPr>
        <w:pStyle w:val="Sumrio4"/>
        <w:tabs>
          <w:tab w:val="left" w:pos="1200"/>
          <w:tab w:val="right" w:leader="dot" w:pos="9061"/>
        </w:tabs>
        <w:rPr>
          <w:ins w:id="247" w:author="Ryan Lemos" w:date="2019-10-13T15:23:00Z"/>
          <w:rFonts w:asciiTheme="minorHAnsi" w:eastAsiaTheme="minorEastAsia" w:hAnsiTheme="minorHAnsi" w:cstheme="minorBidi"/>
          <w:noProof/>
          <w:sz w:val="22"/>
          <w:szCs w:val="22"/>
          <w:lang w:eastAsia="pt-BR"/>
        </w:rPr>
      </w:pPr>
      <w:ins w:id="248" w:author="Ryan Lemos" w:date="2019-10-13T15:23:00Z">
        <w:r>
          <w:rPr>
            <w:noProof/>
          </w:rPr>
          <w:t>3.6.1.1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_Toc21872652 \h </w:instrText>
        </w:r>
      </w:ins>
      <w:r>
        <w:rPr>
          <w:noProof/>
        </w:rPr>
      </w:r>
      <w:r>
        <w:rPr>
          <w:noProof/>
        </w:rPr>
        <w:fldChar w:fldCharType="separate"/>
      </w:r>
      <w:ins w:id="249" w:author="Ryan Lemos" w:date="2019-10-14T11:07:00Z">
        <w:r w:rsidR="00EA29D8">
          <w:rPr>
            <w:noProof/>
          </w:rPr>
          <w:t>61</w:t>
        </w:r>
      </w:ins>
      <w:ins w:id="250" w:author="Ryan Lemos" w:date="2019-10-13T15:23:00Z">
        <w:r>
          <w:rPr>
            <w:noProof/>
          </w:rPr>
          <w:fldChar w:fldCharType="end"/>
        </w:r>
      </w:ins>
    </w:p>
    <w:p w14:paraId="23509D92" w14:textId="2774E1E6" w:rsidR="0010565A" w:rsidRDefault="0010565A">
      <w:pPr>
        <w:pStyle w:val="Sumrio4"/>
        <w:tabs>
          <w:tab w:val="left" w:pos="1200"/>
          <w:tab w:val="right" w:leader="dot" w:pos="9061"/>
        </w:tabs>
        <w:rPr>
          <w:ins w:id="251" w:author="Ryan Lemos" w:date="2019-10-13T15:23:00Z"/>
          <w:rFonts w:asciiTheme="minorHAnsi" w:eastAsiaTheme="minorEastAsia" w:hAnsiTheme="minorHAnsi" w:cstheme="minorBidi"/>
          <w:noProof/>
          <w:sz w:val="22"/>
          <w:szCs w:val="22"/>
          <w:lang w:eastAsia="pt-BR"/>
        </w:rPr>
      </w:pPr>
      <w:ins w:id="252" w:author="Ryan Lemos" w:date="2019-10-13T15:23:00Z">
        <w:r>
          <w:rPr>
            <w:noProof/>
          </w:rPr>
          <w:t>3.6.1.2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_Toc21872653 \h </w:instrText>
        </w:r>
      </w:ins>
      <w:r>
        <w:rPr>
          <w:noProof/>
        </w:rPr>
      </w:r>
      <w:r>
        <w:rPr>
          <w:noProof/>
        </w:rPr>
        <w:fldChar w:fldCharType="separate"/>
      </w:r>
      <w:ins w:id="253" w:author="Ryan Lemos" w:date="2019-10-14T11:07:00Z">
        <w:r w:rsidR="00EA29D8">
          <w:rPr>
            <w:noProof/>
          </w:rPr>
          <w:t>66</w:t>
        </w:r>
      </w:ins>
      <w:ins w:id="254" w:author="Ryan Lemos" w:date="2019-10-13T15:23:00Z">
        <w:r>
          <w:rPr>
            <w:noProof/>
          </w:rPr>
          <w:fldChar w:fldCharType="end"/>
        </w:r>
      </w:ins>
    </w:p>
    <w:p w14:paraId="66B9A468" w14:textId="22EC849E" w:rsidR="0010565A" w:rsidRDefault="0010565A">
      <w:pPr>
        <w:pStyle w:val="Sumrio4"/>
        <w:tabs>
          <w:tab w:val="left" w:pos="1200"/>
          <w:tab w:val="right" w:leader="dot" w:pos="9061"/>
        </w:tabs>
        <w:rPr>
          <w:ins w:id="255" w:author="Ryan Lemos" w:date="2019-10-13T15:23:00Z"/>
          <w:rFonts w:asciiTheme="minorHAnsi" w:eastAsiaTheme="minorEastAsia" w:hAnsiTheme="minorHAnsi" w:cstheme="minorBidi"/>
          <w:noProof/>
          <w:sz w:val="22"/>
          <w:szCs w:val="22"/>
          <w:lang w:eastAsia="pt-BR"/>
        </w:rPr>
      </w:pPr>
      <w:ins w:id="256" w:author="Ryan Lemos" w:date="2019-10-13T15:23:00Z">
        <w:r>
          <w:rPr>
            <w:noProof/>
          </w:rPr>
          <w:t>3.6.1.3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_Toc21872654 \h </w:instrText>
        </w:r>
      </w:ins>
      <w:r>
        <w:rPr>
          <w:noProof/>
        </w:rPr>
      </w:r>
      <w:r>
        <w:rPr>
          <w:noProof/>
        </w:rPr>
        <w:fldChar w:fldCharType="separate"/>
      </w:r>
      <w:ins w:id="257" w:author="Ryan Lemos" w:date="2019-10-14T11:07:00Z">
        <w:r w:rsidR="00EA29D8">
          <w:rPr>
            <w:noProof/>
          </w:rPr>
          <w:t>70</w:t>
        </w:r>
      </w:ins>
      <w:ins w:id="258" w:author="Ryan Lemos" w:date="2019-10-13T15:23:00Z">
        <w:r>
          <w:rPr>
            <w:noProof/>
          </w:rPr>
          <w:fldChar w:fldCharType="end"/>
        </w:r>
      </w:ins>
    </w:p>
    <w:p w14:paraId="7AE516B9" w14:textId="675ED269" w:rsidR="0010565A" w:rsidRDefault="0010565A">
      <w:pPr>
        <w:pStyle w:val="Sumrio4"/>
        <w:tabs>
          <w:tab w:val="left" w:pos="1200"/>
          <w:tab w:val="right" w:leader="dot" w:pos="9061"/>
        </w:tabs>
        <w:rPr>
          <w:ins w:id="259" w:author="Ryan Lemos" w:date="2019-10-13T15:23:00Z"/>
          <w:rFonts w:asciiTheme="minorHAnsi" w:eastAsiaTheme="minorEastAsia" w:hAnsiTheme="minorHAnsi" w:cstheme="minorBidi"/>
          <w:noProof/>
          <w:sz w:val="22"/>
          <w:szCs w:val="22"/>
          <w:lang w:eastAsia="pt-BR"/>
        </w:rPr>
      </w:pPr>
      <w:ins w:id="260" w:author="Ryan Lemos" w:date="2019-10-13T15:23:00Z">
        <w:r>
          <w:rPr>
            <w:noProof/>
          </w:rPr>
          <w:t>3.6.1.4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_Toc21872655 \h </w:instrText>
        </w:r>
      </w:ins>
      <w:r>
        <w:rPr>
          <w:noProof/>
        </w:rPr>
      </w:r>
      <w:r>
        <w:rPr>
          <w:noProof/>
        </w:rPr>
        <w:fldChar w:fldCharType="separate"/>
      </w:r>
      <w:ins w:id="261" w:author="Ryan Lemos" w:date="2019-10-14T11:07:00Z">
        <w:r w:rsidR="00EA29D8">
          <w:rPr>
            <w:noProof/>
          </w:rPr>
          <w:t>82</w:t>
        </w:r>
      </w:ins>
      <w:ins w:id="262" w:author="Ryan Lemos" w:date="2019-10-13T15:23:00Z">
        <w:r>
          <w:rPr>
            <w:noProof/>
          </w:rPr>
          <w:fldChar w:fldCharType="end"/>
        </w:r>
      </w:ins>
    </w:p>
    <w:p w14:paraId="41A5BB75" w14:textId="0CB96681" w:rsidR="0010565A" w:rsidRDefault="0010565A">
      <w:pPr>
        <w:pStyle w:val="Sumrio2"/>
        <w:tabs>
          <w:tab w:val="left" w:pos="1200"/>
          <w:tab w:val="right" w:leader="dot" w:pos="9061"/>
        </w:tabs>
        <w:rPr>
          <w:ins w:id="263" w:author="Ryan Lemos" w:date="2019-10-13T15:23:00Z"/>
          <w:rFonts w:asciiTheme="minorHAnsi" w:eastAsiaTheme="minorEastAsia" w:hAnsiTheme="minorHAnsi" w:cstheme="minorBidi"/>
          <w:caps w:val="0"/>
          <w:noProof/>
          <w:sz w:val="22"/>
          <w:szCs w:val="22"/>
          <w:lang w:eastAsia="pt-BR"/>
        </w:rPr>
      </w:pPr>
      <w:ins w:id="264" w:author="Ryan Lemos" w:date="2019-10-13T15:23:00Z">
        <w:r>
          <w:rPr>
            <w:noProof/>
          </w:rPr>
          <w:t>3.7</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_Toc21872656 \h </w:instrText>
        </w:r>
      </w:ins>
      <w:r>
        <w:rPr>
          <w:noProof/>
        </w:rPr>
      </w:r>
      <w:r>
        <w:rPr>
          <w:noProof/>
        </w:rPr>
        <w:fldChar w:fldCharType="separate"/>
      </w:r>
      <w:ins w:id="265" w:author="Ryan Lemos" w:date="2019-10-14T11:07:00Z">
        <w:r w:rsidR="00EA29D8">
          <w:rPr>
            <w:noProof/>
          </w:rPr>
          <w:t>87</w:t>
        </w:r>
      </w:ins>
      <w:ins w:id="266" w:author="Ryan Lemos" w:date="2019-10-13T15:23:00Z">
        <w:r>
          <w:rPr>
            <w:noProof/>
          </w:rPr>
          <w:fldChar w:fldCharType="end"/>
        </w:r>
      </w:ins>
    </w:p>
    <w:p w14:paraId="0E1541E9" w14:textId="305B674D" w:rsidR="0010565A" w:rsidRDefault="0010565A">
      <w:pPr>
        <w:pStyle w:val="Sumrio3"/>
        <w:rPr>
          <w:ins w:id="267" w:author="Ryan Lemos" w:date="2019-10-13T15:23:00Z"/>
          <w:rFonts w:asciiTheme="minorHAnsi" w:eastAsiaTheme="minorEastAsia" w:hAnsiTheme="minorHAnsi" w:cstheme="minorBidi"/>
          <w:b w:val="0"/>
          <w:iCs w:val="0"/>
          <w:noProof/>
          <w:sz w:val="22"/>
          <w:szCs w:val="22"/>
          <w:lang w:eastAsia="pt-BR"/>
        </w:rPr>
      </w:pPr>
      <w:ins w:id="268" w:author="Ryan Lemos" w:date="2019-10-13T15:23:00Z">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_Toc21872657 \h </w:instrText>
        </w:r>
      </w:ins>
      <w:r>
        <w:rPr>
          <w:noProof/>
        </w:rPr>
      </w:r>
      <w:r>
        <w:rPr>
          <w:noProof/>
        </w:rPr>
        <w:fldChar w:fldCharType="separate"/>
      </w:r>
      <w:ins w:id="269" w:author="Ryan Lemos" w:date="2019-10-14T11:07:00Z">
        <w:r w:rsidR="00EA29D8">
          <w:rPr>
            <w:noProof/>
          </w:rPr>
          <w:t>87</w:t>
        </w:r>
      </w:ins>
      <w:ins w:id="270" w:author="Ryan Lemos" w:date="2019-10-13T15:23:00Z">
        <w:r>
          <w:rPr>
            <w:noProof/>
          </w:rPr>
          <w:fldChar w:fldCharType="end"/>
        </w:r>
      </w:ins>
    </w:p>
    <w:p w14:paraId="608E4948" w14:textId="5DDC2F7B" w:rsidR="0010565A" w:rsidRDefault="0010565A">
      <w:pPr>
        <w:pStyle w:val="Sumrio4"/>
        <w:tabs>
          <w:tab w:val="right" w:leader="dot" w:pos="9061"/>
        </w:tabs>
        <w:rPr>
          <w:ins w:id="271" w:author="Ryan Lemos" w:date="2019-10-13T15:23:00Z"/>
          <w:rFonts w:asciiTheme="minorHAnsi" w:eastAsiaTheme="minorEastAsia" w:hAnsiTheme="minorHAnsi" w:cstheme="minorBidi"/>
          <w:noProof/>
          <w:sz w:val="22"/>
          <w:szCs w:val="22"/>
          <w:lang w:eastAsia="pt-BR"/>
        </w:rPr>
      </w:pPr>
      <w:ins w:id="272" w:author="Ryan Lemos" w:date="2019-10-13T15:23:00Z">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_Toc21872658 \h </w:instrText>
        </w:r>
      </w:ins>
      <w:r>
        <w:rPr>
          <w:noProof/>
        </w:rPr>
      </w:r>
      <w:r>
        <w:rPr>
          <w:noProof/>
        </w:rPr>
        <w:fldChar w:fldCharType="separate"/>
      </w:r>
      <w:ins w:id="273" w:author="Ryan Lemos" w:date="2019-10-14T11:07:00Z">
        <w:r w:rsidR="00EA29D8">
          <w:rPr>
            <w:noProof/>
          </w:rPr>
          <w:t>87</w:t>
        </w:r>
      </w:ins>
      <w:ins w:id="274" w:author="Ryan Lemos" w:date="2019-10-13T15:23:00Z">
        <w:r>
          <w:rPr>
            <w:noProof/>
          </w:rPr>
          <w:fldChar w:fldCharType="end"/>
        </w:r>
      </w:ins>
    </w:p>
    <w:p w14:paraId="4D9E2D7E" w14:textId="70C6DB8A" w:rsidR="0010565A" w:rsidRDefault="0010565A">
      <w:pPr>
        <w:pStyle w:val="Sumrio4"/>
        <w:tabs>
          <w:tab w:val="right" w:leader="dot" w:pos="9061"/>
        </w:tabs>
        <w:rPr>
          <w:ins w:id="275" w:author="Ryan Lemos" w:date="2019-10-13T15:23:00Z"/>
          <w:rFonts w:asciiTheme="minorHAnsi" w:eastAsiaTheme="minorEastAsia" w:hAnsiTheme="minorHAnsi" w:cstheme="minorBidi"/>
          <w:noProof/>
          <w:sz w:val="22"/>
          <w:szCs w:val="22"/>
          <w:lang w:eastAsia="pt-BR"/>
        </w:rPr>
      </w:pPr>
      <w:ins w:id="276" w:author="Ryan Lemos" w:date="2019-10-13T15:23:00Z">
        <w:r>
          <w:rPr>
            <w:noProof/>
          </w:rPr>
          <w:t>3.7.1.1</w:t>
        </w:r>
        <w:r>
          <w:rPr>
            <w:noProof/>
          </w:rPr>
          <w:tab/>
        </w:r>
        <w:r>
          <w:rPr>
            <w:noProof/>
          </w:rPr>
          <w:fldChar w:fldCharType="begin"/>
        </w:r>
        <w:r>
          <w:rPr>
            <w:noProof/>
          </w:rPr>
          <w:instrText xml:space="preserve"> PAGEREF _Toc21872672 \h </w:instrText>
        </w:r>
      </w:ins>
      <w:r>
        <w:rPr>
          <w:noProof/>
        </w:rPr>
      </w:r>
      <w:r>
        <w:rPr>
          <w:noProof/>
        </w:rPr>
        <w:fldChar w:fldCharType="separate"/>
      </w:r>
      <w:ins w:id="277" w:author="Ryan Lemos" w:date="2019-10-14T11:07:00Z">
        <w:r w:rsidR="00EA29D8">
          <w:rPr>
            <w:noProof/>
          </w:rPr>
          <w:t>87</w:t>
        </w:r>
      </w:ins>
      <w:ins w:id="278" w:author="Ryan Lemos" w:date="2019-10-13T15:23:00Z">
        <w:r>
          <w:rPr>
            <w:noProof/>
          </w:rPr>
          <w:fldChar w:fldCharType="end"/>
        </w:r>
      </w:ins>
    </w:p>
    <w:p w14:paraId="4844088C" w14:textId="36CFBFDB" w:rsidR="0010565A" w:rsidRDefault="0010565A">
      <w:pPr>
        <w:pStyle w:val="Sumrio4"/>
        <w:tabs>
          <w:tab w:val="left" w:pos="1200"/>
          <w:tab w:val="right" w:leader="dot" w:pos="9061"/>
        </w:tabs>
        <w:rPr>
          <w:ins w:id="279" w:author="Ryan Lemos" w:date="2019-10-13T15:23:00Z"/>
          <w:rFonts w:asciiTheme="minorHAnsi" w:eastAsiaTheme="minorEastAsia" w:hAnsiTheme="minorHAnsi" w:cstheme="minorBidi"/>
          <w:noProof/>
          <w:sz w:val="22"/>
          <w:szCs w:val="22"/>
          <w:lang w:eastAsia="pt-BR"/>
        </w:rPr>
      </w:pPr>
      <w:ins w:id="280" w:author="Ryan Lemos" w:date="2019-10-13T15:23:00Z">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_Toc21872673 \h </w:instrText>
        </w:r>
      </w:ins>
      <w:r>
        <w:rPr>
          <w:noProof/>
        </w:rPr>
      </w:r>
      <w:r>
        <w:rPr>
          <w:noProof/>
        </w:rPr>
        <w:fldChar w:fldCharType="separate"/>
      </w:r>
      <w:ins w:id="281" w:author="Ryan Lemos" w:date="2019-10-14T11:07:00Z">
        <w:r w:rsidR="00EA29D8">
          <w:rPr>
            <w:noProof/>
          </w:rPr>
          <w:t>113</w:t>
        </w:r>
      </w:ins>
      <w:ins w:id="282" w:author="Ryan Lemos" w:date="2019-10-13T15:23:00Z">
        <w:r>
          <w:rPr>
            <w:noProof/>
          </w:rPr>
          <w:fldChar w:fldCharType="end"/>
        </w:r>
      </w:ins>
    </w:p>
    <w:p w14:paraId="7508D187" w14:textId="29E7EB3D" w:rsidR="0010565A" w:rsidRDefault="0010565A">
      <w:pPr>
        <w:pStyle w:val="Sumrio2"/>
        <w:tabs>
          <w:tab w:val="left" w:pos="1200"/>
          <w:tab w:val="right" w:leader="dot" w:pos="9061"/>
        </w:tabs>
        <w:rPr>
          <w:ins w:id="283" w:author="Ryan Lemos" w:date="2019-10-13T15:23:00Z"/>
          <w:rFonts w:asciiTheme="minorHAnsi" w:eastAsiaTheme="minorEastAsia" w:hAnsiTheme="minorHAnsi" w:cstheme="minorBidi"/>
          <w:caps w:val="0"/>
          <w:noProof/>
          <w:sz w:val="22"/>
          <w:szCs w:val="22"/>
          <w:lang w:eastAsia="pt-BR"/>
        </w:rPr>
      </w:pPr>
      <w:ins w:id="284" w:author="Ryan Lemos" w:date="2019-10-13T15:23:00Z">
        <w:r>
          <w:rPr>
            <w:noProof/>
          </w:rPr>
          <w:t>3.8</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_Toc21872674 \h </w:instrText>
        </w:r>
      </w:ins>
      <w:r>
        <w:rPr>
          <w:noProof/>
        </w:rPr>
      </w:r>
      <w:r>
        <w:rPr>
          <w:noProof/>
        </w:rPr>
        <w:fldChar w:fldCharType="separate"/>
      </w:r>
      <w:ins w:id="285" w:author="Ryan Lemos" w:date="2019-10-14T11:07:00Z">
        <w:r w:rsidR="00EA29D8">
          <w:rPr>
            <w:noProof/>
          </w:rPr>
          <w:t>117</w:t>
        </w:r>
      </w:ins>
      <w:ins w:id="286" w:author="Ryan Lemos" w:date="2019-10-13T15:23:00Z">
        <w:r>
          <w:rPr>
            <w:noProof/>
          </w:rPr>
          <w:fldChar w:fldCharType="end"/>
        </w:r>
      </w:ins>
    </w:p>
    <w:p w14:paraId="6E5B0CBE" w14:textId="2A62FA07" w:rsidR="0010565A" w:rsidRDefault="0010565A">
      <w:pPr>
        <w:pStyle w:val="Sumrio3"/>
        <w:rPr>
          <w:ins w:id="287" w:author="Ryan Lemos" w:date="2019-10-13T15:23:00Z"/>
          <w:rFonts w:asciiTheme="minorHAnsi" w:eastAsiaTheme="minorEastAsia" w:hAnsiTheme="minorHAnsi" w:cstheme="minorBidi"/>
          <w:b w:val="0"/>
          <w:iCs w:val="0"/>
          <w:noProof/>
          <w:sz w:val="22"/>
          <w:szCs w:val="22"/>
          <w:lang w:eastAsia="pt-BR"/>
        </w:rPr>
      </w:pPr>
      <w:ins w:id="288" w:author="Ryan Lemos" w:date="2019-10-13T15:23:00Z">
        <w:r>
          <w:rPr>
            <w:noProof/>
          </w:rPr>
          <w:t>3.8.1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_Toc21872675 \h </w:instrText>
        </w:r>
      </w:ins>
      <w:r>
        <w:rPr>
          <w:noProof/>
        </w:rPr>
      </w:r>
      <w:r>
        <w:rPr>
          <w:noProof/>
        </w:rPr>
        <w:fldChar w:fldCharType="separate"/>
      </w:r>
      <w:ins w:id="289" w:author="Ryan Lemos" w:date="2019-10-14T11:07:00Z">
        <w:r w:rsidR="00EA29D8">
          <w:rPr>
            <w:noProof/>
          </w:rPr>
          <w:t>118</w:t>
        </w:r>
      </w:ins>
      <w:ins w:id="290" w:author="Ryan Lemos" w:date="2019-10-13T15:23:00Z">
        <w:r>
          <w:rPr>
            <w:noProof/>
          </w:rPr>
          <w:fldChar w:fldCharType="end"/>
        </w:r>
      </w:ins>
    </w:p>
    <w:p w14:paraId="3604DA06" w14:textId="5C6C9D9D" w:rsidR="0010565A" w:rsidRDefault="0010565A">
      <w:pPr>
        <w:pStyle w:val="Sumrio4"/>
        <w:tabs>
          <w:tab w:val="left" w:pos="1200"/>
          <w:tab w:val="right" w:leader="dot" w:pos="9061"/>
        </w:tabs>
        <w:rPr>
          <w:ins w:id="291" w:author="Ryan Lemos" w:date="2019-10-13T15:23:00Z"/>
          <w:rFonts w:asciiTheme="minorHAnsi" w:eastAsiaTheme="minorEastAsia" w:hAnsiTheme="minorHAnsi" w:cstheme="minorBidi"/>
          <w:noProof/>
          <w:sz w:val="22"/>
          <w:szCs w:val="22"/>
          <w:lang w:eastAsia="pt-BR"/>
        </w:rPr>
      </w:pPr>
      <w:ins w:id="292" w:author="Ryan Lemos" w:date="2019-10-13T15:23:00Z">
        <w:r>
          <w:rPr>
            <w:noProof/>
          </w:rPr>
          <w:t>3.8.1.1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_Toc21872676 \h </w:instrText>
        </w:r>
      </w:ins>
      <w:r>
        <w:rPr>
          <w:noProof/>
        </w:rPr>
      </w:r>
      <w:r>
        <w:rPr>
          <w:noProof/>
        </w:rPr>
        <w:fldChar w:fldCharType="separate"/>
      </w:r>
      <w:ins w:id="293" w:author="Ryan Lemos" w:date="2019-10-14T11:07:00Z">
        <w:r w:rsidR="00EA29D8">
          <w:rPr>
            <w:noProof/>
          </w:rPr>
          <w:t>118</w:t>
        </w:r>
      </w:ins>
      <w:ins w:id="294" w:author="Ryan Lemos" w:date="2019-10-13T15:23:00Z">
        <w:r>
          <w:rPr>
            <w:noProof/>
          </w:rPr>
          <w:fldChar w:fldCharType="end"/>
        </w:r>
      </w:ins>
    </w:p>
    <w:p w14:paraId="732CDB8A" w14:textId="42D55C89" w:rsidR="0010565A" w:rsidRDefault="0010565A">
      <w:pPr>
        <w:pStyle w:val="Sumrio4"/>
        <w:tabs>
          <w:tab w:val="left" w:pos="1200"/>
          <w:tab w:val="right" w:leader="dot" w:pos="9061"/>
        </w:tabs>
        <w:rPr>
          <w:ins w:id="295" w:author="Ryan Lemos" w:date="2019-10-13T15:23:00Z"/>
          <w:rFonts w:asciiTheme="minorHAnsi" w:eastAsiaTheme="minorEastAsia" w:hAnsiTheme="minorHAnsi" w:cstheme="minorBidi"/>
          <w:noProof/>
          <w:sz w:val="22"/>
          <w:szCs w:val="22"/>
          <w:lang w:eastAsia="pt-BR"/>
        </w:rPr>
      </w:pPr>
      <w:ins w:id="296" w:author="Ryan Lemos" w:date="2019-10-13T15:23:00Z">
        <w:r>
          <w:rPr>
            <w:noProof/>
          </w:rPr>
          <w:t>3.8.1.2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_Toc21872677 \h </w:instrText>
        </w:r>
      </w:ins>
      <w:r>
        <w:rPr>
          <w:noProof/>
        </w:rPr>
      </w:r>
      <w:r>
        <w:rPr>
          <w:noProof/>
        </w:rPr>
        <w:fldChar w:fldCharType="separate"/>
      </w:r>
      <w:ins w:id="297" w:author="Ryan Lemos" w:date="2019-10-14T11:07:00Z">
        <w:r w:rsidR="00EA29D8">
          <w:rPr>
            <w:noProof/>
          </w:rPr>
          <w:t>119</w:t>
        </w:r>
      </w:ins>
      <w:ins w:id="298" w:author="Ryan Lemos" w:date="2019-10-13T15:23:00Z">
        <w:r>
          <w:rPr>
            <w:noProof/>
          </w:rPr>
          <w:fldChar w:fldCharType="end"/>
        </w:r>
      </w:ins>
    </w:p>
    <w:p w14:paraId="1AEF224A" w14:textId="0F912F06" w:rsidR="0010565A" w:rsidRDefault="0010565A">
      <w:pPr>
        <w:pStyle w:val="Sumrio2"/>
        <w:tabs>
          <w:tab w:val="left" w:pos="1200"/>
          <w:tab w:val="right" w:leader="dot" w:pos="9061"/>
        </w:tabs>
        <w:rPr>
          <w:ins w:id="299" w:author="Ryan Lemos" w:date="2019-10-13T15:23:00Z"/>
          <w:rFonts w:asciiTheme="minorHAnsi" w:eastAsiaTheme="minorEastAsia" w:hAnsiTheme="minorHAnsi" w:cstheme="minorBidi"/>
          <w:caps w:val="0"/>
          <w:noProof/>
          <w:sz w:val="22"/>
          <w:szCs w:val="22"/>
          <w:lang w:eastAsia="pt-BR"/>
        </w:rPr>
      </w:pPr>
      <w:ins w:id="300" w:author="Ryan Lemos" w:date="2019-10-13T15:23:00Z">
        <w:r>
          <w:rPr>
            <w:noProof/>
          </w:rPr>
          <w:t>3.9</w:t>
        </w:r>
        <w:r>
          <w:rPr>
            <w:rFonts w:asciiTheme="minorHAnsi" w:eastAsiaTheme="minorEastAsia" w:hAnsiTheme="minorHAnsi" w:cstheme="minorBidi"/>
            <w:caps w:val="0"/>
            <w:noProof/>
            <w:sz w:val="22"/>
            <w:szCs w:val="22"/>
            <w:lang w:eastAsia="pt-BR"/>
          </w:rPr>
          <w:tab/>
        </w:r>
        <w:r>
          <w:rPr>
            <w:noProof/>
          </w:rPr>
          <w:t>Aplicação da metodologia XP no desenvolvimento</w:t>
        </w:r>
        <w:r>
          <w:rPr>
            <w:noProof/>
          </w:rPr>
          <w:tab/>
        </w:r>
        <w:r>
          <w:rPr>
            <w:noProof/>
          </w:rPr>
          <w:fldChar w:fldCharType="begin"/>
        </w:r>
        <w:r>
          <w:rPr>
            <w:noProof/>
          </w:rPr>
          <w:instrText xml:space="preserve"> PAGEREF _Toc21872678 \h </w:instrText>
        </w:r>
      </w:ins>
      <w:r>
        <w:rPr>
          <w:noProof/>
        </w:rPr>
      </w:r>
      <w:r>
        <w:rPr>
          <w:noProof/>
        </w:rPr>
        <w:fldChar w:fldCharType="separate"/>
      </w:r>
      <w:ins w:id="301" w:author="Ryan Lemos" w:date="2019-10-14T11:07:00Z">
        <w:r w:rsidR="00EA29D8">
          <w:rPr>
            <w:noProof/>
          </w:rPr>
          <w:t>121</w:t>
        </w:r>
      </w:ins>
      <w:ins w:id="302" w:author="Ryan Lemos" w:date="2019-10-13T15:23:00Z">
        <w:r>
          <w:rPr>
            <w:noProof/>
          </w:rPr>
          <w:fldChar w:fldCharType="end"/>
        </w:r>
      </w:ins>
    </w:p>
    <w:p w14:paraId="63032CC0" w14:textId="7026BC0D" w:rsidR="0010565A" w:rsidRDefault="0010565A">
      <w:pPr>
        <w:pStyle w:val="Sumrio3"/>
        <w:rPr>
          <w:ins w:id="303" w:author="Ryan Lemos" w:date="2019-10-13T15:23:00Z"/>
          <w:rFonts w:asciiTheme="minorHAnsi" w:eastAsiaTheme="minorEastAsia" w:hAnsiTheme="minorHAnsi" w:cstheme="minorBidi"/>
          <w:b w:val="0"/>
          <w:iCs w:val="0"/>
          <w:noProof/>
          <w:sz w:val="22"/>
          <w:szCs w:val="22"/>
          <w:lang w:eastAsia="pt-BR"/>
        </w:rPr>
      </w:pPr>
      <w:ins w:id="304" w:author="Ryan Lemos" w:date="2019-10-13T15:23:00Z">
        <w:r>
          <w:rPr>
            <w:noProof/>
          </w:rPr>
          <w:t>3.9.1</w:t>
        </w:r>
        <w:r>
          <w:rPr>
            <w:rFonts w:asciiTheme="minorHAnsi" w:eastAsiaTheme="minorEastAsia" w:hAnsiTheme="minorHAnsi" w:cstheme="minorBidi"/>
            <w:b w:val="0"/>
            <w:iCs w:val="0"/>
            <w:noProof/>
            <w:sz w:val="22"/>
            <w:szCs w:val="22"/>
            <w:lang w:eastAsia="pt-BR"/>
          </w:rPr>
          <w:tab/>
        </w:r>
        <w:r>
          <w:rPr>
            <w:noProof/>
          </w:rPr>
          <w:t>Testes</w:t>
        </w:r>
        <w:r>
          <w:rPr>
            <w:noProof/>
          </w:rPr>
          <w:tab/>
        </w:r>
        <w:r>
          <w:rPr>
            <w:noProof/>
          </w:rPr>
          <w:fldChar w:fldCharType="begin"/>
        </w:r>
        <w:r>
          <w:rPr>
            <w:noProof/>
          </w:rPr>
          <w:instrText xml:space="preserve"> PAGEREF _Toc21872679 \h </w:instrText>
        </w:r>
      </w:ins>
      <w:r>
        <w:rPr>
          <w:noProof/>
        </w:rPr>
      </w:r>
      <w:r>
        <w:rPr>
          <w:noProof/>
        </w:rPr>
        <w:fldChar w:fldCharType="separate"/>
      </w:r>
      <w:ins w:id="305" w:author="Ryan Lemos" w:date="2019-10-14T11:07:00Z">
        <w:r w:rsidR="00EA29D8">
          <w:rPr>
            <w:noProof/>
          </w:rPr>
          <w:t>122</w:t>
        </w:r>
      </w:ins>
      <w:ins w:id="306" w:author="Ryan Lemos" w:date="2019-10-13T15:23:00Z">
        <w:r>
          <w:rPr>
            <w:noProof/>
          </w:rPr>
          <w:fldChar w:fldCharType="end"/>
        </w:r>
      </w:ins>
    </w:p>
    <w:p w14:paraId="0BD8A09D" w14:textId="100B1B17" w:rsidR="0010565A" w:rsidRDefault="0010565A">
      <w:pPr>
        <w:pStyle w:val="Sumrio1"/>
        <w:tabs>
          <w:tab w:val="left" w:pos="1200"/>
          <w:tab w:val="right" w:leader="dot" w:pos="9061"/>
        </w:tabs>
        <w:rPr>
          <w:ins w:id="307" w:author="Ryan Lemos" w:date="2019-10-13T15:23:00Z"/>
          <w:rFonts w:asciiTheme="minorHAnsi" w:eastAsiaTheme="minorEastAsia" w:hAnsiTheme="minorHAnsi" w:cstheme="minorBidi"/>
          <w:b w:val="0"/>
          <w:bCs w:val="0"/>
          <w:caps w:val="0"/>
          <w:noProof/>
          <w:sz w:val="22"/>
          <w:szCs w:val="22"/>
          <w:lang w:eastAsia="pt-BR"/>
        </w:rPr>
      </w:pPr>
      <w:ins w:id="308" w:author="Ryan Lemos" w:date="2019-10-13T15:23:00Z">
        <w:r>
          <w:rPr>
            <w:noProof/>
          </w:rPr>
          <w:t>4</w:t>
        </w:r>
        <w:r>
          <w:rPr>
            <w:rFonts w:asciiTheme="minorHAnsi" w:eastAsiaTheme="minorEastAsia" w:hAnsiTheme="minorHAnsi" w:cstheme="minorBidi"/>
            <w:b w:val="0"/>
            <w:bCs w:val="0"/>
            <w:caps w:val="0"/>
            <w:noProof/>
            <w:sz w:val="22"/>
            <w:szCs w:val="22"/>
            <w:lang w:eastAsia="pt-BR"/>
          </w:rPr>
          <w:tab/>
        </w:r>
        <w:r>
          <w:rPr>
            <w:noProof/>
          </w:rPr>
          <w:t>Utilização do ambiente</w:t>
        </w:r>
        <w:r>
          <w:rPr>
            <w:noProof/>
          </w:rPr>
          <w:tab/>
        </w:r>
        <w:r>
          <w:rPr>
            <w:noProof/>
          </w:rPr>
          <w:fldChar w:fldCharType="begin"/>
        </w:r>
        <w:r>
          <w:rPr>
            <w:noProof/>
          </w:rPr>
          <w:instrText xml:space="preserve"> PAGEREF _Toc21872680 \h </w:instrText>
        </w:r>
      </w:ins>
      <w:r>
        <w:rPr>
          <w:noProof/>
        </w:rPr>
      </w:r>
      <w:r>
        <w:rPr>
          <w:noProof/>
        </w:rPr>
        <w:fldChar w:fldCharType="separate"/>
      </w:r>
      <w:ins w:id="309" w:author="Ryan Lemos" w:date="2019-10-14T11:07:00Z">
        <w:r w:rsidR="00EA29D8">
          <w:rPr>
            <w:noProof/>
          </w:rPr>
          <w:t>125</w:t>
        </w:r>
      </w:ins>
      <w:ins w:id="310" w:author="Ryan Lemos" w:date="2019-10-13T15:23:00Z">
        <w:r>
          <w:rPr>
            <w:noProof/>
          </w:rPr>
          <w:fldChar w:fldCharType="end"/>
        </w:r>
      </w:ins>
    </w:p>
    <w:p w14:paraId="109658DE" w14:textId="4790F125" w:rsidR="0010565A" w:rsidRDefault="0010565A">
      <w:pPr>
        <w:pStyle w:val="Sumrio1"/>
        <w:tabs>
          <w:tab w:val="left" w:pos="1200"/>
          <w:tab w:val="right" w:leader="dot" w:pos="9061"/>
        </w:tabs>
        <w:rPr>
          <w:ins w:id="311" w:author="Ryan Lemos" w:date="2019-10-13T15:23:00Z"/>
          <w:rFonts w:asciiTheme="minorHAnsi" w:eastAsiaTheme="minorEastAsia" w:hAnsiTheme="minorHAnsi" w:cstheme="minorBidi"/>
          <w:b w:val="0"/>
          <w:bCs w:val="0"/>
          <w:caps w:val="0"/>
          <w:noProof/>
          <w:sz w:val="22"/>
          <w:szCs w:val="22"/>
          <w:lang w:eastAsia="pt-BR"/>
        </w:rPr>
      </w:pPr>
      <w:ins w:id="312" w:author="Ryan Lemos" w:date="2019-10-13T15:23:00Z">
        <w:r>
          <w:rPr>
            <w:noProof/>
          </w:rPr>
          <w:t>5</w:t>
        </w:r>
        <w:r>
          <w:rPr>
            <w:rFonts w:asciiTheme="minorHAnsi" w:eastAsiaTheme="minorEastAsia" w:hAnsiTheme="minorHAnsi" w:cstheme="minorBidi"/>
            <w:b w:val="0"/>
            <w:bCs w:val="0"/>
            <w:caps w:val="0"/>
            <w:noProof/>
            <w:sz w:val="22"/>
            <w:szCs w:val="22"/>
            <w:lang w:eastAsia="pt-BR"/>
          </w:rPr>
          <w:tab/>
        </w:r>
        <w:r>
          <w:rPr>
            <w:noProof/>
          </w:rPr>
          <w:t>Considerações finais</w:t>
        </w:r>
        <w:r>
          <w:rPr>
            <w:noProof/>
          </w:rPr>
          <w:tab/>
        </w:r>
        <w:r>
          <w:rPr>
            <w:noProof/>
          </w:rPr>
          <w:fldChar w:fldCharType="begin"/>
        </w:r>
        <w:r>
          <w:rPr>
            <w:noProof/>
          </w:rPr>
          <w:instrText xml:space="preserve"> PAGEREF _Toc21872681 \h </w:instrText>
        </w:r>
      </w:ins>
      <w:r>
        <w:rPr>
          <w:noProof/>
        </w:rPr>
      </w:r>
      <w:r>
        <w:rPr>
          <w:noProof/>
        </w:rPr>
        <w:fldChar w:fldCharType="separate"/>
      </w:r>
      <w:ins w:id="313" w:author="Ryan Lemos" w:date="2019-10-14T11:07:00Z">
        <w:r w:rsidR="00EA29D8">
          <w:rPr>
            <w:noProof/>
          </w:rPr>
          <w:t>126</w:t>
        </w:r>
      </w:ins>
      <w:ins w:id="314" w:author="Ryan Lemos" w:date="2019-10-13T15:23:00Z">
        <w:r>
          <w:rPr>
            <w:noProof/>
          </w:rPr>
          <w:fldChar w:fldCharType="end"/>
        </w:r>
      </w:ins>
    </w:p>
    <w:p w14:paraId="72DBE81B" w14:textId="2C33F4B4" w:rsidR="0010565A" w:rsidRDefault="0010565A">
      <w:pPr>
        <w:pStyle w:val="Sumrio2"/>
        <w:tabs>
          <w:tab w:val="left" w:pos="1200"/>
          <w:tab w:val="right" w:leader="dot" w:pos="9061"/>
        </w:tabs>
        <w:rPr>
          <w:ins w:id="315" w:author="Ryan Lemos" w:date="2019-10-13T15:23:00Z"/>
          <w:rFonts w:asciiTheme="minorHAnsi" w:eastAsiaTheme="minorEastAsia" w:hAnsiTheme="minorHAnsi" w:cstheme="minorBidi"/>
          <w:caps w:val="0"/>
          <w:noProof/>
          <w:sz w:val="22"/>
          <w:szCs w:val="22"/>
          <w:lang w:eastAsia="pt-BR"/>
        </w:rPr>
      </w:pPr>
      <w:ins w:id="316" w:author="Ryan Lemos" w:date="2019-10-13T15:23:00Z">
        <w:r w:rsidRPr="0010565A">
          <w:rPr>
            <w:noProof/>
            <w:rPrChange w:id="317" w:author="Ryan Lemos" w:date="2019-10-13T15:23:00Z">
              <w:rPr>
                <w:noProof/>
                <w:lang w:val="en-US"/>
              </w:rPr>
            </w:rPrChange>
          </w:rPr>
          <w:t>5.1</w:t>
        </w:r>
        <w:r>
          <w:rPr>
            <w:rFonts w:asciiTheme="minorHAnsi" w:eastAsiaTheme="minorEastAsia" w:hAnsiTheme="minorHAnsi" w:cstheme="minorBidi"/>
            <w:caps w:val="0"/>
            <w:noProof/>
            <w:sz w:val="22"/>
            <w:szCs w:val="22"/>
            <w:lang w:eastAsia="pt-BR"/>
          </w:rPr>
          <w:tab/>
        </w:r>
        <w:r>
          <w:rPr>
            <w:noProof/>
          </w:rPr>
          <w:t>Trabalhos futuros</w:t>
        </w:r>
        <w:r>
          <w:rPr>
            <w:noProof/>
          </w:rPr>
          <w:tab/>
        </w:r>
        <w:r>
          <w:rPr>
            <w:noProof/>
          </w:rPr>
          <w:fldChar w:fldCharType="begin"/>
        </w:r>
        <w:r>
          <w:rPr>
            <w:noProof/>
          </w:rPr>
          <w:instrText xml:space="preserve"> PAGEREF _Toc21872682 \h </w:instrText>
        </w:r>
      </w:ins>
      <w:r>
        <w:rPr>
          <w:noProof/>
        </w:rPr>
      </w:r>
      <w:r>
        <w:rPr>
          <w:noProof/>
        </w:rPr>
        <w:fldChar w:fldCharType="separate"/>
      </w:r>
      <w:ins w:id="318" w:author="Ryan Lemos" w:date="2019-10-14T11:07:00Z">
        <w:r w:rsidR="00EA29D8">
          <w:rPr>
            <w:noProof/>
          </w:rPr>
          <w:t>126</w:t>
        </w:r>
      </w:ins>
      <w:ins w:id="319" w:author="Ryan Lemos" w:date="2019-10-13T15:23:00Z">
        <w:r>
          <w:rPr>
            <w:noProof/>
          </w:rPr>
          <w:fldChar w:fldCharType="end"/>
        </w:r>
      </w:ins>
    </w:p>
    <w:p w14:paraId="79643B22" w14:textId="7A052FAF" w:rsidR="0010565A" w:rsidRDefault="0010565A">
      <w:pPr>
        <w:pStyle w:val="Sumrio1"/>
        <w:tabs>
          <w:tab w:val="right" w:leader="dot" w:pos="9061"/>
        </w:tabs>
        <w:rPr>
          <w:ins w:id="320" w:author="Ryan Lemos" w:date="2019-10-13T15:23:00Z"/>
          <w:rFonts w:asciiTheme="minorHAnsi" w:eastAsiaTheme="minorEastAsia" w:hAnsiTheme="minorHAnsi" w:cstheme="minorBidi"/>
          <w:b w:val="0"/>
          <w:bCs w:val="0"/>
          <w:caps w:val="0"/>
          <w:noProof/>
          <w:sz w:val="22"/>
          <w:szCs w:val="22"/>
          <w:lang w:eastAsia="pt-BR"/>
        </w:rPr>
      </w:pPr>
      <w:ins w:id="321" w:author="Ryan Lemos" w:date="2019-10-13T15:23:00Z">
        <w:r>
          <w:rPr>
            <w:noProof/>
          </w:rPr>
          <w:t>Referências</w:t>
        </w:r>
        <w:r>
          <w:rPr>
            <w:noProof/>
          </w:rPr>
          <w:tab/>
        </w:r>
        <w:r>
          <w:rPr>
            <w:noProof/>
          </w:rPr>
          <w:fldChar w:fldCharType="begin"/>
        </w:r>
        <w:r>
          <w:rPr>
            <w:noProof/>
          </w:rPr>
          <w:instrText xml:space="preserve"> PAGEREF _Toc21872683 \h </w:instrText>
        </w:r>
      </w:ins>
      <w:r>
        <w:rPr>
          <w:noProof/>
        </w:rPr>
      </w:r>
      <w:r>
        <w:rPr>
          <w:noProof/>
        </w:rPr>
        <w:fldChar w:fldCharType="separate"/>
      </w:r>
      <w:ins w:id="322" w:author="Ryan Lemos" w:date="2019-10-14T11:07:00Z">
        <w:r w:rsidR="00EA29D8">
          <w:rPr>
            <w:noProof/>
          </w:rPr>
          <w:t>127</w:t>
        </w:r>
      </w:ins>
      <w:ins w:id="323" w:author="Ryan Lemos" w:date="2019-10-13T15:23:00Z">
        <w:r>
          <w:rPr>
            <w:noProof/>
          </w:rPr>
          <w:fldChar w:fldCharType="end"/>
        </w:r>
      </w:ins>
    </w:p>
    <w:p w14:paraId="153D73C7" w14:textId="7EBC136B" w:rsidR="0010565A" w:rsidRDefault="0010565A">
      <w:pPr>
        <w:pStyle w:val="Sumrio1"/>
        <w:tabs>
          <w:tab w:val="right" w:leader="dot" w:pos="9061"/>
        </w:tabs>
        <w:rPr>
          <w:ins w:id="324" w:author="Ryan Lemos" w:date="2019-10-13T15:23:00Z"/>
          <w:rFonts w:asciiTheme="minorHAnsi" w:eastAsiaTheme="minorEastAsia" w:hAnsiTheme="minorHAnsi" w:cstheme="minorBidi"/>
          <w:b w:val="0"/>
          <w:bCs w:val="0"/>
          <w:caps w:val="0"/>
          <w:noProof/>
          <w:sz w:val="22"/>
          <w:szCs w:val="22"/>
          <w:lang w:eastAsia="pt-BR"/>
        </w:rPr>
      </w:pPr>
      <w:ins w:id="325" w:author="Ryan Lemos" w:date="2019-10-13T15:23: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_Toc21872684 \h </w:instrText>
        </w:r>
      </w:ins>
      <w:r>
        <w:rPr>
          <w:noProof/>
        </w:rPr>
      </w:r>
      <w:r>
        <w:rPr>
          <w:noProof/>
        </w:rPr>
        <w:fldChar w:fldCharType="separate"/>
      </w:r>
      <w:ins w:id="326" w:author="Ryan Lemos" w:date="2019-10-14T11:07:00Z">
        <w:r w:rsidR="00EA29D8">
          <w:rPr>
            <w:noProof/>
          </w:rPr>
          <w:t>131</w:t>
        </w:r>
      </w:ins>
      <w:ins w:id="327" w:author="Ryan Lemos" w:date="2019-10-13T15:23:00Z">
        <w:r>
          <w:rPr>
            <w:noProof/>
          </w:rPr>
          <w:fldChar w:fldCharType="end"/>
        </w:r>
      </w:ins>
    </w:p>
    <w:p w14:paraId="709276DE" w14:textId="0FBA967E" w:rsidR="00054B21" w:rsidDel="00EA672B" w:rsidRDefault="00054B21">
      <w:pPr>
        <w:pStyle w:val="Sumrio1"/>
        <w:tabs>
          <w:tab w:val="left" w:pos="1200"/>
          <w:tab w:val="right" w:leader="dot" w:pos="9061"/>
        </w:tabs>
        <w:rPr>
          <w:del w:id="328" w:author="Ryan Lemos" w:date="2019-10-07T11:05:00Z"/>
          <w:rFonts w:asciiTheme="minorHAnsi" w:eastAsiaTheme="minorEastAsia" w:hAnsiTheme="minorHAnsi" w:cstheme="minorBidi"/>
          <w:b w:val="0"/>
          <w:bCs w:val="0"/>
          <w:caps w:val="0"/>
          <w:noProof/>
          <w:sz w:val="22"/>
          <w:szCs w:val="22"/>
          <w:lang w:eastAsia="pt-BR"/>
        </w:rPr>
      </w:pPr>
      <w:del w:id="329" w:author="Ryan Lemos" w:date="2019-10-07T11:05:00Z">
        <w:r w:rsidDel="00EA672B">
          <w:rPr>
            <w:noProof/>
          </w:rPr>
          <w:delText>1</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INTRODUÇÃO</w:delText>
        </w:r>
        <w:r w:rsidDel="00EA672B">
          <w:rPr>
            <w:noProof/>
          </w:rPr>
          <w:tab/>
          <w:delText>13</w:delText>
        </w:r>
      </w:del>
    </w:p>
    <w:p w14:paraId="3DE721CD" w14:textId="64877FAA" w:rsidR="00054B21" w:rsidDel="00EA672B" w:rsidRDefault="00054B21">
      <w:pPr>
        <w:pStyle w:val="Sumrio1"/>
        <w:tabs>
          <w:tab w:val="left" w:pos="1200"/>
          <w:tab w:val="right" w:leader="dot" w:pos="9061"/>
        </w:tabs>
        <w:rPr>
          <w:del w:id="330" w:author="Ryan Lemos" w:date="2019-10-07T11:05:00Z"/>
          <w:rFonts w:asciiTheme="minorHAnsi" w:eastAsiaTheme="minorEastAsia" w:hAnsiTheme="minorHAnsi" w:cstheme="minorBidi"/>
          <w:b w:val="0"/>
          <w:bCs w:val="0"/>
          <w:caps w:val="0"/>
          <w:noProof/>
          <w:sz w:val="22"/>
          <w:szCs w:val="22"/>
          <w:lang w:eastAsia="pt-BR"/>
        </w:rPr>
      </w:pPr>
      <w:del w:id="331" w:author="Ryan Lemos" w:date="2019-10-07T11:05:00Z">
        <w:r w:rsidDel="00EA672B">
          <w:rPr>
            <w:noProof/>
          </w:rPr>
          <w:delText>2</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Referencial teórico</w:delText>
        </w:r>
        <w:r w:rsidDel="00EA672B">
          <w:rPr>
            <w:noProof/>
          </w:rPr>
          <w:tab/>
          <w:delText>15</w:delText>
        </w:r>
      </w:del>
    </w:p>
    <w:p w14:paraId="670898C0" w14:textId="1C1474C3" w:rsidR="00054B21" w:rsidDel="00EA672B" w:rsidRDefault="00054B21">
      <w:pPr>
        <w:pStyle w:val="Sumrio2"/>
        <w:tabs>
          <w:tab w:val="left" w:pos="1200"/>
          <w:tab w:val="right" w:leader="dot" w:pos="9061"/>
        </w:tabs>
        <w:rPr>
          <w:del w:id="332" w:author="Ryan Lemos" w:date="2019-10-07T11:05:00Z"/>
          <w:rFonts w:asciiTheme="minorHAnsi" w:eastAsiaTheme="minorEastAsia" w:hAnsiTheme="minorHAnsi" w:cstheme="minorBidi"/>
          <w:caps w:val="0"/>
          <w:noProof/>
          <w:sz w:val="22"/>
          <w:szCs w:val="22"/>
          <w:lang w:eastAsia="pt-BR"/>
        </w:rPr>
      </w:pPr>
      <w:del w:id="333" w:author="Ryan Lemos" w:date="2019-10-07T11:05:00Z">
        <w:r w:rsidDel="00EA672B">
          <w:rPr>
            <w:noProof/>
          </w:rPr>
          <w:delText>2.1</w:delText>
        </w:r>
        <w:r w:rsidDel="00EA672B">
          <w:rPr>
            <w:rFonts w:asciiTheme="minorHAnsi" w:eastAsiaTheme="minorEastAsia" w:hAnsiTheme="minorHAnsi" w:cstheme="minorBidi"/>
            <w:caps w:val="0"/>
            <w:noProof/>
            <w:sz w:val="22"/>
            <w:szCs w:val="22"/>
            <w:lang w:eastAsia="pt-BR"/>
          </w:rPr>
          <w:tab/>
        </w:r>
        <w:r w:rsidDel="00EA672B">
          <w:rPr>
            <w:noProof/>
          </w:rPr>
          <w:delText>Educação a distância – ambiente virtual</w:delText>
        </w:r>
        <w:r w:rsidDel="00EA672B">
          <w:rPr>
            <w:noProof/>
          </w:rPr>
          <w:tab/>
          <w:delText>15</w:delText>
        </w:r>
      </w:del>
    </w:p>
    <w:p w14:paraId="4FD8F170" w14:textId="1D88CDCF" w:rsidR="00054B21" w:rsidDel="00EA672B" w:rsidRDefault="00054B21">
      <w:pPr>
        <w:pStyle w:val="Sumrio3"/>
        <w:rPr>
          <w:del w:id="334" w:author="Ryan Lemos" w:date="2019-10-07T11:05:00Z"/>
          <w:rFonts w:asciiTheme="minorHAnsi" w:eastAsiaTheme="minorEastAsia" w:hAnsiTheme="minorHAnsi" w:cstheme="minorBidi"/>
          <w:b w:val="0"/>
          <w:iCs w:val="0"/>
          <w:noProof/>
          <w:sz w:val="22"/>
          <w:szCs w:val="22"/>
          <w:lang w:eastAsia="pt-BR"/>
        </w:rPr>
      </w:pPr>
      <w:del w:id="335" w:author="Ryan Lemos" w:date="2019-10-07T11:05:00Z">
        <w:r w:rsidDel="00EA672B">
          <w:rPr>
            <w:noProof/>
          </w:rPr>
          <w:delText>2.1.1</w:delText>
        </w:r>
        <w:r w:rsidDel="00EA672B">
          <w:rPr>
            <w:rFonts w:asciiTheme="minorHAnsi" w:eastAsiaTheme="minorEastAsia" w:hAnsiTheme="minorHAnsi" w:cstheme="minorBidi"/>
            <w:b w:val="0"/>
            <w:iCs w:val="0"/>
            <w:noProof/>
            <w:sz w:val="22"/>
            <w:szCs w:val="22"/>
            <w:lang w:eastAsia="pt-BR"/>
          </w:rPr>
          <w:tab/>
        </w:r>
        <w:r w:rsidDel="00EA672B">
          <w:rPr>
            <w:noProof/>
          </w:rPr>
          <w:delText>Metodologias/sistemas de apoio de ensino de idiomas</w:delText>
        </w:r>
        <w:r w:rsidDel="00EA672B">
          <w:rPr>
            <w:noProof/>
          </w:rPr>
          <w:tab/>
          <w:delText>15</w:delText>
        </w:r>
      </w:del>
    </w:p>
    <w:p w14:paraId="50B340E9" w14:textId="32F2005E" w:rsidR="00054B21" w:rsidDel="00EA672B" w:rsidRDefault="00054B21">
      <w:pPr>
        <w:pStyle w:val="Sumrio2"/>
        <w:tabs>
          <w:tab w:val="left" w:pos="1200"/>
          <w:tab w:val="right" w:leader="dot" w:pos="9061"/>
        </w:tabs>
        <w:rPr>
          <w:del w:id="336" w:author="Ryan Lemos" w:date="2019-10-07T11:05:00Z"/>
          <w:rFonts w:asciiTheme="minorHAnsi" w:eastAsiaTheme="minorEastAsia" w:hAnsiTheme="minorHAnsi" w:cstheme="minorBidi"/>
          <w:caps w:val="0"/>
          <w:noProof/>
          <w:sz w:val="22"/>
          <w:szCs w:val="22"/>
          <w:lang w:eastAsia="pt-BR"/>
        </w:rPr>
      </w:pPr>
      <w:del w:id="337" w:author="Ryan Lemos" w:date="2019-10-07T11:05:00Z">
        <w:r w:rsidDel="00EA672B">
          <w:rPr>
            <w:noProof/>
          </w:rPr>
          <w:delText>2.2</w:delText>
        </w:r>
        <w:r w:rsidDel="00EA672B">
          <w:rPr>
            <w:rFonts w:asciiTheme="minorHAnsi" w:eastAsiaTheme="minorEastAsia" w:hAnsiTheme="minorHAnsi" w:cstheme="minorBidi"/>
            <w:caps w:val="0"/>
            <w:noProof/>
            <w:sz w:val="22"/>
            <w:szCs w:val="22"/>
            <w:lang w:eastAsia="pt-BR"/>
          </w:rPr>
          <w:tab/>
        </w:r>
        <w:r w:rsidDel="00EA672B">
          <w:rPr>
            <w:noProof/>
          </w:rPr>
          <w:delText>Desenvolvimento e tecnologias de sistemas Web</w:delText>
        </w:r>
        <w:r w:rsidDel="00EA672B">
          <w:rPr>
            <w:noProof/>
          </w:rPr>
          <w:tab/>
          <w:delText>18</w:delText>
        </w:r>
      </w:del>
    </w:p>
    <w:p w14:paraId="07CE01B7" w14:textId="2CCBB5EA" w:rsidR="00054B21" w:rsidDel="00EA672B" w:rsidRDefault="00054B21">
      <w:pPr>
        <w:pStyle w:val="Sumrio3"/>
        <w:rPr>
          <w:del w:id="338" w:author="Ryan Lemos" w:date="2019-10-07T11:05:00Z"/>
          <w:rFonts w:asciiTheme="minorHAnsi" w:eastAsiaTheme="minorEastAsia" w:hAnsiTheme="minorHAnsi" w:cstheme="minorBidi"/>
          <w:b w:val="0"/>
          <w:iCs w:val="0"/>
          <w:noProof/>
          <w:sz w:val="22"/>
          <w:szCs w:val="22"/>
          <w:lang w:eastAsia="pt-BR"/>
        </w:rPr>
      </w:pPr>
      <w:del w:id="339" w:author="Ryan Lemos" w:date="2019-10-07T11:05:00Z">
        <w:r w:rsidDel="00EA672B">
          <w:rPr>
            <w:noProof/>
          </w:rPr>
          <w:delText>2.2.1</w:delText>
        </w:r>
        <w:r w:rsidDel="00EA672B">
          <w:rPr>
            <w:rFonts w:asciiTheme="minorHAnsi" w:eastAsiaTheme="minorEastAsia" w:hAnsiTheme="minorHAnsi" w:cstheme="minorBidi"/>
            <w:b w:val="0"/>
            <w:iCs w:val="0"/>
            <w:noProof/>
            <w:sz w:val="22"/>
            <w:szCs w:val="22"/>
            <w:lang w:eastAsia="pt-BR"/>
          </w:rPr>
          <w:tab/>
        </w:r>
        <w:r w:rsidDel="00EA672B">
          <w:rPr>
            <w:noProof/>
          </w:rPr>
          <w:delText>Controle de acessos</w:delText>
        </w:r>
        <w:r w:rsidDel="00EA672B">
          <w:rPr>
            <w:noProof/>
          </w:rPr>
          <w:tab/>
          <w:delText>19</w:delText>
        </w:r>
      </w:del>
    </w:p>
    <w:p w14:paraId="05247F82" w14:textId="2947D985" w:rsidR="00054B21" w:rsidDel="00EA672B" w:rsidRDefault="00054B21">
      <w:pPr>
        <w:pStyle w:val="Sumrio3"/>
        <w:rPr>
          <w:del w:id="340" w:author="Ryan Lemos" w:date="2019-10-07T11:05:00Z"/>
          <w:rFonts w:asciiTheme="minorHAnsi" w:eastAsiaTheme="minorEastAsia" w:hAnsiTheme="minorHAnsi" w:cstheme="minorBidi"/>
          <w:b w:val="0"/>
          <w:iCs w:val="0"/>
          <w:noProof/>
          <w:sz w:val="22"/>
          <w:szCs w:val="22"/>
          <w:lang w:eastAsia="pt-BR"/>
        </w:rPr>
      </w:pPr>
      <w:del w:id="341" w:author="Ryan Lemos" w:date="2019-10-07T11:05:00Z">
        <w:r w:rsidDel="00EA672B">
          <w:rPr>
            <w:noProof/>
          </w:rPr>
          <w:delText>2.2.2</w:delText>
        </w:r>
        <w:r w:rsidDel="00EA672B">
          <w:rPr>
            <w:rFonts w:asciiTheme="minorHAnsi" w:eastAsiaTheme="minorEastAsia" w:hAnsiTheme="minorHAnsi" w:cstheme="minorBidi"/>
            <w:b w:val="0"/>
            <w:iCs w:val="0"/>
            <w:noProof/>
            <w:sz w:val="22"/>
            <w:szCs w:val="22"/>
            <w:lang w:eastAsia="pt-BR"/>
          </w:rPr>
          <w:tab/>
        </w:r>
        <w:r w:rsidDel="00EA672B">
          <w:rPr>
            <w:noProof/>
          </w:rPr>
          <w:delText>Interação humano computador (IHC)</w:delText>
        </w:r>
        <w:r w:rsidDel="00EA672B">
          <w:rPr>
            <w:noProof/>
          </w:rPr>
          <w:tab/>
          <w:delText>19</w:delText>
        </w:r>
      </w:del>
    </w:p>
    <w:p w14:paraId="643C5047" w14:textId="65DB500A" w:rsidR="00054B21" w:rsidDel="00EA672B" w:rsidRDefault="00054B21">
      <w:pPr>
        <w:pStyle w:val="Sumrio3"/>
        <w:rPr>
          <w:del w:id="342" w:author="Ryan Lemos" w:date="2019-10-07T11:05:00Z"/>
          <w:rFonts w:asciiTheme="minorHAnsi" w:eastAsiaTheme="minorEastAsia" w:hAnsiTheme="minorHAnsi" w:cstheme="minorBidi"/>
          <w:b w:val="0"/>
          <w:iCs w:val="0"/>
          <w:noProof/>
          <w:sz w:val="22"/>
          <w:szCs w:val="22"/>
          <w:lang w:eastAsia="pt-BR"/>
        </w:rPr>
      </w:pPr>
      <w:del w:id="343" w:author="Ryan Lemos" w:date="2019-10-07T11:05:00Z">
        <w:r w:rsidDel="00EA672B">
          <w:rPr>
            <w:noProof/>
          </w:rPr>
          <w:delText>2.2.3</w:delText>
        </w:r>
        <w:r w:rsidDel="00EA672B">
          <w:rPr>
            <w:rFonts w:asciiTheme="minorHAnsi" w:eastAsiaTheme="minorEastAsia" w:hAnsiTheme="minorHAnsi" w:cstheme="minorBidi"/>
            <w:b w:val="0"/>
            <w:iCs w:val="0"/>
            <w:noProof/>
            <w:sz w:val="22"/>
            <w:szCs w:val="22"/>
            <w:lang w:eastAsia="pt-BR"/>
          </w:rPr>
          <w:tab/>
        </w:r>
        <w:r w:rsidDel="00EA672B">
          <w:rPr>
            <w:noProof/>
          </w:rPr>
          <w:delText>Engenharia de Software</w:delText>
        </w:r>
        <w:r w:rsidDel="00EA672B">
          <w:rPr>
            <w:noProof/>
          </w:rPr>
          <w:tab/>
          <w:delText>20</w:delText>
        </w:r>
      </w:del>
    </w:p>
    <w:p w14:paraId="78E09A84" w14:textId="096D46D5" w:rsidR="00054B21" w:rsidDel="00EA672B" w:rsidRDefault="00054B21">
      <w:pPr>
        <w:pStyle w:val="Sumrio4"/>
        <w:tabs>
          <w:tab w:val="left" w:pos="1200"/>
          <w:tab w:val="right" w:leader="dot" w:pos="9061"/>
        </w:tabs>
        <w:rPr>
          <w:del w:id="344" w:author="Ryan Lemos" w:date="2019-10-07T11:05:00Z"/>
          <w:rFonts w:asciiTheme="minorHAnsi" w:eastAsiaTheme="minorEastAsia" w:hAnsiTheme="minorHAnsi" w:cstheme="minorBidi"/>
          <w:noProof/>
          <w:sz w:val="22"/>
          <w:szCs w:val="22"/>
          <w:lang w:eastAsia="pt-BR"/>
        </w:rPr>
      </w:pPr>
      <w:del w:id="345" w:author="Ryan Lemos" w:date="2019-10-07T11:05:00Z">
        <w:r w:rsidDel="00EA672B">
          <w:rPr>
            <w:noProof/>
          </w:rPr>
          <w:delText>2.2.3.1</w:delText>
        </w:r>
        <w:r w:rsidDel="00EA672B">
          <w:rPr>
            <w:rFonts w:asciiTheme="minorHAnsi" w:eastAsiaTheme="minorEastAsia" w:hAnsiTheme="minorHAnsi" w:cstheme="minorBidi"/>
            <w:noProof/>
            <w:sz w:val="22"/>
            <w:szCs w:val="22"/>
            <w:lang w:eastAsia="pt-BR"/>
          </w:rPr>
          <w:tab/>
        </w:r>
        <w:r w:rsidDel="00EA672B">
          <w:rPr>
            <w:noProof/>
          </w:rPr>
          <w:delText xml:space="preserve">Modelagem de processos com o </w:delText>
        </w:r>
        <w:r w:rsidRPr="00414A2B" w:rsidDel="00EA672B">
          <w:rPr>
            <w:i/>
            <w:noProof/>
          </w:rPr>
          <w:delText>Business Process Model and Notation</w:delText>
        </w:r>
        <w:r w:rsidDel="00EA672B">
          <w:rPr>
            <w:noProof/>
          </w:rPr>
          <w:delText xml:space="preserve"> (BPMN)</w:delText>
        </w:r>
        <w:r w:rsidDel="00EA672B">
          <w:rPr>
            <w:noProof/>
          </w:rPr>
          <w:tab/>
          <w:delText>22</w:delText>
        </w:r>
      </w:del>
    </w:p>
    <w:p w14:paraId="5B94BB47" w14:textId="1F1DA4E0" w:rsidR="00054B21" w:rsidDel="00EA672B" w:rsidRDefault="00054B21">
      <w:pPr>
        <w:pStyle w:val="Sumrio4"/>
        <w:tabs>
          <w:tab w:val="left" w:pos="1200"/>
          <w:tab w:val="right" w:leader="dot" w:pos="9061"/>
        </w:tabs>
        <w:rPr>
          <w:del w:id="346" w:author="Ryan Lemos" w:date="2019-10-07T11:05:00Z"/>
          <w:rFonts w:asciiTheme="minorHAnsi" w:eastAsiaTheme="minorEastAsia" w:hAnsiTheme="minorHAnsi" w:cstheme="minorBidi"/>
          <w:noProof/>
          <w:sz w:val="22"/>
          <w:szCs w:val="22"/>
          <w:lang w:eastAsia="pt-BR"/>
        </w:rPr>
      </w:pPr>
      <w:del w:id="347" w:author="Ryan Lemos" w:date="2019-10-07T11:05:00Z">
        <w:r w:rsidDel="00EA672B">
          <w:rPr>
            <w:noProof/>
          </w:rPr>
          <w:delText>2.2.3.2</w:delText>
        </w:r>
        <w:r w:rsidDel="00EA672B">
          <w:rPr>
            <w:rFonts w:asciiTheme="minorHAnsi" w:eastAsiaTheme="minorEastAsia" w:hAnsiTheme="minorHAnsi" w:cstheme="minorBidi"/>
            <w:noProof/>
            <w:sz w:val="22"/>
            <w:szCs w:val="22"/>
            <w:lang w:eastAsia="pt-BR"/>
          </w:rPr>
          <w:tab/>
        </w:r>
        <w:r w:rsidDel="00EA672B">
          <w:rPr>
            <w:noProof/>
          </w:rPr>
          <w:delText>Metodologia Ágil</w:delText>
        </w:r>
        <w:r w:rsidDel="00EA672B">
          <w:rPr>
            <w:noProof/>
          </w:rPr>
          <w:tab/>
          <w:delText>25</w:delText>
        </w:r>
      </w:del>
    </w:p>
    <w:p w14:paraId="73E18069" w14:textId="5D48CA89" w:rsidR="00054B21" w:rsidDel="00EA672B" w:rsidRDefault="00054B21">
      <w:pPr>
        <w:pStyle w:val="Sumrio4"/>
        <w:tabs>
          <w:tab w:val="left" w:pos="1200"/>
          <w:tab w:val="right" w:leader="dot" w:pos="9061"/>
        </w:tabs>
        <w:rPr>
          <w:del w:id="348" w:author="Ryan Lemos" w:date="2019-10-07T11:05:00Z"/>
          <w:rFonts w:asciiTheme="minorHAnsi" w:eastAsiaTheme="minorEastAsia" w:hAnsiTheme="minorHAnsi" w:cstheme="minorBidi"/>
          <w:noProof/>
          <w:sz w:val="22"/>
          <w:szCs w:val="22"/>
          <w:lang w:eastAsia="pt-BR"/>
        </w:rPr>
      </w:pPr>
      <w:del w:id="349" w:author="Ryan Lemos" w:date="2019-10-07T11:05:00Z">
        <w:r w:rsidDel="00EA672B">
          <w:rPr>
            <w:noProof/>
          </w:rPr>
          <w:delText>2.2.3.3</w:delText>
        </w:r>
        <w:r w:rsidDel="00EA672B">
          <w:rPr>
            <w:rFonts w:asciiTheme="minorHAnsi" w:eastAsiaTheme="minorEastAsia" w:hAnsiTheme="minorHAnsi" w:cstheme="minorBidi"/>
            <w:noProof/>
            <w:sz w:val="22"/>
            <w:szCs w:val="22"/>
            <w:lang w:eastAsia="pt-BR"/>
          </w:rPr>
          <w:tab/>
        </w:r>
        <w:r w:rsidRPr="00414A2B" w:rsidDel="00EA672B">
          <w:rPr>
            <w:i/>
            <w:noProof/>
          </w:rPr>
          <w:delText>Extreme Programming</w:delText>
        </w:r>
        <w:r w:rsidDel="00EA672B">
          <w:rPr>
            <w:noProof/>
          </w:rPr>
          <w:delText xml:space="preserve"> (XP)</w:delText>
        </w:r>
        <w:r w:rsidDel="00EA672B">
          <w:rPr>
            <w:noProof/>
          </w:rPr>
          <w:tab/>
          <w:delText>26</w:delText>
        </w:r>
      </w:del>
    </w:p>
    <w:p w14:paraId="2D083262" w14:textId="5A7FDE3F" w:rsidR="00054B21" w:rsidDel="00EA672B" w:rsidRDefault="00054B21">
      <w:pPr>
        <w:pStyle w:val="Sumrio3"/>
        <w:rPr>
          <w:del w:id="350" w:author="Ryan Lemos" w:date="2019-10-07T11:05:00Z"/>
          <w:rFonts w:asciiTheme="minorHAnsi" w:eastAsiaTheme="minorEastAsia" w:hAnsiTheme="minorHAnsi" w:cstheme="minorBidi"/>
          <w:b w:val="0"/>
          <w:iCs w:val="0"/>
          <w:noProof/>
          <w:sz w:val="22"/>
          <w:szCs w:val="22"/>
          <w:lang w:eastAsia="pt-BR"/>
        </w:rPr>
      </w:pPr>
      <w:del w:id="351" w:author="Ryan Lemos" w:date="2019-10-07T11:05:00Z">
        <w:r w:rsidDel="00EA672B">
          <w:rPr>
            <w:noProof/>
          </w:rPr>
          <w:delText>2.2.4</w:delText>
        </w:r>
        <w:r w:rsidDel="00EA672B">
          <w:rPr>
            <w:rFonts w:asciiTheme="minorHAnsi" w:eastAsiaTheme="minorEastAsia" w:hAnsiTheme="minorHAnsi" w:cstheme="minorBidi"/>
            <w:b w:val="0"/>
            <w:iCs w:val="0"/>
            <w:noProof/>
            <w:sz w:val="22"/>
            <w:szCs w:val="22"/>
            <w:lang w:eastAsia="pt-BR"/>
          </w:rPr>
          <w:tab/>
        </w:r>
        <w:r w:rsidDel="00EA672B">
          <w:rPr>
            <w:noProof/>
          </w:rPr>
          <w:delText>Tecnologias para desenvolvimento WEB</w:delText>
        </w:r>
        <w:r w:rsidDel="00EA672B">
          <w:rPr>
            <w:noProof/>
          </w:rPr>
          <w:tab/>
          <w:delText>29</w:delText>
        </w:r>
      </w:del>
    </w:p>
    <w:p w14:paraId="2E81A55B" w14:textId="07F43E4C" w:rsidR="00054B21" w:rsidDel="00EA672B" w:rsidRDefault="00054B21">
      <w:pPr>
        <w:pStyle w:val="Sumrio4"/>
        <w:tabs>
          <w:tab w:val="left" w:pos="1200"/>
          <w:tab w:val="right" w:leader="dot" w:pos="9061"/>
        </w:tabs>
        <w:rPr>
          <w:del w:id="352" w:author="Ryan Lemos" w:date="2019-10-07T11:05:00Z"/>
          <w:rFonts w:asciiTheme="minorHAnsi" w:eastAsiaTheme="minorEastAsia" w:hAnsiTheme="minorHAnsi" w:cstheme="minorBidi"/>
          <w:noProof/>
          <w:sz w:val="22"/>
          <w:szCs w:val="22"/>
          <w:lang w:eastAsia="pt-BR"/>
        </w:rPr>
      </w:pPr>
      <w:del w:id="353" w:author="Ryan Lemos" w:date="2019-10-07T11:05:00Z">
        <w:r w:rsidDel="00EA672B">
          <w:rPr>
            <w:noProof/>
          </w:rPr>
          <w:delText>2.2.4.1</w:delText>
        </w:r>
        <w:r w:rsidDel="00EA672B">
          <w:rPr>
            <w:rFonts w:asciiTheme="minorHAnsi" w:eastAsiaTheme="minorEastAsia" w:hAnsiTheme="minorHAnsi" w:cstheme="minorBidi"/>
            <w:noProof/>
            <w:sz w:val="22"/>
            <w:szCs w:val="22"/>
            <w:lang w:eastAsia="pt-BR"/>
          </w:rPr>
          <w:tab/>
        </w:r>
        <w:r w:rsidDel="00EA672B">
          <w:rPr>
            <w:noProof/>
          </w:rPr>
          <w:delText>Navegadores Web</w:delText>
        </w:r>
        <w:r w:rsidDel="00EA672B">
          <w:rPr>
            <w:noProof/>
          </w:rPr>
          <w:tab/>
          <w:delText>29</w:delText>
        </w:r>
      </w:del>
    </w:p>
    <w:p w14:paraId="3EB16009" w14:textId="0A913F4B" w:rsidR="00054B21" w:rsidRPr="00EA672B" w:rsidDel="00EA672B" w:rsidRDefault="00054B21">
      <w:pPr>
        <w:pStyle w:val="Sumrio4"/>
        <w:tabs>
          <w:tab w:val="left" w:pos="1200"/>
          <w:tab w:val="right" w:leader="dot" w:pos="9061"/>
        </w:tabs>
        <w:rPr>
          <w:del w:id="354" w:author="Ryan Lemos" w:date="2019-10-07T11:05:00Z"/>
          <w:rFonts w:asciiTheme="minorHAnsi" w:eastAsiaTheme="minorEastAsia" w:hAnsiTheme="minorHAnsi" w:cstheme="minorBidi"/>
          <w:noProof/>
          <w:sz w:val="22"/>
          <w:szCs w:val="22"/>
          <w:lang w:eastAsia="pt-BR"/>
          <w:rPrChange w:id="355" w:author="Ryan Lemos" w:date="2019-10-07T11:06:00Z">
            <w:rPr>
              <w:del w:id="356" w:author="Ryan Lemos" w:date="2019-10-07T11:05:00Z"/>
              <w:rFonts w:asciiTheme="minorHAnsi" w:eastAsiaTheme="minorEastAsia" w:hAnsiTheme="minorHAnsi" w:cstheme="minorBidi"/>
              <w:noProof/>
              <w:sz w:val="22"/>
              <w:szCs w:val="22"/>
              <w:lang w:val="en-US" w:eastAsia="pt-BR"/>
            </w:rPr>
          </w:rPrChange>
        </w:rPr>
      </w:pPr>
      <w:del w:id="357" w:author="Ryan Lemos" w:date="2019-10-07T11:05:00Z">
        <w:r w:rsidRPr="00EA672B" w:rsidDel="00EA672B">
          <w:rPr>
            <w:noProof/>
            <w:rPrChange w:id="358" w:author="Ryan Lemos" w:date="2019-10-07T11:06:00Z">
              <w:rPr>
                <w:noProof/>
                <w:lang w:val="en-US"/>
              </w:rPr>
            </w:rPrChange>
          </w:rPr>
          <w:delText>2.2.4.2</w:delText>
        </w:r>
        <w:r w:rsidRPr="00EA672B" w:rsidDel="00EA672B">
          <w:rPr>
            <w:rFonts w:asciiTheme="minorHAnsi" w:eastAsiaTheme="minorEastAsia" w:hAnsiTheme="minorHAnsi" w:cstheme="minorBidi"/>
            <w:noProof/>
            <w:sz w:val="22"/>
            <w:lang w:eastAsia="pt-BR"/>
            <w:rPrChange w:id="359"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360" w:author="Ryan Lemos" w:date="2019-10-07T11:06:00Z">
              <w:rPr>
                <w:noProof/>
                <w:lang w:val="en-US"/>
              </w:rPr>
            </w:rPrChange>
          </w:rPr>
          <w:delText>Visual Studio Code (VSCODE)</w:delText>
        </w:r>
        <w:r w:rsidRPr="00EA672B" w:rsidDel="00EA672B">
          <w:rPr>
            <w:noProof/>
            <w:rPrChange w:id="361" w:author="Ryan Lemos" w:date="2019-10-07T11:06:00Z">
              <w:rPr>
                <w:noProof/>
                <w:lang w:val="en-US"/>
              </w:rPr>
            </w:rPrChange>
          </w:rPr>
          <w:tab/>
          <w:delText>29</w:delText>
        </w:r>
      </w:del>
    </w:p>
    <w:p w14:paraId="35BE1A27" w14:textId="54988B6D" w:rsidR="00054B21" w:rsidRPr="00EA672B" w:rsidDel="00EA672B" w:rsidRDefault="00054B21">
      <w:pPr>
        <w:pStyle w:val="Sumrio4"/>
        <w:tabs>
          <w:tab w:val="left" w:pos="1200"/>
          <w:tab w:val="right" w:leader="dot" w:pos="9061"/>
        </w:tabs>
        <w:rPr>
          <w:del w:id="362" w:author="Ryan Lemos" w:date="2019-10-07T11:05:00Z"/>
          <w:rFonts w:asciiTheme="minorHAnsi" w:eastAsiaTheme="minorEastAsia" w:hAnsiTheme="minorHAnsi" w:cstheme="minorBidi"/>
          <w:noProof/>
          <w:sz w:val="22"/>
          <w:szCs w:val="22"/>
          <w:lang w:eastAsia="pt-BR"/>
          <w:rPrChange w:id="363" w:author="Ryan Lemos" w:date="2019-10-07T11:06:00Z">
            <w:rPr>
              <w:del w:id="364" w:author="Ryan Lemos" w:date="2019-10-07T11:05:00Z"/>
              <w:rFonts w:asciiTheme="minorHAnsi" w:eastAsiaTheme="minorEastAsia" w:hAnsiTheme="minorHAnsi" w:cstheme="minorBidi"/>
              <w:noProof/>
              <w:sz w:val="22"/>
              <w:szCs w:val="22"/>
              <w:lang w:val="en-US" w:eastAsia="pt-BR"/>
            </w:rPr>
          </w:rPrChange>
        </w:rPr>
      </w:pPr>
      <w:del w:id="365" w:author="Ryan Lemos" w:date="2019-10-07T11:05:00Z">
        <w:r w:rsidRPr="00EA672B" w:rsidDel="00EA672B">
          <w:rPr>
            <w:noProof/>
            <w:rPrChange w:id="366" w:author="Ryan Lemos" w:date="2019-10-07T11:06:00Z">
              <w:rPr>
                <w:noProof/>
                <w:lang w:val="en-US"/>
              </w:rPr>
            </w:rPrChange>
          </w:rPr>
          <w:delText>2.2.4.3</w:delText>
        </w:r>
        <w:r w:rsidRPr="00EA672B" w:rsidDel="00EA672B">
          <w:rPr>
            <w:rFonts w:asciiTheme="minorHAnsi" w:eastAsiaTheme="minorEastAsia" w:hAnsiTheme="minorHAnsi" w:cstheme="minorBidi"/>
            <w:noProof/>
            <w:sz w:val="22"/>
            <w:lang w:eastAsia="pt-BR"/>
            <w:rPrChange w:id="367"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368" w:author="Ryan Lemos" w:date="2019-10-07T11:06:00Z">
              <w:rPr>
                <w:i/>
                <w:noProof/>
                <w:lang w:val="en-US"/>
              </w:rPr>
            </w:rPrChange>
          </w:rPr>
          <w:delText>Hyper Text Markup Language</w:delText>
        </w:r>
        <w:r w:rsidRPr="00EA672B" w:rsidDel="00EA672B">
          <w:rPr>
            <w:noProof/>
            <w:rPrChange w:id="369" w:author="Ryan Lemos" w:date="2019-10-07T11:06:00Z">
              <w:rPr>
                <w:noProof/>
                <w:lang w:val="en-US"/>
              </w:rPr>
            </w:rPrChange>
          </w:rPr>
          <w:delText xml:space="preserve"> (HTML)</w:delText>
        </w:r>
        <w:r w:rsidRPr="00EA672B" w:rsidDel="00EA672B">
          <w:rPr>
            <w:noProof/>
            <w:rPrChange w:id="370" w:author="Ryan Lemos" w:date="2019-10-07T11:06:00Z">
              <w:rPr>
                <w:noProof/>
                <w:lang w:val="en-US"/>
              </w:rPr>
            </w:rPrChange>
          </w:rPr>
          <w:tab/>
          <w:delText>29</w:delText>
        </w:r>
      </w:del>
    </w:p>
    <w:p w14:paraId="58FE1EB0" w14:textId="663AE432" w:rsidR="00054B21" w:rsidRPr="00EA672B" w:rsidDel="00EA672B" w:rsidRDefault="00054B21">
      <w:pPr>
        <w:pStyle w:val="Sumrio4"/>
        <w:tabs>
          <w:tab w:val="left" w:pos="1200"/>
          <w:tab w:val="right" w:leader="dot" w:pos="9061"/>
        </w:tabs>
        <w:rPr>
          <w:del w:id="371" w:author="Ryan Lemos" w:date="2019-10-07T11:05:00Z"/>
          <w:rFonts w:asciiTheme="minorHAnsi" w:eastAsiaTheme="minorEastAsia" w:hAnsiTheme="minorHAnsi" w:cstheme="minorBidi"/>
          <w:noProof/>
          <w:sz w:val="22"/>
          <w:szCs w:val="22"/>
          <w:lang w:eastAsia="pt-BR"/>
          <w:rPrChange w:id="372" w:author="Ryan Lemos" w:date="2019-10-07T11:06:00Z">
            <w:rPr>
              <w:del w:id="373" w:author="Ryan Lemos" w:date="2019-10-07T11:05:00Z"/>
              <w:rFonts w:asciiTheme="minorHAnsi" w:eastAsiaTheme="minorEastAsia" w:hAnsiTheme="minorHAnsi" w:cstheme="minorBidi"/>
              <w:noProof/>
              <w:sz w:val="22"/>
              <w:szCs w:val="22"/>
              <w:lang w:val="en-US" w:eastAsia="pt-BR"/>
            </w:rPr>
          </w:rPrChange>
        </w:rPr>
      </w:pPr>
      <w:del w:id="374" w:author="Ryan Lemos" w:date="2019-10-07T11:05:00Z">
        <w:r w:rsidRPr="00EA672B" w:rsidDel="00EA672B">
          <w:rPr>
            <w:noProof/>
            <w:rPrChange w:id="375" w:author="Ryan Lemos" w:date="2019-10-07T11:06:00Z">
              <w:rPr>
                <w:noProof/>
                <w:lang w:val="en-US"/>
              </w:rPr>
            </w:rPrChange>
          </w:rPr>
          <w:delText>2.2.4.4</w:delText>
        </w:r>
        <w:r w:rsidRPr="00EA672B" w:rsidDel="00EA672B">
          <w:rPr>
            <w:rFonts w:asciiTheme="minorHAnsi" w:eastAsiaTheme="minorEastAsia" w:hAnsiTheme="minorHAnsi" w:cstheme="minorBidi"/>
            <w:noProof/>
            <w:sz w:val="22"/>
            <w:lang w:eastAsia="pt-BR"/>
            <w:rPrChange w:id="376"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377" w:author="Ryan Lemos" w:date="2019-10-07T11:06:00Z">
              <w:rPr>
                <w:i/>
                <w:noProof/>
                <w:lang w:val="en-US"/>
              </w:rPr>
            </w:rPrChange>
          </w:rPr>
          <w:delText>Cascading Style Sheets</w:delText>
        </w:r>
        <w:r w:rsidRPr="00EA672B" w:rsidDel="00EA672B">
          <w:rPr>
            <w:noProof/>
            <w:rPrChange w:id="378" w:author="Ryan Lemos" w:date="2019-10-07T11:06:00Z">
              <w:rPr>
                <w:noProof/>
                <w:lang w:val="en-US"/>
              </w:rPr>
            </w:rPrChange>
          </w:rPr>
          <w:delText xml:space="preserve"> (CSS)</w:delText>
        </w:r>
        <w:r w:rsidRPr="00EA672B" w:rsidDel="00EA672B">
          <w:rPr>
            <w:noProof/>
            <w:rPrChange w:id="379" w:author="Ryan Lemos" w:date="2019-10-07T11:06:00Z">
              <w:rPr>
                <w:noProof/>
                <w:lang w:val="en-US"/>
              </w:rPr>
            </w:rPrChange>
          </w:rPr>
          <w:tab/>
          <w:delText>30</w:delText>
        </w:r>
      </w:del>
    </w:p>
    <w:p w14:paraId="27EC1B95" w14:textId="6395075E" w:rsidR="00054B21" w:rsidRPr="00EA672B" w:rsidDel="00EA672B" w:rsidRDefault="00054B21">
      <w:pPr>
        <w:pStyle w:val="Sumrio4"/>
        <w:tabs>
          <w:tab w:val="left" w:pos="1200"/>
          <w:tab w:val="right" w:leader="dot" w:pos="9061"/>
        </w:tabs>
        <w:rPr>
          <w:del w:id="380" w:author="Ryan Lemos" w:date="2019-10-07T11:05:00Z"/>
          <w:rFonts w:asciiTheme="minorHAnsi" w:eastAsiaTheme="minorEastAsia" w:hAnsiTheme="minorHAnsi" w:cstheme="minorBidi"/>
          <w:noProof/>
          <w:sz w:val="22"/>
          <w:szCs w:val="22"/>
          <w:lang w:eastAsia="pt-BR"/>
          <w:rPrChange w:id="381" w:author="Ryan Lemos" w:date="2019-10-07T11:06:00Z">
            <w:rPr>
              <w:del w:id="382" w:author="Ryan Lemos" w:date="2019-10-07T11:05:00Z"/>
              <w:rFonts w:asciiTheme="minorHAnsi" w:eastAsiaTheme="minorEastAsia" w:hAnsiTheme="minorHAnsi" w:cstheme="minorBidi"/>
              <w:noProof/>
              <w:sz w:val="22"/>
              <w:szCs w:val="22"/>
              <w:lang w:val="en-US" w:eastAsia="pt-BR"/>
            </w:rPr>
          </w:rPrChange>
        </w:rPr>
      </w:pPr>
      <w:del w:id="383" w:author="Ryan Lemos" w:date="2019-10-07T11:05:00Z">
        <w:r w:rsidRPr="00EA672B" w:rsidDel="00EA672B">
          <w:rPr>
            <w:noProof/>
            <w:rPrChange w:id="384" w:author="Ryan Lemos" w:date="2019-10-07T11:06:00Z">
              <w:rPr>
                <w:noProof/>
                <w:lang w:val="en-US"/>
              </w:rPr>
            </w:rPrChange>
          </w:rPr>
          <w:delText>2.2.4.5</w:delText>
        </w:r>
        <w:r w:rsidRPr="00EA672B" w:rsidDel="00EA672B">
          <w:rPr>
            <w:rFonts w:asciiTheme="minorHAnsi" w:eastAsiaTheme="minorEastAsia" w:hAnsiTheme="minorHAnsi" w:cstheme="minorBidi"/>
            <w:noProof/>
            <w:sz w:val="22"/>
            <w:lang w:eastAsia="pt-BR"/>
            <w:rPrChange w:id="385"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386" w:author="Ryan Lemos" w:date="2019-10-07T11:06:00Z">
              <w:rPr>
                <w:noProof/>
                <w:lang w:val="en-US"/>
              </w:rPr>
            </w:rPrChange>
          </w:rPr>
          <w:delText>MaterializeCSS</w:delText>
        </w:r>
        <w:r w:rsidRPr="00EA672B" w:rsidDel="00EA672B">
          <w:rPr>
            <w:noProof/>
            <w:rPrChange w:id="387" w:author="Ryan Lemos" w:date="2019-10-07T11:06:00Z">
              <w:rPr>
                <w:noProof/>
                <w:lang w:val="en-US"/>
              </w:rPr>
            </w:rPrChange>
          </w:rPr>
          <w:tab/>
          <w:delText>33</w:delText>
        </w:r>
      </w:del>
    </w:p>
    <w:p w14:paraId="27EAEE35" w14:textId="146987F1" w:rsidR="00054B21" w:rsidRPr="00EA672B" w:rsidDel="00EA672B" w:rsidRDefault="00054B21">
      <w:pPr>
        <w:pStyle w:val="Sumrio4"/>
        <w:tabs>
          <w:tab w:val="left" w:pos="1200"/>
          <w:tab w:val="right" w:leader="dot" w:pos="9061"/>
        </w:tabs>
        <w:rPr>
          <w:del w:id="388" w:author="Ryan Lemos" w:date="2019-10-07T11:05:00Z"/>
          <w:rFonts w:asciiTheme="minorHAnsi" w:eastAsiaTheme="minorEastAsia" w:hAnsiTheme="minorHAnsi" w:cstheme="minorBidi"/>
          <w:noProof/>
          <w:sz w:val="22"/>
          <w:szCs w:val="22"/>
          <w:lang w:eastAsia="pt-BR"/>
          <w:rPrChange w:id="389" w:author="Ryan Lemos" w:date="2019-10-07T11:06:00Z">
            <w:rPr>
              <w:del w:id="390" w:author="Ryan Lemos" w:date="2019-10-07T11:05:00Z"/>
              <w:rFonts w:asciiTheme="minorHAnsi" w:eastAsiaTheme="minorEastAsia" w:hAnsiTheme="minorHAnsi" w:cstheme="minorBidi"/>
              <w:noProof/>
              <w:sz w:val="22"/>
              <w:szCs w:val="22"/>
              <w:lang w:val="en-US" w:eastAsia="pt-BR"/>
            </w:rPr>
          </w:rPrChange>
        </w:rPr>
      </w:pPr>
      <w:del w:id="391" w:author="Ryan Lemos" w:date="2019-10-07T11:05:00Z">
        <w:r w:rsidRPr="00EA672B" w:rsidDel="00EA672B">
          <w:rPr>
            <w:noProof/>
            <w:rPrChange w:id="392" w:author="Ryan Lemos" w:date="2019-10-07T11:06:00Z">
              <w:rPr>
                <w:noProof/>
                <w:lang w:val="en-US"/>
              </w:rPr>
            </w:rPrChange>
          </w:rPr>
          <w:delText>2.2.4.6</w:delText>
        </w:r>
        <w:r w:rsidRPr="00EA672B" w:rsidDel="00EA672B">
          <w:rPr>
            <w:rFonts w:asciiTheme="minorHAnsi" w:eastAsiaTheme="minorEastAsia" w:hAnsiTheme="minorHAnsi" w:cstheme="minorBidi"/>
            <w:noProof/>
            <w:sz w:val="22"/>
            <w:lang w:eastAsia="pt-BR"/>
            <w:rPrChange w:id="393"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394" w:author="Ryan Lemos" w:date="2019-10-07T11:06:00Z">
              <w:rPr>
                <w:noProof/>
                <w:lang w:val="en-US"/>
              </w:rPr>
            </w:rPrChange>
          </w:rPr>
          <w:delText>JavaScript (JS)</w:delText>
        </w:r>
        <w:r w:rsidRPr="00EA672B" w:rsidDel="00EA672B">
          <w:rPr>
            <w:noProof/>
            <w:rPrChange w:id="395" w:author="Ryan Lemos" w:date="2019-10-07T11:06:00Z">
              <w:rPr>
                <w:noProof/>
                <w:lang w:val="en-US"/>
              </w:rPr>
            </w:rPrChange>
          </w:rPr>
          <w:tab/>
          <w:delText>33</w:delText>
        </w:r>
      </w:del>
    </w:p>
    <w:p w14:paraId="7AC1413D" w14:textId="38523950" w:rsidR="00054B21" w:rsidRPr="00EA672B" w:rsidDel="00EA672B" w:rsidRDefault="00054B21">
      <w:pPr>
        <w:pStyle w:val="Sumrio4"/>
        <w:tabs>
          <w:tab w:val="left" w:pos="1200"/>
          <w:tab w:val="right" w:leader="dot" w:pos="9061"/>
        </w:tabs>
        <w:rPr>
          <w:del w:id="396" w:author="Ryan Lemos" w:date="2019-10-07T11:05:00Z"/>
          <w:rFonts w:asciiTheme="minorHAnsi" w:eastAsiaTheme="minorEastAsia" w:hAnsiTheme="minorHAnsi" w:cstheme="minorBidi"/>
          <w:noProof/>
          <w:sz w:val="22"/>
          <w:szCs w:val="22"/>
          <w:lang w:eastAsia="pt-BR"/>
          <w:rPrChange w:id="397" w:author="Ryan Lemos" w:date="2019-10-07T11:06:00Z">
            <w:rPr>
              <w:del w:id="398" w:author="Ryan Lemos" w:date="2019-10-07T11:05:00Z"/>
              <w:rFonts w:asciiTheme="minorHAnsi" w:eastAsiaTheme="minorEastAsia" w:hAnsiTheme="minorHAnsi" w:cstheme="minorBidi"/>
              <w:noProof/>
              <w:sz w:val="22"/>
              <w:szCs w:val="22"/>
              <w:lang w:val="en-US" w:eastAsia="pt-BR"/>
            </w:rPr>
          </w:rPrChange>
        </w:rPr>
      </w:pPr>
      <w:del w:id="399" w:author="Ryan Lemos" w:date="2019-10-07T11:05:00Z">
        <w:r w:rsidRPr="00EA672B" w:rsidDel="00EA672B">
          <w:rPr>
            <w:noProof/>
            <w:rPrChange w:id="400" w:author="Ryan Lemos" w:date="2019-10-07T11:06:00Z">
              <w:rPr>
                <w:noProof/>
                <w:lang w:val="en-US"/>
              </w:rPr>
            </w:rPrChange>
          </w:rPr>
          <w:delText>2.2.4.7</w:delText>
        </w:r>
        <w:r w:rsidRPr="00EA672B" w:rsidDel="00EA672B">
          <w:rPr>
            <w:rFonts w:asciiTheme="minorHAnsi" w:eastAsiaTheme="minorEastAsia" w:hAnsiTheme="minorHAnsi" w:cstheme="minorBidi"/>
            <w:noProof/>
            <w:sz w:val="22"/>
            <w:lang w:eastAsia="pt-BR"/>
            <w:rPrChange w:id="401"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402" w:author="Ryan Lemos" w:date="2019-10-07T11:06:00Z">
              <w:rPr>
                <w:noProof/>
                <w:lang w:val="en-US"/>
              </w:rPr>
            </w:rPrChange>
          </w:rPr>
          <w:delText xml:space="preserve">JavaScript </w:delText>
        </w:r>
        <w:r w:rsidRPr="00EA672B" w:rsidDel="00EA672B">
          <w:rPr>
            <w:i/>
            <w:noProof/>
            <w:rPrChange w:id="403" w:author="Ryan Lemos" w:date="2019-10-07T11:06:00Z">
              <w:rPr>
                <w:i/>
                <w:noProof/>
                <w:lang w:val="en-US"/>
              </w:rPr>
            </w:rPrChange>
          </w:rPr>
          <w:delText>Object Notation</w:delText>
        </w:r>
        <w:r w:rsidRPr="00EA672B" w:rsidDel="00EA672B">
          <w:rPr>
            <w:noProof/>
            <w:rPrChange w:id="404" w:author="Ryan Lemos" w:date="2019-10-07T11:06:00Z">
              <w:rPr>
                <w:noProof/>
                <w:lang w:val="en-US"/>
              </w:rPr>
            </w:rPrChange>
          </w:rPr>
          <w:delText xml:space="preserve"> (JSON)</w:delText>
        </w:r>
        <w:r w:rsidRPr="00EA672B" w:rsidDel="00EA672B">
          <w:rPr>
            <w:noProof/>
            <w:rPrChange w:id="405" w:author="Ryan Lemos" w:date="2019-10-07T11:06:00Z">
              <w:rPr>
                <w:noProof/>
                <w:lang w:val="en-US"/>
              </w:rPr>
            </w:rPrChange>
          </w:rPr>
          <w:tab/>
          <w:delText>34</w:delText>
        </w:r>
      </w:del>
    </w:p>
    <w:p w14:paraId="62F0C721" w14:textId="7B688B89" w:rsidR="00054B21" w:rsidRPr="00EA672B" w:rsidDel="00EA672B" w:rsidRDefault="00054B21">
      <w:pPr>
        <w:pStyle w:val="Sumrio4"/>
        <w:tabs>
          <w:tab w:val="left" w:pos="1200"/>
          <w:tab w:val="right" w:leader="dot" w:pos="9061"/>
        </w:tabs>
        <w:rPr>
          <w:del w:id="406" w:author="Ryan Lemos" w:date="2019-10-07T11:05:00Z"/>
          <w:rFonts w:asciiTheme="minorHAnsi" w:eastAsiaTheme="minorEastAsia" w:hAnsiTheme="minorHAnsi" w:cstheme="minorBidi"/>
          <w:noProof/>
          <w:sz w:val="22"/>
          <w:szCs w:val="22"/>
          <w:lang w:eastAsia="pt-BR"/>
          <w:rPrChange w:id="407" w:author="Ryan Lemos" w:date="2019-10-07T11:06:00Z">
            <w:rPr>
              <w:del w:id="408" w:author="Ryan Lemos" w:date="2019-10-07T11:05:00Z"/>
              <w:rFonts w:asciiTheme="minorHAnsi" w:eastAsiaTheme="minorEastAsia" w:hAnsiTheme="minorHAnsi" w:cstheme="minorBidi"/>
              <w:noProof/>
              <w:sz w:val="22"/>
              <w:szCs w:val="22"/>
              <w:lang w:val="en-US" w:eastAsia="pt-BR"/>
            </w:rPr>
          </w:rPrChange>
        </w:rPr>
      </w:pPr>
      <w:del w:id="409" w:author="Ryan Lemos" w:date="2019-10-07T11:05:00Z">
        <w:r w:rsidRPr="00EA672B" w:rsidDel="00EA672B">
          <w:rPr>
            <w:noProof/>
            <w:rPrChange w:id="410" w:author="Ryan Lemos" w:date="2019-10-07T11:06:00Z">
              <w:rPr>
                <w:noProof/>
                <w:lang w:val="en-US"/>
              </w:rPr>
            </w:rPrChange>
          </w:rPr>
          <w:delText>2.2.4.8</w:delText>
        </w:r>
        <w:r w:rsidRPr="00EA672B" w:rsidDel="00EA672B">
          <w:rPr>
            <w:rFonts w:asciiTheme="minorHAnsi" w:eastAsiaTheme="minorEastAsia" w:hAnsiTheme="minorHAnsi" w:cstheme="minorBidi"/>
            <w:noProof/>
            <w:sz w:val="22"/>
            <w:lang w:eastAsia="pt-BR"/>
            <w:rPrChange w:id="411"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412" w:author="Ryan Lemos" w:date="2019-10-07T11:06:00Z">
              <w:rPr>
                <w:noProof/>
                <w:lang w:val="en-US"/>
              </w:rPr>
            </w:rPrChange>
          </w:rPr>
          <w:delText>TypeScript</w:delText>
        </w:r>
        <w:r w:rsidRPr="00EA672B" w:rsidDel="00EA672B">
          <w:rPr>
            <w:noProof/>
            <w:rPrChange w:id="413" w:author="Ryan Lemos" w:date="2019-10-07T11:06:00Z">
              <w:rPr>
                <w:noProof/>
                <w:lang w:val="en-US"/>
              </w:rPr>
            </w:rPrChange>
          </w:rPr>
          <w:tab/>
          <w:delText>34</w:delText>
        </w:r>
      </w:del>
    </w:p>
    <w:p w14:paraId="4A143480" w14:textId="35A68126" w:rsidR="00054B21" w:rsidRPr="00EA672B" w:rsidDel="00EA672B" w:rsidRDefault="00054B21">
      <w:pPr>
        <w:pStyle w:val="Sumrio4"/>
        <w:tabs>
          <w:tab w:val="left" w:pos="1200"/>
          <w:tab w:val="right" w:leader="dot" w:pos="9061"/>
        </w:tabs>
        <w:rPr>
          <w:del w:id="414" w:author="Ryan Lemos" w:date="2019-10-07T11:05:00Z"/>
          <w:rFonts w:asciiTheme="minorHAnsi" w:eastAsiaTheme="minorEastAsia" w:hAnsiTheme="minorHAnsi" w:cstheme="minorBidi"/>
          <w:noProof/>
          <w:sz w:val="22"/>
          <w:szCs w:val="22"/>
          <w:lang w:eastAsia="pt-BR"/>
          <w:rPrChange w:id="415" w:author="Ryan Lemos" w:date="2019-10-07T11:06:00Z">
            <w:rPr>
              <w:del w:id="416" w:author="Ryan Lemos" w:date="2019-10-07T11:05:00Z"/>
              <w:rFonts w:asciiTheme="minorHAnsi" w:eastAsiaTheme="minorEastAsia" w:hAnsiTheme="minorHAnsi" w:cstheme="minorBidi"/>
              <w:noProof/>
              <w:sz w:val="22"/>
              <w:szCs w:val="22"/>
              <w:lang w:val="en-US" w:eastAsia="pt-BR"/>
            </w:rPr>
          </w:rPrChange>
        </w:rPr>
      </w:pPr>
      <w:del w:id="417" w:author="Ryan Lemos" w:date="2019-10-07T11:05:00Z">
        <w:r w:rsidRPr="00EA672B" w:rsidDel="00EA672B">
          <w:rPr>
            <w:noProof/>
            <w:rPrChange w:id="418" w:author="Ryan Lemos" w:date="2019-10-07T11:06:00Z">
              <w:rPr>
                <w:noProof/>
                <w:lang w:val="en-US"/>
              </w:rPr>
            </w:rPrChange>
          </w:rPr>
          <w:delText>2.2.4.9</w:delText>
        </w:r>
        <w:r w:rsidRPr="00EA672B" w:rsidDel="00EA672B">
          <w:rPr>
            <w:rFonts w:asciiTheme="minorHAnsi" w:eastAsiaTheme="minorEastAsia" w:hAnsiTheme="minorHAnsi" w:cstheme="minorBidi"/>
            <w:noProof/>
            <w:sz w:val="22"/>
            <w:lang w:eastAsia="pt-BR"/>
            <w:rPrChange w:id="419"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420" w:author="Ryan Lemos" w:date="2019-10-07T11:06:00Z">
              <w:rPr>
                <w:noProof/>
                <w:lang w:val="en-US"/>
              </w:rPr>
            </w:rPrChange>
          </w:rPr>
          <w:delText>Angular</w:delText>
        </w:r>
        <w:r w:rsidRPr="00EA672B" w:rsidDel="00EA672B">
          <w:rPr>
            <w:noProof/>
            <w:rPrChange w:id="421" w:author="Ryan Lemos" w:date="2019-10-07T11:06:00Z">
              <w:rPr>
                <w:noProof/>
                <w:lang w:val="en-US"/>
              </w:rPr>
            </w:rPrChange>
          </w:rPr>
          <w:tab/>
          <w:delText>35</w:delText>
        </w:r>
      </w:del>
    </w:p>
    <w:p w14:paraId="042EE17A" w14:textId="34DE693B" w:rsidR="00054B21" w:rsidRPr="00EA672B" w:rsidDel="00EA672B" w:rsidRDefault="00054B21">
      <w:pPr>
        <w:pStyle w:val="Sumrio4"/>
        <w:tabs>
          <w:tab w:val="left" w:pos="1200"/>
          <w:tab w:val="right" w:leader="dot" w:pos="9061"/>
        </w:tabs>
        <w:rPr>
          <w:del w:id="422" w:author="Ryan Lemos" w:date="2019-10-07T11:05:00Z"/>
          <w:rFonts w:asciiTheme="minorHAnsi" w:eastAsiaTheme="minorEastAsia" w:hAnsiTheme="minorHAnsi" w:cstheme="minorBidi"/>
          <w:noProof/>
          <w:sz w:val="22"/>
          <w:szCs w:val="22"/>
          <w:lang w:eastAsia="pt-BR"/>
          <w:rPrChange w:id="423" w:author="Ryan Lemos" w:date="2019-10-07T11:06:00Z">
            <w:rPr>
              <w:del w:id="424" w:author="Ryan Lemos" w:date="2019-10-07T11:05:00Z"/>
              <w:rFonts w:asciiTheme="minorHAnsi" w:eastAsiaTheme="minorEastAsia" w:hAnsiTheme="minorHAnsi" w:cstheme="minorBidi"/>
              <w:noProof/>
              <w:sz w:val="22"/>
              <w:szCs w:val="22"/>
              <w:lang w:val="en-US" w:eastAsia="pt-BR"/>
            </w:rPr>
          </w:rPrChange>
        </w:rPr>
      </w:pPr>
      <w:del w:id="425" w:author="Ryan Lemos" w:date="2019-10-07T11:05:00Z">
        <w:r w:rsidRPr="00EA672B" w:rsidDel="00EA672B">
          <w:rPr>
            <w:noProof/>
            <w:rPrChange w:id="426" w:author="Ryan Lemos" w:date="2019-10-07T11:06:00Z">
              <w:rPr>
                <w:noProof/>
                <w:lang w:val="en-US"/>
              </w:rPr>
            </w:rPrChange>
          </w:rPr>
          <w:delText>2.2.4.10</w:delText>
        </w:r>
        <w:r w:rsidRPr="00EA672B" w:rsidDel="00EA672B">
          <w:rPr>
            <w:rFonts w:asciiTheme="minorHAnsi" w:eastAsiaTheme="minorEastAsia" w:hAnsiTheme="minorHAnsi" w:cstheme="minorBidi"/>
            <w:noProof/>
            <w:sz w:val="22"/>
            <w:lang w:eastAsia="pt-BR"/>
            <w:rPrChange w:id="427"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428" w:author="Ryan Lemos" w:date="2019-10-07T11:06:00Z">
              <w:rPr>
                <w:i/>
                <w:noProof/>
                <w:lang w:val="en-US"/>
              </w:rPr>
            </w:rPrChange>
          </w:rPr>
          <w:delText>Hypertext PreProcessor</w:delText>
        </w:r>
        <w:r w:rsidRPr="00EA672B" w:rsidDel="00EA672B">
          <w:rPr>
            <w:noProof/>
            <w:rPrChange w:id="429" w:author="Ryan Lemos" w:date="2019-10-07T11:06:00Z">
              <w:rPr>
                <w:noProof/>
                <w:lang w:val="en-US"/>
              </w:rPr>
            </w:rPrChange>
          </w:rPr>
          <w:delText xml:space="preserve"> (PHP)</w:delText>
        </w:r>
        <w:r w:rsidRPr="00EA672B" w:rsidDel="00EA672B">
          <w:rPr>
            <w:noProof/>
            <w:rPrChange w:id="430" w:author="Ryan Lemos" w:date="2019-10-07T11:06:00Z">
              <w:rPr>
                <w:noProof/>
                <w:lang w:val="en-US"/>
              </w:rPr>
            </w:rPrChange>
          </w:rPr>
          <w:tab/>
          <w:delText>36</w:delText>
        </w:r>
      </w:del>
    </w:p>
    <w:p w14:paraId="158CCA08" w14:textId="7DE11A13" w:rsidR="00054B21" w:rsidRPr="00EA672B" w:rsidDel="00EA672B" w:rsidRDefault="00054B21">
      <w:pPr>
        <w:pStyle w:val="Sumrio4"/>
        <w:tabs>
          <w:tab w:val="left" w:pos="1200"/>
          <w:tab w:val="right" w:leader="dot" w:pos="9061"/>
        </w:tabs>
        <w:rPr>
          <w:del w:id="431" w:author="Ryan Lemos" w:date="2019-10-07T11:05:00Z"/>
          <w:rFonts w:asciiTheme="minorHAnsi" w:eastAsiaTheme="minorEastAsia" w:hAnsiTheme="minorHAnsi" w:cstheme="minorBidi"/>
          <w:noProof/>
          <w:sz w:val="22"/>
          <w:szCs w:val="22"/>
          <w:lang w:eastAsia="pt-BR"/>
          <w:rPrChange w:id="432" w:author="Ryan Lemos" w:date="2019-10-07T11:06:00Z">
            <w:rPr>
              <w:del w:id="433" w:author="Ryan Lemos" w:date="2019-10-07T11:05:00Z"/>
              <w:rFonts w:asciiTheme="minorHAnsi" w:eastAsiaTheme="minorEastAsia" w:hAnsiTheme="minorHAnsi" w:cstheme="minorBidi"/>
              <w:noProof/>
              <w:sz w:val="22"/>
              <w:szCs w:val="22"/>
              <w:lang w:val="en-US" w:eastAsia="pt-BR"/>
            </w:rPr>
          </w:rPrChange>
        </w:rPr>
      </w:pPr>
      <w:del w:id="434" w:author="Ryan Lemos" w:date="2019-10-07T11:05:00Z">
        <w:r w:rsidRPr="00EA672B" w:rsidDel="00EA672B">
          <w:rPr>
            <w:noProof/>
            <w:rPrChange w:id="435" w:author="Ryan Lemos" w:date="2019-10-07T11:06:00Z">
              <w:rPr>
                <w:noProof/>
                <w:lang w:val="en-US"/>
              </w:rPr>
            </w:rPrChange>
          </w:rPr>
          <w:delText>2.2.4.11</w:delText>
        </w:r>
        <w:r w:rsidRPr="00EA672B" w:rsidDel="00EA672B">
          <w:rPr>
            <w:rFonts w:asciiTheme="minorHAnsi" w:eastAsiaTheme="minorEastAsia" w:hAnsiTheme="minorHAnsi" w:cstheme="minorBidi"/>
            <w:noProof/>
            <w:sz w:val="22"/>
            <w:lang w:eastAsia="pt-BR"/>
            <w:rPrChange w:id="436"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437" w:author="Ryan Lemos" w:date="2019-10-07T11:06:00Z">
              <w:rPr>
                <w:noProof/>
                <w:lang w:val="en-US"/>
              </w:rPr>
            </w:rPrChange>
          </w:rPr>
          <w:delText>PHPUNIT</w:delText>
        </w:r>
        <w:r w:rsidRPr="00EA672B" w:rsidDel="00EA672B">
          <w:rPr>
            <w:noProof/>
            <w:rPrChange w:id="438" w:author="Ryan Lemos" w:date="2019-10-07T11:06:00Z">
              <w:rPr>
                <w:noProof/>
                <w:lang w:val="en-US"/>
              </w:rPr>
            </w:rPrChange>
          </w:rPr>
          <w:tab/>
          <w:delText>37</w:delText>
        </w:r>
      </w:del>
    </w:p>
    <w:p w14:paraId="552F5E09" w14:textId="75FFAE81" w:rsidR="00054B21" w:rsidRPr="00EA672B" w:rsidDel="00EA672B" w:rsidRDefault="00054B21">
      <w:pPr>
        <w:pStyle w:val="Sumrio4"/>
        <w:tabs>
          <w:tab w:val="left" w:pos="1200"/>
          <w:tab w:val="right" w:leader="dot" w:pos="9061"/>
        </w:tabs>
        <w:rPr>
          <w:del w:id="439" w:author="Ryan Lemos" w:date="2019-10-07T11:05:00Z"/>
          <w:rFonts w:asciiTheme="minorHAnsi" w:eastAsiaTheme="minorEastAsia" w:hAnsiTheme="minorHAnsi" w:cstheme="minorBidi"/>
          <w:noProof/>
          <w:sz w:val="22"/>
          <w:szCs w:val="22"/>
          <w:lang w:eastAsia="pt-BR"/>
          <w:rPrChange w:id="440" w:author="Ryan Lemos" w:date="2019-10-07T11:06:00Z">
            <w:rPr>
              <w:del w:id="441" w:author="Ryan Lemos" w:date="2019-10-07T11:05:00Z"/>
              <w:rFonts w:asciiTheme="minorHAnsi" w:eastAsiaTheme="minorEastAsia" w:hAnsiTheme="minorHAnsi" w:cstheme="minorBidi"/>
              <w:noProof/>
              <w:sz w:val="22"/>
              <w:szCs w:val="22"/>
              <w:lang w:val="en-US" w:eastAsia="pt-BR"/>
            </w:rPr>
          </w:rPrChange>
        </w:rPr>
      </w:pPr>
      <w:del w:id="442" w:author="Ryan Lemos" w:date="2019-10-07T11:05:00Z">
        <w:r w:rsidRPr="00EA672B" w:rsidDel="00EA672B">
          <w:rPr>
            <w:noProof/>
            <w:rPrChange w:id="443" w:author="Ryan Lemos" w:date="2019-10-07T11:06:00Z">
              <w:rPr>
                <w:noProof/>
                <w:lang w:val="en-US"/>
              </w:rPr>
            </w:rPrChange>
          </w:rPr>
          <w:delText>2.2.4.12</w:delText>
        </w:r>
        <w:r w:rsidRPr="00EA672B" w:rsidDel="00EA672B">
          <w:rPr>
            <w:rFonts w:asciiTheme="minorHAnsi" w:eastAsiaTheme="minorEastAsia" w:hAnsiTheme="minorHAnsi" w:cstheme="minorBidi"/>
            <w:noProof/>
            <w:sz w:val="22"/>
            <w:lang w:eastAsia="pt-BR"/>
            <w:rPrChange w:id="444"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445" w:author="Ryan Lemos" w:date="2019-10-07T11:06:00Z">
              <w:rPr>
                <w:i/>
                <w:noProof/>
                <w:lang w:val="en-US"/>
              </w:rPr>
            </w:rPrChange>
          </w:rPr>
          <w:delText>Framework</w:delText>
        </w:r>
        <w:r w:rsidRPr="00EA672B" w:rsidDel="00EA672B">
          <w:rPr>
            <w:noProof/>
            <w:rPrChange w:id="446" w:author="Ryan Lemos" w:date="2019-10-07T11:06:00Z">
              <w:rPr>
                <w:noProof/>
                <w:lang w:val="en-US"/>
              </w:rPr>
            </w:rPrChange>
          </w:rPr>
          <w:delText xml:space="preserve"> Laravel</w:delText>
        </w:r>
        <w:r w:rsidRPr="00EA672B" w:rsidDel="00EA672B">
          <w:rPr>
            <w:noProof/>
            <w:rPrChange w:id="447" w:author="Ryan Lemos" w:date="2019-10-07T11:06:00Z">
              <w:rPr>
                <w:noProof/>
                <w:lang w:val="en-US"/>
              </w:rPr>
            </w:rPrChange>
          </w:rPr>
          <w:tab/>
          <w:delText>37</w:delText>
        </w:r>
      </w:del>
    </w:p>
    <w:p w14:paraId="153763E7" w14:textId="2CAD0C52" w:rsidR="00054B21" w:rsidRPr="00EA672B" w:rsidDel="00EA672B" w:rsidRDefault="00054B21">
      <w:pPr>
        <w:pStyle w:val="Sumrio4"/>
        <w:tabs>
          <w:tab w:val="left" w:pos="1200"/>
          <w:tab w:val="right" w:leader="dot" w:pos="9061"/>
        </w:tabs>
        <w:rPr>
          <w:del w:id="448" w:author="Ryan Lemos" w:date="2019-10-07T11:05:00Z"/>
          <w:rFonts w:asciiTheme="minorHAnsi" w:eastAsiaTheme="minorEastAsia" w:hAnsiTheme="minorHAnsi" w:cstheme="minorBidi"/>
          <w:noProof/>
          <w:sz w:val="22"/>
          <w:szCs w:val="22"/>
          <w:lang w:eastAsia="pt-BR"/>
          <w:rPrChange w:id="449" w:author="Ryan Lemos" w:date="2019-10-07T11:06:00Z">
            <w:rPr>
              <w:del w:id="450" w:author="Ryan Lemos" w:date="2019-10-07T11:05:00Z"/>
              <w:rFonts w:asciiTheme="minorHAnsi" w:eastAsiaTheme="minorEastAsia" w:hAnsiTheme="minorHAnsi" w:cstheme="minorBidi"/>
              <w:noProof/>
              <w:sz w:val="22"/>
              <w:szCs w:val="22"/>
              <w:lang w:val="en-US" w:eastAsia="pt-BR"/>
            </w:rPr>
          </w:rPrChange>
        </w:rPr>
      </w:pPr>
      <w:del w:id="451" w:author="Ryan Lemos" w:date="2019-10-07T11:05:00Z">
        <w:r w:rsidRPr="00EA672B" w:rsidDel="00EA672B">
          <w:rPr>
            <w:noProof/>
            <w:rPrChange w:id="452" w:author="Ryan Lemos" w:date="2019-10-07T11:06:00Z">
              <w:rPr>
                <w:noProof/>
                <w:lang w:val="en-US"/>
              </w:rPr>
            </w:rPrChange>
          </w:rPr>
          <w:delText>2.2.4.13</w:delText>
        </w:r>
        <w:r w:rsidRPr="00EA672B" w:rsidDel="00EA672B">
          <w:rPr>
            <w:rFonts w:asciiTheme="minorHAnsi" w:eastAsiaTheme="minorEastAsia" w:hAnsiTheme="minorHAnsi" w:cstheme="minorBidi"/>
            <w:noProof/>
            <w:sz w:val="22"/>
            <w:lang w:eastAsia="pt-BR"/>
            <w:rPrChange w:id="453"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454" w:author="Ryan Lemos" w:date="2019-10-07T11:06:00Z">
              <w:rPr>
                <w:i/>
                <w:noProof/>
                <w:lang w:val="en-US"/>
              </w:rPr>
            </w:rPrChange>
          </w:rPr>
          <w:delText>Representational State Transfer</w:delText>
        </w:r>
        <w:r w:rsidRPr="00EA672B" w:rsidDel="00EA672B">
          <w:rPr>
            <w:noProof/>
            <w:rPrChange w:id="455" w:author="Ryan Lemos" w:date="2019-10-07T11:06:00Z">
              <w:rPr>
                <w:noProof/>
                <w:lang w:val="en-US"/>
              </w:rPr>
            </w:rPrChange>
          </w:rPr>
          <w:delText xml:space="preserve"> (REST)</w:delText>
        </w:r>
        <w:r w:rsidRPr="00EA672B" w:rsidDel="00EA672B">
          <w:rPr>
            <w:noProof/>
            <w:rPrChange w:id="456" w:author="Ryan Lemos" w:date="2019-10-07T11:06:00Z">
              <w:rPr>
                <w:noProof/>
                <w:lang w:val="en-US"/>
              </w:rPr>
            </w:rPrChange>
          </w:rPr>
          <w:tab/>
          <w:delText>38</w:delText>
        </w:r>
      </w:del>
    </w:p>
    <w:p w14:paraId="09004639" w14:textId="4973ACF2" w:rsidR="00054B21" w:rsidDel="00EA672B" w:rsidRDefault="00054B21">
      <w:pPr>
        <w:pStyle w:val="Sumrio4"/>
        <w:tabs>
          <w:tab w:val="left" w:pos="1200"/>
          <w:tab w:val="right" w:leader="dot" w:pos="9061"/>
        </w:tabs>
        <w:rPr>
          <w:del w:id="457" w:author="Ryan Lemos" w:date="2019-10-07T11:05:00Z"/>
          <w:rFonts w:asciiTheme="minorHAnsi" w:eastAsiaTheme="minorEastAsia" w:hAnsiTheme="minorHAnsi" w:cstheme="minorBidi"/>
          <w:noProof/>
          <w:sz w:val="22"/>
          <w:szCs w:val="22"/>
          <w:lang w:eastAsia="pt-BR"/>
        </w:rPr>
      </w:pPr>
      <w:del w:id="458" w:author="Ryan Lemos" w:date="2019-10-07T11:05:00Z">
        <w:r w:rsidRPr="005074A5" w:rsidDel="00EA672B">
          <w:rPr>
            <w:noProof/>
          </w:rPr>
          <w:delText>2.2.4.14</w:delText>
        </w:r>
        <w:r w:rsidDel="00EA672B">
          <w:rPr>
            <w:rFonts w:asciiTheme="minorHAnsi" w:eastAsiaTheme="minorEastAsia" w:hAnsiTheme="minorHAnsi" w:cstheme="minorBidi"/>
            <w:noProof/>
            <w:sz w:val="22"/>
            <w:szCs w:val="22"/>
            <w:lang w:eastAsia="pt-BR"/>
          </w:rPr>
          <w:tab/>
        </w:r>
        <w:r w:rsidRPr="005074A5" w:rsidDel="00EA672B">
          <w:rPr>
            <w:i/>
            <w:noProof/>
          </w:rPr>
          <w:delText>Application Programming Interfaces</w:delText>
        </w:r>
        <w:r w:rsidRPr="005074A5" w:rsidDel="00EA672B">
          <w:rPr>
            <w:noProof/>
          </w:rPr>
          <w:delText xml:space="preserve"> (API)</w:delText>
        </w:r>
        <w:r w:rsidDel="00EA672B">
          <w:rPr>
            <w:noProof/>
          </w:rPr>
          <w:tab/>
          <w:delText>38</w:delText>
        </w:r>
      </w:del>
    </w:p>
    <w:p w14:paraId="6A92C01D" w14:textId="1F530831" w:rsidR="00054B21" w:rsidDel="00EA672B" w:rsidRDefault="00054B21">
      <w:pPr>
        <w:pStyle w:val="Sumrio3"/>
        <w:rPr>
          <w:del w:id="459" w:author="Ryan Lemos" w:date="2019-10-07T11:05:00Z"/>
          <w:rFonts w:asciiTheme="minorHAnsi" w:eastAsiaTheme="minorEastAsia" w:hAnsiTheme="minorHAnsi" w:cstheme="minorBidi"/>
          <w:b w:val="0"/>
          <w:iCs w:val="0"/>
          <w:noProof/>
          <w:sz w:val="22"/>
          <w:szCs w:val="22"/>
          <w:lang w:eastAsia="pt-BR"/>
        </w:rPr>
      </w:pPr>
      <w:del w:id="460" w:author="Ryan Lemos" w:date="2019-10-07T11:05:00Z">
        <w:r w:rsidDel="00EA672B">
          <w:rPr>
            <w:noProof/>
          </w:rPr>
          <w:delText>2.2.5</w:delText>
        </w:r>
        <w:r w:rsidDel="00EA672B">
          <w:rPr>
            <w:rFonts w:asciiTheme="minorHAnsi" w:eastAsiaTheme="minorEastAsia" w:hAnsiTheme="minorHAnsi" w:cstheme="minorBidi"/>
            <w:b w:val="0"/>
            <w:iCs w:val="0"/>
            <w:noProof/>
            <w:sz w:val="22"/>
            <w:szCs w:val="22"/>
            <w:lang w:eastAsia="pt-BR"/>
          </w:rPr>
          <w:tab/>
        </w:r>
        <w:r w:rsidDel="00EA672B">
          <w:rPr>
            <w:noProof/>
          </w:rPr>
          <w:delText>Sistema de Gerenciamento de Banco de Dados (MySQL)</w:delText>
        </w:r>
        <w:r w:rsidDel="00EA672B">
          <w:rPr>
            <w:noProof/>
          </w:rPr>
          <w:tab/>
          <w:delText>39</w:delText>
        </w:r>
      </w:del>
    </w:p>
    <w:p w14:paraId="1AE0F659" w14:textId="3F86FED3" w:rsidR="00054B21" w:rsidDel="00EA672B" w:rsidRDefault="00054B21">
      <w:pPr>
        <w:pStyle w:val="Sumrio1"/>
        <w:tabs>
          <w:tab w:val="left" w:pos="1200"/>
          <w:tab w:val="right" w:leader="dot" w:pos="9061"/>
        </w:tabs>
        <w:rPr>
          <w:del w:id="461" w:author="Ryan Lemos" w:date="2019-10-07T11:05:00Z"/>
          <w:rFonts w:asciiTheme="minorHAnsi" w:eastAsiaTheme="minorEastAsia" w:hAnsiTheme="minorHAnsi" w:cstheme="minorBidi"/>
          <w:b w:val="0"/>
          <w:bCs w:val="0"/>
          <w:caps w:val="0"/>
          <w:noProof/>
          <w:sz w:val="22"/>
          <w:szCs w:val="22"/>
          <w:lang w:eastAsia="pt-BR"/>
        </w:rPr>
      </w:pPr>
      <w:del w:id="462" w:author="Ryan Lemos" w:date="2019-10-07T11:05:00Z">
        <w:r w:rsidDel="00EA672B">
          <w:rPr>
            <w:noProof/>
          </w:rPr>
          <w:delText>3</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desenvolvimento do ambiente proposto</w:delText>
        </w:r>
        <w:r w:rsidDel="00EA672B">
          <w:rPr>
            <w:noProof/>
          </w:rPr>
          <w:tab/>
          <w:delText>41</w:delText>
        </w:r>
      </w:del>
    </w:p>
    <w:p w14:paraId="435777B1" w14:textId="560387CA" w:rsidR="00054B21" w:rsidDel="00EA672B" w:rsidRDefault="00054B21">
      <w:pPr>
        <w:pStyle w:val="Sumrio2"/>
        <w:tabs>
          <w:tab w:val="left" w:pos="1200"/>
          <w:tab w:val="right" w:leader="dot" w:pos="9061"/>
        </w:tabs>
        <w:rPr>
          <w:del w:id="463" w:author="Ryan Lemos" w:date="2019-10-07T11:05:00Z"/>
          <w:rFonts w:asciiTheme="minorHAnsi" w:eastAsiaTheme="minorEastAsia" w:hAnsiTheme="minorHAnsi" w:cstheme="minorBidi"/>
          <w:caps w:val="0"/>
          <w:noProof/>
          <w:sz w:val="22"/>
          <w:szCs w:val="22"/>
          <w:lang w:eastAsia="pt-BR"/>
        </w:rPr>
      </w:pPr>
      <w:del w:id="464" w:author="Ryan Lemos" w:date="2019-10-07T11:05:00Z">
        <w:r w:rsidDel="00EA672B">
          <w:rPr>
            <w:noProof/>
          </w:rPr>
          <w:delText>3.1</w:delText>
        </w:r>
        <w:r w:rsidDel="00EA672B">
          <w:rPr>
            <w:rFonts w:asciiTheme="minorHAnsi" w:eastAsiaTheme="minorEastAsia" w:hAnsiTheme="minorHAnsi" w:cstheme="minorBidi"/>
            <w:caps w:val="0"/>
            <w:noProof/>
            <w:sz w:val="22"/>
            <w:szCs w:val="22"/>
            <w:lang w:eastAsia="pt-BR"/>
          </w:rPr>
          <w:tab/>
        </w:r>
        <w:r w:rsidDel="00EA672B">
          <w:rPr>
            <w:noProof/>
          </w:rPr>
          <w:delText>Ferramentas de desenvolvimento utilizadas</w:delText>
        </w:r>
        <w:r w:rsidDel="00EA672B">
          <w:rPr>
            <w:noProof/>
          </w:rPr>
          <w:tab/>
          <w:delText>41</w:delText>
        </w:r>
      </w:del>
    </w:p>
    <w:p w14:paraId="0D97A675" w14:textId="4A71CBE2" w:rsidR="00054B21" w:rsidDel="00EA672B" w:rsidRDefault="00054B21">
      <w:pPr>
        <w:pStyle w:val="Sumrio2"/>
        <w:tabs>
          <w:tab w:val="left" w:pos="1200"/>
          <w:tab w:val="right" w:leader="dot" w:pos="9061"/>
        </w:tabs>
        <w:rPr>
          <w:del w:id="465" w:author="Ryan Lemos" w:date="2019-10-07T11:05:00Z"/>
          <w:rFonts w:asciiTheme="minorHAnsi" w:eastAsiaTheme="minorEastAsia" w:hAnsiTheme="minorHAnsi" w:cstheme="minorBidi"/>
          <w:caps w:val="0"/>
          <w:noProof/>
          <w:sz w:val="22"/>
          <w:szCs w:val="22"/>
          <w:lang w:eastAsia="pt-BR"/>
        </w:rPr>
      </w:pPr>
      <w:del w:id="466" w:author="Ryan Lemos" w:date="2019-10-07T11:05:00Z">
        <w:r w:rsidDel="00EA672B">
          <w:rPr>
            <w:noProof/>
          </w:rPr>
          <w:delText>3.2</w:delText>
        </w:r>
        <w:r w:rsidDel="00EA672B">
          <w:rPr>
            <w:rFonts w:asciiTheme="minorHAnsi" w:eastAsiaTheme="minorEastAsia" w:hAnsiTheme="minorHAnsi" w:cstheme="minorBidi"/>
            <w:caps w:val="0"/>
            <w:noProof/>
            <w:sz w:val="22"/>
            <w:szCs w:val="22"/>
            <w:lang w:eastAsia="pt-BR"/>
          </w:rPr>
          <w:tab/>
        </w:r>
        <w:r w:rsidDel="00EA672B">
          <w:rPr>
            <w:noProof/>
          </w:rPr>
          <w:delText>Estruturação do sistema</w:delText>
        </w:r>
        <w:r w:rsidDel="00EA672B">
          <w:rPr>
            <w:noProof/>
          </w:rPr>
          <w:tab/>
          <w:delText>42</w:delText>
        </w:r>
      </w:del>
    </w:p>
    <w:p w14:paraId="0DD9923A" w14:textId="4D387BEE" w:rsidR="00054B21" w:rsidDel="00EA672B" w:rsidRDefault="00054B21">
      <w:pPr>
        <w:pStyle w:val="Sumrio2"/>
        <w:tabs>
          <w:tab w:val="left" w:pos="1200"/>
          <w:tab w:val="right" w:leader="dot" w:pos="9061"/>
        </w:tabs>
        <w:rPr>
          <w:del w:id="467" w:author="Ryan Lemos" w:date="2019-10-07T11:05:00Z"/>
          <w:rFonts w:asciiTheme="minorHAnsi" w:eastAsiaTheme="minorEastAsia" w:hAnsiTheme="minorHAnsi" w:cstheme="minorBidi"/>
          <w:caps w:val="0"/>
          <w:noProof/>
          <w:sz w:val="22"/>
          <w:szCs w:val="22"/>
          <w:lang w:eastAsia="pt-BR"/>
        </w:rPr>
      </w:pPr>
      <w:del w:id="468" w:author="Ryan Lemos" w:date="2019-10-07T11:05:00Z">
        <w:r w:rsidDel="00EA672B">
          <w:rPr>
            <w:noProof/>
          </w:rPr>
          <w:delText>3.3</w:delText>
        </w:r>
        <w:r w:rsidDel="00EA672B">
          <w:rPr>
            <w:rFonts w:asciiTheme="minorHAnsi" w:eastAsiaTheme="minorEastAsia" w:hAnsiTheme="minorHAnsi" w:cstheme="minorBidi"/>
            <w:caps w:val="0"/>
            <w:noProof/>
            <w:sz w:val="22"/>
            <w:szCs w:val="22"/>
            <w:lang w:eastAsia="pt-BR"/>
          </w:rPr>
          <w:tab/>
        </w:r>
        <w:r w:rsidDel="00EA672B">
          <w:rPr>
            <w:noProof/>
          </w:rPr>
          <w:delText>Diagrama de banco de dados</w:delText>
        </w:r>
        <w:r w:rsidDel="00EA672B">
          <w:rPr>
            <w:noProof/>
          </w:rPr>
          <w:tab/>
          <w:delText>42</w:delText>
        </w:r>
      </w:del>
    </w:p>
    <w:p w14:paraId="6ECB65A1" w14:textId="40C0CD7E" w:rsidR="00054B21" w:rsidDel="00EA672B" w:rsidRDefault="00054B21">
      <w:pPr>
        <w:pStyle w:val="Sumrio2"/>
        <w:tabs>
          <w:tab w:val="left" w:pos="1200"/>
          <w:tab w:val="right" w:leader="dot" w:pos="9061"/>
        </w:tabs>
        <w:rPr>
          <w:del w:id="469" w:author="Ryan Lemos" w:date="2019-10-07T11:05:00Z"/>
          <w:rFonts w:asciiTheme="minorHAnsi" w:eastAsiaTheme="minorEastAsia" w:hAnsiTheme="minorHAnsi" w:cstheme="minorBidi"/>
          <w:caps w:val="0"/>
          <w:noProof/>
          <w:sz w:val="22"/>
          <w:szCs w:val="22"/>
          <w:lang w:eastAsia="pt-BR"/>
        </w:rPr>
      </w:pPr>
      <w:del w:id="470" w:author="Ryan Lemos" w:date="2019-10-07T11:05:00Z">
        <w:r w:rsidDel="00EA672B">
          <w:rPr>
            <w:noProof/>
          </w:rPr>
          <w:delText>3.4</w:delText>
        </w:r>
        <w:r w:rsidDel="00EA672B">
          <w:rPr>
            <w:rFonts w:asciiTheme="minorHAnsi" w:eastAsiaTheme="minorEastAsia" w:hAnsiTheme="minorHAnsi" w:cstheme="minorBidi"/>
            <w:caps w:val="0"/>
            <w:noProof/>
            <w:sz w:val="22"/>
            <w:szCs w:val="22"/>
            <w:lang w:eastAsia="pt-BR"/>
          </w:rPr>
          <w:tab/>
        </w:r>
        <w:r w:rsidDel="00EA672B">
          <w:rPr>
            <w:noProof/>
          </w:rPr>
          <w:delText>Diagrama de processos</w:delText>
        </w:r>
        <w:r w:rsidDel="00EA672B">
          <w:rPr>
            <w:noProof/>
          </w:rPr>
          <w:tab/>
          <w:delText>44</w:delText>
        </w:r>
      </w:del>
    </w:p>
    <w:p w14:paraId="0C06B1ED" w14:textId="0DE42A0B" w:rsidR="00054B21" w:rsidDel="00EA672B" w:rsidRDefault="00054B21">
      <w:pPr>
        <w:pStyle w:val="Sumrio2"/>
        <w:tabs>
          <w:tab w:val="left" w:pos="1200"/>
          <w:tab w:val="right" w:leader="dot" w:pos="9061"/>
        </w:tabs>
        <w:rPr>
          <w:del w:id="471" w:author="Ryan Lemos" w:date="2019-10-07T11:05:00Z"/>
          <w:rFonts w:asciiTheme="minorHAnsi" w:eastAsiaTheme="minorEastAsia" w:hAnsiTheme="minorHAnsi" w:cstheme="minorBidi"/>
          <w:caps w:val="0"/>
          <w:noProof/>
          <w:sz w:val="22"/>
          <w:szCs w:val="22"/>
          <w:lang w:eastAsia="pt-BR"/>
        </w:rPr>
      </w:pPr>
      <w:del w:id="472" w:author="Ryan Lemos" w:date="2019-10-07T11:05:00Z">
        <w:r w:rsidDel="00EA672B">
          <w:rPr>
            <w:noProof/>
          </w:rPr>
          <w:delText>3.5</w:delText>
        </w:r>
        <w:r w:rsidDel="00EA672B">
          <w:rPr>
            <w:rFonts w:asciiTheme="minorHAnsi" w:eastAsiaTheme="minorEastAsia" w:hAnsiTheme="minorHAnsi" w:cstheme="minorBidi"/>
            <w:caps w:val="0"/>
            <w:noProof/>
            <w:sz w:val="22"/>
            <w:szCs w:val="22"/>
            <w:lang w:eastAsia="pt-BR"/>
          </w:rPr>
          <w:tab/>
        </w:r>
        <w:r w:rsidDel="00EA672B">
          <w:rPr>
            <w:noProof/>
          </w:rPr>
          <w:delText>Padrões visuais da aplicação</w:delText>
        </w:r>
        <w:r w:rsidDel="00EA672B">
          <w:rPr>
            <w:noProof/>
          </w:rPr>
          <w:tab/>
          <w:delText>47</w:delText>
        </w:r>
      </w:del>
    </w:p>
    <w:p w14:paraId="77E47BE1" w14:textId="44243CA5" w:rsidR="00054B21" w:rsidDel="00EA672B" w:rsidRDefault="00054B21">
      <w:pPr>
        <w:pStyle w:val="Sumrio3"/>
        <w:rPr>
          <w:del w:id="473" w:author="Ryan Lemos" w:date="2019-10-07T11:05:00Z"/>
          <w:rFonts w:asciiTheme="minorHAnsi" w:eastAsiaTheme="minorEastAsia" w:hAnsiTheme="minorHAnsi" w:cstheme="minorBidi"/>
          <w:b w:val="0"/>
          <w:iCs w:val="0"/>
          <w:noProof/>
          <w:sz w:val="22"/>
          <w:szCs w:val="22"/>
          <w:lang w:eastAsia="pt-BR"/>
        </w:rPr>
      </w:pPr>
      <w:del w:id="474" w:author="Ryan Lemos" w:date="2019-10-07T11:05:00Z">
        <w:r w:rsidDel="00EA672B">
          <w:rPr>
            <w:noProof/>
          </w:rPr>
          <w:delText>3.5.1</w:delText>
        </w:r>
        <w:r w:rsidDel="00EA672B">
          <w:rPr>
            <w:rFonts w:asciiTheme="minorHAnsi" w:eastAsiaTheme="minorEastAsia" w:hAnsiTheme="minorHAnsi" w:cstheme="minorBidi"/>
            <w:b w:val="0"/>
            <w:iCs w:val="0"/>
            <w:noProof/>
            <w:sz w:val="22"/>
            <w:szCs w:val="22"/>
            <w:lang w:eastAsia="pt-BR"/>
          </w:rPr>
          <w:tab/>
        </w:r>
        <w:r w:rsidDel="00EA672B">
          <w:rPr>
            <w:noProof/>
          </w:rPr>
          <w:delText>Botões de ação</w:delText>
        </w:r>
        <w:r w:rsidDel="00EA672B">
          <w:rPr>
            <w:noProof/>
          </w:rPr>
          <w:tab/>
          <w:delText>48</w:delText>
        </w:r>
      </w:del>
    </w:p>
    <w:p w14:paraId="13715C14" w14:textId="34A7AA2B" w:rsidR="00054B21" w:rsidDel="00EA672B" w:rsidRDefault="00054B21">
      <w:pPr>
        <w:pStyle w:val="Sumrio3"/>
        <w:rPr>
          <w:del w:id="475" w:author="Ryan Lemos" w:date="2019-10-07T11:05:00Z"/>
          <w:rFonts w:asciiTheme="minorHAnsi" w:eastAsiaTheme="minorEastAsia" w:hAnsiTheme="minorHAnsi" w:cstheme="minorBidi"/>
          <w:b w:val="0"/>
          <w:iCs w:val="0"/>
          <w:noProof/>
          <w:sz w:val="22"/>
          <w:szCs w:val="22"/>
          <w:lang w:eastAsia="pt-BR"/>
        </w:rPr>
      </w:pPr>
      <w:del w:id="476" w:author="Ryan Lemos" w:date="2019-10-07T11:05:00Z">
        <w:r w:rsidDel="00EA672B">
          <w:rPr>
            <w:noProof/>
          </w:rPr>
          <w:delText>3.5.2</w:delText>
        </w:r>
        <w:r w:rsidDel="00EA672B">
          <w:rPr>
            <w:rFonts w:asciiTheme="minorHAnsi" w:eastAsiaTheme="minorEastAsia" w:hAnsiTheme="minorHAnsi" w:cstheme="minorBidi"/>
            <w:b w:val="0"/>
            <w:iCs w:val="0"/>
            <w:noProof/>
            <w:sz w:val="22"/>
            <w:szCs w:val="22"/>
            <w:lang w:eastAsia="pt-BR"/>
          </w:rPr>
          <w:tab/>
        </w:r>
        <w:r w:rsidDel="00EA672B">
          <w:rPr>
            <w:noProof/>
          </w:rPr>
          <w:delText>Trocar senha (somente para gestores)</w:delText>
        </w:r>
        <w:r w:rsidDel="00EA672B">
          <w:rPr>
            <w:noProof/>
          </w:rPr>
          <w:tab/>
          <w:delText>51</w:delText>
        </w:r>
      </w:del>
    </w:p>
    <w:p w14:paraId="7EE6301F" w14:textId="32595FF4" w:rsidR="00054B21" w:rsidDel="00EA672B" w:rsidRDefault="00054B21">
      <w:pPr>
        <w:pStyle w:val="Sumrio3"/>
        <w:rPr>
          <w:del w:id="477" w:author="Ryan Lemos" w:date="2019-10-07T11:05:00Z"/>
          <w:rFonts w:asciiTheme="minorHAnsi" w:eastAsiaTheme="minorEastAsia" w:hAnsiTheme="minorHAnsi" w:cstheme="minorBidi"/>
          <w:b w:val="0"/>
          <w:iCs w:val="0"/>
          <w:noProof/>
          <w:sz w:val="22"/>
          <w:szCs w:val="22"/>
          <w:lang w:eastAsia="pt-BR"/>
        </w:rPr>
      </w:pPr>
      <w:del w:id="478" w:author="Ryan Lemos" w:date="2019-10-07T11:05:00Z">
        <w:r w:rsidDel="00EA672B">
          <w:rPr>
            <w:noProof/>
          </w:rPr>
          <w:delText>3.5.3</w:delText>
        </w:r>
        <w:r w:rsidDel="00EA672B">
          <w:rPr>
            <w:rFonts w:asciiTheme="minorHAnsi" w:eastAsiaTheme="minorEastAsia" w:hAnsiTheme="minorHAnsi" w:cstheme="minorBidi"/>
            <w:b w:val="0"/>
            <w:iCs w:val="0"/>
            <w:noProof/>
            <w:sz w:val="22"/>
            <w:szCs w:val="22"/>
            <w:lang w:eastAsia="pt-BR"/>
          </w:rPr>
          <w:tab/>
        </w:r>
        <w:r w:rsidDel="00EA672B">
          <w:rPr>
            <w:noProof/>
          </w:rPr>
          <w:delText>Botões para a gestão de atividades de uma turma</w:delText>
        </w:r>
        <w:r w:rsidDel="00EA672B">
          <w:rPr>
            <w:noProof/>
          </w:rPr>
          <w:tab/>
          <w:delText>51</w:delText>
        </w:r>
      </w:del>
    </w:p>
    <w:p w14:paraId="5FD112B1" w14:textId="0B1F0501" w:rsidR="00054B21" w:rsidDel="00EA672B" w:rsidRDefault="00054B21">
      <w:pPr>
        <w:pStyle w:val="Sumrio3"/>
        <w:rPr>
          <w:del w:id="479" w:author="Ryan Lemos" w:date="2019-10-07T11:05:00Z"/>
          <w:rFonts w:asciiTheme="minorHAnsi" w:eastAsiaTheme="minorEastAsia" w:hAnsiTheme="minorHAnsi" w:cstheme="minorBidi"/>
          <w:b w:val="0"/>
          <w:iCs w:val="0"/>
          <w:noProof/>
          <w:sz w:val="22"/>
          <w:szCs w:val="22"/>
          <w:lang w:eastAsia="pt-BR"/>
        </w:rPr>
      </w:pPr>
      <w:del w:id="480" w:author="Ryan Lemos" w:date="2019-10-07T11:05:00Z">
        <w:r w:rsidDel="00EA672B">
          <w:rPr>
            <w:noProof/>
          </w:rPr>
          <w:delText>3.5.4</w:delText>
        </w:r>
        <w:r w:rsidDel="00EA672B">
          <w:rPr>
            <w:rFonts w:asciiTheme="minorHAnsi" w:eastAsiaTheme="minorEastAsia" w:hAnsiTheme="minorHAnsi" w:cstheme="minorBidi"/>
            <w:b w:val="0"/>
            <w:iCs w:val="0"/>
            <w:noProof/>
            <w:sz w:val="22"/>
            <w:szCs w:val="22"/>
            <w:lang w:eastAsia="pt-BR"/>
          </w:rPr>
          <w:tab/>
        </w:r>
        <w:r w:rsidDel="00EA672B">
          <w:rPr>
            <w:noProof/>
          </w:rPr>
          <w:delText>Botões do calendário</w:delText>
        </w:r>
        <w:r w:rsidDel="00EA672B">
          <w:rPr>
            <w:noProof/>
          </w:rPr>
          <w:tab/>
          <w:delText>53</w:delText>
        </w:r>
      </w:del>
    </w:p>
    <w:p w14:paraId="72C6ECD6" w14:textId="51CCB9A9" w:rsidR="00054B21" w:rsidDel="00EA672B" w:rsidRDefault="00054B21">
      <w:pPr>
        <w:pStyle w:val="Sumrio3"/>
        <w:rPr>
          <w:del w:id="481" w:author="Ryan Lemos" w:date="2019-10-07T11:05:00Z"/>
          <w:rFonts w:asciiTheme="minorHAnsi" w:eastAsiaTheme="minorEastAsia" w:hAnsiTheme="minorHAnsi" w:cstheme="minorBidi"/>
          <w:b w:val="0"/>
          <w:iCs w:val="0"/>
          <w:noProof/>
          <w:sz w:val="22"/>
          <w:szCs w:val="22"/>
          <w:lang w:eastAsia="pt-BR"/>
        </w:rPr>
      </w:pPr>
      <w:del w:id="482" w:author="Ryan Lemos" w:date="2019-10-07T11:05:00Z">
        <w:r w:rsidDel="00EA672B">
          <w:rPr>
            <w:noProof/>
          </w:rPr>
          <w:delText>3.5.5</w:delText>
        </w:r>
        <w:r w:rsidDel="00EA672B">
          <w:rPr>
            <w:rFonts w:asciiTheme="minorHAnsi" w:eastAsiaTheme="minorEastAsia" w:hAnsiTheme="minorHAnsi" w:cstheme="minorBidi"/>
            <w:b w:val="0"/>
            <w:iCs w:val="0"/>
            <w:noProof/>
            <w:sz w:val="22"/>
            <w:szCs w:val="22"/>
            <w:lang w:eastAsia="pt-BR"/>
          </w:rPr>
          <w:tab/>
        </w:r>
        <w:r w:rsidDel="00EA672B">
          <w:rPr>
            <w:noProof/>
          </w:rPr>
          <w:delText>Notificações</w:delText>
        </w:r>
        <w:r w:rsidDel="00EA672B">
          <w:rPr>
            <w:noProof/>
          </w:rPr>
          <w:tab/>
          <w:delText>54</w:delText>
        </w:r>
      </w:del>
    </w:p>
    <w:p w14:paraId="5478B418" w14:textId="4EF0F1D6" w:rsidR="00054B21" w:rsidDel="00EA672B" w:rsidRDefault="00054B21">
      <w:pPr>
        <w:pStyle w:val="Sumrio3"/>
        <w:rPr>
          <w:del w:id="483" w:author="Ryan Lemos" w:date="2019-10-07T11:05:00Z"/>
          <w:rFonts w:asciiTheme="minorHAnsi" w:eastAsiaTheme="minorEastAsia" w:hAnsiTheme="minorHAnsi" w:cstheme="minorBidi"/>
          <w:b w:val="0"/>
          <w:iCs w:val="0"/>
          <w:noProof/>
          <w:sz w:val="22"/>
          <w:szCs w:val="22"/>
          <w:lang w:eastAsia="pt-BR"/>
        </w:rPr>
      </w:pPr>
      <w:del w:id="484" w:author="Ryan Lemos" w:date="2019-10-07T11:05:00Z">
        <w:r w:rsidDel="00EA672B">
          <w:rPr>
            <w:noProof/>
          </w:rPr>
          <w:delText>3.5.6</w:delText>
        </w:r>
        <w:r w:rsidDel="00EA672B">
          <w:rPr>
            <w:rFonts w:asciiTheme="minorHAnsi" w:eastAsiaTheme="minorEastAsia" w:hAnsiTheme="minorHAnsi" w:cstheme="minorBidi"/>
            <w:b w:val="0"/>
            <w:iCs w:val="0"/>
            <w:noProof/>
            <w:sz w:val="22"/>
            <w:szCs w:val="22"/>
            <w:lang w:eastAsia="pt-BR"/>
          </w:rPr>
          <w:tab/>
        </w:r>
        <w:r w:rsidDel="00EA672B">
          <w:rPr>
            <w:noProof/>
          </w:rPr>
          <w:delText>Configurações</w:delText>
        </w:r>
        <w:r w:rsidDel="00EA672B">
          <w:rPr>
            <w:noProof/>
          </w:rPr>
          <w:tab/>
          <w:delText>55</w:delText>
        </w:r>
      </w:del>
    </w:p>
    <w:p w14:paraId="35A1DB5B" w14:textId="3732D5A4" w:rsidR="00054B21" w:rsidDel="00EA672B" w:rsidRDefault="00054B21">
      <w:pPr>
        <w:pStyle w:val="Sumrio3"/>
        <w:rPr>
          <w:del w:id="485" w:author="Ryan Lemos" w:date="2019-10-07T11:05:00Z"/>
          <w:rFonts w:asciiTheme="minorHAnsi" w:eastAsiaTheme="minorEastAsia" w:hAnsiTheme="minorHAnsi" w:cstheme="minorBidi"/>
          <w:b w:val="0"/>
          <w:iCs w:val="0"/>
          <w:noProof/>
          <w:sz w:val="22"/>
          <w:szCs w:val="22"/>
          <w:lang w:eastAsia="pt-BR"/>
        </w:rPr>
      </w:pPr>
      <w:del w:id="486" w:author="Ryan Lemos" w:date="2019-10-07T11:05:00Z">
        <w:r w:rsidDel="00EA672B">
          <w:rPr>
            <w:noProof/>
          </w:rPr>
          <w:delText>3.5.7</w:delText>
        </w:r>
        <w:r w:rsidDel="00EA672B">
          <w:rPr>
            <w:rFonts w:asciiTheme="minorHAnsi" w:eastAsiaTheme="minorEastAsia" w:hAnsiTheme="minorHAnsi" w:cstheme="minorBidi"/>
            <w:b w:val="0"/>
            <w:iCs w:val="0"/>
            <w:noProof/>
            <w:sz w:val="22"/>
            <w:szCs w:val="22"/>
            <w:lang w:eastAsia="pt-BR"/>
          </w:rPr>
          <w:tab/>
        </w:r>
        <w:r w:rsidDel="00EA672B">
          <w:rPr>
            <w:noProof/>
          </w:rPr>
          <w:delText>Sair</w:delText>
        </w:r>
        <w:r w:rsidDel="00EA672B">
          <w:rPr>
            <w:noProof/>
          </w:rPr>
          <w:tab/>
          <w:delText>55</w:delText>
        </w:r>
      </w:del>
    </w:p>
    <w:p w14:paraId="1D68F559" w14:textId="688CA725" w:rsidR="00054B21" w:rsidDel="00EA672B" w:rsidRDefault="00054B21">
      <w:pPr>
        <w:pStyle w:val="Sumrio3"/>
        <w:rPr>
          <w:del w:id="487" w:author="Ryan Lemos" w:date="2019-10-07T11:05:00Z"/>
          <w:rFonts w:asciiTheme="minorHAnsi" w:eastAsiaTheme="minorEastAsia" w:hAnsiTheme="minorHAnsi" w:cstheme="minorBidi"/>
          <w:b w:val="0"/>
          <w:iCs w:val="0"/>
          <w:noProof/>
          <w:sz w:val="22"/>
          <w:szCs w:val="22"/>
          <w:lang w:eastAsia="pt-BR"/>
        </w:rPr>
      </w:pPr>
      <w:del w:id="488" w:author="Ryan Lemos" w:date="2019-10-07T11:05:00Z">
        <w:r w:rsidDel="00EA672B">
          <w:rPr>
            <w:noProof/>
          </w:rPr>
          <w:delText>3.5.8</w:delText>
        </w:r>
        <w:r w:rsidDel="00EA672B">
          <w:rPr>
            <w:rFonts w:asciiTheme="minorHAnsi" w:eastAsiaTheme="minorEastAsia" w:hAnsiTheme="minorHAnsi" w:cstheme="minorBidi"/>
            <w:b w:val="0"/>
            <w:iCs w:val="0"/>
            <w:noProof/>
            <w:sz w:val="22"/>
            <w:szCs w:val="22"/>
            <w:lang w:eastAsia="pt-BR"/>
          </w:rPr>
          <w:tab/>
        </w:r>
        <w:r w:rsidDel="00EA672B">
          <w:rPr>
            <w:noProof/>
          </w:rPr>
          <w:delText>Menu</w:delText>
        </w:r>
        <w:r w:rsidDel="00EA672B">
          <w:rPr>
            <w:noProof/>
          </w:rPr>
          <w:tab/>
          <w:delText>55</w:delText>
        </w:r>
      </w:del>
    </w:p>
    <w:p w14:paraId="5E990F27" w14:textId="0E7535B9" w:rsidR="00054B21" w:rsidDel="00EA672B" w:rsidRDefault="00054B21">
      <w:pPr>
        <w:pStyle w:val="Sumrio2"/>
        <w:tabs>
          <w:tab w:val="left" w:pos="1200"/>
          <w:tab w:val="right" w:leader="dot" w:pos="9061"/>
        </w:tabs>
        <w:rPr>
          <w:del w:id="489" w:author="Ryan Lemos" w:date="2019-10-07T11:05:00Z"/>
          <w:rFonts w:asciiTheme="minorHAnsi" w:eastAsiaTheme="minorEastAsia" w:hAnsiTheme="minorHAnsi" w:cstheme="minorBidi"/>
          <w:caps w:val="0"/>
          <w:noProof/>
          <w:sz w:val="22"/>
          <w:szCs w:val="22"/>
          <w:lang w:eastAsia="pt-BR"/>
        </w:rPr>
      </w:pPr>
      <w:del w:id="490" w:author="Ryan Lemos" w:date="2019-10-07T11:05:00Z">
        <w:r w:rsidDel="00EA672B">
          <w:rPr>
            <w:noProof/>
          </w:rPr>
          <w:delText>3.6</w:delText>
        </w:r>
        <w:r w:rsidDel="00EA672B">
          <w:rPr>
            <w:rFonts w:asciiTheme="minorHAnsi" w:eastAsiaTheme="minorEastAsia" w:hAnsiTheme="minorHAnsi" w:cstheme="minorBidi"/>
            <w:caps w:val="0"/>
            <w:noProof/>
            <w:sz w:val="22"/>
            <w:szCs w:val="22"/>
            <w:lang w:eastAsia="pt-BR"/>
          </w:rPr>
          <w:tab/>
        </w:r>
        <w:r w:rsidDel="00EA672B">
          <w:rPr>
            <w:noProof/>
          </w:rPr>
          <w:delText>Release 1 – Cadastros Básicos</w:delText>
        </w:r>
        <w:r w:rsidDel="00EA672B">
          <w:rPr>
            <w:noProof/>
          </w:rPr>
          <w:tab/>
          <w:delText>56</w:delText>
        </w:r>
      </w:del>
    </w:p>
    <w:p w14:paraId="30E7315F" w14:textId="214CE99A" w:rsidR="00054B21" w:rsidDel="00EA672B" w:rsidRDefault="00054B21">
      <w:pPr>
        <w:pStyle w:val="Sumrio3"/>
        <w:rPr>
          <w:del w:id="491" w:author="Ryan Lemos" w:date="2019-10-07T11:05:00Z"/>
          <w:rFonts w:asciiTheme="minorHAnsi" w:eastAsiaTheme="minorEastAsia" w:hAnsiTheme="minorHAnsi" w:cstheme="minorBidi"/>
          <w:b w:val="0"/>
          <w:iCs w:val="0"/>
          <w:noProof/>
          <w:sz w:val="22"/>
          <w:szCs w:val="22"/>
          <w:lang w:eastAsia="pt-BR"/>
        </w:rPr>
      </w:pPr>
      <w:del w:id="492" w:author="Ryan Lemos" w:date="2019-10-07T11:05:00Z">
        <w:r w:rsidDel="00EA672B">
          <w:rPr>
            <w:noProof/>
          </w:rPr>
          <w:delText>3.6.1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56</w:delText>
        </w:r>
      </w:del>
    </w:p>
    <w:p w14:paraId="305DDA10" w14:textId="7D4374F8" w:rsidR="00054B21" w:rsidDel="00EA672B" w:rsidRDefault="00054B21">
      <w:pPr>
        <w:pStyle w:val="Sumrio4"/>
        <w:tabs>
          <w:tab w:val="left" w:pos="1200"/>
          <w:tab w:val="right" w:leader="dot" w:pos="9061"/>
        </w:tabs>
        <w:rPr>
          <w:del w:id="493" w:author="Ryan Lemos" w:date="2019-10-07T11:05:00Z"/>
          <w:rFonts w:asciiTheme="minorHAnsi" w:eastAsiaTheme="minorEastAsia" w:hAnsiTheme="minorHAnsi" w:cstheme="minorBidi"/>
          <w:noProof/>
          <w:sz w:val="22"/>
          <w:szCs w:val="22"/>
          <w:lang w:eastAsia="pt-BR"/>
        </w:rPr>
      </w:pPr>
      <w:del w:id="494" w:author="Ryan Lemos" w:date="2019-10-07T11:05:00Z">
        <w:r w:rsidDel="00EA672B">
          <w:rPr>
            <w:noProof/>
          </w:rPr>
          <w:delText>3.6.1.1</w:delText>
        </w:r>
        <w:r w:rsidDel="00EA672B">
          <w:rPr>
            <w:rFonts w:asciiTheme="minorHAnsi" w:eastAsiaTheme="minorEastAsia" w:hAnsiTheme="minorHAnsi" w:cstheme="minorBidi"/>
            <w:noProof/>
            <w:sz w:val="22"/>
            <w:szCs w:val="22"/>
            <w:lang w:eastAsia="pt-BR"/>
          </w:rPr>
          <w:tab/>
        </w:r>
        <w:r w:rsidDel="00EA672B">
          <w:rPr>
            <w:noProof/>
          </w:rPr>
          <w:delText>Gestor</w:delText>
        </w:r>
        <w:r w:rsidDel="00EA672B">
          <w:rPr>
            <w:noProof/>
          </w:rPr>
          <w:tab/>
          <w:delText>59</w:delText>
        </w:r>
      </w:del>
    </w:p>
    <w:p w14:paraId="1B835568" w14:textId="64419568" w:rsidR="00054B21" w:rsidDel="00EA672B" w:rsidRDefault="00054B21">
      <w:pPr>
        <w:pStyle w:val="Sumrio4"/>
        <w:tabs>
          <w:tab w:val="left" w:pos="1200"/>
          <w:tab w:val="right" w:leader="dot" w:pos="9061"/>
        </w:tabs>
        <w:rPr>
          <w:del w:id="495" w:author="Ryan Lemos" w:date="2019-10-07T11:05:00Z"/>
          <w:rFonts w:asciiTheme="minorHAnsi" w:eastAsiaTheme="minorEastAsia" w:hAnsiTheme="minorHAnsi" w:cstheme="minorBidi"/>
          <w:noProof/>
          <w:sz w:val="22"/>
          <w:szCs w:val="22"/>
          <w:lang w:eastAsia="pt-BR"/>
        </w:rPr>
      </w:pPr>
      <w:del w:id="496" w:author="Ryan Lemos" w:date="2019-10-07T11:05:00Z">
        <w:r w:rsidDel="00EA672B">
          <w:rPr>
            <w:noProof/>
          </w:rPr>
          <w:delText>3.6.1.2</w:delText>
        </w:r>
        <w:r w:rsidDel="00EA672B">
          <w:rPr>
            <w:rFonts w:asciiTheme="minorHAnsi" w:eastAsiaTheme="minorEastAsia" w:hAnsiTheme="minorHAnsi" w:cstheme="minorBidi"/>
            <w:noProof/>
            <w:sz w:val="22"/>
            <w:szCs w:val="22"/>
            <w:lang w:eastAsia="pt-BR"/>
          </w:rPr>
          <w:tab/>
        </w:r>
        <w:r w:rsidDel="00EA672B">
          <w:rPr>
            <w:noProof/>
          </w:rPr>
          <w:delText>Administrador</w:delText>
        </w:r>
        <w:r w:rsidDel="00EA672B">
          <w:rPr>
            <w:noProof/>
          </w:rPr>
          <w:tab/>
          <w:delText>63</w:delText>
        </w:r>
      </w:del>
    </w:p>
    <w:p w14:paraId="18703619" w14:textId="75EED0DC" w:rsidR="00054B21" w:rsidDel="00EA672B" w:rsidRDefault="00054B21">
      <w:pPr>
        <w:pStyle w:val="Sumrio4"/>
        <w:tabs>
          <w:tab w:val="left" w:pos="1200"/>
          <w:tab w:val="right" w:leader="dot" w:pos="9061"/>
        </w:tabs>
        <w:rPr>
          <w:del w:id="497" w:author="Ryan Lemos" w:date="2019-10-07T11:05:00Z"/>
          <w:rFonts w:asciiTheme="minorHAnsi" w:eastAsiaTheme="minorEastAsia" w:hAnsiTheme="minorHAnsi" w:cstheme="minorBidi"/>
          <w:noProof/>
          <w:sz w:val="22"/>
          <w:szCs w:val="22"/>
          <w:lang w:eastAsia="pt-BR"/>
        </w:rPr>
      </w:pPr>
      <w:del w:id="498" w:author="Ryan Lemos" w:date="2019-10-07T11:05:00Z">
        <w:r w:rsidDel="00EA672B">
          <w:rPr>
            <w:noProof/>
          </w:rPr>
          <w:delText>3.6.1.3</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67</w:delText>
        </w:r>
      </w:del>
    </w:p>
    <w:p w14:paraId="23D82338" w14:textId="69D77FE6" w:rsidR="00054B21" w:rsidDel="00EA672B" w:rsidRDefault="00054B21">
      <w:pPr>
        <w:pStyle w:val="Sumrio4"/>
        <w:tabs>
          <w:tab w:val="left" w:pos="1200"/>
          <w:tab w:val="right" w:leader="dot" w:pos="9061"/>
        </w:tabs>
        <w:rPr>
          <w:del w:id="499" w:author="Ryan Lemos" w:date="2019-10-07T11:05:00Z"/>
          <w:rFonts w:asciiTheme="minorHAnsi" w:eastAsiaTheme="minorEastAsia" w:hAnsiTheme="minorHAnsi" w:cstheme="minorBidi"/>
          <w:noProof/>
          <w:sz w:val="22"/>
          <w:szCs w:val="22"/>
          <w:lang w:eastAsia="pt-BR"/>
        </w:rPr>
      </w:pPr>
      <w:del w:id="500" w:author="Ryan Lemos" w:date="2019-10-07T11:05:00Z">
        <w:r w:rsidDel="00EA672B">
          <w:rPr>
            <w:noProof/>
          </w:rPr>
          <w:delText>3.6.1.4</w:delText>
        </w:r>
        <w:r w:rsidDel="00EA672B">
          <w:rPr>
            <w:rFonts w:asciiTheme="minorHAnsi" w:eastAsiaTheme="minorEastAsia" w:hAnsiTheme="minorHAnsi" w:cstheme="minorBidi"/>
            <w:noProof/>
            <w:sz w:val="22"/>
            <w:szCs w:val="22"/>
            <w:lang w:eastAsia="pt-BR"/>
          </w:rPr>
          <w:tab/>
        </w:r>
        <w:r w:rsidDel="00EA672B">
          <w:rPr>
            <w:noProof/>
          </w:rPr>
          <w:delText>Estórias dos alunos</w:delText>
        </w:r>
        <w:r w:rsidDel="00EA672B">
          <w:rPr>
            <w:noProof/>
          </w:rPr>
          <w:tab/>
          <w:delText>79</w:delText>
        </w:r>
      </w:del>
    </w:p>
    <w:p w14:paraId="35CBCF6B" w14:textId="50DF1936" w:rsidR="00054B21" w:rsidDel="00EA672B" w:rsidRDefault="00054B21">
      <w:pPr>
        <w:pStyle w:val="Sumrio2"/>
        <w:tabs>
          <w:tab w:val="left" w:pos="1200"/>
          <w:tab w:val="right" w:leader="dot" w:pos="9061"/>
        </w:tabs>
        <w:rPr>
          <w:del w:id="501" w:author="Ryan Lemos" w:date="2019-10-07T11:05:00Z"/>
          <w:rFonts w:asciiTheme="minorHAnsi" w:eastAsiaTheme="minorEastAsia" w:hAnsiTheme="minorHAnsi" w:cstheme="minorBidi"/>
          <w:caps w:val="0"/>
          <w:noProof/>
          <w:sz w:val="22"/>
          <w:szCs w:val="22"/>
          <w:lang w:eastAsia="pt-BR"/>
        </w:rPr>
      </w:pPr>
      <w:del w:id="502" w:author="Ryan Lemos" w:date="2019-10-07T11:05:00Z">
        <w:r w:rsidDel="00EA672B">
          <w:rPr>
            <w:noProof/>
          </w:rPr>
          <w:delText>3.7</w:delText>
        </w:r>
        <w:r w:rsidDel="00EA672B">
          <w:rPr>
            <w:rFonts w:asciiTheme="minorHAnsi" w:eastAsiaTheme="minorEastAsia" w:hAnsiTheme="minorHAnsi" w:cstheme="minorBidi"/>
            <w:caps w:val="0"/>
            <w:noProof/>
            <w:sz w:val="22"/>
            <w:szCs w:val="22"/>
            <w:lang w:eastAsia="pt-BR"/>
          </w:rPr>
          <w:tab/>
        </w:r>
        <w:r w:rsidDel="00EA672B">
          <w:rPr>
            <w:noProof/>
          </w:rPr>
          <w:delText>Release 2 – Banco de questões</w:delText>
        </w:r>
        <w:r w:rsidDel="00EA672B">
          <w:rPr>
            <w:noProof/>
          </w:rPr>
          <w:tab/>
          <w:delText>84</w:delText>
        </w:r>
      </w:del>
    </w:p>
    <w:p w14:paraId="66E11EED" w14:textId="287A85E0" w:rsidR="00054B21" w:rsidDel="00EA672B" w:rsidRDefault="00054B21">
      <w:pPr>
        <w:pStyle w:val="Sumrio3"/>
        <w:rPr>
          <w:del w:id="503" w:author="Ryan Lemos" w:date="2019-10-07T11:05:00Z"/>
          <w:rFonts w:asciiTheme="minorHAnsi" w:eastAsiaTheme="minorEastAsia" w:hAnsiTheme="minorHAnsi" w:cstheme="minorBidi"/>
          <w:b w:val="0"/>
          <w:iCs w:val="0"/>
          <w:noProof/>
          <w:sz w:val="22"/>
          <w:szCs w:val="22"/>
          <w:lang w:eastAsia="pt-BR"/>
        </w:rPr>
      </w:pPr>
      <w:del w:id="504" w:author="Ryan Lemos" w:date="2019-10-07T11:05:00Z">
        <w:r w:rsidDel="00EA672B">
          <w:rPr>
            <w:noProof/>
          </w:rPr>
          <w:delText>3.7.1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84</w:delText>
        </w:r>
      </w:del>
    </w:p>
    <w:p w14:paraId="656C48E1" w14:textId="166334D2" w:rsidR="00054B21" w:rsidDel="00EA672B" w:rsidRDefault="00054B21">
      <w:pPr>
        <w:pStyle w:val="Sumrio4"/>
        <w:tabs>
          <w:tab w:val="left" w:pos="1200"/>
          <w:tab w:val="right" w:leader="dot" w:pos="9061"/>
        </w:tabs>
        <w:rPr>
          <w:del w:id="505" w:author="Ryan Lemos" w:date="2019-10-07T11:05:00Z"/>
          <w:rFonts w:asciiTheme="minorHAnsi" w:eastAsiaTheme="minorEastAsia" w:hAnsiTheme="minorHAnsi" w:cstheme="minorBidi"/>
          <w:noProof/>
          <w:sz w:val="22"/>
          <w:szCs w:val="22"/>
          <w:lang w:eastAsia="pt-BR"/>
        </w:rPr>
      </w:pPr>
      <w:del w:id="506" w:author="Ryan Lemos" w:date="2019-10-07T11:05:00Z">
        <w:r w:rsidDel="00EA672B">
          <w:rPr>
            <w:noProof/>
          </w:rPr>
          <w:delText>3.7.1.1</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84</w:delText>
        </w:r>
      </w:del>
    </w:p>
    <w:p w14:paraId="0634D754" w14:textId="4A3866A6" w:rsidR="00054B21" w:rsidDel="00EA672B" w:rsidRDefault="00054B21">
      <w:pPr>
        <w:pStyle w:val="Sumrio4"/>
        <w:tabs>
          <w:tab w:val="left" w:pos="1200"/>
          <w:tab w:val="right" w:leader="dot" w:pos="9061"/>
        </w:tabs>
        <w:rPr>
          <w:del w:id="507" w:author="Ryan Lemos" w:date="2019-10-07T11:05:00Z"/>
          <w:rFonts w:asciiTheme="minorHAnsi" w:eastAsiaTheme="minorEastAsia" w:hAnsiTheme="minorHAnsi" w:cstheme="minorBidi"/>
          <w:noProof/>
          <w:sz w:val="22"/>
          <w:szCs w:val="22"/>
          <w:lang w:eastAsia="pt-BR"/>
        </w:rPr>
      </w:pPr>
      <w:del w:id="508" w:author="Ryan Lemos" w:date="2019-10-07T11:05:00Z">
        <w:r w:rsidDel="00EA672B">
          <w:rPr>
            <w:noProof/>
          </w:rPr>
          <w:delText>3.7.1.2</w:delText>
        </w:r>
        <w:r w:rsidDel="00EA672B">
          <w:rPr>
            <w:rFonts w:asciiTheme="minorHAnsi" w:eastAsiaTheme="minorEastAsia" w:hAnsiTheme="minorHAnsi" w:cstheme="minorBidi"/>
            <w:noProof/>
            <w:sz w:val="22"/>
            <w:szCs w:val="22"/>
            <w:lang w:eastAsia="pt-BR"/>
          </w:rPr>
          <w:tab/>
        </w:r>
        <w:r w:rsidDel="00EA672B">
          <w:rPr>
            <w:noProof/>
          </w:rPr>
          <w:delText>Aluno</w:delText>
        </w:r>
        <w:r w:rsidDel="00EA672B">
          <w:rPr>
            <w:noProof/>
          </w:rPr>
          <w:tab/>
          <w:delText>109</w:delText>
        </w:r>
      </w:del>
    </w:p>
    <w:p w14:paraId="34356119" w14:textId="5D56BD5E" w:rsidR="00054B21" w:rsidDel="00EA672B" w:rsidRDefault="00054B21">
      <w:pPr>
        <w:pStyle w:val="Sumrio2"/>
        <w:tabs>
          <w:tab w:val="left" w:pos="1200"/>
          <w:tab w:val="right" w:leader="dot" w:pos="9061"/>
        </w:tabs>
        <w:rPr>
          <w:del w:id="509" w:author="Ryan Lemos" w:date="2019-10-07T11:05:00Z"/>
          <w:rFonts w:asciiTheme="minorHAnsi" w:eastAsiaTheme="minorEastAsia" w:hAnsiTheme="minorHAnsi" w:cstheme="minorBidi"/>
          <w:caps w:val="0"/>
          <w:noProof/>
          <w:sz w:val="22"/>
          <w:szCs w:val="22"/>
          <w:lang w:eastAsia="pt-BR"/>
        </w:rPr>
      </w:pPr>
      <w:del w:id="510" w:author="Ryan Lemos" w:date="2019-10-07T11:05:00Z">
        <w:r w:rsidDel="00EA672B">
          <w:rPr>
            <w:noProof/>
          </w:rPr>
          <w:delText>3.8</w:delText>
        </w:r>
        <w:r w:rsidDel="00EA672B">
          <w:rPr>
            <w:rFonts w:asciiTheme="minorHAnsi" w:eastAsiaTheme="minorEastAsia" w:hAnsiTheme="minorHAnsi" w:cstheme="minorBidi"/>
            <w:caps w:val="0"/>
            <w:noProof/>
            <w:sz w:val="22"/>
            <w:szCs w:val="22"/>
            <w:lang w:eastAsia="pt-BR"/>
          </w:rPr>
          <w:tab/>
        </w:r>
        <w:r w:rsidDel="00EA672B">
          <w:rPr>
            <w:noProof/>
          </w:rPr>
          <w:delText>Release 3 – Complementos</w:delText>
        </w:r>
        <w:r w:rsidDel="00EA672B">
          <w:rPr>
            <w:noProof/>
          </w:rPr>
          <w:tab/>
          <w:delText>113</w:delText>
        </w:r>
      </w:del>
    </w:p>
    <w:p w14:paraId="7EDABCAB" w14:textId="3B32FC54" w:rsidR="00054B21" w:rsidDel="00EA672B" w:rsidRDefault="00054B21">
      <w:pPr>
        <w:pStyle w:val="Sumrio3"/>
        <w:rPr>
          <w:del w:id="511" w:author="Ryan Lemos" w:date="2019-10-07T11:05:00Z"/>
          <w:rFonts w:asciiTheme="minorHAnsi" w:eastAsiaTheme="minorEastAsia" w:hAnsiTheme="minorHAnsi" w:cstheme="minorBidi"/>
          <w:b w:val="0"/>
          <w:iCs w:val="0"/>
          <w:noProof/>
          <w:sz w:val="22"/>
          <w:szCs w:val="22"/>
          <w:lang w:eastAsia="pt-BR"/>
        </w:rPr>
      </w:pPr>
      <w:del w:id="512" w:author="Ryan Lemos" w:date="2019-10-07T11:05:00Z">
        <w:r w:rsidDel="00EA672B">
          <w:rPr>
            <w:noProof/>
          </w:rPr>
          <w:delText>3.8.1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114</w:delText>
        </w:r>
      </w:del>
    </w:p>
    <w:p w14:paraId="2884DBFE" w14:textId="1C2914F7" w:rsidR="00054B21" w:rsidDel="00EA672B" w:rsidRDefault="00054B21">
      <w:pPr>
        <w:pStyle w:val="Sumrio4"/>
        <w:tabs>
          <w:tab w:val="left" w:pos="1200"/>
          <w:tab w:val="right" w:leader="dot" w:pos="9061"/>
        </w:tabs>
        <w:rPr>
          <w:del w:id="513" w:author="Ryan Lemos" w:date="2019-10-07T11:05:00Z"/>
          <w:rFonts w:asciiTheme="minorHAnsi" w:eastAsiaTheme="minorEastAsia" w:hAnsiTheme="minorHAnsi" w:cstheme="minorBidi"/>
          <w:noProof/>
          <w:sz w:val="22"/>
          <w:szCs w:val="22"/>
          <w:lang w:eastAsia="pt-BR"/>
        </w:rPr>
      </w:pPr>
      <w:del w:id="514" w:author="Ryan Lemos" w:date="2019-10-07T11:05:00Z">
        <w:r w:rsidDel="00EA672B">
          <w:rPr>
            <w:noProof/>
          </w:rPr>
          <w:delText>3.8.1.1</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114</w:delText>
        </w:r>
      </w:del>
    </w:p>
    <w:p w14:paraId="0BF85A18" w14:textId="7E88A73F" w:rsidR="00054B21" w:rsidDel="00EA672B" w:rsidRDefault="00054B21">
      <w:pPr>
        <w:pStyle w:val="Sumrio4"/>
        <w:tabs>
          <w:tab w:val="left" w:pos="1200"/>
          <w:tab w:val="right" w:leader="dot" w:pos="9061"/>
        </w:tabs>
        <w:rPr>
          <w:del w:id="515" w:author="Ryan Lemos" w:date="2019-10-07T11:05:00Z"/>
          <w:rFonts w:asciiTheme="minorHAnsi" w:eastAsiaTheme="minorEastAsia" w:hAnsiTheme="minorHAnsi" w:cstheme="minorBidi"/>
          <w:noProof/>
          <w:sz w:val="22"/>
          <w:szCs w:val="22"/>
          <w:lang w:eastAsia="pt-BR"/>
        </w:rPr>
      </w:pPr>
      <w:del w:id="516" w:author="Ryan Lemos" w:date="2019-10-07T11:05:00Z">
        <w:r w:rsidDel="00EA672B">
          <w:rPr>
            <w:noProof/>
          </w:rPr>
          <w:delText>3.8.1.2</w:delText>
        </w:r>
        <w:r w:rsidDel="00EA672B">
          <w:rPr>
            <w:rFonts w:asciiTheme="minorHAnsi" w:eastAsiaTheme="minorEastAsia" w:hAnsiTheme="minorHAnsi" w:cstheme="minorBidi"/>
            <w:noProof/>
            <w:sz w:val="22"/>
            <w:szCs w:val="22"/>
            <w:lang w:eastAsia="pt-BR"/>
          </w:rPr>
          <w:tab/>
        </w:r>
        <w:r w:rsidDel="00EA672B">
          <w:rPr>
            <w:noProof/>
          </w:rPr>
          <w:delText>Aluno</w:delText>
        </w:r>
        <w:r w:rsidDel="00EA672B">
          <w:rPr>
            <w:noProof/>
          </w:rPr>
          <w:tab/>
          <w:delText>115</w:delText>
        </w:r>
      </w:del>
    </w:p>
    <w:p w14:paraId="51A514BF" w14:textId="4D032D0C" w:rsidR="00054B21" w:rsidDel="00EA672B" w:rsidRDefault="00054B21">
      <w:pPr>
        <w:pStyle w:val="Sumrio2"/>
        <w:tabs>
          <w:tab w:val="left" w:pos="1200"/>
          <w:tab w:val="right" w:leader="dot" w:pos="9061"/>
        </w:tabs>
        <w:rPr>
          <w:del w:id="517" w:author="Ryan Lemos" w:date="2019-10-07T11:05:00Z"/>
          <w:rFonts w:asciiTheme="minorHAnsi" w:eastAsiaTheme="minorEastAsia" w:hAnsiTheme="minorHAnsi" w:cstheme="minorBidi"/>
          <w:caps w:val="0"/>
          <w:noProof/>
          <w:sz w:val="22"/>
          <w:szCs w:val="22"/>
          <w:lang w:eastAsia="pt-BR"/>
        </w:rPr>
      </w:pPr>
      <w:del w:id="518" w:author="Ryan Lemos" w:date="2019-10-07T11:05:00Z">
        <w:r w:rsidDel="00EA672B">
          <w:rPr>
            <w:noProof/>
          </w:rPr>
          <w:delText>3.9</w:delText>
        </w:r>
        <w:r w:rsidDel="00EA672B">
          <w:rPr>
            <w:rFonts w:asciiTheme="minorHAnsi" w:eastAsiaTheme="minorEastAsia" w:hAnsiTheme="minorHAnsi" w:cstheme="minorBidi"/>
            <w:caps w:val="0"/>
            <w:noProof/>
            <w:sz w:val="22"/>
            <w:szCs w:val="22"/>
            <w:lang w:eastAsia="pt-BR"/>
          </w:rPr>
          <w:tab/>
        </w:r>
        <w:r w:rsidDel="00EA672B">
          <w:rPr>
            <w:noProof/>
          </w:rPr>
          <w:delText>Aplicação da metodologia XP no desenvolvimento</w:delText>
        </w:r>
        <w:r w:rsidDel="00EA672B">
          <w:rPr>
            <w:noProof/>
          </w:rPr>
          <w:tab/>
          <w:delText>117</w:delText>
        </w:r>
      </w:del>
    </w:p>
    <w:p w14:paraId="4519CEE9" w14:textId="373ED69D" w:rsidR="00054B21" w:rsidDel="00EA672B" w:rsidRDefault="00054B21">
      <w:pPr>
        <w:pStyle w:val="Sumrio3"/>
        <w:rPr>
          <w:del w:id="519" w:author="Ryan Lemos" w:date="2019-10-07T11:05:00Z"/>
          <w:rFonts w:asciiTheme="minorHAnsi" w:eastAsiaTheme="minorEastAsia" w:hAnsiTheme="minorHAnsi" w:cstheme="minorBidi"/>
          <w:b w:val="0"/>
          <w:iCs w:val="0"/>
          <w:noProof/>
          <w:sz w:val="22"/>
          <w:szCs w:val="22"/>
          <w:lang w:eastAsia="pt-BR"/>
        </w:rPr>
      </w:pPr>
      <w:del w:id="520" w:author="Ryan Lemos" w:date="2019-10-07T11:05:00Z">
        <w:r w:rsidDel="00EA672B">
          <w:rPr>
            <w:noProof/>
          </w:rPr>
          <w:delText>3.9.1</w:delText>
        </w:r>
        <w:r w:rsidDel="00EA672B">
          <w:rPr>
            <w:rFonts w:asciiTheme="minorHAnsi" w:eastAsiaTheme="minorEastAsia" w:hAnsiTheme="minorHAnsi" w:cstheme="minorBidi"/>
            <w:b w:val="0"/>
            <w:iCs w:val="0"/>
            <w:noProof/>
            <w:sz w:val="22"/>
            <w:szCs w:val="22"/>
            <w:lang w:eastAsia="pt-BR"/>
          </w:rPr>
          <w:tab/>
        </w:r>
        <w:r w:rsidDel="00EA672B">
          <w:rPr>
            <w:noProof/>
          </w:rPr>
          <w:delText>Testes</w:delText>
        </w:r>
        <w:r w:rsidDel="00EA672B">
          <w:rPr>
            <w:noProof/>
          </w:rPr>
          <w:tab/>
          <w:delText>118</w:delText>
        </w:r>
      </w:del>
    </w:p>
    <w:p w14:paraId="0A238D3A" w14:textId="2E0262D9" w:rsidR="00054B21" w:rsidDel="00EA672B" w:rsidRDefault="00054B21">
      <w:pPr>
        <w:pStyle w:val="Sumrio1"/>
        <w:tabs>
          <w:tab w:val="left" w:pos="1200"/>
          <w:tab w:val="right" w:leader="dot" w:pos="9061"/>
        </w:tabs>
        <w:rPr>
          <w:del w:id="521" w:author="Ryan Lemos" w:date="2019-10-07T11:05:00Z"/>
          <w:rFonts w:asciiTheme="minorHAnsi" w:eastAsiaTheme="minorEastAsia" w:hAnsiTheme="minorHAnsi" w:cstheme="minorBidi"/>
          <w:b w:val="0"/>
          <w:bCs w:val="0"/>
          <w:caps w:val="0"/>
          <w:noProof/>
          <w:sz w:val="22"/>
          <w:szCs w:val="22"/>
          <w:lang w:eastAsia="pt-BR"/>
        </w:rPr>
      </w:pPr>
      <w:del w:id="522" w:author="Ryan Lemos" w:date="2019-10-07T11:05:00Z">
        <w:r w:rsidDel="00EA672B">
          <w:rPr>
            <w:noProof/>
          </w:rPr>
          <w:delText>4</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Utilização do ambiente</w:delText>
        </w:r>
        <w:r w:rsidDel="00EA672B">
          <w:rPr>
            <w:noProof/>
          </w:rPr>
          <w:tab/>
          <w:delText>121</w:delText>
        </w:r>
      </w:del>
    </w:p>
    <w:p w14:paraId="10ED8F9D" w14:textId="6E53006C" w:rsidR="00054B21" w:rsidDel="00EA672B" w:rsidRDefault="00054B21">
      <w:pPr>
        <w:pStyle w:val="Sumrio1"/>
        <w:tabs>
          <w:tab w:val="left" w:pos="1200"/>
          <w:tab w:val="right" w:leader="dot" w:pos="9061"/>
        </w:tabs>
        <w:rPr>
          <w:del w:id="523" w:author="Ryan Lemos" w:date="2019-10-07T11:05:00Z"/>
          <w:rFonts w:asciiTheme="minorHAnsi" w:eastAsiaTheme="minorEastAsia" w:hAnsiTheme="minorHAnsi" w:cstheme="minorBidi"/>
          <w:b w:val="0"/>
          <w:bCs w:val="0"/>
          <w:caps w:val="0"/>
          <w:noProof/>
          <w:sz w:val="22"/>
          <w:szCs w:val="22"/>
          <w:lang w:eastAsia="pt-BR"/>
        </w:rPr>
      </w:pPr>
      <w:del w:id="524" w:author="Ryan Lemos" w:date="2019-10-07T11:05:00Z">
        <w:r w:rsidDel="00EA672B">
          <w:rPr>
            <w:noProof/>
          </w:rPr>
          <w:delText>5</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Considerações finais</w:delText>
        </w:r>
        <w:r w:rsidDel="00EA672B">
          <w:rPr>
            <w:noProof/>
          </w:rPr>
          <w:tab/>
          <w:delText>122</w:delText>
        </w:r>
      </w:del>
    </w:p>
    <w:p w14:paraId="04AB2D97" w14:textId="09B91307" w:rsidR="00054B21" w:rsidDel="00EA672B" w:rsidRDefault="00054B21">
      <w:pPr>
        <w:pStyle w:val="Sumrio2"/>
        <w:tabs>
          <w:tab w:val="left" w:pos="1200"/>
          <w:tab w:val="right" w:leader="dot" w:pos="9061"/>
        </w:tabs>
        <w:rPr>
          <w:del w:id="525" w:author="Ryan Lemos" w:date="2019-10-07T11:05:00Z"/>
          <w:rFonts w:asciiTheme="minorHAnsi" w:eastAsiaTheme="minorEastAsia" w:hAnsiTheme="minorHAnsi" w:cstheme="minorBidi"/>
          <w:caps w:val="0"/>
          <w:noProof/>
          <w:sz w:val="22"/>
          <w:szCs w:val="22"/>
          <w:lang w:eastAsia="pt-BR"/>
        </w:rPr>
      </w:pPr>
      <w:del w:id="526" w:author="Ryan Lemos" w:date="2019-10-07T11:05:00Z">
        <w:r w:rsidRPr="005074A5" w:rsidDel="00EA672B">
          <w:rPr>
            <w:noProof/>
          </w:rPr>
          <w:delText>5.1</w:delText>
        </w:r>
        <w:r w:rsidDel="00EA672B">
          <w:rPr>
            <w:rFonts w:asciiTheme="minorHAnsi" w:eastAsiaTheme="minorEastAsia" w:hAnsiTheme="minorHAnsi" w:cstheme="minorBidi"/>
            <w:caps w:val="0"/>
            <w:noProof/>
            <w:sz w:val="22"/>
            <w:szCs w:val="22"/>
            <w:lang w:eastAsia="pt-BR"/>
          </w:rPr>
          <w:tab/>
        </w:r>
        <w:r w:rsidDel="00EA672B">
          <w:rPr>
            <w:noProof/>
          </w:rPr>
          <w:delText>Trabalhos futuros</w:delText>
        </w:r>
        <w:r w:rsidDel="00EA672B">
          <w:rPr>
            <w:noProof/>
          </w:rPr>
          <w:tab/>
          <w:delText>122</w:delText>
        </w:r>
      </w:del>
    </w:p>
    <w:p w14:paraId="3600AC22" w14:textId="492300F2" w:rsidR="00054B21" w:rsidDel="00EA672B" w:rsidRDefault="00054B21">
      <w:pPr>
        <w:pStyle w:val="Sumrio1"/>
        <w:tabs>
          <w:tab w:val="right" w:leader="dot" w:pos="9061"/>
        </w:tabs>
        <w:rPr>
          <w:del w:id="527" w:author="Ryan Lemos" w:date="2019-10-07T11:05:00Z"/>
          <w:rFonts w:asciiTheme="minorHAnsi" w:eastAsiaTheme="minorEastAsia" w:hAnsiTheme="minorHAnsi" w:cstheme="minorBidi"/>
          <w:b w:val="0"/>
          <w:bCs w:val="0"/>
          <w:caps w:val="0"/>
          <w:noProof/>
          <w:sz w:val="22"/>
          <w:szCs w:val="22"/>
          <w:lang w:eastAsia="pt-BR"/>
        </w:rPr>
      </w:pPr>
      <w:del w:id="528" w:author="Ryan Lemos" w:date="2019-10-07T11:05:00Z">
        <w:r w:rsidDel="00EA672B">
          <w:rPr>
            <w:noProof/>
          </w:rPr>
          <w:delText>Referências</w:delText>
        </w:r>
        <w:r w:rsidDel="00EA672B">
          <w:rPr>
            <w:noProof/>
          </w:rPr>
          <w:tab/>
          <w:delText>123</w:delText>
        </w:r>
      </w:del>
    </w:p>
    <w:p w14:paraId="52D8699E" w14:textId="4CDACA53" w:rsidR="00054B21" w:rsidDel="00EA672B" w:rsidRDefault="00054B21">
      <w:pPr>
        <w:pStyle w:val="Sumrio1"/>
        <w:tabs>
          <w:tab w:val="right" w:leader="dot" w:pos="9061"/>
        </w:tabs>
        <w:rPr>
          <w:del w:id="529" w:author="Ryan Lemos" w:date="2019-10-07T11:05:00Z"/>
          <w:rFonts w:asciiTheme="minorHAnsi" w:eastAsiaTheme="minorEastAsia" w:hAnsiTheme="minorHAnsi" w:cstheme="minorBidi"/>
          <w:b w:val="0"/>
          <w:bCs w:val="0"/>
          <w:caps w:val="0"/>
          <w:noProof/>
          <w:sz w:val="22"/>
          <w:szCs w:val="22"/>
          <w:lang w:eastAsia="pt-BR"/>
        </w:rPr>
      </w:pPr>
      <w:del w:id="530" w:author="Ryan Lemos" w:date="2019-10-07T11:05:00Z">
        <w:r w:rsidDel="00EA672B">
          <w:rPr>
            <w:noProof/>
          </w:rPr>
          <w:delText>Apendice A - carta de pedido de permissão para uso de informações da escola International language center</w:delText>
        </w:r>
        <w:r w:rsidDel="00EA672B">
          <w:rPr>
            <w:noProof/>
          </w:rPr>
          <w:tab/>
          <w:delText>126</w:delText>
        </w:r>
      </w:del>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3"/>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531" w:name="_Ref528267984"/>
      <w:bookmarkStart w:id="532" w:name="_Toc21872614"/>
      <w:r w:rsidRPr="006A6D09">
        <w:rPr>
          <w:szCs w:val="24"/>
        </w:rPr>
        <w:lastRenderedPageBreak/>
        <w:t>INTRODUÇÃO</w:t>
      </w:r>
      <w:bookmarkEnd w:id="531"/>
      <w:bookmarkEnd w:id="532"/>
    </w:p>
    <w:p w14:paraId="061C0C56" w14:textId="77777777" w:rsidR="00674022" w:rsidRDefault="00674022" w:rsidP="00674022"/>
    <w:p w14:paraId="7D11E72D" w14:textId="462F70E9" w:rsidR="004A4EB9" w:rsidRDefault="004A4EB9" w:rsidP="007B61FF">
      <w:r>
        <w:t>A tecnologia tem influenciado e modificado a maneira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41B77F48"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97329B">
        <w:t xml:space="preserve">auxiliar </w:t>
      </w:r>
      <w:r w:rsidR="006A3641">
        <w:t>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r w:rsidR="003B49D8">
        <w:t xml:space="preserve"> o</w:t>
      </w:r>
      <w:r w:rsidR="00171370">
        <w:t xml:space="preserve"> conte</w:t>
      </w:r>
      <w:r w:rsidR="007B61FF">
        <w:t>ú</w:t>
      </w:r>
      <w:r w:rsidR="00171370">
        <w:t>do.</w:t>
      </w:r>
      <w:r w:rsidR="00D52513">
        <w:t xml:space="preserve"> </w:t>
      </w:r>
      <w:r w:rsidR="007701B4" w:rsidRPr="005F0557">
        <w:t xml:space="preserve">Para os alunos espera-se que haja envolvimento e aprendizado quanto aos conteúdos disponibilizados no ambiente virtual. Acredita-se que com o ambiente, a </w:t>
      </w:r>
      <w:r w:rsidR="007701B4" w:rsidRPr="005F0557">
        <w:lastRenderedPageBreak/>
        <w:t>interação 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14:paraId="6AE1F017" w14:textId="379AC99E" w:rsidR="00661406" w:rsidRDefault="009765C6" w:rsidP="00661406">
      <w:r>
        <w:t xml:space="preserve">Portanto o tema deste trabalho pode ser descrito como o desenvolvimento </w:t>
      </w:r>
      <w:r w:rsidRPr="005B582B">
        <w:rPr>
          <w:i/>
          <w:iCs/>
        </w:rPr>
        <w:t>web</w:t>
      </w:r>
      <w:r>
        <w:t xml:space="preserve"> com técnicas ágeis, por aliar o desenvolvimento de </w:t>
      </w:r>
      <w:proofErr w:type="gramStart"/>
      <w:r>
        <w:t xml:space="preserve">um ambiente </w:t>
      </w:r>
      <w:r w:rsidRPr="005B582B">
        <w:rPr>
          <w:i/>
          <w:iCs/>
        </w:rPr>
        <w:t>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 xml:space="preserve">um ambiente </w:t>
      </w:r>
      <w:r w:rsidR="007701B4" w:rsidRPr="005B582B">
        <w:rPr>
          <w:i/>
          <w:iCs/>
        </w:rPr>
        <w:t>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w:t>
      </w:r>
      <w:r w:rsidR="0097329B">
        <w:t xml:space="preserve">Tem </w:t>
      </w:r>
      <w:r w:rsidR="00661406">
        <w:t>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w:t>
      </w:r>
      <w:commentRangeStart w:id="533"/>
      <w:r w:rsidR="00661406">
        <w:t>desempenho</w:t>
      </w:r>
      <w:commentRangeEnd w:id="533"/>
      <w:r w:rsidR="0097329B">
        <w:rPr>
          <w:rStyle w:val="Refdecomentrio"/>
        </w:rPr>
        <w:commentReference w:id="533"/>
      </w:r>
      <w:r w:rsidR="00661406">
        <w:t>.</w:t>
      </w:r>
    </w:p>
    <w:p w14:paraId="30284A0A" w14:textId="247692C5" w:rsidR="0097329B" w:rsidRDefault="000949A3" w:rsidP="00661406">
      <w:r>
        <w:t xml:space="preserve">O texto está organizado....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534" w:name="_Ref528269096"/>
      <w:bookmarkStart w:id="535" w:name="_Toc21872615"/>
      <w:r>
        <w:lastRenderedPageBreak/>
        <w:t>Referencial teórico</w:t>
      </w:r>
      <w:bookmarkEnd w:id="534"/>
      <w:bookmarkEnd w:id="535"/>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536" w:name="_Toc21872616"/>
      <w:r>
        <w:t xml:space="preserve">Educação </w:t>
      </w:r>
      <w:r w:rsidR="00D61CB9">
        <w:t>a distância – ambiente virtual</w:t>
      </w:r>
      <w:bookmarkEnd w:id="536"/>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537" w:name="_Ref527667254"/>
      <w:bookmarkStart w:id="538" w:name="_Toc21872617"/>
      <w:r w:rsidRPr="00C119E4">
        <w:t>Metodologias/sistemas de apoio de ensino de idiomas</w:t>
      </w:r>
      <w:bookmarkEnd w:id="537"/>
      <w:bookmarkEnd w:id="538"/>
    </w:p>
    <w:p w14:paraId="7BE35BA2" w14:textId="77777777" w:rsidR="00A8212E" w:rsidRPr="00A8212E" w:rsidRDefault="00A8212E" w:rsidP="005A2D83"/>
    <w:p w14:paraId="5C3F4365" w14:textId="77777777"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1B9AC0E8"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 xml:space="preserve">(WIZARD, </w:t>
      </w:r>
      <w:r w:rsidR="00E234D7">
        <w:rPr>
          <w:noProof/>
        </w:rPr>
        <w:t>2017a</w:t>
      </w:r>
      <w:commentRangeStart w:id="539"/>
      <w:commentRangeEnd w:id="539"/>
      <w:r w:rsidR="009E0DFF">
        <w:rPr>
          <w:rStyle w:val="Refdecomentrio"/>
        </w:rPr>
        <w:commentReference w:id="539"/>
      </w:r>
      <w:r w:rsidR="00752E3D">
        <w:rPr>
          <w:noProof/>
        </w:rPr>
        <w:t>)</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EA29D8">
        <w:t xml:space="preserve">Figura </w:t>
      </w:r>
      <w:r w:rsidR="00EA29D8">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725A5AF0" w:rsidR="00C87DBE" w:rsidRDefault="00C87DBE" w:rsidP="00FC0021">
      <w:pPr>
        <w:pStyle w:val="Legenda"/>
        <w:keepNext/>
      </w:pPr>
      <w:bookmarkStart w:id="540" w:name="_Ref526524016"/>
      <w:r>
        <w:t xml:space="preserve">Figura </w:t>
      </w:r>
      <w:fldSimple w:instr=" SEQ Figura \* ARABIC ">
        <w:r w:rsidR="00EA29D8">
          <w:rPr>
            <w:noProof/>
          </w:rPr>
          <w:t>1</w:t>
        </w:r>
      </w:fldSimple>
      <w:bookmarkEnd w:id="540"/>
      <w:r>
        <w:t xml:space="preserve"> - Modelo de aprendizagem da </w:t>
      </w:r>
      <w:proofErr w:type="spellStart"/>
      <w:r>
        <w:t>Wizard</w:t>
      </w:r>
      <w:proofErr w:type="spellEnd"/>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31FCE29E" w:rsidR="00366A95" w:rsidRDefault="00B300A5" w:rsidP="00952162">
      <w:bookmarkStart w:id="541"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w:t>
      </w:r>
      <w:r w:rsidR="00E234D7">
        <w:rPr>
          <w:noProof/>
        </w:rPr>
        <w:t>2017b</w:t>
      </w:r>
      <w:r w:rsidR="00752E3D">
        <w:rPr>
          <w:noProof/>
        </w:rPr>
        <w:t>)</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693C3E5C" w:rsidR="00C87DBE" w:rsidRDefault="00C87DBE" w:rsidP="00FC0021">
      <w:pPr>
        <w:pStyle w:val="Legenda"/>
        <w:keepNext/>
      </w:pPr>
      <w:r>
        <w:t xml:space="preserve">Figura </w:t>
      </w:r>
      <w:fldSimple w:instr=" SEQ Figura \* ARABIC ">
        <w:r w:rsidR="00EA29D8">
          <w:rPr>
            <w:noProof/>
          </w:rPr>
          <w:t>2</w:t>
        </w:r>
      </w:fldSimple>
      <w:bookmarkEnd w:id="541"/>
      <w:r>
        <w:t xml:space="preserve"> - Funcionalidades do Wiz.me</w:t>
      </w:r>
    </w:p>
    <w:p w14:paraId="2F91A69F" w14:textId="77777777" w:rsidR="00D61CB9" w:rsidRDefault="00CB768F" w:rsidP="00952162">
      <w:pPr>
        <w:pStyle w:val="Fontes"/>
      </w:pPr>
      <w:r w:rsidRPr="00832539">
        <w:rPr>
          <w:noProof/>
          <w:lang w:eastAsia="pt-BR"/>
        </w:rPr>
        <w:drawing>
          <wp:inline distT="0" distB="0" distL="0" distR="0" wp14:anchorId="068E2172" wp14:editId="3EE53D22">
            <wp:extent cx="4903470" cy="1189961"/>
            <wp:effectExtent l="133350" t="114300" r="125730" b="1631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8"/>
                    <a:stretch>
                      <a:fillRect/>
                    </a:stretch>
                  </pic:blipFill>
                  <pic:spPr>
                    <a:xfrm>
                      <a:off x="0" y="0"/>
                      <a:ext cx="4914874" cy="1192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695C26D7" w:rsidR="00D61CB9" w:rsidRDefault="002E284D" w:rsidP="00BE0DBB">
      <w:pPr>
        <w:pStyle w:val="Fontes"/>
      </w:pPr>
      <w:r>
        <w:t xml:space="preserve">Fonte: </w:t>
      </w:r>
      <w:r w:rsidR="00D227C1">
        <w:t xml:space="preserve">WIZARD, </w:t>
      </w:r>
      <w:r w:rsidR="00512162">
        <w:rPr>
          <w:noProof/>
        </w:rPr>
        <w:t>2017b</w:t>
      </w:r>
      <w:r w:rsidR="00BB25A9">
        <w:rPr>
          <w:noProof/>
        </w:rPr>
        <w:t>, p.4</w:t>
      </w:r>
      <w:r w:rsidR="00D227C1">
        <w:rPr>
          <w:noProof/>
        </w:rPr>
        <w:t>.</w:t>
      </w:r>
      <w:r>
        <w:t xml:space="preserve"> </w:t>
      </w:r>
    </w:p>
    <w:p w14:paraId="246FD039" w14:textId="77777777" w:rsidR="00BE0DBB" w:rsidRDefault="00BE0DBB" w:rsidP="00BE0DBB">
      <w:pPr>
        <w:pStyle w:val="Fontes"/>
      </w:pPr>
    </w:p>
    <w:p w14:paraId="62B3D940" w14:textId="08F48122" w:rsidR="00F62E89" w:rsidRDefault="00074336" w:rsidP="005074A5">
      <w:r>
        <w:lastRenderedPageBreak/>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w:t>
      </w:r>
    </w:p>
    <w:p w14:paraId="28A250BB" w14:textId="710088EA"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 xml:space="preserve">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ins w:id="542" w:author="Ryan Lemos" w:date="2019-10-14T11:07:00Z">
        <w:r w:rsidR="00EA29D8">
          <w:t xml:space="preserve">Figura </w:t>
        </w:r>
        <w:r w:rsidR="00EA29D8">
          <w:rPr>
            <w:noProof/>
          </w:rPr>
          <w:t>3</w:t>
        </w:r>
      </w:ins>
      <w:del w:id="543" w:author="Ryan Lemos" w:date="2019-10-07T11:05:00Z">
        <w:r w:rsidR="00054B21" w:rsidDel="00EA672B">
          <w:delText xml:space="preserve">Figura </w:delText>
        </w:r>
        <w:r w:rsidR="00054B21" w:rsidDel="00EA672B">
          <w:rPr>
            <w:noProof/>
          </w:rPr>
          <w:delText>4</w:delText>
        </w:r>
      </w:del>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14:paraId="75FFDFA9" w14:textId="77777777" w:rsidR="00DB3739" w:rsidRPr="00FC0021" w:rsidRDefault="00DB3739" w:rsidP="00952162">
      <w:pPr>
        <w:pStyle w:val="Fontes"/>
      </w:pPr>
    </w:p>
    <w:p w14:paraId="74344C67" w14:textId="01376069" w:rsidR="00C87DBE" w:rsidRDefault="00C87DBE" w:rsidP="00FC0021">
      <w:pPr>
        <w:pStyle w:val="Legenda"/>
        <w:keepNext/>
      </w:pPr>
      <w:bookmarkStart w:id="544" w:name="_Ref526523959"/>
      <w:r>
        <w:t xml:space="preserve">Figura </w:t>
      </w:r>
      <w:fldSimple w:instr=" SEQ Figura \* ARABIC ">
        <w:ins w:id="545" w:author="Ryan Lemos" w:date="2019-10-14T11:07:00Z">
          <w:r w:rsidR="00EA29D8">
            <w:rPr>
              <w:noProof/>
            </w:rPr>
            <w:t>3</w:t>
          </w:r>
        </w:ins>
        <w:del w:id="546" w:author="Ryan Lemos" w:date="2019-10-05T19:42:00Z">
          <w:r w:rsidR="00054B21" w:rsidDel="00D343FF">
            <w:rPr>
              <w:noProof/>
            </w:rPr>
            <w:delText>4</w:delText>
          </w:r>
        </w:del>
      </w:fldSimple>
      <w:bookmarkEnd w:id="544"/>
      <w:r>
        <w:t xml:space="preserve"> - </w:t>
      </w:r>
      <w:r w:rsidRPr="00F93035">
        <w:t xml:space="preserve">Características do </w:t>
      </w:r>
      <w:proofErr w:type="spellStart"/>
      <w:r w:rsidRPr="00F93035">
        <w:t>Duolingo</w:t>
      </w:r>
      <w:proofErr w:type="spellEnd"/>
    </w:p>
    <w:p w14:paraId="15640EEC" w14:textId="77777777" w:rsidR="00D61CB9" w:rsidRDefault="00CB768F" w:rsidP="00952162">
      <w:pPr>
        <w:pStyle w:val="Fontes"/>
      </w:pPr>
      <w:r w:rsidRPr="00832539">
        <w:rPr>
          <w:noProof/>
          <w:lang w:eastAsia="pt-BR"/>
        </w:rPr>
        <w:drawing>
          <wp:inline distT="0" distB="0" distL="0" distR="0" wp14:anchorId="36B88AEB" wp14:editId="58B9FB11">
            <wp:extent cx="4503420" cy="2053231"/>
            <wp:effectExtent l="0" t="0" r="0" b="444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0372" cy="20564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2A0018F2" w14:textId="77777777" w:rsidR="002B57F3" w:rsidRPr="00F96272" w:rsidRDefault="002B57F3" w:rsidP="00FC0021"/>
    <w:p w14:paraId="60C9D274" w14:textId="77777777" w:rsidR="00A8212E" w:rsidRPr="00A8212E" w:rsidRDefault="00D61CB9" w:rsidP="00952162">
      <w:pPr>
        <w:pStyle w:val="Ttulo2"/>
      </w:pPr>
      <w:bookmarkStart w:id="547" w:name="_Toc21872618"/>
      <w:r>
        <w:t>Desenvolvimento</w:t>
      </w:r>
      <w:r w:rsidR="00830B0E">
        <w:t xml:space="preserve"> e tecnologias</w:t>
      </w:r>
      <w:r>
        <w:t xml:space="preserve"> de </w:t>
      </w:r>
      <w:r w:rsidRPr="005329D1">
        <w:t>sistemas</w:t>
      </w:r>
      <w:r>
        <w:t xml:space="preserve"> Web</w:t>
      </w:r>
      <w:bookmarkEnd w:id="547"/>
    </w:p>
    <w:p w14:paraId="399BA47A" w14:textId="77777777" w:rsidR="00020A75" w:rsidRDefault="00020A75" w:rsidP="005A2D83"/>
    <w:p w14:paraId="2301AB39" w14:textId="7B1ECFCB" w:rsidR="00463FAB" w:rsidRDefault="006025A5" w:rsidP="005A2D83">
      <w:r>
        <w:t>Para entender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w:t>
      </w:r>
      <w:proofErr w:type="gramStart"/>
      <w:r w:rsidR="00D61CB9">
        <w:t>ações, etc.</w:t>
      </w:r>
      <w:proofErr w:type="gramEnd"/>
      <w:r w:rsidR="00D61CB9">
        <w:t xml:space="preserve">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w:t>
      </w:r>
      <w:r w:rsidR="00D61CB9">
        <w:lastRenderedPageBreak/>
        <w:t xml:space="preserve">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são: o uso intensivo de redes, simultaneidade, carga não previsível, desempenho, 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45F0ECA1" w:rsidR="00D61CB9" w:rsidRDefault="00D61CB9" w:rsidP="00FC0021">
      <w:pPr>
        <w:pStyle w:val="Ttulo3"/>
      </w:pPr>
      <w:bookmarkStart w:id="548" w:name="_Toc21872619"/>
      <w:bookmarkStart w:id="549" w:name="_Ref21873142"/>
      <w:r>
        <w:t>C</w:t>
      </w:r>
      <w:r w:rsidR="00C04015">
        <w:t>ontrole de acesso</w:t>
      </w:r>
      <w:r w:rsidR="00F71835">
        <w:t>s</w:t>
      </w:r>
      <w:bookmarkEnd w:id="548"/>
      <w:bookmarkEnd w:id="549"/>
    </w:p>
    <w:p w14:paraId="76438C9E" w14:textId="77777777" w:rsidR="00C04015" w:rsidRPr="00FC0021" w:rsidRDefault="00C04015" w:rsidP="00FC0021"/>
    <w:p w14:paraId="061CE049" w14:textId="61C7B1B8" w:rsidR="00046048" w:rsidRDefault="00C33B5F">
      <w:r>
        <w:t>O</w:t>
      </w:r>
      <w:r w:rsidR="002E6C75">
        <w:t xml:space="preserve"> controle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581ED0C0" w14:textId="77777777" w:rsidR="005A2D83" w:rsidRPr="005A2D83" w:rsidRDefault="005A2D83" w:rsidP="005074A5"/>
    <w:p w14:paraId="313B41DF" w14:textId="77777777" w:rsidR="00D61CB9" w:rsidRDefault="00D61CB9" w:rsidP="00D61CB9">
      <w:pPr>
        <w:pStyle w:val="Ttulo3"/>
      </w:pPr>
      <w:bookmarkStart w:id="550" w:name="_Toc21872620"/>
      <w:bookmarkStart w:id="551" w:name="_Ref21873278"/>
      <w:r>
        <w:t>Interação humano computador (IHC)</w:t>
      </w:r>
      <w:bookmarkEnd w:id="550"/>
      <w:bookmarkEnd w:id="551"/>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7D6907D4" w:rsidR="005A2D83" w:rsidRDefault="00907C49" w:rsidP="00657261">
      <w:r>
        <w:lastRenderedPageBreak/>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ins w:id="552" w:author="Ryan Lemos" w:date="2019-10-14T11:07:00Z">
        <w:r w:rsidR="00EA29D8">
          <w:t xml:space="preserve">Figura </w:t>
        </w:r>
        <w:r w:rsidR="00EA29D8">
          <w:rPr>
            <w:noProof/>
          </w:rPr>
          <w:t>4</w:t>
        </w:r>
      </w:ins>
      <w:del w:id="553" w:author="Ryan Lemos" w:date="2019-10-07T11:05:00Z">
        <w:r w:rsidR="00054B21" w:rsidDel="00EA672B">
          <w:delText xml:space="preserve">Figura </w:delText>
        </w:r>
        <w:r w:rsidR="00054B21" w:rsidDel="00EA672B">
          <w:rPr>
            <w:noProof/>
          </w:rPr>
          <w:delText>5</w:delText>
        </w:r>
      </w:del>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202EF066" w:rsidR="00C87DBE" w:rsidRDefault="00C87DBE" w:rsidP="00FC0021">
      <w:pPr>
        <w:pStyle w:val="Legenda"/>
        <w:keepNext/>
      </w:pPr>
      <w:bookmarkStart w:id="554" w:name="_Ref526523912"/>
      <w:r>
        <w:t xml:space="preserve">Figura </w:t>
      </w:r>
      <w:fldSimple w:instr=" SEQ Figura \* ARABIC ">
        <w:ins w:id="555" w:author="Ryan Lemos" w:date="2019-10-14T11:07:00Z">
          <w:r w:rsidR="00EA29D8">
            <w:rPr>
              <w:noProof/>
            </w:rPr>
            <w:t>4</w:t>
          </w:r>
        </w:ins>
        <w:del w:id="556" w:author="Ryan Lemos" w:date="2019-10-05T19:42:00Z">
          <w:r w:rsidR="00054B21" w:rsidDel="00D343FF">
            <w:rPr>
              <w:noProof/>
            </w:rPr>
            <w:delText>5</w:delText>
          </w:r>
        </w:del>
      </w:fldSimple>
      <w:bookmarkEnd w:id="554"/>
      <w:r>
        <w:t xml:space="preserve"> - </w:t>
      </w:r>
      <w:r w:rsidRPr="00312279">
        <w:t>Interação humano-computador adaptada da descrição do comitê SIGCHI 1992</w:t>
      </w:r>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2DC7B2EB" w14:textId="77777777" w:rsidR="005074A5" w:rsidRDefault="005074A5" w:rsidP="005074A5"/>
    <w:p w14:paraId="2515B239" w14:textId="6C0851C4" w:rsidR="005074A5" w:rsidRDefault="00B32DD0" w:rsidP="005074A5">
      <w:ins w:id="557" w:author="Ryan Lemos" w:date="2019-10-05T18:30:00Z">
        <w:r>
          <w:t xml:space="preserve">Morais e </w:t>
        </w:r>
        <w:proofErr w:type="spellStart"/>
        <w:r>
          <w:t>Loper</w:t>
        </w:r>
        <w:proofErr w:type="spellEnd"/>
        <w:r>
          <w:t xml:space="preserve"> (2014) indagam que é importante para </w:t>
        </w:r>
      </w:ins>
      <w:ins w:id="558" w:author="Ryan Lemos" w:date="2019-10-05T18:31:00Z">
        <w:r>
          <w:t>qualquer sistema seguir um padrão visual. Utilizando-se cores condizentes as interações esperadas</w:t>
        </w:r>
      </w:ins>
      <w:ins w:id="559" w:author="Ryan Lemos" w:date="2019-10-05T18:32:00Z">
        <w:r>
          <w:t xml:space="preserve">. Pois espera-se que um usuário passe bastante tempo utilizando uma aplicação </w:t>
        </w:r>
        <w:r w:rsidR="006C22F5">
          <w:t xml:space="preserve">então a experiencia gerada tem de ser a melhor possível. </w:t>
        </w:r>
      </w:ins>
      <w:ins w:id="560" w:author="Ryan Lemos" w:date="2019-10-05T18:33:00Z">
        <w:r w:rsidR="006C22F5">
          <w:t>Interfaces padronizadas garantem um</w:t>
        </w:r>
      </w:ins>
      <w:ins w:id="561" w:author="Ryan Lemos" w:date="2019-10-05T18:31:00Z">
        <w:r>
          <w:t xml:space="preserve"> </w:t>
        </w:r>
      </w:ins>
      <w:ins w:id="562" w:author="Ryan Lemos" w:date="2019-10-05T18:33:00Z">
        <w:r w:rsidR="006C22F5">
          <w:t xml:space="preserve">aprendizado mais rápido na utilização das telas, já que as utilizadas anteriormente </w:t>
        </w:r>
      </w:ins>
      <w:ins w:id="563" w:author="Ryan Lemos" w:date="2019-10-05T18:34:00Z">
        <w:r w:rsidR="006C22F5">
          <w:t xml:space="preserve">remetem a mesma sensação a tela atual. </w:t>
        </w:r>
      </w:ins>
    </w:p>
    <w:p w14:paraId="025BA712" w14:textId="3513ECBD" w:rsidR="00393E6F" w:rsidRDefault="00393E6F" w:rsidP="005074A5"/>
    <w:p w14:paraId="11250B06" w14:textId="77777777" w:rsidR="00D61CB9" w:rsidRDefault="00D61CB9" w:rsidP="00D61CB9">
      <w:pPr>
        <w:pStyle w:val="Ttulo3"/>
      </w:pPr>
      <w:bookmarkStart w:id="564" w:name="_Toc21872621"/>
      <w:r>
        <w:t>Engenharia de Software</w:t>
      </w:r>
      <w:bookmarkEnd w:id="564"/>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w:t>
      </w:r>
      <w:r w:rsidR="00401941">
        <w:lastRenderedPageBreak/>
        <w:t xml:space="preserve">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xml:space="preserve">” foi cunhado em 1969 por Fritz Bauer em uma conferência patrocinada por um Comitê de Ciência da Organização do Tratado do Atlântico Norte (Otan), </w:t>
      </w:r>
      <w:proofErr w:type="gramStart"/>
      <w:r>
        <w:t>no momento em que</w:t>
      </w:r>
      <w:proofErr w:type="gramEnd"/>
      <w:r>
        <w:t xml:space="preserv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25F11BB0"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ins w:id="565" w:author="Ryan Lemos" w:date="2019-10-14T11:07:00Z">
        <w:r w:rsidR="00EA29D8">
          <w:t xml:space="preserve">Figura </w:t>
        </w:r>
        <w:r w:rsidR="00EA29D8">
          <w:rPr>
            <w:noProof/>
          </w:rPr>
          <w:t>5</w:t>
        </w:r>
      </w:ins>
      <w:del w:id="566" w:author="Ryan Lemos" w:date="2019-10-07T11:05:00Z">
        <w:r w:rsidR="00054B21" w:rsidDel="00EA672B">
          <w:delText xml:space="preserve">Figura </w:delText>
        </w:r>
        <w:r w:rsidR="00054B21" w:rsidDel="00EA672B">
          <w:rPr>
            <w:noProof/>
          </w:rPr>
          <w:delText>6</w:delText>
        </w:r>
      </w:del>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762042E8" w:rsidR="00D51047" w:rsidRDefault="00D51047" w:rsidP="00D51047">
      <w:pPr>
        <w:pStyle w:val="Legenda"/>
        <w:keepNext/>
      </w:pPr>
      <w:bookmarkStart w:id="567" w:name="_Ref527140900"/>
      <w:r>
        <w:lastRenderedPageBreak/>
        <w:t xml:space="preserve">Figura </w:t>
      </w:r>
      <w:fldSimple w:instr=" SEQ Figura \* ARABIC ">
        <w:ins w:id="568" w:author="Ryan Lemos" w:date="2019-10-14T11:07:00Z">
          <w:r w:rsidR="00EA29D8">
            <w:rPr>
              <w:noProof/>
            </w:rPr>
            <w:t>5</w:t>
          </w:r>
        </w:ins>
        <w:del w:id="569" w:author="Ryan Lemos" w:date="2019-10-05T19:42:00Z">
          <w:r w:rsidR="00054B21" w:rsidDel="00D343FF">
            <w:rPr>
              <w:noProof/>
            </w:rPr>
            <w:delText>6</w:delText>
          </w:r>
        </w:del>
      </w:fldSimple>
      <w:bookmarkEnd w:id="567"/>
      <w:r>
        <w:t xml:space="preserve"> - </w:t>
      </w:r>
      <w:r w:rsidRPr="006D464E">
        <w:t>Camadas da Engenharia de Software</w:t>
      </w:r>
    </w:p>
    <w:p w14:paraId="67280915" w14:textId="77777777" w:rsidR="00D51047" w:rsidRDefault="00CB768F" w:rsidP="00D51047">
      <w:pPr>
        <w:pStyle w:val="Fontes"/>
      </w:pPr>
      <w:r w:rsidRPr="00832539">
        <w:rPr>
          <w:noProof/>
          <w:lang w:eastAsia="pt-BR"/>
        </w:rPr>
        <w:drawing>
          <wp:inline distT="0" distB="0" distL="0" distR="0" wp14:anchorId="41BDB866" wp14:editId="31D4443C">
            <wp:extent cx="3006090" cy="884473"/>
            <wp:effectExtent l="114300" t="114300" r="99060" b="14478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1"/>
                    <a:stretch>
                      <a:fillRect/>
                    </a:stretch>
                  </pic:blipFill>
                  <pic:spPr>
                    <a:xfrm>
                      <a:off x="0" y="0"/>
                      <a:ext cx="3030576" cy="89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w:t>
      </w:r>
      <w:proofErr w:type="gramStart"/>
      <w:r w:rsidR="005262D6">
        <w:t xml:space="preserve">formulários </w:t>
      </w:r>
      <w:proofErr w:type="spellStart"/>
      <w:r w:rsidR="005262D6">
        <w:t>etc</w:t>
      </w:r>
      <w:proofErr w:type="spellEnd"/>
      <w:proofErr w:type="gramEnd"/>
      <w:r w:rsidR="005262D6">
        <w:t>),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570" w:name="_Toc21872622"/>
      <w:bookmarkStart w:id="571" w:name="_Ref21873209"/>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570"/>
      <w:bookmarkEnd w:id="571"/>
    </w:p>
    <w:p w14:paraId="4DD245A6" w14:textId="77777777" w:rsidR="00CB3C88" w:rsidRDefault="00CB3C88" w:rsidP="00952162"/>
    <w:p w14:paraId="16C6DBA1" w14:textId="538C7D06"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ins w:id="572" w:author="Ryan Lemos" w:date="2019-10-14T11:07:00Z">
        <w:r w:rsidR="00EA29D8">
          <w:t xml:space="preserve">Figura </w:t>
        </w:r>
        <w:r w:rsidR="00EA29D8">
          <w:rPr>
            <w:noProof/>
          </w:rPr>
          <w:t>6</w:t>
        </w:r>
      </w:ins>
      <w:del w:id="573" w:author="Ryan Lemos" w:date="2019-10-07T11:05:00Z">
        <w:r w:rsidR="00054B21" w:rsidDel="00EA672B">
          <w:delText xml:space="preserve">Figura </w:delText>
        </w:r>
        <w:r w:rsidR="00054B21" w:rsidDel="00EA672B">
          <w:rPr>
            <w:noProof/>
          </w:rPr>
          <w:delText>7</w:delText>
        </w:r>
      </w:del>
      <w:r w:rsidR="009B1B55">
        <w:fldChar w:fldCharType="end"/>
      </w:r>
      <w:r w:rsidR="009B1B55">
        <w:t xml:space="preserve"> que representa um processo cujo objetivo seja a conclusão de um determinado curso.</w:t>
      </w:r>
    </w:p>
    <w:p w14:paraId="65E47FA9" w14:textId="77777777" w:rsidR="000A7001" w:rsidRDefault="009B1B55" w:rsidP="008D625B">
      <w:r>
        <w:lastRenderedPageBreak/>
        <w:t xml:space="preserve"> </w:t>
      </w:r>
    </w:p>
    <w:p w14:paraId="0A025DE0" w14:textId="5028D234" w:rsidR="009B1B55" w:rsidRDefault="009B1B55" w:rsidP="00952162">
      <w:pPr>
        <w:pStyle w:val="Legenda"/>
        <w:keepNext/>
      </w:pPr>
      <w:bookmarkStart w:id="574" w:name="_Ref527049055"/>
      <w:r>
        <w:t xml:space="preserve">Figura </w:t>
      </w:r>
      <w:fldSimple w:instr=" SEQ Figura \* ARABIC ">
        <w:ins w:id="575" w:author="Ryan Lemos" w:date="2019-10-14T11:07:00Z">
          <w:r w:rsidR="00EA29D8">
            <w:rPr>
              <w:noProof/>
            </w:rPr>
            <w:t>6</w:t>
          </w:r>
        </w:ins>
        <w:del w:id="576" w:author="Ryan Lemos" w:date="2019-10-05T19:42:00Z">
          <w:r w:rsidR="00054B21" w:rsidDel="00D343FF">
            <w:rPr>
              <w:noProof/>
            </w:rPr>
            <w:delText>7</w:delText>
          </w:r>
        </w:del>
      </w:fldSimple>
      <w:bookmarkEnd w:id="574"/>
      <w:r>
        <w:t xml:space="preserve"> - Exemplo de processo</w:t>
      </w:r>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422D104C"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ins w:id="577" w:author="Ryan Lemos" w:date="2019-10-14T11:07:00Z">
        <w:r w:rsidR="00EA29D8">
          <w:t xml:space="preserve">Figura </w:t>
        </w:r>
        <w:r w:rsidR="00EA29D8">
          <w:rPr>
            <w:noProof/>
          </w:rPr>
          <w:t>6</w:t>
        </w:r>
      </w:ins>
      <w:del w:id="578" w:author="Ryan Lemos" w:date="2019-10-07T11:05:00Z">
        <w:r w:rsidR="00054B21" w:rsidDel="00EA672B">
          <w:delText xml:space="preserve">Figura </w:delText>
        </w:r>
        <w:r w:rsidR="00054B21" w:rsidDel="00EA672B">
          <w:rPr>
            <w:noProof/>
          </w:rPr>
          <w:delText>7</w:delText>
        </w:r>
      </w:del>
      <w:r w:rsidR="009B1B55">
        <w:fldChar w:fldCharType="end"/>
      </w:r>
      <w:r w:rsidR="009B1B55">
        <w:t xml:space="preserve">. </w:t>
      </w:r>
    </w:p>
    <w:p w14:paraId="11E7DD87" w14:textId="77777777"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668072C4"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ins w:id="579" w:author="Ryan Lemos" w:date="2019-10-14T11:07:00Z">
        <w:r w:rsidR="00EA29D8">
          <w:t xml:space="preserve">Figura </w:t>
        </w:r>
        <w:r w:rsidR="00EA29D8">
          <w:rPr>
            <w:noProof/>
          </w:rPr>
          <w:t>7</w:t>
        </w:r>
      </w:ins>
      <w:del w:id="580" w:author="Ryan Lemos" w:date="2019-10-07T11:05:00Z">
        <w:r w:rsidR="00054B21" w:rsidDel="00EA672B">
          <w:delText xml:space="preserve">Figura </w:delText>
        </w:r>
        <w:r w:rsidR="00054B21" w:rsidDel="00EA672B">
          <w:rPr>
            <w:noProof/>
          </w:rPr>
          <w:delText>8</w:delText>
        </w:r>
      </w:del>
      <w:r>
        <w:fldChar w:fldCharType="end"/>
      </w:r>
      <w:r>
        <w:t>, que relata um processo de compra de um determinado item.</w:t>
      </w:r>
    </w:p>
    <w:p w14:paraId="2819395E" w14:textId="77777777" w:rsidR="00C91611" w:rsidRDefault="00C91611" w:rsidP="009B1B55"/>
    <w:p w14:paraId="6ABA8092" w14:textId="2BCBD94D" w:rsidR="00C91611" w:rsidRDefault="00C91611" w:rsidP="00952162">
      <w:pPr>
        <w:pStyle w:val="Legenda"/>
        <w:keepNext/>
      </w:pPr>
      <w:bookmarkStart w:id="581" w:name="_Ref527053242"/>
      <w:r>
        <w:lastRenderedPageBreak/>
        <w:t xml:space="preserve">Figura </w:t>
      </w:r>
      <w:fldSimple w:instr=" SEQ Figura \* ARABIC ">
        <w:ins w:id="582" w:author="Ryan Lemos" w:date="2019-10-14T11:07:00Z">
          <w:r w:rsidR="00EA29D8">
            <w:rPr>
              <w:noProof/>
            </w:rPr>
            <w:t>7</w:t>
          </w:r>
        </w:ins>
        <w:del w:id="583" w:author="Ryan Lemos" w:date="2019-10-05T19:42:00Z">
          <w:r w:rsidR="00054B21" w:rsidDel="00D343FF">
            <w:rPr>
              <w:noProof/>
            </w:rPr>
            <w:delText>8</w:delText>
          </w:r>
        </w:del>
      </w:fldSimple>
      <w:bookmarkEnd w:id="581"/>
      <w:r>
        <w:t xml:space="preserve"> – Exemplo de conectores em um processo de compra</w:t>
      </w:r>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1953F01E"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ins w:id="584" w:author="Ryan Lemos" w:date="2019-10-14T11:07:00Z">
        <w:r w:rsidR="00EA29D8">
          <w:t xml:space="preserve">Figura </w:t>
        </w:r>
        <w:r w:rsidR="00EA29D8">
          <w:rPr>
            <w:noProof/>
          </w:rPr>
          <w:t>8</w:t>
        </w:r>
      </w:ins>
      <w:del w:id="585" w:author="Ryan Lemos" w:date="2019-10-07T11:05:00Z">
        <w:r w:rsidR="00054B21" w:rsidDel="00EA672B">
          <w:delText xml:space="preserve">Figura </w:delText>
        </w:r>
        <w:r w:rsidR="00054B21" w:rsidDel="00EA672B">
          <w:rPr>
            <w:noProof/>
          </w:rPr>
          <w:delText>9</w:delText>
        </w:r>
      </w:del>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ins w:id="586" w:author="Ryan Lemos" w:date="2019-10-14T11:07:00Z">
        <w:r w:rsidR="00EA29D8">
          <w:t xml:space="preserve">Figura </w:t>
        </w:r>
        <w:r w:rsidR="00EA29D8">
          <w:rPr>
            <w:noProof/>
          </w:rPr>
          <w:t>8</w:t>
        </w:r>
      </w:ins>
      <w:del w:id="587" w:author="Ryan Lemos" w:date="2019-10-07T11:05:00Z">
        <w:r w:rsidR="00054B21" w:rsidDel="00EA672B">
          <w:delText xml:space="preserve">Figura </w:delText>
        </w:r>
        <w:r w:rsidR="00054B21" w:rsidDel="00EA672B">
          <w:rPr>
            <w:noProof/>
          </w:rPr>
          <w:delText>9</w:delText>
        </w:r>
      </w:del>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2C237AB3" w14:textId="77777777" w:rsidR="000C5598" w:rsidRDefault="000C5598" w:rsidP="00C91611">
      <w:r>
        <w:t xml:space="preserve"> </w:t>
      </w:r>
    </w:p>
    <w:p w14:paraId="6826E9E2" w14:textId="6D70E2A0" w:rsidR="000C5598" w:rsidRDefault="000C5598" w:rsidP="00952162">
      <w:pPr>
        <w:pStyle w:val="Legenda"/>
        <w:keepNext/>
      </w:pPr>
      <w:bookmarkStart w:id="588" w:name="_Ref527053785"/>
      <w:r>
        <w:t xml:space="preserve">Figura </w:t>
      </w:r>
      <w:fldSimple w:instr=" SEQ Figura \* ARABIC ">
        <w:ins w:id="589" w:author="Ryan Lemos" w:date="2019-10-14T11:07:00Z">
          <w:r w:rsidR="00EA29D8">
            <w:rPr>
              <w:noProof/>
            </w:rPr>
            <w:t>8</w:t>
          </w:r>
        </w:ins>
        <w:del w:id="590" w:author="Ryan Lemos" w:date="2019-10-05T19:42:00Z">
          <w:r w:rsidR="00054B21" w:rsidDel="00D343FF">
            <w:rPr>
              <w:noProof/>
            </w:rPr>
            <w:delText>9</w:delText>
          </w:r>
        </w:del>
      </w:fldSimple>
      <w:bookmarkEnd w:id="588"/>
      <w:r>
        <w:t xml:space="preserve"> - Exemplo de </w:t>
      </w:r>
      <w:r w:rsidRPr="00952162">
        <w:rPr>
          <w:i/>
        </w:rPr>
        <w:t>gateway</w:t>
      </w:r>
      <w:r>
        <w:t xml:space="preserve"> em um processo de compra</w:t>
      </w:r>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202C1D99"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ins w:id="591" w:author="Ryan Lemos" w:date="2019-10-14T11:07:00Z">
        <w:r w:rsidR="00EA29D8">
          <w:t xml:space="preserve">Figura </w:t>
        </w:r>
        <w:r w:rsidR="00EA29D8">
          <w:rPr>
            <w:noProof/>
          </w:rPr>
          <w:t>9</w:t>
        </w:r>
      </w:ins>
      <w:del w:id="592" w:author="Ryan Lemos" w:date="2019-10-07T11:05:00Z">
        <w:r w:rsidR="00054B21" w:rsidDel="00EA672B">
          <w:delText xml:space="preserve">Figura </w:delText>
        </w:r>
        <w:r w:rsidR="00054B21" w:rsidDel="00EA672B">
          <w:rPr>
            <w:noProof/>
          </w:rPr>
          <w:delText>10</w:delText>
        </w:r>
      </w:del>
      <w:r w:rsidR="00442213">
        <w:fldChar w:fldCharType="end"/>
      </w:r>
      <w:r w:rsidR="00442213">
        <w:t xml:space="preserve">. </w:t>
      </w:r>
    </w:p>
    <w:p w14:paraId="55ABC2B9" w14:textId="77777777" w:rsidR="00442213" w:rsidRDefault="00442213" w:rsidP="00B51C84"/>
    <w:p w14:paraId="395A20AE" w14:textId="3AA9400F" w:rsidR="00442213" w:rsidRDefault="00442213" w:rsidP="00952162">
      <w:pPr>
        <w:pStyle w:val="Legenda"/>
        <w:keepNext/>
      </w:pPr>
      <w:bookmarkStart w:id="593" w:name="_Ref527057497"/>
      <w:r>
        <w:t xml:space="preserve">Figura </w:t>
      </w:r>
      <w:fldSimple w:instr=" SEQ Figura \* ARABIC ">
        <w:ins w:id="594" w:author="Ryan Lemos" w:date="2019-10-14T11:07:00Z">
          <w:r w:rsidR="00EA29D8">
            <w:rPr>
              <w:noProof/>
            </w:rPr>
            <w:t>9</w:t>
          </w:r>
        </w:ins>
        <w:del w:id="595" w:author="Ryan Lemos" w:date="2019-10-05T19:42:00Z">
          <w:r w:rsidR="00054B21" w:rsidDel="00D343FF">
            <w:rPr>
              <w:noProof/>
            </w:rPr>
            <w:delText>10</w:delText>
          </w:r>
        </w:del>
      </w:fldSimple>
      <w:bookmarkEnd w:id="593"/>
      <w:r>
        <w:t xml:space="preserve"> - Exemplo de utilização de eventos em um processo de compra</w:t>
      </w:r>
    </w:p>
    <w:p w14:paraId="51A47526" w14:textId="77777777" w:rsidR="00442213" w:rsidRDefault="00CB768F" w:rsidP="00442213">
      <w:pPr>
        <w:ind w:firstLine="0"/>
        <w:jc w:val="center"/>
      </w:pPr>
      <w:r w:rsidRPr="00832539">
        <w:rPr>
          <w:noProof/>
          <w:lang w:eastAsia="pt-BR"/>
        </w:rPr>
        <w:drawing>
          <wp:inline distT="0" distB="0" distL="0" distR="0" wp14:anchorId="084DA3F6" wp14:editId="63183C16">
            <wp:extent cx="3065752" cy="2468880"/>
            <wp:effectExtent l="0" t="0" r="1905" b="762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2635" cy="2474423"/>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27E823AF"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ins w:id="596" w:author="Ryan Lemos" w:date="2019-10-14T11:07:00Z">
        <w:r w:rsidR="00EA29D8">
          <w:t xml:space="preserve">Figura </w:t>
        </w:r>
        <w:r w:rsidR="00EA29D8">
          <w:rPr>
            <w:noProof/>
          </w:rPr>
          <w:t>10</w:t>
        </w:r>
      </w:ins>
      <w:del w:id="597" w:author="Ryan Lemos" w:date="2019-10-07T11:05:00Z">
        <w:r w:rsidR="00054B21" w:rsidDel="00EA672B">
          <w:delText xml:space="preserve">Figura </w:delText>
        </w:r>
        <w:r w:rsidR="00054B21" w:rsidDel="00EA672B">
          <w:rPr>
            <w:noProof/>
          </w:rPr>
          <w:delText>11</w:delText>
        </w:r>
      </w:del>
      <w:r>
        <w:fldChar w:fldCharType="end"/>
      </w:r>
      <w:r>
        <w:t xml:space="preserve">. </w:t>
      </w:r>
    </w:p>
    <w:p w14:paraId="63ABDE0D" w14:textId="77777777" w:rsidR="00E33640" w:rsidRDefault="00E33640" w:rsidP="009E0F65"/>
    <w:p w14:paraId="53728571" w14:textId="65685398" w:rsidR="000337A3" w:rsidRDefault="000337A3" w:rsidP="00952162">
      <w:pPr>
        <w:pStyle w:val="Legenda"/>
        <w:keepNext/>
      </w:pPr>
      <w:bookmarkStart w:id="598" w:name="_Ref527059135"/>
      <w:r>
        <w:lastRenderedPageBreak/>
        <w:t xml:space="preserve">Figura </w:t>
      </w:r>
      <w:fldSimple w:instr=" SEQ Figura \* ARABIC ">
        <w:ins w:id="599" w:author="Ryan Lemos" w:date="2019-10-14T11:07:00Z">
          <w:r w:rsidR="00EA29D8">
            <w:rPr>
              <w:noProof/>
            </w:rPr>
            <w:t>10</w:t>
          </w:r>
        </w:ins>
        <w:del w:id="600" w:author="Ryan Lemos" w:date="2019-10-05T19:42:00Z">
          <w:r w:rsidR="00054B21" w:rsidDel="00D343FF">
            <w:rPr>
              <w:noProof/>
            </w:rPr>
            <w:delText>11</w:delText>
          </w:r>
        </w:del>
      </w:fldSimple>
      <w:bookmarkEnd w:id="598"/>
      <w:r>
        <w:t xml:space="preserve"> - Exemplo de utilização de piscinas e raias em um processo de compra</w:t>
      </w:r>
    </w:p>
    <w:p w14:paraId="6B762F64" w14:textId="77777777" w:rsidR="00442213" w:rsidRDefault="00CB768F" w:rsidP="000337A3">
      <w:pPr>
        <w:ind w:firstLine="0"/>
        <w:jc w:val="center"/>
      </w:pPr>
      <w:r w:rsidRPr="00832539">
        <w:rPr>
          <w:noProof/>
          <w:lang w:eastAsia="pt-BR"/>
        </w:rPr>
        <w:drawing>
          <wp:inline distT="0" distB="0" distL="0" distR="0" wp14:anchorId="3171AE28" wp14:editId="35F3A42C">
            <wp:extent cx="4168140" cy="3348707"/>
            <wp:effectExtent l="0" t="0" r="3810" b="4445"/>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7837" cy="3364532"/>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601" w:name="_Ref528268444"/>
      <w:bookmarkStart w:id="602" w:name="_Toc21872623"/>
      <w:r>
        <w:t xml:space="preserve">Metodologia </w:t>
      </w:r>
      <w:r w:rsidR="00DD30FE">
        <w:t>Ágil</w:t>
      </w:r>
      <w:bookmarkEnd w:id="601"/>
      <w:bookmarkEnd w:id="602"/>
    </w:p>
    <w:p w14:paraId="45BFF314" w14:textId="77777777" w:rsidR="00A82B12" w:rsidRDefault="00A82B12" w:rsidP="00A82B12"/>
    <w:p w14:paraId="6FDD32D6" w14:textId="23D92B3A"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ins w:id="603" w:author="Ryan Lemos" w:date="2019-10-14T11:07:00Z">
        <w:r w:rsidR="00EA29D8">
          <w:t xml:space="preserve">Figura </w:t>
        </w:r>
        <w:r w:rsidR="00EA29D8">
          <w:rPr>
            <w:noProof/>
          </w:rPr>
          <w:t>11</w:t>
        </w:r>
      </w:ins>
      <w:del w:id="604" w:author="Ryan Lemos" w:date="2019-10-07T11:05:00Z">
        <w:r w:rsidR="00054B21" w:rsidDel="00EA672B">
          <w:delText xml:space="preserve">Figura </w:delText>
        </w:r>
        <w:r w:rsidR="00054B21" w:rsidDel="00EA672B">
          <w:rPr>
            <w:noProof/>
          </w:rPr>
          <w:delText>12</w:delText>
        </w:r>
      </w:del>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0F90AA53" w:rsidR="00D069A7" w:rsidRDefault="00D069A7" w:rsidP="00952162">
      <w:pPr>
        <w:pStyle w:val="Legenda"/>
        <w:keepNext/>
      </w:pPr>
      <w:bookmarkStart w:id="605" w:name="_Ref526797528"/>
      <w:r>
        <w:lastRenderedPageBreak/>
        <w:t xml:space="preserve">Figura </w:t>
      </w:r>
      <w:fldSimple w:instr=" SEQ Figura \* ARABIC ">
        <w:ins w:id="606" w:author="Ryan Lemos" w:date="2019-10-14T11:07:00Z">
          <w:r w:rsidR="00EA29D8">
            <w:rPr>
              <w:noProof/>
            </w:rPr>
            <w:t>11</w:t>
          </w:r>
        </w:ins>
        <w:del w:id="607" w:author="Ryan Lemos" w:date="2019-10-05T19:42:00Z">
          <w:r w:rsidR="00054B21" w:rsidDel="00D343FF">
            <w:rPr>
              <w:noProof/>
            </w:rPr>
            <w:delText>12</w:delText>
          </w:r>
        </w:del>
      </w:fldSimple>
      <w:bookmarkEnd w:id="605"/>
      <w:r>
        <w:t xml:space="preserve"> - Modelo em espiral</w:t>
      </w:r>
    </w:p>
    <w:p w14:paraId="395B46D2" w14:textId="77777777" w:rsidR="00D45E2C" w:rsidRDefault="00CB768F" w:rsidP="00952162">
      <w:pPr>
        <w:pStyle w:val="Fontes"/>
      </w:pPr>
      <w:r w:rsidRPr="00832539">
        <w:rPr>
          <w:noProof/>
          <w:lang w:eastAsia="pt-BR"/>
        </w:rPr>
        <w:drawing>
          <wp:inline distT="0" distB="0" distL="0" distR="0" wp14:anchorId="4D429520" wp14:editId="296DE0CF">
            <wp:extent cx="3158490" cy="1730863"/>
            <wp:effectExtent l="133350" t="114300" r="118110"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7"/>
                    <a:stretch>
                      <a:fillRect/>
                    </a:stretch>
                  </pic:blipFill>
                  <pic:spPr>
                    <a:xfrm>
                      <a:off x="0" y="0"/>
                      <a:ext cx="3169927" cy="1737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6DF9443F"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EA29D8">
        <w:t>2.2.3.3</w:t>
      </w:r>
      <w:r w:rsidR="001A0EE2">
        <w:fldChar w:fldCharType="end"/>
      </w:r>
      <w:r>
        <w:t>, e</w:t>
      </w:r>
      <w:del w:id="608" w:author="Ryan Lemos" w:date="2019-10-05T18:37:00Z">
        <w:r w:rsidDel="006C22F5">
          <w:delText xml:space="preserve"> </w:delText>
        </w:r>
      </w:del>
      <w:ins w:id="609" w:author="Ryan Lemos" w:date="2019-10-05T18:37:00Z">
        <w:r w:rsidR="006C22F5">
          <w:t xml:space="preserve"> </w:t>
        </w:r>
      </w:ins>
      <w:r>
        <w:t>utilizado n</w:t>
      </w:r>
      <w:del w:id="610" w:author="Ryan Lemos" w:date="2019-10-05T18:37:00Z">
        <w:r w:rsidDel="006C22F5">
          <w:delText>o de</w:delText>
        </w:r>
        <w:r w:rsidR="001A0EE2" w:rsidDel="006C22F5">
          <w:delText>correr deste</w:delText>
        </w:r>
      </w:del>
      <w:ins w:id="611" w:author="Ryan Lemos" w:date="2019-10-05T18:37:00Z">
        <w:r w:rsidR="006C22F5">
          <w:t>este</w:t>
        </w:r>
      </w:ins>
      <w:r w:rsidR="001A0EE2">
        <w:t xml:space="preserv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612" w:name="_Ref527668666"/>
      <w:bookmarkStart w:id="613" w:name="_Toc21872624"/>
      <w:r w:rsidRPr="00952162">
        <w:rPr>
          <w:i/>
        </w:rPr>
        <w:t xml:space="preserve">Extreme </w:t>
      </w:r>
      <w:proofErr w:type="spellStart"/>
      <w:r w:rsidRPr="00952162">
        <w:rPr>
          <w:i/>
        </w:rPr>
        <w:t>Programming</w:t>
      </w:r>
      <w:proofErr w:type="spellEnd"/>
      <w:r w:rsidR="00B26489">
        <w:t xml:space="preserve"> </w:t>
      </w:r>
      <w:r>
        <w:t>(XP)</w:t>
      </w:r>
      <w:bookmarkEnd w:id="612"/>
      <w:bookmarkEnd w:id="613"/>
    </w:p>
    <w:p w14:paraId="1535B8CA" w14:textId="77777777" w:rsidR="00393E6F" w:rsidRPr="008D625B" w:rsidRDefault="00393E6F" w:rsidP="00393E6F"/>
    <w:p w14:paraId="48FEE251" w14:textId="20175A05"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ins w:id="614" w:author="Ryan Lemos" w:date="2019-10-13T12:34:00Z">
        <w:r w:rsidR="00F4093A">
          <w:rPr>
            <w:noProof/>
          </w:rPr>
          <w:t>(HIRAMA, 2011)</w:t>
        </w:r>
      </w:ins>
      <w:del w:id="615" w:author="Ryan Lemos" w:date="2019-10-13T12:34:00Z">
        <w:r w:rsidR="00752E3D" w:rsidDel="00F4093A">
          <w:rPr>
            <w:noProof/>
          </w:rPr>
          <w:delText>(TELES, 2014)</w:delText>
        </w:r>
      </w:del>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1E710F11" w:rsidR="007423D5" w:rsidRDefault="00A2626E" w:rsidP="00393E6F">
      <w:r>
        <w:lastRenderedPageBreak/>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del w:id="616" w:author="Ryan Lemos" w:date="2019-10-13T12:34:00Z">
        <w:r w:rsidR="00752E3D" w:rsidDel="00F4093A">
          <w:rPr>
            <w:noProof/>
          </w:rPr>
          <w:delText xml:space="preserve"> (TELES, 2014)</w:delText>
        </w:r>
      </w:del>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w:t>
      </w:r>
      <w:del w:id="617" w:author="Ryan Lemos" w:date="2019-10-13T12:35:00Z">
        <w:r w:rsidR="001A0EE2" w:rsidDel="00F4093A">
          <w:delText>como afirma Teles</w:delText>
        </w:r>
        <w:r w:rsidR="00176D82" w:rsidDel="00F4093A">
          <w:delText xml:space="preserve"> </w:delText>
        </w:r>
      </w:del>
      <w:r w:rsidR="00752E3D">
        <w:rPr>
          <w:noProof/>
        </w:rPr>
        <w:t>(</w:t>
      </w:r>
      <w:ins w:id="618" w:author="Ryan Lemos" w:date="2019-10-13T12:35:00Z">
        <w:r w:rsidR="00F4093A">
          <w:rPr>
            <w:noProof/>
          </w:rPr>
          <w:t xml:space="preserve">TELES, </w:t>
        </w:r>
      </w:ins>
      <w:r w:rsidR="00752E3D">
        <w:rPr>
          <w:noProof/>
        </w:rPr>
        <w:t>2014)</w:t>
      </w:r>
      <w:r w:rsidR="00176D82">
        <w:t>.</w:t>
      </w:r>
      <w:r w:rsidR="00412250">
        <w:t xml:space="preserve"> </w:t>
      </w:r>
    </w:p>
    <w:p w14:paraId="704F1B06" w14:textId="4E733F61"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ins w:id="619" w:author="Ryan Lemos" w:date="2019-10-13T12:35:00Z">
        <w:r w:rsidR="00F4093A">
          <w:t xml:space="preserve"> (HIRAMA</w:t>
        </w:r>
      </w:ins>
      <w:ins w:id="620" w:author="Ryan Lemos" w:date="2019-10-13T12:36:00Z">
        <w:r w:rsidR="00F4093A">
          <w:t>, 2011)</w:t>
        </w:r>
      </w:ins>
      <w:del w:id="621" w:author="Ryan Lemos" w:date="2019-10-13T12:35:00Z">
        <w:r w:rsidR="00C16820" w:rsidDel="00F4093A">
          <w:delText xml:space="preserve"> </w:delText>
        </w:r>
        <w:r w:rsidR="00C16820" w:rsidDel="00F4093A">
          <w:rPr>
            <w:noProof/>
          </w:rPr>
          <w:delText>(TELES, 2014)</w:delText>
        </w:r>
      </w:del>
      <w:r w:rsidR="00C16820">
        <w:t xml:space="preserve">. </w:t>
      </w:r>
      <w:r>
        <w:t>A coragem diz respeito a equipe ter coragem de enfrentar algo novo. Para desenvolver usando o XP alguns padrões devem ser deixados de lado</w:t>
      </w:r>
      <w:del w:id="622" w:author="Ryan Lemos" w:date="2019-10-13T12:35:00Z">
        <w:r w:rsidR="007423D5" w:rsidDel="00F4093A">
          <w:delText xml:space="preserve"> </w:delText>
        </w:r>
        <w:r w:rsidR="00752E3D" w:rsidDel="00F4093A">
          <w:rPr>
            <w:noProof/>
          </w:rPr>
          <w:delText>(TELES, 2014)</w:delText>
        </w:r>
      </w:del>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371582D" w:rsidR="00325BEA" w:rsidRDefault="00325BEA" w:rsidP="00393E6F">
      <w:r>
        <w:t>Quanto a programação em par</w:t>
      </w:r>
      <w:r w:rsidR="00086F67">
        <w:t xml:space="preserve"> citada</w:t>
      </w:r>
      <w:del w:id="623" w:author="Ryan Lemos" w:date="2019-10-13T12:35:00Z">
        <w:r w:rsidR="00086F67" w:rsidDel="00F4093A">
          <w:delText xml:space="preserve"> anteriormente</w:delText>
        </w:r>
      </w:del>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01D1C33B" w:rsidR="009716A9" w:rsidRDefault="003921E6">
      <w:r>
        <w:t>Além da programação em par, destaca-se o desenvolvimento orientado a testes</w:t>
      </w:r>
      <w:ins w:id="624" w:author="Ryan Lemos" w:date="2019-10-13T12:31:00Z">
        <w:r w:rsidR="00F4093A">
          <w:t xml:space="preserve">, </w:t>
        </w:r>
        <w:r w:rsidR="00F4093A" w:rsidRPr="00F4093A">
          <w:rPr>
            <w:i/>
            <w:iCs/>
            <w:rPrChange w:id="625" w:author="Ryan Lemos" w:date="2019-10-13T12:31:00Z">
              <w:rPr/>
            </w:rPrChange>
          </w:rPr>
          <w:t xml:space="preserve">Test </w:t>
        </w:r>
        <w:proofErr w:type="spellStart"/>
        <w:r w:rsidR="00F4093A" w:rsidRPr="00F4093A">
          <w:rPr>
            <w:i/>
            <w:iCs/>
            <w:rPrChange w:id="626" w:author="Ryan Lemos" w:date="2019-10-13T12:31:00Z">
              <w:rPr/>
            </w:rPrChange>
          </w:rPr>
          <w:t>Driven</w:t>
        </w:r>
        <w:proofErr w:type="spellEnd"/>
        <w:r w:rsidR="00F4093A" w:rsidRPr="00F4093A">
          <w:rPr>
            <w:i/>
            <w:iCs/>
            <w:rPrChange w:id="627" w:author="Ryan Lemos" w:date="2019-10-13T12:31:00Z">
              <w:rPr/>
            </w:rPrChange>
          </w:rPr>
          <w:t xml:space="preserve"> </w:t>
        </w:r>
        <w:proofErr w:type="spellStart"/>
        <w:r w:rsidR="00F4093A" w:rsidRPr="00F4093A">
          <w:rPr>
            <w:i/>
            <w:iCs/>
            <w:rPrChange w:id="628" w:author="Ryan Lemos" w:date="2019-10-13T12:31:00Z">
              <w:rPr/>
            </w:rPrChange>
          </w:rPr>
          <w:t>Develop</w:t>
        </w:r>
      </w:ins>
      <w:ins w:id="629" w:author="Ryan Lemos" w:date="2019-10-13T12:32:00Z">
        <w:r w:rsidR="00F4093A">
          <w:rPr>
            <w:i/>
            <w:iCs/>
          </w:rPr>
          <w:t>ment</w:t>
        </w:r>
      </w:ins>
      <w:proofErr w:type="spellEnd"/>
      <w:ins w:id="630" w:author="Ryan Lemos" w:date="2019-10-13T12:31:00Z">
        <w:r w:rsidR="00F4093A">
          <w:t xml:space="preserve"> (TDD)</w:t>
        </w:r>
      </w:ins>
      <w:r>
        <w:t xml:space="preserve">,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lastRenderedPageBreak/>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101434EA" w:rsidR="00F03DA2" w:rsidRDefault="00F03DA2" w:rsidP="00F03DA2">
      <w:pPr>
        <w:pStyle w:val="Legenda"/>
        <w:keepNext/>
      </w:pPr>
      <w:r>
        <w:t xml:space="preserve">Figura </w:t>
      </w:r>
      <w:fldSimple w:instr=" SEQ Figura \* ARABIC ">
        <w:ins w:id="631" w:author="Ryan Lemos" w:date="2019-10-14T11:07:00Z">
          <w:r w:rsidR="00EA29D8">
            <w:rPr>
              <w:noProof/>
            </w:rPr>
            <w:t>12</w:t>
          </w:r>
        </w:ins>
        <w:del w:id="632" w:author="Ryan Lemos" w:date="2019-10-05T19:42:00Z">
          <w:r w:rsidR="00054B21" w:rsidDel="00D343FF">
            <w:rPr>
              <w:noProof/>
            </w:rPr>
            <w:delText>13</w:delText>
          </w:r>
        </w:del>
      </w:fldSimple>
      <w:r>
        <w:t xml:space="preserve"> - Exemplo de uma estória de usuário</w:t>
      </w:r>
    </w:p>
    <w:p w14:paraId="3E8413B8" w14:textId="77777777" w:rsidR="00F03DA2" w:rsidRDefault="00CB768F" w:rsidP="00F03DA2">
      <w:pPr>
        <w:pStyle w:val="Fontes"/>
      </w:pPr>
      <w:r w:rsidRPr="00832539">
        <w:rPr>
          <w:noProof/>
          <w:lang w:eastAsia="pt-BR"/>
        </w:rPr>
        <w:drawing>
          <wp:inline distT="0" distB="0" distL="0" distR="0" wp14:anchorId="0BA990C4" wp14:editId="2E3C4404">
            <wp:extent cx="2983230" cy="2318573"/>
            <wp:effectExtent l="133350" t="114300" r="121920" b="139065"/>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8"/>
                    <a:stretch>
                      <a:fillRect/>
                    </a:stretch>
                  </pic:blipFill>
                  <pic:spPr>
                    <a:xfrm>
                      <a:off x="0" y="0"/>
                      <a:ext cx="3002539" cy="233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544C656C"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r w:rsidR="00046048">
        <w:t xml:space="preserve">esse </w:t>
      </w:r>
      <w:r>
        <w:t xml:space="preserve">esteja totalmente pronto. Essas entregas são conhecidas como </w:t>
      </w:r>
      <w:r w:rsidRPr="00063EEB">
        <w:rPr>
          <w:i/>
        </w:rPr>
        <w:t>releases</w:t>
      </w:r>
      <w:ins w:id="633" w:author="Ryan Lemos" w:date="2019-10-13T12:36:00Z">
        <w:r w:rsidR="00C27EBE">
          <w:t xml:space="preserve">. </w:t>
        </w:r>
      </w:ins>
      <w:del w:id="634" w:author="Ryan Lemos" w:date="2019-10-13T12:36:00Z">
        <w:r w:rsidDel="00C27EBE">
          <w:delText xml:space="preserve"> </w:delText>
        </w:r>
        <w:r w:rsidR="00752E3D" w:rsidDel="00C27EBE">
          <w:rPr>
            <w:noProof/>
          </w:rPr>
          <w:delText>(TELES, 2014)</w:delText>
        </w:r>
        <w:r w:rsidDel="00C27EBE">
          <w:delText xml:space="preserve">. </w:delText>
        </w:r>
      </w:del>
      <w:del w:id="635" w:author="Ryan Lemos" w:date="2019-10-13T12:37:00Z">
        <w:r w:rsidR="0097794D" w:rsidDel="00C27EBE">
          <w:delText>S</w:delText>
        </w:r>
        <w:r w:rsidDel="00C27EBE">
          <w:delText xml:space="preserve">egundo Teles </w:delText>
        </w:r>
        <w:r w:rsidR="00752E3D" w:rsidDel="00C27EBE">
          <w:rPr>
            <w:noProof/>
          </w:rPr>
          <w:delText>(2014)</w:delText>
        </w:r>
        <w:r w:rsidDel="00C27EBE">
          <w:delText xml:space="preserve"> </w:delText>
        </w:r>
      </w:del>
      <w:ins w:id="636" w:author="Ryan Lemos" w:date="2019-10-13T12:37:00Z">
        <w:r w:rsidR="00C27EBE">
          <w:t>O</w:t>
        </w:r>
      </w:ins>
      <w:del w:id="637" w:author="Ryan Lemos" w:date="2019-10-13T12:37:00Z">
        <w:r w:rsidDel="00C27EBE">
          <w:delText>o</w:delText>
        </w:r>
      </w:del>
      <w:r>
        <w:t xml:space="preserve">s </w:t>
      </w:r>
      <w:r w:rsidRPr="00063EEB">
        <w:rPr>
          <w:i/>
        </w:rPr>
        <w:t>releases</w:t>
      </w:r>
      <w:r>
        <w:t xml:space="preserve"> no</w:t>
      </w:r>
      <w:ins w:id="638" w:author="Ryan Lemos" w:date="2019-10-13T12:37:00Z">
        <w:r w:rsidR="00C27EBE">
          <w:t xml:space="preserve"> </w:t>
        </w:r>
      </w:ins>
      <w:del w:id="639" w:author="Ryan Lemos" w:date="2019-10-13T12:37:00Z">
        <w:r w:rsidDel="00C27EBE">
          <w:delText xml:space="preserve"> </w:delText>
        </w:r>
      </w:del>
      <w:r>
        <w:t>XP</w:t>
      </w:r>
      <w:ins w:id="640" w:author="Ryan Lemos" w:date="2019-10-13T12:37:00Z">
        <w:r w:rsidR="00C27EBE">
          <w:t xml:space="preserve"> tendem a</w:t>
        </w:r>
      </w:ins>
      <w:r>
        <w:t xml:space="preserve"> dura</w:t>
      </w:r>
      <w:ins w:id="641" w:author="Ryan Lemos" w:date="2019-10-13T12:37:00Z">
        <w:r w:rsidR="00C27EBE">
          <w:t>r</w:t>
        </w:r>
      </w:ins>
      <w:del w:id="642" w:author="Ryan Lemos" w:date="2019-10-13T12:37:00Z">
        <w:r w:rsidDel="00C27EBE">
          <w:delText>m</w:delText>
        </w:r>
      </w:del>
      <w:r>
        <w:t xml:space="preserve">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w:t>
      </w:r>
      <w:del w:id="643" w:author="Ryan Lemos" w:date="2019-10-13T12:37:00Z">
        <w:r w:rsidR="00B116AB" w:rsidDel="00C27EBE">
          <w:delText xml:space="preserve">Segundo Teles (2014) o tempo de uma iteração pode variar cerca de uma a três semanas, mas que geralmente o tempo de </w:delText>
        </w:r>
        <w:r w:rsidR="00E63AFD" w:rsidDel="00C27EBE">
          <w:delText>duas</w:delText>
        </w:r>
        <w:r w:rsidR="00B116AB" w:rsidDel="00C27EBE">
          <w:delText xml:space="preserve"> semanas é o mais utilizado</w:delText>
        </w:r>
        <w:r w:rsidR="0042432B" w:rsidDel="00C27EBE">
          <w:delText xml:space="preserve"> em empresas com o XP</w:delText>
        </w:r>
        <w:r w:rsidR="00B116AB" w:rsidDel="00C27EBE">
          <w:delText>.</w:delText>
        </w:r>
      </w:del>
    </w:p>
    <w:p w14:paraId="18C9EE4C" w14:textId="5B75A326" w:rsidR="00E572D4" w:rsidRPr="002126A0" w:rsidRDefault="00E572D4" w:rsidP="000359CC">
      <w:pPr>
        <w:ind w:firstLine="0"/>
      </w:pPr>
    </w:p>
    <w:p w14:paraId="15C791F5" w14:textId="77777777" w:rsidR="00D61CB9" w:rsidRDefault="00557B59" w:rsidP="00D61CB9">
      <w:pPr>
        <w:pStyle w:val="Ttulo3"/>
      </w:pPr>
      <w:bookmarkStart w:id="644" w:name="_Toc21872625"/>
      <w:bookmarkStart w:id="645" w:name="_Ref21873025"/>
      <w:r>
        <w:t xml:space="preserve">Tecnologias para desenvolvimento </w:t>
      </w:r>
      <w:r w:rsidR="00D61CB9">
        <w:t>WEB</w:t>
      </w:r>
      <w:bookmarkEnd w:id="644"/>
      <w:bookmarkEnd w:id="645"/>
    </w:p>
    <w:p w14:paraId="24372E43" w14:textId="77777777" w:rsidR="008D625B" w:rsidRDefault="008D625B" w:rsidP="008D625B"/>
    <w:p w14:paraId="73F6740A" w14:textId="70A043CB"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w:t>
      </w:r>
      <w:r w:rsidR="009D2445">
        <w:lastRenderedPageBreak/>
        <w:t xml:space="preserve">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 xml:space="preserve">(PHP, </w:t>
      </w:r>
      <w:r w:rsidR="00D77583">
        <w:rPr>
          <w:noProof/>
        </w:rPr>
        <w:t>2018</w:t>
      </w:r>
      <w:commentRangeStart w:id="646"/>
      <w:commentRangeEnd w:id="646"/>
      <w:r w:rsidR="00C16820">
        <w:rPr>
          <w:rStyle w:val="Refdecomentrio"/>
        </w:rPr>
        <w:commentReference w:id="646"/>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70436BC8" w:rsidR="000359CC" w:rsidDel="006F2975" w:rsidRDefault="000359CC" w:rsidP="008D625B">
      <w:pPr>
        <w:rPr>
          <w:del w:id="647" w:author="Ryan Lemos" w:date="2019-10-07T20:10:00Z"/>
        </w:rPr>
      </w:pPr>
    </w:p>
    <w:p w14:paraId="0CB77F7E" w14:textId="0941E8F2" w:rsidR="009B7397" w:rsidDel="006F2975" w:rsidRDefault="00775631" w:rsidP="00775631">
      <w:pPr>
        <w:pStyle w:val="Ttulo4"/>
        <w:rPr>
          <w:del w:id="648" w:author="Ryan Lemos" w:date="2019-10-07T20:10:00Z"/>
        </w:rPr>
      </w:pPr>
      <w:del w:id="649" w:author="Ryan Lemos" w:date="2019-10-07T20:10:00Z">
        <w:r w:rsidDel="006F2975">
          <w:delText xml:space="preserve">Navegadores </w:delText>
        </w:r>
        <w:commentRangeStart w:id="650"/>
        <w:r w:rsidDel="006F2975">
          <w:delText>Web</w:delText>
        </w:r>
        <w:commentRangeEnd w:id="650"/>
        <w:r w:rsidR="00DF1ECF" w:rsidDel="006F2975">
          <w:rPr>
            <w:rStyle w:val="Refdecomentrio"/>
            <w:iCs w:val="0"/>
          </w:rPr>
          <w:commentReference w:id="650"/>
        </w:r>
      </w:del>
    </w:p>
    <w:p w14:paraId="3A6B2F8E" w14:textId="77777777" w:rsidR="006C22F5" w:rsidRPr="00B70A30" w:rsidRDefault="006C22F5" w:rsidP="00B70A30"/>
    <w:p w14:paraId="09DCB5E0" w14:textId="08BB47CD" w:rsidR="00BB5564" w:rsidRPr="00BB5564" w:rsidRDefault="002D0367">
      <w:pPr>
        <w:pStyle w:val="Ttulo4"/>
      </w:pPr>
      <w:bookmarkStart w:id="651" w:name="_Toc21872626"/>
      <w:bookmarkStart w:id="652" w:name="_Ref21873062"/>
      <w:r w:rsidRPr="00020347">
        <w:rPr>
          <w:i/>
          <w:iCs w:val="0"/>
          <w:rPrChange w:id="653" w:author="Ryan Lemos" w:date="2019-10-05T18:46:00Z">
            <w:rPr/>
          </w:rPrChange>
        </w:rPr>
        <w:t xml:space="preserve">Visual Studio </w:t>
      </w:r>
      <w:proofErr w:type="spellStart"/>
      <w:r w:rsidRPr="00020347">
        <w:rPr>
          <w:i/>
          <w:iCs w:val="0"/>
          <w:rPrChange w:id="654" w:author="Ryan Lemos" w:date="2019-10-05T18:46:00Z">
            <w:rPr/>
          </w:rPrChange>
        </w:rPr>
        <w:t>Code</w:t>
      </w:r>
      <w:proofErr w:type="spellEnd"/>
      <w:r>
        <w:t xml:space="preserve"> (</w:t>
      </w:r>
      <w:commentRangeStart w:id="655"/>
      <w:r>
        <w:t>VSCODE</w:t>
      </w:r>
      <w:commentRangeEnd w:id="655"/>
      <w:r w:rsidR="00BB5564">
        <w:rPr>
          <w:rStyle w:val="Refdecomentrio"/>
          <w:iCs w:val="0"/>
        </w:rPr>
        <w:commentReference w:id="655"/>
      </w:r>
      <w:r>
        <w:t>)</w:t>
      </w:r>
      <w:bookmarkEnd w:id="651"/>
      <w:bookmarkEnd w:id="652"/>
    </w:p>
    <w:p w14:paraId="6D5C70EB" w14:textId="01A33E7E" w:rsidR="00775631" w:rsidRDefault="00775631">
      <w:pPr>
        <w:rPr>
          <w:ins w:id="656" w:author="Ryan Lemos" w:date="2019-10-05T18:41:00Z"/>
        </w:rPr>
      </w:pPr>
    </w:p>
    <w:p w14:paraId="6EA127FC" w14:textId="6C0B699A" w:rsidR="006C22F5" w:rsidRPr="006B586C" w:rsidRDefault="00020347">
      <w:pPr>
        <w:rPr>
          <w:ins w:id="657" w:author="Ryan Lemos" w:date="2019-10-05T18:41:00Z"/>
        </w:rPr>
      </w:pPr>
      <w:ins w:id="658" w:author="Ryan Lemos" w:date="2019-10-05T18:46:00Z">
        <w:r w:rsidRPr="00020347">
          <w:rPr>
            <w:i/>
            <w:iCs/>
            <w:rPrChange w:id="659" w:author="Ryan Lemos" w:date="2019-10-05T18:46:00Z">
              <w:rPr/>
            </w:rPrChange>
          </w:rPr>
          <w:t xml:space="preserve">Visual Studio </w:t>
        </w:r>
        <w:proofErr w:type="spellStart"/>
        <w:r w:rsidRPr="00020347">
          <w:rPr>
            <w:i/>
            <w:iCs/>
            <w:rPrChange w:id="660" w:author="Ryan Lemos" w:date="2019-10-05T18:46:00Z">
              <w:rPr/>
            </w:rPrChange>
          </w:rPr>
          <w:t>Code</w:t>
        </w:r>
        <w:proofErr w:type="spellEnd"/>
        <w:r>
          <w:t xml:space="preserve">, ou VSCODE, se trata de um editor de código </w:t>
        </w:r>
      </w:ins>
      <w:ins w:id="661" w:author="Ryan Lemos" w:date="2019-10-05T18:47:00Z">
        <w:r>
          <w:t>criado pela Microsoft e que pode ser utilizado gratuitamente em sistemas Windows, Mac e Linux. O VSCODE traz uma série de funcionalidades que auxiliam o desenvolvedor com</w:t>
        </w:r>
      </w:ins>
      <w:ins w:id="662" w:author="Ryan Lemos" w:date="2019-10-05T18:48:00Z">
        <w:r>
          <w:t>o:</w:t>
        </w:r>
      </w:ins>
      <w:ins w:id="663" w:author="Ryan Lemos" w:date="2019-10-05T18:47:00Z">
        <w:r>
          <w:t xml:space="preserve"> </w:t>
        </w:r>
      </w:ins>
      <w:ins w:id="664" w:author="Ryan Lemos" w:date="2019-10-05T18:50:00Z">
        <w:r>
          <w:t>auxílio</w:t>
        </w:r>
      </w:ins>
      <w:ins w:id="665" w:author="Ryan Lemos" w:date="2019-10-05T18:48:00Z">
        <w:r>
          <w:t xml:space="preserve"> no versionamento de código, terminal integrado, </w:t>
        </w:r>
      </w:ins>
      <w:ins w:id="666" w:author="Ryan Lemos" w:date="2019-10-05T18:49:00Z">
        <w:r>
          <w:t>customização da ferramenta (desde temas a extensões), dentre outras.</w:t>
        </w:r>
      </w:ins>
      <w:ins w:id="667" w:author="Ryan Lemos" w:date="2019-10-05T18:59:00Z">
        <w:r w:rsidR="001B0DB7">
          <w:t xml:space="preserve"> Além disso é uma ferramenta simples e </w:t>
        </w:r>
      </w:ins>
      <w:ins w:id="668" w:author="Ryan Lemos" w:date="2019-10-05T19:00:00Z">
        <w:r w:rsidR="001B0DB7">
          <w:t>usuários podem criar e compartilhar extensões, o que gera uma ferramenta viva e que apoia o desenvolvimento em várias linguagens</w:t>
        </w:r>
      </w:ins>
      <w:ins w:id="669" w:author="Ryan Lemos" w:date="2019-10-05T19:01:00Z">
        <w:r w:rsidR="001B0DB7">
          <w:t xml:space="preserve"> (KAHLERT; GIZA; 2019)</w:t>
        </w:r>
      </w:ins>
      <w:ins w:id="670" w:author="Ryan Lemos" w:date="2019-10-05T19:00:00Z">
        <w:r w:rsidR="001B0DB7">
          <w:t xml:space="preserve">. </w:t>
        </w:r>
      </w:ins>
      <w:ins w:id="671" w:author="Ryan Lemos" w:date="2019-10-05T19:19:00Z">
        <w:r w:rsidR="00293154">
          <w:t xml:space="preserve">O VSCODE conta com uma funcionalidade chamada de </w:t>
        </w:r>
        <w:proofErr w:type="spellStart"/>
        <w:r w:rsidR="00293154" w:rsidRPr="00293154">
          <w:rPr>
            <w:i/>
            <w:iCs/>
            <w:rPrChange w:id="672" w:author="Ryan Lemos" w:date="2019-10-05T19:19:00Z">
              <w:rPr/>
            </w:rPrChange>
          </w:rPr>
          <w:t>WorkSpaces</w:t>
        </w:r>
      </w:ins>
      <w:proofErr w:type="spellEnd"/>
      <w:ins w:id="673" w:author="Ryan Lemos" w:date="2019-10-05T19:20:00Z">
        <w:r w:rsidR="00293154">
          <w:t xml:space="preserve">, ou espaços de trabalho em português. Em um espaço de trabalho é possível agrupar uma ou mais aplicações semelhantes </w:t>
        </w:r>
      </w:ins>
      <w:ins w:id="674" w:author="Ryan Lemos" w:date="2019-10-05T19:21:00Z">
        <w:r w:rsidR="00293154">
          <w:t>e quando houver a necessidade de trabalhar em projetos diferentes, essas aplicações são salvas em um espaço de trabalho</w:t>
        </w:r>
        <w:r w:rsidR="006B586C">
          <w:t xml:space="preserve">. </w:t>
        </w:r>
      </w:ins>
      <w:ins w:id="675" w:author="Ryan Lemos" w:date="2019-10-05T19:22:00Z">
        <w:r w:rsidR="006B586C">
          <w:t>Ao abrir um espaço de trabalho as pastas salvas serão carregadas instantaneamente. Isso otim</w:t>
        </w:r>
      </w:ins>
      <w:ins w:id="676" w:author="Ryan Lemos" w:date="2019-10-05T19:23:00Z">
        <w:r w:rsidR="006B586C">
          <w:t>iza o tempo do desenvolvedor além de</w:t>
        </w:r>
      </w:ins>
      <w:ins w:id="677" w:author="Ryan Lemos" w:date="2019-10-05T19:24:00Z">
        <w:r w:rsidR="006B586C">
          <w:t xml:space="preserve"> manter</w:t>
        </w:r>
      </w:ins>
      <w:ins w:id="678" w:author="Ryan Lemos" w:date="2019-10-05T19:23:00Z">
        <w:r w:rsidR="006B586C">
          <w:t xml:space="preserve"> a organização nos projetos. Por exemplo organizar os projetos </w:t>
        </w:r>
      </w:ins>
      <w:ins w:id="679" w:author="Ryan Lemos" w:date="2019-10-05T19:24:00Z">
        <w:r w:rsidR="006B586C">
          <w:t xml:space="preserve">em uma dada linguagem em um </w:t>
        </w:r>
        <w:proofErr w:type="spellStart"/>
        <w:r w:rsidR="006B586C" w:rsidRPr="006B586C">
          <w:rPr>
            <w:i/>
            <w:iCs/>
            <w:rPrChange w:id="680" w:author="Ryan Lemos" w:date="2019-10-05T19:24:00Z">
              <w:rPr/>
            </w:rPrChange>
          </w:rPr>
          <w:t>workspace</w:t>
        </w:r>
        <w:proofErr w:type="spellEnd"/>
        <w:r w:rsidR="006B586C">
          <w:t>, ou até mesmo de um determinado cliente</w:t>
        </w:r>
      </w:ins>
      <w:ins w:id="681" w:author="Ryan Lemos" w:date="2019-10-05T19:25:00Z">
        <w:r w:rsidR="006B586C">
          <w:t xml:space="preserve"> (SOLE, 2016)</w:t>
        </w:r>
      </w:ins>
      <w:ins w:id="682" w:author="Ryan Lemos" w:date="2019-10-05T19:24:00Z">
        <w:r w:rsidR="006B586C">
          <w:t xml:space="preserve">. </w:t>
        </w:r>
      </w:ins>
      <w:ins w:id="683" w:author="Ryan Lemos" w:date="2019-10-05T19:28:00Z">
        <w:r w:rsidR="00BA58CA">
          <w:t xml:space="preserve">Por tanto o VSCODE quanto o </w:t>
        </w:r>
        <w:proofErr w:type="spellStart"/>
        <w:r w:rsidR="00BA58CA">
          <w:t>TypeScript</w:t>
        </w:r>
        <w:proofErr w:type="spellEnd"/>
        <w:r w:rsidR="00BA58CA">
          <w:t xml:space="preserve"> (seção </w:t>
        </w:r>
      </w:ins>
      <w:ins w:id="684" w:author="Ryan Lemos" w:date="2019-10-13T15:28:00Z">
        <w:r w:rsidR="00A768C5">
          <w:fldChar w:fldCharType="begin"/>
        </w:r>
        <w:r w:rsidR="00A768C5">
          <w:instrText xml:space="preserve"> REF _Ref21872907 \r \h </w:instrText>
        </w:r>
      </w:ins>
      <w:r w:rsidR="00A768C5">
        <w:fldChar w:fldCharType="separate"/>
      </w:r>
      <w:ins w:id="685" w:author="Ryan Lemos" w:date="2019-10-14T11:07:00Z">
        <w:r w:rsidR="00EA29D8">
          <w:t>2.2.4.6</w:t>
        </w:r>
      </w:ins>
      <w:ins w:id="686" w:author="Ryan Lemos" w:date="2019-10-13T15:28:00Z">
        <w:r w:rsidR="00A768C5">
          <w:fldChar w:fldCharType="end"/>
        </w:r>
      </w:ins>
      <w:ins w:id="687" w:author="Ryan Lemos" w:date="2019-10-05T19:28:00Z">
        <w:r w:rsidR="00BA58CA">
          <w:t>) serem da Microsoft</w:t>
        </w:r>
      </w:ins>
      <w:ins w:id="688" w:author="Ryan Lemos" w:date="2019-10-05T19:29:00Z">
        <w:r w:rsidR="00BA58CA">
          <w:t xml:space="preserve">, há uma integração nativa entre ambas. O VSCODE pode indexar </w:t>
        </w:r>
      </w:ins>
      <w:ins w:id="689" w:author="Ryan Lemos" w:date="2019-10-05T19:30:00Z">
        <w:r w:rsidR="00BA58CA">
          <w:t xml:space="preserve">as pastas de um projeto </w:t>
        </w:r>
        <w:proofErr w:type="spellStart"/>
        <w:r w:rsidR="00BA58CA">
          <w:t>TypeScript</w:t>
        </w:r>
        <w:proofErr w:type="spellEnd"/>
        <w:r w:rsidR="00BA58CA">
          <w:t xml:space="preserve"> e reconhecer o caminho de dependências ou classes o que melhora o desempenho em programação </w:t>
        </w:r>
      </w:ins>
      <w:ins w:id="690" w:author="Ryan Lemos" w:date="2019-10-05T19:31:00Z">
        <w:r w:rsidR="00BA58CA">
          <w:t xml:space="preserve">feita em </w:t>
        </w:r>
        <w:proofErr w:type="spellStart"/>
        <w:r w:rsidR="00BA58CA">
          <w:t>TypeScript</w:t>
        </w:r>
        <w:proofErr w:type="spellEnd"/>
        <w:r w:rsidR="00BA58CA">
          <w:t xml:space="preserve"> (KAHLERT; GIZA; 2019).</w:t>
        </w:r>
      </w:ins>
    </w:p>
    <w:p w14:paraId="72F38F13" w14:textId="77777777" w:rsidR="006C22F5" w:rsidRPr="00775631" w:rsidRDefault="006C22F5"/>
    <w:p w14:paraId="1E9906B9" w14:textId="77777777" w:rsidR="00D61CB9" w:rsidRPr="00D8016C" w:rsidRDefault="0034001E" w:rsidP="00D61CB9">
      <w:pPr>
        <w:pStyle w:val="Ttulo4"/>
        <w:rPr>
          <w:lang w:val="en-US"/>
        </w:rPr>
      </w:pPr>
      <w:bookmarkStart w:id="691" w:name="_Toc21872627"/>
      <w:bookmarkStart w:id="692" w:name="_Ref21872934"/>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691"/>
      <w:bookmarkEnd w:id="692"/>
    </w:p>
    <w:p w14:paraId="6FA39729" w14:textId="77777777" w:rsidR="00CA0AB3" w:rsidRPr="00D8016C" w:rsidRDefault="00CA0AB3" w:rsidP="00952162">
      <w:pPr>
        <w:rPr>
          <w:lang w:val="en-US"/>
        </w:rPr>
      </w:pPr>
    </w:p>
    <w:p w14:paraId="71EAE352" w14:textId="6B9D1941"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ins w:id="693" w:author="Ryan Lemos" w:date="2019-10-14T11:07:00Z">
        <w:r w:rsidR="00EA29D8">
          <w:t xml:space="preserve">Figura </w:t>
        </w:r>
        <w:r w:rsidR="00EA29D8">
          <w:rPr>
            <w:noProof/>
          </w:rPr>
          <w:t>13</w:t>
        </w:r>
      </w:ins>
      <w:del w:id="694" w:author="Ryan Lemos" w:date="2019-10-07T11:05:00Z">
        <w:r w:rsidR="00054B21" w:rsidDel="00EA672B">
          <w:delText xml:space="preserve">Figura </w:delText>
        </w:r>
        <w:r w:rsidR="00054B21" w:rsidDel="00EA672B">
          <w:rPr>
            <w:noProof/>
          </w:rPr>
          <w:delText>14</w:delText>
        </w:r>
      </w:del>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14:paraId="5B1FC27D" w14:textId="77777777" w:rsidR="00CA0AB3" w:rsidRPr="00F434C7" w:rsidRDefault="00FC5A32" w:rsidP="008D625B">
      <w:r>
        <w:lastRenderedPageBreak/>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4198BC0B" w:rsidR="001C7EEF" w:rsidRDefault="001C7EEF" w:rsidP="00952162">
      <w:pPr>
        <w:pStyle w:val="Legenda"/>
        <w:keepNext/>
      </w:pPr>
      <w:bookmarkStart w:id="695" w:name="_Ref526671958"/>
      <w:r>
        <w:t xml:space="preserve">Figura </w:t>
      </w:r>
      <w:fldSimple w:instr=" SEQ Figura \* ARABIC ">
        <w:ins w:id="696" w:author="Ryan Lemos" w:date="2019-10-14T11:07:00Z">
          <w:r w:rsidR="00EA29D8">
            <w:rPr>
              <w:noProof/>
            </w:rPr>
            <w:t>13</w:t>
          </w:r>
        </w:ins>
        <w:del w:id="697" w:author="Ryan Lemos" w:date="2019-10-05T19:42:00Z">
          <w:r w:rsidR="00054B21" w:rsidDel="00D343FF">
            <w:rPr>
              <w:noProof/>
            </w:rPr>
            <w:delText>14</w:delText>
          </w:r>
        </w:del>
      </w:fldSimple>
      <w:bookmarkEnd w:id="695"/>
      <w:r>
        <w:t xml:space="preserve"> - Estrutura básica do HTML</w:t>
      </w:r>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 xml:space="preserve">utilizando o </w:t>
      </w:r>
      <w:proofErr w:type="spellStart"/>
      <w:r w:rsidR="00BB25A9">
        <w:t>SublimeText</w:t>
      </w:r>
      <w:proofErr w:type="spellEnd"/>
      <w:r w:rsidR="00BB25A9">
        <w:t xml:space="preserve"> 4</w:t>
      </w:r>
      <w:r>
        <w:t>.</w:t>
      </w:r>
    </w:p>
    <w:p w14:paraId="414B0D6F" w14:textId="77777777" w:rsidR="008C38D8" w:rsidRDefault="008C38D8" w:rsidP="00952162">
      <w:pPr>
        <w:pStyle w:val="Fontes"/>
      </w:pPr>
    </w:p>
    <w:p w14:paraId="5B32D2DD" w14:textId="4B00DAB2" w:rsidR="00046048"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25459AF0" w14:textId="77777777" w:rsidR="00CA0AB3" w:rsidRPr="008D625B" w:rsidRDefault="00CA0AB3" w:rsidP="005074A5"/>
    <w:p w14:paraId="7A55A02E" w14:textId="77777777" w:rsidR="009F7D5B" w:rsidRDefault="0034001E" w:rsidP="00510265">
      <w:pPr>
        <w:pStyle w:val="Ttulo4"/>
      </w:pPr>
      <w:bookmarkStart w:id="698" w:name="_Toc21872628"/>
      <w:bookmarkStart w:id="699" w:name="_Ref21872944"/>
      <w:bookmarkStart w:id="700" w:name="_Ref21872977"/>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698"/>
      <w:bookmarkEnd w:id="699"/>
      <w:bookmarkEnd w:id="700"/>
    </w:p>
    <w:p w14:paraId="41EF115A" w14:textId="77777777" w:rsidR="00510265" w:rsidRDefault="00510265" w:rsidP="00510265"/>
    <w:p w14:paraId="0B79814A" w14:textId="1B6A971A"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ins w:id="701" w:author="Ryan Lemos" w:date="2019-10-14T11:07:00Z">
        <w:r w:rsidR="00EA29D8">
          <w:t xml:space="preserve">Figura </w:t>
        </w:r>
        <w:r w:rsidR="00EA29D8">
          <w:rPr>
            <w:noProof/>
          </w:rPr>
          <w:t>14</w:t>
        </w:r>
      </w:ins>
      <w:del w:id="702" w:author="Ryan Lemos" w:date="2019-10-07T11:05:00Z">
        <w:r w:rsidR="00054B21" w:rsidDel="00EA672B">
          <w:delText xml:space="preserve">Figura </w:delText>
        </w:r>
        <w:r w:rsidR="00054B21" w:rsidDel="00EA672B">
          <w:rPr>
            <w:noProof/>
          </w:rPr>
          <w:delText>15</w:delText>
        </w:r>
      </w:del>
      <w:r w:rsidR="005555D4">
        <w:fldChar w:fldCharType="end"/>
      </w:r>
      <w:r w:rsidR="003A3433">
        <w:t xml:space="preserve">. </w:t>
      </w:r>
    </w:p>
    <w:p w14:paraId="4F61B452" w14:textId="77777777" w:rsidR="00113E53" w:rsidRDefault="00113E53" w:rsidP="00952162">
      <w:pPr>
        <w:pStyle w:val="Fontes"/>
      </w:pPr>
    </w:p>
    <w:p w14:paraId="724F8FB8" w14:textId="04C05B32" w:rsidR="00211EBC" w:rsidRDefault="00211EBC" w:rsidP="00952162">
      <w:pPr>
        <w:pStyle w:val="Legenda"/>
        <w:keepNext/>
      </w:pPr>
      <w:bookmarkStart w:id="703" w:name="_Ref527141144"/>
      <w:r>
        <w:t xml:space="preserve">Figura </w:t>
      </w:r>
      <w:fldSimple w:instr=" SEQ Figura \* ARABIC ">
        <w:ins w:id="704" w:author="Ryan Lemos" w:date="2019-10-14T11:07:00Z">
          <w:r w:rsidR="00EA29D8">
            <w:rPr>
              <w:noProof/>
            </w:rPr>
            <w:t>14</w:t>
          </w:r>
        </w:ins>
        <w:del w:id="705" w:author="Ryan Lemos" w:date="2019-10-05T19:42:00Z">
          <w:r w:rsidR="00054B21" w:rsidDel="00D343FF">
            <w:rPr>
              <w:noProof/>
            </w:rPr>
            <w:delText>15</w:delText>
          </w:r>
        </w:del>
      </w:fldSimple>
      <w:bookmarkEnd w:id="703"/>
      <w:r>
        <w:t xml:space="preserve"> </w:t>
      </w:r>
      <w:r w:rsidRPr="003D5836">
        <w:t>- Sintaxe CSS</w:t>
      </w:r>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30"/>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Del="00681596" w:rsidRDefault="00113E53" w:rsidP="00113E53">
      <w:pPr>
        <w:pStyle w:val="Fontes"/>
        <w:rPr>
          <w:del w:id="706" w:author="Ryan Lemos" w:date="2019-10-07T08:48:00Z"/>
        </w:rPr>
      </w:pPr>
    </w:p>
    <w:p w14:paraId="77DE5FA4" w14:textId="241FF25B" w:rsidR="00113E53" w:rsidDel="00681596" w:rsidRDefault="001B67AB">
      <w:pPr>
        <w:rPr>
          <w:del w:id="707" w:author="Ryan Lemos" w:date="2019-10-07T08:48:00Z"/>
        </w:rPr>
      </w:pPr>
      <w:del w:id="708" w:author="Ryan Lemos" w:date="2019-10-07T08:48:00Z">
        <w:r w:rsidDel="00681596">
          <w:delText>Quanto a</w:delText>
        </w:r>
        <w:r w:rsidR="00885945" w:rsidDel="00681596">
          <w:delText xml:space="preserve"> inclusão do CSS em elementos HTML</w:delText>
        </w:r>
        <w:r w:rsidDel="00681596">
          <w:delText>, ela</w:delText>
        </w:r>
        <w:r w:rsidR="00885945" w:rsidDel="00681596">
          <w:delText xml:space="preserve"> pode ser feita de três maneiras</w:delText>
        </w:r>
        <w:r w:rsidR="00EE588E" w:rsidDel="00681596">
          <w:delText>.</w:delText>
        </w:r>
        <w:r w:rsidR="00885945" w:rsidDel="00681596">
          <w:delText xml:space="preserve"> </w:delText>
        </w:r>
        <w:r w:rsidR="000451C9" w:rsidDel="00681596">
          <w:delText>A primeira delas é inserindo o código CSS d</w:delText>
        </w:r>
        <w:r w:rsidR="00885945" w:rsidDel="00681596">
          <w:delText>iretamente</w:delText>
        </w:r>
        <w:r w:rsidR="000A60C7" w:rsidDel="00681596">
          <w:delText xml:space="preserve"> na </w:delText>
        </w:r>
        <w:r w:rsidR="000A60C7" w:rsidRPr="00952162" w:rsidDel="00681596">
          <w:rPr>
            <w:i/>
          </w:rPr>
          <w:delText>tag</w:delText>
        </w:r>
        <w:r w:rsidR="000A60C7" w:rsidDel="00681596">
          <w:delText xml:space="preserve"> HTML do elemento</w:delText>
        </w:r>
        <w:r w:rsidR="00EE588E" w:rsidDel="00681596">
          <w:delText>, utilizando-se do atributo ‘</w:delText>
        </w:r>
        <w:r w:rsidR="00EE588E" w:rsidRPr="00952162" w:rsidDel="00681596">
          <w:rPr>
            <w:i/>
          </w:rPr>
          <w:delText>style</w:delText>
        </w:r>
        <w:r w:rsidR="00EE588E" w:rsidDel="00681596">
          <w:delText xml:space="preserve">’ da </w:delText>
        </w:r>
        <w:r w:rsidR="00EE588E" w:rsidRPr="00952162" w:rsidDel="00681596">
          <w:rPr>
            <w:i/>
          </w:rPr>
          <w:delText>tag</w:delText>
        </w:r>
        <w:r w:rsidR="00EE588E" w:rsidDel="00681596">
          <w:delText xml:space="preserve"> em questão</w:delText>
        </w:r>
        <w:r w:rsidR="00130966" w:rsidDel="00681596">
          <w:delText xml:space="preserve"> conforme descrito na</w:delText>
        </w:r>
        <w:r w:rsidR="005555D4" w:rsidDel="00681596">
          <w:delText xml:space="preserve"> </w:delText>
        </w:r>
        <w:r w:rsidR="005555D4" w:rsidDel="00681596">
          <w:fldChar w:fldCharType="begin"/>
        </w:r>
        <w:r w:rsidR="005555D4" w:rsidDel="00681596">
          <w:delInstrText xml:space="preserve"> REF _Ref527141178 \h </w:delInstrText>
        </w:r>
        <w:r w:rsidR="005555D4" w:rsidDel="00681596">
          <w:fldChar w:fldCharType="separate"/>
        </w:r>
        <w:r w:rsidR="00054B21" w:rsidDel="00681596">
          <w:delText xml:space="preserve">Figura </w:delText>
        </w:r>
        <w:r w:rsidR="00054B21" w:rsidDel="00681596">
          <w:rPr>
            <w:noProof/>
          </w:rPr>
          <w:delText>16</w:delText>
        </w:r>
        <w:r w:rsidR="005555D4" w:rsidDel="00681596">
          <w:fldChar w:fldCharType="end"/>
        </w:r>
        <w:r w:rsidR="00C24558" w:rsidDel="00681596">
          <w:delText>.</w:delText>
        </w:r>
        <w:r w:rsidR="000A60C7" w:rsidDel="00681596">
          <w:delText xml:space="preserve"> </w:delText>
        </w:r>
      </w:del>
    </w:p>
    <w:p w14:paraId="29080566" w14:textId="78A15835" w:rsidR="00130966" w:rsidDel="00681596" w:rsidRDefault="00130966">
      <w:pPr>
        <w:pStyle w:val="Fontes"/>
        <w:jc w:val="both"/>
        <w:rPr>
          <w:del w:id="709" w:author="Ryan Lemos" w:date="2019-10-07T08:48:00Z"/>
        </w:rPr>
        <w:pPrChange w:id="710" w:author="Ryan Lemos" w:date="2019-10-07T08:48:00Z">
          <w:pPr>
            <w:pStyle w:val="Fontes"/>
          </w:pPr>
        </w:pPrChange>
      </w:pPr>
    </w:p>
    <w:p w14:paraId="33C3E668" w14:textId="1CC80C1F" w:rsidR="00402C84" w:rsidDel="00681596" w:rsidRDefault="00402C84">
      <w:pPr>
        <w:pStyle w:val="Legenda"/>
        <w:keepNext/>
        <w:jc w:val="both"/>
        <w:rPr>
          <w:del w:id="711" w:author="Ryan Lemos" w:date="2019-10-07T08:48:00Z"/>
        </w:rPr>
        <w:pPrChange w:id="712" w:author="Ryan Lemos" w:date="2019-10-07T08:48:00Z">
          <w:pPr>
            <w:pStyle w:val="Legenda"/>
            <w:keepNext/>
          </w:pPr>
        </w:pPrChange>
      </w:pPr>
      <w:bookmarkStart w:id="713" w:name="_Ref527141178"/>
      <w:del w:id="714" w:author="Ryan Lemos" w:date="2019-10-07T08:48:00Z">
        <w:r w:rsidDel="00681596">
          <w:delText xml:space="preserve">Figura </w:delText>
        </w:r>
        <w:r w:rsidR="00681596" w:rsidDel="00681596">
          <w:rPr>
            <w:b w:val="0"/>
            <w:iCs w:val="0"/>
          </w:rPr>
          <w:fldChar w:fldCharType="begin"/>
        </w:r>
        <w:r w:rsidR="00681596" w:rsidDel="00681596">
          <w:delInstrText xml:space="preserve"> SEQ Figura \* ARABIC </w:delInstrText>
        </w:r>
        <w:r w:rsidR="00681596" w:rsidDel="00681596">
          <w:rPr>
            <w:b w:val="0"/>
            <w:iCs w:val="0"/>
          </w:rPr>
          <w:fldChar w:fldCharType="separate"/>
        </w:r>
      </w:del>
      <w:del w:id="715" w:author="Ryan Lemos" w:date="2019-10-05T19:42:00Z">
        <w:r w:rsidR="00054B21" w:rsidDel="00D343FF">
          <w:rPr>
            <w:noProof/>
          </w:rPr>
          <w:delText>16</w:delText>
        </w:r>
      </w:del>
      <w:del w:id="716" w:author="Ryan Lemos" w:date="2019-10-07T08:48:00Z">
        <w:r w:rsidR="00681596" w:rsidDel="00681596">
          <w:rPr>
            <w:b w:val="0"/>
            <w:iCs w:val="0"/>
            <w:noProof/>
          </w:rPr>
          <w:fldChar w:fldCharType="end"/>
        </w:r>
        <w:bookmarkEnd w:id="713"/>
        <w:r w:rsidDel="00681596">
          <w:delText xml:space="preserve"> -</w:delText>
        </w:r>
        <w:r w:rsidRPr="009F6613" w:rsidDel="00681596">
          <w:delText xml:space="preserve"> CSS inserido diretamente na tag HTML</w:delText>
        </w:r>
      </w:del>
    </w:p>
    <w:p w14:paraId="7D6B0123" w14:textId="42F1D722" w:rsidR="00D0103C" w:rsidDel="00681596" w:rsidRDefault="00CB768F">
      <w:pPr>
        <w:pStyle w:val="Fontes"/>
        <w:jc w:val="both"/>
        <w:rPr>
          <w:del w:id="717" w:author="Ryan Lemos" w:date="2019-10-07T08:48:00Z"/>
        </w:rPr>
        <w:pPrChange w:id="718" w:author="Ryan Lemos" w:date="2019-10-07T08:48:00Z">
          <w:pPr>
            <w:pStyle w:val="Fontes"/>
          </w:pPr>
        </w:pPrChange>
      </w:pPr>
      <w:del w:id="719" w:author="Ryan Lemos" w:date="2019-10-07T08:48:00Z">
        <w:r w:rsidRPr="00832539" w:rsidDel="00681596">
          <w:rPr>
            <w:b w:val="0"/>
            <w:iCs w:val="0"/>
            <w:noProof/>
            <w:lang w:eastAsia="pt-BR"/>
          </w:rPr>
          <w:drawing>
            <wp:inline distT="0" distB="0" distL="0" distR="0" wp14:anchorId="7A0EB76A" wp14:editId="6B68E316">
              <wp:extent cx="4370070" cy="500529"/>
              <wp:effectExtent l="133350" t="114300" r="125730" b="166370"/>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1"/>
                      <a:stretch>
                        <a:fillRect/>
                      </a:stretch>
                    </pic:blipFill>
                    <pic:spPr>
                      <a:xfrm>
                        <a:off x="0" y="0"/>
                        <a:ext cx="4426611" cy="507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sidDel="00681596">
          <w:rPr>
            <w:noProof/>
          </w:rPr>
          <w:delText xml:space="preserve"> </w:delText>
        </w:r>
      </w:del>
    </w:p>
    <w:p w14:paraId="0D17A85C" w14:textId="2975D689" w:rsidR="00130966" w:rsidDel="00681596" w:rsidRDefault="00130966">
      <w:pPr>
        <w:pStyle w:val="Fontes"/>
        <w:jc w:val="both"/>
        <w:rPr>
          <w:del w:id="720" w:author="Ryan Lemos" w:date="2019-10-07T08:48:00Z"/>
        </w:rPr>
        <w:pPrChange w:id="721" w:author="Ryan Lemos" w:date="2019-10-07T08:48:00Z">
          <w:pPr>
            <w:pStyle w:val="Fontes"/>
          </w:pPr>
        </w:pPrChange>
      </w:pPr>
      <w:del w:id="722" w:author="Ryan Lemos" w:date="2019-10-07T08:48:00Z">
        <w:r w:rsidDel="00681596">
          <w:delText>Fonte: CAELUM, 2018</w:delText>
        </w:r>
        <w:r w:rsidR="00237DB9" w:rsidDel="00681596">
          <w:delText>, p.21</w:delText>
        </w:r>
        <w:r w:rsidDel="00681596">
          <w:delText>.</w:delText>
        </w:r>
      </w:del>
    </w:p>
    <w:p w14:paraId="5FA282A6" w14:textId="77777777" w:rsidR="00322554" w:rsidRDefault="00322554">
      <w:pPr>
        <w:pStyle w:val="Fontes"/>
        <w:jc w:val="both"/>
        <w:pPrChange w:id="723" w:author="Ryan Lemos" w:date="2019-10-07T08:48:00Z">
          <w:pPr>
            <w:pStyle w:val="Fontes"/>
          </w:pPr>
        </w:pPrChange>
      </w:pPr>
    </w:p>
    <w:p w14:paraId="787B011A" w14:textId="5F1670E2" w:rsidR="00322554" w:rsidRDefault="00681596">
      <w:ins w:id="724" w:author="Ryan Lemos" w:date="2019-10-07T08:48:00Z">
        <w:r>
          <w:t>O CSS</w:t>
        </w:r>
      </w:ins>
      <w:ins w:id="725" w:author="Ryan Lemos" w:date="2019-10-07T08:49:00Z">
        <w:r>
          <w:t xml:space="preserve"> trabalha com o conceito de seletores. </w:t>
        </w:r>
      </w:ins>
      <w:del w:id="726" w:author="Ryan Lemos" w:date="2019-10-07T08:48:00Z">
        <w:r w:rsidR="000451C9" w:rsidDel="00681596">
          <w:delText>Outra maneira de se inserir o CSS é p</w:delText>
        </w:r>
        <w:r w:rsidR="00322554" w:rsidRPr="00322554" w:rsidDel="00681596">
          <w:delText>or</w:delText>
        </w:r>
        <w:r w:rsidR="000451C9" w:rsidDel="00681596">
          <w:delText xml:space="preserve"> meio de</w:delText>
        </w:r>
        <w:r w:rsidR="00322554" w:rsidRPr="00322554" w:rsidDel="00681596">
          <w:delText xml:space="preserve"> uma </w:delText>
        </w:r>
        <w:r w:rsidR="00322554" w:rsidRPr="00952162" w:rsidDel="00681596">
          <w:rPr>
            <w:i/>
          </w:rPr>
          <w:delText>tag</w:delText>
        </w:r>
        <w:r w:rsidR="00322554" w:rsidRPr="00322554" w:rsidDel="00681596">
          <w:delText xml:space="preserve"> </w:delText>
        </w:r>
        <w:r w:rsidR="000451C9" w:rsidDel="00681596">
          <w:delText>HTML</w:delText>
        </w:r>
        <w:r w:rsidR="00322554" w:rsidRPr="00322554" w:rsidDel="00681596">
          <w:delText xml:space="preserve"> denominada ‘</w:delText>
        </w:r>
        <w:r w:rsidR="00322554" w:rsidRPr="00952162" w:rsidDel="00681596">
          <w:rPr>
            <w:i/>
          </w:rPr>
          <w:delText>style</w:delText>
        </w:r>
        <w:r w:rsidR="00322554" w:rsidRPr="00322554" w:rsidDel="00681596">
          <w:delText>’, onde o seletor do elemento deve ser referenciado como na</w:delText>
        </w:r>
        <w:r w:rsidR="005555D4" w:rsidDel="00681596">
          <w:delText xml:space="preserve"> </w:delText>
        </w:r>
        <w:r w:rsidR="005555D4" w:rsidDel="00681596">
          <w:fldChar w:fldCharType="begin"/>
        </w:r>
        <w:r w:rsidR="005555D4" w:rsidDel="00681596">
          <w:delInstrText xml:space="preserve"> REF _Ref527141224 \h </w:delInstrText>
        </w:r>
        <w:r w:rsidR="005555D4" w:rsidDel="00681596">
          <w:fldChar w:fldCharType="separate"/>
        </w:r>
        <w:r w:rsidR="00054B21" w:rsidDel="00681596">
          <w:delText xml:space="preserve">Figura </w:delText>
        </w:r>
        <w:r w:rsidR="00054B21" w:rsidDel="00681596">
          <w:rPr>
            <w:noProof/>
          </w:rPr>
          <w:delText>17</w:delText>
        </w:r>
        <w:r w:rsidR="005555D4" w:rsidDel="00681596">
          <w:fldChar w:fldCharType="end"/>
        </w:r>
        <w:r w:rsidR="00322554" w:rsidRPr="00322554" w:rsidDel="00681596">
          <w:delText xml:space="preserve">. </w:delText>
        </w:r>
      </w:del>
      <w:del w:id="727" w:author="Ryan Lemos" w:date="2019-10-07T08:49:00Z">
        <w:r w:rsidR="0061287F" w:rsidDel="00681596">
          <w:delText>O</w:delText>
        </w:r>
      </w:del>
      <w:ins w:id="728" w:author="Ryan Lemos" w:date="2019-10-07T08:49:00Z">
        <w:r>
          <w:t>Um</w:t>
        </w:r>
      </w:ins>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rsidR="000451C9">
        <w:t>.</w:t>
      </w:r>
      <w:r w:rsidR="00322554" w:rsidRPr="00322554">
        <w:t xml:space="preserve"> </w:t>
      </w:r>
      <w:r w:rsidR="000451C9">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del w:id="729" w:author="Ryan Lemos" w:date="2019-10-07T11:05:00Z">
        <w:r w:rsidR="005F248C">
          <w:fldChar w:fldCharType="separate"/>
        </w:r>
        <w:r w:rsidR="00054B21" w:rsidDel="00EA672B">
          <w:delText xml:space="preserve">Figura </w:delText>
        </w:r>
        <w:r w:rsidR="00054B21" w:rsidDel="00EA672B">
          <w:rPr>
            <w:noProof/>
          </w:rPr>
          <w:delText>17</w:delText>
        </w:r>
      </w:del>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Del="00681596" w:rsidRDefault="00322554" w:rsidP="00952162">
      <w:pPr>
        <w:pStyle w:val="Fontes"/>
        <w:rPr>
          <w:del w:id="730" w:author="Ryan Lemos" w:date="2019-10-07T08:49:00Z"/>
        </w:rPr>
      </w:pPr>
      <w:bookmarkStart w:id="731" w:name="_Ref526690766"/>
    </w:p>
    <w:p w14:paraId="1ACE1E16" w14:textId="53F75F19" w:rsidR="00130966" w:rsidDel="00681596" w:rsidRDefault="00130966" w:rsidP="00952162">
      <w:pPr>
        <w:pStyle w:val="Legenda"/>
        <w:keepNext/>
        <w:rPr>
          <w:del w:id="732" w:author="Ryan Lemos" w:date="2019-10-07T08:47:00Z"/>
        </w:rPr>
      </w:pPr>
      <w:bookmarkStart w:id="733" w:name="_Ref527141224"/>
      <w:del w:id="734" w:author="Ryan Lemos" w:date="2019-10-07T08:47:00Z">
        <w:r w:rsidDel="00681596">
          <w:delText xml:space="preserve">Figura </w:delText>
        </w:r>
        <w:r w:rsidR="00681596" w:rsidDel="00681596">
          <w:rPr>
            <w:b w:val="0"/>
            <w:iCs w:val="0"/>
          </w:rPr>
          <w:fldChar w:fldCharType="begin"/>
        </w:r>
        <w:r w:rsidR="00681596" w:rsidDel="00681596">
          <w:delInstrText xml:space="preserve"> SEQ Figura \* ARABIC </w:delInstrText>
        </w:r>
        <w:r w:rsidR="00681596" w:rsidDel="00681596">
          <w:rPr>
            <w:b w:val="0"/>
            <w:iCs w:val="0"/>
          </w:rPr>
          <w:fldChar w:fldCharType="separate"/>
        </w:r>
      </w:del>
      <w:del w:id="735" w:author="Ryan Lemos" w:date="2019-10-05T19:42:00Z">
        <w:r w:rsidR="00054B21" w:rsidDel="00D343FF">
          <w:rPr>
            <w:noProof/>
          </w:rPr>
          <w:delText>17</w:delText>
        </w:r>
      </w:del>
      <w:del w:id="736" w:author="Ryan Lemos" w:date="2019-10-07T08:47:00Z">
        <w:r w:rsidR="00681596" w:rsidDel="00681596">
          <w:rPr>
            <w:b w:val="0"/>
            <w:iCs w:val="0"/>
            <w:noProof/>
          </w:rPr>
          <w:fldChar w:fldCharType="end"/>
        </w:r>
        <w:bookmarkEnd w:id="731"/>
        <w:bookmarkEnd w:id="733"/>
        <w:r w:rsidDel="00681596">
          <w:delText xml:space="preserve"> - CSS inserido através da </w:delText>
        </w:r>
        <w:r w:rsidRPr="00952162" w:rsidDel="00681596">
          <w:rPr>
            <w:i/>
          </w:rPr>
          <w:delText>tag style</w:delText>
        </w:r>
      </w:del>
    </w:p>
    <w:p w14:paraId="7064FB45" w14:textId="54081C5F" w:rsidR="00DC4A43" w:rsidDel="00681596" w:rsidRDefault="00CB768F" w:rsidP="00952162">
      <w:pPr>
        <w:pStyle w:val="Fontes"/>
        <w:rPr>
          <w:del w:id="737" w:author="Ryan Lemos" w:date="2019-10-07T08:47:00Z"/>
        </w:rPr>
      </w:pPr>
      <w:del w:id="738" w:author="Ryan Lemos" w:date="2019-10-07T08:47:00Z">
        <w:r w:rsidRPr="00832539" w:rsidDel="00681596">
          <w:rPr>
            <w:b w:val="0"/>
            <w:iCs w:val="0"/>
            <w:noProof/>
            <w:lang w:eastAsia="pt-BR"/>
          </w:rPr>
          <w:drawing>
            <wp:inline distT="0" distB="0" distL="0" distR="0" wp14:anchorId="78B5AE0D" wp14:editId="71E9624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2"/>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6D0878A1" w14:textId="39741A96" w:rsidR="00130966" w:rsidDel="00681596" w:rsidRDefault="00130966" w:rsidP="00130966">
      <w:pPr>
        <w:pStyle w:val="Fontes"/>
        <w:rPr>
          <w:del w:id="739" w:author="Ryan Lemos" w:date="2019-10-07T08:47:00Z"/>
        </w:rPr>
      </w:pPr>
      <w:del w:id="740" w:author="Ryan Lemos" w:date="2019-10-07T08:47:00Z">
        <w:r w:rsidDel="00681596">
          <w:delText>Fonte: CAELUM, 2018</w:delText>
        </w:r>
        <w:r w:rsidR="00237DB9" w:rsidDel="00681596">
          <w:delText>, p.22</w:delText>
        </w:r>
        <w:r w:rsidDel="00681596">
          <w:delText>.</w:delText>
        </w:r>
      </w:del>
    </w:p>
    <w:p w14:paraId="7908AE59" w14:textId="77777777" w:rsidR="00130966" w:rsidDel="00681596" w:rsidRDefault="00130966">
      <w:pPr>
        <w:pStyle w:val="Fontes"/>
        <w:rPr>
          <w:del w:id="741" w:author="Ryan Lemos" w:date="2019-10-07T08:47:00Z"/>
        </w:rPr>
      </w:pPr>
    </w:p>
    <w:p w14:paraId="5D1581E5" w14:textId="1C104025" w:rsidR="00322554" w:rsidDel="00681596" w:rsidRDefault="000451C9">
      <w:pPr>
        <w:rPr>
          <w:del w:id="742" w:author="Ryan Lemos" w:date="2019-10-07T08:47:00Z"/>
        </w:rPr>
      </w:pPr>
      <w:del w:id="743" w:author="Ryan Lemos" w:date="2019-10-07T08:47:00Z">
        <w:r w:rsidDel="00681596">
          <w:delText>A terceira maneira de se estilizar os elementos HTML se dá</w:delText>
        </w:r>
        <w:r w:rsidR="00322554" w:rsidDel="00681596">
          <w:delText xml:space="preserve"> po</w:delText>
        </w:r>
        <w:r w:rsidR="00322554" w:rsidRPr="00322554" w:rsidDel="00681596">
          <w:delText>r meio de um arquivo separado</w:delText>
        </w:r>
        <w:r w:rsidR="00322554" w:rsidDel="00681596">
          <w:delText xml:space="preserve"> </w:delText>
        </w:r>
        <w:r w:rsidDel="00681596">
          <w:delText>como visto</w:delText>
        </w:r>
        <w:r w:rsidR="00322554" w:rsidDel="00681596">
          <w:delText xml:space="preserve"> na </w:delText>
        </w:r>
        <w:r w:rsidR="00322554" w:rsidDel="00681596">
          <w:fldChar w:fldCharType="begin"/>
        </w:r>
        <w:r w:rsidR="00322554" w:rsidDel="00681596">
          <w:delInstrText xml:space="preserve"> REF _Ref527043688 \h </w:delInstrText>
        </w:r>
        <w:r w:rsidR="00322554" w:rsidDel="00681596">
          <w:fldChar w:fldCharType="separate"/>
        </w:r>
        <w:r w:rsidR="00054B21" w:rsidDel="00681596">
          <w:delText xml:space="preserve">Figura </w:delText>
        </w:r>
        <w:r w:rsidR="00054B21" w:rsidDel="00681596">
          <w:rPr>
            <w:noProof/>
          </w:rPr>
          <w:delText>18</w:delText>
        </w:r>
        <w:r w:rsidR="00322554" w:rsidDel="00681596">
          <w:fldChar w:fldCharType="end"/>
        </w:r>
        <w:r w:rsidR="00CB211B" w:rsidDel="00681596">
          <w:delText>, de maneira que o código CSS fique separado da codificação feita em HTML</w:delText>
        </w:r>
        <w:r w:rsidDel="00681596">
          <w:delText xml:space="preserve"> </w:delText>
        </w:r>
        <w:r w:rsidR="00752E3D" w:rsidDel="00681596">
          <w:rPr>
            <w:noProof/>
          </w:rPr>
          <w:delText>(CAELUM, 2018)</w:delText>
        </w:r>
        <w:r w:rsidR="00CB211B" w:rsidDel="00681596">
          <w:delText>.</w:delText>
        </w:r>
        <w:r w:rsidR="00CE64D8" w:rsidDel="00681596">
          <w:delText xml:space="preserve"> </w:delText>
        </w:r>
      </w:del>
    </w:p>
    <w:p w14:paraId="1D2507E2" w14:textId="77777777" w:rsidR="00322554" w:rsidRDefault="00322554">
      <w:pPr>
        <w:pStyle w:val="Fontes"/>
        <w:jc w:val="both"/>
        <w:pPrChange w:id="744" w:author="Ryan Lemos" w:date="2019-10-07T08:47:00Z">
          <w:pPr>
            <w:pStyle w:val="Fontes"/>
          </w:pPr>
        </w:pPrChange>
      </w:pPr>
    </w:p>
    <w:p w14:paraId="30AC2CD7" w14:textId="046C8035" w:rsidR="00322554" w:rsidRDefault="00322554" w:rsidP="00952162">
      <w:pPr>
        <w:pStyle w:val="Legenda"/>
        <w:keepNext/>
      </w:pPr>
      <w:bookmarkStart w:id="745" w:name="_Ref527043688"/>
      <w:r>
        <w:t xml:space="preserve">Figura </w:t>
      </w:r>
      <w:fldSimple w:instr=" SEQ Figura \* ARABIC ">
        <w:ins w:id="746" w:author="Ryan Lemos" w:date="2019-10-14T11:07:00Z">
          <w:r w:rsidR="00EA29D8">
            <w:rPr>
              <w:noProof/>
            </w:rPr>
            <w:t>15</w:t>
          </w:r>
        </w:ins>
        <w:del w:id="747" w:author="Ryan Lemos" w:date="2019-10-05T19:42:00Z">
          <w:r w:rsidR="00054B21" w:rsidDel="00D343FF">
            <w:rPr>
              <w:noProof/>
            </w:rPr>
            <w:delText>18</w:delText>
          </w:r>
        </w:del>
      </w:fldSimple>
      <w:bookmarkEnd w:id="745"/>
      <w:r>
        <w:t xml:space="preserve"> </w:t>
      </w:r>
      <w:del w:id="748" w:author="Ryan Lemos" w:date="2019-10-07T08:48:00Z">
        <w:r w:rsidDel="00681596">
          <w:delText>-</w:delText>
        </w:r>
      </w:del>
      <w:ins w:id="749" w:author="Ryan Lemos" w:date="2019-10-07T08:48:00Z">
        <w:r w:rsidR="00681596">
          <w:t>–</w:t>
        </w:r>
      </w:ins>
      <w:r>
        <w:t xml:space="preserve"> </w:t>
      </w:r>
      <w:del w:id="750" w:author="Ryan Lemos" w:date="2019-10-07T08:48:00Z">
        <w:r w:rsidRPr="00CB6BC3" w:rsidDel="00681596">
          <w:delText>CSS contido no arquivo estilos.css</w:delText>
        </w:r>
      </w:del>
      <w:ins w:id="751" w:author="Ryan Lemos" w:date="2019-10-07T08:48:00Z">
        <w:r w:rsidR="00681596">
          <w:t xml:space="preserve">Exemplo de um seletor </w:t>
        </w:r>
      </w:ins>
      <w:ins w:id="752" w:author="Ryan Lemos" w:date="2019-10-07T08:50:00Z">
        <w:r w:rsidR="00681596">
          <w:t>CSS</w:t>
        </w:r>
      </w:ins>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3"/>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Del="00681596" w:rsidRDefault="00322554" w:rsidP="00952162">
      <w:pPr>
        <w:pStyle w:val="Fontes"/>
        <w:rPr>
          <w:del w:id="753" w:author="Ryan Lemos" w:date="2019-10-07T08:46:00Z"/>
        </w:rPr>
      </w:pPr>
    </w:p>
    <w:p w14:paraId="772DBE98" w14:textId="38783905" w:rsidR="00CB211B" w:rsidDel="00681596" w:rsidRDefault="00A80249">
      <w:pPr>
        <w:ind w:firstLine="0"/>
        <w:rPr>
          <w:del w:id="754" w:author="Ryan Lemos" w:date="2019-10-07T08:46:00Z"/>
        </w:rPr>
        <w:pPrChange w:id="755" w:author="Ryan Lemos" w:date="2019-10-07T08:46:00Z">
          <w:pPr/>
        </w:pPrChange>
      </w:pPr>
      <w:del w:id="756" w:author="Ryan Lemos" w:date="2019-10-07T08:46:00Z">
        <w:r w:rsidDel="00681596">
          <w:delText xml:space="preserve">A sintaxe CSS segue o modelo descrito pela </w:delText>
        </w:r>
        <w:r w:rsidDel="00681596">
          <w:fldChar w:fldCharType="begin"/>
        </w:r>
        <w:r w:rsidDel="00681596">
          <w:delInstrText xml:space="preserve"> REF _Ref527141224 \h </w:delInstrText>
        </w:r>
        <w:r w:rsidDel="00681596">
          <w:fldChar w:fldCharType="separate"/>
        </w:r>
        <w:r w:rsidR="00054B21" w:rsidDel="00681596">
          <w:delText xml:space="preserve">Figura </w:delText>
        </w:r>
        <w:r w:rsidR="00054B21" w:rsidDel="00681596">
          <w:rPr>
            <w:noProof/>
          </w:rPr>
          <w:delText>17</w:delText>
        </w:r>
        <w:r w:rsidDel="00681596">
          <w:fldChar w:fldCharType="end"/>
        </w:r>
        <w:r w:rsidDel="00681596">
          <w:delText xml:space="preserve">. </w:delText>
        </w:r>
        <w:r w:rsidR="001B67AB" w:rsidDel="00681596">
          <w:delText>A única diferença é que p</w:delText>
        </w:r>
        <w:r w:rsidR="00CB211B" w:rsidDel="00681596">
          <w:delText>ara utilizar</w:delText>
        </w:r>
        <w:r w:rsidR="000451C9" w:rsidDel="00681596">
          <w:delText xml:space="preserve"> a estilização contida</w:delText>
        </w:r>
        <w:r w:rsidR="00CB211B" w:rsidDel="00681596">
          <w:delText xml:space="preserve"> </w:delText>
        </w:r>
        <w:r w:rsidR="000451C9" w:rsidDel="00681596">
          <w:delText>n</w:delText>
        </w:r>
        <w:r w:rsidR="00CB211B" w:rsidDel="00681596">
          <w:delText>o arquivo CSS no</w:delText>
        </w:r>
        <w:r w:rsidR="000451C9" w:rsidDel="00681596">
          <w:delText xml:space="preserve"> documento</w:delText>
        </w:r>
        <w:r w:rsidR="00CB211B" w:rsidDel="00681596">
          <w:delText xml:space="preserve"> HTML</w:delText>
        </w:r>
        <w:r w:rsidR="000451C9" w:rsidDel="00681596">
          <w:delText xml:space="preserve"> d</w:delText>
        </w:r>
        <w:r w:rsidR="00CB211B" w:rsidDel="00681596">
          <w:delText xml:space="preserve">eve-se utilizar no código HTML uma </w:delText>
        </w:r>
        <w:r w:rsidR="00CB211B" w:rsidRPr="00952162" w:rsidDel="00681596">
          <w:rPr>
            <w:i/>
          </w:rPr>
          <w:delText>tag</w:delText>
        </w:r>
        <w:r w:rsidR="005F248C" w:rsidDel="00681596">
          <w:rPr>
            <w:i/>
          </w:rPr>
          <w:delText xml:space="preserve"> </w:delText>
        </w:r>
        <w:r w:rsidR="000451C9" w:rsidDel="00681596">
          <w:delText>‘</w:delText>
        </w:r>
        <w:r w:rsidR="00CB211B" w:rsidRPr="00952162" w:rsidDel="00681596">
          <w:rPr>
            <w:i/>
          </w:rPr>
          <w:delText>link</w:delText>
        </w:r>
        <w:r w:rsidR="000451C9" w:rsidRPr="00952162" w:rsidDel="00681596">
          <w:delText>’</w:delText>
        </w:r>
        <w:r w:rsidR="00406AB2" w:rsidDel="00681596">
          <w:delText>.</w:delText>
        </w:r>
        <w:r w:rsidR="000451C9" w:rsidDel="00681596">
          <w:delText xml:space="preserve"> A </w:delText>
        </w:r>
        <w:r w:rsidR="000451C9" w:rsidRPr="00952162" w:rsidDel="00681596">
          <w:rPr>
            <w:i/>
          </w:rPr>
          <w:delText>tag</w:delText>
        </w:r>
        <w:r w:rsidR="000451C9" w:rsidDel="00681596">
          <w:delText xml:space="preserve"> </w:delText>
        </w:r>
        <w:r w:rsidR="005F248C" w:rsidDel="00681596">
          <w:delText>‘</w:delText>
        </w:r>
        <w:r w:rsidR="000451C9" w:rsidRPr="00952162" w:rsidDel="00681596">
          <w:rPr>
            <w:i/>
          </w:rPr>
          <w:delText>link</w:delText>
        </w:r>
        <w:r w:rsidR="005F248C" w:rsidDel="00681596">
          <w:rPr>
            <w:i/>
          </w:rPr>
          <w:delText>’</w:delText>
        </w:r>
        <w:r w:rsidR="00CB211B" w:rsidDel="00681596">
          <w:delText xml:space="preserve"> é responsável por carregar e possibilitar o uso dos estilos</w:delText>
        </w:r>
        <w:r w:rsidR="000451C9" w:rsidDel="00681596">
          <w:delText xml:space="preserve"> a partir de</w:delText>
        </w:r>
        <w:r w:rsidR="00CB211B" w:rsidDel="00681596">
          <w:delText xml:space="preserve"> um arquivo externo. Para indicar a localização do arquivo CSS, deve-se utilizar um atributo da </w:delText>
        </w:r>
        <w:r w:rsidR="00CB211B" w:rsidRPr="00952162" w:rsidDel="00681596">
          <w:rPr>
            <w:i/>
          </w:rPr>
          <w:delText>tag</w:delText>
        </w:r>
        <w:r w:rsidR="00CB211B" w:rsidDel="00681596">
          <w:delText xml:space="preserve"> </w:delText>
        </w:r>
        <w:r w:rsidR="005F248C" w:rsidDel="00681596">
          <w:delText>‘</w:delText>
        </w:r>
        <w:r w:rsidR="00CB211B" w:rsidRPr="00952162" w:rsidDel="00681596">
          <w:rPr>
            <w:i/>
          </w:rPr>
          <w:delText>link</w:delText>
        </w:r>
        <w:r w:rsidR="005F248C" w:rsidDel="00681596">
          <w:rPr>
            <w:i/>
          </w:rPr>
          <w:delText>’</w:delText>
        </w:r>
        <w:r w:rsidR="00CB211B" w:rsidDel="00681596">
          <w:rPr>
            <w:i/>
          </w:rPr>
          <w:delText xml:space="preserve"> </w:delText>
        </w:r>
        <w:r w:rsidR="00CB211B" w:rsidDel="00681596">
          <w:delText xml:space="preserve">chamado </w:delText>
        </w:r>
        <w:r w:rsidR="005F248C" w:rsidDel="00681596">
          <w:delText>‘</w:delText>
        </w:r>
        <w:r w:rsidR="00CB211B" w:rsidDel="00681596">
          <w:delText>href</w:delText>
        </w:r>
        <w:r w:rsidR="005F248C" w:rsidDel="00681596">
          <w:delText>’</w:delText>
        </w:r>
        <w:r w:rsidR="00CB211B" w:rsidDel="00681596">
          <w:delText>, e nesse atributo</w:delText>
        </w:r>
        <w:r w:rsidR="000451C9" w:rsidDel="00681596">
          <w:delText xml:space="preserve"> </w:delText>
        </w:r>
        <w:r w:rsidR="00CB211B" w:rsidDel="00681596">
          <w:delText xml:space="preserve">indicar o caminho até o arquivo de estilos, conforme demonstrado na </w:delText>
        </w:r>
        <w:r w:rsidR="00CB211B" w:rsidDel="00681596">
          <w:fldChar w:fldCharType="begin"/>
        </w:r>
        <w:r w:rsidR="00CB211B" w:rsidDel="00681596">
          <w:delInstrText xml:space="preserve"> REF _Ref526690737 \h </w:delInstrText>
        </w:r>
        <w:r w:rsidR="00CB211B" w:rsidDel="00681596">
          <w:fldChar w:fldCharType="separate"/>
        </w:r>
        <w:r w:rsidR="00054B21" w:rsidDel="00681596">
          <w:delText xml:space="preserve">Figura </w:delText>
        </w:r>
        <w:r w:rsidR="00054B21" w:rsidDel="00681596">
          <w:rPr>
            <w:noProof/>
          </w:rPr>
          <w:delText>19</w:delText>
        </w:r>
        <w:r w:rsidR="00CB211B" w:rsidDel="00681596">
          <w:fldChar w:fldCharType="end"/>
        </w:r>
        <w:r w:rsidR="00CB211B" w:rsidDel="00681596">
          <w:delText>. O estilo criado</w:delText>
        </w:r>
        <w:r w:rsidR="001B67AB" w:rsidDel="00681596">
          <w:delText xml:space="preserve"> na </w:delText>
        </w:r>
        <w:r w:rsidR="001B67AB" w:rsidDel="00681596">
          <w:fldChar w:fldCharType="begin"/>
        </w:r>
        <w:r w:rsidR="001B67AB" w:rsidDel="00681596">
          <w:delInstrText xml:space="preserve"> REF _Ref527043688 \h </w:delInstrText>
        </w:r>
        <w:r w:rsidR="001B67AB" w:rsidDel="00681596">
          <w:fldChar w:fldCharType="separate"/>
        </w:r>
        <w:r w:rsidR="00054B21" w:rsidDel="00681596">
          <w:delText xml:space="preserve">Figura </w:delText>
        </w:r>
        <w:r w:rsidR="00054B21" w:rsidDel="00681596">
          <w:rPr>
            <w:noProof/>
          </w:rPr>
          <w:delText>18</w:delText>
        </w:r>
        <w:r w:rsidR="001B67AB" w:rsidDel="00681596">
          <w:fldChar w:fldCharType="end"/>
        </w:r>
        <w:r w:rsidR="00CB211B" w:rsidDel="00681596">
          <w:delText xml:space="preserve"> é utilizado na </w:delText>
        </w:r>
        <w:r w:rsidR="00CB211B" w:rsidRPr="00952162" w:rsidDel="00681596">
          <w:rPr>
            <w:i/>
          </w:rPr>
          <w:delText>tag</w:delText>
        </w:r>
        <w:r w:rsidR="00CB211B" w:rsidDel="00681596">
          <w:delText xml:space="preserve"> &lt;p&gt; do documento HTML</w:delText>
        </w:r>
        <w:r w:rsidR="001B67AB" w:rsidDel="00681596">
          <w:delText xml:space="preserve"> da </w:delText>
        </w:r>
        <w:r w:rsidR="001B67AB" w:rsidDel="00681596">
          <w:fldChar w:fldCharType="begin"/>
        </w:r>
        <w:r w:rsidR="001B67AB" w:rsidDel="00681596">
          <w:delInstrText xml:space="preserve"> REF _Ref526690737 \h </w:delInstrText>
        </w:r>
        <w:r w:rsidR="001B67AB" w:rsidDel="00681596">
          <w:fldChar w:fldCharType="separate"/>
        </w:r>
        <w:r w:rsidR="00054B21" w:rsidDel="00681596">
          <w:delText xml:space="preserve">Figura </w:delText>
        </w:r>
        <w:r w:rsidR="00054B21" w:rsidDel="00681596">
          <w:rPr>
            <w:noProof/>
          </w:rPr>
          <w:delText>19</w:delText>
        </w:r>
        <w:r w:rsidR="001B67AB" w:rsidDel="00681596">
          <w:fldChar w:fldCharType="end"/>
        </w:r>
        <w:r w:rsidR="00406AB2" w:rsidDel="00681596">
          <w:delText xml:space="preserve"> </w:delText>
        </w:r>
        <w:r w:rsidR="00752E3D" w:rsidDel="00681596">
          <w:rPr>
            <w:noProof/>
          </w:rPr>
          <w:delText>(CAELUM, 2018)</w:delText>
        </w:r>
        <w:r w:rsidR="00CB211B" w:rsidDel="00681596">
          <w:delText>.</w:delText>
        </w:r>
      </w:del>
    </w:p>
    <w:p w14:paraId="30F5D0B8" w14:textId="77777777" w:rsidR="000451C9" w:rsidRPr="00CB211B" w:rsidDel="00681596" w:rsidRDefault="000451C9">
      <w:pPr>
        <w:ind w:firstLine="0"/>
        <w:rPr>
          <w:del w:id="757" w:author="Ryan Lemos" w:date="2019-10-07T08:46:00Z"/>
        </w:rPr>
        <w:pPrChange w:id="758" w:author="Ryan Lemos" w:date="2019-10-07T08:46:00Z">
          <w:pPr/>
        </w:pPrChange>
      </w:pPr>
    </w:p>
    <w:p w14:paraId="6154F44A" w14:textId="025B6D0B" w:rsidR="00130966" w:rsidDel="00681596" w:rsidRDefault="00130966">
      <w:pPr>
        <w:pStyle w:val="Legenda"/>
        <w:keepNext/>
        <w:jc w:val="both"/>
        <w:rPr>
          <w:del w:id="759" w:author="Ryan Lemos" w:date="2019-10-07T08:46:00Z"/>
        </w:rPr>
        <w:pPrChange w:id="760" w:author="Ryan Lemos" w:date="2019-10-07T08:46:00Z">
          <w:pPr>
            <w:pStyle w:val="Legenda"/>
            <w:keepNext/>
          </w:pPr>
        </w:pPrChange>
      </w:pPr>
      <w:bookmarkStart w:id="761" w:name="_Ref526690737"/>
      <w:del w:id="762" w:author="Ryan Lemos" w:date="2019-10-07T08:46:00Z">
        <w:r w:rsidDel="00681596">
          <w:delText xml:space="preserve">Figura </w:delText>
        </w:r>
        <w:r w:rsidR="00681596" w:rsidDel="00681596">
          <w:rPr>
            <w:b w:val="0"/>
            <w:iCs w:val="0"/>
          </w:rPr>
          <w:fldChar w:fldCharType="begin"/>
        </w:r>
        <w:r w:rsidR="00681596" w:rsidDel="00681596">
          <w:delInstrText xml:space="preserve"> SEQ Figura \* ARABIC </w:delInstrText>
        </w:r>
        <w:r w:rsidR="00681596" w:rsidDel="00681596">
          <w:rPr>
            <w:b w:val="0"/>
            <w:iCs w:val="0"/>
          </w:rPr>
          <w:fldChar w:fldCharType="separate"/>
        </w:r>
      </w:del>
      <w:del w:id="763" w:author="Ryan Lemos" w:date="2019-10-05T19:42:00Z">
        <w:r w:rsidR="00054B21" w:rsidDel="00D343FF">
          <w:rPr>
            <w:noProof/>
          </w:rPr>
          <w:delText>19</w:delText>
        </w:r>
      </w:del>
      <w:del w:id="764" w:author="Ryan Lemos" w:date="2019-10-07T08:46:00Z">
        <w:r w:rsidR="00681596" w:rsidDel="00681596">
          <w:rPr>
            <w:b w:val="0"/>
            <w:iCs w:val="0"/>
            <w:noProof/>
          </w:rPr>
          <w:fldChar w:fldCharType="end"/>
        </w:r>
        <w:bookmarkEnd w:id="761"/>
        <w:r w:rsidDel="00681596">
          <w:delText xml:space="preserve"> - CSS inserido através de um arquivo externo</w:delText>
        </w:r>
      </w:del>
    </w:p>
    <w:p w14:paraId="132CA5BC" w14:textId="73DB2D47" w:rsidR="00DC4A43" w:rsidDel="00681596" w:rsidRDefault="00CB768F">
      <w:pPr>
        <w:pStyle w:val="Fontes"/>
        <w:jc w:val="both"/>
        <w:rPr>
          <w:del w:id="765" w:author="Ryan Lemos" w:date="2019-10-07T08:46:00Z"/>
        </w:rPr>
        <w:pPrChange w:id="766" w:author="Ryan Lemos" w:date="2019-10-07T08:46:00Z">
          <w:pPr>
            <w:pStyle w:val="Fontes"/>
          </w:pPr>
        </w:pPrChange>
      </w:pPr>
      <w:del w:id="767" w:author="Ryan Lemos" w:date="2019-10-07T08:46:00Z">
        <w:r w:rsidRPr="00832539" w:rsidDel="00681596">
          <w:rPr>
            <w:b w:val="0"/>
            <w:iCs w:val="0"/>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4"/>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32DED186" w14:textId="1CB79C1E" w:rsidR="00130966" w:rsidDel="00681596" w:rsidRDefault="00130966">
      <w:pPr>
        <w:pStyle w:val="Fontes"/>
        <w:jc w:val="both"/>
        <w:rPr>
          <w:del w:id="768" w:author="Ryan Lemos" w:date="2019-10-07T08:43:00Z"/>
        </w:rPr>
        <w:pPrChange w:id="769" w:author="Ryan Lemos" w:date="2019-10-07T08:46:00Z">
          <w:pPr>
            <w:pStyle w:val="Fontes"/>
          </w:pPr>
        </w:pPrChange>
      </w:pPr>
      <w:del w:id="770" w:author="Ryan Lemos" w:date="2019-10-07T08:46:00Z">
        <w:r w:rsidDel="00681596">
          <w:delText>Fonte: CAELUM, 2018</w:delText>
        </w:r>
        <w:r w:rsidR="00237DB9" w:rsidDel="00681596">
          <w:delText>, p.22</w:delText>
        </w:r>
        <w:r w:rsidDel="00681596">
          <w:delText>.</w:delText>
        </w:r>
      </w:del>
    </w:p>
    <w:p w14:paraId="1C44D40A" w14:textId="5FCF0BE7" w:rsidR="005E32C9" w:rsidRPr="009B3841" w:rsidDel="00681596" w:rsidRDefault="005E32C9">
      <w:pPr>
        <w:ind w:firstLine="0"/>
        <w:rPr>
          <w:del w:id="771" w:author="Ryan Lemos" w:date="2019-10-07T08:43:00Z"/>
        </w:rPr>
      </w:pPr>
    </w:p>
    <w:p w14:paraId="17874160" w14:textId="4AECE6C4" w:rsidR="00705B26" w:rsidDel="00681596" w:rsidRDefault="00705B26">
      <w:pPr>
        <w:pStyle w:val="Fontes"/>
        <w:jc w:val="both"/>
        <w:rPr>
          <w:del w:id="772" w:author="Ryan Lemos" w:date="2019-10-07T08:47:00Z"/>
        </w:rPr>
        <w:pPrChange w:id="773" w:author="Ryan Lemos" w:date="2019-10-07T08:46:00Z">
          <w:pPr>
            <w:pStyle w:val="Ttulo4"/>
          </w:pPr>
        </w:pPrChange>
      </w:pPr>
      <w:del w:id="774" w:author="Ryan Lemos" w:date="2019-10-07T08:43:00Z">
        <w:r w:rsidDel="00681596">
          <w:delText>MaterializeCSS</w:delText>
        </w:r>
      </w:del>
    </w:p>
    <w:p w14:paraId="3AE3CD20" w14:textId="77777777" w:rsidR="00705B26" w:rsidRDefault="00705B26">
      <w:pPr>
        <w:pStyle w:val="Fontes"/>
        <w:jc w:val="both"/>
        <w:pPrChange w:id="775" w:author="Ryan Lemos" w:date="2019-10-07T08:47:00Z">
          <w:pPr/>
        </w:pPrChange>
      </w:pPr>
    </w:p>
    <w:p w14:paraId="504128E1" w14:textId="604955D0" w:rsidR="00705B26" w:rsidRPr="001E0BCC" w:rsidRDefault="006C52DB" w:rsidP="00705B26">
      <w:r>
        <w:t xml:space="preserve">O </w:t>
      </w:r>
      <w:proofErr w:type="spellStart"/>
      <w:r>
        <w:t>MaterializeCSS</w:t>
      </w:r>
      <w:proofErr w:type="spellEnd"/>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512162">
        <w:t>a</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w:t>
      </w:r>
      <w:del w:id="776" w:author="Ryan Lemos" w:date="2019-10-13T15:26:00Z">
        <w:r w:rsidR="001B55B1" w:rsidDel="001E0BCC">
          <w:delText xml:space="preserve"> (MATERIALIZE, 2019)</w:delText>
        </w:r>
      </w:del>
      <w:r w:rsidR="0022253C">
        <w:t xml:space="preserve">. </w:t>
      </w:r>
      <w:r w:rsidR="008051B4">
        <w:t>O Materialize detém uma grande quantidade de elementos, o que a</w:t>
      </w:r>
      <w:r w:rsidR="001B55B1">
        <w:t>uxilia ao desenvolvedor na hora de desenvolver as interfaces de interação com o usuário.</w:t>
      </w:r>
      <w:ins w:id="777" w:author="Ryan Lemos" w:date="2019-10-13T15:25:00Z">
        <w:r w:rsidR="001E0BCC">
          <w:t xml:space="preserve"> Além disso conta com um conjunto de ícones desenvolvidos pela </w:t>
        </w:r>
      </w:ins>
      <w:ins w:id="778" w:author="Ryan Lemos" w:date="2019-10-13T15:26:00Z">
        <w:r w:rsidR="001E0BCC">
          <w:t>G</w:t>
        </w:r>
      </w:ins>
      <w:ins w:id="779" w:author="Ryan Lemos" w:date="2019-10-13T15:25:00Z">
        <w:r w:rsidR="001E0BCC">
          <w:t xml:space="preserve">oogle </w:t>
        </w:r>
      </w:ins>
      <w:ins w:id="780" w:author="Ryan Lemos" w:date="2019-10-13T15:26:00Z">
        <w:r w:rsidR="001E0BCC">
          <w:t xml:space="preserve">chamados de Material </w:t>
        </w:r>
        <w:proofErr w:type="spellStart"/>
        <w:r w:rsidR="001E0BCC" w:rsidRPr="001E0BCC">
          <w:rPr>
            <w:i/>
            <w:iCs/>
            <w:rPrChange w:id="781" w:author="Ryan Lemos" w:date="2019-10-13T15:26:00Z">
              <w:rPr/>
            </w:rPrChange>
          </w:rPr>
          <w:t>Icons</w:t>
        </w:r>
        <w:proofErr w:type="spellEnd"/>
        <w:r w:rsidR="001E0BCC">
          <w:t xml:space="preserve"> que também são utilizados em smartphones com sistema Android (MATERIALIZE, 2019).</w:t>
        </w:r>
      </w:ins>
    </w:p>
    <w:p w14:paraId="6ECA1AEC" w14:textId="77777777" w:rsidR="00705B26" w:rsidRPr="008051B4" w:rsidRDefault="00705B26" w:rsidP="00596E44"/>
    <w:p w14:paraId="5A77D21C" w14:textId="77777777" w:rsidR="008D625B" w:rsidRDefault="00D61CB9" w:rsidP="00952162">
      <w:pPr>
        <w:pStyle w:val="Ttulo4"/>
      </w:pPr>
      <w:bookmarkStart w:id="782" w:name="_Toc21872629"/>
      <w:proofErr w:type="spellStart"/>
      <w:r w:rsidRPr="003635FC">
        <w:t>J</w:t>
      </w:r>
      <w:r w:rsidR="0034001E" w:rsidRPr="003635FC">
        <w:t>ava</w:t>
      </w:r>
      <w:r w:rsidRPr="003635FC">
        <w:t>S</w:t>
      </w:r>
      <w:r w:rsidR="0034001E" w:rsidRPr="003635FC">
        <w:t>cript</w:t>
      </w:r>
      <w:proofErr w:type="spellEnd"/>
      <w:r w:rsidR="004B14A6">
        <w:t xml:space="preserve"> (</w:t>
      </w:r>
      <w:commentRangeStart w:id="783"/>
      <w:r w:rsidR="004B14A6">
        <w:t>JS</w:t>
      </w:r>
      <w:commentRangeEnd w:id="783"/>
      <w:r w:rsidR="00172A13">
        <w:rPr>
          <w:rStyle w:val="Refdecomentrio"/>
          <w:iCs w:val="0"/>
        </w:rPr>
        <w:commentReference w:id="783"/>
      </w:r>
      <w:r w:rsidR="004B14A6">
        <w:t>)</w:t>
      </w:r>
      <w:bookmarkEnd w:id="782"/>
    </w:p>
    <w:p w14:paraId="41C4581C" w14:textId="77777777" w:rsidR="003C5D1B" w:rsidRDefault="003C5D1B" w:rsidP="008D625B"/>
    <w:p w14:paraId="2474FF24" w14:textId="77777777"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57A4C062" w:rsidR="00BF4602" w:rsidDel="00172A13" w:rsidRDefault="00C77717">
      <w:pPr>
        <w:rPr>
          <w:del w:id="784" w:author="Ryan Lemos" w:date="2019-10-07T19:59:00Z"/>
        </w:rPr>
      </w:pPr>
      <w:r>
        <w:lastRenderedPageBreak/>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w:t>
      </w:r>
      <w:r w:rsidR="003C5D1B" w:rsidRPr="006F2975">
        <w:rPr>
          <w:i/>
          <w:iCs/>
          <w:rPrChange w:id="785" w:author="Ryan Lemos" w:date="2019-10-07T20:15:00Z">
            <w:rPr/>
          </w:rPrChange>
        </w:rPr>
        <w:t>browsers</w:t>
      </w:r>
      <w:ins w:id="786" w:author="Ryan Lemos" w:date="2019-10-07T20:15:00Z">
        <w:r w:rsidR="006F2975">
          <w:t xml:space="preserve"> (ou navegadores</w:t>
        </w:r>
        <w:r w:rsidR="006F2975" w:rsidRPr="006F2975">
          <w:rPr>
            <w:rPrChange w:id="787" w:author="Ryan Lemos" w:date="2019-10-07T20:15:00Z">
              <w:rPr>
                <w:i/>
                <w:iCs/>
              </w:rPr>
            </w:rPrChange>
          </w:rPr>
          <w:t>)</w:t>
        </w:r>
      </w:ins>
      <w:r w:rsidR="003C5F5F">
        <w:t>,</w:t>
      </w:r>
      <w:r w:rsidR="00406AB2">
        <w:t xml:space="preserve"> </w:t>
      </w:r>
      <w:del w:id="788" w:author="Ryan Lemos" w:date="2019-10-07T20:15:00Z">
        <w:r w:rsidR="00406AB2" w:rsidDel="006F2975">
          <w:delText xml:space="preserve">e os </w:delText>
        </w:r>
        <w:r w:rsidR="00406AB2" w:rsidRPr="00952162" w:rsidDel="006F2975">
          <w:rPr>
            <w:i/>
          </w:rPr>
          <w:delText>web</w:delText>
        </w:r>
        <w:r w:rsidR="00406AB2" w:rsidDel="006F2975">
          <w:delText xml:space="preserve"> browsers </w:delText>
        </w:r>
      </w:del>
      <w:r w:rsidR="00406AB2">
        <w:t>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del w:id="789" w:author="Ryan Lemos" w:date="2019-10-07T20:15:00Z">
        <w:r w:rsidR="00D16277" w:rsidDel="006F2975">
          <w:delText>.</w:delText>
        </w:r>
        <w:r w:rsidR="009573AF" w:rsidDel="006F2975">
          <w:delText xml:space="preserve"> </w:delText>
        </w:r>
        <w:r w:rsidDel="006F2975">
          <w:delText xml:space="preserve">O </w:delText>
        </w:r>
        <w:r w:rsidR="009573AF" w:rsidDel="006F2975">
          <w:delText>intuito</w:delText>
        </w:r>
        <w:r w:rsidDel="006F2975">
          <w:delText xml:space="preserve"> da linguagem</w:delText>
        </w:r>
        <w:r w:rsidR="009573AF" w:rsidDel="006F2975">
          <w:delText xml:space="preserve"> é prover dinamicidade aos conteúdos</w:delText>
        </w:r>
        <w:r w:rsidDel="006F2975">
          <w:delText>,</w:delText>
        </w:r>
        <w:r w:rsidR="009573AF" w:rsidDel="006F2975">
          <w:delText xml:space="preserve"> </w:delText>
        </w:r>
        <w:r w:rsidR="00ED455B" w:rsidDel="006F2975">
          <w:delText xml:space="preserve">uma vez que o HTML e o CSS </w:delText>
        </w:r>
        <w:r w:rsidR="0073374B" w:rsidDel="006F2975">
          <w:delText>provêm</w:delText>
        </w:r>
        <w:r w:rsidR="00ED455B" w:rsidDel="006F2975">
          <w:delText xml:space="preserve"> conteúdo estático </w:delText>
        </w:r>
        <w:r w:rsidR="00EC07D0" w:rsidDel="006F2975">
          <w:delText xml:space="preserve">a um documento </w:delText>
        </w:r>
        <w:r w:rsidR="00EC07D0" w:rsidRPr="00E95C78" w:rsidDel="006F2975">
          <w:rPr>
            <w:i/>
          </w:rPr>
          <w:delText>web</w:delText>
        </w:r>
        <w:r w:rsidR="000451C9" w:rsidDel="006F2975">
          <w:delText xml:space="preserve"> </w:delText>
        </w:r>
        <w:r w:rsidR="00752E3D" w:rsidDel="006F2975">
          <w:rPr>
            <w:noProof/>
          </w:rPr>
          <w:delText>(CAELUM, 2018)</w:delText>
        </w:r>
      </w:del>
      <w:r w:rsidR="00B9770A">
        <w:t>.</w:t>
      </w:r>
      <w:ins w:id="790" w:author="Ryan Lemos" w:date="2019-10-07T20:15:00Z">
        <w:r w:rsidR="006F2975">
          <w:t xml:space="preserve"> Então o </w:t>
        </w:r>
      </w:ins>
      <w:ins w:id="791" w:author="Ryan Lemos" w:date="2019-10-07T20:16:00Z">
        <w:r w:rsidR="006F2975">
          <w:t xml:space="preserve">navegador tem um papel de interpretador não somente de códigos </w:t>
        </w:r>
        <w:proofErr w:type="spellStart"/>
        <w:r w:rsidR="006F2975">
          <w:t>JavaScript</w:t>
        </w:r>
        <w:proofErr w:type="spellEnd"/>
        <w:r w:rsidR="006F2975">
          <w:t xml:space="preserve">, mas também de HTML (seção </w:t>
        </w:r>
      </w:ins>
      <w:ins w:id="792" w:author="Ryan Lemos" w:date="2019-10-13T15:28:00Z">
        <w:r w:rsidR="00A768C5">
          <w:fldChar w:fldCharType="begin"/>
        </w:r>
        <w:r w:rsidR="00A768C5">
          <w:instrText xml:space="preserve"> REF _Ref21872934 \r \h </w:instrText>
        </w:r>
      </w:ins>
      <w:r w:rsidR="00A768C5">
        <w:fldChar w:fldCharType="separate"/>
      </w:r>
      <w:ins w:id="793" w:author="Ryan Lemos" w:date="2019-10-14T11:07:00Z">
        <w:r w:rsidR="00EA29D8">
          <w:t>2.2.4.2</w:t>
        </w:r>
      </w:ins>
      <w:ins w:id="794" w:author="Ryan Lemos" w:date="2019-10-13T15:28:00Z">
        <w:r w:rsidR="00A768C5">
          <w:fldChar w:fldCharType="end"/>
        </w:r>
      </w:ins>
      <w:ins w:id="795" w:author="Ryan Lemos" w:date="2019-10-07T20:16:00Z">
        <w:r w:rsidR="006F2975">
          <w:t xml:space="preserve">) e CSS (seção </w:t>
        </w:r>
      </w:ins>
      <w:del w:id="796" w:author="Ryan Lemos" w:date="2019-10-07T20:16:00Z">
        <w:r w:rsidR="000C31AC" w:rsidDel="006F2975">
          <w:delText xml:space="preserve"> </w:delText>
        </w:r>
      </w:del>
      <w:ins w:id="797" w:author="Ryan Lemos" w:date="2019-10-13T15:28:00Z">
        <w:r w:rsidR="00A768C5">
          <w:fldChar w:fldCharType="begin"/>
        </w:r>
        <w:r w:rsidR="00A768C5">
          <w:instrText xml:space="preserve"> REF _Ref21872944 \r \h </w:instrText>
        </w:r>
      </w:ins>
      <w:r w:rsidR="00A768C5">
        <w:fldChar w:fldCharType="separate"/>
      </w:r>
      <w:ins w:id="798" w:author="Ryan Lemos" w:date="2019-10-14T11:07:00Z">
        <w:r w:rsidR="00EA29D8">
          <w:t>2.2.4.3</w:t>
        </w:r>
      </w:ins>
      <w:ins w:id="799" w:author="Ryan Lemos" w:date="2019-10-13T15:28:00Z">
        <w:r w:rsidR="00A768C5">
          <w:fldChar w:fldCharType="end"/>
        </w:r>
      </w:ins>
      <w:ins w:id="800" w:author="Ryan Lemos" w:date="2019-10-07T20:16:00Z">
        <w:r w:rsidR="006F2975">
          <w:t>). Os navegadores modernos</w:t>
        </w:r>
      </w:ins>
      <w:ins w:id="801" w:author="Ryan Lemos" w:date="2019-10-07T20:32:00Z">
        <w:r w:rsidR="00E53873">
          <w:t>, como o Google Chrome por exemplo</w:t>
        </w:r>
      </w:ins>
      <w:ins w:id="802" w:author="Ryan Lemos" w:date="2019-10-07T20:38:00Z">
        <w:r w:rsidR="00E53873">
          <w:t xml:space="preserve"> provém</w:t>
        </w:r>
      </w:ins>
      <w:ins w:id="803" w:author="Ryan Lemos" w:date="2019-10-07T20:17:00Z">
        <w:r w:rsidR="006F2975">
          <w:t xml:space="preserve"> uma série</w:t>
        </w:r>
      </w:ins>
      <w:ins w:id="804" w:author="Ryan Lemos" w:date="2019-10-07T20:19:00Z">
        <w:r w:rsidR="006F2975">
          <w:t xml:space="preserve"> de recursos</w:t>
        </w:r>
      </w:ins>
      <w:ins w:id="805" w:author="Ryan Lemos" w:date="2019-10-07T20:38:00Z">
        <w:r w:rsidR="00E53873">
          <w:t xml:space="preserve"> de apoio ao desenvolvedor denominado de </w:t>
        </w:r>
        <w:proofErr w:type="spellStart"/>
        <w:r w:rsidR="00E53873" w:rsidRPr="009F7FCF">
          <w:rPr>
            <w:i/>
            <w:iCs/>
          </w:rPr>
          <w:t>DevTools</w:t>
        </w:r>
        <w:proofErr w:type="spellEnd"/>
        <w:r w:rsidR="00E53873">
          <w:rPr>
            <w:i/>
            <w:iCs/>
          </w:rPr>
          <w:t>.</w:t>
        </w:r>
      </w:ins>
      <w:ins w:id="806" w:author="Ryan Lemos" w:date="2019-10-07T20:19:00Z">
        <w:r w:rsidR="006F2975">
          <w:t xml:space="preserve"> </w:t>
        </w:r>
      </w:ins>
      <w:ins w:id="807" w:author="Ryan Lemos" w:date="2019-10-07T20:39:00Z">
        <w:r w:rsidR="00E53873">
          <w:t>Com o Chrome é possível fazer</w:t>
        </w:r>
      </w:ins>
      <w:ins w:id="808" w:author="Ryan Lemos" w:date="2019-10-07T20:19:00Z">
        <w:r w:rsidR="006F2975">
          <w:t xml:space="preserve"> gravação de áudio, leitura de textos</w:t>
        </w:r>
      </w:ins>
      <w:ins w:id="809" w:author="Ryan Lemos" w:date="2019-10-07T20:39:00Z">
        <w:r w:rsidR="00E53873">
          <w:t xml:space="preserve"> pelo navegador</w:t>
        </w:r>
      </w:ins>
      <w:ins w:id="810" w:author="Ryan Lemos" w:date="2019-10-07T20:19:00Z">
        <w:r w:rsidR="006F2975">
          <w:t xml:space="preserve">, </w:t>
        </w:r>
        <w:r w:rsidR="00F40B49">
          <w:t>reconhecimento de voz</w:t>
        </w:r>
      </w:ins>
      <w:ins w:id="811" w:author="Ryan Lemos" w:date="2019-10-07T20:20:00Z">
        <w:r w:rsidR="00F40B49">
          <w:t xml:space="preserve">, armazenamento de dados (em armazenamento local ou </w:t>
        </w:r>
        <w:r w:rsidR="00F40B49" w:rsidRPr="00F40B49">
          <w:rPr>
            <w:i/>
            <w:iCs/>
            <w:rPrChange w:id="812" w:author="Ryan Lemos" w:date="2019-10-07T20:20:00Z">
              <w:rPr/>
            </w:rPrChange>
          </w:rPr>
          <w:t xml:space="preserve">Local </w:t>
        </w:r>
        <w:proofErr w:type="spellStart"/>
        <w:r w:rsidR="00F40B49" w:rsidRPr="00F40B49">
          <w:rPr>
            <w:i/>
            <w:iCs/>
            <w:rPrChange w:id="813" w:author="Ryan Lemos" w:date="2019-10-07T20:20:00Z">
              <w:rPr/>
            </w:rPrChange>
          </w:rPr>
          <w:t>Storage</w:t>
        </w:r>
        <w:proofErr w:type="spellEnd"/>
        <w:r w:rsidR="00F40B49">
          <w:t>),</w:t>
        </w:r>
      </w:ins>
      <w:ins w:id="814" w:author="Ryan Lemos" w:date="2019-10-07T20:40:00Z">
        <w:r w:rsidR="00E53873">
          <w:t xml:space="preserve"> testar os scripts </w:t>
        </w:r>
        <w:proofErr w:type="spellStart"/>
        <w:r w:rsidR="00E53873">
          <w:t>JavaScript</w:t>
        </w:r>
        <w:proofErr w:type="spellEnd"/>
        <w:r w:rsidR="00E53873">
          <w:t xml:space="preserve"> por meio de um console diretamente no navegador,</w:t>
        </w:r>
      </w:ins>
      <w:ins w:id="815" w:author="Ryan Lemos" w:date="2019-10-07T20:20:00Z">
        <w:r w:rsidR="00F40B49">
          <w:t xml:space="preserve"> entre outros</w:t>
        </w:r>
      </w:ins>
      <w:ins w:id="816" w:author="Ryan Lemos" w:date="2019-10-07T20:41:00Z">
        <w:r w:rsidR="00E53873">
          <w:t xml:space="preserve"> (GOOGLE, 2019</w:t>
        </w:r>
      </w:ins>
      <w:ins w:id="817" w:author="Ryan Lemos" w:date="2019-10-07T20:43:00Z">
        <w:r w:rsidR="00BB6D2A">
          <w:t>b</w:t>
        </w:r>
      </w:ins>
      <w:ins w:id="818" w:author="Ryan Lemos" w:date="2019-10-07T20:41:00Z">
        <w:r w:rsidR="00E53873">
          <w:t>)</w:t>
        </w:r>
      </w:ins>
      <w:ins w:id="819" w:author="Ryan Lemos" w:date="2019-10-07T20:20:00Z">
        <w:r w:rsidR="00F40B49">
          <w:t>.</w:t>
        </w:r>
      </w:ins>
      <w:ins w:id="820" w:author="Ryan Lemos" w:date="2019-10-07T20:27:00Z">
        <w:r w:rsidR="00F40B49">
          <w:t xml:space="preserve"> </w:t>
        </w:r>
      </w:ins>
      <w:del w:id="821" w:author="Ryan Lemos" w:date="2019-10-07T19:59:00Z">
        <w:r w:rsidR="000C31AC" w:rsidDel="00172A13">
          <w:delText xml:space="preserve">Para se utilizar o JavaScript em páginas HTML é necessário que se </w:delText>
        </w:r>
        <w:r w:rsidR="004D40BE" w:rsidDel="00172A13">
          <w:delText xml:space="preserve">faça uso de uma </w:delText>
        </w:r>
        <w:r w:rsidR="004D40BE" w:rsidRPr="00952162" w:rsidDel="00172A13">
          <w:rPr>
            <w:i/>
          </w:rPr>
          <w:delText>tag</w:delText>
        </w:r>
        <w:r w:rsidR="004D40BE" w:rsidDel="00172A13">
          <w:delText xml:space="preserve"> específica chamada </w:delText>
        </w:r>
        <w:r w:rsidR="004D40BE" w:rsidRPr="00E95C78" w:rsidDel="00172A13">
          <w:rPr>
            <w:i/>
          </w:rPr>
          <w:delText>script</w:delText>
        </w:r>
        <w:r w:rsidR="0017466D" w:rsidDel="00172A13">
          <w:delText xml:space="preserve"> conforme descrito na </w:delText>
        </w:r>
        <w:r w:rsidR="000451C9" w:rsidDel="00172A13">
          <w:fldChar w:fldCharType="begin"/>
        </w:r>
        <w:r w:rsidR="000451C9" w:rsidDel="00172A13">
          <w:delInstrText xml:space="preserve"> REF _Ref527139744 \h </w:delInstrText>
        </w:r>
        <w:r w:rsidR="000451C9" w:rsidDel="00172A13">
          <w:fldChar w:fldCharType="separate"/>
        </w:r>
      </w:del>
      <w:del w:id="822" w:author="Ryan Lemos" w:date="2019-10-07T11:05:00Z">
        <w:r w:rsidR="00054B21" w:rsidDel="00EA672B">
          <w:delText xml:space="preserve">Figura </w:delText>
        </w:r>
        <w:r w:rsidR="00054B21" w:rsidDel="00EA672B">
          <w:rPr>
            <w:noProof/>
          </w:rPr>
          <w:delText>20</w:delText>
        </w:r>
      </w:del>
      <w:del w:id="823" w:author="Ryan Lemos" w:date="2019-10-07T19:59:00Z">
        <w:r w:rsidR="000451C9" w:rsidDel="00172A13">
          <w:fldChar w:fldCharType="end"/>
        </w:r>
        <w:r w:rsidR="000451C9" w:rsidDel="00172A13">
          <w:delText xml:space="preserve"> </w:delText>
        </w:r>
        <w:r w:rsidR="0017466D" w:rsidDel="00172A13">
          <w:delText>e na</w:delText>
        </w:r>
        <w:r w:rsidR="000451C9" w:rsidDel="00172A13">
          <w:delText xml:space="preserve"> </w:delText>
        </w:r>
        <w:r w:rsidR="000451C9" w:rsidDel="00172A13">
          <w:fldChar w:fldCharType="begin"/>
        </w:r>
        <w:r w:rsidR="000451C9" w:rsidDel="00172A13">
          <w:delInstrText xml:space="preserve"> REF _Ref526686696 \h </w:delInstrText>
        </w:r>
        <w:r w:rsidR="000451C9" w:rsidDel="00172A13">
          <w:fldChar w:fldCharType="separate"/>
        </w:r>
      </w:del>
      <w:del w:id="824" w:author="Ryan Lemos" w:date="2019-10-07T11:05:00Z">
        <w:r w:rsidR="00054B21" w:rsidDel="00EA672B">
          <w:delText xml:space="preserve">Figura </w:delText>
        </w:r>
        <w:r w:rsidR="00054B21" w:rsidDel="00EA672B">
          <w:rPr>
            <w:noProof/>
          </w:rPr>
          <w:delText>21</w:delText>
        </w:r>
      </w:del>
      <w:del w:id="825" w:author="Ryan Lemos" w:date="2019-10-07T19:59:00Z">
        <w:r w:rsidR="000451C9" w:rsidDel="00172A13">
          <w:fldChar w:fldCharType="end"/>
        </w:r>
        <w:r w:rsidR="00996E8B" w:rsidDel="00172A13">
          <w:delText>. É possível</w:delText>
        </w:r>
        <w:r w:rsidDel="00172A13">
          <w:delText xml:space="preserve"> ainda</w:delText>
        </w:r>
        <w:r w:rsidR="00996E8B" w:rsidDel="00172A13">
          <w:delText xml:space="preserve"> escrever os </w:delText>
        </w:r>
        <w:r w:rsidR="00996E8B" w:rsidRPr="00E95C78" w:rsidDel="00172A13">
          <w:rPr>
            <w:i/>
          </w:rPr>
          <w:delText>scripts</w:delText>
        </w:r>
        <w:r w:rsidR="00996E8B" w:rsidDel="00172A13">
          <w:delText xml:space="preserve"> de duas maneiras</w:delText>
        </w:r>
        <w:r w:rsidR="00CB211B" w:rsidDel="00172A13">
          <w:delText xml:space="preserve">. A primeira delas é inserindo o </w:delText>
        </w:r>
        <w:r w:rsidR="00CB211B" w:rsidRPr="00E95C78" w:rsidDel="00172A13">
          <w:rPr>
            <w:i/>
          </w:rPr>
          <w:delText>script</w:delText>
        </w:r>
        <w:r w:rsidR="00CB211B" w:rsidDel="00172A13">
          <w:delText xml:space="preserve"> d</w:delText>
        </w:r>
        <w:r w:rsidR="00996E8B" w:rsidDel="00172A13">
          <w:delText xml:space="preserve">iretamente na página HTML </w:delText>
        </w:r>
        <w:r w:rsidR="00256B38" w:rsidDel="00172A13">
          <w:delText>(</w:delText>
        </w:r>
        <w:r w:rsidR="000451C9" w:rsidDel="00172A13">
          <w:fldChar w:fldCharType="begin"/>
        </w:r>
        <w:r w:rsidR="000451C9" w:rsidDel="00172A13">
          <w:delInstrText xml:space="preserve"> REF _Ref527139744 \h </w:delInstrText>
        </w:r>
        <w:r w:rsidR="000451C9" w:rsidDel="00172A13">
          <w:fldChar w:fldCharType="separate"/>
        </w:r>
      </w:del>
      <w:del w:id="826" w:author="Ryan Lemos" w:date="2019-10-07T11:05:00Z">
        <w:r w:rsidR="00054B21" w:rsidDel="00EA672B">
          <w:delText xml:space="preserve">Figura </w:delText>
        </w:r>
        <w:r w:rsidR="00054B21" w:rsidDel="00EA672B">
          <w:rPr>
            <w:noProof/>
          </w:rPr>
          <w:delText>20</w:delText>
        </w:r>
      </w:del>
      <w:del w:id="827" w:author="Ryan Lemos" w:date="2019-10-07T19:59:00Z">
        <w:r w:rsidR="000451C9" w:rsidDel="00172A13">
          <w:fldChar w:fldCharType="end"/>
        </w:r>
        <w:r w:rsidR="00256B38" w:rsidDel="00172A13">
          <w:delText>)</w:delText>
        </w:r>
        <w:r w:rsidR="00CB211B" w:rsidDel="00172A13">
          <w:delText>.</w:delText>
        </w:r>
        <w:r w:rsidR="00256B38" w:rsidDel="00172A13">
          <w:delText xml:space="preserve"> </w:delText>
        </w:r>
      </w:del>
    </w:p>
    <w:p w14:paraId="67070756" w14:textId="337969B8" w:rsidR="00C8070A" w:rsidDel="00172A13" w:rsidRDefault="00C8070A">
      <w:pPr>
        <w:rPr>
          <w:del w:id="828" w:author="Ryan Lemos" w:date="2019-10-07T19:59:00Z"/>
        </w:rPr>
      </w:pPr>
    </w:p>
    <w:p w14:paraId="13B14A7B" w14:textId="40FC04C9" w:rsidR="00BC5765" w:rsidDel="00172A13" w:rsidRDefault="00BC5765">
      <w:pPr>
        <w:rPr>
          <w:del w:id="829" w:author="Ryan Lemos" w:date="2019-10-07T19:59:00Z"/>
        </w:rPr>
        <w:pPrChange w:id="830" w:author="Ryan Lemos" w:date="2019-10-07T19:59:00Z">
          <w:pPr>
            <w:pStyle w:val="Legenda"/>
            <w:keepNext/>
          </w:pPr>
        </w:pPrChange>
      </w:pPr>
      <w:bookmarkStart w:id="831" w:name="_Ref527139744"/>
      <w:bookmarkStart w:id="832" w:name="_Ref526686669"/>
      <w:del w:id="833" w:author="Ryan Lemos" w:date="2019-10-07T19:59:00Z">
        <w:r w:rsidDel="00172A13">
          <w:delText xml:space="preserve">Figura </w:delText>
        </w:r>
        <w:r w:rsidR="00681596" w:rsidDel="00172A13">
          <w:fldChar w:fldCharType="begin"/>
        </w:r>
        <w:r w:rsidR="00681596" w:rsidDel="00172A13">
          <w:delInstrText xml:space="preserve"> SEQ Figura \* ARABIC </w:delInstrText>
        </w:r>
        <w:r w:rsidR="00681596" w:rsidDel="00172A13">
          <w:fldChar w:fldCharType="separate"/>
        </w:r>
      </w:del>
      <w:del w:id="834" w:author="Ryan Lemos" w:date="2019-10-05T19:42:00Z">
        <w:r w:rsidR="00054B21" w:rsidDel="00D343FF">
          <w:rPr>
            <w:noProof/>
          </w:rPr>
          <w:delText>20</w:delText>
        </w:r>
      </w:del>
      <w:del w:id="835" w:author="Ryan Lemos" w:date="2019-10-07T19:59:00Z">
        <w:r w:rsidR="00681596" w:rsidDel="00172A13">
          <w:rPr>
            <w:noProof/>
          </w:rPr>
          <w:fldChar w:fldCharType="end"/>
        </w:r>
        <w:bookmarkEnd w:id="831"/>
        <w:r w:rsidDel="00172A13">
          <w:delText xml:space="preserve"> - Exemplo de uso do </w:delText>
        </w:r>
        <w:r w:rsidR="00A95801" w:rsidDel="00172A13">
          <w:rPr>
            <w:noProof/>
          </w:rPr>
          <w:delText>JavaScript</w:delText>
        </w:r>
        <w:r w:rsidR="00A95801" w:rsidDel="00172A13">
          <w:delText xml:space="preserve"> </w:delText>
        </w:r>
        <w:r w:rsidDel="00172A13">
          <w:delText>diretamente no HTML</w:delText>
        </w:r>
        <w:bookmarkEnd w:id="832"/>
      </w:del>
    </w:p>
    <w:p w14:paraId="13831B2A" w14:textId="1A77C1BB" w:rsidR="008D625B" w:rsidDel="00172A13" w:rsidRDefault="00CB768F">
      <w:pPr>
        <w:rPr>
          <w:del w:id="836" w:author="Ryan Lemos" w:date="2019-10-07T19:59:00Z"/>
        </w:rPr>
        <w:pPrChange w:id="837" w:author="Ryan Lemos" w:date="2019-10-07T19:59:00Z">
          <w:pPr>
            <w:pStyle w:val="Fontes"/>
          </w:pPr>
        </w:pPrChange>
      </w:pPr>
      <w:del w:id="838" w:author="Ryan Lemos" w:date="2019-10-07T19:59:00Z">
        <w:r w:rsidRPr="00832539" w:rsidDel="00172A13">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del>
    </w:p>
    <w:p w14:paraId="27B5E2DD" w14:textId="37CC8642" w:rsidR="00BC5765" w:rsidDel="00172A13" w:rsidRDefault="00C8070A">
      <w:pPr>
        <w:rPr>
          <w:del w:id="839" w:author="Ryan Lemos" w:date="2019-10-07T19:59:00Z"/>
        </w:rPr>
        <w:pPrChange w:id="840" w:author="Ryan Lemos" w:date="2019-10-07T19:59:00Z">
          <w:pPr>
            <w:pStyle w:val="Fontes"/>
          </w:pPr>
        </w:pPrChange>
      </w:pPr>
      <w:del w:id="841" w:author="Ryan Lemos" w:date="2019-10-07T19:59:00Z">
        <w:r w:rsidDel="00172A13">
          <w:delText>Fonte: PRÓPRIA</w:delText>
        </w:r>
        <w:r w:rsidR="00BB25A9" w:rsidDel="00172A13">
          <w:delText xml:space="preserve">, </w:delText>
        </w:r>
        <w:r w:rsidR="00046874" w:rsidDel="00172A13">
          <w:delText xml:space="preserve">2019, </w:delText>
        </w:r>
        <w:r w:rsidR="00BB25A9" w:rsidDel="00172A13">
          <w:delText>utilizando o SublimeText 4</w:delText>
        </w:r>
        <w:r w:rsidDel="00172A13">
          <w:delText>.</w:delText>
        </w:r>
      </w:del>
    </w:p>
    <w:p w14:paraId="07CD1281" w14:textId="3C475E7B" w:rsidR="00CB211B" w:rsidDel="00172A13" w:rsidRDefault="00CB211B">
      <w:pPr>
        <w:rPr>
          <w:del w:id="842" w:author="Ryan Lemos" w:date="2019-10-07T19:59:00Z"/>
        </w:rPr>
        <w:pPrChange w:id="843" w:author="Ryan Lemos" w:date="2019-10-07T19:59:00Z">
          <w:pPr>
            <w:pStyle w:val="Fontes"/>
          </w:pPr>
        </w:pPrChange>
      </w:pPr>
    </w:p>
    <w:p w14:paraId="614B86A6" w14:textId="6A36C57D" w:rsidR="00CB211B" w:rsidDel="00172A13" w:rsidRDefault="00C77717">
      <w:pPr>
        <w:rPr>
          <w:del w:id="844" w:author="Ryan Lemos" w:date="2019-10-07T19:59:00Z"/>
        </w:rPr>
      </w:pPr>
      <w:del w:id="845" w:author="Ryan Lemos" w:date="2019-10-07T19:59:00Z">
        <w:r w:rsidDel="00172A13">
          <w:delText>A o</w:delText>
        </w:r>
        <w:r w:rsidR="00CB211B" w:rsidDel="00172A13">
          <w:delText xml:space="preserve">utra maneira de se utilizar o JavaScript em páginas HTML é escrevendo o </w:delText>
        </w:r>
        <w:r w:rsidR="00CB211B" w:rsidRPr="00E95C78" w:rsidDel="00172A13">
          <w:rPr>
            <w:i/>
          </w:rPr>
          <w:delText>script</w:delText>
        </w:r>
        <w:r w:rsidR="00CB211B" w:rsidDel="00172A13">
          <w:delText xml:space="preserve"> em um arquivo separado e anexá-lo ao documento HTML como visto na</w:delText>
        </w:r>
        <w:r w:rsidR="00B65AD2" w:rsidDel="00172A13">
          <w:delText xml:space="preserve"> </w:delText>
        </w:r>
        <w:r w:rsidR="00B65AD2" w:rsidDel="00172A13">
          <w:fldChar w:fldCharType="begin"/>
        </w:r>
        <w:r w:rsidR="00B65AD2" w:rsidDel="00172A13">
          <w:delInstrText xml:space="preserve"> REF _Ref526686696 \h </w:delInstrText>
        </w:r>
        <w:r w:rsidR="00B65AD2" w:rsidDel="00172A13">
          <w:fldChar w:fldCharType="separate"/>
        </w:r>
      </w:del>
      <w:del w:id="846" w:author="Ryan Lemos" w:date="2019-10-07T11:05:00Z">
        <w:r w:rsidR="00054B21" w:rsidDel="00EA672B">
          <w:delText xml:space="preserve">Figura </w:delText>
        </w:r>
        <w:r w:rsidR="00054B21" w:rsidDel="00EA672B">
          <w:rPr>
            <w:noProof/>
          </w:rPr>
          <w:delText>21</w:delText>
        </w:r>
      </w:del>
      <w:del w:id="847" w:author="Ryan Lemos" w:date="2019-10-07T19:59:00Z">
        <w:r w:rsidR="00B65AD2" w:rsidDel="00172A13">
          <w:fldChar w:fldCharType="end"/>
        </w:r>
        <w:r w:rsidR="00CB211B" w:rsidDel="00172A13">
          <w:delText>. Acredita-se que assim possa separar melhor HTML de JavaScript e deixando mais coesa a leitura de um documento HTML</w:delText>
        </w:r>
        <w:r w:rsidR="00E71EB8" w:rsidDel="00172A13">
          <w:delText xml:space="preserve"> </w:delText>
        </w:r>
        <w:r w:rsidR="00752E3D" w:rsidDel="00172A13">
          <w:rPr>
            <w:noProof/>
          </w:rPr>
          <w:delText>(CAELUM, 2018)</w:delText>
        </w:r>
        <w:r w:rsidR="00CB211B" w:rsidDel="00172A13">
          <w:delText xml:space="preserve">. Porém em algumas ocasiões é necessário </w:delText>
        </w:r>
        <w:r w:rsidR="00E71EB8" w:rsidDel="00172A13">
          <w:delText xml:space="preserve">inserir </w:delText>
        </w:r>
        <w:r w:rsidDel="00172A13">
          <w:delText xml:space="preserve">o </w:delText>
        </w:r>
        <w:r w:rsidRPr="00E95C78" w:rsidDel="00172A13">
          <w:rPr>
            <w:i/>
          </w:rPr>
          <w:delText>script</w:delText>
        </w:r>
        <w:r w:rsidDel="00172A13">
          <w:delText xml:space="preserve"> </w:delText>
        </w:r>
        <w:r w:rsidR="00E71EB8" w:rsidDel="00172A13">
          <w:delText>diretamente no documento HTML.</w:delText>
        </w:r>
        <w:r w:rsidR="00CB211B" w:rsidRPr="007B7613" w:rsidDel="00172A13">
          <w:delText xml:space="preserve"> </w:delText>
        </w:r>
      </w:del>
    </w:p>
    <w:p w14:paraId="29797974" w14:textId="52433921" w:rsidR="00A131B7" w:rsidDel="00172A13" w:rsidRDefault="00A131B7">
      <w:pPr>
        <w:rPr>
          <w:del w:id="848" w:author="Ryan Lemos" w:date="2019-10-07T19:59:00Z"/>
        </w:rPr>
        <w:pPrChange w:id="849" w:author="Ryan Lemos" w:date="2019-10-07T19:59:00Z">
          <w:pPr>
            <w:pStyle w:val="Fontes"/>
          </w:pPr>
        </w:pPrChange>
      </w:pPr>
    </w:p>
    <w:p w14:paraId="3435273D" w14:textId="412C7BA0" w:rsidR="00C8070A" w:rsidDel="00172A13" w:rsidRDefault="00C8070A">
      <w:pPr>
        <w:rPr>
          <w:del w:id="850" w:author="Ryan Lemos" w:date="2019-10-07T19:59:00Z"/>
        </w:rPr>
        <w:pPrChange w:id="851" w:author="Ryan Lemos" w:date="2019-10-07T19:59:00Z">
          <w:pPr>
            <w:pStyle w:val="Legenda"/>
            <w:keepNext/>
          </w:pPr>
        </w:pPrChange>
      </w:pPr>
      <w:bookmarkStart w:id="852" w:name="_Ref526686696"/>
      <w:del w:id="853" w:author="Ryan Lemos" w:date="2019-10-07T19:59:00Z">
        <w:r w:rsidDel="00172A13">
          <w:delText xml:space="preserve">Figura </w:delText>
        </w:r>
        <w:r w:rsidR="00681596" w:rsidDel="00172A13">
          <w:fldChar w:fldCharType="begin"/>
        </w:r>
        <w:r w:rsidR="00681596" w:rsidDel="00172A13">
          <w:delInstrText xml:space="preserve"> SEQ Figura \* ARABIC </w:delInstrText>
        </w:r>
        <w:r w:rsidR="00681596" w:rsidDel="00172A13">
          <w:fldChar w:fldCharType="separate"/>
        </w:r>
      </w:del>
      <w:del w:id="854" w:author="Ryan Lemos" w:date="2019-10-05T19:42:00Z">
        <w:r w:rsidR="00054B21" w:rsidDel="00D343FF">
          <w:rPr>
            <w:noProof/>
          </w:rPr>
          <w:delText>21</w:delText>
        </w:r>
      </w:del>
      <w:del w:id="855" w:author="Ryan Lemos" w:date="2019-10-07T19:59:00Z">
        <w:r w:rsidR="00681596" w:rsidDel="00172A13">
          <w:rPr>
            <w:noProof/>
          </w:rPr>
          <w:fldChar w:fldCharType="end"/>
        </w:r>
        <w:bookmarkEnd w:id="852"/>
        <w:r w:rsidDel="00172A13">
          <w:delText xml:space="preserve"> - Exemplo de</w:delText>
        </w:r>
        <w:r w:rsidDel="00172A13">
          <w:rPr>
            <w:noProof/>
          </w:rPr>
          <w:delText xml:space="preserve"> uso do JavaScript por meio de um arquivo externo</w:delText>
        </w:r>
      </w:del>
    </w:p>
    <w:p w14:paraId="762F2FAA" w14:textId="0B420C02" w:rsidR="003C5D1B" w:rsidDel="00172A13" w:rsidRDefault="00CB768F">
      <w:pPr>
        <w:rPr>
          <w:del w:id="856" w:author="Ryan Lemos" w:date="2019-10-07T19:59:00Z"/>
        </w:rPr>
        <w:pPrChange w:id="857" w:author="Ryan Lemos" w:date="2019-10-07T19:59:00Z">
          <w:pPr>
            <w:pStyle w:val="Fontes"/>
          </w:pPr>
        </w:pPrChange>
      </w:pPr>
      <w:del w:id="858" w:author="Ryan Lemos" w:date="2019-10-07T19:59:00Z">
        <w:r w:rsidRPr="00832539" w:rsidDel="00172A13">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del>
    </w:p>
    <w:p w14:paraId="0B448B2A" w14:textId="2D2DEC0F" w:rsidR="00A131B7" w:rsidRDefault="00A131B7">
      <w:pPr>
        <w:pPrChange w:id="859" w:author="Ryan Lemos" w:date="2019-10-07T19:59:00Z">
          <w:pPr>
            <w:pStyle w:val="Fontes"/>
          </w:pPr>
        </w:pPrChange>
      </w:pPr>
      <w:del w:id="860" w:author="Ryan Lemos" w:date="2019-10-07T19:59:00Z">
        <w:r w:rsidDel="00172A13">
          <w:delText>Fonte: PRÓPRIA</w:delText>
        </w:r>
        <w:r w:rsidR="00BB25A9" w:rsidDel="00172A13">
          <w:delText xml:space="preserve">, </w:delText>
        </w:r>
        <w:r w:rsidR="00046874" w:rsidDel="00172A13">
          <w:delText xml:space="preserve">2019, </w:delText>
        </w:r>
        <w:r w:rsidR="00BB25A9" w:rsidDel="00172A13">
          <w:delText>utilizando o SublimeText 4</w:delText>
        </w:r>
        <w:r w:rsidDel="00172A13">
          <w:delText>.</w:delText>
        </w:r>
      </w:del>
    </w:p>
    <w:p w14:paraId="3DA7075A" w14:textId="77777777" w:rsidR="00BB5564" w:rsidRDefault="00BB5564" w:rsidP="00A131B7">
      <w:pPr>
        <w:pStyle w:val="Fontes"/>
      </w:pPr>
    </w:p>
    <w:p w14:paraId="4A705CDA" w14:textId="3EFF4082" w:rsidR="00BB5564" w:rsidRDefault="00BB5564" w:rsidP="00B70A30">
      <w:pPr>
        <w:pStyle w:val="Ttulo4"/>
      </w:pPr>
      <w:bookmarkStart w:id="861" w:name="_Toc21872630"/>
      <w:proofErr w:type="spellStart"/>
      <w:r>
        <w:t>JavaScript</w:t>
      </w:r>
      <w:proofErr w:type="spellEnd"/>
      <w:r>
        <w:t xml:space="preserve"> </w:t>
      </w:r>
      <w:proofErr w:type="spellStart"/>
      <w:r w:rsidRPr="00B70A30">
        <w:rPr>
          <w:i/>
          <w:iCs w:val="0"/>
        </w:rPr>
        <w:t>Object</w:t>
      </w:r>
      <w:proofErr w:type="spellEnd"/>
      <w:r w:rsidRPr="00B70A30">
        <w:rPr>
          <w:i/>
          <w:iCs w:val="0"/>
        </w:rPr>
        <w:t xml:space="preserve"> </w:t>
      </w:r>
      <w:proofErr w:type="spellStart"/>
      <w:r w:rsidRPr="00B70A30">
        <w:rPr>
          <w:i/>
          <w:iCs w:val="0"/>
        </w:rPr>
        <w:t>Notation</w:t>
      </w:r>
      <w:proofErr w:type="spellEnd"/>
      <w:r>
        <w:t xml:space="preserve"> (</w:t>
      </w:r>
      <w:commentRangeStart w:id="862"/>
      <w:r>
        <w:t>JSON</w:t>
      </w:r>
      <w:commentRangeEnd w:id="862"/>
      <w:r w:rsidR="00436BE6">
        <w:rPr>
          <w:rStyle w:val="Refdecomentrio"/>
          <w:iCs w:val="0"/>
        </w:rPr>
        <w:commentReference w:id="862"/>
      </w:r>
      <w:r>
        <w:t>)</w:t>
      </w:r>
      <w:bookmarkEnd w:id="861"/>
    </w:p>
    <w:p w14:paraId="079423C5" w14:textId="105A055A" w:rsidR="00046874" w:rsidRDefault="00046874">
      <w:pPr>
        <w:rPr>
          <w:ins w:id="863" w:author="Ryan Lemos" w:date="2019-10-05T19:25:00Z"/>
        </w:rPr>
        <w:pPrChange w:id="864" w:author="Ryan Lemos" w:date="2019-10-05T19:25:00Z">
          <w:pPr>
            <w:spacing w:line="240" w:lineRule="auto"/>
            <w:ind w:firstLine="0"/>
            <w:jc w:val="left"/>
            <w:outlineLvl w:val="9"/>
          </w:pPr>
        </w:pPrChange>
      </w:pPr>
    </w:p>
    <w:p w14:paraId="688C06F0" w14:textId="23AD68CC" w:rsidR="006B586C" w:rsidRPr="001D00D8" w:rsidRDefault="001D00D8">
      <w:pPr>
        <w:rPr>
          <w:ins w:id="865" w:author="Ryan Lemos" w:date="2019-10-05T19:25:00Z"/>
        </w:rPr>
        <w:pPrChange w:id="866" w:author="Ryan Lemos" w:date="2019-10-05T19:25:00Z">
          <w:pPr>
            <w:spacing w:line="240" w:lineRule="auto"/>
            <w:ind w:firstLine="0"/>
            <w:jc w:val="left"/>
            <w:outlineLvl w:val="9"/>
          </w:pPr>
        </w:pPrChange>
      </w:pPr>
      <w:ins w:id="867" w:author="Ryan Lemos" w:date="2019-10-05T19:34:00Z">
        <w:r>
          <w:t xml:space="preserve">O </w:t>
        </w:r>
        <w:proofErr w:type="spellStart"/>
        <w:r>
          <w:t>JavaScript</w:t>
        </w:r>
        <w:proofErr w:type="spellEnd"/>
        <w:r>
          <w:t xml:space="preserve"> </w:t>
        </w:r>
        <w:proofErr w:type="spellStart"/>
        <w:r w:rsidRPr="001D00D8">
          <w:rPr>
            <w:i/>
            <w:iCs/>
            <w:rPrChange w:id="868" w:author="Ryan Lemos" w:date="2019-10-05T19:34:00Z">
              <w:rPr/>
            </w:rPrChange>
          </w:rPr>
          <w:t>Objetct</w:t>
        </w:r>
        <w:proofErr w:type="spellEnd"/>
        <w:r w:rsidRPr="001D00D8">
          <w:rPr>
            <w:i/>
            <w:iCs/>
            <w:rPrChange w:id="869" w:author="Ryan Lemos" w:date="2019-10-05T19:34:00Z">
              <w:rPr/>
            </w:rPrChange>
          </w:rPr>
          <w:t xml:space="preserve"> </w:t>
        </w:r>
        <w:proofErr w:type="spellStart"/>
        <w:r w:rsidRPr="001D00D8">
          <w:rPr>
            <w:i/>
            <w:iCs/>
            <w:rPrChange w:id="870" w:author="Ryan Lemos" w:date="2019-10-05T19:34:00Z">
              <w:rPr/>
            </w:rPrChange>
          </w:rPr>
          <w:t>Notation</w:t>
        </w:r>
        <w:proofErr w:type="spellEnd"/>
        <w:r>
          <w:t>, ou JSON</w:t>
        </w:r>
        <w:r w:rsidR="00D343FF">
          <w:t>, se trata de um padrão de notação</w:t>
        </w:r>
      </w:ins>
      <w:ins w:id="871" w:author="Ryan Lemos" w:date="2019-10-05T19:35:00Z">
        <w:r w:rsidR="00D343FF">
          <w:t xml:space="preserve"> utilizado principalmente na comunicação de API’S (seção </w:t>
        </w:r>
      </w:ins>
      <w:ins w:id="872" w:author="Ryan Lemos" w:date="2019-10-13T15:29:00Z">
        <w:r w:rsidR="00A768C5">
          <w:fldChar w:fldCharType="begin"/>
        </w:r>
        <w:r w:rsidR="00A768C5">
          <w:instrText xml:space="preserve"> REF _Ref21872962 \r \h </w:instrText>
        </w:r>
      </w:ins>
      <w:r w:rsidR="00A768C5">
        <w:fldChar w:fldCharType="separate"/>
      </w:r>
      <w:ins w:id="873" w:author="Ryan Lemos" w:date="2019-10-14T11:07:00Z">
        <w:r w:rsidR="00EA29D8">
          <w:t>2.2.4.11</w:t>
        </w:r>
      </w:ins>
      <w:ins w:id="874" w:author="Ryan Lemos" w:date="2019-10-13T15:29:00Z">
        <w:r w:rsidR="00A768C5">
          <w:fldChar w:fldCharType="end"/>
        </w:r>
      </w:ins>
      <w:ins w:id="875" w:author="Ryan Lemos" w:date="2019-10-05T19:35:00Z">
        <w:r w:rsidR="00D343FF">
          <w:t>).</w:t>
        </w:r>
      </w:ins>
      <w:ins w:id="876" w:author="Ryan Lemos" w:date="2019-10-05T19:56:00Z">
        <w:r w:rsidR="00587C3B">
          <w:t xml:space="preserve"> O </w:t>
        </w:r>
        <w:proofErr w:type="spellStart"/>
        <w:r w:rsidR="00587C3B">
          <w:t>JavaScript</w:t>
        </w:r>
        <w:proofErr w:type="spellEnd"/>
        <w:r w:rsidR="00587C3B">
          <w:t xml:space="preserve"> pode transformar seus objetos em texto seguindo o JSON e então se comunicar com os servidores e linguagens de </w:t>
        </w:r>
        <w:proofErr w:type="spellStart"/>
        <w:r w:rsidR="00587C3B" w:rsidRPr="00587C3B">
          <w:rPr>
            <w:i/>
            <w:iCs/>
            <w:rPrChange w:id="877" w:author="Ryan Lemos" w:date="2019-10-05T19:57:00Z">
              <w:rPr/>
            </w:rPrChange>
          </w:rPr>
          <w:t>back-end</w:t>
        </w:r>
      </w:ins>
      <w:proofErr w:type="spellEnd"/>
      <w:ins w:id="878" w:author="Ryan Lemos" w:date="2019-10-05T20:03:00Z">
        <w:r w:rsidR="00B85A5D">
          <w:t xml:space="preserve"> (BALDUINO, 2014).</w:t>
        </w:r>
      </w:ins>
      <w:ins w:id="879" w:author="Ryan Lemos" w:date="2019-10-05T19:35:00Z">
        <w:r w:rsidR="00D343FF">
          <w:t xml:space="preserve"> </w:t>
        </w:r>
      </w:ins>
      <w:ins w:id="880" w:author="Ryan Lemos" w:date="2019-10-05T19:36:00Z">
        <w:r w:rsidR="00D343FF">
          <w:t>Os objetos JS</w:t>
        </w:r>
      </w:ins>
      <w:ins w:id="881" w:author="Ryan Lemos" w:date="2019-10-05T19:37:00Z">
        <w:r w:rsidR="00D343FF">
          <w:t>ON são formados</w:t>
        </w:r>
      </w:ins>
      <w:ins w:id="882" w:author="Ryan Lemos" w:date="2019-10-05T19:35:00Z">
        <w:r w:rsidR="00D343FF">
          <w:t xml:space="preserve"> por uma estrutura </w:t>
        </w:r>
      </w:ins>
      <w:ins w:id="883" w:author="Ryan Lemos" w:date="2019-10-05T19:36:00Z">
        <w:r w:rsidR="00D343FF">
          <w:t>composta de chaves e valores</w:t>
        </w:r>
      </w:ins>
      <w:ins w:id="884" w:author="Ryan Lemos" w:date="2019-10-05T19:37:00Z">
        <w:r w:rsidR="00D343FF">
          <w:t>,</w:t>
        </w:r>
      </w:ins>
      <w:ins w:id="885" w:author="Ryan Lemos" w:date="2019-10-05T19:36:00Z">
        <w:r w:rsidR="00D343FF">
          <w:t xml:space="preserve"> parecida com o formato CSS discutido na seção </w:t>
        </w:r>
      </w:ins>
      <w:ins w:id="886" w:author="Ryan Lemos" w:date="2019-10-13T15:29:00Z">
        <w:r w:rsidR="00A768C5">
          <w:fldChar w:fldCharType="begin"/>
        </w:r>
        <w:r w:rsidR="00A768C5">
          <w:instrText xml:space="preserve"> REF _Ref21872977 \r \h </w:instrText>
        </w:r>
      </w:ins>
      <w:r w:rsidR="00A768C5">
        <w:fldChar w:fldCharType="separate"/>
      </w:r>
      <w:ins w:id="887" w:author="Ryan Lemos" w:date="2019-10-14T11:07:00Z">
        <w:r w:rsidR="00EA29D8">
          <w:t>2.2.4.3</w:t>
        </w:r>
      </w:ins>
      <w:ins w:id="888" w:author="Ryan Lemos" w:date="2019-10-13T15:29:00Z">
        <w:r w:rsidR="00A768C5">
          <w:fldChar w:fldCharType="end"/>
        </w:r>
      </w:ins>
      <w:ins w:id="889" w:author="Ryan Lemos" w:date="2019-10-05T19:36:00Z">
        <w:r w:rsidR="00D343FF">
          <w:t>.</w:t>
        </w:r>
      </w:ins>
      <w:ins w:id="890" w:author="Ryan Lemos" w:date="2019-10-05T19:37:00Z">
        <w:r w:rsidR="00D343FF">
          <w:t xml:space="preserve"> </w:t>
        </w:r>
      </w:ins>
      <w:ins w:id="891" w:author="Ryan Lemos" w:date="2019-10-05T19:39:00Z">
        <w:r w:rsidR="00D343FF">
          <w:t>Um objeto JSON é identificado por sua chave de início ‘{’</w:t>
        </w:r>
      </w:ins>
      <w:ins w:id="892" w:author="Ryan Lemos" w:date="2019-10-05T19:40:00Z">
        <w:r w:rsidR="00D343FF">
          <w:t xml:space="preserve"> e sua chave de fim ‘}’. Essas chaves funcionam como um delimitador do objeto, demonstrando onde ele começa e onde termina. Além disso tem-se as cha</w:t>
        </w:r>
      </w:ins>
      <w:ins w:id="893" w:author="Ryan Lemos" w:date="2019-10-05T19:41:00Z">
        <w:r w:rsidR="00D343FF">
          <w:t>ves delimitadoras de atributos do objeto que são delimitadas por aspas duplas. O símbolo ‘:’ separa a chave do se</w:t>
        </w:r>
      </w:ins>
      <w:ins w:id="894" w:author="Ryan Lemos" w:date="2019-10-05T19:42:00Z">
        <w:r w:rsidR="00D343FF">
          <w:t>u valor, serve para indicar que aquela chave recebe o valor a frente</w:t>
        </w:r>
      </w:ins>
      <w:ins w:id="895" w:author="Ryan Lemos" w:date="2019-10-05T19:51:00Z">
        <w:r w:rsidR="00724188">
          <w:t xml:space="preserve"> (DUCKET, 2014)</w:t>
        </w:r>
      </w:ins>
      <w:ins w:id="896" w:author="Ryan Lemos" w:date="2019-10-05T19:42:00Z">
        <w:r w:rsidR="00D343FF">
          <w:t xml:space="preserve">. A </w:t>
        </w:r>
      </w:ins>
      <w:ins w:id="897" w:author="Ryan Lemos" w:date="2019-10-05T19:43:00Z">
        <w:r w:rsidR="00D343FF">
          <w:fldChar w:fldCharType="begin"/>
        </w:r>
        <w:r w:rsidR="00D343FF">
          <w:instrText xml:space="preserve"> REF _Ref21197023 \h </w:instrText>
        </w:r>
      </w:ins>
      <w:r w:rsidR="00D343FF">
        <w:fldChar w:fldCharType="separate"/>
      </w:r>
      <w:ins w:id="898" w:author="Ryan Lemos" w:date="2019-10-14T11:07:00Z">
        <w:r w:rsidR="00EA29D8">
          <w:t xml:space="preserve">Figura </w:t>
        </w:r>
        <w:r w:rsidR="00EA29D8">
          <w:rPr>
            <w:noProof/>
          </w:rPr>
          <w:t>16</w:t>
        </w:r>
      </w:ins>
      <w:ins w:id="899" w:author="Ryan Lemos" w:date="2019-10-05T19:43:00Z">
        <w:r w:rsidR="00D343FF">
          <w:fldChar w:fldCharType="end"/>
        </w:r>
        <w:r w:rsidR="00D343FF">
          <w:t xml:space="preserve"> se trata de um exemplo de um objeto JSON, tendo exemplo de atributo</w:t>
        </w:r>
      </w:ins>
      <w:ins w:id="900" w:author="Ryan Lemos" w:date="2019-10-05T19:44:00Z">
        <w:r w:rsidR="00D343FF">
          <w:t xml:space="preserve"> (ou chave)</w:t>
        </w:r>
      </w:ins>
      <w:ins w:id="901" w:author="Ryan Lemos" w:date="2019-10-05T19:43:00Z">
        <w:r w:rsidR="00D343FF">
          <w:t xml:space="preserve"> a localização</w:t>
        </w:r>
      </w:ins>
      <w:ins w:id="902" w:author="Ryan Lemos" w:date="2019-10-05T19:44:00Z">
        <w:r w:rsidR="00D343FF">
          <w:t xml:space="preserve"> que recebe o valor “San Francisco, CA”.</w:t>
        </w:r>
      </w:ins>
    </w:p>
    <w:p w14:paraId="5124EB0C" w14:textId="6B5B7B9D" w:rsidR="006B586C" w:rsidRDefault="006B586C" w:rsidP="006B586C">
      <w:pPr>
        <w:rPr>
          <w:ins w:id="903" w:author="Ryan Lemos" w:date="2019-10-05T19:38:00Z"/>
        </w:rPr>
      </w:pPr>
    </w:p>
    <w:p w14:paraId="4ED72CE8" w14:textId="561C5171" w:rsidR="00D343FF" w:rsidRDefault="00D343FF">
      <w:pPr>
        <w:pStyle w:val="Legenda"/>
        <w:keepNext/>
        <w:rPr>
          <w:ins w:id="904" w:author="Ryan Lemos" w:date="2019-10-05T19:42:00Z"/>
        </w:rPr>
        <w:pPrChange w:id="905" w:author="Ryan Lemos" w:date="2019-10-05T19:42:00Z">
          <w:pPr>
            <w:pStyle w:val="Legenda"/>
          </w:pPr>
        </w:pPrChange>
      </w:pPr>
      <w:bookmarkStart w:id="906" w:name="_Ref21197023"/>
      <w:ins w:id="907" w:author="Ryan Lemos" w:date="2019-10-05T19:42:00Z">
        <w:r>
          <w:t xml:space="preserve">Figura </w:t>
        </w:r>
        <w:r>
          <w:fldChar w:fldCharType="begin"/>
        </w:r>
        <w:r>
          <w:instrText xml:space="preserve"> SEQ Figura \* ARABIC </w:instrText>
        </w:r>
      </w:ins>
      <w:r>
        <w:fldChar w:fldCharType="separate"/>
      </w:r>
      <w:ins w:id="908" w:author="Ryan Lemos" w:date="2019-10-14T11:07:00Z">
        <w:r w:rsidR="00EA29D8">
          <w:rPr>
            <w:noProof/>
          </w:rPr>
          <w:t>16</w:t>
        </w:r>
      </w:ins>
      <w:ins w:id="909" w:author="Ryan Lemos" w:date="2019-10-05T19:42:00Z">
        <w:r>
          <w:fldChar w:fldCharType="end"/>
        </w:r>
        <w:bookmarkEnd w:id="906"/>
        <w:r>
          <w:t xml:space="preserve"> - Exemplo de objeto JSON</w:t>
        </w:r>
      </w:ins>
    </w:p>
    <w:p w14:paraId="2FA22C0C" w14:textId="6499AADA" w:rsidR="00D343FF" w:rsidRDefault="00D343FF" w:rsidP="00D343FF">
      <w:pPr>
        <w:ind w:firstLine="0"/>
        <w:jc w:val="center"/>
        <w:rPr>
          <w:ins w:id="910" w:author="Ryan Lemos" w:date="2019-10-05T19:45:00Z"/>
        </w:rPr>
      </w:pPr>
      <w:ins w:id="911" w:author="Ryan Lemos" w:date="2019-10-05T19:38:00Z">
        <w:r>
          <w:rPr>
            <w:noProof/>
          </w:rPr>
          <w:drawing>
            <wp:inline distT="0" distB="0" distL="0" distR="0" wp14:anchorId="69897704" wp14:editId="53331548">
              <wp:extent cx="2225040" cy="1229382"/>
              <wp:effectExtent l="0" t="0" r="381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7156" cy="1263703"/>
                      </a:xfrm>
                      <a:prstGeom prst="rect">
                        <a:avLst/>
                      </a:prstGeom>
                    </pic:spPr>
                  </pic:pic>
                </a:graphicData>
              </a:graphic>
            </wp:inline>
          </w:drawing>
        </w:r>
      </w:ins>
    </w:p>
    <w:p w14:paraId="1FDAAEA2" w14:textId="0AD34BB3" w:rsidR="00D343FF" w:rsidRDefault="00724188" w:rsidP="00B85A5D">
      <w:pPr>
        <w:pStyle w:val="Fontes"/>
        <w:rPr>
          <w:ins w:id="912" w:author="Ryan Lemos" w:date="2019-10-05T20:04:00Z"/>
        </w:rPr>
      </w:pPr>
      <w:ins w:id="913" w:author="Ryan Lemos" w:date="2019-10-05T19:52:00Z">
        <w:r>
          <w:t xml:space="preserve">Fonte: </w:t>
        </w:r>
      </w:ins>
      <w:ins w:id="914" w:author="Ryan Lemos" w:date="2019-10-05T19:51:00Z">
        <w:r>
          <w:t>DUCKET, 2014, p</w:t>
        </w:r>
      </w:ins>
      <w:ins w:id="915" w:author="Ryan Lemos" w:date="2019-10-05T19:52:00Z">
        <w:r>
          <w:t>. 376.</w:t>
        </w:r>
      </w:ins>
    </w:p>
    <w:p w14:paraId="670BC8A6" w14:textId="77777777" w:rsidR="00B85A5D" w:rsidRDefault="00B85A5D">
      <w:pPr>
        <w:pStyle w:val="Fontes"/>
        <w:pPrChange w:id="916" w:author="Ryan Lemos" w:date="2019-10-05T20:04:00Z">
          <w:pPr>
            <w:spacing w:line="240" w:lineRule="auto"/>
            <w:ind w:firstLine="0"/>
            <w:jc w:val="left"/>
            <w:outlineLvl w:val="9"/>
          </w:pPr>
        </w:pPrChange>
      </w:pPr>
    </w:p>
    <w:p w14:paraId="75FA7CF4" w14:textId="025B673C" w:rsidR="0041581A" w:rsidRDefault="0041581A" w:rsidP="0041581A">
      <w:pPr>
        <w:pStyle w:val="Ttulo4"/>
      </w:pPr>
      <w:bookmarkStart w:id="917" w:name="_Toc21872631"/>
      <w:bookmarkStart w:id="918" w:name="_Ref21872907"/>
      <w:proofErr w:type="spellStart"/>
      <w:r>
        <w:t>TypeScript</w:t>
      </w:r>
      <w:bookmarkEnd w:id="917"/>
      <w:bookmarkEnd w:id="918"/>
      <w:proofErr w:type="spellEnd"/>
    </w:p>
    <w:p w14:paraId="7B5E8BF2" w14:textId="77777777" w:rsidR="00755FAF" w:rsidRPr="00532250" w:rsidRDefault="00755FAF" w:rsidP="005B582B"/>
    <w:p w14:paraId="5FDE7B7F" w14:textId="0CDD320E" w:rsidR="00073CBF" w:rsidRDefault="0041581A">
      <w:r>
        <w:lastRenderedPageBreak/>
        <w:t xml:space="preserve">O </w:t>
      </w:r>
      <w:proofErr w:type="spellStart"/>
      <w:r>
        <w:t>TypeScript</w:t>
      </w:r>
      <w:proofErr w:type="spellEnd"/>
      <w:r>
        <w:t>, ou TS, é um “super</w:t>
      </w:r>
      <w:r w:rsidR="00046048">
        <w:t xml:space="preserve"> </w:t>
      </w:r>
      <w:r>
        <w:t>conjunto” ou “</w:t>
      </w:r>
      <w:proofErr w:type="spellStart"/>
      <w:r w:rsidRPr="0041581A">
        <w:rPr>
          <w:i/>
        </w:rPr>
        <w:t>superset</w:t>
      </w:r>
      <w:proofErr w:type="spellEnd"/>
      <w:r>
        <w:t xml:space="preserve">” em inglês da linguagem </w:t>
      </w:r>
      <w:proofErr w:type="spellStart"/>
      <w:r>
        <w:t>JavaScript</w:t>
      </w:r>
      <w:proofErr w:type="spellEnd"/>
      <w:r w:rsidR="00073CBF">
        <w:t>, criado pela Microsoft</w:t>
      </w:r>
      <w:r>
        <w:t xml:space="preserve">. </w:t>
      </w:r>
      <w:r w:rsidR="00755FAF">
        <w:t>O</w:t>
      </w:r>
      <w:r>
        <w:t xml:space="preserve"> que</w:t>
      </w:r>
      <w:r w:rsidR="00755FAF">
        <w:t xml:space="preserve"> mais</w:t>
      </w:r>
      <w:r>
        <w:t xml:space="preserve"> se destaca no </w:t>
      </w:r>
      <w:proofErr w:type="spellStart"/>
      <w:r>
        <w:t>TypeScript</w:t>
      </w:r>
      <w:proofErr w:type="spellEnd"/>
      <w:r>
        <w:t xml:space="preserve"> é a tipagem dos dados</w:t>
      </w:r>
      <w:r w:rsidR="00073CBF">
        <w:t>.</w:t>
      </w:r>
      <w:r>
        <w:t xml:space="preserve"> </w:t>
      </w:r>
      <w:r w:rsidR="00073CBF">
        <w:t xml:space="preserve"> E</w:t>
      </w:r>
      <w:r>
        <w:t xml:space="preserve">m um </w:t>
      </w:r>
      <w:r w:rsidRPr="005B582B">
        <w:rPr>
          <w:i/>
          <w:iCs/>
        </w:rPr>
        <w:t>Script</w:t>
      </w:r>
      <w:r>
        <w:t xml:space="preserve"> </w:t>
      </w:r>
      <w:proofErr w:type="spellStart"/>
      <w:r>
        <w:t>TypeScript</w:t>
      </w:r>
      <w:proofErr w:type="spellEnd"/>
      <w:r>
        <w:t xml:space="preserve"> </w:t>
      </w:r>
      <w:r w:rsidR="00073CBF">
        <w:t xml:space="preserve">deve-se definir para cada variável o tipo de dado que ela deve receber, seja numérico, </w:t>
      </w:r>
      <w:proofErr w:type="spellStart"/>
      <w:r w:rsidR="00073CBF" w:rsidRPr="005B582B">
        <w:rPr>
          <w:i/>
          <w:iCs/>
        </w:rPr>
        <w:t>string</w:t>
      </w:r>
      <w:proofErr w:type="spellEnd"/>
      <w:r w:rsidR="00073CBF">
        <w:t>, bo</w:t>
      </w:r>
      <w:r w:rsidR="00046874">
        <w:t>o</w:t>
      </w:r>
      <w:r w:rsidR="00073CBF">
        <w:t>leano</w:t>
      </w:r>
      <w:ins w:id="919" w:author="Ryan Lemos" w:date="2019-10-05T20:26:00Z">
        <w:r w:rsidR="00D67CFB">
          <w:t>,</w:t>
        </w:r>
      </w:ins>
      <w:r w:rsidR="00073CBF">
        <w:t xml:space="preserve"> </w:t>
      </w:r>
      <w:del w:id="920" w:author="Ryan Lemos" w:date="2019-10-05T20:26:00Z">
        <w:r w:rsidR="00073CBF" w:rsidDel="00D67CFB">
          <w:delText>etc</w:delText>
        </w:r>
      </w:del>
      <w:ins w:id="921" w:author="Ryan Lemos" w:date="2019-10-05T20:26:00Z">
        <w:r w:rsidR="00D67CFB">
          <w:t>entre outros tipos (</w:t>
        </w:r>
        <w:r w:rsidR="00D67CFB" w:rsidRPr="00D67CFB">
          <w:rPr>
            <w:noProof/>
            <w:rPrChange w:id="922" w:author="Ryan Lemos" w:date="2019-10-05T20:26:00Z">
              <w:rPr>
                <w:noProof/>
                <w:lang w:val="en-US"/>
              </w:rPr>
            </w:rPrChange>
          </w:rPr>
          <w:t>SYED</w:t>
        </w:r>
        <w:r w:rsidR="00D67CFB">
          <w:rPr>
            <w:noProof/>
          </w:rPr>
          <w:t>, 2016)</w:t>
        </w:r>
      </w:ins>
      <w:r w:rsidR="00073CBF">
        <w:t xml:space="preserve">. Isso deve ser utilizado </w:t>
      </w:r>
      <w:r>
        <w:t xml:space="preserve">para </w:t>
      </w:r>
      <w:r w:rsidR="00D534F8">
        <w:t>facilitar a leitura e compreensão do código, além de evitar que uma variável receba um tipo de dado não esperado</w:t>
      </w:r>
      <w:del w:id="923" w:author="Ryan Lemos" w:date="2019-10-05T20:27:00Z">
        <w:r w:rsidR="00D534F8" w:rsidDel="00D67CFB">
          <w:delText xml:space="preserve"> </w:delText>
        </w:r>
        <w:r w:rsidR="00D534F8" w:rsidDel="00D67CFB">
          <w:rPr>
            <w:noProof/>
          </w:rPr>
          <w:delText>(ABREU, 2017)</w:delText>
        </w:r>
      </w:del>
      <w:r w:rsidR="00D534F8">
        <w:t>.</w:t>
      </w:r>
      <w:r w:rsidR="00073CBF">
        <w:t xml:space="preserve"> Para que o TS seja reconhecido nos navegadores é necessário um processo de compilação que transforma o código </w:t>
      </w:r>
      <w:proofErr w:type="spellStart"/>
      <w:r w:rsidR="00073CBF">
        <w:t>TypeScript</w:t>
      </w:r>
      <w:proofErr w:type="spellEnd"/>
      <w:r w:rsidR="00073CBF">
        <w:t xml:space="preserve"> para </w:t>
      </w:r>
      <w:proofErr w:type="spellStart"/>
      <w:r w:rsidR="00073CBF">
        <w:t>JavaScript</w:t>
      </w:r>
      <w:proofErr w:type="spellEnd"/>
      <w:r w:rsidR="00073CBF">
        <w:t xml:space="preserve"> que é entendido pelos navegadores</w:t>
      </w:r>
      <w:ins w:id="924" w:author="Ryan Lemos" w:date="2019-10-05T20:27:00Z">
        <w:r w:rsidR="00D67CFB">
          <w:t xml:space="preserve"> </w:t>
        </w:r>
        <w:r w:rsidR="00D67CFB">
          <w:rPr>
            <w:noProof/>
          </w:rPr>
          <w:t>(ABREU, 2017)</w:t>
        </w:r>
      </w:ins>
      <w:r w:rsidR="00073CBF">
        <w:t xml:space="preserve">. </w:t>
      </w:r>
      <w:r w:rsidR="00D534F8">
        <w:t xml:space="preserve">O trecho de código da </w:t>
      </w:r>
      <w:ins w:id="925" w:author="Ryan Lemos" w:date="2019-10-09T09:35:00Z">
        <w:r w:rsidR="00DE2B76">
          <w:fldChar w:fldCharType="begin"/>
        </w:r>
        <w:r w:rsidR="00DE2B76">
          <w:instrText xml:space="preserve"> REF _Ref21506122 \h </w:instrText>
        </w:r>
      </w:ins>
      <w:r w:rsidR="00DE2B76">
        <w:fldChar w:fldCharType="separate"/>
      </w:r>
      <w:ins w:id="926" w:author="Ryan Lemos" w:date="2019-10-14T11:07:00Z">
        <w:r w:rsidR="00EA29D8">
          <w:t xml:space="preserve">Figura </w:t>
        </w:r>
        <w:r w:rsidR="00EA29D8">
          <w:rPr>
            <w:noProof/>
          </w:rPr>
          <w:t>17</w:t>
        </w:r>
      </w:ins>
      <w:ins w:id="927" w:author="Ryan Lemos" w:date="2019-10-09T09:35:00Z">
        <w:r w:rsidR="00DE2B76">
          <w:fldChar w:fldCharType="end"/>
        </w:r>
        <w:r w:rsidR="00DE2B76">
          <w:t xml:space="preserve"> </w:t>
        </w:r>
      </w:ins>
      <w:del w:id="928" w:author="Ryan Lemos" w:date="2019-10-09T09:34:00Z">
        <w:r w:rsidR="00046874" w:rsidDel="00DE2B76">
          <w:delText xml:space="preserve">Figura </w:delText>
        </w:r>
        <w:r w:rsidR="00D534F8" w:rsidDel="00DE2B76">
          <w:delText>2</w:delText>
        </w:r>
        <w:r w:rsidR="00046874" w:rsidDel="00DE2B76">
          <w:delText>2</w:delText>
        </w:r>
        <w:r w:rsidR="00D534F8" w:rsidDel="00DE2B76">
          <w:delText xml:space="preserve"> </w:delText>
        </w:r>
      </w:del>
      <w:r w:rsidR="00D534F8">
        <w:t xml:space="preserve">se trata de um exemplo de </w:t>
      </w:r>
      <w:r w:rsidR="00D534F8" w:rsidRPr="005B582B">
        <w:rPr>
          <w:i/>
          <w:iCs/>
        </w:rPr>
        <w:t>Script</w:t>
      </w:r>
      <w:r w:rsidR="00D534F8">
        <w:t xml:space="preserve"> TS. Nota-se a tipagem da variável </w:t>
      </w:r>
      <w:del w:id="929" w:author="Ryan Lemos" w:date="2019-10-05T20:27:00Z">
        <w:r w:rsidR="00D534F8" w:rsidDel="00A253E0">
          <w:delText xml:space="preserve">modelo </w:delText>
        </w:r>
      </w:del>
      <w:ins w:id="930" w:author="Ryan Lemos" w:date="2019-10-05T20:27:00Z">
        <w:r w:rsidR="00A253E0">
          <w:t xml:space="preserve">número </w:t>
        </w:r>
      </w:ins>
      <w:r w:rsidR="00D534F8">
        <w:t xml:space="preserve">definindo seu tipo como </w:t>
      </w:r>
      <w:del w:id="931" w:author="Ryan Lemos" w:date="2019-10-05T20:28:00Z">
        <w:r w:rsidR="00D534F8" w:rsidRPr="00D534F8" w:rsidDel="00A253E0">
          <w:rPr>
            <w:i/>
          </w:rPr>
          <w:delText>string</w:delText>
        </w:r>
      </w:del>
      <w:proofErr w:type="spellStart"/>
      <w:ins w:id="932" w:author="Ryan Lemos" w:date="2019-10-05T20:28:00Z">
        <w:r w:rsidR="00A253E0">
          <w:rPr>
            <w:i/>
          </w:rPr>
          <w:t>number</w:t>
        </w:r>
      </w:ins>
      <w:proofErr w:type="spellEnd"/>
      <w:r w:rsidR="00073CBF">
        <w:t>, como também definindo o tipo de retorno das funções da</w:t>
      </w:r>
      <w:del w:id="933" w:author="Ryan Lemos" w:date="2019-10-05T20:28:00Z">
        <w:r w:rsidR="00073CBF" w:rsidDel="00A253E0">
          <w:delText>s classes</w:delText>
        </w:r>
      </w:del>
      <w:ins w:id="934" w:author="Ryan Lemos" w:date="2019-10-05T20:28:00Z">
        <w:r w:rsidR="00A253E0">
          <w:t xml:space="preserve"> função </w:t>
        </w:r>
        <w:proofErr w:type="spellStart"/>
        <w:r w:rsidR="00A253E0" w:rsidRPr="00A253E0">
          <w:rPr>
            <w:i/>
            <w:iCs/>
            <w:rPrChange w:id="935" w:author="Ryan Lemos" w:date="2019-10-05T20:28:00Z">
              <w:rPr/>
            </w:rPrChange>
          </w:rPr>
          <w:t>identity</w:t>
        </w:r>
      </w:ins>
      <w:proofErr w:type="spellEnd"/>
      <w:r w:rsidR="00073CBF">
        <w:t>.</w:t>
      </w:r>
      <w:ins w:id="936" w:author="Ryan Lemos" w:date="2019-10-05T20:28:00Z">
        <w:r w:rsidR="00A253E0">
          <w:t xml:space="preserve"> A tipagem é feita através dos dois pontos, o que vem depois</w:t>
        </w:r>
      </w:ins>
      <w:ins w:id="937" w:author="Ryan Lemos" w:date="2019-10-05T20:29:00Z">
        <w:r w:rsidR="00A253E0">
          <w:t xml:space="preserve"> deles</w:t>
        </w:r>
      </w:ins>
      <w:ins w:id="938" w:author="Ryan Lemos" w:date="2019-10-05T20:28:00Z">
        <w:r w:rsidR="00A253E0">
          <w:t xml:space="preserve"> se trata do tipo</w:t>
        </w:r>
      </w:ins>
      <w:ins w:id="939" w:author="Ryan Lemos" w:date="2019-10-05T20:29:00Z">
        <w:r w:rsidR="00A253E0">
          <w:t xml:space="preserve"> de valor</w:t>
        </w:r>
      </w:ins>
      <w:ins w:id="940" w:author="Ryan Lemos" w:date="2019-10-05T20:28:00Z">
        <w:r w:rsidR="00A253E0">
          <w:t xml:space="preserve"> que aquela vari</w:t>
        </w:r>
      </w:ins>
      <w:ins w:id="941" w:author="Ryan Lemos" w:date="2019-10-05T20:29:00Z">
        <w:r w:rsidR="00A253E0">
          <w:t>ável deve receber ou que deve ser retornado na função (</w:t>
        </w:r>
        <w:r w:rsidR="00A253E0" w:rsidRPr="00393D2D">
          <w:rPr>
            <w:noProof/>
          </w:rPr>
          <w:t>SYED</w:t>
        </w:r>
        <w:r w:rsidR="00A253E0">
          <w:rPr>
            <w:noProof/>
          </w:rPr>
          <w:t>, 2016)</w:t>
        </w:r>
        <w:r w:rsidR="00A253E0">
          <w:t>.</w:t>
        </w:r>
      </w:ins>
      <w:ins w:id="942" w:author="Ryan Lemos" w:date="2019-10-05T20:28:00Z">
        <w:r w:rsidR="00A253E0">
          <w:t xml:space="preserve"> </w:t>
        </w:r>
      </w:ins>
    </w:p>
    <w:p w14:paraId="3241CB8D" w14:textId="546800CC" w:rsidR="00D534F8" w:rsidDel="00D67CFB" w:rsidRDefault="00D534F8" w:rsidP="00D67CFB">
      <w:pPr>
        <w:ind w:firstLine="0"/>
        <w:rPr>
          <w:del w:id="943" w:author="Ryan Lemos" w:date="2019-10-05T20:25:00Z"/>
        </w:rPr>
      </w:pPr>
    </w:p>
    <w:p w14:paraId="34F3691B" w14:textId="7913F6DD" w:rsidR="00D67CFB" w:rsidRDefault="00D67CFB">
      <w:pPr>
        <w:rPr>
          <w:ins w:id="944" w:author="Ryan Lemos" w:date="2019-10-05T20:27:00Z"/>
        </w:rPr>
      </w:pPr>
    </w:p>
    <w:p w14:paraId="16D9792D" w14:textId="3B76578D" w:rsidR="00A253E0" w:rsidRDefault="00A253E0">
      <w:pPr>
        <w:pStyle w:val="Legenda"/>
        <w:keepNext/>
        <w:rPr>
          <w:ins w:id="945" w:author="Ryan Lemos" w:date="2019-10-05T20:30:00Z"/>
        </w:rPr>
        <w:pPrChange w:id="946" w:author="Ryan Lemos" w:date="2019-10-05T20:30:00Z">
          <w:pPr>
            <w:pStyle w:val="Legenda"/>
          </w:pPr>
        </w:pPrChange>
      </w:pPr>
      <w:bookmarkStart w:id="947" w:name="_Ref21506122"/>
      <w:ins w:id="948" w:author="Ryan Lemos" w:date="2019-10-05T20:30:00Z">
        <w:r>
          <w:t xml:space="preserve">Figura </w:t>
        </w:r>
        <w:r>
          <w:fldChar w:fldCharType="begin"/>
        </w:r>
        <w:r>
          <w:instrText xml:space="preserve"> SEQ Figura \* ARABIC </w:instrText>
        </w:r>
      </w:ins>
      <w:r>
        <w:fldChar w:fldCharType="separate"/>
      </w:r>
      <w:ins w:id="949" w:author="Ryan Lemos" w:date="2019-10-14T11:07:00Z">
        <w:r w:rsidR="00EA29D8">
          <w:rPr>
            <w:noProof/>
          </w:rPr>
          <w:t>17</w:t>
        </w:r>
      </w:ins>
      <w:ins w:id="950" w:author="Ryan Lemos" w:date="2019-10-05T20:30:00Z">
        <w:r>
          <w:fldChar w:fldCharType="end"/>
        </w:r>
        <w:bookmarkEnd w:id="947"/>
        <w:r>
          <w:t xml:space="preserve"> - Exemplo da tipagem utilizada no</w:t>
        </w:r>
      </w:ins>
      <w:ins w:id="951" w:author="Ryan Lemos" w:date="2019-10-09T09:35:00Z">
        <w:r w:rsidR="00DE2B76">
          <w:t xml:space="preserve"> </w:t>
        </w:r>
      </w:ins>
      <w:proofErr w:type="spellStart"/>
      <w:ins w:id="952" w:author="Ryan Lemos" w:date="2019-10-05T20:30:00Z">
        <w:r>
          <w:t>TypeScript</w:t>
        </w:r>
        <w:proofErr w:type="spellEnd"/>
      </w:ins>
    </w:p>
    <w:p w14:paraId="0DF2761F" w14:textId="6C9E284F" w:rsidR="00D67CFB" w:rsidRDefault="00D67CFB" w:rsidP="00A253E0">
      <w:pPr>
        <w:ind w:firstLine="0"/>
        <w:jc w:val="center"/>
        <w:rPr>
          <w:ins w:id="953" w:author="Ryan Lemos" w:date="2019-10-05T20:30:00Z"/>
        </w:rPr>
      </w:pPr>
      <w:ins w:id="954" w:author="Ryan Lemos" w:date="2019-10-05T20:27:00Z">
        <w:r>
          <w:rPr>
            <w:noProof/>
          </w:rPr>
          <w:drawing>
            <wp:inline distT="0" distB="0" distL="0" distR="0" wp14:anchorId="2496FDF6" wp14:editId="26946AB6">
              <wp:extent cx="2880360" cy="851015"/>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4680" cy="867064"/>
                      </a:xfrm>
                      <a:prstGeom prst="rect">
                        <a:avLst/>
                      </a:prstGeom>
                    </pic:spPr>
                  </pic:pic>
                </a:graphicData>
              </a:graphic>
            </wp:inline>
          </w:drawing>
        </w:r>
      </w:ins>
    </w:p>
    <w:p w14:paraId="0A7D4428" w14:textId="61033DC3" w:rsidR="00A253E0" w:rsidRDefault="00A253E0">
      <w:pPr>
        <w:pStyle w:val="Fontes"/>
        <w:rPr>
          <w:ins w:id="955" w:author="Ryan Lemos" w:date="2019-10-05T20:27:00Z"/>
        </w:rPr>
        <w:pPrChange w:id="956" w:author="Ryan Lemos" w:date="2019-10-05T20:30:00Z">
          <w:pPr/>
        </w:pPrChange>
      </w:pPr>
      <w:ins w:id="957" w:author="Ryan Lemos" w:date="2019-10-05T20:30:00Z">
        <w:r>
          <w:t>Fonte: SYED, 2016, p. 129.</w:t>
        </w:r>
      </w:ins>
    </w:p>
    <w:p w14:paraId="212AAE60" w14:textId="423F23A4" w:rsidR="00A1768E" w:rsidDel="00D67CFB" w:rsidRDefault="00A1768E">
      <w:pPr>
        <w:pStyle w:val="Legenda"/>
        <w:keepNext/>
        <w:rPr>
          <w:del w:id="958" w:author="Ryan Lemos" w:date="2019-10-05T20:25:00Z"/>
        </w:rPr>
      </w:pPr>
      <w:del w:id="959" w:author="Ryan Lemos" w:date="2019-10-05T20:25:00Z">
        <w:r w:rsidDel="00D67CFB">
          <w:delText xml:space="preserve">Figura </w:delText>
        </w:r>
        <w:r w:rsidR="00744533" w:rsidDel="00D67CFB">
          <w:fldChar w:fldCharType="begin"/>
        </w:r>
        <w:r w:rsidR="00744533" w:rsidDel="00D67CFB">
          <w:delInstrText xml:space="preserve"> SEQ Figura \* ARABIC </w:delInstrText>
        </w:r>
        <w:r w:rsidR="00744533" w:rsidDel="00D67CFB">
          <w:fldChar w:fldCharType="separate"/>
        </w:r>
        <w:r w:rsidR="00D343FF" w:rsidDel="00D67CFB">
          <w:rPr>
            <w:noProof/>
          </w:rPr>
          <w:delText>22</w:delText>
        </w:r>
        <w:r w:rsidR="00744533" w:rsidDel="00D67CFB">
          <w:rPr>
            <w:noProof/>
          </w:rPr>
          <w:fldChar w:fldCharType="end"/>
        </w:r>
        <w:r w:rsidDel="00D67CFB">
          <w:delText xml:space="preserve"> - Classe em TypeScript</w:delText>
        </w:r>
      </w:del>
    </w:p>
    <w:p w14:paraId="7D705DA8" w14:textId="58483749" w:rsidR="00D534F8" w:rsidDel="00D67CFB" w:rsidRDefault="00D534F8">
      <w:pPr>
        <w:ind w:firstLine="0"/>
        <w:jc w:val="center"/>
        <w:rPr>
          <w:del w:id="960" w:author="Ryan Lemos" w:date="2019-10-05T20:25:00Z"/>
        </w:rPr>
      </w:pPr>
      <w:del w:id="961" w:author="Ryan Lemos" w:date="2019-10-05T20:25:00Z">
        <w:r w:rsidDel="00D67CFB">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1837" cy="2384336"/>
                      </a:xfrm>
                      <a:prstGeom prst="rect">
                        <a:avLst/>
                      </a:prstGeom>
                    </pic:spPr>
                  </pic:pic>
                </a:graphicData>
              </a:graphic>
            </wp:inline>
          </w:drawing>
        </w:r>
      </w:del>
    </w:p>
    <w:p w14:paraId="5AC5EC7E" w14:textId="4AA3D1F4" w:rsidR="00A1768E" w:rsidDel="00D67CFB" w:rsidRDefault="00A1768E">
      <w:pPr>
        <w:pStyle w:val="Fontes"/>
        <w:rPr>
          <w:del w:id="962" w:author="Ryan Lemos" w:date="2019-10-05T20:25:00Z"/>
        </w:rPr>
      </w:pPr>
      <w:del w:id="963" w:author="Ryan Lemos" w:date="2019-10-05T20:25:00Z">
        <w:r w:rsidDel="00D67CFB">
          <w:delText xml:space="preserve">Fonte: PRÓPRIA, </w:delText>
        </w:r>
        <w:r w:rsidR="00046874" w:rsidDel="00D67CFB">
          <w:delText xml:space="preserve">2019, </w:delText>
        </w:r>
        <w:r w:rsidDel="00D67CFB">
          <w:delText>utilizando o Visual Studio Code.</w:delText>
        </w:r>
      </w:del>
    </w:p>
    <w:p w14:paraId="49639A4E" w14:textId="77777777" w:rsidR="00676588" w:rsidRDefault="00676588">
      <w:pPr>
        <w:ind w:firstLine="0"/>
        <w:pPrChange w:id="964" w:author="Ryan Lemos" w:date="2019-10-05T20:25:00Z">
          <w:pPr/>
        </w:pPrChange>
      </w:pPr>
    </w:p>
    <w:p w14:paraId="0D236BEB" w14:textId="7CF834FF" w:rsidR="00676588" w:rsidRDefault="00C05B5C" w:rsidP="00676588">
      <w:pPr>
        <w:pStyle w:val="Ttulo4"/>
      </w:pPr>
      <w:bookmarkStart w:id="965" w:name="_Toc21872632"/>
      <w:bookmarkStart w:id="966" w:name="_Ref21873296"/>
      <w:bookmarkStart w:id="967" w:name="_Ref21873418"/>
      <w:r>
        <w:t>Angular</w:t>
      </w:r>
      <w:bookmarkEnd w:id="965"/>
      <w:bookmarkEnd w:id="966"/>
      <w:bookmarkEnd w:id="967"/>
    </w:p>
    <w:p w14:paraId="59161E49" w14:textId="24134187" w:rsidR="00073CBF" w:rsidRPr="00532250" w:rsidRDefault="00073CBF" w:rsidP="005B582B"/>
    <w:p w14:paraId="22EFD816" w14:textId="050552A9"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del w:id="968" w:author="Ryan Lemos" w:date="2019-10-07T20:43:00Z">
        <w:r w:rsidR="00512162" w:rsidDel="00BB6D2A">
          <w:delText>2019b</w:delText>
        </w:r>
      </w:del>
      <w:ins w:id="969" w:author="Ryan Lemos" w:date="2019-10-07T20:43:00Z">
        <w:r w:rsidR="00BB6D2A">
          <w:t>2019c</w:t>
        </w:r>
      </w:ins>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proofErr w:type="spellStart"/>
      <w:r w:rsidR="00676588" w:rsidRPr="00676588">
        <w:rPr>
          <w:i/>
        </w:rPr>
        <w: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w:t>
      </w:r>
      <w:r>
        <w:lastRenderedPageBreak/>
        <w:t xml:space="preserve">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570C3B5D" w14:textId="5D9CE9AA" w:rsidR="00676588" w:rsidDel="008839CF" w:rsidRDefault="00636936">
      <w:pPr>
        <w:rPr>
          <w:del w:id="970" w:author="Ryan Lemos" w:date="2019-10-07T20:45:00Z"/>
        </w:rPr>
      </w:pPr>
      <w:del w:id="971" w:author="Ryan Lemos" w:date="2019-10-07T20:45:00Z">
        <w:r w:rsidDel="008839CF">
          <w:delText xml:space="preserve">Tendo em vista que este seja um ambiente que tem por característica a interação contínua com o usuário, optou-se pela utilização do </w:delText>
        </w:r>
        <w:r w:rsidR="00C05B5C" w:rsidDel="008839CF">
          <w:delText>Angular</w:delText>
        </w:r>
        <w:r w:rsidDel="008839CF">
          <w:delText xml:space="preserve"> para auxiliar nesse processo e deixar a utilização mais fluída e dinâmica.</w:delText>
        </w:r>
      </w:del>
    </w:p>
    <w:p w14:paraId="67BD0E2D" w14:textId="4A5BC0CC" w:rsidR="008839CF" w:rsidRPr="005F6213" w:rsidRDefault="008839CF">
      <w:pPr>
        <w:rPr>
          <w:ins w:id="972" w:author="Ryan Lemos" w:date="2019-10-07T20:47:00Z"/>
        </w:rPr>
      </w:pPr>
      <w:ins w:id="973" w:author="Ryan Lemos" w:date="2019-10-07T20:45:00Z">
        <w:r>
          <w:t xml:space="preserve">Com o Angular é possível utilizar pacotes de funcionalidades feitos por outros </w:t>
        </w:r>
      </w:ins>
      <w:ins w:id="974" w:author="Ryan Lemos" w:date="2019-10-07T20:46:00Z">
        <w:r>
          <w:t xml:space="preserve">usuários. Assim soluções antes desenvolvidas em </w:t>
        </w:r>
        <w:proofErr w:type="spellStart"/>
        <w:r>
          <w:t>JavaScript</w:t>
        </w:r>
        <w:proofErr w:type="spellEnd"/>
        <w:r>
          <w:t xml:space="preserve"> ou nem desenvolvidas são trazidas para a maneira de se desenvolver usando</w:t>
        </w:r>
      </w:ins>
      <w:ins w:id="975" w:author="Ryan Lemos" w:date="2019-10-07T20:47:00Z">
        <w:r>
          <w:t xml:space="preserve"> o Angular e podem ser utilizadas para agregar valores e poupar tempo de desenvolvimento</w:t>
        </w:r>
      </w:ins>
      <w:ins w:id="976" w:author="Ryan Lemos" w:date="2019-10-07T20:59:00Z">
        <w:r w:rsidR="008F54BA">
          <w:t xml:space="preserve"> (GOOGLE, 2019c)</w:t>
        </w:r>
      </w:ins>
      <w:ins w:id="977" w:author="Ryan Lemos" w:date="2019-10-07T20:47:00Z">
        <w:r>
          <w:t xml:space="preserve">. Valem-se destacar a biblioteca de geração de calendários dinâmicos </w:t>
        </w:r>
      </w:ins>
      <w:ins w:id="978" w:author="Ryan Lemos" w:date="2019-10-07T20:48:00Z">
        <w:r>
          <w:t>chamada de A</w:t>
        </w:r>
      </w:ins>
      <w:ins w:id="979" w:author="Ryan Lemos" w:date="2019-10-07T20:49:00Z">
        <w:r>
          <w:t xml:space="preserve">ngular </w:t>
        </w:r>
        <w:proofErr w:type="spellStart"/>
        <w:r w:rsidRPr="008839CF">
          <w:rPr>
            <w:i/>
            <w:iCs/>
            <w:rPrChange w:id="980" w:author="Ryan Lemos" w:date="2019-10-07T20:49:00Z">
              <w:rPr/>
            </w:rPrChange>
          </w:rPr>
          <w:t>Calendar</w:t>
        </w:r>
        <w:proofErr w:type="spellEnd"/>
        <w:r>
          <w:t>, que serve para mostrar eventos em um calendário por mês, dia ou semana</w:t>
        </w:r>
      </w:ins>
      <w:ins w:id="981" w:author="Ryan Lemos" w:date="2019-10-07T20:50:00Z">
        <w:r>
          <w:t>, gerando um calendário interativo</w:t>
        </w:r>
      </w:ins>
      <w:ins w:id="982" w:author="Ryan Lemos" w:date="2019-10-07T20:53:00Z">
        <w:r w:rsidR="008F54BA">
          <w:t xml:space="preserve"> (LEWIS, </w:t>
        </w:r>
        <w:proofErr w:type="spellStart"/>
        <w:r w:rsidR="008F54BA">
          <w:t>sd</w:t>
        </w:r>
        <w:proofErr w:type="spellEnd"/>
        <w:r w:rsidR="008F54BA">
          <w:t>)</w:t>
        </w:r>
      </w:ins>
      <w:ins w:id="983" w:author="Ryan Lemos" w:date="2019-10-07T20:50:00Z">
        <w:r>
          <w:t>.</w:t>
        </w:r>
      </w:ins>
      <w:ins w:id="984" w:author="Ryan Lemos" w:date="2019-10-07T20:54:00Z">
        <w:r w:rsidR="008F54BA">
          <w:t xml:space="preserve"> Um exemplo do calendário gerado pode ser visto na </w:t>
        </w:r>
        <w:r w:rsidR="008F54BA">
          <w:fldChar w:fldCharType="begin"/>
        </w:r>
        <w:r w:rsidR="008F54BA">
          <w:instrText xml:space="preserve"> REF _Ref20051663 \h </w:instrText>
        </w:r>
      </w:ins>
      <w:r w:rsidR="008F54BA">
        <w:fldChar w:fldCharType="separate"/>
      </w:r>
      <w:ins w:id="985" w:author="Ryan Lemos" w:date="2019-10-14T11:07:00Z">
        <w:r w:rsidR="00EA29D8">
          <w:t xml:space="preserve">Figura </w:t>
        </w:r>
        <w:r w:rsidR="00EA29D8">
          <w:rPr>
            <w:noProof/>
          </w:rPr>
          <w:t>59</w:t>
        </w:r>
      </w:ins>
      <w:ins w:id="986" w:author="Ryan Lemos" w:date="2019-10-07T20:54:00Z">
        <w:r w:rsidR="008F54BA">
          <w:fldChar w:fldCharType="end"/>
        </w:r>
        <w:r w:rsidR="008F54BA">
          <w:t xml:space="preserve">. </w:t>
        </w:r>
      </w:ins>
      <w:ins w:id="987" w:author="Ryan Lemos" w:date="2019-10-07T20:55:00Z">
        <w:r w:rsidR="008F54BA">
          <w:t>Outra biblioteca utilizada foi a de editor de textos</w:t>
        </w:r>
      </w:ins>
      <w:ins w:id="988" w:author="Ryan Lemos" w:date="2019-10-07T20:57:00Z">
        <w:r w:rsidR="008F54BA">
          <w:t xml:space="preserve"> chamada CKEDITOR. P</w:t>
        </w:r>
      </w:ins>
      <w:ins w:id="989" w:author="Ryan Lemos" w:date="2019-10-07T20:55:00Z">
        <w:r w:rsidR="008F54BA">
          <w:t>ermitindo que faça edições no estilo do texto</w:t>
        </w:r>
      </w:ins>
      <w:ins w:id="990" w:author="Ryan Lemos" w:date="2019-10-07T20:57:00Z">
        <w:r w:rsidR="008F54BA">
          <w:t>, aplicando</w:t>
        </w:r>
      </w:ins>
      <w:ins w:id="991" w:author="Ryan Lemos" w:date="2019-10-07T20:58:00Z">
        <w:r w:rsidR="008F54BA">
          <w:t xml:space="preserve"> cores e fontes, é possível colar textos de arquivos de texto do computador e planilhas sem perder a formatação</w:t>
        </w:r>
      </w:ins>
      <w:ins w:id="992" w:author="Ryan Lemos" w:date="2019-10-07T20:57:00Z">
        <w:r w:rsidR="008F54BA">
          <w:t xml:space="preserve"> (</w:t>
        </w:r>
        <w:r w:rsidR="008F54BA" w:rsidRPr="008F54BA">
          <w:t>CKSOURCE</w:t>
        </w:r>
        <w:r w:rsidR="008F54BA">
          <w:t>, 2019)</w:t>
        </w:r>
      </w:ins>
      <w:ins w:id="993" w:author="Ryan Lemos" w:date="2019-10-07T20:55:00Z">
        <w:r w:rsidR="008F54BA">
          <w:t>.</w:t>
        </w:r>
      </w:ins>
      <w:ins w:id="994" w:author="Ryan Lemos" w:date="2019-10-07T21:04:00Z">
        <w:r w:rsidR="005B3A5D">
          <w:t xml:space="preserve"> </w:t>
        </w:r>
      </w:ins>
      <w:ins w:id="995" w:author="Ryan Lemos" w:date="2019-10-07T21:06:00Z">
        <w:r w:rsidR="005F6213">
          <w:t xml:space="preserve">Para geração de tabelas dinâmicas utilizou-se o Angular </w:t>
        </w:r>
        <w:proofErr w:type="spellStart"/>
        <w:r w:rsidR="005F6213" w:rsidRPr="005F6213">
          <w:rPr>
            <w:i/>
            <w:iCs/>
            <w:rPrChange w:id="996" w:author="Ryan Lemos" w:date="2019-10-07T21:06:00Z">
              <w:rPr/>
            </w:rPrChange>
          </w:rPr>
          <w:t>DataTables</w:t>
        </w:r>
        <w:proofErr w:type="spellEnd"/>
        <w:r w:rsidR="005F6213">
          <w:t xml:space="preserve"> que traz para o formato de desenvolvimento do </w:t>
        </w:r>
      </w:ins>
      <w:ins w:id="997" w:author="Ryan Lemos" w:date="2019-10-07T21:07:00Z">
        <w:r w:rsidR="005F6213">
          <w:t>A</w:t>
        </w:r>
      </w:ins>
      <w:ins w:id="998" w:author="Ryan Lemos" w:date="2019-10-07T21:06:00Z">
        <w:r w:rsidR="005F6213">
          <w:t>ngular</w:t>
        </w:r>
      </w:ins>
      <w:ins w:id="999" w:author="Ryan Lemos" w:date="2019-10-07T21:07:00Z">
        <w:r w:rsidR="005F6213">
          <w:t xml:space="preserve"> a biblioteca de tabelas dinâmicas </w:t>
        </w:r>
        <w:proofErr w:type="spellStart"/>
        <w:r w:rsidR="005F6213" w:rsidRPr="005F6213">
          <w:rPr>
            <w:i/>
            <w:iCs/>
            <w:rPrChange w:id="1000" w:author="Ryan Lemos" w:date="2019-10-07T21:07:00Z">
              <w:rPr/>
            </w:rPrChange>
          </w:rPr>
          <w:t>DataTables</w:t>
        </w:r>
        <w:proofErr w:type="spellEnd"/>
        <w:r w:rsidR="005F6213">
          <w:rPr>
            <w:i/>
            <w:iCs/>
          </w:rPr>
          <w:t xml:space="preserve"> </w:t>
        </w:r>
        <w:r w:rsidR="005F6213">
          <w:t xml:space="preserve">(LIN, 2019). </w:t>
        </w:r>
      </w:ins>
      <w:ins w:id="1001" w:author="Ryan Lemos" w:date="2019-10-07T21:09:00Z">
        <w:r w:rsidR="005F6213">
          <w:t xml:space="preserve">Com o Angular </w:t>
        </w:r>
        <w:proofErr w:type="spellStart"/>
        <w:r w:rsidR="005F6213" w:rsidRPr="005F6213">
          <w:rPr>
            <w:i/>
            <w:iCs/>
            <w:rPrChange w:id="1002" w:author="Ryan Lemos" w:date="2019-10-07T21:09:00Z">
              <w:rPr/>
            </w:rPrChange>
          </w:rPr>
          <w:t>DataTables</w:t>
        </w:r>
        <w:proofErr w:type="spellEnd"/>
        <w:r w:rsidR="005F6213">
          <w:t xml:space="preserve"> a geração d</w:t>
        </w:r>
      </w:ins>
      <w:ins w:id="1003" w:author="Ryan Lemos" w:date="2019-10-07T21:10:00Z">
        <w:r w:rsidR="005F6213">
          <w:t>as tabelas segue o formato de desenvolvimento do Angular o que garante a aplicação um padrão de codificação</w:t>
        </w:r>
      </w:ins>
      <w:ins w:id="1004" w:author="Ryan Lemos" w:date="2019-10-09T09:19:00Z">
        <w:r w:rsidR="001D3106">
          <w:t>, u</w:t>
        </w:r>
      </w:ins>
      <w:ins w:id="1005" w:author="Ryan Lemos" w:date="2019-10-09T09:18:00Z">
        <w:r w:rsidR="001D3106">
          <w:t>m exemplo</w:t>
        </w:r>
      </w:ins>
      <w:ins w:id="1006" w:author="Ryan Lemos" w:date="2019-10-09T09:19:00Z">
        <w:r w:rsidR="001D3106">
          <w:t xml:space="preserve"> da tabela gerada</w:t>
        </w:r>
      </w:ins>
      <w:ins w:id="1007" w:author="Ryan Lemos" w:date="2019-10-09T09:18:00Z">
        <w:r w:rsidR="001D3106">
          <w:t xml:space="preserve"> é visto na </w:t>
        </w:r>
        <w:r w:rsidR="001D3106">
          <w:fldChar w:fldCharType="begin"/>
        </w:r>
        <w:r w:rsidR="001D3106">
          <w:instrText xml:space="preserve"> REF _Ref21505146 \h </w:instrText>
        </w:r>
      </w:ins>
      <w:r w:rsidR="001D3106">
        <w:fldChar w:fldCharType="separate"/>
      </w:r>
      <w:ins w:id="1008" w:author="Ryan Lemos" w:date="2019-10-14T11:07:00Z">
        <w:r w:rsidR="00EA29D8">
          <w:t xml:space="preserve">Figura </w:t>
        </w:r>
        <w:r w:rsidR="00EA29D8">
          <w:rPr>
            <w:noProof/>
          </w:rPr>
          <w:t>53</w:t>
        </w:r>
      </w:ins>
      <w:ins w:id="1009" w:author="Ryan Lemos" w:date="2019-10-09T09:18:00Z">
        <w:r w:rsidR="001D3106">
          <w:fldChar w:fldCharType="end"/>
        </w:r>
      </w:ins>
      <w:ins w:id="1010" w:author="Ryan Lemos" w:date="2019-10-09T09:19:00Z">
        <w:r w:rsidR="001D3106">
          <w:t xml:space="preserve">. Também a fim de melhorar a interação com o usuário, utilizou-se </w:t>
        </w:r>
        <w:r w:rsidR="00CC0E1E">
          <w:t>uma biblio</w:t>
        </w:r>
      </w:ins>
      <w:ins w:id="1011" w:author="Ryan Lemos" w:date="2019-10-09T09:20:00Z">
        <w:r w:rsidR="00CC0E1E">
          <w:t xml:space="preserve">teca de alertas visuais também adaptada para o contexto do Angular, chamada de </w:t>
        </w:r>
      </w:ins>
      <w:proofErr w:type="spellStart"/>
      <w:ins w:id="1012" w:author="Ryan Lemos" w:date="2019-10-09T09:21:00Z">
        <w:r w:rsidR="00CC0E1E" w:rsidRPr="00CC0E1E">
          <w:rPr>
            <w:i/>
            <w:iCs/>
            <w:rPrChange w:id="1013" w:author="Ryan Lemos" w:date="2019-10-09T09:21:00Z">
              <w:rPr/>
            </w:rPrChange>
          </w:rPr>
          <w:t>Sweet</w:t>
        </w:r>
        <w:proofErr w:type="spellEnd"/>
        <w:r w:rsidR="00CC0E1E">
          <w:t xml:space="preserve"> </w:t>
        </w:r>
        <w:proofErr w:type="spellStart"/>
        <w:r w:rsidR="00CC0E1E" w:rsidRPr="00CC0E1E">
          <w:rPr>
            <w:i/>
            <w:iCs/>
            <w:rPrChange w:id="1014" w:author="Ryan Lemos" w:date="2019-10-09T09:22:00Z">
              <w:rPr/>
            </w:rPrChange>
          </w:rPr>
          <w:t>Alert</w:t>
        </w:r>
        <w:proofErr w:type="spellEnd"/>
        <w:r w:rsidR="00CC0E1E">
          <w:t xml:space="preserve"> 2</w:t>
        </w:r>
      </w:ins>
      <w:ins w:id="1015" w:author="Ryan Lemos" w:date="2019-10-09T09:29:00Z">
        <w:r w:rsidR="00DE2B76">
          <w:t xml:space="preserve"> (SWEETALERT2, 2019). Com o apoi</w:t>
        </w:r>
      </w:ins>
      <w:ins w:id="1016" w:author="Ryan Lemos" w:date="2019-10-09T09:30:00Z">
        <w:r w:rsidR="00DE2B76">
          <w:t xml:space="preserve">o dessa biblioteca, alertas como o da </w:t>
        </w:r>
      </w:ins>
      <w:ins w:id="1017" w:author="Ryan Lemos" w:date="2019-10-09T09:31:00Z">
        <w:r w:rsidR="00DE2B76">
          <w:fldChar w:fldCharType="begin"/>
        </w:r>
        <w:r w:rsidR="00DE2B76">
          <w:instrText xml:space="preserve"> REF _Ref20734450 \h </w:instrText>
        </w:r>
      </w:ins>
      <w:r w:rsidR="00DE2B76">
        <w:fldChar w:fldCharType="separate"/>
      </w:r>
      <w:ins w:id="1018" w:author="Ryan Lemos" w:date="2019-10-14T11:07:00Z">
        <w:r w:rsidR="00EA29D8">
          <w:t xml:space="preserve">Figura </w:t>
        </w:r>
        <w:r w:rsidR="00EA29D8">
          <w:rPr>
            <w:noProof/>
          </w:rPr>
          <w:t>35</w:t>
        </w:r>
      </w:ins>
      <w:ins w:id="1019" w:author="Ryan Lemos" w:date="2019-10-09T09:31:00Z">
        <w:r w:rsidR="00DE2B76">
          <w:fldChar w:fldCharType="end"/>
        </w:r>
      </w:ins>
      <w:ins w:id="1020" w:author="Ryan Lemos" w:date="2019-10-09T09:30:00Z">
        <w:r w:rsidR="00DE2B76">
          <w:t>.</w:t>
        </w:r>
      </w:ins>
      <w:ins w:id="1021" w:author="Ryan Lemos" w:date="2019-10-09T09:21:00Z">
        <w:r w:rsidR="00CC0E1E">
          <w:t xml:space="preserve"> </w:t>
        </w:r>
      </w:ins>
    </w:p>
    <w:p w14:paraId="0B4E401F" w14:textId="77777777" w:rsidR="00A95801" w:rsidRPr="008D625B" w:rsidRDefault="00A95801">
      <w:pPr>
        <w:ind w:firstLine="0"/>
        <w:pPrChange w:id="1022" w:author="Ryan Lemos" w:date="2019-10-07T20:58:00Z">
          <w:pPr/>
        </w:pPrChange>
      </w:pPr>
    </w:p>
    <w:p w14:paraId="53FE96DD" w14:textId="77777777" w:rsidR="00D61CB9" w:rsidRDefault="003E72DF" w:rsidP="00D61CB9">
      <w:pPr>
        <w:pStyle w:val="Ttulo4"/>
      </w:pPr>
      <w:bookmarkStart w:id="1023" w:name="_Toc21872633"/>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1023"/>
    </w:p>
    <w:p w14:paraId="68EE7F90" w14:textId="77777777" w:rsidR="008D625B" w:rsidRDefault="008D625B" w:rsidP="008D625B"/>
    <w:p w14:paraId="20A0AB01" w14:textId="0CEDA301"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ins w:id="1024" w:author="Ryan Lemos" w:date="2019-10-14T11:07:00Z">
        <w:r w:rsidR="00EA29D8">
          <w:t xml:space="preserve">Figura </w:t>
        </w:r>
        <w:r w:rsidR="00EA29D8">
          <w:rPr>
            <w:noProof/>
          </w:rPr>
          <w:t>18</w:t>
        </w:r>
      </w:ins>
      <w:del w:id="1025" w:author="Ryan Lemos" w:date="2019-10-07T11:05:00Z">
        <w:r w:rsidR="00054B21" w:rsidDel="00EA672B">
          <w:delText xml:space="preserve">Figura </w:delText>
        </w:r>
        <w:r w:rsidR="00054B21" w:rsidDel="00EA672B">
          <w:rPr>
            <w:noProof/>
          </w:rPr>
          <w:delText>23</w:delText>
        </w:r>
      </w:del>
      <w:r w:rsidR="009113A0">
        <w:fldChar w:fldCharType="end"/>
      </w:r>
      <w:r w:rsidR="00B674FC">
        <w:t>.</w:t>
      </w:r>
    </w:p>
    <w:p w14:paraId="4ECD0A39" w14:textId="77777777" w:rsidR="00B674FC" w:rsidRDefault="00B674FC" w:rsidP="00135E22">
      <w:pPr>
        <w:ind w:firstLine="0"/>
      </w:pPr>
    </w:p>
    <w:p w14:paraId="2B0E03C6" w14:textId="0F309B26" w:rsidR="009113A0" w:rsidRDefault="009113A0" w:rsidP="00FC0021">
      <w:pPr>
        <w:pStyle w:val="Legenda"/>
        <w:keepNext/>
      </w:pPr>
      <w:bookmarkStart w:id="1026" w:name="_Ref526523847"/>
      <w:r>
        <w:t xml:space="preserve">Figura </w:t>
      </w:r>
      <w:fldSimple w:instr=" SEQ Figura \* ARABIC ">
        <w:ins w:id="1027" w:author="Ryan Lemos" w:date="2019-10-14T11:07:00Z">
          <w:r w:rsidR="00EA29D8">
            <w:rPr>
              <w:noProof/>
            </w:rPr>
            <w:t>18</w:t>
          </w:r>
        </w:ins>
        <w:del w:id="1028" w:author="Ryan Lemos" w:date="2019-10-07T11:05:00Z">
          <w:r w:rsidR="00D343FF" w:rsidDel="00EA672B">
            <w:rPr>
              <w:noProof/>
            </w:rPr>
            <w:delText>23</w:delText>
          </w:r>
        </w:del>
      </w:fldSimple>
      <w:bookmarkEnd w:id="1026"/>
      <w:r>
        <w:t xml:space="preserve"> - </w:t>
      </w:r>
      <w:r w:rsidRPr="007D2BD9">
        <w:t>Exemplo de código PHP em página HTML</w:t>
      </w:r>
    </w:p>
    <w:p w14:paraId="53B39F51" w14:textId="77777777" w:rsidR="00B47F12" w:rsidRDefault="00CB768F" w:rsidP="00952162">
      <w:pPr>
        <w:pStyle w:val="Fontes"/>
      </w:pPr>
      <w:r w:rsidRPr="00832539">
        <w:rPr>
          <w:noProof/>
          <w:lang w:eastAsia="pt-BR"/>
        </w:rPr>
        <w:drawing>
          <wp:inline distT="0" distB="0" distL="0" distR="0" wp14:anchorId="00B236B5" wp14:editId="547C6B96">
            <wp:extent cx="4716210" cy="1531620"/>
            <wp:effectExtent l="114300" t="114300" r="103505" b="14478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40"/>
                    <a:stretch>
                      <a:fillRect/>
                    </a:stretch>
                  </pic:blipFill>
                  <pic:spPr>
                    <a:xfrm>
                      <a:off x="0" y="0"/>
                      <a:ext cx="4722501" cy="1533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14:paraId="723FA633" w14:textId="12A2B7C9" w:rsidR="00B65AD2" w:rsidDel="00FA7477" w:rsidRDefault="00C77717">
      <w:pPr>
        <w:rPr>
          <w:del w:id="1029" w:author="Ryan Lemos" w:date="2019-10-07T08:51:00Z"/>
        </w:rPr>
      </w:pPr>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r w:rsidR="00B65AD2">
        <w:t xml:space="preserve"> </w:t>
      </w:r>
    </w:p>
    <w:p w14:paraId="1077B4A1" w14:textId="77777777" w:rsidR="002C2BEC" w:rsidDel="00FA7477" w:rsidRDefault="002C2BEC">
      <w:pPr>
        <w:rPr>
          <w:del w:id="1030" w:author="Ryan Lemos" w:date="2019-10-07T08:51:00Z"/>
        </w:rPr>
      </w:pPr>
    </w:p>
    <w:p w14:paraId="0ED7ECBD" w14:textId="1A0ACC36" w:rsidR="00755810" w:rsidDel="00FA7477" w:rsidRDefault="002C2BEC">
      <w:pPr>
        <w:rPr>
          <w:del w:id="1031" w:author="Ryan Lemos" w:date="2019-10-07T08:51:00Z"/>
        </w:rPr>
        <w:pPrChange w:id="1032" w:author="Ryan Lemos" w:date="2019-10-07T08:51:00Z">
          <w:pPr>
            <w:pStyle w:val="Ttulo4"/>
          </w:pPr>
        </w:pPrChange>
      </w:pPr>
      <w:commentRangeStart w:id="1033"/>
      <w:del w:id="1034" w:author="Ryan Lemos" w:date="2019-10-07T08:51:00Z">
        <w:r w:rsidDel="00FA7477">
          <w:delText>PHPUNIT</w:delText>
        </w:r>
        <w:commentRangeEnd w:id="1033"/>
        <w:r w:rsidDel="00FA7477">
          <w:rPr>
            <w:rStyle w:val="Refdecomentrio"/>
            <w:iCs/>
          </w:rPr>
          <w:commentReference w:id="1033"/>
        </w:r>
      </w:del>
    </w:p>
    <w:p w14:paraId="2AC41FF8" w14:textId="77777777" w:rsidR="000D4325" w:rsidRDefault="000D4325">
      <w:pPr>
        <w:rPr>
          <w:ins w:id="1035" w:author="Ryan Lemos" w:date="2019-10-05T20:31:00Z"/>
        </w:rPr>
      </w:pPr>
    </w:p>
    <w:p w14:paraId="672AB5D3" w14:textId="77777777" w:rsidR="000D4325" w:rsidRPr="002C2BEC" w:rsidRDefault="000D4325"/>
    <w:p w14:paraId="0CA1CC08" w14:textId="77777777" w:rsidR="00D61CB9" w:rsidRDefault="00B9427B" w:rsidP="00D61CB9">
      <w:pPr>
        <w:pStyle w:val="Ttulo4"/>
      </w:pPr>
      <w:bookmarkStart w:id="1036" w:name="_Ref526533823"/>
      <w:bookmarkStart w:id="1037" w:name="_Toc21872634"/>
      <w:commentRangeStart w:id="1038"/>
      <w:r w:rsidRPr="00952162">
        <w:rPr>
          <w:i/>
        </w:rPr>
        <w:t>Framework</w:t>
      </w:r>
      <w:commentRangeEnd w:id="1038"/>
      <w:r w:rsidR="002C2BEC">
        <w:rPr>
          <w:rStyle w:val="Refdecomentrio"/>
          <w:iCs w:val="0"/>
        </w:rPr>
        <w:commentReference w:id="1038"/>
      </w:r>
      <w:r>
        <w:t xml:space="preserve"> </w:t>
      </w:r>
      <w:proofErr w:type="spellStart"/>
      <w:r w:rsidR="00D61CB9" w:rsidRPr="003635FC">
        <w:t>Laravel</w:t>
      </w:r>
      <w:bookmarkEnd w:id="1036"/>
      <w:bookmarkEnd w:id="1037"/>
      <w:proofErr w:type="spellEnd"/>
    </w:p>
    <w:p w14:paraId="361CF951" w14:textId="77777777" w:rsidR="00AB636C" w:rsidRPr="00AB636C" w:rsidRDefault="00AB636C" w:rsidP="005A2D83"/>
    <w:p w14:paraId="10956AED" w14:textId="77777777"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3C4B6A6C" w:rsidR="00316E2E" w:rsidDel="00EE035A" w:rsidRDefault="00642888" w:rsidP="00C23F2F">
      <w:pPr>
        <w:rPr>
          <w:del w:id="1039" w:author="Ryan Lemos" w:date="2019-10-05T20:47:00Z"/>
        </w:rPr>
      </w:pPr>
      <w:r>
        <w:lastRenderedPageBreak/>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9CC45C5" w14:textId="77777777" w:rsidR="00C23F2F" w:rsidRDefault="00C23F2F">
      <w:pPr>
        <w:ind w:firstLine="0"/>
        <w:rPr>
          <w:ins w:id="1040" w:author="Ryan Lemos" w:date="2019-10-05T20:47:00Z"/>
        </w:rPr>
        <w:pPrChange w:id="1041" w:author="Ryan Lemos" w:date="2019-10-13T12:03:00Z">
          <w:pPr/>
        </w:pPrChange>
      </w:pPr>
    </w:p>
    <w:p w14:paraId="2EB31121" w14:textId="2E684C84" w:rsidR="0097794D" w:rsidDel="00C80A0C" w:rsidRDefault="00C80A0C" w:rsidP="00C23F2F">
      <w:pPr>
        <w:rPr>
          <w:del w:id="1042" w:author="Ryan Lemos" w:date="2019-10-05T20:37:00Z"/>
        </w:rPr>
      </w:pPr>
      <w:ins w:id="1043" w:author="Ryan Lemos" w:date="2019-10-05T20:53:00Z">
        <w:r>
          <w:t>Um exemplo de como o possibilita o gan</w:t>
        </w:r>
      </w:ins>
      <w:ins w:id="1044" w:author="Ryan Lemos" w:date="2019-10-05T20:54:00Z">
        <w:r>
          <w:t xml:space="preserve">ho de desempenho é pela figura das Migrações, que são uma maneira de definir as tabelas da base de dados utilizando codificação PHP. </w:t>
        </w:r>
      </w:ins>
      <w:ins w:id="1045" w:author="Ryan Lemos" w:date="2019-10-05T20:55:00Z">
        <w:r>
          <w:t>Sendo possível criar tabelas e apagar tabelas</w:t>
        </w:r>
      </w:ins>
      <w:ins w:id="1046" w:author="Ryan Lemos" w:date="2019-10-05T20:56:00Z">
        <w:r>
          <w:t xml:space="preserve"> através de dois métodos </w:t>
        </w:r>
        <w:proofErr w:type="spellStart"/>
        <w:r w:rsidRPr="00C80A0C">
          <w:rPr>
            <w:i/>
            <w:iCs/>
            <w:rPrChange w:id="1047" w:author="Ryan Lemos" w:date="2019-10-05T20:56:00Z">
              <w:rPr/>
            </w:rPrChange>
          </w:rPr>
          <w:t>up</w:t>
        </w:r>
        <w:proofErr w:type="spellEnd"/>
        <w:r>
          <w:t xml:space="preserve"> (ou ativar) e </w:t>
        </w:r>
        <w:proofErr w:type="spellStart"/>
        <w:r w:rsidRPr="00C80A0C">
          <w:rPr>
            <w:i/>
            <w:iCs/>
            <w:rPrChange w:id="1048" w:author="Ryan Lemos" w:date="2019-10-05T20:56:00Z">
              <w:rPr/>
            </w:rPrChange>
          </w:rPr>
          <w:t>down</w:t>
        </w:r>
        <w:proofErr w:type="spellEnd"/>
        <w:r>
          <w:rPr>
            <w:i/>
            <w:iCs/>
          </w:rPr>
          <w:t xml:space="preserve"> </w:t>
        </w:r>
      </w:ins>
      <w:ins w:id="1049" w:author="Ryan Lemos" w:date="2019-10-05T20:57:00Z">
        <w:r w:rsidRPr="00C80A0C">
          <w:rPr>
            <w:rPrChange w:id="1050" w:author="Ryan Lemos" w:date="2019-10-05T20:57:00Z">
              <w:rPr>
                <w:i/>
                <w:iCs/>
              </w:rPr>
            </w:rPrChange>
          </w:rPr>
          <w:t>(</w:t>
        </w:r>
        <w:r>
          <w:t>desativar).</w:t>
        </w:r>
      </w:ins>
      <w:ins w:id="1051" w:author="Ryan Lemos" w:date="2019-10-05T20:55:00Z">
        <w:r>
          <w:t xml:space="preserve"> </w:t>
        </w:r>
      </w:ins>
      <w:ins w:id="1052" w:author="Ryan Lemos" w:date="2019-10-05T20:57:00Z">
        <w:r>
          <w:t>Para executar mudanças na base de dados de fato, uma</w:t>
        </w:r>
      </w:ins>
      <w:ins w:id="1053" w:author="Ryan Lemos" w:date="2019-10-05T20:58:00Z">
        <w:r>
          <w:t xml:space="preserve"> vez definidas as estruturas das tabelas, basta executar um comando</w:t>
        </w:r>
      </w:ins>
      <w:ins w:id="1054" w:author="Ryan Lemos" w:date="2019-10-05T20:55:00Z">
        <w:r>
          <w:t xml:space="preserve"> no terminal </w:t>
        </w:r>
        <w:proofErr w:type="spellStart"/>
        <w:r w:rsidRPr="00C80A0C">
          <w:rPr>
            <w:i/>
            <w:iCs/>
            <w:rPrChange w:id="1055" w:author="Ryan Lemos" w:date="2019-10-05T20:58:00Z">
              <w:rPr/>
            </w:rPrChange>
          </w:rPr>
          <w:t>Artisan</w:t>
        </w:r>
      </w:ins>
      <w:proofErr w:type="spellEnd"/>
      <w:ins w:id="1056" w:author="Ryan Lemos" w:date="2019-10-05T20:59:00Z">
        <w:r>
          <w:t xml:space="preserve"> para ativar as migrações e outro comando para desativar as migrações</w:t>
        </w:r>
      </w:ins>
      <w:ins w:id="1057" w:author="Ryan Lemos" w:date="2019-10-05T21:03:00Z">
        <w:r>
          <w:t xml:space="preserve"> </w:t>
        </w:r>
        <w:r>
          <w:rPr>
            <w:noProof/>
          </w:rPr>
          <w:t>(STAUFFER, 2017)</w:t>
        </w:r>
      </w:ins>
      <w:ins w:id="1058" w:author="Ryan Lemos" w:date="2019-10-05T20:55:00Z">
        <w:r>
          <w:t>.</w:t>
        </w:r>
      </w:ins>
      <w:ins w:id="1059" w:author="Ryan Lemos" w:date="2019-10-05T21:00:00Z">
        <w:r>
          <w:t xml:space="preserve"> Um exemplo da estrutura de uma migração pode ser </w:t>
        </w:r>
      </w:ins>
      <w:ins w:id="1060" w:author="Ryan Lemos" w:date="2019-10-05T21:02:00Z">
        <w:r>
          <w:t>visto</w:t>
        </w:r>
      </w:ins>
      <w:ins w:id="1061" w:author="Ryan Lemos" w:date="2019-10-05T21:00:00Z">
        <w:r>
          <w:t xml:space="preserve"> </w:t>
        </w:r>
      </w:ins>
      <w:ins w:id="1062" w:author="Ryan Lemos" w:date="2019-10-05T21:01:00Z">
        <w:r>
          <w:t>na</w:t>
        </w:r>
      </w:ins>
      <w:ins w:id="1063" w:author="Ryan Lemos" w:date="2019-10-09T09:33:00Z">
        <w:r w:rsidR="00DE2B76">
          <w:t xml:space="preserve"> </w:t>
        </w:r>
      </w:ins>
      <w:ins w:id="1064" w:author="Ryan Lemos" w:date="2019-10-09T09:34:00Z">
        <w:r w:rsidR="00DE2B76">
          <w:fldChar w:fldCharType="begin"/>
        </w:r>
        <w:r w:rsidR="00DE2B76">
          <w:instrText xml:space="preserve"> REF _Ref21506064 \h </w:instrText>
        </w:r>
      </w:ins>
      <w:r w:rsidR="00DE2B76">
        <w:fldChar w:fldCharType="separate"/>
      </w:r>
      <w:ins w:id="1065" w:author="Ryan Lemos" w:date="2019-10-14T11:07:00Z">
        <w:r w:rsidR="00EA29D8">
          <w:rPr>
            <w:noProof/>
          </w:rPr>
          <w:t>19</w:t>
        </w:r>
      </w:ins>
      <w:ins w:id="1066" w:author="Ryan Lemos" w:date="2019-10-09T09:34:00Z">
        <w:r w:rsidR="00DE2B76">
          <w:fldChar w:fldCharType="end"/>
        </w:r>
      </w:ins>
      <w:ins w:id="1067" w:author="Ryan Lemos" w:date="2019-10-05T21:01:00Z">
        <w:r>
          <w:t>, que demonstra a estrutura da tabela de usuários do ambiente.</w:t>
        </w:r>
      </w:ins>
      <w:ins w:id="1068" w:author="Ryan Lemos" w:date="2019-10-05T21:02:00Z">
        <w:r>
          <w:t xml:space="preserve"> Dentro da função </w:t>
        </w:r>
        <w:proofErr w:type="spellStart"/>
        <w:r w:rsidRPr="00C80A0C">
          <w:rPr>
            <w:i/>
            <w:iCs/>
            <w:rPrChange w:id="1069" w:author="Ryan Lemos" w:date="2019-10-05T21:02:00Z">
              <w:rPr/>
            </w:rPrChange>
          </w:rPr>
          <w:t>up</w:t>
        </w:r>
        <w:proofErr w:type="spellEnd"/>
        <w:r>
          <w:t xml:space="preserve"> é que se encontra a estrutura da tabela contendo por exemplo nome do usuário e a quantidade de caracteres </w:t>
        </w:r>
      </w:ins>
      <w:ins w:id="1070" w:author="Ryan Lemos" w:date="2019-10-05T21:03:00Z">
        <w:r>
          <w:t xml:space="preserve">permitidos, através da função </w:t>
        </w:r>
        <w:proofErr w:type="spellStart"/>
        <w:r w:rsidRPr="00C80A0C">
          <w:rPr>
            <w:i/>
            <w:iCs/>
            <w:rPrChange w:id="1071" w:author="Ryan Lemos" w:date="2019-10-05T21:03:00Z">
              <w:rPr/>
            </w:rPrChange>
          </w:rPr>
          <w:t>string</w:t>
        </w:r>
        <w:proofErr w:type="spellEnd"/>
        <w:r>
          <w:t xml:space="preserve">. O comando para </w:t>
        </w:r>
      </w:ins>
      <w:ins w:id="1072" w:author="Ryan Lemos" w:date="2019-10-05T21:04:00Z">
        <w:r>
          <w:t xml:space="preserve">executar as migrações </w:t>
        </w:r>
        <w:r w:rsidR="00F715E4">
          <w:t>é o ‘</w:t>
        </w:r>
        <w:proofErr w:type="spellStart"/>
        <w:r w:rsidR="00F715E4">
          <w:t>php</w:t>
        </w:r>
        <w:proofErr w:type="spellEnd"/>
        <w:r w:rsidR="00F715E4">
          <w:t xml:space="preserve"> </w:t>
        </w:r>
        <w:proofErr w:type="spellStart"/>
        <w:r w:rsidR="00F715E4">
          <w:t>artisan</w:t>
        </w:r>
        <w:proofErr w:type="spellEnd"/>
        <w:r w:rsidR="00F715E4">
          <w:t xml:space="preserve"> </w:t>
        </w:r>
        <w:proofErr w:type="spellStart"/>
        <w:r w:rsidR="00F715E4">
          <w:t>migrate</w:t>
        </w:r>
        <w:proofErr w:type="spellEnd"/>
        <w:r w:rsidR="00F715E4">
          <w:t xml:space="preserve">’ que executa todos os comandos </w:t>
        </w:r>
        <w:proofErr w:type="spellStart"/>
        <w:r w:rsidR="00F715E4">
          <w:t>up</w:t>
        </w:r>
        <w:proofErr w:type="spellEnd"/>
        <w:r w:rsidR="00F715E4">
          <w:t xml:space="preserve"> das classes de migração que ainda não foram executadas an</w:t>
        </w:r>
      </w:ins>
      <w:ins w:id="1073" w:author="Ryan Lemos" w:date="2019-10-05T21:05:00Z">
        <w:r w:rsidR="00F715E4">
          <w:t>te</w:t>
        </w:r>
      </w:ins>
      <w:ins w:id="1074" w:author="Ryan Lemos" w:date="2019-10-05T21:04:00Z">
        <w:r w:rsidR="00F715E4">
          <w:t>riormente</w:t>
        </w:r>
      </w:ins>
      <w:ins w:id="1075" w:author="Ryan Lemos" w:date="2019-10-05T21:05:00Z">
        <w:r w:rsidR="00F715E4">
          <w:t>.</w:t>
        </w:r>
      </w:ins>
      <w:ins w:id="1076" w:author="Ryan Lemos" w:date="2019-10-05T21:04:00Z">
        <w:r w:rsidR="00F715E4">
          <w:t xml:space="preserve"> </w:t>
        </w:r>
      </w:ins>
      <w:ins w:id="1077" w:author="Ryan Lemos" w:date="2019-10-05T21:05:00Z">
        <w:r w:rsidR="00F715E4">
          <w:t>O comando para apagar as tabelas se trata do ‘</w:t>
        </w:r>
        <w:proofErr w:type="spellStart"/>
        <w:r w:rsidR="00F715E4">
          <w:t>php</w:t>
        </w:r>
        <w:proofErr w:type="spellEnd"/>
        <w:r w:rsidR="00F715E4">
          <w:t xml:space="preserve"> </w:t>
        </w:r>
        <w:proofErr w:type="spellStart"/>
        <w:r w:rsidR="00F715E4">
          <w:t>artisan</w:t>
        </w:r>
        <w:proofErr w:type="spellEnd"/>
        <w:r w:rsidR="00F715E4">
          <w:t xml:space="preserve"> </w:t>
        </w:r>
        <w:proofErr w:type="spellStart"/>
        <w:r w:rsidR="00F715E4">
          <w:t>migrate:rollback</w:t>
        </w:r>
        <w:proofErr w:type="spellEnd"/>
        <w:r w:rsidR="00F715E4">
          <w:t>’.</w:t>
        </w:r>
      </w:ins>
      <w:del w:id="1078" w:author="Ryan Lemos" w:date="2019-10-05T20:39:00Z">
        <w:r w:rsidR="00940125" w:rsidDel="00C23F2F">
          <w:delText xml:space="preserve">O </w:delText>
        </w:r>
        <w:r w:rsidR="00C34F84" w:rsidDel="00C23F2F">
          <w:delText>L</w:delText>
        </w:r>
        <w:r w:rsidR="00940125" w:rsidDel="00C23F2F">
          <w:delText xml:space="preserve">aravel </w:delText>
        </w:r>
        <w:r w:rsidR="00065236" w:rsidDel="00C23F2F">
          <w:delText>demonstra</w:delText>
        </w:r>
        <w:r w:rsidR="00940125" w:rsidDel="00C23F2F">
          <w:delText xml:space="preserve"> como </w:delText>
        </w:r>
        <w:r w:rsidR="00700026" w:rsidDel="00C23F2F">
          <w:delText>valores</w:delText>
        </w:r>
        <w:r w:rsidR="00940125" w:rsidDel="00C23F2F">
          <w:delText xml:space="preserve"> </w:delText>
        </w:r>
        <w:r w:rsidR="00AF0BDE" w:rsidDel="00C23F2F">
          <w:delText>o aumento</w:delText>
        </w:r>
        <w:r w:rsidR="00700026" w:rsidDel="00C23F2F">
          <w:delText xml:space="preserve"> da velocidade de desenvolvimento</w:delText>
        </w:r>
        <w:r w:rsidR="00BB47FC" w:rsidDel="00C23F2F">
          <w:delText xml:space="preserve"> e a satisfação do desenvolvedor. </w:delText>
        </w:r>
        <w:r w:rsidR="003B4045" w:rsidDel="00C23F2F">
          <w:delText xml:space="preserve">Para </w:delText>
        </w:r>
        <w:r w:rsidR="001A795A" w:rsidDel="00C23F2F">
          <w:delText xml:space="preserve">isso </w:delText>
        </w:r>
        <w:r w:rsidR="00065236" w:rsidDel="00C23F2F">
          <w:delText>dispõe de uma série de ferramentas que auxiliam em diversos processos no desenvolvimento, como por exemplo o processo de autenticação</w:delText>
        </w:r>
        <w:r w:rsidR="001139FC" w:rsidDel="00C23F2F">
          <w:delText xml:space="preserve">, o envio de </w:delText>
        </w:r>
        <w:r w:rsidR="001139FC" w:rsidRPr="00E95C78" w:rsidDel="00C23F2F">
          <w:rPr>
            <w:i/>
          </w:rPr>
          <w:delText>e-mails</w:delText>
        </w:r>
        <w:r w:rsidR="001139FC" w:rsidDel="00C23F2F">
          <w:delText xml:space="preserve">, </w:delText>
        </w:r>
        <w:r w:rsidR="00F567E6" w:rsidDel="00C23F2F">
          <w:delText>processos de banco de dados (criação de tabelas, transações e consultas), entre outros</w:delText>
        </w:r>
        <w:r w:rsidR="00752E3D" w:rsidDel="00C23F2F">
          <w:rPr>
            <w:noProof/>
          </w:rPr>
          <w:delText xml:space="preserve"> (STAUFFER, 2017)</w:delText>
        </w:r>
        <w:r w:rsidR="00F567E6" w:rsidDel="00C23F2F">
          <w:delText>.</w:delText>
        </w:r>
        <w:r w:rsidR="001139FC" w:rsidDel="00C23F2F">
          <w:delText xml:space="preserve"> </w:delText>
        </w:r>
      </w:del>
    </w:p>
    <w:p w14:paraId="19C69EC2" w14:textId="77777777" w:rsidR="00C80A0C" w:rsidRDefault="00C80A0C" w:rsidP="00C23F2F">
      <w:pPr>
        <w:rPr>
          <w:ins w:id="1079" w:author="Ryan Lemos" w:date="2019-10-05T21:01:00Z"/>
        </w:rPr>
      </w:pPr>
    </w:p>
    <w:p w14:paraId="1B7E5AA8" w14:textId="5968A0BE" w:rsidR="00C80A0C" w:rsidRDefault="00C80A0C" w:rsidP="00C23F2F">
      <w:pPr>
        <w:rPr>
          <w:ins w:id="1080" w:author="Ryan Lemos" w:date="2019-10-05T20:59:00Z"/>
        </w:rPr>
      </w:pPr>
    </w:p>
    <w:p w14:paraId="1DEB7E54" w14:textId="0260F609" w:rsidR="00C80A0C" w:rsidRDefault="00C80A0C">
      <w:pPr>
        <w:pStyle w:val="Legenda"/>
        <w:rPr>
          <w:ins w:id="1081" w:author="Ryan Lemos" w:date="2019-10-05T20:59:00Z"/>
        </w:rPr>
        <w:pPrChange w:id="1082" w:author="Ryan Lemos" w:date="2019-10-05T21:00:00Z">
          <w:pPr/>
        </w:pPrChange>
      </w:pPr>
      <w:ins w:id="1083" w:author="Ryan Lemos" w:date="2019-10-05T21:00:00Z">
        <w:r>
          <w:t xml:space="preserve">Figura </w:t>
        </w:r>
        <w:bookmarkStart w:id="1084" w:name="_Ref21506064"/>
        <w:r>
          <w:fldChar w:fldCharType="begin"/>
        </w:r>
        <w:r>
          <w:instrText xml:space="preserve"> SEQ Figura \* ARABIC </w:instrText>
        </w:r>
      </w:ins>
      <w:r>
        <w:fldChar w:fldCharType="separate"/>
      </w:r>
      <w:ins w:id="1085" w:author="Ryan Lemos" w:date="2019-10-14T11:07:00Z">
        <w:r w:rsidR="00EA29D8">
          <w:rPr>
            <w:noProof/>
          </w:rPr>
          <w:t>19</w:t>
        </w:r>
      </w:ins>
      <w:ins w:id="1086" w:author="Ryan Lemos" w:date="2019-10-05T21:00:00Z">
        <w:r>
          <w:fldChar w:fldCharType="end"/>
        </w:r>
        <w:bookmarkEnd w:id="1084"/>
        <w:r>
          <w:t xml:space="preserve"> - Migração da tabela de usuários</w:t>
        </w:r>
      </w:ins>
    </w:p>
    <w:p w14:paraId="63914B41" w14:textId="77777777" w:rsidR="00C80A0C" w:rsidRPr="00C80A0C" w:rsidRDefault="00C80A0C" w:rsidP="00C80A0C">
      <w:pPr>
        <w:shd w:val="clear" w:color="auto" w:fill="1E1E1E"/>
        <w:spacing w:line="285" w:lineRule="atLeast"/>
        <w:ind w:firstLine="0"/>
        <w:jc w:val="left"/>
        <w:outlineLvl w:val="9"/>
        <w:rPr>
          <w:ins w:id="1087" w:author="Ryan Lemos" w:date="2019-10-05T21:00:00Z"/>
          <w:rFonts w:ascii="Consolas" w:eastAsia="Times New Roman" w:hAnsi="Consolas"/>
          <w:color w:val="D4D4D4"/>
          <w:sz w:val="21"/>
          <w:szCs w:val="21"/>
          <w:lang w:val="en-US" w:eastAsia="pt-BR"/>
          <w:rPrChange w:id="1088" w:author="Ryan Lemos" w:date="2019-10-05T21:00:00Z">
            <w:rPr>
              <w:ins w:id="1089" w:author="Ryan Lemos" w:date="2019-10-05T21:00:00Z"/>
              <w:rFonts w:ascii="Consolas" w:eastAsia="Times New Roman" w:hAnsi="Consolas"/>
              <w:color w:val="D4D4D4"/>
              <w:sz w:val="21"/>
              <w:szCs w:val="21"/>
              <w:lang w:eastAsia="pt-BR"/>
            </w:rPr>
          </w:rPrChange>
        </w:rPr>
      </w:pPr>
      <w:ins w:id="1090" w:author="Ryan Lemos" w:date="2019-10-05T21:00:00Z">
        <w:r w:rsidRPr="00C80A0C">
          <w:rPr>
            <w:rFonts w:ascii="Consolas" w:eastAsia="Times New Roman" w:hAnsi="Consolas"/>
            <w:color w:val="569CD6"/>
            <w:sz w:val="21"/>
            <w:szCs w:val="21"/>
            <w:lang w:val="en-US" w:eastAsia="pt-BR"/>
            <w:rPrChange w:id="1091" w:author="Ryan Lemos" w:date="2019-10-05T21:00:00Z">
              <w:rPr>
                <w:rFonts w:ascii="Consolas" w:eastAsia="Times New Roman" w:hAnsi="Consolas"/>
                <w:color w:val="569CD6"/>
                <w:sz w:val="21"/>
                <w:szCs w:val="21"/>
                <w:lang w:eastAsia="pt-BR"/>
              </w:rPr>
            </w:rPrChange>
          </w:rPr>
          <w:t>&lt;?php</w:t>
        </w:r>
      </w:ins>
    </w:p>
    <w:p w14:paraId="5800DA6C" w14:textId="77777777" w:rsidR="00C80A0C" w:rsidRPr="00C80A0C" w:rsidRDefault="00C80A0C" w:rsidP="00C80A0C">
      <w:pPr>
        <w:shd w:val="clear" w:color="auto" w:fill="1E1E1E"/>
        <w:spacing w:line="285" w:lineRule="atLeast"/>
        <w:ind w:firstLine="0"/>
        <w:jc w:val="left"/>
        <w:outlineLvl w:val="9"/>
        <w:rPr>
          <w:ins w:id="1092" w:author="Ryan Lemos" w:date="2019-10-05T21:00:00Z"/>
          <w:rFonts w:ascii="Consolas" w:eastAsia="Times New Roman" w:hAnsi="Consolas"/>
          <w:color w:val="D4D4D4"/>
          <w:sz w:val="21"/>
          <w:szCs w:val="21"/>
          <w:lang w:val="en-US" w:eastAsia="pt-BR"/>
          <w:rPrChange w:id="1093" w:author="Ryan Lemos" w:date="2019-10-05T21:00:00Z">
            <w:rPr>
              <w:ins w:id="1094" w:author="Ryan Lemos" w:date="2019-10-05T21:00:00Z"/>
              <w:rFonts w:ascii="Consolas" w:eastAsia="Times New Roman" w:hAnsi="Consolas"/>
              <w:color w:val="D4D4D4"/>
              <w:sz w:val="21"/>
              <w:szCs w:val="21"/>
              <w:lang w:eastAsia="pt-BR"/>
            </w:rPr>
          </w:rPrChange>
        </w:rPr>
      </w:pPr>
    </w:p>
    <w:p w14:paraId="33C84AF6" w14:textId="77777777" w:rsidR="00C80A0C" w:rsidRPr="00C80A0C" w:rsidRDefault="00C80A0C" w:rsidP="00C80A0C">
      <w:pPr>
        <w:shd w:val="clear" w:color="auto" w:fill="1E1E1E"/>
        <w:spacing w:line="285" w:lineRule="atLeast"/>
        <w:ind w:firstLine="0"/>
        <w:jc w:val="left"/>
        <w:outlineLvl w:val="9"/>
        <w:rPr>
          <w:ins w:id="1095" w:author="Ryan Lemos" w:date="2019-10-05T21:00:00Z"/>
          <w:rFonts w:ascii="Consolas" w:eastAsia="Times New Roman" w:hAnsi="Consolas"/>
          <w:color w:val="D4D4D4"/>
          <w:sz w:val="21"/>
          <w:szCs w:val="21"/>
          <w:lang w:val="en-US" w:eastAsia="pt-BR"/>
          <w:rPrChange w:id="1096" w:author="Ryan Lemos" w:date="2019-10-05T21:00:00Z">
            <w:rPr>
              <w:ins w:id="1097" w:author="Ryan Lemos" w:date="2019-10-05T21:00:00Z"/>
              <w:rFonts w:ascii="Consolas" w:eastAsia="Times New Roman" w:hAnsi="Consolas"/>
              <w:color w:val="D4D4D4"/>
              <w:sz w:val="21"/>
              <w:szCs w:val="21"/>
              <w:lang w:eastAsia="pt-BR"/>
            </w:rPr>
          </w:rPrChange>
        </w:rPr>
      </w:pPr>
      <w:ins w:id="1098" w:author="Ryan Lemos" w:date="2019-10-05T21:00:00Z">
        <w:r w:rsidRPr="00C80A0C">
          <w:rPr>
            <w:rFonts w:ascii="Consolas" w:eastAsia="Times New Roman" w:hAnsi="Consolas"/>
            <w:color w:val="569CD6"/>
            <w:sz w:val="21"/>
            <w:szCs w:val="21"/>
            <w:lang w:val="en-US" w:eastAsia="pt-BR"/>
            <w:rPrChange w:id="1099"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1100" w:author="Ryan Lemos" w:date="2019-10-05T21:00:00Z">
              <w:rPr>
                <w:rFonts w:ascii="Consolas" w:eastAsia="Times New Roman" w:hAnsi="Consolas"/>
                <w:color w:val="D4D4D4"/>
                <w:sz w:val="21"/>
                <w:szCs w:val="21"/>
                <w:lang w:eastAsia="pt-BR"/>
              </w:rPr>
            </w:rPrChange>
          </w:rPr>
          <w:t> Illuminate\Support\Facades\</w:t>
        </w:r>
        <w:r w:rsidRPr="00C80A0C">
          <w:rPr>
            <w:rFonts w:ascii="Consolas" w:eastAsia="Times New Roman" w:hAnsi="Consolas"/>
            <w:color w:val="4EC9B0"/>
            <w:sz w:val="21"/>
            <w:szCs w:val="21"/>
            <w:lang w:val="en-US" w:eastAsia="pt-BR"/>
            <w:rPrChange w:id="1101" w:author="Ryan Lemos" w:date="2019-10-05T21:00:00Z">
              <w:rPr>
                <w:rFonts w:ascii="Consolas" w:eastAsia="Times New Roman" w:hAnsi="Consolas"/>
                <w:color w:val="4EC9B0"/>
                <w:sz w:val="21"/>
                <w:szCs w:val="21"/>
                <w:lang w:eastAsia="pt-BR"/>
              </w:rPr>
            </w:rPrChange>
          </w:rPr>
          <w:t>Schema</w:t>
        </w:r>
        <w:r w:rsidRPr="00C80A0C">
          <w:rPr>
            <w:rFonts w:ascii="Consolas" w:eastAsia="Times New Roman" w:hAnsi="Consolas"/>
            <w:color w:val="D4D4D4"/>
            <w:sz w:val="21"/>
            <w:szCs w:val="21"/>
            <w:lang w:val="en-US" w:eastAsia="pt-BR"/>
            <w:rPrChange w:id="1102" w:author="Ryan Lemos" w:date="2019-10-05T21:00:00Z">
              <w:rPr>
                <w:rFonts w:ascii="Consolas" w:eastAsia="Times New Roman" w:hAnsi="Consolas"/>
                <w:color w:val="D4D4D4"/>
                <w:sz w:val="21"/>
                <w:szCs w:val="21"/>
                <w:lang w:eastAsia="pt-BR"/>
              </w:rPr>
            </w:rPrChange>
          </w:rPr>
          <w:t>;</w:t>
        </w:r>
      </w:ins>
    </w:p>
    <w:p w14:paraId="25F07E29" w14:textId="77777777" w:rsidR="00C80A0C" w:rsidRPr="00C80A0C" w:rsidRDefault="00C80A0C" w:rsidP="00C80A0C">
      <w:pPr>
        <w:shd w:val="clear" w:color="auto" w:fill="1E1E1E"/>
        <w:spacing w:line="285" w:lineRule="atLeast"/>
        <w:ind w:firstLine="0"/>
        <w:jc w:val="left"/>
        <w:outlineLvl w:val="9"/>
        <w:rPr>
          <w:ins w:id="1103" w:author="Ryan Lemos" w:date="2019-10-05T21:00:00Z"/>
          <w:rFonts w:ascii="Consolas" w:eastAsia="Times New Roman" w:hAnsi="Consolas"/>
          <w:color w:val="D4D4D4"/>
          <w:sz w:val="21"/>
          <w:szCs w:val="21"/>
          <w:lang w:val="en-US" w:eastAsia="pt-BR"/>
          <w:rPrChange w:id="1104" w:author="Ryan Lemos" w:date="2019-10-05T21:00:00Z">
            <w:rPr>
              <w:ins w:id="1105" w:author="Ryan Lemos" w:date="2019-10-05T21:00:00Z"/>
              <w:rFonts w:ascii="Consolas" w:eastAsia="Times New Roman" w:hAnsi="Consolas"/>
              <w:color w:val="D4D4D4"/>
              <w:sz w:val="21"/>
              <w:szCs w:val="21"/>
              <w:lang w:eastAsia="pt-BR"/>
            </w:rPr>
          </w:rPrChange>
        </w:rPr>
      </w:pPr>
      <w:ins w:id="1106" w:author="Ryan Lemos" w:date="2019-10-05T21:00:00Z">
        <w:r w:rsidRPr="00C80A0C">
          <w:rPr>
            <w:rFonts w:ascii="Consolas" w:eastAsia="Times New Roman" w:hAnsi="Consolas"/>
            <w:color w:val="569CD6"/>
            <w:sz w:val="21"/>
            <w:szCs w:val="21"/>
            <w:lang w:val="en-US" w:eastAsia="pt-BR"/>
            <w:rPrChange w:id="1107"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1108" w:author="Ryan Lemos" w:date="2019-10-05T21:00:00Z">
              <w:rPr>
                <w:rFonts w:ascii="Consolas" w:eastAsia="Times New Roman" w:hAnsi="Consolas"/>
                <w:color w:val="D4D4D4"/>
                <w:sz w:val="21"/>
                <w:szCs w:val="21"/>
                <w:lang w:eastAsia="pt-BR"/>
              </w:rPr>
            </w:rPrChange>
          </w:rPr>
          <w:t> Illuminate\Database\Schema\</w:t>
        </w:r>
        <w:r w:rsidRPr="00C80A0C">
          <w:rPr>
            <w:rFonts w:ascii="Consolas" w:eastAsia="Times New Roman" w:hAnsi="Consolas"/>
            <w:color w:val="4EC9B0"/>
            <w:sz w:val="21"/>
            <w:szCs w:val="21"/>
            <w:lang w:val="en-US" w:eastAsia="pt-BR"/>
            <w:rPrChange w:id="1109" w:author="Ryan Lemos" w:date="2019-10-05T21:00:00Z">
              <w:rPr>
                <w:rFonts w:ascii="Consolas" w:eastAsia="Times New Roman" w:hAnsi="Consolas"/>
                <w:color w:val="4EC9B0"/>
                <w:sz w:val="21"/>
                <w:szCs w:val="21"/>
                <w:lang w:eastAsia="pt-BR"/>
              </w:rPr>
            </w:rPrChange>
          </w:rPr>
          <w:t>Blueprint</w:t>
        </w:r>
        <w:r w:rsidRPr="00C80A0C">
          <w:rPr>
            <w:rFonts w:ascii="Consolas" w:eastAsia="Times New Roman" w:hAnsi="Consolas"/>
            <w:color w:val="D4D4D4"/>
            <w:sz w:val="21"/>
            <w:szCs w:val="21"/>
            <w:lang w:val="en-US" w:eastAsia="pt-BR"/>
            <w:rPrChange w:id="1110" w:author="Ryan Lemos" w:date="2019-10-05T21:00:00Z">
              <w:rPr>
                <w:rFonts w:ascii="Consolas" w:eastAsia="Times New Roman" w:hAnsi="Consolas"/>
                <w:color w:val="D4D4D4"/>
                <w:sz w:val="21"/>
                <w:szCs w:val="21"/>
                <w:lang w:eastAsia="pt-BR"/>
              </w:rPr>
            </w:rPrChange>
          </w:rPr>
          <w:t>;</w:t>
        </w:r>
      </w:ins>
    </w:p>
    <w:p w14:paraId="1624A69E" w14:textId="77777777" w:rsidR="00C80A0C" w:rsidRPr="00C80A0C" w:rsidRDefault="00C80A0C" w:rsidP="00C80A0C">
      <w:pPr>
        <w:shd w:val="clear" w:color="auto" w:fill="1E1E1E"/>
        <w:spacing w:line="285" w:lineRule="atLeast"/>
        <w:ind w:firstLine="0"/>
        <w:jc w:val="left"/>
        <w:outlineLvl w:val="9"/>
        <w:rPr>
          <w:ins w:id="1111" w:author="Ryan Lemos" w:date="2019-10-05T21:00:00Z"/>
          <w:rFonts w:ascii="Consolas" w:eastAsia="Times New Roman" w:hAnsi="Consolas"/>
          <w:color w:val="D4D4D4"/>
          <w:sz w:val="21"/>
          <w:szCs w:val="21"/>
          <w:lang w:val="en-US" w:eastAsia="pt-BR"/>
          <w:rPrChange w:id="1112" w:author="Ryan Lemos" w:date="2019-10-05T21:00:00Z">
            <w:rPr>
              <w:ins w:id="1113" w:author="Ryan Lemos" w:date="2019-10-05T21:00:00Z"/>
              <w:rFonts w:ascii="Consolas" w:eastAsia="Times New Roman" w:hAnsi="Consolas"/>
              <w:color w:val="D4D4D4"/>
              <w:sz w:val="21"/>
              <w:szCs w:val="21"/>
              <w:lang w:eastAsia="pt-BR"/>
            </w:rPr>
          </w:rPrChange>
        </w:rPr>
      </w:pPr>
      <w:ins w:id="1114" w:author="Ryan Lemos" w:date="2019-10-05T21:00:00Z">
        <w:r w:rsidRPr="00C80A0C">
          <w:rPr>
            <w:rFonts w:ascii="Consolas" w:eastAsia="Times New Roman" w:hAnsi="Consolas"/>
            <w:color w:val="569CD6"/>
            <w:sz w:val="21"/>
            <w:szCs w:val="21"/>
            <w:lang w:val="en-US" w:eastAsia="pt-BR"/>
            <w:rPrChange w:id="1115"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1116" w:author="Ryan Lemos" w:date="2019-10-05T21:00:00Z">
              <w:rPr>
                <w:rFonts w:ascii="Consolas" w:eastAsia="Times New Roman" w:hAnsi="Consolas"/>
                <w:color w:val="D4D4D4"/>
                <w:sz w:val="21"/>
                <w:szCs w:val="21"/>
                <w:lang w:eastAsia="pt-BR"/>
              </w:rPr>
            </w:rPrChange>
          </w:rPr>
          <w:t> Illuminate\Database\Migrations\</w:t>
        </w:r>
        <w:r w:rsidRPr="00C80A0C">
          <w:rPr>
            <w:rFonts w:ascii="Consolas" w:eastAsia="Times New Roman" w:hAnsi="Consolas"/>
            <w:color w:val="4EC9B0"/>
            <w:sz w:val="21"/>
            <w:szCs w:val="21"/>
            <w:lang w:val="en-US" w:eastAsia="pt-BR"/>
            <w:rPrChange w:id="1117" w:author="Ryan Lemos" w:date="2019-10-05T21:00:00Z">
              <w:rPr>
                <w:rFonts w:ascii="Consolas" w:eastAsia="Times New Roman" w:hAnsi="Consolas"/>
                <w:color w:val="4EC9B0"/>
                <w:sz w:val="21"/>
                <w:szCs w:val="21"/>
                <w:lang w:eastAsia="pt-BR"/>
              </w:rPr>
            </w:rPrChange>
          </w:rPr>
          <w:t>Migration</w:t>
        </w:r>
        <w:r w:rsidRPr="00C80A0C">
          <w:rPr>
            <w:rFonts w:ascii="Consolas" w:eastAsia="Times New Roman" w:hAnsi="Consolas"/>
            <w:color w:val="D4D4D4"/>
            <w:sz w:val="21"/>
            <w:szCs w:val="21"/>
            <w:lang w:val="en-US" w:eastAsia="pt-BR"/>
            <w:rPrChange w:id="1118" w:author="Ryan Lemos" w:date="2019-10-05T21:00:00Z">
              <w:rPr>
                <w:rFonts w:ascii="Consolas" w:eastAsia="Times New Roman" w:hAnsi="Consolas"/>
                <w:color w:val="D4D4D4"/>
                <w:sz w:val="21"/>
                <w:szCs w:val="21"/>
                <w:lang w:eastAsia="pt-BR"/>
              </w:rPr>
            </w:rPrChange>
          </w:rPr>
          <w:t>;</w:t>
        </w:r>
      </w:ins>
    </w:p>
    <w:p w14:paraId="1718A5F6" w14:textId="77777777" w:rsidR="00C80A0C" w:rsidRPr="00C80A0C" w:rsidRDefault="00C80A0C" w:rsidP="00C80A0C">
      <w:pPr>
        <w:shd w:val="clear" w:color="auto" w:fill="1E1E1E"/>
        <w:spacing w:line="285" w:lineRule="atLeast"/>
        <w:ind w:firstLine="0"/>
        <w:jc w:val="left"/>
        <w:outlineLvl w:val="9"/>
        <w:rPr>
          <w:ins w:id="1119" w:author="Ryan Lemos" w:date="2019-10-05T21:00:00Z"/>
          <w:rFonts w:ascii="Consolas" w:eastAsia="Times New Roman" w:hAnsi="Consolas"/>
          <w:color w:val="D4D4D4"/>
          <w:sz w:val="21"/>
          <w:szCs w:val="21"/>
          <w:lang w:val="en-US" w:eastAsia="pt-BR"/>
          <w:rPrChange w:id="1120" w:author="Ryan Lemos" w:date="2019-10-05T21:00:00Z">
            <w:rPr>
              <w:ins w:id="1121" w:author="Ryan Lemos" w:date="2019-10-05T21:00:00Z"/>
              <w:rFonts w:ascii="Consolas" w:eastAsia="Times New Roman" w:hAnsi="Consolas"/>
              <w:color w:val="D4D4D4"/>
              <w:sz w:val="21"/>
              <w:szCs w:val="21"/>
              <w:lang w:eastAsia="pt-BR"/>
            </w:rPr>
          </w:rPrChange>
        </w:rPr>
      </w:pPr>
    </w:p>
    <w:p w14:paraId="27A38870" w14:textId="77777777" w:rsidR="00C80A0C" w:rsidRPr="00C80A0C" w:rsidRDefault="00C80A0C" w:rsidP="00C80A0C">
      <w:pPr>
        <w:shd w:val="clear" w:color="auto" w:fill="1E1E1E"/>
        <w:spacing w:line="285" w:lineRule="atLeast"/>
        <w:ind w:firstLine="0"/>
        <w:jc w:val="left"/>
        <w:outlineLvl w:val="9"/>
        <w:rPr>
          <w:ins w:id="1122" w:author="Ryan Lemos" w:date="2019-10-05T21:00:00Z"/>
          <w:rFonts w:ascii="Consolas" w:eastAsia="Times New Roman" w:hAnsi="Consolas"/>
          <w:color w:val="D4D4D4"/>
          <w:sz w:val="21"/>
          <w:szCs w:val="21"/>
          <w:lang w:val="en-US" w:eastAsia="pt-BR"/>
          <w:rPrChange w:id="1123" w:author="Ryan Lemos" w:date="2019-10-05T21:00:00Z">
            <w:rPr>
              <w:ins w:id="1124" w:author="Ryan Lemos" w:date="2019-10-05T21:00:00Z"/>
              <w:rFonts w:ascii="Consolas" w:eastAsia="Times New Roman" w:hAnsi="Consolas"/>
              <w:color w:val="D4D4D4"/>
              <w:sz w:val="21"/>
              <w:szCs w:val="21"/>
              <w:lang w:eastAsia="pt-BR"/>
            </w:rPr>
          </w:rPrChange>
        </w:rPr>
      </w:pPr>
      <w:ins w:id="1125" w:author="Ryan Lemos" w:date="2019-10-05T21:00:00Z">
        <w:r w:rsidRPr="00C80A0C">
          <w:rPr>
            <w:rFonts w:ascii="Consolas" w:eastAsia="Times New Roman" w:hAnsi="Consolas"/>
            <w:color w:val="569CD6"/>
            <w:sz w:val="21"/>
            <w:szCs w:val="21"/>
            <w:lang w:val="en-US" w:eastAsia="pt-BR"/>
            <w:rPrChange w:id="1126" w:author="Ryan Lemos" w:date="2019-10-05T21:00:00Z">
              <w:rPr>
                <w:rFonts w:ascii="Consolas" w:eastAsia="Times New Roman" w:hAnsi="Consolas"/>
                <w:color w:val="569CD6"/>
                <w:sz w:val="21"/>
                <w:szCs w:val="21"/>
                <w:lang w:eastAsia="pt-BR"/>
              </w:rPr>
            </w:rPrChange>
          </w:rPr>
          <w:t>class</w:t>
        </w:r>
        <w:r w:rsidRPr="00C80A0C">
          <w:rPr>
            <w:rFonts w:ascii="Consolas" w:eastAsia="Times New Roman" w:hAnsi="Consolas"/>
            <w:color w:val="D4D4D4"/>
            <w:sz w:val="21"/>
            <w:szCs w:val="21"/>
            <w:lang w:val="en-US" w:eastAsia="pt-BR"/>
            <w:rPrChange w:id="1127" w:author="Ryan Lemos" w:date="2019-10-05T21:00:00Z">
              <w:rPr>
                <w:rFonts w:ascii="Consolas" w:eastAsia="Times New Roman" w:hAnsi="Consolas"/>
                <w:color w:val="D4D4D4"/>
                <w:sz w:val="21"/>
                <w:szCs w:val="21"/>
                <w:lang w:eastAsia="pt-BR"/>
              </w:rPr>
            </w:rPrChange>
          </w:rPr>
          <w:t> </w:t>
        </w:r>
        <w:proofErr w:type="spellStart"/>
        <w:r w:rsidRPr="00C80A0C">
          <w:rPr>
            <w:rFonts w:ascii="Consolas" w:eastAsia="Times New Roman" w:hAnsi="Consolas"/>
            <w:color w:val="4EC9B0"/>
            <w:sz w:val="21"/>
            <w:szCs w:val="21"/>
            <w:lang w:val="en-US" w:eastAsia="pt-BR"/>
            <w:rPrChange w:id="1128" w:author="Ryan Lemos" w:date="2019-10-05T21:00:00Z">
              <w:rPr>
                <w:rFonts w:ascii="Consolas" w:eastAsia="Times New Roman" w:hAnsi="Consolas"/>
                <w:color w:val="4EC9B0"/>
                <w:sz w:val="21"/>
                <w:szCs w:val="21"/>
                <w:lang w:eastAsia="pt-BR"/>
              </w:rPr>
            </w:rPrChange>
          </w:rPr>
          <w:t>CreateUsersTable</w:t>
        </w:r>
        <w:proofErr w:type="spellEnd"/>
        <w:r w:rsidRPr="00C80A0C">
          <w:rPr>
            <w:rFonts w:ascii="Consolas" w:eastAsia="Times New Roman" w:hAnsi="Consolas"/>
            <w:color w:val="D4D4D4"/>
            <w:sz w:val="21"/>
            <w:szCs w:val="21"/>
            <w:lang w:val="en-US" w:eastAsia="pt-BR"/>
            <w:rPrChange w:id="112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130" w:author="Ryan Lemos" w:date="2019-10-05T21:00:00Z">
              <w:rPr>
                <w:rFonts w:ascii="Consolas" w:eastAsia="Times New Roman" w:hAnsi="Consolas"/>
                <w:color w:val="569CD6"/>
                <w:sz w:val="21"/>
                <w:szCs w:val="21"/>
                <w:lang w:eastAsia="pt-BR"/>
              </w:rPr>
            </w:rPrChange>
          </w:rPr>
          <w:t>extends</w:t>
        </w:r>
        <w:r w:rsidRPr="00C80A0C">
          <w:rPr>
            <w:rFonts w:ascii="Consolas" w:eastAsia="Times New Roman" w:hAnsi="Consolas"/>
            <w:color w:val="D4D4D4"/>
            <w:sz w:val="21"/>
            <w:szCs w:val="21"/>
            <w:lang w:val="en-US" w:eastAsia="pt-BR"/>
            <w:rPrChange w:id="113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1132" w:author="Ryan Lemos" w:date="2019-10-05T21:00:00Z">
              <w:rPr>
                <w:rFonts w:ascii="Consolas" w:eastAsia="Times New Roman" w:hAnsi="Consolas"/>
                <w:color w:val="4EC9B0"/>
                <w:sz w:val="21"/>
                <w:szCs w:val="21"/>
                <w:lang w:eastAsia="pt-BR"/>
              </w:rPr>
            </w:rPrChange>
          </w:rPr>
          <w:t>Migration</w:t>
        </w:r>
      </w:ins>
    </w:p>
    <w:p w14:paraId="47B601C3" w14:textId="77777777" w:rsidR="00C80A0C" w:rsidRPr="00C80A0C" w:rsidRDefault="00C80A0C" w:rsidP="00C80A0C">
      <w:pPr>
        <w:shd w:val="clear" w:color="auto" w:fill="1E1E1E"/>
        <w:spacing w:line="285" w:lineRule="atLeast"/>
        <w:ind w:firstLine="0"/>
        <w:jc w:val="left"/>
        <w:outlineLvl w:val="9"/>
        <w:rPr>
          <w:ins w:id="1133" w:author="Ryan Lemos" w:date="2019-10-05T21:00:00Z"/>
          <w:rFonts w:ascii="Consolas" w:eastAsia="Times New Roman" w:hAnsi="Consolas"/>
          <w:color w:val="D4D4D4"/>
          <w:sz w:val="21"/>
          <w:szCs w:val="21"/>
          <w:lang w:val="en-US" w:eastAsia="pt-BR"/>
          <w:rPrChange w:id="1134" w:author="Ryan Lemos" w:date="2019-10-05T21:00:00Z">
            <w:rPr>
              <w:ins w:id="1135" w:author="Ryan Lemos" w:date="2019-10-05T21:00:00Z"/>
              <w:rFonts w:ascii="Consolas" w:eastAsia="Times New Roman" w:hAnsi="Consolas"/>
              <w:color w:val="D4D4D4"/>
              <w:sz w:val="21"/>
              <w:szCs w:val="21"/>
              <w:lang w:eastAsia="pt-BR"/>
            </w:rPr>
          </w:rPrChange>
        </w:rPr>
      </w:pPr>
      <w:ins w:id="1136" w:author="Ryan Lemos" w:date="2019-10-05T21:00:00Z">
        <w:r w:rsidRPr="00C80A0C">
          <w:rPr>
            <w:rFonts w:ascii="Consolas" w:eastAsia="Times New Roman" w:hAnsi="Consolas"/>
            <w:color w:val="D4D4D4"/>
            <w:sz w:val="21"/>
            <w:szCs w:val="21"/>
            <w:lang w:val="en-US" w:eastAsia="pt-BR"/>
            <w:rPrChange w:id="1137" w:author="Ryan Lemos" w:date="2019-10-05T21:00:00Z">
              <w:rPr>
                <w:rFonts w:ascii="Consolas" w:eastAsia="Times New Roman" w:hAnsi="Consolas"/>
                <w:color w:val="D4D4D4"/>
                <w:sz w:val="21"/>
                <w:szCs w:val="21"/>
                <w:lang w:eastAsia="pt-BR"/>
              </w:rPr>
            </w:rPrChange>
          </w:rPr>
          <w:t>{</w:t>
        </w:r>
      </w:ins>
    </w:p>
    <w:p w14:paraId="2C6E5DD9" w14:textId="77777777" w:rsidR="00C80A0C" w:rsidRPr="00C80A0C" w:rsidRDefault="00C80A0C" w:rsidP="00C80A0C">
      <w:pPr>
        <w:shd w:val="clear" w:color="auto" w:fill="1E1E1E"/>
        <w:spacing w:line="285" w:lineRule="atLeast"/>
        <w:ind w:firstLine="0"/>
        <w:jc w:val="left"/>
        <w:outlineLvl w:val="9"/>
        <w:rPr>
          <w:ins w:id="1138" w:author="Ryan Lemos" w:date="2019-10-05T21:00:00Z"/>
          <w:rFonts w:ascii="Consolas" w:eastAsia="Times New Roman" w:hAnsi="Consolas"/>
          <w:color w:val="D4D4D4"/>
          <w:sz w:val="21"/>
          <w:szCs w:val="21"/>
          <w:lang w:val="en-US" w:eastAsia="pt-BR"/>
          <w:rPrChange w:id="1139" w:author="Ryan Lemos" w:date="2019-10-05T21:00:00Z">
            <w:rPr>
              <w:ins w:id="1140" w:author="Ryan Lemos" w:date="2019-10-05T21:00:00Z"/>
              <w:rFonts w:ascii="Consolas" w:eastAsia="Times New Roman" w:hAnsi="Consolas"/>
              <w:color w:val="D4D4D4"/>
              <w:sz w:val="21"/>
              <w:szCs w:val="21"/>
              <w:lang w:eastAsia="pt-BR"/>
            </w:rPr>
          </w:rPrChange>
        </w:rPr>
      </w:pPr>
      <w:ins w:id="1141" w:author="Ryan Lemos" w:date="2019-10-05T21:00:00Z">
        <w:r w:rsidRPr="00C80A0C">
          <w:rPr>
            <w:rFonts w:ascii="Consolas" w:eastAsia="Times New Roman" w:hAnsi="Consolas"/>
            <w:color w:val="D4D4D4"/>
            <w:sz w:val="21"/>
            <w:szCs w:val="21"/>
            <w:lang w:val="en-US" w:eastAsia="pt-BR"/>
            <w:rPrChange w:id="114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6A9955"/>
            <w:sz w:val="21"/>
            <w:szCs w:val="21"/>
            <w:lang w:val="en-US" w:eastAsia="pt-BR"/>
            <w:rPrChange w:id="1143" w:author="Ryan Lemos" w:date="2019-10-05T21:00:00Z">
              <w:rPr>
                <w:rFonts w:ascii="Consolas" w:eastAsia="Times New Roman" w:hAnsi="Consolas"/>
                <w:color w:val="6A9955"/>
                <w:sz w:val="21"/>
                <w:szCs w:val="21"/>
                <w:lang w:eastAsia="pt-BR"/>
              </w:rPr>
            </w:rPrChange>
          </w:rPr>
          <w:t>/**</w:t>
        </w:r>
      </w:ins>
    </w:p>
    <w:p w14:paraId="211316AA" w14:textId="77777777" w:rsidR="00C80A0C" w:rsidRPr="00C80A0C" w:rsidRDefault="00C80A0C" w:rsidP="00C80A0C">
      <w:pPr>
        <w:shd w:val="clear" w:color="auto" w:fill="1E1E1E"/>
        <w:spacing w:line="285" w:lineRule="atLeast"/>
        <w:ind w:firstLine="0"/>
        <w:jc w:val="left"/>
        <w:outlineLvl w:val="9"/>
        <w:rPr>
          <w:ins w:id="1144" w:author="Ryan Lemos" w:date="2019-10-05T21:00:00Z"/>
          <w:rFonts w:ascii="Consolas" w:eastAsia="Times New Roman" w:hAnsi="Consolas"/>
          <w:color w:val="D4D4D4"/>
          <w:sz w:val="21"/>
          <w:szCs w:val="21"/>
          <w:lang w:val="en-US" w:eastAsia="pt-BR"/>
          <w:rPrChange w:id="1145" w:author="Ryan Lemos" w:date="2019-10-05T21:00:00Z">
            <w:rPr>
              <w:ins w:id="1146" w:author="Ryan Lemos" w:date="2019-10-05T21:00:00Z"/>
              <w:rFonts w:ascii="Consolas" w:eastAsia="Times New Roman" w:hAnsi="Consolas"/>
              <w:color w:val="D4D4D4"/>
              <w:sz w:val="21"/>
              <w:szCs w:val="21"/>
              <w:lang w:eastAsia="pt-BR"/>
            </w:rPr>
          </w:rPrChange>
        </w:rPr>
      </w:pPr>
      <w:ins w:id="1147" w:author="Ryan Lemos" w:date="2019-10-05T21:00:00Z">
        <w:r w:rsidRPr="00C80A0C">
          <w:rPr>
            <w:rFonts w:ascii="Consolas" w:eastAsia="Times New Roman" w:hAnsi="Consolas"/>
            <w:color w:val="6A9955"/>
            <w:sz w:val="21"/>
            <w:szCs w:val="21"/>
            <w:lang w:val="en-US" w:eastAsia="pt-BR"/>
            <w:rPrChange w:id="1148" w:author="Ryan Lemos" w:date="2019-10-05T21:00:00Z">
              <w:rPr>
                <w:rFonts w:ascii="Consolas" w:eastAsia="Times New Roman" w:hAnsi="Consolas"/>
                <w:color w:val="6A9955"/>
                <w:sz w:val="21"/>
                <w:szCs w:val="21"/>
                <w:lang w:eastAsia="pt-BR"/>
              </w:rPr>
            </w:rPrChange>
          </w:rPr>
          <w:t>     * Run the migrations.</w:t>
        </w:r>
      </w:ins>
    </w:p>
    <w:p w14:paraId="74594083" w14:textId="77777777" w:rsidR="00C80A0C" w:rsidRPr="00C80A0C" w:rsidRDefault="00C80A0C" w:rsidP="00C80A0C">
      <w:pPr>
        <w:shd w:val="clear" w:color="auto" w:fill="1E1E1E"/>
        <w:spacing w:line="285" w:lineRule="atLeast"/>
        <w:ind w:firstLine="0"/>
        <w:jc w:val="left"/>
        <w:outlineLvl w:val="9"/>
        <w:rPr>
          <w:ins w:id="1149" w:author="Ryan Lemos" w:date="2019-10-05T21:00:00Z"/>
          <w:rFonts w:ascii="Consolas" w:eastAsia="Times New Roman" w:hAnsi="Consolas"/>
          <w:color w:val="D4D4D4"/>
          <w:sz w:val="21"/>
          <w:szCs w:val="21"/>
          <w:lang w:val="en-US" w:eastAsia="pt-BR"/>
          <w:rPrChange w:id="1150" w:author="Ryan Lemos" w:date="2019-10-05T21:00:00Z">
            <w:rPr>
              <w:ins w:id="1151" w:author="Ryan Lemos" w:date="2019-10-05T21:00:00Z"/>
              <w:rFonts w:ascii="Consolas" w:eastAsia="Times New Roman" w:hAnsi="Consolas"/>
              <w:color w:val="D4D4D4"/>
              <w:sz w:val="21"/>
              <w:szCs w:val="21"/>
              <w:lang w:eastAsia="pt-BR"/>
            </w:rPr>
          </w:rPrChange>
        </w:rPr>
      </w:pPr>
      <w:ins w:id="1152" w:author="Ryan Lemos" w:date="2019-10-05T21:00:00Z">
        <w:r w:rsidRPr="00C80A0C">
          <w:rPr>
            <w:rFonts w:ascii="Consolas" w:eastAsia="Times New Roman" w:hAnsi="Consolas"/>
            <w:color w:val="6A9955"/>
            <w:sz w:val="21"/>
            <w:szCs w:val="21"/>
            <w:lang w:val="en-US" w:eastAsia="pt-BR"/>
            <w:rPrChange w:id="1153" w:author="Ryan Lemos" w:date="2019-10-05T21:00:00Z">
              <w:rPr>
                <w:rFonts w:ascii="Consolas" w:eastAsia="Times New Roman" w:hAnsi="Consolas"/>
                <w:color w:val="6A9955"/>
                <w:sz w:val="21"/>
                <w:szCs w:val="21"/>
                <w:lang w:eastAsia="pt-BR"/>
              </w:rPr>
            </w:rPrChange>
          </w:rPr>
          <w:t>     *</w:t>
        </w:r>
      </w:ins>
    </w:p>
    <w:p w14:paraId="1F0CC9BE" w14:textId="77777777" w:rsidR="00C80A0C" w:rsidRPr="00C80A0C" w:rsidRDefault="00C80A0C" w:rsidP="00C80A0C">
      <w:pPr>
        <w:shd w:val="clear" w:color="auto" w:fill="1E1E1E"/>
        <w:spacing w:line="285" w:lineRule="atLeast"/>
        <w:ind w:firstLine="0"/>
        <w:jc w:val="left"/>
        <w:outlineLvl w:val="9"/>
        <w:rPr>
          <w:ins w:id="1154" w:author="Ryan Lemos" w:date="2019-10-05T21:00:00Z"/>
          <w:rFonts w:ascii="Consolas" w:eastAsia="Times New Roman" w:hAnsi="Consolas"/>
          <w:color w:val="D4D4D4"/>
          <w:sz w:val="21"/>
          <w:szCs w:val="21"/>
          <w:lang w:val="en-US" w:eastAsia="pt-BR"/>
          <w:rPrChange w:id="1155" w:author="Ryan Lemos" w:date="2019-10-05T21:00:00Z">
            <w:rPr>
              <w:ins w:id="1156" w:author="Ryan Lemos" w:date="2019-10-05T21:00:00Z"/>
              <w:rFonts w:ascii="Consolas" w:eastAsia="Times New Roman" w:hAnsi="Consolas"/>
              <w:color w:val="D4D4D4"/>
              <w:sz w:val="21"/>
              <w:szCs w:val="21"/>
              <w:lang w:eastAsia="pt-BR"/>
            </w:rPr>
          </w:rPrChange>
        </w:rPr>
      </w:pPr>
      <w:ins w:id="1157" w:author="Ryan Lemos" w:date="2019-10-05T21:00:00Z">
        <w:r w:rsidRPr="00C80A0C">
          <w:rPr>
            <w:rFonts w:ascii="Consolas" w:eastAsia="Times New Roman" w:hAnsi="Consolas"/>
            <w:color w:val="6A9955"/>
            <w:sz w:val="21"/>
            <w:szCs w:val="21"/>
            <w:lang w:val="en-US" w:eastAsia="pt-BR"/>
            <w:rPrChange w:id="1158" w:author="Ryan Lemos" w:date="2019-10-05T21:00:00Z">
              <w:rPr>
                <w:rFonts w:ascii="Consolas" w:eastAsia="Times New Roman" w:hAnsi="Consolas"/>
                <w:color w:val="6A9955"/>
                <w:sz w:val="21"/>
                <w:szCs w:val="21"/>
                <w:lang w:eastAsia="pt-BR"/>
              </w:rPr>
            </w:rPrChange>
          </w:rPr>
          <w:t>     * </w:t>
        </w:r>
        <w:r w:rsidRPr="00C80A0C">
          <w:rPr>
            <w:rFonts w:ascii="Consolas" w:eastAsia="Times New Roman" w:hAnsi="Consolas"/>
            <w:color w:val="569CD6"/>
            <w:sz w:val="21"/>
            <w:szCs w:val="21"/>
            <w:lang w:val="en-US" w:eastAsia="pt-BR"/>
            <w:rPrChange w:id="1159" w:author="Ryan Lemos" w:date="2019-10-05T21:00:00Z">
              <w:rPr>
                <w:rFonts w:ascii="Consolas" w:eastAsia="Times New Roman" w:hAnsi="Consolas"/>
                <w:color w:val="569CD6"/>
                <w:sz w:val="21"/>
                <w:szCs w:val="21"/>
                <w:lang w:eastAsia="pt-BR"/>
              </w:rPr>
            </w:rPrChange>
          </w:rPr>
          <w:t>@return</w:t>
        </w:r>
        <w:r w:rsidRPr="00C80A0C">
          <w:rPr>
            <w:rFonts w:ascii="Consolas" w:eastAsia="Times New Roman" w:hAnsi="Consolas"/>
            <w:color w:val="6A9955"/>
            <w:sz w:val="21"/>
            <w:szCs w:val="21"/>
            <w:lang w:val="en-US" w:eastAsia="pt-BR"/>
            <w:rPrChange w:id="1160" w:author="Ryan Lemos" w:date="2019-10-05T21:00:00Z">
              <w:rPr>
                <w:rFonts w:ascii="Consolas" w:eastAsia="Times New Roman" w:hAnsi="Consolas"/>
                <w:color w:val="6A9955"/>
                <w:sz w:val="21"/>
                <w:szCs w:val="21"/>
                <w:lang w:eastAsia="pt-BR"/>
              </w:rPr>
            </w:rPrChange>
          </w:rPr>
          <w:t> </w:t>
        </w:r>
        <w:r w:rsidRPr="00C80A0C">
          <w:rPr>
            <w:rFonts w:ascii="Consolas" w:eastAsia="Times New Roman" w:hAnsi="Consolas"/>
            <w:color w:val="569CD6"/>
            <w:sz w:val="21"/>
            <w:szCs w:val="21"/>
            <w:lang w:val="en-US" w:eastAsia="pt-BR"/>
            <w:rPrChange w:id="1161" w:author="Ryan Lemos" w:date="2019-10-05T21:00:00Z">
              <w:rPr>
                <w:rFonts w:ascii="Consolas" w:eastAsia="Times New Roman" w:hAnsi="Consolas"/>
                <w:color w:val="569CD6"/>
                <w:sz w:val="21"/>
                <w:szCs w:val="21"/>
                <w:lang w:eastAsia="pt-BR"/>
              </w:rPr>
            </w:rPrChange>
          </w:rPr>
          <w:t>void</w:t>
        </w:r>
      </w:ins>
    </w:p>
    <w:p w14:paraId="48A44415" w14:textId="77777777" w:rsidR="00C80A0C" w:rsidRPr="00C80A0C" w:rsidRDefault="00C80A0C" w:rsidP="00C80A0C">
      <w:pPr>
        <w:shd w:val="clear" w:color="auto" w:fill="1E1E1E"/>
        <w:spacing w:line="285" w:lineRule="atLeast"/>
        <w:ind w:firstLine="0"/>
        <w:jc w:val="left"/>
        <w:outlineLvl w:val="9"/>
        <w:rPr>
          <w:ins w:id="1162" w:author="Ryan Lemos" w:date="2019-10-05T21:00:00Z"/>
          <w:rFonts w:ascii="Consolas" w:eastAsia="Times New Roman" w:hAnsi="Consolas"/>
          <w:color w:val="D4D4D4"/>
          <w:sz w:val="21"/>
          <w:szCs w:val="21"/>
          <w:lang w:val="en-US" w:eastAsia="pt-BR"/>
          <w:rPrChange w:id="1163" w:author="Ryan Lemos" w:date="2019-10-05T21:00:00Z">
            <w:rPr>
              <w:ins w:id="1164" w:author="Ryan Lemos" w:date="2019-10-05T21:00:00Z"/>
              <w:rFonts w:ascii="Consolas" w:eastAsia="Times New Roman" w:hAnsi="Consolas"/>
              <w:color w:val="D4D4D4"/>
              <w:sz w:val="21"/>
              <w:szCs w:val="21"/>
              <w:lang w:eastAsia="pt-BR"/>
            </w:rPr>
          </w:rPrChange>
        </w:rPr>
      </w:pPr>
      <w:ins w:id="1165" w:author="Ryan Lemos" w:date="2019-10-05T21:00:00Z">
        <w:r w:rsidRPr="00C80A0C">
          <w:rPr>
            <w:rFonts w:ascii="Consolas" w:eastAsia="Times New Roman" w:hAnsi="Consolas"/>
            <w:color w:val="6A9955"/>
            <w:sz w:val="21"/>
            <w:szCs w:val="21"/>
            <w:lang w:val="en-US" w:eastAsia="pt-BR"/>
            <w:rPrChange w:id="1166" w:author="Ryan Lemos" w:date="2019-10-05T21:00:00Z">
              <w:rPr>
                <w:rFonts w:ascii="Consolas" w:eastAsia="Times New Roman" w:hAnsi="Consolas"/>
                <w:color w:val="6A9955"/>
                <w:sz w:val="21"/>
                <w:szCs w:val="21"/>
                <w:lang w:eastAsia="pt-BR"/>
              </w:rPr>
            </w:rPrChange>
          </w:rPr>
          <w:t>     */</w:t>
        </w:r>
      </w:ins>
    </w:p>
    <w:p w14:paraId="60D4AD19" w14:textId="77777777" w:rsidR="00C80A0C" w:rsidRPr="00C80A0C" w:rsidRDefault="00C80A0C" w:rsidP="00C80A0C">
      <w:pPr>
        <w:shd w:val="clear" w:color="auto" w:fill="1E1E1E"/>
        <w:spacing w:line="285" w:lineRule="atLeast"/>
        <w:ind w:firstLine="0"/>
        <w:jc w:val="left"/>
        <w:outlineLvl w:val="9"/>
        <w:rPr>
          <w:ins w:id="1167" w:author="Ryan Lemos" w:date="2019-10-05T21:00:00Z"/>
          <w:rFonts w:ascii="Consolas" w:eastAsia="Times New Roman" w:hAnsi="Consolas"/>
          <w:color w:val="D4D4D4"/>
          <w:sz w:val="21"/>
          <w:szCs w:val="21"/>
          <w:lang w:val="en-US" w:eastAsia="pt-BR"/>
          <w:rPrChange w:id="1168" w:author="Ryan Lemos" w:date="2019-10-05T21:00:00Z">
            <w:rPr>
              <w:ins w:id="1169" w:author="Ryan Lemos" w:date="2019-10-05T21:00:00Z"/>
              <w:rFonts w:ascii="Consolas" w:eastAsia="Times New Roman" w:hAnsi="Consolas"/>
              <w:color w:val="D4D4D4"/>
              <w:sz w:val="21"/>
              <w:szCs w:val="21"/>
              <w:lang w:eastAsia="pt-BR"/>
            </w:rPr>
          </w:rPrChange>
        </w:rPr>
      </w:pPr>
      <w:ins w:id="1170" w:author="Ryan Lemos" w:date="2019-10-05T21:00:00Z">
        <w:r w:rsidRPr="00C80A0C">
          <w:rPr>
            <w:rFonts w:ascii="Consolas" w:eastAsia="Times New Roman" w:hAnsi="Consolas"/>
            <w:color w:val="D4D4D4"/>
            <w:sz w:val="21"/>
            <w:szCs w:val="21"/>
            <w:lang w:val="en-US" w:eastAsia="pt-BR"/>
            <w:rPrChange w:id="117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172" w:author="Ryan Lemos" w:date="2019-10-05T21:00:00Z">
              <w:rPr>
                <w:rFonts w:ascii="Consolas" w:eastAsia="Times New Roman" w:hAnsi="Consolas"/>
                <w:color w:val="569CD6"/>
                <w:sz w:val="21"/>
                <w:szCs w:val="21"/>
                <w:lang w:eastAsia="pt-BR"/>
              </w:rPr>
            </w:rPrChange>
          </w:rPr>
          <w:t>public</w:t>
        </w:r>
        <w:r w:rsidRPr="00C80A0C">
          <w:rPr>
            <w:rFonts w:ascii="Consolas" w:eastAsia="Times New Roman" w:hAnsi="Consolas"/>
            <w:color w:val="D4D4D4"/>
            <w:sz w:val="21"/>
            <w:szCs w:val="21"/>
            <w:lang w:val="en-US" w:eastAsia="pt-BR"/>
            <w:rPrChange w:id="117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174"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1175" w:author="Ryan Lemos" w:date="2019-10-05T21:00:00Z">
              <w:rPr>
                <w:rFonts w:ascii="Consolas" w:eastAsia="Times New Roman" w:hAnsi="Consolas"/>
                <w:color w:val="D4D4D4"/>
                <w:sz w:val="21"/>
                <w:szCs w:val="21"/>
                <w:lang w:eastAsia="pt-BR"/>
              </w:rPr>
            </w:rPrChange>
          </w:rPr>
          <w:t> </w:t>
        </w:r>
        <w:proofErr w:type="gramStart"/>
        <w:r w:rsidRPr="00C80A0C">
          <w:rPr>
            <w:rFonts w:ascii="Consolas" w:eastAsia="Times New Roman" w:hAnsi="Consolas"/>
            <w:color w:val="DCDCAA"/>
            <w:sz w:val="21"/>
            <w:szCs w:val="21"/>
            <w:lang w:val="en-US" w:eastAsia="pt-BR"/>
            <w:rPrChange w:id="1176" w:author="Ryan Lemos" w:date="2019-10-05T21:00:00Z">
              <w:rPr>
                <w:rFonts w:ascii="Consolas" w:eastAsia="Times New Roman" w:hAnsi="Consolas"/>
                <w:color w:val="DCDCAA"/>
                <w:sz w:val="21"/>
                <w:szCs w:val="21"/>
                <w:lang w:eastAsia="pt-BR"/>
              </w:rPr>
            </w:rPrChange>
          </w:rPr>
          <w:t>up</w:t>
        </w:r>
        <w:r w:rsidRPr="00C80A0C">
          <w:rPr>
            <w:rFonts w:ascii="Consolas" w:eastAsia="Times New Roman" w:hAnsi="Consolas"/>
            <w:color w:val="D4D4D4"/>
            <w:sz w:val="21"/>
            <w:szCs w:val="21"/>
            <w:lang w:val="en-US" w:eastAsia="pt-BR"/>
            <w:rPrChange w:id="1177"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D4D4D4"/>
            <w:sz w:val="21"/>
            <w:szCs w:val="21"/>
            <w:lang w:val="en-US" w:eastAsia="pt-BR"/>
            <w:rPrChange w:id="1178" w:author="Ryan Lemos" w:date="2019-10-05T21:00:00Z">
              <w:rPr>
                <w:rFonts w:ascii="Consolas" w:eastAsia="Times New Roman" w:hAnsi="Consolas"/>
                <w:color w:val="D4D4D4"/>
                <w:sz w:val="21"/>
                <w:szCs w:val="21"/>
                <w:lang w:eastAsia="pt-BR"/>
              </w:rPr>
            </w:rPrChange>
          </w:rPr>
          <w:t>)</w:t>
        </w:r>
      </w:ins>
    </w:p>
    <w:p w14:paraId="5A017F42" w14:textId="77777777" w:rsidR="00C80A0C" w:rsidRPr="00C80A0C" w:rsidRDefault="00C80A0C" w:rsidP="00C80A0C">
      <w:pPr>
        <w:shd w:val="clear" w:color="auto" w:fill="1E1E1E"/>
        <w:spacing w:line="285" w:lineRule="atLeast"/>
        <w:ind w:firstLine="0"/>
        <w:jc w:val="left"/>
        <w:outlineLvl w:val="9"/>
        <w:rPr>
          <w:ins w:id="1179" w:author="Ryan Lemos" w:date="2019-10-05T21:00:00Z"/>
          <w:rFonts w:ascii="Consolas" w:eastAsia="Times New Roman" w:hAnsi="Consolas"/>
          <w:color w:val="D4D4D4"/>
          <w:sz w:val="21"/>
          <w:szCs w:val="21"/>
          <w:lang w:val="en-US" w:eastAsia="pt-BR"/>
          <w:rPrChange w:id="1180" w:author="Ryan Lemos" w:date="2019-10-05T21:00:00Z">
            <w:rPr>
              <w:ins w:id="1181" w:author="Ryan Lemos" w:date="2019-10-05T21:00:00Z"/>
              <w:rFonts w:ascii="Consolas" w:eastAsia="Times New Roman" w:hAnsi="Consolas"/>
              <w:color w:val="D4D4D4"/>
              <w:sz w:val="21"/>
              <w:szCs w:val="21"/>
              <w:lang w:eastAsia="pt-BR"/>
            </w:rPr>
          </w:rPrChange>
        </w:rPr>
      </w:pPr>
      <w:ins w:id="1182" w:author="Ryan Lemos" w:date="2019-10-05T21:00:00Z">
        <w:r w:rsidRPr="00C80A0C">
          <w:rPr>
            <w:rFonts w:ascii="Consolas" w:eastAsia="Times New Roman" w:hAnsi="Consolas"/>
            <w:color w:val="D4D4D4"/>
            <w:sz w:val="21"/>
            <w:szCs w:val="21"/>
            <w:lang w:val="en-US" w:eastAsia="pt-BR"/>
            <w:rPrChange w:id="1183" w:author="Ryan Lemos" w:date="2019-10-05T21:00:00Z">
              <w:rPr>
                <w:rFonts w:ascii="Consolas" w:eastAsia="Times New Roman" w:hAnsi="Consolas"/>
                <w:color w:val="D4D4D4"/>
                <w:sz w:val="21"/>
                <w:szCs w:val="21"/>
                <w:lang w:eastAsia="pt-BR"/>
              </w:rPr>
            </w:rPrChange>
          </w:rPr>
          <w:t>    {</w:t>
        </w:r>
      </w:ins>
    </w:p>
    <w:p w14:paraId="067BE564" w14:textId="77777777" w:rsidR="00C80A0C" w:rsidRPr="00C80A0C" w:rsidRDefault="00C80A0C" w:rsidP="00C80A0C">
      <w:pPr>
        <w:shd w:val="clear" w:color="auto" w:fill="1E1E1E"/>
        <w:spacing w:line="285" w:lineRule="atLeast"/>
        <w:ind w:firstLine="0"/>
        <w:jc w:val="left"/>
        <w:outlineLvl w:val="9"/>
        <w:rPr>
          <w:ins w:id="1184" w:author="Ryan Lemos" w:date="2019-10-05T21:00:00Z"/>
          <w:rFonts w:ascii="Consolas" w:eastAsia="Times New Roman" w:hAnsi="Consolas"/>
          <w:color w:val="D4D4D4"/>
          <w:sz w:val="21"/>
          <w:szCs w:val="21"/>
          <w:lang w:val="en-US" w:eastAsia="pt-BR"/>
          <w:rPrChange w:id="1185" w:author="Ryan Lemos" w:date="2019-10-05T21:00:00Z">
            <w:rPr>
              <w:ins w:id="1186" w:author="Ryan Lemos" w:date="2019-10-05T21:00:00Z"/>
              <w:rFonts w:ascii="Consolas" w:eastAsia="Times New Roman" w:hAnsi="Consolas"/>
              <w:color w:val="D4D4D4"/>
              <w:sz w:val="21"/>
              <w:szCs w:val="21"/>
              <w:lang w:eastAsia="pt-BR"/>
            </w:rPr>
          </w:rPrChange>
        </w:rPr>
      </w:pPr>
      <w:ins w:id="1187" w:author="Ryan Lemos" w:date="2019-10-05T21:00:00Z">
        <w:r w:rsidRPr="00C80A0C">
          <w:rPr>
            <w:rFonts w:ascii="Consolas" w:eastAsia="Times New Roman" w:hAnsi="Consolas"/>
            <w:color w:val="D4D4D4"/>
            <w:sz w:val="21"/>
            <w:szCs w:val="21"/>
            <w:lang w:val="en-US" w:eastAsia="pt-BR"/>
            <w:rPrChange w:id="1188" w:author="Ryan Lemos" w:date="2019-10-05T21:00:00Z">
              <w:rPr>
                <w:rFonts w:ascii="Consolas" w:eastAsia="Times New Roman" w:hAnsi="Consolas"/>
                <w:color w:val="D4D4D4"/>
                <w:sz w:val="21"/>
                <w:szCs w:val="21"/>
                <w:lang w:eastAsia="pt-BR"/>
              </w:rPr>
            </w:rPrChange>
          </w:rPr>
          <w:t>        </w:t>
        </w:r>
        <w:proofErr w:type="gramStart"/>
        <w:r w:rsidRPr="00C80A0C">
          <w:rPr>
            <w:rFonts w:ascii="Consolas" w:eastAsia="Times New Roman" w:hAnsi="Consolas"/>
            <w:color w:val="4EC9B0"/>
            <w:sz w:val="21"/>
            <w:szCs w:val="21"/>
            <w:lang w:val="en-US" w:eastAsia="pt-BR"/>
            <w:rPrChange w:id="1189" w:author="Ryan Lemos" w:date="2019-10-05T21:00:00Z">
              <w:rPr>
                <w:rFonts w:ascii="Consolas" w:eastAsia="Times New Roman" w:hAnsi="Consolas"/>
                <w:color w:val="4EC9B0"/>
                <w:sz w:val="21"/>
                <w:szCs w:val="21"/>
                <w:lang w:eastAsia="pt-BR"/>
              </w:rPr>
            </w:rPrChange>
          </w:rPr>
          <w:t>Schema</w:t>
        </w:r>
        <w:r w:rsidRPr="00C80A0C">
          <w:rPr>
            <w:rFonts w:ascii="Consolas" w:eastAsia="Times New Roman" w:hAnsi="Consolas"/>
            <w:color w:val="D4D4D4"/>
            <w:sz w:val="21"/>
            <w:szCs w:val="21"/>
            <w:lang w:val="en-US" w:eastAsia="pt-BR"/>
            <w:rPrChange w:id="1190"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DCDCAA"/>
            <w:sz w:val="21"/>
            <w:szCs w:val="21"/>
            <w:lang w:val="en-US" w:eastAsia="pt-BR"/>
            <w:rPrChange w:id="1191" w:author="Ryan Lemos" w:date="2019-10-05T21:00:00Z">
              <w:rPr>
                <w:rFonts w:ascii="Consolas" w:eastAsia="Times New Roman" w:hAnsi="Consolas"/>
                <w:color w:val="DCDCAA"/>
                <w:sz w:val="21"/>
                <w:szCs w:val="21"/>
                <w:lang w:eastAsia="pt-BR"/>
              </w:rPr>
            </w:rPrChange>
          </w:rPr>
          <w:t>create</w:t>
        </w:r>
        <w:r w:rsidRPr="00C80A0C">
          <w:rPr>
            <w:rFonts w:ascii="Consolas" w:eastAsia="Times New Roman" w:hAnsi="Consolas"/>
            <w:color w:val="D4D4D4"/>
            <w:sz w:val="21"/>
            <w:szCs w:val="21"/>
            <w:lang w:val="en-US" w:eastAsia="pt-BR"/>
            <w:rPrChange w:id="1192"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193" w:author="Ryan Lemos" w:date="2019-10-05T21:00:00Z">
              <w:rPr>
                <w:rFonts w:ascii="Consolas" w:eastAsia="Times New Roman" w:hAnsi="Consolas"/>
                <w:color w:val="CE9178"/>
                <w:sz w:val="21"/>
                <w:szCs w:val="21"/>
                <w:lang w:eastAsia="pt-BR"/>
              </w:rPr>
            </w:rPrChange>
          </w:rPr>
          <w:t>'users'</w:t>
        </w:r>
        <w:r w:rsidRPr="00C80A0C">
          <w:rPr>
            <w:rFonts w:ascii="Consolas" w:eastAsia="Times New Roman" w:hAnsi="Consolas"/>
            <w:color w:val="D4D4D4"/>
            <w:sz w:val="21"/>
            <w:szCs w:val="21"/>
            <w:lang w:val="en-US" w:eastAsia="pt-BR"/>
            <w:rPrChange w:id="1194"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195"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119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197" w:author="Ryan Lemos" w:date="2019-10-05T21:00:00Z">
              <w:rPr>
                <w:rFonts w:ascii="Consolas" w:eastAsia="Times New Roman" w:hAnsi="Consolas"/>
                <w:color w:val="569CD6"/>
                <w:sz w:val="21"/>
                <w:szCs w:val="21"/>
                <w:lang w:eastAsia="pt-BR"/>
              </w:rPr>
            </w:rPrChange>
          </w:rPr>
          <w:t>Blueprint</w:t>
        </w:r>
        <w:r w:rsidRPr="00C80A0C">
          <w:rPr>
            <w:rFonts w:ascii="Consolas" w:eastAsia="Times New Roman" w:hAnsi="Consolas"/>
            <w:color w:val="D4D4D4"/>
            <w:sz w:val="21"/>
            <w:szCs w:val="21"/>
            <w:lang w:val="en-US" w:eastAsia="pt-BR"/>
            <w:rPrChange w:id="1198"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99"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200" w:author="Ryan Lemos" w:date="2019-10-05T21:00:00Z">
              <w:rPr>
                <w:rFonts w:ascii="Consolas" w:eastAsia="Times New Roman" w:hAnsi="Consolas"/>
                <w:color w:val="D4D4D4"/>
                <w:sz w:val="21"/>
                <w:szCs w:val="21"/>
                <w:lang w:eastAsia="pt-BR"/>
              </w:rPr>
            </w:rPrChange>
          </w:rPr>
          <w:t>) {</w:t>
        </w:r>
      </w:ins>
    </w:p>
    <w:p w14:paraId="5A1BDBB5" w14:textId="77777777" w:rsidR="00C80A0C" w:rsidRPr="00C80A0C" w:rsidRDefault="00C80A0C" w:rsidP="00C80A0C">
      <w:pPr>
        <w:shd w:val="clear" w:color="auto" w:fill="1E1E1E"/>
        <w:spacing w:line="285" w:lineRule="atLeast"/>
        <w:ind w:firstLine="0"/>
        <w:jc w:val="left"/>
        <w:outlineLvl w:val="9"/>
        <w:rPr>
          <w:ins w:id="1201" w:author="Ryan Lemos" w:date="2019-10-05T21:00:00Z"/>
          <w:rFonts w:ascii="Consolas" w:eastAsia="Times New Roman" w:hAnsi="Consolas"/>
          <w:color w:val="D4D4D4"/>
          <w:sz w:val="21"/>
          <w:szCs w:val="21"/>
          <w:lang w:val="en-US" w:eastAsia="pt-BR"/>
          <w:rPrChange w:id="1202" w:author="Ryan Lemos" w:date="2019-10-05T21:00:00Z">
            <w:rPr>
              <w:ins w:id="1203" w:author="Ryan Lemos" w:date="2019-10-05T21:00:00Z"/>
              <w:rFonts w:ascii="Consolas" w:eastAsia="Times New Roman" w:hAnsi="Consolas"/>
              <w:color w:val="D4D4D4"/>
              <w:sz w:val="21"/>
              <w:szCs w:val="21"/>
              <w:lang w:eastAsia="pt-BR"/>
            </w:rPr>
          </w:rPrChange>
        </w:rPr>
      </w:pPr>
      <w:ins w:id="1204" w:author="Ryan Lemos" w:date="2019-10-05T21:00:00Z">
        <w:r w:rsidRPr="00C80A0C">
          <w:rPr>
            <w:rFonts w:ascii="Consolas" w:eastAsia="Times New Roman" w:hAnsi="Consolas"/>
            <w:color w:val="D4D4D4"/>
            <w:sz w:val="21"/>
            <w:szCs w:val="21"/>
            <w:lang w:val="en-US" w:eastAsia="pt-BR"/>
            <w:rPrChange w:id="1205"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206"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207"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208" w:author="Ryan Lemos" w:date="2019-10-05T21:00:00Z">
              <w:rPr>
                <w:rFonts w:ascii="Consolas" w:eastAsia="Times New Roman" w:hAnsi="Consolas"/>
                <w:color w:val="DCDCAA"/>
                <w:sz w:val="21"/>
                <w:szCs w:val="21"/>
                <w:lang w:eastAsia="pt-BR"/>
              </w:rPr>
            </w:rPrChange>
          </w:rPr>
          <w:t>increments</w:t>
        </w:r>
        <w:r w:rsidRPr="00C80A0C">
          <w:rPr>
            <w:rFonts w:ascii="Consolas" w:eastAsia="Times New Roman" w:hAnsi="Consolas"/>
            <w:color w:val="D4D4D4"/>
            <w:sz w:val="21"/>
            <w:szCs w:val="21"/>
            <w:lang w:val="en-US" w:eastAsia="pt-BR"/>
            <w:rPrChange w:id="1209"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210" w:author="Ryan Lemos" w:date="2019-10-05T21:00:00Z">
              <w:rPr>
                <w:rFonts w:ascii="Consolas" w:eastAsia="Times New Roman" w:hAnsi="Consolas"/>
                <w:color w:val="CE9178"/>
                <w:sz w:val="21"/>
                <w:szCs w:val="21"/>
                <w:lang w:eastAsia="pt-BR"/>
              </w:rPr>
            </w:rPrChange>
          </w:rPr>
          <w:t>'id'</w:t>
        </w:r>
        <w:r w:rsidRPr="00C80A0C">
          <w:rPr>
            <w:rFonts w:ascii="Consolas" w:eastAsia="Times New Roman" w:hAnsi="Consolas"/>
            <w:color w:val="D4D4D4"/>
            <w:sz w:val="21"/>
            <w:szCs w:val="21"/>
            <w:lang w:val="en-US" w:eastAsia="pt-BR"/>
            <w:rPrChange w:id="1211" w:author="Ryan Lemos" w:date="2019-10-05T21:00:00Z">
              <w:rPr>
                <w:rFonts w:ascii="Consolas" w:eastAsia="Times New Roman" w:hAnsi="Consolas"/>
                <w:color w:val="D4D4D4"/>
                <w:sz w:val="21"/>
                <w:szCs w:val="21"/>
                <w:lang w:eastAsia="pt-BR"/>
              </w:rPr>
            </w:rPrChange>
          </w:rPr>
          <w:t>);</w:t>
        </w:r>
      </w:ins>
    </w:p>
    <w:p w14:paraId="79C8994C" w14:textId="77777777" w:rsidR="00C80A0C" w:rsidRPr="00C80A0C" w:rsidRDefault="00C80A0C" w:rsidP="00C80A0C">
      <w:pPr>
        <w:shd w:val="clear" w:color="auto" w:fill="1E1E1E"/>
        <w:spacing w:line="285" w:lineRule="atLeast"/>
        <w:ind w:firstLine="0"/>
        <w:jc w:val="left"/>
        <w:outlineLvl w:val="9"/>
        <w:rPr>
          <w:ins w:id="1212" w:author="Ryan Lemos" w:date="2019-10-05T21:00:00Z"/>
          <w:rFonts w:ascii="Consolas" w:eastAsia="Times New Roman" w:hAnsi="Consolas"/>
          <w:color w:val="D4D4D4"/>
          <w:sz w:val="21"/>
          <w:szCs w:val="21"/>
          <w:lang w:val="en-US" w:eastAsia="pt-BR"/>
          <w:rPrChange w:id="1213" w:author="Ryan Lemos" w:date="2019-10-05T21:00:00Z">
            <w:rPr>
              <w:ins w:id="1214" w:author="Ryan Lemos" w:date="2019-10-05T21:00:00Z"/>
              <w:rFonts w:ascii="Consolas" w:eastAsia="Times New Roman" w:hAnsi="Consolas"/>
              <w:color w:val="D4D4D4"/>
              <w:sz w:val="21"/>
              <w:szCs w:val="21"/>
              <w:lang w:eastAsia="pt-BR"/>
            </w:rPr>
          </w:rPrChange>
        </w:rPr>
      </w:pPr>
      <w:ins w:id="1215" w:author="Ryan Lemos" w:date="2019-10-05T21:00:00Z">
        <w:r w:rsidRPr="00C80A0C">
          <w:rPr>
            <w:rFonts w:ascii="Consolas" w:eastAsia="Times New Roman" w:hAnsi="Consolas"/>
            <w:color w:val="D4D4D4"/>
            <w:sz w:val="21"/>
            <w:szCs w:val="21"/>
            <w:lang w:val="en-US" w:eastAsia="pt-BR"/>
            <w:rPrChange w:id="121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217"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218" w:author="Ryan Lemos" w:date="2019-10-05T21:00:00Z">
              <w:rPr>
                <w:rFonts w:ascii="Consolas" w:eastAsia="Times New Roman" w:hAnsi="Consolas"/>
                <w:color w:val="D4D4D4"/>
                <w:sz w:val="21"/>
                <w:szCs w:val="21"/>
                <w:lang w:eastAsia="pt-BR"/>
              </w:rPr>
            </w:rPrChange>
          </w:rPr>
          <w:t>-&gt;</w:t>
        </w:r>
        <w:proofErr w:type="gramStart"/>
        <w:r w:rsidRPr="00C80A0C">
          <w:rPr>
            <w:rFonts w:ascii="Consolas" w:eastAsia="Times New Roman" w:hAnsi="Consolas"/>
            <w:color w:val="DCDCAA"/>
            <w:sz w:val="21"/>
            <w:szCs w:val="21"/>
            <w:lang w:val="en-US" w:eastAsia="pt-BR"/>
            <w:rPrChange w:id="1219"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220"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CE9178"/>
            <w:sz w:val="21"/>
            <w:szCs w:val="21"/>
            <w:lang w:val="en-US" w:eastAsia="pt-BR"/>
            <w:rPrChange w:id="1221" w:author="Ryan Lemos" w:date="2019-10-05T21:00:00Z">
              <w:rPr>
                <w:rFonts w:ascii="Consolas" w:eastAsia="Times New Roman" w:hAnsi="Consolas"/>
                <w:color w:val="CE9178"/>
                <w:sz w:val="21"/>
                <w:szCs w:val="21"/>
                <w:lang w:eastAsia="pt-BR"/>
              </w:rPr>
            </w:rPrChange>
          </w:rPr>
          <w:t>'name'</w:t>
        </w:r>
        <w:r w:rsidRPr="00C80A0C">
          <w:rPr>
            <w:rFonts w:ascii="Consolas" w:eastAsia="Times New Roman" w:hAnsi="Consolas"/>
            <w:color w:val="D4D4D4"/>
            <w:sz w:val="21"/>
            <w:szCs w:val="21"/>
            <w:lang w:val="en-US" w:eastAsia="pt-BR"/>
            <w:rPrChange w:id="122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B5CEA8"/>
            <w:sz w:val="21"/>
            <w:szCs w:val="21"/>
            <w:lang w:val="en-US" w:eastAsia="pt-BR"/>
            <w:rPrChange w:id="1223" w:author="Ryan Lemos" w:date="2019-10-05T21:00:00Z">
              <w:rPr>
                <w:rFonts w:ascii="Consolas" w:eastAsia="Times New Roman" w:hAnsi="Consolas"/>
                <w:color w:val="B5CEA8"/>
                <w:sz w:val="21"/>
                <w:szCs w:val="21"/>
                <w:lang w:eastAsia="pt-BR"/>
              </w:rPr>
            </w:rPrChange>
          </w:rPr>
          <w:t>100</w:t>
        </w:r>
        <w:r w:rsidRPr="00C80A0C">
          <w:rPr>
            <w:rFonts w:ascii="Consolas" w:eastAsia="Times New Roman" w:hAnsi="Consolas"/>
            <w:color w:val="D4D4D4"/>
            <w:sz w:val="21"/>
            <w:szCs w:val="21"/>
            <w:lang w:val="en-US" w:eastAsia="pt-BR"/>
            <w:rPrChange w:id="1224" w:author="Ryan Lemos" w:date="2019-10-05T21:00:00Z">
              <w:rPr>
                <w:rFonts w:ascii="Consolas" w:eastAsia="Times New Roman" w:hAnsi="Consolas"/>
                <w:color w:val="D4D4D4"/>
                <w:sz w:val="21"/>
                <w:szCs w:val="21"/>
                <w:lang w:eastAsia="pt-BR"/>
              </w:rPr>
            </w:rPrChange>
          </w:rPr>
          <w:t>);</w:t>
        </w:r>
      </w:ins>
    </w:p>
    <w:p w14:paraId="1FAE040E" w14:textId="77777777" w:rsidR="00C80A0C" w:rsidRPr="00C80A0C" w:rsidRDefault="00C80A0C" w:rsidP="00C80A0C">
      <w:pPr>
        <w:shd w:val="clear" w:color="auto" w:fill="1E1E1E"/>
        <w:spacing w:line="285" w:lineRule="atLeast"/>
        <w:ind w:firstLine="0"/>
        <w:jc w:val="left"/>
        <w:outlineLvl w:val="9"/>
        <w:rPr>
          <w:ins w:id="1225" w:author="Ryan Lemos" w:date="2019-10-05T21:00:00Z"/>
          <w:rFonts w:ascii="Consolas" w:eastAsia="Times New Roman" w:hAnsi="Consolas"/>
          <w:color w:val="D4D4D4"/>
          <w:sz w:val="21"/>
          <w:szCs w:val="21"/>
          <w:lang w:val="en-US" w:eastAsia="pt-BR"/>
          <w:rPrChange w:id="1226" w:author="Ryan Lemos" w:date="2019-10-05T21:00:00Z">
            <w:rPr>
              <w:ins w:id="1227" w:author="Ryan Lemos" w:date="2019-10-05T21:00:00Z"/>
              <w:rFonts w:ascii="Consolas" w:eastAsia="Times New Roman" w:hAnsi="Consolas"/>
              <w:color w:val="D4D4D4"/>
              <w:sz w:val="21"/>
              <w:szCs w:val="21"/>
              <w:lang w:eastAsia="pt-BR"/>
            </w:rPr>
          </w:rPrChange>
        </w:rPr>
      </w:pPr>
      <w:ins w:id="1228" w:author="Ryan Lemos" w:date="2019-10-05T21:00:00Z">
        <w:r w:rsidRPr="00C80A0C">
          <w:rPr>
            <w:rFonts w:ascii="Consolas" w:eastAsia="Times New Roman" w:hAnsi="Consolas"/>
            <w:color w:val="D4D4D4"/>
            <w:sz w:val="21"/>
            <w:szCs w:val="21"/>
            <w:lang w:val="en-US" w:eastAsia="pt-BR"/>
            <w:rPrChange w:id="122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230"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231" w:author="Ryan Lemos" w:date="2019-10-05T21:00:00Z">
              <w:rPr>
                <w:rFonts w:ascii="Consolas" w:eastAsia="Times New Roman" w:hAnsi="Consolas"/>
                <w:color w:val="D4D4D4"/>
                <w:sz w:val="21"/>
                <w:szCs w:val="21"/>
                <w:lang w:eastAsia="pt-BR"/>
              </w:rPr>
            </w:rPrChange>
          </w:rPr>
          <w:t>-&gt;</w:t>
        </w:r>
        <w:proofErr w:type="gramStart"/>
        <w:r w:rsidRPr="00C80A0C">
          <w:rPr>
            <w:rFonts w:ascii="Consolas" w:eastAsia="Times New Roman" w:hAnsi="Consolas"/>
            <w:color w:val="DCDCAA"/>
            <w:sz w:val="21"/>
            <w:szCs w:val="21"/>
            <w:lang w:val="en-US" w:eastAsia="pt-BR"/>
            <w:rPrChange w:id="1232"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233"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CE9178"/>
            <w:sz w:val="21"/>
            <w:szCs w:val="21"/>
            <w:lang w:val="en-US" w:eastAsia="pt-BR"/>
            <w:rPrChange w:id="1234" w:author="Ryan Lemos" w:date="2019-10-05T21:00:00Z">
              <w:rPr>
                <w:rFonts w:ascii="Consolas" w:eastAsia="Times New Roman" w:hAnsi="Consolas"/>
                <w:color w:val="CE9178"/>
                <w:sz w:val="21"/>
                <w:szCs w:val="21"/>
                <w:lang w:eastAsia="pt-BR"/>
              </w:rPr>
            </w:rPrChange>
          </w:rPr>
          <w:t>'username'</w:t>
        </w:r>
        <w:r w:rsidRPr="00C80A0C">
          <w:rPr>
            <w:rFonts w:ascii="Consolas" w:eastAsia="Times New Roman" w:hAnsi="Consolas"/>
            <w:color w:val="D4D4D4"/>
            <w:sz w:val="21"/>
            <w:szCs w:val="21"/>
            <w:lang w:val="en-US" w:eastAsia="pt-BR"/>
            <w:rPrChange w:id="1235"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B5CEA8"/>
            <w:sz w:val="21"/>
            <w:szCs w:val="21"/>
            <w:lang w:val="en-US" w:eastAsia="pt-BR"/>
            <w:rPrChange w:id="1236" w:author="Ryan Lemos" w:date="2019-10-05T21:00:00Z">
              <w:rPr>
                <w:rFonts w:ascii="Consolas" w:eastAsia="Times New Roman" w:hAnsi="Consolas"/>
                <w:color w:val="B5CEA8"/>
                <w:sz w:val="21"/>
                <w:szCs w:val="21"/>
                <w:lang w:eastAsia="pt-BR"/>
              </w:rPr>
            </w:rPrChange>
          </w:rPr>
          <w:t>25</w:t>
        </w:r>
        <w:r w:rsidRPr="00C80A0C">
          <w:rPr>
            <w:rFonts w:ascii="Consolas" w:eastAsia="Times New Roman" w:hAnsi="Consolas"/>
            <w:color w:val="D4D4D4"/>
            <w:sz w:val="21"/>
            <w:szCs w:val="21"/>
            <w:lang w:val="en-US" w:eastAsia="pt-BR"/>
            <w:rPrChange w:id="1237"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238" w:author="Ryan Lemos" w:date="2019-10-05T21:00:00Z">
              <w:rPr>
                <w:rFonts w:ascii="Consolas" w:eastAsia="Times New Roman" w:hAnsi="Consolas"/>
                <w:color w:val="DCDCAA"/>
                <w:sz w:val="21"/>
                <w:szCs w:val="21"/>
                <w:lang w:eastAsia="pt-BR"/>
              </w:rPr>
            </w:rPrChange>
          </w:rPr>
          <w:t>unique</w:t>
        </w:r>
        <w:r w:rsidRPr="00C80A0C">
          <w:rPr>
            <w:rFonts w:ascii="Consolas" w:eastAsia="Times New Roman" w:hAnsi="Consolas"/>
            <w:color w:val="D4D4D4"/>
            <w:sz w:val="21"/>
            <w:szCs w:val="21"/>
            <w:lang w:val="en-US" w:eastAsia="pt-BR"/>
            <w:rPrChange w:id="1239" w:author="Ryan Lemos" w:date="2019-10-05T21:00:00Z">
              <w:rPr>
                <w:rFonts w:ascii="Consolas" w:eastAsia="Times New Roman" w:hAnsi="Consolas"/>
                <w:color w:val="D4D4D4"/>
                <w:sz w:val="21"/>
                <w:szCs w:val="21"/>
                <w:lang w:eastAsia="pt-BR"/>
              </w:rPr>
            </w:rPrChange>
          </w:rPr>
          <w:t>();</w:t>
        </w:r>
      </w:ins>
    </w:p>
    <w:p w14:paraId="71DE41E8" w14:textId="77777777" w:rsidR="00C80A0C" w:rsidRPr="00C80A0C" w:rsidRDefault="00C80A0C" w:rsidP="00C80A0C">
      <w:pPr>
        <w:shd w:val="clear" w:color="auto" w:fill="1E1E1E"/>
        <w:spacing w:line="285" w:lineRule="atLeast"/>
        <w:ind w:firstLine="0"/>
        <w:jc w:val="left"/>
        <w:outlineLvl w:val="9"/>
        <w:rPr>
          <w:ins w:id="1240" w:author="Ryan Lemos" w:date="2019-10-05T21:00:00Z"/>
          <w:rFonts w:ascii="Consolas" w:eastAsia="Times New Roman" w:hAnsi="Consolas"/>
          <w:color w:val="D4D4D4"/>
          <w:sz w:val="21"/>
          <w:szCs w:val="21"/>
          <w:lang w:val="en-US" w:eastAsia="pt-BR"/>
          <w:rPrChange w:id="1241" w:author="Ryan Lemos" w:date="2019-10-05T21:00:00Z">
            <w:rPr>
              <w:ins w:id="1242" w:author="Ryan Lemos" w:date="2019-10-05T21:00:00Z"/>
              <w:rFonts w:ascii="Consolas" w:eastAsia="Times New Roman" w:hAnsi="Consolas"/>
              <w:color w:val="D4D4D4"/>
              <w:sz w:val="21"/>
              <w:szCs w:val="21"/>
              <w:lang w:eastAsia="pt-BR"/>
            </w:rPr>
          </w:rPrChange>
        </w:rPr>
      </w:pPr>
      <w:ins w:id="1243" w:author="Ryan Lemos" w:date="2019-10-05T21:00:00Z">
        <w:r w:rsidRPr="00C80A0C">
          <w:rPr>
            <w:rFonts w:ascii="Consolas" w:eastAsia="Times New Roman" w:hAnsi="Consolas"/>
            <w:color w:val="D4D4D4"/>
            <w:sz w:val="21"/>
            <w:szCs w:val="21"/>
            <w:lang w:val="en-US" w:eastAsia="pt-BR"/>
            <w:rPrChange w:id="1244"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245"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246"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247"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248"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249" w:author="Ryan Lemos" w:date="2019-10-05T21:00:00Z">
              <w:rPr>
                <w:rFonts w:ascii="Consolas" w:eastAsia="Times New Roman" w:hAnsi="Consolas"/>
                <w:color w:val="CE9178"/>
                <w:sz w:val="21"/>
                <w:szCs w:val="21"/>
                <w:lang w:eastAsia="pt-BR"/>
              </w:rPr>
            </w:rPrChange>
          </w:rPr>
          <w:t>'email'</w:t>
        </w:r>
        <w:r w:rsidRPr="00C80A0C">
          <w:rPr>
            <w:rFonts w:ascii="Consolas" w:eastAsia="Times New Roman" w:hAnsi="Consolas"/>
            <w:color w:val="D4D4D4"/>
            <w:sz w:val="21"/>
            <w:szCs w:val="21"/>
            <w:lang w:val="en-US" w:eastAsia="pt-BR"/>
            <w:rPrChange w:id="1250"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251" w:author="Ryan Lemos" w:date="2019-10-05T21:00:00Z">
              <w:rPr>
                <w:rFonts w:ascii="Consolas" w:eastAsia="Times New Roman" w:hAnsi="Consolas"/>
                <w:color w:val="DCDCAA"/>
                <w:sz w:val="21"/>
                <w:szCs w:val="21"/>
                <w:lang w:eastAsia="pt-BR"/>
              </w:rPr>
            </w:rPrChange>
          </w:rPr>
          <w:t>unique</w:t>
        </w:r>
        <w:r w:rsidRPr="00C80A0C">
          <w:rPr>
            <w:rFonts w:ascii="Consolas" w:eastAsia="Times New Roman" w:hAnsi="Consolas"/>
            <w:color w:val="D4D4D4"/>
            <w:sz w:val="21"/>
            <w:szCs w:val="21"/>
            <w:lang w:val="en-US" w:eastAsia="pt-BR"/>
            <w:rPrChange w:id="1252" w:author="Ryan Lemos" w:date="2019-10-05T21:00:00Z">
              <w:rPr>
                <w:rFonts w:ascii="Consolas" w:eastAsia="Times New Roman" w:hAnsi="Consolas"/>
                <w:color w:val="D4D4D4"/>
                <w:sz w:val="21"/>
                <w:szCs w:val="21"/>
                <w:lang w:eastAsia="pt-BR"/>
              </w:rPr>
            </w:rPrChange>
          </w:rPr>
          <w:t>()-&gt;</w:t>
        </w:r>
        <w:proofErr w:type="gramStart"/>
        <w:r w:rsidRPr="00C80A0C">
          <w:rPr>
            <w:rFonts w:ascii="Consolas" w:eastAsia="Times New Roman" w:hAnsi="Consolas"/>
            <w:color w:val="DCDCAA"/>
            <w:sz w:val="21"/>
            <w:szCs w:val="21"/>
            <w:lang w:val="en-US" w:eastAsia="pt-BR"/>
            <w:rPrChange w:id="1253" w:author="Ryan Lemos" w:date="2019-10-05T21:00:00Z">
              <w:rPr>
                <w:rFonts w:ascii="Consolas" w:eastAsia="Times New Roman" w:hAnsi="Consolas"/>
                <w:color w:val="DCDCAA"/>
                <w:sz w:val="21"/>
                <w:szCs w:val="21"/>
                <w:lang w:eastAsia="pt-BR"/>
              </w:rPr>
            </w:rPrChange>
          </w:rPr>
          <w:t>nullable</w:t>
        </w:r>
        <w:r w:rsidRPr="00C80A0C">
          <w:rPr>
            <w:rFonts w:ascii="Consolas" w:eastAsia="Times New Roman" w:hAnsi="Consolas"/>
            <w:color w:val="D4D4D4"/>
            <w:sz w:val="21"/>
            <w:szCs w:val="21"/>
            <w:lang w:val="en-US" w:eastAsia="pt-BR"/>
            <w:rPrChange w:id="1254"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D4D4D4"/>
            <w:sz w:val="21"/>
            <w:szCs w:val="21"/>
            <w:lang w:val="en-US" w:eastAsia="pt-BR"/>
            <w:rPrChange w:id="1255" w:author="Ryan Lemos" w:date="2019-10-05T21:00:00Z">
              <w:rPr>
                <w:rFonts w:ascii="Consolas" w:eastAsia="Times New Roman" w:hAnsi="Consolas"/>
                <w:color w:val="D4D4D4"/>
                <w:sz w:val="21"/>
                <w:szCs w:val="21"/>
                <w:lang w:eastAsia="pt-BR"/>
              </w:rPr>
            </w:rPrChange>
          </w:rPr>
          <w:t>);</w:t>
        </w:r>
      </w:ins>
    </w:p>
    <w:p w14:paraId="769363A7" w14:textId="77777777" w:rsidR="00C80A0C" w:rsidRPr="00C80A0C" w:rsidRDefault="00C80A0C" w:rsidP="00C80A0C">
      <w:pPr>
        <w:shd w:val="clear" w:color="auto" w:fill="1E1E1E"/>
        <w:spacing w:line="285" w:lineRule="atLeast"/>
        <w:ind w:firstLine="0"/>
        <w:jc w:val="left"/>
        <w:outlineLvl w:val="9"/>
        <w:rPr>
          <w:ins w:id="1256" w:author="Ryan Lemos" w:date="2019-10-05T21:00:00Z"/>
          <w:rFonts w:ascii="Consolas" w:eastAsia="Times New Roman" w:hAnsi="Consolas"/>
          <w:color w:val="D4D4D4"/>
          <w:sz w:val="21"/>
          <w:szCs w:val="21"/>
          <w:lang w:val="en-US" w:eastAsia="pt-BR"/>
          <w:rPrChange w:id="1257" w:author="Ryan Lemos" w:date="2019-10-05T21:00:00Z">
            <w:rPr>
              <w:ins w:id="1258" w:author="Ryan Lemos" w:date="2019-10-05T21:00:00Z"/>
              <w:rFonts w:ascii="Consolas" w:eastAsia="Times New Roman" w:hAnsi="Consolas"/>
              <w:color w:val="D4D4D4"/>
              <w:sz w:val="21"/>
              <w:szCs w:val="21"/>
              <w:lang w:eastAsia="pt-BR"/>
            </w:rPr>
          </w:rPrChange>
        </w:rPr>
      </w:pPr>
      <w:ins w:id="1259" w:author="Ryan Lemos" w:date="2019-10-05T21:00:00Z">
        <w:r w:rsidRPr="00C80A0C">
          <w:rPr>
            <w:rFonts w:ascii="Consolas" w:eastAsia="Times New Roman" w:hAnsi="Consolas"/>
            <w:color w:val="D4D4D4"/>
            <w:sz w:val="21"/>
            <w:szCs w:val="21"/>
            <w:lang w:val="en-US" w:eastAsia="pt-BR"/>
            <w:rPrChange w:id="126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261"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262"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263"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264"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265" w:author="Ryan Lemos" w:date="2019-10-05T21:00:00Z">
              <w:rPr>
                <w:rFonts w:ascii="Consolas" w:eastAsia="Times New Roman" w:hAnsi="Consolas"/>
                <w:color w:val="CE9178"/>
                <w:sz w:val="21"/>
                <w:szCs w:val="21"/>
                <w:lang w:eastAsia="pt-BR"/>
              </w:rPr>
            </w:rPrChange>
          </w:rPr>
          <w:t>'password'</w:t>
        </w:r>
        <w:r w:rsidRPr="00C80A0C">
          <w:rPr>
            <w:rFonts w:ascii="Consolas" w:eastAsia="Times New Roman" w:hAnsi="Consolas"/>
            <w:color w:val="D4D4D4"/>
            <w:sz w:val="21"/>
            <w:szCs w:val="21"/>
            <w:lang w:val="en-US" w:eastAsia="pt-BR"/>
            <w:rPrChange w:id="1266" w:author="Ryan Lemos" w:date="2019-10-05T21:00:00Z">
              <w:rPr>
                <w:rFonts w:ascii="Consolas" w:eastAsia="Times New Roman" w:hAnsi="Consolas"/>
                <w:color w:val="D4D4D4"/>
                <w:sz w:val="21"/>
                <w:szCs w:val="21"/>
                <w:lang w:eastAsia="pt-BR"/>
              </w:rPr>
            </w:rPrChange>
          </w:rPr>
          <w:t>);</w:t>
        </w:r>
      </w:ins>
    </w:p>
    <w:p w14:paraId="0F62FFF9" w14:textId="77777777" w:rsidR="00C80A0C" w:rsidRPr="00C80A0C" w:rsidRDefault="00C80A0C" w:rsidP="00C80A0C">
      <w:pPr>
        <w:shd w:val="clear" w:color="auto" w:fill="1E1E1E"/>
        <w:spacing w:line="285" w:lineRule="atLeast"/>
        <w:ind w:firstLine="0"/>
        <w:jc w:val="left"/>
        <w:outlineLvl w:val="9"/>
        <w:rPr>
          <w:ins w:id="1267" w:author="Ryan Lemos" w:date="2019-10-05T21:00:00Z"/>
          <w:rFonts w:ascii="Consolas" w:eastAsia="Times New Roman" w:hAnsi="Consolas"/>
          <w:color w:val="D4D4D4"/>
          <w:sz w:val="21"/>
          <w:szCs w:val="21"/>
          <w:lang w:val="en-US" w:eastAsia="pt-BR"/>
          <w:rPrChange w:id="1268" w:author="Ryan Lemos" w:date="2019-10-05T21:00:00Z">
            <w:rPr>
              <w:ins w:id="1269" w:author="Ryan Lemos" w:date="2019-10-05T21:00:00Z"/>
              <w:rFonts w:ascii="Consolas" w:eastAsia="Times New Roman" w:hAnsi="Consolas"/>
              <w:color w:val="D4D4D4"/>
              <w:sz w:val="21"/>
              <w:szCs w:val="21"/>
              <w:lang w:eastAsia="pt-BR"/>
            </w:rPr>
          </w:rPrChange>
        </w:rPr>
      </w:pPr>
      <w:ins w:id="1270" w:author="Ryan Lemos" w:date="2019-10-05T21:00:00Z">
        <w:r w:rsidRPr="00C80A0C">
          <w:rPr>
            <w:rFonts w:ascii="Consolas" w:eastAsia="Times New Roman" w:hAnsi="Consolas"/>
            <w:color w:val="D4D4D4"/>
            <w:sz w:val="21"/>
            <w:szCs w:val="21"/>
            <w:lang w:val="en-US" w:eastAsia="pt-BR"/>
            <w:rPrChange w:id="127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272"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273"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274" w:author="Ryan Lemos" w:date="2019-10-05T21:00:00Z">
              <w:rPr>
                <w:rFonts w:ascii="Consolas" w:eastAsia="Times New Roman" w:hAnsi="Consolas"/>
                <w:color w:val="DCDCAA"/>
                <w:sz w:val="21"/>
                <w:szCs w:val="21"/>
                <w:lang w:eastAsia="pt-BR"/>
              </w:rPr>
            </w:rPrChange>
          </w:rPr>
          <w:t>date</w:t>
        </w:r>
        <w:r w:rsidRPr="00C80A0C">
          <w:rPr>
            <w:rFonts w:ascii="Consolas" w:eastAsia="Times New Roman" w:hAnsi="Consolas"/>
            <w:color w:val="D4D4D4"/>
            <w:sz w:val="21"/>
            <w:szCs w:val="21"/>
            <w:lang w:val="en-US" w:eastAsia="pt-BR"/>
            <w:rPrChange w:id="1275"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276" w:author="Ryan Lemos" w:date="2019-10-05T21:00:00Z">
              <w:rPr>
                <w:rFonts w:ascii="Consolas" w:eastAsia="Times New Roman" w:hAnsi="Consolas"/>
                <w:color w:val="CE9178"/>
                <w:sz w:val="21"/>
                <w:szCs w:val="21"/>
                <w:lang w:eastAsia="pt-BR"/>
              </w:rPr>
            </w:rPrChange>
          </w:rPr>
          <w:t>'</w:t>
        </w:r>
        <w:proofErr w:type="spellStart"/>
        <w:r w:rsidRPr="00C80A0C">
          <w:rPr>
            <w:rFonts w:ascii="Consolas" w:eastAsia="Times New Roman" w:hAnsi="Consolas"/>
            <w:color w:val="CE9178"/>
            <w:sz w:val="21"/>
            <w:szCs w:val="21"/>
            <w:lang w:val="en-US" w:eastAsia="pt-BR"/>
            <w:rPrChange w:id="1277" w:author="Ryan Lemos" w:date="2019-10-05T21:00:00Z">
              <w:rPr>
                <w:rFonts w:ascii="Consolas" w:eastAsia="Times New Roman" w:hAnsi="Consolas"/>
                <w:color w:val="CE9178"/>
                <w:sz w:val="21"/>
                <w:szCs w:val="21"/>
                <w:lang w:eastAsia="pt-BR"/>
              </w:rPr>
            </w:rPrChange>
          </w:rPr>
          <w:t>bithdate</w:t>
        </w:r>
        <w:proofErr w:type="spellEnd"/>
        <w:r w:rsidRPr="00C80A0C">
          <w:rPr>
            <w:rFonts w:ascii="Consolas" w:eastAsia="Times New Roman" w:hAnsi="Consolas"/>
            <w:color w:val="CE9178"/>
            <w:sz w:val="21"/>
            <w:szCs w:val="21"/>
            <w:lang w:val="en-US" w:eastAsia="pt-BR"/>
            <w:rPrChange w:id="1278" w:author="Ryan Lemos" w:date="2019-10-05T21:00:00Z">
              <w:rPr>
                <w:rFonts w:ascii="Consolas" w:eastAsia="Times New Roman" w:hAnsi="Consolas"/>
                <w:color w:val="CE9178"/>
                <w:sz w:val="21"/>
                <w:szCs w:val="21"/>
                <w:lang w:eastAsia="pt-BR"/>
              </w:rPr>
            </w:rPrChange>
          </w:rPr>
          <w:t>'</w:t>
        </w:r>
        <w:r w:rsidRPr="00C80A0C">
          <w:rPr>
            <w:rFonts w:ascii="Consolas" w:eastAsia="Times New Roman" w:hAnsi="Consolas"/>
            <w:color w:val="D4D4D4"/>
            <w:sz w:val="21"/>
            <w:szCs w:val="21"/>
            <w:lang w:val="en-US" w:eastAsia="pt-BR"/>
            <w:rPrChange w:id="1279" w:author="Ryan Lemos" w:date="2019-10-05T21:00:00Z">
              <w:rPr>
                <w:rFonts w:ascii="Consolas" w:eastAsia="Times New Roman" w:hAnsi="Consolas"/>
                <w:color w:val="D4D4D4"/>
                <w:sz w:val="21"/>
                <w:szCs w:val="21"/>
                <w:lang w:eastAsia="pt-BR"/>
              </w:rPr>
            </w:rPrChange>
          </w:rPr>
          <w:t>)-&gt;</w:t>
        </w:r>
        <w:proofErr w:type="gramStart"/>
        <w:r w:rsidRPr="00C80A0C">
          <w:rPr>
            <w:rFonts w:ascii="Consolas" w:eastAsia="Times New Roman" w:hAnsi="Consolas"/>
            <w:color w:val="DCDCAA"/>
            <w:sz w:val="21"/>
            <w:szCs w:val="21"/>
            <w:lang w:val="en-US" w:eastAsia="pt-BR"/>
            <w:rPrChange w:id="1280" w:author="Ryan Lemos" w:date="2019-10-05T21:00:00Z">
              <w:rPr>
                <w:rFonts w:ascii="Consolas" w:eastAsia="Times New Roman" w:hAnsi="Consolas"/>
                <w:color w:val="DCDCAA"/>
                <w:sz w:val="21"/>
                <w:szCs w:val="21"/>
                <w:lang w:eastAsia="pt-BR"/>
              </w:rPr>
            </w:rPrChange>
          </w:rPr>
          <w:t>nullable</w:t>
        </w:r>
        <w:r w:rsidRPr="00C80A0C">
          <w:rPr>
            <w:rFonts w:ascii="Consolas" w:eastAsia="Times New Roman" w:hAnsi="Consolas"/>
            <w:color w:val="D4D4D4"/>
            <w:sz w:val="21"/>
            <w:szCs w:val="21"/>
            <w:lang w:val="en-US" w:eastAsia="pt-BR"/>
            <w:rPrChange w:id="1281"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D4D4D4"/>
            <w:sz w:val="21"/>
            <w:szCs w:val="21"/>
            <w:lang w:val="en-US" w:eastAsia="pt-BR"/>
            <w:rPrChange w:id="1282" w:author="Ryan Lemos" w:date="2019-10-05T21:00:00Z">
              <w:rPr>
                <w:rFonts w:ascii="Consolas" w:eastAsia="Times New Roman" w:hAnsi="Consolas"/>
                <w:color w:val="D4D4D4"/>
                <w:sz w:val="21"/>
                <w:szCs w:val="21"/>
                <w:lang w:eastAsia="pt-BR"/>
              </w:rPr>
            </w:rPrChange>
          </w:rPr>
          <w:t>);</w:t>
        </w:r>
      </w:ins>
    </w:p>
    <w:p w14:paraId="6402A223" w14:textId="77777777" w:rsidR="00C80A0C" w:rsidRPr="00C80A0C" w:rsidRDefault="00C80A0C" w:rsidP="00C80A0C">
      <w:pPr>
        <w:shd w:val="clear" w:color="auto" w:fill="1E1E1E"/>
        <w:spacing w:line="285" w:lineRule="atLeast"/>
        <w:ind w:firstLine="0"/>
        <w:jc w:val="left"/>
        <w:outlineLvl w:val="9"/>
        <w:rPr>
          <w:ins w:id="1283" w:author="Ryan Lemos" w:date="2019-10-05T21:00:00Z"/>
          <w:rFonts w:ascii="Consolas" w:eastAsia="Times New Roman" w:hAnsi="Consolas"/>
          <w:color w:val="D4D4D4"/>
          <w:sz w:val="21"/>
          <w:szCs w:val="21"/>
          <w:lang w:val="en-US" w:eastAsia="pt-BR"/>
          <w:rPrChange w:id="1284" w:author="Ryan Lemos" w:date="2019-10-05T21:00:00Z">
            <w:rPr>
              <w:ins w:id="1285" w:author="Ryan Lemos" w:date="2019-10-05T21:00:00Z"/>
              <w:rFonts w:ascii="Consolas" w:eastAsia="Times New Roman" w:hAnsi="Consolas"/>
              <w:color w:val="D4D4D4"/>
              <w:sz w:val="21"/>
              <w:szCs w:val="21"/>
              <w:lang w:eastAsia="pt-BR"/>
            </w:rPr>
          </w:rPrChange>
        </w:rPr>
      </w:pPr>
      <w:ins w:id="1286" w:author="Ryan Lemos" w:date="2019-10-05T21:00:00Z">
        <w:r w:rsidRPr="00C80A0C">
          <w:rPr>
            <w:rFonts w:ascii="Consolas" w:eastAsia="Times New Roman" w:hAnsi="Consolas"/>
            <w:color w:val="D4D4D4"/>
            <w:sz w:val="21"/>
            <w:szCs w:val="21"/>
            <w:lang w:val="en-US" w:eastAsia="pt-BR"/>
            <w:rPrChange w:id="1287" w:author="Ryan Lemos" w:date="2019-10-05T21:00:00Z">
              <w:rPr>
                <w:rFonts w:ascii="Consolas" w:eastAsia="Times New Roman" w:hAnsi="Consolas"/>
                <w:color w:val="D4D4D4"/>
                <w:sz w:val="21"/>
                <w:szCs w:val="21"/>
                <w:lang w:eastAsia="pt-BR"/>
              </w:rPr>
            </w:rPrChange>
          </w:rPr>
          <w:lastRenderedPageBreak/>
          <w:t>            </w:t>
        </w:r>
        <w:r w:rsidRPr="00C80A0C">
          <w:rPr>
            <w:rFonts w:ascii="Consolas" w:eastAsia="Times New Roman" w:hAnsi="Consolas"/>
            <w:color w:val="9CDCFE"/>
            <w:sz w:val="21"/>
            <w:szCs w:val="21"/>
            <w:lang w:val="en-US" w:eastAsia="pt-BR"/>
            <w:rPrChange w:id="1288"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289" w:author="Ryan Lemos" w:date="2019-10-05T21:00:00Z">
              <w:rPr>
                <w:rFonts w:ascii="Consolas" w:eastAsia="Times New Roman" w:hAnsi="Consolas"/>
                <w:color w:val="D4D4D4"/>
                <w:sz w:val="21"/>
                <w:szCs w:val="21"/>
                <w:lang w:eastAsia="pt-BR"/>
              </w:rPr>
            </w:rPrChange>
          </w:rPr>
          <w:t>-&gt;</w:t>
        </w:r>
        <w:proofErr w:type="spellStart"/>
        <w:proofErr w:type="gramStart"/>
        <w:r w:rsidRPr="00C80A0C">
          <w:rPr>
            <w:rFonts w:ascii="Consolas" w:eastAsia="Times New Roman" w:hAnsi="Consolas"/>
            <w:color w:val="DCDCAA"/>
            <w:sz w:val="21"/>
            <w:szCs w:val="21"/>
            <w:lang w:val="en-US" w:eastAsia="pt-BR"/>
            <w:rPrChange w:id="1290" w:author="Ryan Lemos" w:date="2019-10-05T21:00:00Z">
              <w:rPr>
                <w:rFonts w:ascii="Consolas" w:eastAsia="Times New Roman" w:hAnsi="Consolas"/>
                <w:color w:val="DCDCAA"/>
                <w:sz w:val="21"/>
                <w:szCs w:val="21"/>
                <w:lang w:eastAsia="pt-BR"/>
              </w:rPr>
            </w:rPrChange>
          </w:rPr>
          <w:t>rememberToken</w:t>
        </w:r>
        <w:proofErr w:type="spellEnd"/>
        <w:r w:rsidRPr="00C80A0C">
          <w:rPr>
            <w:rFonts w:ascii="Consolas" w:eastAsia="Times New Roman" w:hAnsi="Consolas"/>
            <w:color w:val="D4D4D4"/>
            <w:sz w:val="21"/>
            <w:szCs w:val="21"/>
            <w:lang w:val="en-US" w:eastAsia="pt-BR"/>
            <w:rPrChange w:id="1291"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D4D4D4"/>
            <w:sz w:val="21"/>
            <w:szCs w:val="21"/>
            <w:lang w:val="en-US" w:eastAsia="pt-BR"/>
            <w:rPrChange w:id="1292" w:author="Ryan Lemos" w:date="2019-10-05T21:00:00Z">
              <w:rPr>
                <w:rFonts w:ascii="Consolas" w:eastAsia="Times New Roman" w:hAnsi="Consolas"/>
                <w:color w:val="D4D4D4"/>
                <w:sz w:val="21"/>
                <w:szCs w:val="21"/>
                <w:lang w:eastAsia="pt-BR"/>
              </w:rPr>
            </w:rPrChange>
          </w:rPr>
          <w:t>);</w:t>
        </w:r>
      </w:ins>
    </w:p>
    <w:p w14:paraId="5412F8C6" w14:textId="77777777" w:rsidR="00C80A0C" w:rsidRPr="00C80A0C" w:rsidRDefault="00C80A0C" w:rsidP="00C80A0C">
      <w:pPr>
        <w:shd w:val="clear" w:color="auto" w:fill="1E1E1E"/>
        <w:spacing w:line="285" w:lineRule="atLeast"/>
        <w:ind w:firstLine="0"/>
        <w:jc w:val="left"/>
        <w:outlineLvl w:val="9"/>
        <w:rPr>
          <w:ins w:id="1293" w:author="Ryan Lemos" w:date="2019-10-05T21:00:00Z"/>
          <w:rFonts w:ascii="Consolas" w:eastAsia="Times New Roman" w:hAnsi="Consolas"/>
          <w:color w:val="D4D4D4"/>
          <w:sz w:val="21"/>
          <w:szCs w:val="21"/>
          <w:lang w:val="en-US" w:eastAsia="pt-BR"/>
          <w:rPrChange w:id="1294" w:author="Ryan Lemos" w:date="2019-10-05T21:00:00Z">
            <w:rPr>
              <w:ins w:id="1295" w:author="Ryan Lemos" w:date="2019-10-05T21:00:00Z"/>
              <w:rFonts w:ascii="Consolas" w:eastAsia="Times New Roman" w:hAnsi="Consolas"/>
              <w:color w:val="D4D4D4"/>
              <w:sz w:val="21"/>
              <w:szCs w:val="21"/>
              <w:lang w:eastAsia="pt-BR"/>
            </w:rPr>
          </w:rPrChange>
        </w:rPr>
      </w:pPr>
      <w:ins w:id="1296" w:author="Ryan Lemos" w:date="2019-10-05T21:00:00Z">
        <w:r w:rsidRPr="00C80A0C">
          <w:rPr>
            <w:rFonts w:ascii="Consolas" w:eastAsia="Times New Roman" w:hAnsi="Consolas"/>
            <w:color w:val="D4D4D4"/>
            <w:sz w:val="21"/>
            <w:szCs w:val="21"/>
            <w:lang w:val="en-US" w:eastAsia="pt-BR"/>
            <w:rPrChange w:id="129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298"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299" w:author="Ryan Lemos" w:date="2019-10-05T21:00:00Z">
              <w:rPr>
                <w:rFonts w:ascii="Consolas" w:eastAsia="Times New Roman" w:hAnsi="Consolas"/>
                <w:color w:val="D4D4D4"/>
                <w:sz w:val="21"/>
                <w:szCs w:val="21"/>
                <w:lang w:eastAsia="pt-BR"/>
              </w:rPr>
            </w:rPrChange>
          </w:rPr>
          <w:t>-&gt;</w:t>
        </w:r>
        <w:proofErr w:type="gramStart"/>
        <w:r w:rsidRPr="00C80A0C">
          <w:rPr>
            <w:rFonts w:ascii="Consolas" w:eastAsia="Times New Roman" w:hAnsi="Consolas"/>
            <w:color w:val="DCDCAA"/>
            <w:sz w:val="21"/>
            <w:szCs w:val="21"/>
            <w:lang w:val="en-US" w:eastAsia="pt-BR"/>
            <w:rPrChange w:id="1300" w:author="Ryan Lemos" w:date="2019-10-05T21:00:00Z">
              <w:rPr>
                <w:rFonts w:ascii="Consolas" w:eastAsia="Times New Roman" w:hAnsi="Consolas"/>
                <w:color w:val="DCDCAA"/>
                <w:sz w:val="21"/>
                <w:szCs w:val="21"/>
                <w:lang w:eastAsia="pt-BR"/>
              </w:rPr>
            </w:rPrChange>
          </w:rPr>
          <w:t>timestamps</w:t>
        </w:r>
        <w:r w:rsidRPr="00C80A0C">
          <w:rPr>
            <w:rFonts w:ascii="Consolas" w:eastAsia="Times New Roman" w:hAnsi="Consolas"/>
            <w:color w:val="D4D4D4"/>
            <w:sz w:val="21"/>
            <w:szCs w:val="21"/>
            <w:lang w:val="en-US" w:eastAsia="pt-BR"/>
            <w:rPrChange w:id="1301"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D4D4D4"/>
            <w:sz w:val="21"/>
            <w:szCs w:val="21"/>
            <w:lang w:val="en-US" w:eastAsia="pt-BR"/>
            <w:rPrChange w:id="1302" w:author="Ryan Lemos" w:date="2019-10-05T21:00:00Z">
              <w:rPr>
                <w:rFonts w:ascii="Consolas" w:eastAsia="Times New Roman" w:hAnsi="Consolas"/>
                <w:color w:val="D4D4D4"/>
                <w:sz w:val="21"/>
                <w:szCs w:val="21"/>
                <w:lang w:eastAsia="pt-BR"/>
              </w:rPr>
            </w:rPrChange>
          </w:rPr>
          <w:t>);</w:t>
        </w:r>
      </w:ins>
    </w:p>
    <w:p w14:paraId="76DE9885" w14:textId="77777777" w:rsidR="00C80A0C" w:rsidRPr="00C80A0C" w:rsidRDefault="00C80A0C" w:rsidP="00C80A0C">
      <w:pPr>
        <w:shd w:val="clear" w:color="auto" w:fill="1E1E1E"/>
        <w:spacing w:line="285" w:lineRule="atLeast"/>
        <w:ind w:firstLine="0"/>
        <w:jc w:val="left"/>
        <w:outlineLvl w:val="9"/>
        <w:rPr>
          <w:ins w:id="1303" w:author="Ryan Lemos" w:date="2019-10-05T21:00:00Z"/>
          <w:rFonts w:ascii="Consolas" w:eastAsia="Times New Roman" w:hAnsi="Consolas"/>
          <w:color w:val="D4D4D4"/>
          <w:sz w:val="21"/>
          <w:szCs w:val="21"/>
          <w:lang w:val="en-US" w:eastAsia="pt-BR"/>
          <w:rPrChange w:id="1304" w:author="Ryan Lemos" w:date="2019-10-05T21:00:00Z">
            <w:rPr>
              <w:ins w:id="1305" w:author="Ryan Lemos" w:date="2019-10-05T21:00:00Z"/>
              <w:rFonts w:ascii="Consolas" w:eastAsia="Times New Roman" w:hAnsi="Consolas"/>
              <w:color w:val="D4D4D4"/>
              <w:sz w:val="21"/>
              <w:szCs w:val="21"/>
              <w:lang w:eastAsia="pt-BR"/>
            </w:rPr>
          </w:rPrChange>
        </w:rPr>
      </w:pPr>
      <w:ins w:id="1306" w:author="Ryan Lemos" w:date="2019-10-05T21:00:00Z">
        <w:r w:rsidRPr="00C80A0C">
          <w:rPr>
            <w:rFonts w:ascii="Consolas" w:eastAsia="Times New Roman" w:hAnsi="Consolas"/>
            <w:color w:val="D4D4D4"/>
            <w:sz w:val="21"/>
            <w:szCs w:val="21"/>
            <w:lang w:val="en-US" w:eastAsia="pt-BR"/>
            <w:rPrChange w:id="130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308"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309" w:author="Ryan Lemos" w:date="2019-10-05T21:00:00Z">
              <w:rPr>
                <w:rFonts w:ascii="Consolas" w:eastAsia="Times New Roman" w:hAnsi="Consolas"/>
                <w:color w:val="D4D4D4"/>
                <w:sz w:val="21"/>
                <w:szCs w:val="21"/>
                <w:lang w:eastAsia="pt-BR"/>
              </w:rPr>
            </w:rPrChange>
          </w:rPr>
          <w:t>-&gt;</w:t>
        </w:r>
        <w:proofErr w:type="spellStart"/>
        <w:proofErr w:type="gramStart"/>
        <w:r w:rsidRPr="00C80A0C">
          <w:rPr>
            <w:rFonts w:ascii="Consolas" w:eastAsia="Times New Roman" w:hAnsi="Consolas"/>
            <w:color w:val="DCDCAA"/>
            <w:sz w:val="21"/>
            <w:szCs w:val="21"/>
            <w:lang w:val="en-US" w:eastAsia="pt-BR"/>
            <w:rPrChange w:id="1310" w:author="Ryan Lemos" w:date="2019-10-05T21:00:00Z">
              <w:rPr>
                <w:rFonts w:ascii="Consolas" w:eastAsia="Times New Roman" w:hAnsi="Consolas"/>
                <w:color w:val="DCDCAA"/>
                <w:sz w:val="21"/>
                <w:szCs w:val="21"/>
                <w:lang w:eastAsia="pt-BR"/>
              </w:rPr>
            </w:rPrChange>
          </w:rPr>
          <w:t>softDeletes</w:t>
        </w:r>
        <w:proofErr w:type="spellEnd"/>
        <w:r w:rsidRPr="00C80A0C">
          <w:rPr>
            <w:rFonts w:ascii="Consolas" w:eastAsia="Times New Roman" w:hAnsi="Consolas"/>
            <w:color w:val="D4D4D4"/>
            <w:sz w:val="21"/>
            <w:szCs w:val="21"/>
            <w:lang w:val="en-US" w:eastAsia="pt-BR"/>
            <w:rPrChange w:id="1311"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D4D4D4"/>
            <w:sz w:val="21"/>
            <w:szCs w:val="21"/>
            <w:lang w:val="en-US" w:eastAsia="pt-BR"/>
            <w:rPrChange w:id="1312" w:author="Ryan Lemos" w:date="2019-10-05T21:00:00Z">
              <w:rPr>
                <w:rFonts w:ascii="Consolas" w:eastAsia="Times New Roman" w:hAnsi="Consolas"/>
                <w:color w:val="D4D4D4"/>
                <w:sz w:val="21"/>
                <w:szCs w:val="21"/>
                <w:lang w:eastAsia="pt-BR"/>
              </w:rPr>
            </w:rPrChange>
          </w:rPr>
          <w:t>);</w:t>
        </w:r>
      </w:ins>
    </w:p>
    <w:p w14:paraId="548E294A" w14:textId="77777777" w:rsidR="00C80A0C" w:rsidRPr="00C80A0C" w:rsidRDefault="00C80A0C" w:rsidP="00C80A0C">
      <w:pPr>
        <w:shd w:val="clear" w:color="auto" w:fill="1E1E1E"/>
        <w:spacing w:line="285" w:lineRule="atLeast"/>
        <w:ind w:firstLine="0"/>
        <w:jc w:val="left"/>
        <w:outlineLvl w:val="9"/>
        <w:rPr>
          <w:ins w:id="1313" w:author="Ryan Lemos" w:date="2019-10-05T21:00:00Z"/>
          <w:rFonts w:ascii="Consolas" w:eastAsia="Times New Roman" w:hAnsi="Consolas"/>
          <w:color w:val="D4D4D4"/>
          <w:sz w:val="21"/>
          <w:szCs w:val="21"/>
          <w:lang w:val="en-US" w:eastAsia="pt-BR"/>
          <w:rPrChange w:id="1314" w:author="Ryan Lemos" w:date="2019-10-05T21:00:00Z">
            <w:rPr>
              <w:ins w:id="1315" w:author="Ryan Lemos" w:date="2019-10-05T21:00:00Z"/>
              <w:rFonts w:ascii="Consolas" w:eastAsia="Times New Roman" w:hAnsi="Consolas"/>
              <w:color w:val="D4D4D4"/>
              <w:sz w:val="21"/>
              <w:szCs w:val="21"/>
              <w:lang w:eastAsia="pt-BR"/>
            </w:rPr>
          </w:rPrChange>
        </w:rPr>
      </w:pPr>
      <w:ins w:id="1316" w:author="Ryan Lemos" w:date="2019-10-05T21:00:00Z">
        <w:r w:rsidRPr="00C80A0C">
          <w:rPr>
            <w:rFonts w:ascii="Consolas" w:eastAsia="Times New Roman" w:hAnsi="Consolas"/>
            <w:color w:val="D4D4D4"/>
            <w:sz w:val="21"/>
            <w:szCs w:val="21"/>
            <w:lang w:val="en-US" w:eastAsia="pt-BR"/>
            <w:rPrChange w:id="1317" w:author="Ryan Lemos" w:date="2019-10-05T21:00:00Z">
              <w:rPr>
                <w:rFonts w:ascii="Consolas" w:eastAsia="Times New Roman" w:hAnsi="Consolas"/>
                <w:color w:val="D4D4D4"/>
                <w:sz w:val="21"/>
                <w:szCs w:val="21"/>
                <w:lang w:eastAsia="pt-BR"/>
              </w:rPr>
            </w:rPrChange>
          </w:rPr>
          <w:t>        });</w:t>
        </w:r>
      </w:ins>
    </w:p>
    <w:p w14:paraId="6CD2E933" w14:textId="77777777" w:rsidR="00C80A0C" w:rsidRPr="00C80A0C" w:rsidRDefault="00C80A0C" w:rsidP="00C80A0C">
      <w:pPr>
        <w:shd w:val="clear" w:color="auto" w:fill="1E1E1E"/>
        <w:spacing w:line="285" w:lineRule="atLeast"/>
        <w:ind w:firstLine="0"/>
        <w:jc w:val="left"/>
        <w:outlineLvl w:val="9"/>
        <w:rPr>
          <w:ins w:id="1318" w:author="Ryan Lemos" w:date="2019-10-05T21:00:00Z"/>
          <w:rFonts w:ascii="Consolas" w:eastAsia="Times New Roman" w:hAnsi="Consolas"/>
          <w:color w:val="D4D4D4"/>
          <w:sz w:val="21"/>
          <w:szCs w:val="21"/>
          <w:lang w:val="en-US" w:eastAsia="pt-BR"/>
          <w:rPrChange w:id="1319" w:author="Ryan Lemos" w:date="2019-10-05T21:00:00Z">
            <w:rPr>
              <w:ins w:id="1320" w:author="Ryan Lemos" w:date="2019-10-05T21:00:00Z"/>
              <w:rFonts w:ascii="Consolas" w:eastAsia="Times New Roman" w:hAnsi="Consolas"/>
              <w:color w:val="D4D4D4"/>
              <w:sz w:val="21"/>
              <w:szCs w:val="21"/>
              <w:lang w:eastAsia="pt-BR"/>
            </w:rPr>
          </w:rPrChange>
        </w:rPr>
      </w:pPr>
      <w:ins w:id="1321" w:author="Ryan Lemos" w:date="2019-10-05T21:00:00Z">
        <w:r w:rsidRPr="00C80A0C">
          <w:rPr>
            <w:rFonts w:ascii="Consolas" w:eastAsia="Times New Roman" w:hAnsi="Consolas"/>
            <w:color w:val="D4D4D4"/>
            <w:sz w:val="21"/>
            <w:szCs w:val="21"/>
            <w:lang w:val="en-US" w:eastAsia="pt-BR"/>
            <w:rPrChange w:id="1322" w:author="Ryan Lemos" w:date="2019-10-05T21:00:00Z">
              <w:rPr>
                <w:rFonts w:ascii="Consolas" w:eastAsia="Times New Roman" w:hAnsi="Consolas"/>
                <w:color w:val="D4D4D4"/>
                <w:sz w:val="21"/>
                <w:szCs w:val="21"/>
                <w:lang w:eastAsia="pt-BR"/>
              </w:rPr>
            </w:rPrChange>
          </w:rPr>
          <w:t>    }</w:t>
        </w:r>
      </w:ins>
    </w:p>
    <w:p w14:paraId="72494A40" w14:textId="77777777" w:rsidR="00C80A0C" w:rsidRPr="00C80A0C" w:rsidRDefault="00C80A0C" w:rsidP="00C80A0C">
      <w:pPr>
        <w:shd w:val="clear" w:color="auto" w:fill="1E1E1E"/>
        <w:spacing w:line="285" w:lineRule="atLeast"/>
        <w:ind w:firstLine="0"/>
        <w:jc w:val="left"/>
        <w:outlineLvl w:val="9"/>
        <w:rPr>
          <w:ins w:id="1323" w:author="Ryan Lemos" w:date="2019-10-05T21:00:00Z"/>
          <w:rFonts w:ascii="Consolas" w:eastAsia="Times New Roman" w:hAnsi="Consolas"/>
          <w:color w:val="D4D4D4"/>
          <w:sz w:val="21"/>
          <w:szCs w:val="21"/>
          <w:lang w:val="en-US" w:eastAsia="pt-BR"/>
          <w:rPrChange w:id="1324" w:author="Ryan Lemos" w:date="2019-10-05T21:00:00Z">
            <w:rPr>
              <w:ins w:id="1325" w:author="Ryan Lemos" w:date="2019-10-05T21:00:00Z"/>
              <w:rFonts w:ascii="Consolas" w:eastAsia="Times New Roman" w:hAnsi="Consolas"/>
              <w:color w:val="D4D4D4"/>
              <w:sz w:val="21"/>
              <w:szCs w:val="21"/>
              <w:lang w:eastAsia="pt-BR"/>
            </w:rPr>
          </w:rPrChange>
        </w:rPr>
      </w:pPr>
    </w:p>
    <w:p w14:paraId="00B27BDB" w14:textId="77777777" w:rsidR="00C80A0C" w:rsidRPr="00C80A0C" w:rsidRDefault="00C80A0C" w:rsidP="00C80A0C">
      <w:pPr>
        <w:shd w:val="clear" w:color="auto" w:fill="1E1E1E"/>
        <w:spacing w:line="285" w:lineRule="atLeast"/>
        <w:ind w:firstLine="0"/>
        <w:jc w:val="left"/>
        <w:outlineLvl w:val="9"/>
        <w:rPr>
          <w:ins w:id="1326" w:author="Ryan Lemos" w:date="2019-10-05T21:00:00Z"/>
          <w:rFonts w:ascii="Consolas" w:eastAsia="Times New Roman" w:hAnsi="Consolas"/>
          <w:color w:val="D4D4D4"/>
          <w:sz w:val="21"/>
          <w:szCs w:val="21"/>
          <w:lang w:val="en-US" w:eastAsia="pt-BR"/>
          <w:rPrChange w:id="1327" w:author="Ryan Lemos" w:date="2019-10-05T21:00:00Z">
            <w:rPr>
              <w:ins w:id="1328" w:author="Ryan Lemos" w:date="2019-10-05T21:00:00Z"/>
              <w:rFonts w:ascii="Consolas" w:eastAsia="Times New Roman" w:hAnsi="Consolas"/>
              <w:color w:val="D4D4D4"/>
              <w:sz w:val="21"/>
              <w:szCs w:val="21"/>
              <w:lang w:eastAsia="pt-BR"/>
            </w:rPr>
          </w:rPrChange>
        </w:rPr>
      </w:pPr>
      <w:ins w:id="1329" w:author="Ryan Lemos" w:date="2019-10-05T21:00:00Z">
        <w:r w:rsidRPr="00C80A0C">
          <w:rPr>
            <w:rFonts w:ascii="Consolas" w:eastAsia="Times New Roman" w:hAnsi="Consolas"/>
            <w:color w:val="D4D4D4"/>
            <w:sz w:val="21"/>
            <w:szCs w:val="21"/>
            <w:lang w:val="en-US" w:eastAsia="pt-BR"/>
            <w:rPrChange w:id="133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6A9955"/>
            <w:sz w:val="21"/>
            <w:szCs w:val="21"/>
            <w:lang w:val="en-US" w:eastAsia="pt-BR"/>
            <w:rPrChange w:id="1331" w:author="Ryan Lemos" w:date="2019-10-05T21:00:00Z">
              <w:rPr>
                <w:rFonts w:ascii="Consolas" w:eastAsia="Times New Roman" w:hAnsi="Consolas"/>
                <w:color w:val="6A9955"/>
                <w:sz w:val="21"/>
                <w:szCs w:val="21"/>
                <w:lang w:eastAsia="pt-BR"/>
              </w:rPr>
            </w:rPrChange>
          </w:rPr>
          <w:t>/**</w:t>
        </w:r>
      </w:ins>
    </w:p>
    <w:p w14:paraId="5A4624BF" w14:textId="77777777" w:rsidR="00C80A0C" w:rsidRPr="00C80A0C" w:rsidRDefault="00C80A0C" w:rsidP="00C80A0C">
      <w:pPr>
        <w:shd w:val="clear" w:color="auto" w:fill="1E1E1E"/>
        <w:spacing w:line="285" w:lineRule="atLeast"/>
        <w:ind w:firstLine="0"/>
        <w:jc w:val="left"/>
        <w:outlineLvl w:val="9"/>
        <w:rPr>
          <w:ins w:id="1332" w:author="Ryan Lemos" w:date="2019-10-05T21:00:00Z"/>
          <w:rFonts w:ascii="Consolas" w:eastAsia="Times New Roman" w:hAnsi="Consolas"/>
          <w:color w:val="D4D4D4"/>
          <w:sz w:val="21"/>
          <w:szCs w:val="21"/>
          <w:lang w:val="en-US" w:eastAsia="pt-BR"/>
          <w:rPrChange w:id="1333" w:author="Ryan Lemos" w:date="2019-10-05T21:00:00Z">
            <w:rPr>
              <w:ins w:id="1334" w:author="Ryan Lemos" w:date="2019-10-05T21:00:00Z"/>
              <w:rFonts w:ascii="Consolas" w:eastAsia="Times New Roman" w:hAnsi="Consolas"/>
              <w:color w:val="D4D4D4"/>
              <w:sz w:val="21"/>
              <w:szCs w:val="21"/>
              <w:lang w:eastAsia="pt-BR"/>
            </w:rPr>
          </w:rPrChange>
        </w:rPr>
      </w:pPr>
      <w:ins w:id="1335" w:author="Ryan Lemos" w:date="2019-10-05T21:00:00Z">
        <w:r w:rsidRPr="00C80A0C">
          <w:rPr>
            <w:rFonts w:ascii="Consolas" w:eastAsia="Times New Roman" w:hAnsi="Consolas"/>
            <w:color w:val="6A9955"/>
            <w:sz w:val="21"/>
            <w:szCs w:val="21"/>
            <w:lang w:val="en-US" w:eastAsia="pt-BR"/>
            <w:rPrChange w:id="1336" w:author="Ryan Lemos" w:date="2019-10-05T21:00:00Z">
              <w:rPr>
                <w:rFonts w:ascii="Consolas" w:eastAsia="Times New Roman" w:hAnsi="Consolas"/>
                <w:color w:val="6A9955"/>
                <w:sz w:val="21"/>
                <w:szCs w:val="21"/>
                <w:lang w:eastAsia="pt-BR"/>
              </w:rPr>
            </w:rPrChange>
          </w:rPr>
          <w:t>     * Reverse the migrations.</w:t>
        </w:r>
      </w:ins>
    </w:p>
    <w:p w14:paraId="4FFCA953" w14:textId="77777777" w:rsidR="00C80A0C" w:rsidRPr="00C80A0C" w:rsidRDefault="00C80A0C" w:rsidP="00C80A0C">
      <w:pPr>
        <w:shd w:val="clear" w:color="auto" w:fill="1E1E1E"/>
        <w:spacing w:line="285" w:lineRule="atLeast"/>
        <w:ind w:firstLine="0"/>
        <w:jc w:val="left"/>
        <w:outlineLvl w:val="9"/>
        <w:rPr>
          <w:ins w:id="1337" w:author="Ryan Lemos" w:date="2019-10-05T21:00:00Z"/>
          <w:rFonts w:ascii="Consolas" w:eastAsia="Times New Roman" w:hAnsi="Consolas"/>
          <w:color w:val="D4D4D4"/>
          <w:sz w:val="21"/>
          <w:szCs w:val="21"/>
          <w:lang w:val="en-US" w:eastAsia="pt-BR"/>
          <w:rPrChange w:id="1338" w:author="Ryan Lemos" w:date="2019-10-05T21:00:00Z">
            <w:rPr>
              <w:ins w:id="1339" w:author="Ryan Lemos" w:date="2019-10-05T21:00:00Z"/>
              <w:rFonts w:ascii="Consolas" w:eastAsia="Times New Roman" w:hAnsi="Consolas"/>
              <w:color w:val="D4D4D4"/>
              <w:sz w:val="21"/>
              <w:szCs w:val="21"/>
              <w:lang w:eastAsia="pt-BR"/>
            </w:rPr>
          </w:rPrChange>
        </w:rPr>
      </w:pPr>
      <w:ins w:id="1340" w:author="Ryan Lemos" w:date="2019-10-05T21:00:00Z">
        <w:r w:rsidRPr="00C80A0C">
          <w:rPr>
            <w:rFonts w:ascii="Consolas" w:eastAsia="Times New Roman" w:hAnsi="Consolas"/>
            <w:color w:val="6A9955"/>
            <w:sz w:val="21"/>
            <w:szCs w:val="21"/>
            <w:lang w:val="en-US" w:eastAsia="pt-BR"/>
            <w:rPrChange w:id="1341" w:author="Ryan Lemos" w:date="2019-10-05T21:00:00Z">
              <w:rPr>
                <w:rFonts w:ascii="Consolas" w:eastAsia="Times New Roman" w:hAnsi="Consolas"/>
                <w:color w:val="6A9955"/>
                <w:sz w:val="21"/>
                <w:szCs w:val="21"/>
                <w:lang w:eastAsia="pt-BR"/>
              </w:rPr>
            </w:rPrChange>
          </w:rPr>
          <w:t>     *</w:t>
        </w:r>
      </w:ins>
    </w:p>
    <w:p w14:paraId="2AF8B6B6" w14:textId="77777777" w:rsidR="00C80A0C" w:rsidRPr="00C80A0C" w:rsidRDefault="00C80A0C" w:rsidP="00C80A0C">
      <w:pPr>
        <w:shd w:val="clear" w:color="auto" w:fill="1E1E1E"/>
        <w:spacing w:line="285" w:lineRule="atLeast"/>
        <w:ind w:firstLine="0"/>
        <w:jc w:val="left"/>
        <w:outlineLvl w:val="9"/>
        <w:rPr>
          <w:ins w:id="1342" w:author="Ryan Lemos" w:date="2019-10-05T21:00:00Z"/>
          <w:rFonts w:ascii="Consolas" w:eastAsia="Times New Roman" w:hAnsi="Consolas"/>
          <w:color w:val="D4D4D4"/>
          <w:sz w:val="21"/>
          <w:szCs w:val="21"/>
          <w:lang w:val="en-US" w:eastAsia="pt-BR"/>
          <w:rPrChange w:id="1343" w:author="Ryan Lemos" w:date="2019-10-05T21:00:00Z">
            <w:rPr>
              <w:ins w:id="1344" w:author="Ryan Lemos" w:date="2019-10-05T21:00:00Z"/>
              <w:rFonts w:ascii="Consolas" w:eastAsia="Times New Roman" w:hAnsi="Consolas"/>
              <w:color w:val="D4D4D4"/>
              <w:sz w:val="21"/>
              <w:szCs w:val="21"/>
              <w:lang w:eastAsia="pt-BR"/>
            </w:rPr>
          </w:rPrChange>
        </w:rPr>
      </w:pPr>
      <w:ins w:id="1345" w:author="Ryan Lemos" w:date="2019-10-05T21:00:00Z">
        <w:r w:rsidRPr="00C80A0C">
          <w:rPr>
            <w:rFonts w:ascii="Consolas" w:eastAsia="Times New Roman" w:hAnsi="Consolas"/>
            <w:color w:val="6A9955"/>
            <w:sz w:val="21"/>
            <w:szCs w:val="21"/>
            <w:lang w:val="en-US" w:eastAsia="pt-BR"/>
            <w:rPrChange w:id="1346" w:author="Ryan Lemos" w:date="2019-10-05T21:00:00Z">
              <w:rPr>
                <w:rFonts w:ascii="Consolas" w:eastAsia="Times New Roman" w:hAnsi="Consolas"/>
                <w:color w:val="6A9955"/>
                <w:sz w:val="21"/>
                <w:szCs w:val="21"/>
                <w:lang w:eastAsia="pt-BR"/>
              </w:rPr>
            </w:rPrChange>
          </w:rPr>
          <w:t>     * </w:t>
        </w:r>
        <w:r w:rsidRPr="00C80A0C">
          <w:rPr>
            <w:rFonts w:ascii="Consolas" w:eastAsia="Times New Roman" w:hAnsi="Consolas"/>
            <w:color w:val="569CD6"/>
            <w:sz w:val="21"/>
            <w:szCs w:val="21"/>
            <w:lang w:val="en-US" w:eastAsia="pt-BR"/>
            <w:rPrChange w:id="1347" w:author="Ryan Lemos" w:date="2019-10-05T21:00:00Z">
              <w:rPr>
                <w:rFonts w:ascii="Consolas" w:eastAsia="Times New Roman" w:hAnsi="Consolas"/>
                <w:color w:val="569CD6"/>
                <w:sz w:val="21"/>
                <w:szCs w:val="21"/>
                <w:lang w:eastAsia="pt-BR"/>
              </w:rPr>
            </w:rPrChange>
          </w:rPr>
          <w:t>@return</w:t>
        </w:r>
        <w:r w:rsidRPr="00C80A0C">
          <w:rPr>
            <w:rFonts w:ascii="Consolas" w:eastAsia="Times New Roman" w:hAnsi="Consolas"/>
            <w:color w:val="6A9955"/>
            <w:sz w:val="21"/>
            <w:szCs w:val="21"/>
            <w:lang w:val="en-US" w:eastAsia="pt-BR"/>
            <w:rPrChange w:id="1348" w:author="Ryan Lemos" w:date="2019-10-05T21:00:00Z">
              <w:rPr>
                <w:rFonts w:ascii="Consolas" w:eastAsia="Times New Roman" w:hAnsi="Consolas"/>
                <w:color w:val="6A9955"/>
                <w:sz w:val="21"/>
                <w:szCs w:val="21"/>
                <w:lang w:eastAsia="pt-BR"/>
              </w:rPr>
            </w:rPrChange>
          </w:rPr>
          <w:t> </w:t>
        </w:r>
        <w:r w:rsidRPr="00C80A0C">
          <w:rPr>
            <w:rFonts w:ascii="Consolas" w:eastAsia="Times New Roman" w:hAnsi="Consolas"/>
            <w:color w:val="569CD6"/>
            <w:sz w:val="21"/>
            <w:szCs w:val="21"/>
            <w:lang w:val="en-US" w:eastAsia="pt-BR"/>
            <w:rPrChange w:id="1349" w:author="Ryan Lemos" w:date="2019-10-05T21:00:00Z">
              <w:rPr>
                <w:rFonts w:ascii="Consolas" w:eastAsia="Times New Roman" w:hAnsi="Consolas"/>
                <w:color w:val="569CD6"/>
                <w:sz w:val="21"/>
                <w:szCs w:val="21"/>
                <w:lang w:eastAsia="pt-BR"/>
              </w:rPr>
            </w:rPrChange>
          </w:rPr>
          <w:t>void</w:t>
        </w:r>
      </w:ins>
    </w:p>
    <w:p w14:paraId="22862AA0" w14:textId="77777777" w:rsidR="00C80A0C" w:rsidRPr="00C80A0C" w:rsidRDefault="00C80A0C" w:rsidP="00C80A0C">
      <w:pPr>
        <w:shd w:val="clear" w:color="auto" w:fill="1E1E1E"/>
        <w:spacing w:line="285" w:lineRule="atLeast"/>
        <w:ind w:firstLine="0"/>
        <w:jc w:val="left"/>
        <w:outlineLvl w:val="9"/>
        <w:rPr>
          <w:ins w:id="1350" w:author="Ryan Lemos" w:date="2019-10-05T21:00:00Z"/>
          <w:rFonts w:ascii="Consolas" w:eastAsia="Times New Roman" w:hAnsi="Consolas"/>
          <w:color w:val="D4D4D4"/>
          <w:sz w:val="21"/>
          <w:szCs w:val="21"/>
          <w:lang w:val="en-US" w:eastAsia="pt-BR"/>
          <w:rPrChange w:id="1351" w:author="Ryan Lemos" w:date="2019-10-05T21:00:00Z">
            <w:rPr>
              <w:ins w:id="1352" w:author="Ryan Lemos" w:date="2019-10-05T21:00:00Z"/>
              <w:rFonts w:ascii="Consolas" w:eastAsia="Times New Roman" w:hAnsi="Consolas"/>
              <w:color w:val="D4D4D4"/>
              <w:sz w:val="21"/>
              <w:szCs w:val="21"/>
              <w:lang w:eastAsia="pt-BR"/>
            </w:rPr>
          </w:rPrChange>
        </w:rPr>
      </w:pPr>
      <w:ins w:id="1353" w:author="Ryan Lemos" w:date="2019-10-05T21:00:00Z">
        <w:r w:rsidRPr="00C80A0C">
          <w:rPr>
            <w:rFonts w:ascii="Consolas" w:eastAsia="Times New Roman" w:hAnsi="Consolas"/>
            <w:color w:val="6A9955"/>
            <w:sz w:val="21"/>
            <w:szCs w:val="21"/>
            <w:lang w:val="en-US" w:eastAsia="pt-BR"/>
            <w:rPrChange w:id="1354" w:author="Ryan Lemos" w:date="2019-10-05T21:00:00Z">
              <w:rPr>
                <w:rFonts w:ascii="Consolas" w:eastAsia="Times New Roman" w:hAnsi="Consolas"/>
                <w:color w:val="6A9955"/>
                <w:sz w:val="21"/>
                <w:szCs w:val="21"/>
                <w:lang w:eastAsia="pt-BR"/>
              </w:rPr>
            </w:rPrChange>
          </w:rPr>
          <w:t>     */</w:t>
        </w:r>
      </w:ins>
    </w:p>
    <w:p w14:paraId="101E130C" w14:textId="77777777" w:rsidR="00C80A0C" w:rsidRPr="00C80A0C" w:rsidRDefault="00C80A0C" w:rsidP="00C80A0C">
      <w:pPr>
        <w:shd w:val="clear" w:color="auto" w:fill="1E1E1E"/>
        <w:spacing w:line="285" w:lineRule="atLeast"/>
        <w:ind w:firstLine="0"/>
        <w:jc w:val="left"/>
        <w:outlineLvl w:val="9"/>
        <w:rPr>
          <w:ins w:id="1355" w:author="Ryan Lemos" w:date="2019-10-05T21:00:00Z"/>
          <w:rFonts w:ascii="Consolas" w:eastAsia="Times New Roman" w:hAnsi="Consolas"/>
          <w:color w:val="D4D4D4"/>
          <w:sz w:val="21"/>
          <w:szCs w:val="21"/>
          <w:lang w:val="en-US" w:eastAsia="pt-BR"/>
          <w:rPrChange w:id="1356" w:author="Ryan Lemos" w:date="2019-10-05T21:00:00Z">
            <w:rPr>
              <w:ins w:id="1357" w:author="Ryan Lemos" w:date="2019-10-05T21:00:00Z"/>
              <w:rFonts w:ascii="Consolas" w:eastAsia="Times New Roman" w:hAnsi="Consolas"/>
              <w:color w:val="D4D4D4"/>
              <w:sz w:val="21"/>
              <w:szCs w:val="21"/>
              <w:lang w:eastAsia="pt-BR"/>
            </w:rPr>
          </w:rPrChange>
        </w:rPr>
      </w:pPr>
      <w:ins w:id="1358" w:author="Ryan Lemos" w:date="2019-10-05T21:00:00Z">
        <w:r w:rsidRPr="00C80A0C">
          <w:rPr>
            <w:rFonts w:ascii="Consolas" w:eastAsia="Times New Roman" w:hAnsi="Consolas"/>
            <w:color w:val="D4D4D4"/>
            <w:sz w:val="21"/>
            <w:szCs w:val="21"/>
            <w:lang w:val="en-US" w:eastAsia="pt-BR"/>
            <w:rPrChange w:id="135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360" w:author="Ryan Lemos" w:date="2019-10-05T21:00:00Z">
              <w:rPr>
                <w:rFonts w:ascii="Consolas" w:eastAsia="Times New Roman" w:hAnsi="Consolas"/>
                <w:color w:val="569CD6"/>
                <w:sz w:val="21"/>
                <w:szCs w:val="21"/>
                <w:lang w:eastAsia="pt-BR"/>
              </w:rPr>
            </w:rPrChange>
          </w:rPr>
          <w:t>public</w:t>
        </w:r>
        <w:r w:rsidRPr="00C80A0C">
          <w:rPr>
            <w:rFonts w:ascii="Consolas" w:eastAsia="Times New Roman" w:hAnsi="Consolas"/>
            <w:color w:val="D4D4D4"/>
            <w:sz w:val="21"/>
            <w:szCs w:val="21"/>
            <w:lang w:val="en-US" w:eastAsia="pt-BR"/>
            <w:rPrChange w:id="136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362"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1363" w:author="Ryan Lemos" w:date="2019-10-05T21:00:00Z">
              <w:rPr>
                <w:rFonts w:ascii="Consolas" w:eastAsia="Times New Roman" w:hAnsi="Consolas"/>
                <w:color w:val="D4D4D4"/>
                <w:sz w:val="21"/>
                <w:szCs w:val="21"/>
                <w:lang w:eastAsia="pt-BR"/>
              </w:rPr>
            </w:rPrChange>
          </w:rPr>
          <w:t> </w:t>
        </w:r>
        <w:proofErr w:type="gramStart"/>
        <w:r w:rsidRPr="00C80A0C">
          <w:rPr>
            <w:rFonts w:ascii="Consolas" w:eastAsia="Times New Roman" w:hAnsi="Consolas"/>
            <w:color w:val="DCDCAA"/>
            <w:sz w:val="21"/>
            <w:szCs w:val="21"/>
            <w:lang w:val="en-US" w:eastAsia="pt-BR"/>
            <w:rPrChange w:id="1364" w:author="Ryan Lemos" w:date="2019-10-05T21:00:00Z">
              <w:rPr>
                <w:rFonts w:ascii="Consolas" w:eastAsia="Times New Roman" w:hAnsi="Consolas"/>
                <w:color w:val="DCDCAA"/>
                <w:sz w:val="21"/>
                <w:szCs w:val="21"/>
                <w:lang w:eastAsia="pt-BR"/>
              </w:rPr>
            </w:rPrChange>
          </w:rPr>
          <w:t>down</w:t>
        </w:r>
        <w:r w:rsidRPr="00C80A0C">
          <w:rPr>
            <w:rFonts w:ascii="Consolas" w:eastAsia="Times New Roman" w:hAnsi="Consolas"/>
            <w:color w:val="D4D4D4"/>
            <w:sz w:val="21"/>
            <w:szCs w:val="21"/>
            <w:lang w:val="en-US" w:eastAsia="pt-BR"/>
            <w:rPrChange w:id="1365"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D4D4D4"/>
            <w:sz w:val="21"/>
            <w:szCs w:val="21"/>
            <w:lang w:val="en-US" w:eastAsia="pt-BR"/>
            <w:rPrChange w:id="1366" w:author="Ryan Lemos" w:date="2019-10-05T21:00:00Z">
              <w:rPr>
                <w:rFonts w:ascii="Consolas" w:eastAsia="Times New Roman" w:hAnsi="Consolas"/>
                <w:color w:val="D4D4D4"/>
                <w:sz w:val="21"/>
                <w:szCs w:val="21"/>
                <w:lang w:eastAsia="pt-BR"/>
              </w:rPr>
            </w:rPrChange>
          </w:rPr>
          <w:t>)</w:t>
        </w:r>
      </w:ins>
    </w:p>
    <w:p w14:paraId="6CCD5B72" w14:textId="77777777" w:rsidR="00C80A0C" w:rsidRPr="00C80A0C" w:rsidRDefault="00C80A0C" w:rsidP="00C80A0C">
      <w:pPr>
        <w:shd w:val="clear" w:color="auto" w:fill="1E1E1E"/>
        <w:spacing w:line="285" w:lineRule="atLeast"/>
        <w:ind w:firstLine="0"/>
        <w:jc w:val="left"/>
        <w:outlineLvl w:val="9"/>
        <w:rPr>
          <w:ins w:id="1367" w:author="Ryan Lemos" w:date="2019-10-05T21:00:00Z"/>
          <w:rFonts w:ascii="Consolas" w:eastAsia="Times New Roman" w:hAnsi="Consolas"/>
          <w:color w:val="D4D4D4"/>
          <w:sz w:val="21"/>
          <w:szCs w:val="21"/>
          <w:lang w:val="en-US" w:eastAsia="pt-BR"/>
          <w:rPrChange w:id="1368" w:author="Ryan Lemos" w:date="2019-10-05T21:00:00Z">
            <w:rPr>
              <w:ins w:id="1369" w:author="Ryan Lemos" w:date="2019-10-05T21:00:00Z"/>
              <w:rFonts w:ascii="Consolas" w:eastAsia="Times New Roman" w:hAnsi="Consolas"/>
              <w:color w:val="D4D4D4"/>
              <w:sz w:val="21"/>
              <w:szCs w:val="21"/>
              <w:lang w:eastAsia="pt-BR"/>
            </w:rPr>
          </w:rPrChange>
        </w:rPr>
      </w:pPr>
      <w:ins w:id="1370" w:author="Ryan Lemos" w:date="2019-10-05T21:00:00Z">
        <w:r w:rsidRPr="00C80A0C">
          <w:rPr>
            <w:rFonts w:ascii="Consolas" w:eastAsia="Times New Roman" w:hAnsi="Consolas"/>
            <w:color w:val="D4D4D4"/>
            <w:sz w:val="21"/>
            <w:szCs w:val="21"/>
            <w:lang w:val="en-US" w:eastAsia="pt-BR"/>
            <w:rPrChange w:id="1371" w:author="Ryan Lemos" w:date="2019-10-05T21:00:00Z">
              <w:rPr>
                <w:rFonts w:ascii="Consolas" w:eastAsia="Times New Roman" w:hAnsi="Consolas"/>
                <w:color w:val="D4D4D4"/>
                <w:sz w:val="21"/>
                <w:szCs w:val="21"/>
                <w:lang w:eastAsia="pt-BR"/>
              </w:rPr>
            </w:rPrChange>
          </w:rPr>
          <w:t>    {</w:t>
        </w:r>
      </w:ins>
    </w:p>
    <w:p w14:paraId="1D3A0513" w14:textId="77777777" w:rsidR="00C80A0C" w:rsidRPr="00EA29D8" w:rsidRDefault="00C80A0C" w:rsidP="00C80A0C">
      <w:pPr>
        <w:shd w:val="clear" w:color="auto" w:fill="1E1E1E"/>
        <w:spacing w:line="285" w:lineRule="atLeast"/>
        <w:ind w:firstLine="0"/>
        <w:jc w:val="left"/>
        <w:outlineLvl w:val="9"/>
        <w:rPr>
          <w:ins w:id="1372" w:author="Ryan Lemos" w:date="2019-10-05T21:00:00Z"/>
          <w:rFonts w:ascii="Consolas" w:eastAsia="Times New Roman" w:hAnsi="Consolas"/>
          <w:color w:val="D4D4D4"/>
          <w:sz w:val="21"/>
          <w:szCs w:val="21"/>
          <w:lang w:val="en-US" w:eastAsia="pt-BR"/>
          <w:rPrChange w:id="1373" w:author="Ryan Lemos" w:date="2019-10-14T11:07:00Z">
            <w:rPr>
              <w:ins w:id="1374" w:author="Ryan Lemos" w:date="2019-10-05T21:00:00Z"/>
              <w:rFonts w:ascii="Consolas" w:eastAsia="Times New Roman" w:hAnsi="Consolas"/>
              <w:color w:val="D4D4D4"/>
              <w:sz w:val="21"/>
              <w:szCs w:val="21"/>
              <w:lang w:eastAsia="pt-BR"/>
            </w:rPr>
          </w:rPrChange>
        </w:rPr>
      </w:pPr>
      <w:ins w:id="1375" w:author="Ryan Lemos" w:date="2019-10-05T21:00:00Z">
        <w:r w:rsidRPr="00C80A0C">
          <w:rPr>
            <w:rFonts w:ascii="Consolas" w:eastAsia="Times New Roman" w:hAnsi="Consolas"/>
            <w:color w:val="D4D4D4"/>
            <w:sz w:val="21"/>
            <w:szCs w:val="21"/>
            <w:lang w:val="en-US" w:eastAsia="pt-BR"/>
            <w:rPrChange w:id="1376" w:author="Ryan Lemos" w:date="2019-10-05T21:00:00Z">
              <w:rPr>
                <w:rFonts w:ascii="Consolas" w:eastAsia="Times New Roman" w:hAnsi="Consolas"/>
                <w:color w:val="D4D4D4"/>
                <w:sz w:val="21"/>
                <w:szCs w:val="21"/>
                <w:lang w:eastAsia="pt-BR"/>
              </w:rPr>
            </w:rPrChange>
          </w:rPr>
          <w:t>        </w:t>
        </w:r>
        <w:proofErr w:type="gramStart"/>
        <w:r w:rsidRPr="00EA29D8">
          <w:rPr>
            <w:rFonts w:ascii="Consolas" w:eastAsia="Times New Roman" w:hAnsi="Consolas"/>
            <w:color w:val="4EC9B0"/>
            <w:sz w:val="21"/>
            <w:szCs w:val="21"/>
            <w:lang w:val="en-US" w:eastAsia="pt-BR"/>
            <w:rPrChange w:id="1377" w:author="Ryan Lemos" w:date="2019-10-14T11:07:00Z">
              <w:rPr>
                <w:rFonts w:ascii="Consolas" w:eastAsia="Times New Roman" w:hAnsi="Consolas"/>
                <w:color w:val="4EC9B0"/>
                <w:sz w:val="21"/>
                <w:szCs w:val="21"/>
                <w:lang w:eastAsia="pt-BR"/>
              </w:rPr>
            </w:rPrChange>
          </w:rPr>
          <w:t>Schema</w:t>
        </w:r>
        <w:r w:rsidRPr="00EA29D8">
          <w:rPr>
            <w:rFonts w:ascii="Consolas" w:eastAsia="Times New Roman" w:hAnsi="Consolas"/>
            <w:color w:val="D4D4D4"/>
            <w:sz w:val="21"/>
            <w:szCs w:val="21"/>
            <w:lang w:val="en-US" w:eastAsia="pt-BR"/>
            <w:rPrChange w:id="1378" w:author="Ryan Lemos" w:date="2019-10-14T11:07:00Z">
              <w:rPr>
                <w:rFonts w:ascii="Consolas" w:eastAsia="Times New Roman" w:hAnsi="Consolas"/>
                <w:color w:val="D4D4D4"/>
                <w:sz w:val="21"/>
                <w:szCs w:val="21"/>
                <w:lang w:eastAsia="pt-BR"/>
              </w:rPr>
            </w:rPrChange>
          </w:rPr>
          <w:t>::</w:t>
        </w:r>
        <w:proofErr w:type="spellStart"/>
        <w:proofErr w:type="gramEnd"/>
        <w:r w:rsidRPr="00EA29D8">
          <w:rPr>
            <w:rFonts w:ascii="Consolas" w:eastAsia="Times New Roman" w:hAnsi="Consolas"/>
            <w:color w:val="DCDCAA"/>
            <w:sz w:val="21"/>
            <w:szCs w:val="21"/>
            <w:lang w:val="en-US" w:eastAsia="pt-BR"/>
            <w:rPrChange w:id="1379" w:author="Ryan Lemos" w:date="2019-10-14T11:07:00Z">
              <w:rPr>
                <w:rFonts w:ascii="Consolas" w:eastAsia="Times New Roman" w:hAnsi="Consolas"/>
                <w:color w:val="DCDCAA"/>
                <w:sz w:val="21"/>
                <w:szCs w:val="21"/>
                <w:lang w:eastAsia="pt-BR"/>
              </w:rPr>
            </w:rPrChange>
          </w:rPr>
          <w:t>dropIfExists</w:t>
        </w:r>
        <w:proofErr w:type="spellEnd"/>
        <w:r w:rsidRPr="00EA29D8">
          <w:rPr>
            <w:rFonts w:ascii="Consolas" w:eastAsia="Times New Roman" w:hAnsi="Consolas"/>
            <w:color w:val="D4D4D4"/>
            <w:sz w:val="21"/>
            <w:szCs w:val="21"/>
            <w:lang w:val="en-US" w:eastAsia="pt-BR"/>
            <w:rPrChange w:id="1380" w:author="Ryan Lemos" w:date="2019-10-14T11:07:00Z">
              <w:rPr>
                <w:rFonts w:ascii="Consolas" w:eastAsia="Times New Roman" w:hAnsi="Consolas"/>
                <w:color w:val="D4D4D4"/>
                <w:sz w:val="21"/>
                <w:szCs w:val="21"/>
                <w:lang w:eastAsia="pt-BR"/>
              </w:rPr>
            </w:rPrChange>
          </w:rPr>
          <w:t>(</w:t>
        </w:r>
        <w:r w:rsidRPr="00EA29D8">
          <w:rPr>
            <w:rFonts w:ascii="Consolas" w:eastAsia="Times New Roman" w:hAnsi="Consolas"/>
            <w:color w:val="CE9178"/>
            <w:sz w:val="21"/>
            <w:szCs w:val="21"/>
            <w:lang w:val="en-US" w:eastAsia="pt-BR"/>
            <w:rPrChange w:id="1381" w:author="Ryan Lemos" w:date="2019-10-14T11:07:00Z">
              <w:rPr>
                <w:rFonts w:ascii="Consolas" w:eastAsia="Times New Roman" w:hAnsi="Consolas"/>
                <w:color w:val="CE9178"/>
                <w:sz w:val="21"/>
                <w:szCs w:val="21"/>
                <w:lang w:eastAsia="pt-BR"/>
              </w:rPr>
            </w:rPrChange>
          </w:rPr>
          <w:t>'users'</w:t>
        </w:r>
        <w:r w:rsidRPr="00EA29D8">
          <w:rPr>
            <w:rFonts w:ascii="Consolas" w:eastAsia="Times New Roman" w:hAnsi="Consolas"/>
            <w:color w:val="D4D4D4"/>
            <w:sz w:val="21"/>
            <w:szCs w:val="21"/>
            <w:lang w:val="en-US" w:eastAsia="pt-BR"/>
            <w:rPrChange w:id="1382" w:author="Ryan Lemos" w:date="2019-10-14T11:07:00Z">
              <w:rPr>
                <w:rFonts w:ascii="Consolas" w:eastAsia="Times New Roman" w:hAnsi="Consolas"/>
                <w:color w:val="D4D4D4"/>
                <w:sz w:val="21"/>
                <w:szCs w:val="21"/>
                <w:lang w:eastAsia="pt-BR"/>
              </w:rPr>
            </w:rPrChange>
          </w:rPr>
          <w:t>);</w:t>
        </w:r>
      </w:ins>
    </w:p>
    <w:p w14:paraId="55E169AA" w14:textId="77777777" w:rsidR="00C80A0C" w:rsidRPr="00C80A0C" w:rsidRDefault="00C80A0C" w:rsidP="00C80A0C">
      <w:pPr>
        <w:shd w:val="clear" w:color="auto" w:fill="1E1E1E"/>
        <w:spacing w:line="285" w:lineRule="atLeast"/>
        <w:ind w:firstLine="0"/>
        <w:jc w:val="left"/>
        <w:outlineLvl w:val="9"/>
        <w:rPr>
          <w:ins w:id="1383" w:author="Ryan Lemos" w:date="2019-10-05T21:00:00Z"/>
          <w:rFonts w:ascii="Consolas" w:eastAsia="Times New Roman" w:hAnsi="Consolas"/>
          <w:color w:val="D4D4D4"/>
          <w:sz w:val="21"/>
          <w:szCs w:val="21"/>
          <w:lang w:eastAsia="pt-BR"/>
        </w:rPr>
      </w:pPr>
      <w:ins w:id="1384" w:author="Ryan Lemos" w:date="2019-10-05T21:00:00Z">
        <w:r w:rsidRPr="00EA29D8">
          <w:rPr>
            <w:rFonts w:ascii="Consolas" w:eastAsia="Times New Roman" w:hAnsi="Consolas"/>
            <w:color w:val="D4D4D4"/>
            <w:sz w:val="21"/>
            <w:szCs w:val="21"/>
            <w:lang w:val="en-US" w:eastAsia="pt-BR"/>
            <w:rPrChange w:id="1385" w:author="Ryan Lemos" w:date="2019-10-14T11:07:00Z">
              <w:rPr>
                <w:rFonts w:ascii="Consolas" w:eastAsia="Times New Roman" w:hAnsi="Consolas"/>
                <w:color w:val="D4D4D4"/>
                <w:sz w:val="21"/>
                <w:szCs w:val="21"/>
                <w:lang w:eastAsia="pt-BR"/>
              </w:rPr>
            </w:rPrChange>
          </w:rPr>
          <w:t>    </w:t>
        </w:r>
        <w:r w:rsidRPr="00C80A0C">
          <w:rPr>
            <w:rFonts w:ascii="Consolas" w:eastAsia="Times New Roman" w:hAnsi="Consolas"/>
            <w:color w:val="D4D4D4"/>
            <w:sz w:val="21"/>
            <w:szCs w:val="21"/>
            <w:lang w:eastAsia="pt-BR"/>
          </w:rPr>
          <w:t>}</w:t>
        </w:r>
      </w:ins>
    </w:p>
    <w:p w14:paraId="439F8EB3" w14:textId="77777777" w:rsidR="00C80A0C" w:rsidRPr="00C80A0C" w:rsidRDefault="00C80A0C" w:rsidP="00C80A0C">
      <w:pPr>
        <w:shd w:val="clear" w:color="auto" w:fill="1E1E1E"/>
        <w:spacing w:line="285" w:lineRule="atLeast"/>
        <w:ind w:firstLine="0"/>
        <w:jc w:val="left"/>
        <w:outlineLvl w:val="9"/>
        <w:rPr>
          <w:ins w:id="1386" w:author="Ryan Lemos" w:date="2019-10-05T21:00:00Z"/>
          <w:rFonts w:ascii="Consolas" w:eastAsia="Times New Roman" w:hAnsi="Consolas"/>
          <w:color w:val="D4D4D4"/>
          <w:sz w:val="21"/>
          <w:szCs w:val="21"/>
          <w:lang w:eastAsia="pt-BR"/>
        </w:rPr>
      </w:pPr>
      <w:ins w:id="1387" w:author="Ryan Lemos" w:date="2019-10-05T21:00:00Z">
        <w:r w:rsidRPr="00C80A0C">
          <w:rPr>
            <w:rFonts w:ascii="Consolas" w:eastAsia="Times New Roman" w:hAnsi="Consolas"/>
            <w:color w:val="D4D4D4"/>
            <w:sz w:val="21"/>
            <w:szCs w:val="21"/>
            <w:lang w:eastAsia="pt-BR"/>
          </w:rPr>
          <w:t>}</w:t>
        </w:r>
      </w:ins>
    </w:p>
    <w:p w14:paraId="5D945649" w14:textId="13D6EA90" w:rsidR="00D536A8" w:rsidRDefault="009E79A9" w:rsidP="00D536A8">
      <w:pPr>
        <w:pStyle w:val="Fontes"/>
        <w:rPr>
          <w:ins w:id="1388" w:author="Ryan Lemos" w:date="2019-10-13T12:44:00Z"/>
        </w:rPr>
      </w:pPr>
      <w:ins w:id="1389" w:author="Ryan Lemos" w:date="2019-10-13T13:01:00Z">
        <w:r>
          <w:t>Fonte: PRÓPRIA, 2019. Utilizando o VSCODE v.1.39.1</w:t>
        </w:r>
      </w:ins>
    </w:p>
    <w:p w14:paraId="13772EAB" w14:textId="77777777" w:rsidR="00C80A0C" w:rsidRDefault="00C80A0C">
      <w:pPr>
        <w:ind w:firstLine="0"/>
        <w:rPr>
          <w:ins w:id="1390" w:author="Ryan Lemos" w:date="2019-10-05T20:37:00Z"/>
        </w:rPr>
        <w:pPrChange w:id="1391" w:author="Ryan Lemos" w:date="2019-10-05T21:01:00Z">
          <w:pPr/>
        </w:pPrChange>
      </w:pPr>
    </w:p>
    <w:p w14:paraId="26A4E1C0" w14:textId="5FB79A92" w:rsidR="00AB636C" w:rsidRDefault="00C80A0C">
      <w:pPr>
        <w:rPr>
          <w:ins w:id="1392" w:author="Ryan Lemos" w:date="2019-10-13T12:03:00Z"/>
        </w:rPr>
      </w:pPr>
      <w:ins w:id="1393" w:author="Ryan Lemos" w:date="2019-10-05T20:55:00Z">
        <w:r>
          <w:t xml:space="preserve">O </w:t>
        </w:r>
      </w:ins>
      <w:proofErr w:type="spellStart"/>
      <w:ins w:id="1394" w:author="Ryan Lemos" w:date="2019-10-05T20:56:00Z">
        <w:r w:rsidRPr="00C80A0C">
          <w:rPr>
            <w:i/>
            <w:iCs/>
            <w:rPrChange w:id="1395" w:author="Ryan Lemos" w:date="2019-10-05T20:58:00Z">
              <w:rPr/>
            </w:rPrChange>
          </w:rPr>
          <w:t>A</w:t>
        </w:r>
      </w:ins>
      <w:ins w:id="1396" w:author="Ryan Lemos" w:date="2019-10-05T20:55:00Z">
        <w:r w:rsidRPr="00C80A0C">
          <w:rPr>
            <w:i/>
            <w:iCs/>
            <w:rPrChange w:id="1397" w:author="Ryan Lemos" w:date="2019-10-05T20:58:00Z">
              <w:rPr/>
            </w:rPrChange>
          </w:rPr>
          <w:t>rtisan</w:t>
        </w:r>
      </w:ins>
      <w:proofErr w:type="spellEnd"/>
      <w:ins w:id="1398" w:author="Ryan Lemos" w:date="2019-10-05T20:58:00Z">
        <w:r>
          <w:t xml:space="preserve"> por sua vez se trata de</w:t>
        </w:r>
      </w:ins>
      <w:ins w:id="1399" w:author="Ryan Lemos" w:date="2019-10-05T20:37:00Z">
        <w:r w:rsidR="00BC3A9C">
          <w:t xml:space="preserve"> ferramenta de linha de comandos</w:t>
        </w:r>
      </w:ins>
      <w:ins w:id="1400" w:author="Ryan Lemos" w:date="2019-10-05T21:05:00Z">
        <w:r w:rsidR="00F715E4">
          <w:t xml:space="preserve"> do </w:t>
        </w:r>
        <w:proofErr w:type="spellStart"/>
        <w:r w:rsidR="00F715E4">
          <w:t>Laravel</w:t>
        </w:r>
      </w:ins>
      <w:proofErr w:type="spellEnd"/>
      <w:ins w:id="1401" w:author="Ryan Lemos" w:date="2019-10-05T20:37:00Z">
        <w:r w:rsidR="00C23F2F">
          <w:t>.</w:t>
        </w:r>
      </w:ins>
      <w:ins w:id="1402" w:author="Ryan Lemos" w:date="2019-10-05T20:46:00Z">
        <w:r w:rsidR="00C23F2F">
          <w:t xml:space="preserve"> Foi concebido para auxiliar na produtividade e desempenho na concepção de sistemas.</w:t>
        </w:r>
      </w:ins>
      <w:ins w:id="1403" w:author="Ryan Lemos" w:date="2019-10-05T20:37:00Z">
        <w:r w:rsidR="00C23F2F">
          <w:t xml:space="preserve"> Através dessa </w:t>
        </w:r>
      </w:ins>
      <w:ins w:id="1404" w:author="Ryan Lemos" w:date="2019-10-05T21:06:00Z">
        <w:r w:rsidR="00F715E4">
          <w:t xml:space="preserve">do </w:t>
        </w:r>
        <w:proofErr w:type="spellStart"/>
        <w:r w:rsidR="00F715E4" w:rsidRPr="00294AD5">
          <w:rPr>
            <w:i/>
            <w:iCs/>
            <w:rPrChange w:id="1405" w:author="Ryan Lemos" w:date="2019-10-05T21:06:00Z">
              <w:rPr/>
            </w:rPrChange>
          </w:rPr>
          <w:t>A</w:t>
        </w:r>
        <w:r w:rsidR="00F715E4" w:rsidRPr="00F715E4">
          <w:rPr>
            <w:i/>
            <w:iCs/>
            <w:rPrChange w:id="1406" w:author="Ryan Lemos" w:date="2019-10-05T21:06:00Z">
              <w:rPr/>
            </w:rPrChange>
          </w:rPr>
          <w:t>rtisan</w:t>
        </w:r>
      </w:ins>
      <w:proofErr w:type="spellEnd"/>
      <w:ins w:id="1407" w:author="Ryan Lemos" w:date="2019-10-05T20:38:00Z">
        <w:r w:rsidR="00C23F2F">
          <w:t xml:space="preserve"> o desenvolvedor pode por exemplo gerar seus </w:t>
        </w:r>
        <w:proofErr w:type="spellStart"/>
        <w:r w:rsidR="00C23F2F" w:rsidRPr="00C23F2F">
          <w:rPr>
            <w:i/>
            <w:iCs/>
            <w:rPrChange w:id="1408" w:author="Ryan Lemos" w:date="2019-10-05T20:38:00Z">
              <w:rPr/>
            </w:rPrChange>
          </w:rPr>
          <w:t>Controllers</w:t>
        </w:r>
        <w:proofErr w:type="spellEnd"/>
        <w:r w:rsidR="00C23F2F">
          <w:t xml:space="preserve">, </w:t>
        </w:r>
        <w:proofErr w:type="spellStart"/>
        <w:r w:rsidR="00C23F2F" w:rsidRPr="00C23F2F">
          <w:rPr>
            <w:i/>
            <w:iCs/>
            <w:rPrChange w:id="1409" w:author="Ryan Lemos" w:date="2019-10-05T20:38:00Z">
              <w:rPr/>
            </w:rPrChange>
          </w:rPr>
          <w:t>Models</w:t>
        </w:r>
        <w:proofErr w:type="spellEnd"/>
        <w:r w:rsidR="00C23F2F">
          <w:t>, migrações de banco de dados</w:t>
        </w:r>
      </w:ins>
      <w:ins w:id="1410" w:author="Ryan Lemos" w:date="2019-10-05T20:41:00Z">
        <w:r w:rsidR="00C23F2F">
          <w:t>, e realizar diversas outras ações</w:t>
        </w:r>
      </w:ins>
      <w:ins w:id="1411" w:author="Ryan Lemos" w:date="2019-10-05T20:40:00Z">
        <w:r w:rsidR="00C23F2F">
          <w:t xml:space="preserve"> por meio de comandos no terminal</w:t>
        </w:r>
      </w:ins>
      <w:ins w:id="1412" w:author="Ryan Lemos" w:date="2019-10-05T20:47:00Z">
        <w:r w:rsidR="00C23F2F">
          <w:t xml:space="preserve"> (TURINI, </w:t>
        </w:r>
      </w:ins>
      <w:ins w:id="1413" w:author="Ryan Lemos" w:date="2019-10-05T20:48:00Z">
        <w:r w:rsidR="00C23F2F">
          <w:t>2015)</w:t>
        </w:r>
      </w:ins>
      <w:ins w:id="1414" w:author="Ryan Lemos" w:date="2019-10-05T20:41:00Z">
        <w:r w:rsidR="00C23F2F">
          <w:t>.</w:t>
        </w:r>
      </w:ins>
      <w:ins w:id="1415" w:author="Ryan Lemos" w:date="2019-10-05T20:42:00Z">
        <w:r w:rsidR="00C23F2F">
          <w:t xml:space="preserve"> </w:t>
        </w:r>
      </w:ins>
      <w:del w:id="1416" w:author="Ryan Lemos" w:date="2019-10-05T20:37:00Z">
        <w:r w:rsidR="00401941" w:rsidDel="00BC3A9C">
          <w:delText>Tendo em vista a quantidade de recursos disponíveis pelo Laravel, uma comunidade que auxilia em momentos de dúvida, além do conhecimento prévio, decidiu-se pela</w:delText>
        </w:r>
        <w:r w:rsidR="00B300A5" w:rsidDel="00BC3A9C">
          <w:delText xml:space="preserve"> sua</w:delText>
        </w:r>
        <w:r w:rsidR="00401941" w:rsidDel="00BC3A9C">
          <w:delText xml:space="preserve"> utilização neste trabalho de conclus</w:delText>
        </w:r>
        <w:r w:rsidR="00260075" w:rsidDel="00BC3A9C">
          <w:delText>ão de curso.</w:delText>
        </w:r>
      </w:del>
    </w:p>
    <w:p w14:paraId="21B1C11C" w14:textId="05F59255" w:rsidR="00EE035A" w:rsidRPr="00A519CE" w:rsidRDefault="00EE035A">
      <w:pPr>
        <w:rPr>
          <w:ins w:id="1417" w:author="Ryan Lemos" w:date="2019-10-07T08:52:00Z"/>
        </w:rPr>
      </w:pPr>
      <w:ins w:id="1418" w:author="Ryan Lemos" w:date="2019-10-13T12:03:00Z">
        <w:r>
          <w:t xml:space="preserve">Os </w:t>
        </w:r>
        <w:proofErr w:type="spellStart"/>
        <w:r w:rsidRPr="00EE035A">
          <w:rPr>
            <w:i/>
            <w:iCs/>
            <w:rPrChange w:id="1419" w:author="Ryan Lemos" w:date="2019-10-13T12:04:00Z">
              <w:rPr/>
            </w:rPrChange>
          </w:rPr>
          <w:t>Models</w:t>
        </w:r>
        <w:proofErr w:type="spellEnd"/>
        <w:r>
          <w:t xml:space="preserve"> por sua vez </w:t>
        </w:r>
      </w:ins>
      <w:ins w:id="1420" w:author="Ryan Lemos" w:date="2019-10-13T12:04:00Z">
        <w:r>
          <w:t xml:space="preserve">pertencem ao </w:t>
        </w:r>
        <w:proofErr w:type="spellStart"/>
        <w:r>
          <w:t>Eloquent</w:t>
        </w:r>
      </w:ins>
      <w:proofErr w:type="spellEnd"/>
      <w:ins w:id="1421" w:author="Ryan Lemos" w:date="2019-10-13T12:06:00Z">
        <w:r w:rsidR="00A519CE">
          <w:t xml:space="preserve"> que se trata de um </w:t>
        </w:r>
        <w:proofErr w:type="spellStart"/>
        <w:r w:rsidR="00A519CE" w:rsidRPr="00A519CE">
          <w:rPr>
            <w:i/>
            <w:iCs/>
            <w:rPrChange w:id="1422" w:author="Ryan Lemos" w:date="2019-10-13T12:09:00Z">
              <w:rPr/>
            </w:rPrChange>
          </w:rPr>
          <w:t>Obje</w:t>
        </w:r>
      </w:ins>
      <w:ins w:id="1423" w:author="Ryan Lemos" w:date="2019-10-13T12:07:00Z">
        <w:r w:rsidR="00A519CE" w:rsidRPr="00A519CE">
          <w:rPr>
            <w:i/>
            <w:iCs/>
            <w:rPrChange w:id="1424" w:author="Ryan Lemos" w:date="2019-10-13T12:09:00Z">
              <w:rPr/>
            </w:rPrChange>
          </w:rPr>
          <w:t>c</w:t>
        </w:r>
      </w:ins>
      <w:ins w:id="1425" w:author="Ryan Lemos" w:date="2019-10-13T12:06:00Z">
        <w:r w:rsidR="00A519CE" w:rsidRPr="00A519CE">
          <w:rPr>
            <w:i/>
            <w:iCs/>
            <w:rPrChange w:id="1426" w:author="Ryan Lemos" w:date="2019-10-13T12:09:00Z">
              <w:rPr/>
            </w:rPrChange>
          </w:rPr>
          <w:t>t</w:t>
        </w:r>
      </w:ins>
      <w:proofErr w:type="spellEnd"/>
      <w:ins w:id="1427" w:author="Ryan Lemos" w:date="2019-10-13T12:08:00Z">
        <w:r w:rsidR="00A519CE" w:rsidRPr="00A519CE">
          <w:rPr>
            <w:i/>
            <w:iCs/>
            <w:rPrChange w:id="1428" w:author="Ryan Lemos" w:date="2019-10-13T12:09:00Z">
              <w:rPr/>
            </w:rPrChange>
          </w:rPr>
          <w:t xml:space="preserve"> </w:t>
        </w:r>
        <w:proofErr w:type="spellStart"/>
        <w:r w:rsidR="00A519CE" w:rsidRPr="00A519CE">
          <w:rPr>
            <w:i/>
            <w:iCs/>
            <w:rPrChange w:id="1429" w:author="Ryan Lemos" w:date="2019-10-13T12:09:00Z">
              <w:rPr/>
            </w:rPrChange>
          </w:rPr>
          <w:t>Relational</w:t>
        </w:r>
        <w:proofErr w:type="spellEnd"/>
        <w:r w:rsidR="00A519CE" w:rsidRPr="00A519CE">
          <w:rPr>
            <w:i/>
            <w:iCs/>
            <w:rPrChange w:id="1430" w:author="Ryan Lemos" w:date="2019-10-13T12:09:00Z">
              <w:rPr/>
            </w:rPrChange>
          </w:rPr>
          <w:t xml:space="preserve"> Mapping</w:t>
        </w:r>
      </w:ins>
      <w:ins w:id="1431" w:author="Ryan Lemos" w:date="2019-10-13T12:09:00Z">
        <w:r w:rsidR="00A519CE">
          <w:rPr>
            <w:i/>
            <w:iCs/>
          </w:rPr>
          <w:t xml:space="preserve"> </w:t>
        </w:r>
        <w:r w:rsidR="00A519CE">
          <w:t>(ORM)</w:t>
        </w:r>
      </w:ins>
      <w:ins w:id="1432" w:author="Ryan Lemos" w:date="2019-10-13T12:10:00Z">
        <w:r w:rsidR="00A519CE">
          <w:t>.</w:t>
        </w:r>
      </w:ins>
      <w:ins w:id="1433" w:author="Ryan Lemos" w:date="2019-10-13T12:11:00Z">
        <w:r w:rsidR="00A519CE">
          <w:t xml:space="preserve"> Que seria como um mapeamento</w:t>
        </w:r>
      </w:ins>
      <w:ins w:id="1434" w:author="Ryan Lemos" w:date="2019-10-13T12:10:00Z">
        <w:r w:rsidR="00A519CE">
          <w:t xml:space="preserve"> </w:t>
        </w:r>
      </w:ins>
      <w:ins w:id="1435" w:author="Ryan Lemos" w:date="2019-10-13T12:11:00Z">
        <w:r w:rsidR="00A519CE">
          <w:t>de uma tabela da base da dados por meio de uma classe</w:t>
        </w:r>
      </w:ins>
      <w:ins w:id="1436" w:author="Ryan Lemos" w:date="2019-10-13T12:12:00Z">
        <w:r w:rsidR="00A519CE">
          <w:t>.</w:t>
        </w:r>
      </w:ins>
      <w:ins w:id="1437" w:author="Ryan Lemos" w:date="2019-10-13T12:11:00Z">
        <w:r w:rsidR="00A519CE">
          <w:t xml:space="preserve"> </w:t>
        </w:r>
      </w:ins>
      <w:ins w:id="1438" w:author="Ryan Lemos" w:date="2019-10-13T12:12:00Z">
        <w:r w:rsidR="00A519CE">
          <w:t>A</w:t>
        </w:r>
      </w:ins>
      <w:ins w:id="1439" w:author="Ryan Lemos" w:date="2019-10-13T12:11:00Z">
        <w:r w:rsidR="00A519CE">
          <w:t xml:space="preserve">ssim todo </w:t>
        </w:r>
      </w:ins>
      <w:ins w:id="1440" w:author="Ryan Lemos" w:date="2019-10-13T12:12:00Z">
        <w:r w:rsidR="00A519CE">
          <w:t xml:space="preserve">e qualquer registro da base é considerado um objeto PHP da classe de </w:t>
        </w:r>
        <w:proofErr w:type="spellStart"/>
        <w:r w:rsidR="00A519CE" w:rsidRPr="00A519CE">
          <w:rPr>
            <w:i/>
            <w:iCs/>
            <w:rPrChange w:id="1441" w:author="Ryan Lemos" w:date="2019-10-13T12:12:00Z">
              <w:rPr/>
            </w:rPrChange>
          </w:rPr>
          <w:t>Model</w:t>
        </w:r>
        <w:proofErr w:type="spellEnd"/>
        <w:r w:rsidR="00A519CE">
          <w:rPr>
            <w:i/>
            <w:iCs/>
          </w:rPr>
          <w:t xml:space="preserve"> </w:t>
        </w:r>
        <w:r w:rsidR="00A519CE">
          <w:t xml:space="preserve">do </w:t>
        </w:r>
        <w:proofErr w:type="spellStart"/>
        <w:r w:rsidR="00A519CE">
          <w:t>Eloquent</w:t>
        </w:r>
        <w:proofErr w:type="spellEnd"/>
        <w:r w:rsidR="00A519CE">
          <w:t xml:space="preserve"> e pode </w:t>
        </w:r>
      </w:ins>
      <w:ins w:id="1442" w:author="Ryan Lemos" w:date="2019-10-13T12:13:00Z">
        <w:r w:rsidR="00A519CE">
          <w:t xml:space="preserve">manipular todas as colunas da tabela por meio dos atributos dos objetos. Também é possível </w:t>
        </w:r>
      </w:ins>
      <w:ins w:id="1443" w:author="Ryan Lemos" w:date="2019-10-13T12:14:00Z">
        <w:r w:rsidR="00A519CE">
          <w:t>através de um objeto, fazer buscas, inserções, atualizações e exclusões na base. Isso contribui para uma melhor manipulação dos reg</w:t>
        </w:r>
      </w:ins>
      <w:ins w:id="1444" w:author="Ryan Lemos" w:date="2019-10-13T12:15:00Z">
        <w:r w:rsidR="00A519CE">
          <w:t xml:space="preserve">istros por meio do desenvolvimento, </w:t>
        </w:r>
      </w:ins>
      <w:ins w:id="1445" w:author="Ryan Lemos" w:date="2019-10-13T12:16:00Z">
        <w:r w:rsidR="00BD266E">
          <w:t>não ficando preso ao</w:t>
        </w:r>
      </w:ins>
      <w:ins w:id="1446" w:author="Ryan Lemos" w:date="2019-10-13T12:15:00Z">
        <w:r w:rsidR="00A519CE">
          <w:t xml:space="preserve"> tipo de SGBD escolhido</w:t>
        </w:r>
      </w:ins>
      <w:ins w:id="1447" w:author="Ryan Lemos" w:date="2019-10-13T12:16:00Z">
        <w:r w:rsidR="00BD266E">
          <w:t xml:space="preserve">. Ou seja, caso mude o SGBD, </w:t>
        </w:r>
      </w:ins>
      <w:ins w:id="1448" w:author="Ryan Lemos" w:date="2019-10-13T12:17:00Z">
        <w:r w:rsidR="00BD266E">
          <w:t>o sistema não para de funcionar (TURINI, 2015).</w:t>
        </w:r>
      </w:ins>
      <w:ins w:id="1449" w:author="Ryan Lemos" w:date="2019-10-13T12:13:00Z">
        <w:r w:rsidR="00A519CE">
          <w:t xml:space="preserve"> </w:t>
        </w:r>
      </w:ins>
    </w:p>
    <w:p w14:paraId="177B481F" w14:textId="6D005F0F" w:rsidR="00BD1CB5" w:rsidRDefault="00DC21E5">
      <w:ins w:id="1450" w:author="Ryan Lemos" w:date="2019-10-07T09:01:00Z">
        <w:r>
          <w:t xml:space="preserve">Quanto aos testes que é um dos pilares do XP, seção </w:t>
        </w:r>
      </w:ins>
      <w:ins w:id="1451" w:author="Ryan Lemos" w:date="2019-10-13T15:29:00Z">
        <w:r w:rsidR="00A768C5">
          <w:fldChar w:fldCharType="begin"/>
        </w:r>
        <w:r w:rsidR="00A768C5">
          <w:instrText xml:space="preserve"> REF _Ref527668666 \r \h </w:instrText>
        </w:r>
      </w:ins>
      <w:r w:rsidR="00A768C5">
        <w:fldChar w:fldCharType="separate"/>
      </w:r>
      <w:ins w:id="1452" w:author="Ryan Lemos" w:date="2019-10-14T11:07:00Z">
        <w:r w:rsidR="00EA29D8">
          <w:t>2.2.3.3</w:t>
        </w:r>
      </w:ins>
      <w:ins w:id="1453" w:author="Ryan Lemos" w:date="2019-10-13T15:29:00Z">
        <w:r w:rsidR="00A768C5">
          <w:fldChar w:fldCharType="end"/>
        </w:r>
      </w:ins>
      <w:ins w:id="1454" w:author="Ryan Lemos" w:date="2019-10-07T09:01:00Z">
        <w:r>
          <w:t xml:space="preserve">. </w:t>
        </w:r>
      </w:ins>
      <w:ins w:id="1455" w:author="Ryan Lemos" w:date="2019-10-07T08:52:00Z">
        <w:r w:rsidR="00FA7477">
          <w:t xml:space="preserve">O </w:t>
        </w:r>
        <w:proofErr w:type="spellStart"/>
        <w:r w:rsidR="00FA7477">
          <w:t>Laravel</w:t>
        </w:r>
      </w:ins>
      <w:proofErr w:type="spellEnd"/>
      <w:ins w:id="1456" w:author="Ryan Lemos" w:date="2019-10-07T09:01:00Z">
        <w:r>
          <w:t xml:space="preserve"> possui um módulo que apoia os testes na aplica</w:t>
        </w:r>
      </w:ins>
      <w:ins w:id="1457" w:author="Ryan Lemos" w:date="2019-10-07T09:02:00Z">
        <w:r>
          <w:t>ção,</w:t>
        </w:r>
      </w:ins>
      <w:ins w:id="1458" w:author="Ryan Lemos" w:date="2019-10-07T08:52:00Z">
        <w:r w:rsidR="00FA7477">
          <w:t xml:space="preserve"> </w:t>
        </w:r>
      </w:ins>
      <w:ins w:id="1459" w:author="Ryan Lemos" w:date="2019-10-07T09:02:00Z">
        <w:r>
          <w:t>utilizando-se</w:t>
        </w:r>
      </w:ins>
      <w:ins w:id="1460" w:author="Ryan Lemos" w:date="2019-10-07T08:52:00Z">
        <w:r w:rsidR="00FA7477">
          <w:t xml:space="preserve"> da biblioteca de testes do </w:t>
        </w:r>
      </w:ins>
      <w:ins w:id="1461" w:author="Ryan Lemos" w:date="2019-10-07T08:53:00Z">
        <w:r w:rsidR="00FA7477">
          <w:t xml:space="preserve">PHP chamada </w:t>
        </w:r>
        <w:proofErr w:type="spellStart"/>
        <w:r w:rsidR="00FA7477">
          <w:t>PHPU</w:t>
        </w:r>
      </w:ins>
      <w:ins w:id="1462" w:author="Ryan Lemos" w:date="2019-10-07T08:54:00Z">
        <w:r w:rsidR="00FA7477">
          <w:t>nit</w:t>
        </w:r>
        <w:proofErr w:type="spellEnd"/>
        <w:r w:rsidR="00FA7477">
          <w:t xml:space="preserve">. O </w:t>
        </w:r>
        <w:proofErr w:type="spellStart"/>
        <w:r w:rsidR="00FA7477">
          <w:t>PHPUnit</w:t>
        </w:r>
        <w:proofErr w:type="spellEnd"/>
        <w:r w:rsidR="00FA7477">
          <w:t xml:space="preserve"> se trata de um</w:t>
        </w:r>
      </w:ins>
      <w:ins w:id="1463" w:author="Ryan Lemos" w:date="2019-10-07T08:55:00Z">
        <w:r w:rsidR="00FA7477">
          <w:t xml:space="preserve"> framework </w:t>
        </w:r>
      </w:ins>
      <w:ins w:id="1464" w:author="Ryan Lemos" w:date="2019-10-07T09:00:00Z">
        <w:r w:rsidR="00653FB5">
          <w:t>para auxiliar na programação orientada testes (</w:t>
        </w:r>
        <w:r w:rsidR="00653FB5" w:rsidRPr="00653FB5">
          <w:t>BERGMANN</w:t>
        </w:r>
        <w:r w:rsidR="00653FB5">
          <w:t>, 2019).</w:t>
        </w:r>
      </w:ins>
      <w:ins w:id="1465" w:author="Ryan Lemos" w:date="2019-10-07T09:12:00Z">
        <w:r w:rsidR="00CC17F1">
          <w:t xml:space="preserve"> A pasta que contém os arquivos de teste no </w:t>
        </w:r>
        <w:proofErr w:type="spellStart"/>
        <w:r w:rsidR="00CC17F1">
          <w:t>Laravel</w:t>
        </w:r>
        <w:proofErr w:type="spellEnd"/>
        <w:r w:rsidR="00CC17F1">
          <w:t xml:space="preserve"> é a pasta </w:t>
        </w:r>
        <w:proofErr w:type="spellStart"/>
        <w:r w:rsidR="00CC17F1" w:rsidRPr="00CC17F1">
          <w:rPr>
            <w:i/>
            <w:iCs/>
            <w:rPrChange w:id="1466" w:author="Ryan Lemos" w:date="2019-10-07T09:12:00Z">
              <w:rPr/>
            </w:rPrChange>
          </w:rPr>
          <w:t>tests</w:t>
        </w:r>
        <w:proofErr w:type="spellEnd"/>
        <w:r w:rsidR="00CC17F1">
          <w:t>.</w:t>
        </w:r>
      </w:ins>
      <w:ins w:id="1467" w:author="Ryan Lemos" w:date="2019-10-07T09:11:00Z">
        <w:r w:rsidR="00CC17F1">
          <w:t xml:space="preserve"> </w:t>
        </w:r>
      </w:ins>
      <w:ins w:id="1468" w:author="Ryan Lemos" w:date="2019-10-07T09:12:00Z">
        <w:r w:rsidR="00CC17F1">
          <w:t xml:space="preserve">O </w:t>
        </w:r>
        <w:proofErr w:type="spellStart"/>
        <w:r w:rsidR="00CC17F1">
          <w:t>PHPUnit</w:t>
        </w:r>
        <w:proofErr w:type="spellEnd"/>
        <w:r w:rsidR="00CC17F1">
          <w:t xml:space="preserve"> funciona através do te</w:t>
        </w:r>
      </w:ins>
      <w:ins w:id="1469" w:author="Ryan Lemos" w:date="2019-10-07T09:13:00Z">
        <w:r w:rsidR="00CC17F1">
          <w:t xml:space="preserve">rminal de linhas de comando, com isso para executar os arquivos de teste, é necessário rodar </w:t>
        </w:r>
      </w:ins>
      <w:ins w:id="1470" w:author="Ryan Lemos" w:date="2019-10-07T09:14:00Z">
        <w:r w:rsidR="00CC17F1">
          <w:t xml:space="preserve">o </w:t>
        </w:r>
        <w:proofErr w:type="spellStart"/>
        <w:r w:rsidR="00CC17F1">
          <w:t>PHPUnit</w:t>
        </w:r>
        <w:proofErr w:type="spellEnd"/>
        <w:r w:rsidR="00CC17F1">
          <w:t xml:space="preserve"> e indicar qual Classe de testes será executada </w:t>
        </w:r>
      </w:ins>
      <w:ins w:id="1471" w:author="Ryan Lemos" w:date="2019-10-07T09:15:00Z">
        <w:r w:rsidR="00CC17F1">
          <w:rPr>
            <w:noProof/>
          </w:rPr>
          <w:t>(STAUFFER, 2017)</w:t>
        </w:r>
      </w:ins>
      <w:ins w:id="1472" w:author="Ryan Lemos" w:date="2019-10-07T09:14:00Z">
        <w:r w:rsidR="00CC17F1">
          <w:t>.</w:t>
        </w:r>
      </w:ins>
      <w:ins w:id="1473" w:author="Ryan Lemos" w:date="2019-10-13T12:19:00Z">
        <w:r w:rsidR="00BD1CB5">
          <w:t xml:space="preserve"> </w:t>
        </w:r>
      </w:ins>
    </w:p>
    <w:p w14:paraId="10060208" w14:textId="77777777" w:rsidR="002C2BEC" w:rsidRDefault="002C2BEC" w:rsidP="009B4F8A"/>
    <w:p w14:paraId="1E755686" w14:textId="5419AC7E" w:rsidR="00F97B7F" w:rsidRDefault="002C2BEC" w:rsidP="002C2BEC">
      <w:pPr>
        <w:pStyle w:val="Ttulo4"/>
        <w:rPr>
          <w:ins w:id="1474" w:author="Ryan Lemos" w:date="2019-10-05T20:39:00Z"/>
        </w:rPr>
      </w:pPr>
      <w:bookmarkStart w:id="1475" w:name="_Toc21872635"/>
      <w:bookmarkStart w:id="1476" w:name="_Ref21873010"/>
      <w:bookmarkStart w:id="1477" w:name="_Ref21873642"/>
      <w:r w:rsidRPr="00596E44">
        <w:rPr>
          <w:i/>
          <w:lang w:val="en-US"/>
        </w:rPr>
        <w:lastRenderedPageBreak/>
        <w:t>Representational State Transfer</w:t>
      </w:r>
      <w:r w:rsidRPr="00B70A30">
        <w:rPr>
          <w:iCs w:val="0"/>
          <w:lang w:val="en-US"/>
        </w:rPr>
        <w:t xml:space="preserve"> </w:t>
      </w:r>
      <w:r>
        <w:rPr>
          <w:iCs w:val="0"/>
          <w:lang w:val="en-US"/>
        </w:rPr>
        <w:t>(</w:t>
      </w:r>
      <w:r>
        <w:t>REST)</w:t>
      </w:r>
      <w:bookmarkEnd w:id="1475"/>
      <w:bookmarkEnd w:id="1476"/>
      <w:bookmarkEnd w:id="1477"/>
    </w:p>
    <w:p w14:paraId="77FB48FE" w14:textId="77777777" w:rsidR="00C23F2F" w:rsidRPr="00C23F2F" w:rsidRDefault="00C23F2F">
      <w:pPr>
        <w:rPr>
          <w:rPrChange w:id="1478" w:author="Ryan Lemos" w:date="2019-10-05T20:39:00Z">
            <w:rPr/>
          </w:rPrChange>
        </w:rPr>
        <w:pPrChange w:id="1479" w:author="Ryan Lemos" w:date="2019-10-05T20:39:00Z">
          <w:pPr>
            <w:pStyle w:val="Ttulo4"/>
          </w:pPr>
        </w:pPrChange>
      </w:pPr>
    </w:p>
    <w:p w14:paraId="553973CC" w14:textId="77777777" w:rsidR="002C2BEC" w:rsidRDefault="002C2BEC" w:rsidP="002C2BEC">
      <w:r>
        <w:t xml:space="preserve">Segundo </w:t>
      </w:r>
      <w:proofErr w:type="spellStart"/>
      <w:r>
        <w:t>Massé</w:t>
      </w:r>
      <w:proofErr w:type="spellEnd"/>
      <w:r>
        <w:t xml:space="preserve"> (2012) o termo </w:t>
      </w:r>
      <w:proofErr w:type="spellStart"/>
      <w:r w:rsidRPr="00596E44">
        <w:rPr>
          <w:i/>
        </w:rPr>
        <w:t>Representional</w:t>
      </w:r>
      <w:proofErr w:type="spellEnd"/>
      <w:r w:rsidRPr="00596E44">
        <w:rPr>
          <w:i/>
        </w:rPr>
        <w:t xml:space="preserve"> </w:t>
      </w:r>
      <w:proofErr w:type="spellStart"/>
      <w:r w:rsidRPr="00596E44">
        <w:rPr>
          <w:i/>
        </w:rPr>
        <w:t>State</w:t>
      </w:r>
      <w:proofErr w:type="spellEnd"/>
      <w:r w:rsidRPr="00596E44">
        <w:rPr>
          <w:i/>
        </w:rPr>
        <w:t xml:space="preserve"> </w:t>
      </w:r>
      <w:proofErr w:type="spellStart"/>
      <w:r w:rsidRPr="00596E44">
        <w:rPr>
          <w:i/>
        </w:rPr>
        <w:t>Transfer</w:t>
      </w:r>
      <w:proofErr w:type="spellEnd"/>
      <w:r>
        <w:rPr>
          <w:i/>
        </w:rPr>
        <w:t xml:space="preserve"> </w:t>
      </w:r>
      <w:r>
        <w:t xml:space="preserve">(REST) surgiu devido a necessidade de se ter outros verbos </w:t>
      </w:r>
      <w:proofErr w:type="spellStart"/>
      <w:r w:rsidRPr="00596E44">
        <w:rPr>
          <w:i/>
        </w:rPr>
        <w:t>Hyper</w:t>
      </w:r>
      <w:proofErr w:type="spellEnd"/>
      <w:r w:rsidRPr="00596E44">
        <w:rPr>
          <w:i/>
        </w:rPr>
        <w:t xml:space="preserve"> </w:t>
      </w:r>
      <w:proofErr w:type="spellStart"/>
      <w:r w:rsidRPr="00596E44">
        <w:rPr>
          <w:i/>
        </w:rPr>
        <w:t>Text</w:t>
      </w:r>
      <w:proofErr w:type="spellEnd"/>
      <w:r w:rsidRPr="00596E44">
        <w:rPr>
          <w:i/>
        </w:rPr>
        <w:t xml:space="preserve"> </w:t>
      </w:r>
      <w:proofErr w:type="spellStart"/>
      <w:r w:rsidRPr="00596E44">
        <w:rPr>
          <w:i/>
        </w:rPr>
        <w:t>Transfer</w:t>
      </w:r>
      <w:proofErr w:type="spellEnd"/>
      <w:r w:rsidRPr="00596E44">
        <w:rPr>
          <w:i/>
        </w:rPr>
        <w:t xml:space="preserve"> </w:t>
      </w:r>
      <w:proofErr w:type="spellStart"/>
      <w:r w:rsidRPr="00596E44">
        <w:rPr>
          <w:i/>
        </w:rPr>
        <w:t>Protocol</w:t>
      </w:r>
      <w:proofErr w:type="spellEnd"/>
      <w:r>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1480" w:name="_Toc21872636"/>
      <w:bookmarkStart w:id="1481" w:name="_Ref21872962"/>
      <w:bookmarkStart w:id="1482" w:name="_Ref21873047"/>
      <w:r w:rsidRPr="00596E44">
        <w:rPr>
          <w:i/>
          <w:lang w:val="en-US"/>
        </w:rPr>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1480"/>
      <w:bookmarkEnd w:id="1481"/>
      <w:bookmarkEnd w:id="1482"/>
    </w:p>
    <w:p w14:paraId="08B7394B" w14:textId="77777777" w:rsidR="00F97B7F" w:rsidRPr="00596E44" w:rsidRDefault="00F97B7F" w:rsidP="00F97B7F">
      <w:pPr>
        <w:rPr>
          <w:iCs/>
          <w:lang w:val="en-US"/>
        </w:rPr>
      </w:pPr>
    </w:p>
    <w:p w14:paraId="23E18217" w14:textId="6FB0CFD3" w:rsidR="005F5B8A" w:rsidRDefault="002C2BEC" w:rsidP="00F97B7F">
      <w:r>
        <w:t>O</w:t>
      </w:r>
      <w:r w:rsidR="005F5B8A">
        <w:t xml:space="preserve"> termo </w:t>
      </w:r>
      <w:proofErr w:type="spellStart"/>
      <w:r w:rsidR="005F5B8A" w:rsidRPr="00596E44">
        <w:rPr>
          <w:i/>
        </w:rPr>
        <w:t>Application</w:t>
      </w:r>
      <w:proofErr w:type="spellEnd"/>
      <w:r w:rsidR="005F5B8A" w:rsidRPr="00596E44">
        <w:rPr>
          <w:i/>
        </w:rPr>
        <w:t xml:space="preserve"> </w:t>
      </w:r>
      <w:proofErr w:type="spellStart"/>
      <w:r w:rsidR="005F5B8A" w:rsidRPr="00596E44">
        <w:rPr>
          <w:i/>
        </w:rPr>
        <w:t>Programming</w:t>
      </w:r>
      <w:proofErr w:type="spellEnd"/>
      <w:r w:rsidR="005F5B8A" w:rsidRPr="00596E44">
        <w:rPr>
          <w:i/>
        </w:rPr>
        <w:t xml:space="preserve"> Interfaces</w:t>
      </w:r>
      <w:r w:rsidR="005F5B8A">
        <w:rPr>
          <w:i/>
        </w:rPr>
        <w:t xml:space="preserve"> </w:t>
      </w:r>
      <w:r w:rsidR="005F5B8A">
        <w:t xml:space="preserve">(API), surgem como o intermédio do usuário com serviços </w:t>
      </w:r>
      <w:r w:rsidR="005F5B8A" w:rsidRPr="005B582B">
        <w:rPr>
          <w:i/>
          <w:iCs/>
        </w:rPr>
        <w:t>web</w:t>
      </w:r>
      <w:r w:rsidR="00E93953">
        <w:t>, s</w:t>
      </w:r>
      <w:r w:rsidR="005F5B8A">
        <w:t>ervindo então de ponte entre o usuário e um serviço. Então quando se diz que uma aplicação funciona como uma API REST, quer dizer que essa aplicação possibilitará ao usuário</w:t>
      </w:r>
      <w:r w:rsidR="00483DF4">
        <w:t xml:space="preserve"> as ações conforme descritas no modelo REST</w:t>
      </w:r>
      <w:r>
        <w:t xml:space="preserve"> </w:t>
      </w:r>
      <w:r w:rsidRPr="00B70A30">
        <w:rPr>
          <w:highlight w:val="yellow"/>
        </w:rPr>
        <w:t xml:space="preserve">seção </w:t>
      </w:r>
      <w:ins w:id="1483" w:author="Ryan Lemos" w:date="2019-10-13T15:29:00Z">
        <w:r w:rsidR="00A768C5">
          <w:rPr>
            <w:highlight w:val="yellow"/>
          </w:rPr>
          <w:fldChar w:fldCharType="begin"/>
        </w:r>
        <w:r w:rsidR="00A768C5">
          <w:rPr>
            <w:highlight w:val="yellow"/>
          </w:rPr>
          <w:instrText xml:space="preserve"> REF _Ref21873010 \r \h </w:instrText>
        </w:r>
      </w:ins>
      <w:r w:rsidR="00A768C5">
        <w:rPr>
          <w:highlight w:val="yellow"/>
        </w:rPr>
      </w:r>
      <w:r w:rsidR="00A768C5">
        <w:rPr>
          <w:highlight w:val="yellow"/>
        </w:rPr>
        <w:fldChar w:fldCharType="separate"/>
      </w:r>
      <w:ins w:id="1484" w:author="Ryan Lemos" w:date="2019-10-14T11:07:00Z">
        <w:r w:rsidR="00EA29D8">
          <w:rPr>
            <w:highlight w:val="yellow"/>
          </w:rPr>
          <w:t>2.2.4.10</w:t>
        </w:r>
      </w:ins>
      <w:ins w:id="1485" w:author="Ryan Lemos" w:date="2019-10-13T15:29:00Z">
        <w:r w:rsidR="00A768C5">
          <w:rPr>
            <w:highlight w:val="yellow"/>
          </w:rPr>
          <w:fldChar w:fldCharType="end"/>
        </w:r>
      </w:ins>
      <w:del w:id="1486" w:author="Ryan Lemos" w:date="2019-10-13T15:29:00Z">
        <w:r w:rsidRPr="00B70A30" w:rsidDel="00A768C5">
          <w:rPr>
            <w:highlight w:val="yellow"/>
          </w:rPr>
          <w:delText>X</w:delText>
        </w:r>
      </w:del>
      <w:r w:rsidR="00483DF4">
        <w:t xml:space="preserve">, além de servir de ponte para os serviços </w:t>
      </w:r>
      <w:r w:rsidR="00483DF4" w:rsidRPr="005B582B">
        <w:rPr>
          <w:i/>
          <w:iCs/>
        </w:rPr>
        <w:t>web</w:t>
      </w:r>
      <w:r w:rsidR="00483DF4">
        <w:t xml:space="preserve">, como por exemplo o serviço de banco de dados (MASSÉ, 2012). O usuário fará requisições a API que então será responsável por processar essa requisição e entregar o serviço requisitado pelo usuário. </w:t>
      </w:r>
    </w:p>
    <w:p w14:paraId="6300138F" w14:textId="0F4243AB" w:rsidR="00BD1CB5" w:rsidRPr="00BD1CB5" w:rsidRDefault="00483DF4" w:rsidP="00F97B7F">
      <w:pPr>
        <w:rPr>
          <w:ins w:id="1487" w:author="Ryan Lemos" w:date="2019-10-13T12:20:00Z"/>
        </w:rPr>
      </w:pPr>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proofErr w:type="spellStart"/>
      <w:r w:rsidRPr="00596E44">
        <w:rPr>
          <w:i/>
        </w:rPr>
        <w:t>end</w:t>
      </w:r>
      <w:proofErr w:type="spellEnd"/>
      <w:r>
        <w:t xml:space="preserve"> (Angular), e outro no </w:t>
      </w:r>
      <w:proofErr w:type="spellStart"/>
      <w:r w:rsidRPr="00596E44">
        <w:rPr>
          <w:i/>
        </w:rPr>
        <w:t>back</w:t>
      </w:r>
      <w:r w:rsidR="00E93953">
        <w:rPr>
          <w:i/>
        </w:rPr>
        <w:t>-</w:t>
      </w:r>
      <w:r w:rsidRPr="00596E44">
        <w:rPr>
          <w:i/>
        </w:rPr>
        <w:t>end</w:t>
      </w:r>
      <w:proofErr w:type="spellEnd"/>
      <w:r>
        <w:t xml:space="preserve"> (</w:t>
      </w:r>
      <w:proofErr w:type="spellStart"/>
      <w:r>
        <w:t>Laravel</w:t>
      </w:r>
      <w:proofErr w:type="spellEnd"/>
      <w:r>
        <w:t xml:space="preserve">). Então a aplicação Angular conforme descrita rodará diretamente no </w:t>
      </w:r>
      <w:r w:rsidRPr="005B582B">
        <w:rPr>
          <w:i/>
          <w:iCs/>
        </w:rPr>
        <w:t>browser</w:t>
      </w:r>
      <w:r>
        <w:t xml:space="preserve"> do usuário. Para que essa aplicação consiga comunicar-se com a base de dados </w:t>
      </w:r>
      <w:r w:rsidR="00E93953">
        <w:t xml:space="preserve">é </w:t>
      </w:r>
      <w:r>
        <w:t xml:space="preserve">utilizado o </w:t>
      </w:r>
      <w:proofErr w:type="spellStart"/>
      <w:r>
        <w:t>Laravel</w:t>
      </w:r>
      <w:proofErr w:type="spellEnd"/>
      <w:r>
        <w:t xml:space="preserve"> como API ou intermédio. </w:t>
      </w:r>
      <w:ins w:id="1488" w:author="Ryan Lemos" w:date="2019-10-13T12:20:00Z">
        <w:r w:rsidR="00BD1CB5">
          <w:t xml:space="preserve">O </w:t>
        </w:r>
        <w:proofErr w:type="spellStart"/>
        <w:r w:rsidR="00BD1CB5">
          <w:t>Laravel</w:t>
        </w:r>
      </w:ins>
      <w:proofErr w:type="spellEnd"/>
      <w:ins w:id="1489" w:author="Ryan Lemos" w:date="2019-10-13T12:21:00Z">
        <w:r w:rsidR="00BD1CB5">
          <w:t>, a partir da versão 5.5,</w:t>
        </w:r>
      </w:ins>
      <w:ins w:id="1490" w:author="Ryan Lemos" w:date="2019-10-13T12:20:00Z">
        <w:r w:rsidR="00BD1CB5">
          <w:t xml:space="preserve"> conta com um recurso nativo para trabalhar com </w:t>
        </w:r>
        <w:proofErr w:type="spellStart"/>
        <w:r w:rsidR="00BD1CB5">
          <w:t>API’s</w:t>
        </w:r>
        <w:proofErr w:type="spellEnd"/>
        <w:r w:rsidR="00BD1CB5">
          <w:t xml:space="preserve"> que se trata do A</w:t>
        </w:r>
      </w:ins>
      <w:ins w:id="1491" w:author="Ryan Lemos" w:date="2019-10-13T12:21:00Z">
        <w:r w:rsidR="00BD1CB5">
          <w:t>PI</w:t>
        </w:r>
        <w:r w:rsidR="00BD1CB5" w:rsidRPr="00BD1CB5">
          <w:rPr>
            <w:i/>
            <w:iCs/>
            <w:rPrChange w:id="1492" w:author="Ryan Lemos" w:date="2019-10-13T12:21:00Z">
              <w:rPr/>
            </w:rPrChange>
          </w:rPr>
          <w:t xml:space="preserve"> </w:t>
        </w:r>
        <w:proofErr w:type="spellStart"/>
        <w:r w:rsidR="00BD1CB5" w:rsidRPr="00BD1CB5">
          <w:rPr>
            <w:i/>
            <w:iCs/>
            <w:rPrChange w:id="1493" w:author="Ryan Lemos" w:date="2019-10-13T12:21:00Z">
              <w:rPr/>
            </w:rPrChange>
          </w:rPr>
          <w:t>Resources</w:t>
        </w:r>
        <w:proofErr w:type="spellEnd"/>
        <w:r w:rsidR="00BD1CB5">
          <w:t xml:space="preserve">. Com esse recurso o retorno dos dados por meio das </w:t>
        </w:r>
        <w:proofErr w:type="spellStart"/>
        <w:r w:rsidR="00BD1CB5">
          <w:t>API’s</w:t>
        </w:r>
        <w:proofErr w:type="spellEnd"/>
        <w:r w:rsidR="00BD1CB5">
          <w:t xml:space="preserve"> fica mais amigável</w:t>
        </w:r>
      </w:ins>
      <w:ins w:id="1494" w:author="Ryan Lemos" w:date="2019-10-13T12:22:00Z">
        <w:r w:rsidR="00BD1CB5">
          <w:t>.</w:t>
        </w:r>
      </w:ins>
      <w:ins w:id="1495" w:author="Ryan Lemos" w:date="2019-10-13T12:21:00Z">
        <w:r w:rsidR="00BD1CB5">
          <w:t xml:space="preserve"> </w:t>
        </w:r>
      </w:ins>
      <w:ins w:id="1496" w:author="Ryan Lemos" w:date="2019-10-13T12:22:00Z">
        <w:r w:rsidR="00BD1CB5">
          <w:t xml:space="preserve">Isso significa que, por meio de uma classe de API </w:t>
        </w:r>
        <w:proofErr w:type="spellStart"/>
        <w:r w:rsidR="00BD1CB5" w:rsidRPr="00BD1CB5">
          <w:rPr>
            <w:i/>
            <w:iCs/>
            <w:rPrChange w:id="1497" w:author="Ryan Lemos" w:date="2019-10-13T12:22:00Z">
              <w:rPr/>
            </w:rPrChange>
          </w:rPr>
          <w:t>Resource</w:t>
        </w:r>
        <w:proofErr w:type="spellEnd"/>
        <w:r w:rsidR="00BD1CB5">
          <w:t xml:space="preserve"> podem ser definidos quais campos da ta</w:t>
        </w:r>
      </w:ins>
      <w:ins w:id="1498" w:author="Ryan Lemos" w:date="2019-10-13T12:23:00Z">
        <w:r w:rsidR="00BD1CB5">
          <w:t xml:space="preserve">bela podem ser retornados, podendo ser submetidos até a alguma lógica antes de serem de fato retornados. Assim é só passar os registros a serem retornados para a Classe correspondente do API </w:t>
        </w:r>
        <w:proofErr w:type="spellStart"/>
        <w:r w:rsidR="00BD1CB5">
          <w:t>Resource</w:t>
        </w:r>
      </w:ins>
      <w:proofErr w:type="spellEnd"/>
      <w:ins w:id="1499" w:author="Ryan Lemos" w:date="2019-10-13T12:26:00Z">
        <w:r w:rsidR="00E70F3A">
          <w:t xml:space="preserve"> (OTWELL, 2019)</w:t>
        </w:r>
      </w:ins>
      <w:ins w:id="1500" w:author="Ryan Lemos" w:date="2019-10-13T12:23:00Z">
        <w:r w:rsidR="00BD1CB5">
          <w:t>.</w:t>
        </w:r>
      </w:ins>
    </w:p>
    <w:p w14:paraId="1D486587" w14:textId="70069079" w:rsidR="00483DF4" w:rsidRDefault="00483DF4" w:rsidP="00F97B7F">
      <w:r>
        <w:t xml:space="preserve">Ou seja, a aplicação Angular sempre que precisar de informações da base de dados irá requisitar a API </w:t>
      </w:r>
      <w:proofErr w:type="spellStart"/>
      <w:r>
        <w:t>Laravel</w:t>
      </w:r>
      <w:proofErr w:type="spellEnd"/>
      <w:r>
        <w:t xml:space="preserve"> que será responsável por processar a requisição e retornar os dados a aplicação Angular. Então a aplicação Angular demonstra os dados ao usuário, uma representação visual deste processo é descrita na</w:t>
      </w:r>
      <w:del w:id="1501" w:author="Ryan Lemos" w:date="2019-10-09T09:35:00Z">
        <w:r w:rsidDel="00DE2B76">
          <w:delText xml:space="preserve"> </w:delText>
        </w:r>
      </w:del>
      <w:ins w:id="1502" w:author="Ryan Lemos" w:date="2019-10-09T09:35:00Z">
        <w:r w:rsidR="00DE2B76">
          <w:t xml:space="preserve"> </w:t>
        </w:r>
        <w:r w:rsidR="00DE2B76">
          <w:fldChar w:fldCharType="begin"/>
        </w:r>
        <w:r w:rsidR="00DE2B76">
          <w:instrText xml:space="preserve"> REF _Ref21201698 \h </w:instrText>
        </w:r>
      </w:ins>
      <w:r w:rsidR="00DE2B76">
        <w:fldChar w:fldCharType="separate"/>
      </w:r>
      <w:ins w:id="1503" w:author="Ryan Lemos" w:date="2019-10-14T11:07:00Z">
        <w:r w:rsidR="00EA29D8">
          <w:t xml:space="preserve">Figura </w:t>
        </w:r>
        <w:r w:rsidR="00EA29D8">
          <w:rPr>
            <w:noProof/>
          </w:rPr>
          <w:t>20</w:t>
        </w:r>
      </w:ins>
      <w:ins w:id="1504" w:author="Ryan Lemos" w:date="2019-10-09T09:35:00Z">
        <w:r w:rsidR="00DE2B76">
          <w:fldChar w:fldCharType="end"/>
        </w:r>
      </w:ins>
      <w:del w:id="1505" w:author="Ryan Lemos" w:date="2019-10-09T09:35:00Z">
        <w:r w:rsidR="00E93953" w:rsidDel="00DE2B76">
          <w:delText>Figura 24</w:delText>
        </w:r>
      </w:del>
      <w:r w:rsidR="00E93953">
        <w:t>.</w:t>
      </w:r>
      <w:r>
        <w:t xml:space="preserve"> </w:t>
      </w:r>
    </w:p>
    <w:p w14:paraId="7D6BB638" w14:textId="77777777" w:rsidR="00483DF4" w:rsidRDefault="00483DF4" w:rsidP="00F97B7F">
      <w:r>
        <w:t xml:space="preserve"> </w:t>
      </w:r>
    </w:p>
    <w:p w14:paraId="283A7BCE" w14:textId="202192C3" w:rsidR="00483DF4" w:rsidRDefault="00483DF4" w:rsidP="00596E44">
      <w:pPr>
        <w:pStyle w:val="Legenda"/>
        <w:keepNext/>
      </w:pPr>
      <w:bookmarkStart w:id="1506" w:name="_Ref21201698"/>
      <w:r>
        <w:lastRenderedPageBreak/>
        <w:t xml:space="preserve">Figura </w:t>
      </w:r>
      <w:fldSimple w:instr=" SEQ Figura \* ARABIC ">
        <w:ins w:id="1507" w:author="Ryan Lemos" w:date="2019-10-14T11:07:00Z">
          <w:r w:rsidR="00EA29D8">
            <w:rPr>
              <w:noProof/>
            </w:rPr>
            <w:t>20</w:t>
          </w:r>
        </w:ins>
        <w:del w:id="1508" w:author="Ryan Lemos" w:date="2019-10-07T11:05:00Z">
          <w:r w:rsidR="00D343FF" w:rsidDel="00EA672B">
            <w:rPr>
              <w:noProof/>
            </w:rPr>
            <w:delText>24</w:delText>
          </w:r>
        </w:del>
      </w:fldSimple>
      <w:bookmarkEnd w:id="1506"/>
      <w:r>
        <w:t xml:space="preserve"> - Funcionamento de uma API</w:t>
      </w:r>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1983F318" w:rsidR="00D61CB9" w:rsidRDefault="00D61CB9" w:rsidP="00D61CB9">
      <w:pPr>
        <w:pStyle w:val="Ttulo3"/>
      </w:pPr>
      <w:commentRangeStart w:id="1509"/>
      <w:del w:id="1510" w:author="Ryan Lemos" w:date="2019-10-07T11:19:00Z">
        <w:r w:rsidRPr="00BB49CF" w:rsidDel="00694F9B">
          <w:delText xml:space="preserve">Sistema de Gerenciamento de Banco de </w:delText>
        </w:r>
        <w:commentRangeStart w:id="1511"/>
        <w:r w:rsidRPr="00BB49CF" w:rsidDel="00694F9B">
          <w:delText>Dados</w:delText>
        </w:r>
        <w:commentRangeEnd w:id="1511"/>
        <w:r w:rsidR="00B30166" w:rsidDel="00694F9B">
          <w:rPr>
            <w:rStyle w:val="Refdecomentrio"/>
            <w:rFonts w:eastAsia="Calibri"/>
            <w:b w:val="0"/>
          </w:rPr>
          <w:commentReference w:id="1511"/>
        </w:r>
        <w:r w:rsidR="00773355" w:rsidDel="00694F9B">
          <w:delText xml:space="preserve"> (MySQL)</w:delText>
        </w:r>
      </w:del>
      <w:bookmarkStart w:id="1512" w:name="_Toc21872637"/>
      <w:bookmarkStart w:id="1513" w:name="_Ref21942504"/>
      <w:ins w:id="1514" w:author="Ryan Lemos" w:date="2019-10-07T11:19:00Z">
        <w:r w:rsidR="00694F9B">
          <w:t>Banco de Dados (BD)</w:t>
        </w:r>
      </w:ins>
      <w:commentRangeEnd w:id="1509"/>
      <w:ins w:id="1515" w:author="Ryan Lemos" w:date="2019-10-07T11:24:00Z">
        <w:r w:rsidR="00216AA0">
          <w:rPr>
            <w:rStyle w:val="Refdecomentrio"/>
            <w:rFonts w:eastAsia="Calibri"/>
            <w:b w:val="0"/>
          </w:rPr>
          <w:commentReference w:id="1509"/>
        </w:r>
      </w:ins>
      <w:bookmarkEnd w:id="1512"/>
      <w:bookmarkEnd w:id="1513"/>
    </w:p>
    <w:p w14:paraId="6D3DD246" w14:textId="77777777" w:rsidR="00186C79" w:rsidRPr="009B3841" w:rsidRDefault="00186C79" w:rsidP="00952162"/>
    <w:p w14:paraId="77B8A6CF" w14:textId="68D850BE"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319F82ED" w:rsidR="000E1A66" w:rsidRDefault="000E1A66" w:rsidP="00641546">
      <w:pPr>
        <w:rPr>
          <w:ins w:id="1516" w:author="Ryan Lemos" w:date="2019-10-07T09:16:00Z"/>
        </w:rPr>
      </w:pPr>
    </w:p>
    <w:p w14:paraId="4F6E8175" w14:textId="2301F28A" w:rsidR="00CC17F1" w:rsidRDefault="008D597F" w:rsidP="00641546">
      <w:pPr>
        <w:rPr>
          <w:ins w:id="1517" w:author="Ryan Lemos" w:date="2019-10-07T10:47:00Z"/>
        </w:rPr>
      </w:pPr>
      <w:ins w:id="1518" w:author="Ryan Lemos" w:date="2019-10-07T10:43:00Z">
        <w:r>
          <w:t>Existem diversos tipos de banco de dados. Dentre eles se destaca o banco de dados relacional. Ao qual</w:t>
        </w:r>
      </w:ins>
      <w:ins w:id="1519" w:author="Ryan Lemos" w:date="2019-10-07T19:54:00Z">
        <w:r w:rsidR="00172A13">
          <w:t xml:space="preserve"> os objetos do mundo real são abstraídos em forma de tabelas de registros e</w:t>
        </w:r>
      </w:ins>
      <w:ins w:id="1520" w:author="Ryan Lemos" w:date="2019-10-07T10:43:00Z">
        <w:r>
          <w:t xml:space="preserve"> </w:t>
        </w:r>
      </w:ins>
      <w:ins w:id="1521" w:author="Ryan Lemos" w:date="2019-10-07T19:54:00Z">
        <w:r w:rsidR="00172A13">
          <w:t>essas</w:t>
        </w:r>
      </w:ins>
      <w:ins w:id="1522" w:author="Ryan Lemos" w:date="2019-10-07T10:43:00Z">
        <w:r>
          <w:t xml:space="preserve"> tabelas se relacionam entre si. Recebem e fornecem chaves</w:t>
        </w:r>
      </w:ins>
      <w:ins w:id="1523" w:author="Ryan Lemos" w:date="2019-10-07T10:44:00Z">
        <w:r>
          <w:t xml:space="preserve"> únicas de identificação</w:t>
        </w:r>
      </w:ins>
      <w:ins w:id="1524" w:author="Ryan Lemos" w:date="2019-10-07T10:43:00Z">
        <w:r>
          <w:t xml:space="preserve"> para outras tabelas compondo </w:t>
        </w:r>
      </w:ins>
      <w:ins w:id="1525" w:author="Ryan Lemos" w:date="2019-10-07T10:44:00Z">
        <w:r>
          <w:t>assim ligações de relacionamento.</w:t>
        </w:r>
      </w:ins>
      <w:ins w:id="1526" w:author="Ryan Lemos" w:date="2019-10-07T10:51:00Z">
        <w:r w:rsidR="00933FC4">
          <w:t xml:space="preserve"> A </w:t>
        </w:r>
      </w:ins>
      <w:ins w:id="1527" w:author="Ryan Lemos" w:date="2019-10-07T10:52:00Z">
        <w:r w:rsidR="00933FC4">
          <w:fldChar w:fldCharType="begin"/>
        </w:r>
        <w:r w:rsidR="00933FC4">
          <w:instrText xml:space="preserve"> REF _Ref21337965 \h </w:instrText>
        </w:r>
      </w:ins>
      <w:r w:rsidR="00933FC4">
        <w:fldChar w:fldCharType="separate"/>
      </w:r>
      <w:ins w:id="1528" w:author="Ryan Lemos" w:date="2019-10-14T11:07:00Z">
        <w:r w:rsidR="00EA29D8">
          <w:t xml:space="preserve">Figura </w:t>
        </w:r>
        <w:r w:rsidR="00EA29D8">
          <w:rPr>
            <w:noProof/>
          </w:rPr>
          <w:t>21</w:t>
        </w:r>
      </w:ins>
      <w:ins w:id="1529" w:author="Ryan Lemos" w:date="2019-10-07T10:52:00Z">
        <w:r w:rsidR="00933FC4">
          <w:fldChar w:fldCharType="end"/>
        </w:r>
        <w:r w:rsidR="00933FC4">
          <w:t xml:space="preserve"> é um exemplo de um relacionamento entre tabelas. A tabela de questões se relaciona com a </w:t>
        </w:r>
      </w:ins>
      <w:ins w:id="1530" w:author="Ryan Lemos" w:date="2019-10-07T10:53:00Z">
        <w:r w:rsidR="00933FC4">
          <w:t>de alternativas</w:t>
        </w:r>
      </w:ins>
      <w:ins w:id="1531" w:author="Ryan Lemos" w:date="2019-10-07T10:54:00Z">
        <w:r w:rsidR="00933FC4">
          <w:t xml:space="preserve"> e vice-</w:t>
        </w:r>
      </w:ins>
      <w:ins w:id="1532" w:author="Ryan Lemos" w:date="2019-10-07T10:55:00Z">
        <w:r w:rsidR="00933FC4">
          <w:t>versa</w:t>
        </w:r>
      </w:ins>
      <w:ins w:id="1533" w:author="Ryan Lemos" w:date="2019-10-07T10:53:00Z">
        <w:r w:rsidR="00933FC4">
          <w:t>. A</w:t>
        </w:r>
      </w:ins>
      <w:ins w:id="1534" w:author="Ryan Lemos" w:date="2019-10-07T10:54:00Z">
        <w:r w:rsidR="00933FC4">
          <w:t xml:space="preserve"> </w:t>
        </w:r>
      </w:ins>
      <w:ins w:id="1535" w:author="Ryan Lemos" w:date="2019-10-07T10:53:00Z">
        <w:r w:rsidR="00933FC4">
          <w:t>de alternativas recebe a chave de identificação única</w:t>
        </w:r>
      </w:ins>
      <w:ins w:id="1536" w:author="Ryan Lemos" w:date="2019-10-07T10:54:00Z">
        <w:r w:rsidR="00933FC4">
          <w:t xml:space="preserve"> (</w:t>
        </w:r>
        <w:proofErr w:type="spellStart"/>
        <w:r w:rsidR="00933FC4">
          <w:t>questions_id</w:t>
        </w:r>
        <w:proofErr w:type="spellEnd"/>
        <w:r w:rsidR="00933FC4">
          <w:t>)</w:t>
        </w:r>
      </w:ins>
      <w:ins w:id="1537" w:author="Ryan Lemos" w:date="2019-10-07T10:53:00Z">
        <w:r w:rsidR="00933FC4">
          <w:t xml:space="preserve"> da tabela de questões, indicando que uma alternativa pertence a uma dada questão</w:t>
        </w:r>
      </w:ins>
      <w:ins w:id="1538" w:author="Ryan Lemos" w:date="2019-10-07T11:22:00Z">
        <w:r w:rsidR="0025653B">
          <w:t xml:space="preserve"> </w:t>
        </w:r>
        <w:r w:rsidR="0025653B">
          <w:rPr>
            <w:noProof/>
          </w:rPr>
          <w:t>(SILBERCHATZ; KORTH; SUDARSHAN, 1999)</w:t>
        </w:r>
      </w:ins>
      <w:ins w:id="1539" w:author="Ryan Lemos" w:date="2019-10-07T10:53:00Z">
        <w:r w:rsidR="00933FC4">
          <w:t>.</w:t>
        </w:r>
      </w:ins>
      <w:ins w:id="1540" w:author="Ryan Lemos" w:date="2019-10-07T10:51:00Z">
        <w:r w:rsidR="00933FC4">
          <w:t xml:space="preserve"> </w:t>
        </w:r>
      </w:ins>
    </w:p>
    <w:p w14:paraId="5EC9A3DF" w14:textId="2FF814D1" w:rsidR="00933FC4" w:rsidRDefault="006176E4" w:rsidP="00641546">
      <w:pPr>
        <w:rPr>
          <w:ins w:id="1541" w:author="Ryan Lemos" w:date="2019-10-14T10:36:00Z"/>
        </w:rPr>
      </w:pPr>
      <w:ins w:id="1542" w:author="Ryan Lemos" w:date="2019-10-14T10:36:00Z">
        <w:r>
          <w:t xml:space="preserve">Ao se relacionarem, </w:t>
        </w:r>
      </w:ins>
      <w:ins w:id="1543" w:author="Ryan Lemos" w:date="2019-10-14T10:37:00Z">
        <w:r>
          <w:t>surge um novo problema, digamos que eu cadastre uma questão no sistema, com uma série de assuntos. Porém um usuário vai e apaga um desses assuntos que estava vinculado a min</w:t>
        </w:r>
      </w:ins>
      <w:ins w:id="1544" w:author="Ryan Lemos" w:date="2019-10-14T10:38:00Z">
        <w:r>
          <w:t xml:space="preserve">ha questão. Ao acessar a questão um erro de integridade de dados ocorreria indicando que não é possível encontrar um dos </w:t>
        </w:r>
      </w:ins>
      <w:ins w:id="1545" w:author="Ryan Lemos" w:date="2019-10-14T10:39:00Z">
        <w:r>
          <w:t xml:space="preserve">relacionamentos por conta da exclusão de um registro. Por isso o conceito de integridade dos dados é importantíssimo no ambiente de banco de dados relacionais. Que deve garantir que </w:t>
        </w:r>
      </w:ins>
      <w:ins w:id="1546" w:author="Ryan Lemos" w:date="2019-10-14T10:41:00Z">
        <w:r>
          <w:t>quando</w:t>
        </w:r>
      </w:ins>
      <w:ins w:id="1547" w:author="Ryan Lemos" w:date="2019-10-14T10:39:00Z">
        <w:r>
          <w:t xml:space="preserve"> um registro é excluído e se relaciona com </w:t>
        </w:r>
      </w:ins>
      <w:ins w:id="1548" w:author="Ryan Lemos" w:date="2019-10-14T10:41:00Z">
        <w:r>
          <w:t>outros</w:t>
        </w:r>
      </w:ins>
      <w:ins w:id="1549" w:author="Ryan Lemos" w:date="2019-10-14T10:40:00Z">
        <w:r>
          <w:t xml:space="preserve"> de outras tabelas</w:t>
        </w:r>
      </w:ins>
      <w:ins w:id="1550" w:author="Ryan Lemos" w:date="2019-10-14T10:41:00Z">
        <w:r>
          <w:t>, que</w:t>
        </w:r>
      </w:ins>
      <w:ins w:id="1551" w:author="Ryan Lemos" w:date="2019-10-14T10:40:00Z">
        <w:r>
          <w:t xml:space="preserve"> esses registros</w:t>
        </w:r>
      </w:ins>
      <w:ins w:id="1552" w:author="Ryan Lemos" w:date="2019-10-14T10:41:00Z">
        <w:r>
          <w:t xml:space="preserve"> que se relacionam</w:t>
        </w:r>
      </w:ins>
      <w:ins w:id="1553" w:author="Ryan Lemos" w:date="2019-10-14T10:40:00Z">
        <w:r>
          <w:t xml:space="preserve"> sejam </w:t>
        </w:r>
        <w:r>
          <w:lastRenderedPageBreak/>
          <w:t>excluídos</w:t>
        </w:r>
      </w:ins>
      <w:ins w:id="1554" w:author="Ryan Lemos" w:date="2019-10-14T10:41:00Z">
        <w:r>
          <w:t xml:space="preserve"> tam</w:t>
        </w:r>
      </w:ins>
      <w:ins w:id="1555" w:author="Ryan Lemos" w:date="2019-10-14T10:42:00Z">
        <w:r>
          <w:t>b</w:t>
        </w:r>
      </w:ins>
      <w:ins w:id="1556" w:author="Ryan Lemos" w:date="2019-10-14T10:41:00Z">
        <w:r>
          <w:t>ém</w:t>
        </w:r>
      </w:ins>
      <w:ins w:id="1557" w:author="Ryan Lemos" w:date="2019-10-14T10:42:00Z">
        <w:r>
          <w:t>.</w:t>
        </w:r>
      </w:ins>
      <w:ins w:id="1558" w:author="Ryan Lemos" w:date="2019-10-14T10:40:00Z">
        <w:r>
          <w:t xml:space="preserve"> </w:t>
        </w:r>
      </w:ins>
      <w:ins w:id="1559" w:author="Ryan Lemos" w:date="2019-10-14T10:42:00Z">
        <w:r>
          <w:t>O</w:t>
        </w:r>
      </w:ins>
      <w:ins w:id="1560" w:author="Ryan Lemos" w:date="2019-10-14T10:40:00Z">
        <w:r>
          <w:t>u</w:t>
        </w:r>
      </w:ins>
      <w:ins w:id="1561" w:author="Ryan Lemos" w:date="2019-10-14T10:42:00Z">
        <w:r>
          <w:t xml:space="preserve"> ainda impedir que esse registro, que se relaciona com os demais, seja excluído</w:t>
        </w:r>
      </w:ins>
      <w:ins w:id="1562" w:author="Ryan Lemos" w:date="2019-10-14T10:43:00Z">
        <w:r>
          <w:t xml:space="preserve"> </w:t>
        </w:r>
        <w:r>
          <w:rPr>
            <w:noProof/>
          </w:rPr>
          <w:t>(SILBERCHATZ; KORTH; SUDARSHAN, 1999)</w:t>
        </w:r>
      </w:ins>
      <w:ins w:id="1563" w:author="Ryan Lemos" w:date="2019-10-14T10:42:00Z">
        <w:r>
          <w:t>.</w:t>
        </w:r>
      </w:ins>
    </w:p>
    <w:p w14:paraId="34A83D00" w14:textId="77777777" w:rsidR="006176E4" w:rsidRDefault="006176E4" w:rsidP="00641546">
      <w:pPr>
        <w:rPr>
          <w:ins w:id="1564" w:author="Ryan Lemos" w:date="2019-10-07T10:50:00Z"/>
        </w:rPr>
      </w:pPr>
    </w:p>
    <w:p w14:paraId="6DEDE357" w14:textId="62504C86" w:rsidR="00933FC4" w:rsidRDefault="00933FC4">
      <w:pPr>
        <w:pStyle w:val="Legenda"/>
        <w:keepNext/>
        <w:rPr>
          <w:ins w:id="1565" w:author="Ryan Lemos" w:date="2019-10-07T10:51:00Z"/>
        </w:rPr>
        <w:pPrChange w:id="1566" w:author="Ryan Lemos" w:date="2019-10-07T10:51:00Z">
          <w:pPr>
            <w:pStyle w:val="Legenda"/>
          </w:pPr>
        </w:pPrChange>
      </w:pPr>
      <w:bookmarkStart w:id="1567" w:name="_Ref21337965"/>
      <w:ins w:id="1568" w:author="Ryan Lemos" w:date="2019-10-07T10:51:00Z">
        <w:r>
          <w:t xml:space="preserve">Figura </w:t>
        </w:r>
        <w:r>
          <w:fldChar w:fldCharType="begin"/>
        </w:r>
        <w:r>
          <w:instrText xml:space="preserve"> SEQ Figura \* ARABIC </w:instrText>
        </w:r>
      </w:ins>
      <w:r>
        <w:fldChar w:fldCharType="separate"/>
      </w:r>
      <w:ins w:id="1569" w:author="Ryan Lemos" w:date="2019-10-14T11:07:00Z">
        <w:r w:rsidR="00EA29D8">
          <w:rPr>
            <w:noProof/>
          </w:rPr>
          <w:t>21</w:t>
        </w:r>
      </w:ins>
      <w:ins w:id="1570" w:author="Ryan Lemos" w:date="2019-10-07T10:51:00Z">
        <w:r>
          <w:fldChar w:fldCharType="end"/>
        </w:r>
        <w:bookmarkEnd w:id="1567"/>
        <w:r>
          <w:t xml:space="preserve"> - Exemplo de um relacionamento entre tabelas</w:t>
        </w:r>
      </w:ins>
    </w:p>
    <w:p w14:paraId="065CCE1A" w14:textId="688CA617" w:rsidR="00933FC4" w:rsidRDefault="00933FC4" w:rsidP="00933FC4">
      <w:pPr>
        <w:ind w:firstLine="0"/>
        <w:jc w:val="center"/>
        <w:rPr>
          <w:ins w:id="1571" w:author="Ryan Lemos" w:date="2019-10-07T20:09:00Z"/>
        </w:rPr>
      </w:pPr>
      <w:ins w:id="1572" w:author="Ryan Lemos" w:date="2019-10-07T10:50:00Z">
        <w:r>
          <w:rPr>
            <w:noProof/>
          </w:rPr>
          <w:drawing>
            <wp:inline distT="0" distB="0" distL="0" distR="0" wp14:anchorId="623FA8A3" wp14:editId="2A3BE5B3">
              <wp:extent cx="3193473" cy="2906198"/>
              <wp:effectExtent l="0" t="0" r="6985" b="88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3483" cy="2933508"/>
                      </a:xfrm>
                      <a:prstGeom prst="rect">
                        <a:avLst/>
                      </a:prstGeom>
                    </pic:spPr>
                  </pic:pic>
                </a:graphicData>
              </a:graphic>
            </wp:inline>
          </w:drawing>
        </w:r>
      </w:ins>
    </w:p>
    <w:p w14:paraId="461377BD" w14:textId="77777777" w:rsidR="0010565A" w:rsidRDefault="0010565A" w:rsidP="0010565A">
      <w:pPr>
        <w:pStyle w:val="Fontes"/>
        <w:rPr>
          <w:ins w:id="1573" w:author="Ryan Lemos" w:date="2019-10-13T15:20:00Z"/>
        </w:rPr>
      </w:pPr>
      <w:ins w:id="1574" w:author="Ryan Lemos" w:date="2019-10-13T15:20:00Z">
        <w:r>
          <w:t xml:space="preserve">Fonte: PRÓPRIA, 2019. Utilizando o </w:t>
        </w:r>
        <w:proofErr w:type="spellStart"/>
        <w:r>
          <w:t>MySQLWorkbench</w:t>
        </w:r>
        <w:proofErr w:type="spellEnd"/>
        <w:r>
          <w:t xml:space="preserve"> v.8.0.13.</w:t>
        </w:r>
      </w:ins>
    </w:p>
    <w:p w14:paraId="2934C595" w14:textId="77777777" w:rsidR="006F2975" w:rsidRDefault="006F2975" w:rsidP="00933FC4">
      <w:pPr>
        <w:ind w:firstLine="0"/>
        <w:jc w:val="center"/>
        <w:rPr>
          <w:ins w:id="1575" w:author="Ryan Lemos" w:date="2019-10-07T10:55:00Z"/>
        </w:rPr>
      </w:pPr>
    </w:p>
    <w:p w14:paraId="483FF4D8" w14:textId="17F6CD1D" w:rsidR="00933FC4" w:rsidRDefault="00933FC4" w:rsidP="00933FC4">
      <w:pPr>
        <w:rPr>
          <w:ins w:id="1576" w:author="Ryan Lemos" w:date="2019-10-07T10:55:00Z"/>
        </w:rPr>
      </w:pPr>
      <w:ins w:id="1577" w:author="Ryan Lemos" w:date="2019-10-07T10:55:00Z">
        <w:r>
          <w:t>Com isso surgem-se os graus</w:t>
        </w:r>
      </w:ins>
      <w:ins w:id="1578" w:author="Ryan Lemos" w:date="2019-10-07T20:09:00Z">
        <w:r w:rsidR="006F2975">
          <w:t xml:space="preserve"> (ou cardinalidade)</w:t>
        </w:r>
      </w:ins>
      <w:ins w:id="1579" w:author="Ryan Lemos" w:date="2019-10-07T10:55:00Z">
        <w:r>
          <w:t xml:space="preserve"> d</w:t>
        </w:r>
      </w:ins>
      <w:ins w:id="1580" w:author="Ryan Lemos" w:date="2019-10-07T20:10:00Z">
        <w:r w:rsidR="006F2975">
          <w:t>esses</w:t>
        </w:r>
      </w:ins>
      <w:ins w:id="1581" w:author="Ryan Lemos" w:date="2019-10-07T10:55:00Z">
        <w:r>
          <w:t xml:space="preserve"> relacionamentos. </w:t>
        </w:r>
      </w:ins>
      <w:ins w:id="1582" w:author="Ryan Lemos" w:date="2019-10-07T10:56:00Z">
        <w:r>
          <w:t>Um registro pode se relacionar com um</w:t>
        </w:r>
      </w:ins>
      <w:ins w:id="1583" w:author="Ryan Lemos" w:date="2019-10-07T11:06:00Z">
        <w:r w:rsidR="00EA672B">
          <w:t xml:space="preserve"> outro</w:t>
        </w:r>
      </w:ins>
      <w:ins w:id="1584" w:author="Ryan Lemos" w:date="2019-10-07T10:56:00Z">
        <w:r>
          <w:t xml:space="preserve"> registro (1 para 1), pode se relacionar com vários registros (1 para n) ou vários registros podem se relacionar com vários registros (</w:t>
        </w:r>
        <w:proofErr w:type="gramStart"/>
        <w:r>
          <w:t>n</w:t>
        </w:r>
        <w:proofErr w:type="gramEnd"/>
        <w:r>
          <w:t xml:space="preserve"> para n)</w:t>
        </w:r>
      </w:ins>
      <w:ins w:id="1585" w:author="Ryan Lemos" w:date="2019-10-07T10:57:00Z">
        <w:r>
          <w:t xml:space="preserve">. </w:t>
        </w:r>
      </w:ins>
      <w:ins w:id="1586" w:author="Ryan Lemos" w:date="2019-10-07T11:01:00Z">
        <w:r w:rsidR="00EA672B">
          <w:t>Por exemplo, uma</w:t>
        </w:r>
      </w:ins>
      <w:ins w:id="1587" w:author="Ryan Lemos" w:date="2019-10-07T11:02:00Z">
        <w:r w:rsidR="00EA672B">
          <w:t xml:space="preserve"> </w:t>
        </w:r>
      </w:ins>
      <w:ins w:id="1588" w:author="Ryan Lemos" w:date="2019-10-07T11:01:00Z">
        <w:r w:rsidR="00EA672B">
          <w:t xml:space="preserve">alternativa da </w:t>
        </w:r>
        <w:r w:rsidR="00EA672B">
          <w:fldChar w:fldCharType="begin"/>
        </w:r>
        <w:r w:rsidR="00EA672B">
          <w:instrText xml:space="preserve"> REF _Ref21337965 \h </w:instrText>
        </w:r>
      </w:ins>
      <w:r w:rsidR="00EA672B">
        <w:fldChar w:fldCharType="separate"/>
      </w:r>
      <w:ins w:id="1589" w:author="Ryan Lemos" w:date="2019-10-14T11:07:00Z">
        <w:r w:rsidR="00EA29D8">
          <w:t xml:space="preserve">Figura </w:t>
        </w:r>
        <w:r w:rsidR="00EA29D8">
          <w:rPr>
            <w:noProof/>
          </w:rPr>
          <w:t>21</w:t>
        </w:r>
      </w:ins>
      <w:ins w:id="1590" w:author="Ryan Lemos" w:date="2019-10-07T11:01:00Z">
        <w:r w:rsidR="00EA672B">
          <w:fldChar w:fldCharType="end"/>
        </w:r>
        <w:r w:rsidR="00EA672B">
          <w:t xml:space="preserve"> se relaciona </w:t>
        </w:r>
      </w:ins>
      <w:ins w:id="1591" w:author="Ryan Lemos" w:date="2019-10-07T11:02:00Z">
        <w:r w:rsidR="00EA672B">
          <w:t xml:space="preserve">com </w:t>
        </w:r>
      </w:ins>
      <w:ins w:id="1592" w:author="Ryan Lemos" w:date="2019-10-07T11:06:00Z">
        <w:r w:rsidR="00EA672B">
          <w:t>apenas</w:t>
        </w:r>
      </w:ins>
      <w:ins w:id="1593" w:author="Ryan Lemos" w:date="2019-10-07T11:02:00Z">
        <w:r w:rsidR="00EA672B">
          <w:t xml:space="preserve"> uma questão (ou seja, pertence a um registro). </w:t>
        </w:r>
      </w:ins>
      <w:ins w:id="1594" w:author="Ryan Lemos" w:date="2019-10-07T11:03:00Z">
        <w:r w:rsidR="00EA672B">
          <w:t>Então para um registro da tabela de alternativas temos um correspondente na tabela de questões (1 para 1). Por outro lado,</w:t>
        </w:r>
      </w:ins>
      <w:ins w:id="1595" w:author="Ryan Lemos" w:date="2019-10-07T11:04:00Z">
        <w:r w:rsidR="00EA672B">
          <w:t xml:space="preserve"> para uma questão</w:t>
        </w:r>
      </w:ins>
      <w:ins w:id="1596" w:author="Ryan Lemos" w:date="2019-10-07T11:02:00Z">
        <w:r w:rsidR="00EA672B">
          <w:t xml:space="preserve"> pode </w:t>
        </w:r>
      </w:ins>
      <w:ins w:id="1597" w:author="Ryan Lemos" w:date="2019-10-07T11:03:00Z">
        <w:r w:rsidR="00EA672B">
          <w:t>não</w:t>
        </w:r>
      </w:ins>
      <w:ins w:id="1598" w:author="Ryan Lemos" w:date="2019-10-07T11:04:00Z">
        <w:r w:rsidR="00EA672B">
          <w:t xml:space="preserve"> ter alternativas, como também ter uma ou mais alternativas (</w:t>
        </w:r>
      </w:ins>
      <w:ins w:id="1599" w:author="Ryan Lemos" w:date="2019-10-07T11:05:00Z">
        <w:r w:rsidR="00EA672B">
          <w:t>1 para n)</w:t>
        </w:r>
      </w:ins>
      <w:ins w:id="1600" w:author="Ryan Lemos" w:date="2019-10-07T11:04:00Z">
        <w:r w:rsidR="00EA672B">
          <w:t>.</w:t>
        </w:r>
      </w:ins>
      <w:ins w:id="1601" w:author="Ryan Lemos" w:date="2019-10-07T11:05:00Z">
        <w:r w:rsidR="00EA672B">
          <w:t xml:space="preserve"> Porém surge o exemplo da </w:t>
        </w:r>
      </w:ins>
      <w:ins w:id="1602" w:author="Ryan Lemos" w:date="2019-10-07T11:06:00Z">
        <w:r w:rsidR="00EA672B">
          <w:fldChar w:fldCharType="begin"/>
        </w:r>
        <w:r w:rsidR="00EA672B">
          <w:instrText xml:space="preserve"> REF _Ref21338818 \h </w:instrText>
        </w:r>
      </w:ins>
      <w:r w:rsidR="00EA672B">
        <w:fldChar w:fldCharType="separate"/>
      </w:r>
      <w:ins w:id="1603" w:author="Ryan Lemos" w:date="2019-10-14T11:07:00Z">
        <w:r w:rsidR="00EA29D8">
          <w:t xml:space="preserve">Figura </w:t>
        </w:r>
        <w:r w:rsidR="00EA29D8">
          <w:rPr>
            <w:noProof/>
          </w:rPr>
          <w:t>22</w:t>
        </w:r>
      </w:ins>
      <w:ins w:id="1604" w:author="Ryan Lemos" w:date="2019-10-07T11:06:00Z">
        <w:r w:rsidR="00EA672B">
          <w:fldChar w:fldCharType="end"/>
        </w:r>
        <w:r w:rsidR="00EA672B">
          <w:t xml:space="preserve">, </w:t>
        </w:r>
      </w:ins>
      <w:ins w:id="1605" w:author="Ryan Lemos" w:date="2019-10-07T11:07:00Z">
        <w:r w:rsidR="00EA672B">
          <w:t xml:space="preserve">que </w:t>
        </w:r>
        <w:r w:rsidR="000738BC">
          <w:t>se tem</w:t>
        </w:r>
        <w:r w:rsidR="00EA672B">
          <w:t xml:space="preserve"> uma tabela de perfis</w:t>
        </w:r>
        <w:r w:rsidR="000738BC">
          <w:t>, uma outra tabela de permissões. Um perfil pode ter v</w:t>
        </w:r>
      </w:ins>
      <w:ins w:id="1606" w:author="Ryan Lemos" w:date="2019-10-07T11:09:00Z">
        <w:r w:rsidR="000738BC">
          <w:t>á</w:t>
        </w:r>
      </w:ins>
      <w:ins w:id="1607" w:author="Ryan Lemos" w:date="2019-10-07T11:07:00Z">
        <w:r w:rsidR="000738BC">
          <w:t>ri</w:t>
        </w:r>
      </w:ins>
      <w:ins w:id="1608" w:author="Ryan Lemos" w:date="2019-10-07T11:08:00Z">
        <w:r w:rsidR="000738BC">
          <w:t xml:space="preserve">as permissões, por outro lado uma permissão </w:t>
        </w:r>
      </w:ins>
      <w:ins w:id="1609" w:author="Ryan Lemos" w:date="2019-10-07T11:09:00Z">
        <w:r w:rsidR="000738BC">
          <w:t>é capaz de pertencer a vários perfis. Assim</w:t>
        </w:r>
      </w:ins>
      <w:ins w:id="1610" w:author="Ryan Lemos" w:date="2019-10-07T11:10:00Z">
        <w:r w:rsidR="000738BC">
          <w:t xml:space="preserve"> nesses tipos de relacionamento, em que tanto de uma tabela quanto da outra, o nível de relacionamento for 1 para muitos,</w:t>
        </w:r>
      </w:ins>
      <w:ins w:id="1611" w:author="Ryan Lemos" w:date="2019-10-07T11:09:00Z">
        <w:r w:rsidR="000738BC">
          <w:t xml:space="preserve"> surge a figura de uma nova tabela que é chamada de pivô</w:t>
        </w:r>
      </w:ins>
      <w:ins w:id="1612" w:author="Ryan Lemos" w:date="2019-10-07T11:10:00Z">
        <w:r w:rsidR="000738BC">
          <w:t>. Essa tabela serve para agr</w:t>
        </w:r>
      </w:ins>
      <w:ins w:id="1613" w:author="Ryan Lemos" w:date="2019-10-07T11:11:00Z">
        <w:r w:rsidR="000738BC">
          <w:t xml:space="preserve">upar as chaves das duas tabelas participantes da relação. Desse jeito é possível identificar por exemplo quais são as permissões </w:t>
        </w:r>
      </w:ins>
      <w:ins w:id="1614" w:author="Ryan Lemos" w:date="2019-10-07T11:12:00Z">
        <w:r w:rsidR="000738BC">
          <w:t xml:space="preserve">de um determinado perfil. </w:t>
        </w:r>
      </w:ins>
      <w:ins w:id="1615" w:author="Ryan Lemos" w:date="2019-10-07T11:13:00Z">
        <w:r w:rsidR="00B205FF">
          <w:t>E</w:t>
        </w:r>
      </w:ins>
      <w:ins w:id="1616" w:author="Ryan Lemos" w:date="2019-10-07T11:12:00Z">
        <w:r w:rsidR="000738BC">
          <w:t xml:space="preserve"> saber quais perfis tem acesso a uma determinada permissão</w:t>
        </w:r>
      </w:ins>
      <w:ins w:id="1617" w:author="Ryan Lemos" w:date="2019-10-07T11:22:00Z">
        <w:r w:rsidR="0025653B">
          <w:t xml:space="preserve"> </w:t>
        </w:r>
        <w:r w:rsidR="0025653B">
          <w:rPr>
            <w:noProof/>
          </w:rPr>
          <w:t>(SILBERCHATZ; KORTH; SUDARSHAN, 1999)</w:t>
        </w:r>
      </w:ins>
      <w:ins w:id="1618" w:author="Ryan Lemos" w:date="2019-10-07T11:12:00Z">
        <w:r w:rsidR="000738BC">
          <w:t>.</w:t>
        </w:r>
      </w:ins>
      <w:ins w:id="1619" w:author="Ryan Lemos" w:date="2019-10-07T11:09:00Z">
        <w:r w:rsidR="000738BC">
          <w:t xml:space="preserve"> </w:t>
        </w:r>
      </w:ins>
    </w:p>
    <w:p w14:paraId="1E3CA50B" w14:textId="77777777" w:rsidR="00933FC4" w:rsidRDefault="00933FC4">
      <w:pPr>
        <w:rPr>
          <w:ins w:id="1620" w:author="Ryan Lemos" w:date="2019-10-07T10:47:00Z"/>
        </w:rPr>
      </w:pPr>
    </w:p>
    <w:p w14:paraId="017D85C4" w14:textId="23A4891A" w:rsidR="00EA672B" w:rsidRDefault="00EA672B">
      <w:pPr>
        <w:pStyle w:val="Legenda"/>
        <w:keepNext/>
        <w:rPr>
          <w:ins w:id="1621" w:author="Ryan Lemos" w:date="2019-10-07T11:05:00Z"/>
        </w:rPr>
        <w:pPrChange w:id="1622" w:author="Ryan Lemos" w:date="2019-10-07T11:05:00Z">
          <w:pPr>
            <w:pStyle w:val="Legenda"/>
          </w:pPr>
        </w:pPrChange>
      </w:pPr>
      <w:bookmarkStart w:id="1623" w:name="_Ref21338818"/>
      <w:ins w:id="1624" w:author="Ryan Lemos" w:date="2019-10-07T11:05:00Z">
        <w:r>
          <w:lastRenderedPageBreak/>
          <w:t xml:space="preserve">Figura </w:t>
        </w:r>
        <w:r>
          <w:fldChar w:fldCharType="begin"/>
        </w:r>
        <w:r>
          <w:instrText xml:space="preserve"> SEQ Figura \* ARABIC </w:instrText>
        </w:r>
      </w:ins>
      <w:r>
        <w:fldChar w:fldCharType="separate"/>
      </w:r>
      <w:ins w:id="1625" w:author="Ryan Lemos" w:date="2019-10-14T11:07:00Z">
        <w:r w:rsidR="00EA29D8">
          <w:rPr>
            <w:noProof/>
          </w:rPr>
          <w:t>22</w:t>
        </w:r>
      </w:ins>
      <w:ins w:id="1626" w:author="Ryan Lemos" w:date="2019-10-07T11:05:00Z">
        <w:r>
          <w:fldChar w:fldCharType="end"/>
        </w:r>
        <w:bookmarkEnd w:id="1623"/>
        <w:r>
          <w:t xml:space="preserve"> - Relacionamento muitos para muitos</w:t>
        </w:r>
      </w:ins>
    </w:p>
    <w:p w14:paraId="436B0173" w14:textId="331A3B2D" w:rsidR="00933FC4" w:rsidRDefault="00933FC4">
      <w:pPr>
        <w:ind w:firstLine="0"/>
        <w:jc w:val="center"/>
        <w:rPr>
          <w:ins w:id="1627" w:author="Ryan Lemos" w:date="2019-10-13T15:20:00Z"/>
        </w:rPr>
      </w:pPr>
      <w:ins w:id="1628" w:author="Ryan Lemos" w:date="2019-10-07T10:47:00Z">
        <w:r>
          <w:rPr>
            <w:noProof/>
          </w:rPr>
          <w:drawing>
            <wp:inline distT="0" distB="0" distL="0" distR="0" wp14:anchorId="366C19B7" wp14:editId="7174BF4D">
              <wp:extent cx="3893127" cy="1065017"/>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7560" cy="1110000"/>
                      </a:xfrm>
                      <a:prstGeom prst="rect">
                        <a:avLst/>
                      </a:prstGeom>
                    </pic:spPr>
                  </pic:pic>
                </a:graphicData>
              </a:graphic>
            </wp:inline>
          </w:drawing>
        </w:r>
      </w:ins>
    </w:p>
    <w:p w14:paraId="105CF282" w14:textId="0A31D6B4" w:rsidR="0010565A" w:rsidRDefault="0010565A">
      <w:pPr>
        <w:pStyle w:val="Fontes"/>
        <w:rPr>
          <w:ins w:id="1629" w:author="Ryan Lemos" w:date="2019-10-07T11:19:00Z"/>
        </w:rPr>
        <w:pPrChange w:id="1630" w:author="Ryan Lemos" w:date="2019-10-13T15:24:00Z">
          <w:pPr>
            <w:jc w:val="center"/>
          </w:pPr>
        </w:pPrChange>
      </w:pPr>
      <w:ins w:id="1631" w:author="Ryan Lemos" w:date="2019-10-13T15:20:00Z">
        <w:r>
          <w:t xml:space="preserve">Fonte: PRÓPRIA, 2019. Utilizando o </w:t>
        </w:r>
        <w:proofErr w:type="spellStart"/>
        <w:r>
          <w:t>MySQLWorkbench</w:t>
        </w:r>
        <w:proofErr w:type="spellEnd"/>
        <w:r>
          <w:t xml:space="preserve"> v.8.0.13.</w:t>
        </w:r>
      </w:ins>
    </w:p>
    <w:p w14:paraId="1B32CBB6" w14:textId="77777777" w:rsidR="00694F9B" w:rsidRDefault="00694F9B">
      <w:pPr>
        <w:ind w:firstLine="0"/>
        <w:jc w:val="center"/>
        <w:rPr>
          <w:ins w:id="1632" w:author="Ryan Lemos" w:date="2019-10-07T09:16:00Z"/>
        </w:rPr>
        <w:pPrChange w:id="1633" w:author="Ryan Lemos" w:date="2019-10-13T15:24:00Z">
          <w:pPr/>
        </w:pPrChange>
      </w:pPr>
    </w:p>
    <w:p w14:paraId="30F7B58A" w14:textId="77777777" w:rsidR="00694F9B" w:rsidRDefault="00694F9B" w:rsidP="00694F9B">
      <w:pPr>
        <w:pStyle w:val="Ttulo3"/>
        <w:rPr>
          <w:ins w:id="1634" w:author="Ryan Lemos" w:date="2019-10-07T11:18:00Z"/>
        </w:rPr>
      </w:pPr>
      <w:bookmarkStart w:id="1635" w:name="_Toc21872638"/>
      <w:ins w:id="1636" w:author="Ryan Lemos" w:date="2019-10-07T11:18:00Z">
        <w:r w:rsidRPr="00BB49CF">
          <w:t>Sistema de Gerenciamento de Banco de Dados</w:t>
        </w:r>
        <w:r>
          <w:t xml:space="preserve"> (MySQL)</w:t>
        </w:r>
        <w:bookmarkEnd w:id="1635"/>
      </w:ins>
    </w:p>
    <w:p w14:paraId="385F0DC1" w14:textId="77777777" w:rsidR="00CC17F1" w:rsidRDefault="00CC17F1"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798E170F"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ins w:id="1637" w:author="Ryan Lemos" w:date="2019-10-14T11:07:00Z">
        <w:r w:rsidR="00EA29D8">
          <w:t xml:space="preserve">Figura </w:t>
        </w:r>
        <w:r w:rsidR="00EA29D8">
          <w:rPr>
            <w:noProof/>
          </w:rPr>
          <w:t>23</w:t>
        </w:r>
      </w:ins>
      <w:del w:id="1638" w:author="Ryan Lemos" w:date="2019-10-07T11:05:00Z">
        <w:r w:rsidR="00054B21" w:rsidDel="00EA672B">
          <w:delText xml:space="preserve">Figura </w:delText>
        </w:r>
        <w:r w:rsidR="00054B21" w:rsidDel="00EA672B">
          <w:rPr>
            <w:noProof/>
          </w:rPr>
          <w:delText>25</w:delText>
        </w:r>
      </w:del>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14927A02" w:rsidR="00F93875" w:rsidRDefault="00F93875" w:rsidP="00952162">
      <w:pPr>
        <w:pStyle w:val="Legenda"/>
        <w:keepNext/>
      </w:pPr>
      <w:bookmarkStart w:id="1639" w:name="_Ref526697739"/>
      <w:r>
        <w:t xml:space="preserve">Figura </w:t>
      </w:r>
      <w:fldSimple w:instr=" SEQ Figura \* ARABIC ">
        <w:ins w:id="1640" w:author="Ryan Lemos" w:date="2019-10-14T11:07:00Z">
          <w:r w:rsidR="00EA29D8">
            <w:rPr>
              <w:noProof/>
            </w:rPr>
            <w:t>23</w:t>
          </w:r>
        </w:ins>
        <w:del w:id="1641" w:author="Ryan Lemos" w:date="2019-10-07T11:05:00Z">
          <w:r w:rsidR="00D343FF" w:rsidDel="00EA672B">
            <w:rPr>
              <w:noProof/>
            </w:rPr>
            <w:delText>25</w:delText>
          </w:r>
        </w:del>
      </w:fldSimple>
      <w:bookmarkEnd w:id="1639"/>
      <w:r>
        <w:t xml:space="preserve"> - Características do MySQL</w:t>
      </w:r>
    </w:p>
    <w:p w14:paraId="0829511A" w14:textId="77777777" w:rsidR="003C6E5C" w:rsidRDefault="00CB768F" w:rsidP="00952162">
      <w:pPr>
        <w:pStyle w:val="Fontes"/>
      </w:pPr>
      <w:r w:rsidRPr="00832539">
        <w:rPr>
          <w:noProof/>
          <w:lang w:eastAsia="pt-BR"/>
        </w:rPr>
        <w:drawing>
          <wp:inline distT="0" distB="0" distL="0" distR="0" wp14:anchorId="36B723B8" wp14:editId="0861EF80">
            <wp:extent cx="3953741" cy="2466548"/>
            <wp:effectExtent l="133350" t="114300" r="142240" b="162560"/>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44"/>
                    <a:stretch>
                      <a:fillRect/>
                    </a:stretch>
                  </pic:blipFill>
                  <pic:spPr>
                    <a:xfrm>
                      <a:off x="0" y="0"/>
                      <a:ext cx="3962215" cy="24718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4CA0A842"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ins w:id="1642" w:author="Ryan Lemos" w:date="2019-10-14T11:07:00Z">
        <w:r w:rsidR="00EA29D8">
          <w:t xml:space="preserve">Figura </w:t>
        </w:r>
        <w:r w:rsidR="00EA29D8">
          <w:rPr>
            <w:noProof/>
          </w:rPr>
          <w:t>23</w:t>
        </w:r>
      </w:ins>
      <w:del w:id="1643" w:author="Ryan Lemos" w:date="2019-10-07T11:05:00Z">
        <w:r w:rsidR="00054B21" w:rsidDel="00EA672B">
          <w:delText xml:space="preserve">Figura </w:delText>
        </w:r>
        <w:r w:rsidR="00054B21" w:rsidDel="00EA672B">
          <w:rPr>
            <w:noProof/>
          </w:rPr>
          <w:delText>25</w:delText>
        </w:r>
      </w:del>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1644" w:name="_Toc21872639"/>
      <w:r>
        <w:lastRenderedPageBreak/>
        <w:t xml:space="preserve">desenvolvimento do </w:t>
      </w:r>
      <w:r w:rsidR="00B265CE">
        <w:t>ambiente</w:t>
      </w:r>
      <w:r>
        <w:t xml:space="preserve"> proposto</w:t>
      </w:r>
      <w:bookmarkEnd w:id="1644"/>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6E920CA6" w:rsidR="00F21104" w:rsidRDefault="00DD2FB4">
      <w:r>
        <w:t>Como o XP é um modelo de desenvolvimento incremental e dividido em entregas (</w:t>
      </w:r>
      <w:r w:rsidRPr="000B6DA0">
        <w:rPr>
          <w:i/>
        </w:rPr>
        <w:t>releases</w:t>
      </w:r>
      <w:r>
        <w:t>), como discutido na seção</w:t>
      </w:r>
      <w:del w:id="1645" w:author="Ryan Lemos" w:date="2019-10-13T15:42:00Z">
        <w:r w:rsidDel="00A768C5">
          <w:delText xml:space="preserve"> </w:delText>
        </w:r>
      </w:del>
      <w:ins w:id="1646" w:author="Ryan Lemos" w:date="2019-10-13T15:42:00Z">
        <w:r w:rsidR="00A768C5">
          <w:t xml:space="preserve"> </w:t>
        </w:r>
      </w:ins>
      <w:ins w:id="1647" w:author="Ryan Lemos" w:date="2019-10-13T15:43:00Z">
        <w:r w:rsidR="00A768C5">
          <w:fldChar w:fldCharType="begin"/>
        </w:r>
        <w:r w:rsidR="00A768C5">
          <w:instrText xml:space="preserve"> REF _Ref527668666 \r \h </w:instrText>
        </w:r>
      </w:ins>
      <w:r w:rsidR="00A768C5">
        <w:fldChar w:fldCharType="separate"/>
      </w:r>
      <w:ins w:id="1648" w:author="Ryan Lemos" w:date="2019-10-14T11:07:00Z">
        <w:r w:rsidR="00EA29D8">
          <w:t>2.2.3.3</w:t>
        </w:r>
      </w:ins>
      <w:ins w:id="1649" w:author="Ryan Lemos" w:date="2019-10-13T15:43:00Z">
        <w:r w:rsidR="00A768C5">
          <w:fldChar w:fldCharType="end"/>
        </w:r>
      </w:ins>
      <w:del w:id="1650" w:author="Ryan Lemos" w:date="2019-10-13T15:42:00Z">
        <w:r w:rsidRPr="000B6DA0" w:rsidDel="00A768C5">
          <w:rPr>
            <w:highlight w:val="yellow"/>
          </w:rPr>
          <w:delText>numeroseção</w:delText>
        </w:r>
      </w:del>
      <w:r w:rsidR="00C3177A">
        <w:t xml:space="preserve">, </w:t>
      </w:r>
      <w:r>
        <w:t xml:space="preserve">a estrutura deste trabalho foi dividida a contemplar cada </w:t>
      </w:r>
      <w:r w:rsidRPr="005B582B">
        <w:rPr>
          <w:i/>
          <w:iCs/>
        </w:rPr>
        <w:t>release</w:t>
      </w:r>
      <w:r w:rsidR="00C3177A">
        <w:rPr>
          <w:i/>
          <w:iCs/>
        </w:rPr>
        <w:t>,</w:t>
      </w:r>
      <w:r>
        <w:t xml:space="preserve"> descrevendo as modelagens de cada </w:t>
      </w:r>
      <w:r w:rsidRPr="005B582B">
        <w:rPr>
          <w:i/>
          <w:iCs/>
        </w:rPr>
        <w:t>release</w:t>
      </w:r>
      <w:r>
        <w:t>, as funcionalidades implementadas para cada perfil de usuário, e os testes utilizados para validar as funcionalidades.</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rsidP="00F21104">
      <w:pPr>
        <w:pStyle w:val="Ttulo2"/>
      </w:pPr>
      <w:bookmarkStart w:id="1651" w:name="_Toc21872640"/>
      <w:r>
        <w:t>Ferramentas de desenvolvimento utilizadas</w:t>
      </w:r>
      <w:bookmarkEnd w:id="1651"/>
    </w:p>
    <w:p w14:paraId="2E52A14F" w14:textId="77777777" w:rsidR="00F21104" w:rsidRPr="00436F61" w:rsidRDefault="00F21104" w:rsidP="00596E44"/>
    <w:p w14:paraId="3303176F" w14:textId="2E7C1B0B" w:rsidR="00F21104" w:rsidRDefault="00F21104">
      <w:r>
        <w:t xml:space="preserve">Para o desenvolvimento da aplicação descrita foram utilizadas tecnologias que compreendem o </w:t>
      </w:r>
      <w:r w:rsidRPr="00596E44">
        <w:rPr>
          <w:i/>
        </w:rPr>
        <w:t>front</w:t>
      </w:r>
      <w:r w:rsidR="00C3177A">
        <w:rPr>
          <w:i/>
        </w:rPr>
        <w:t>-</w:t>
      </w:r>
      <w:proofErr w:type="spellStart"/>
      <w:r w:rsidRPr="00596E44">
        <w:rPr>
          <w:i/>
        </w:rPr>
        <w:t>end</w:t>
      </w:r>
      <w:proofErr w:type="spellEnd"/>
      <w:r>
        <w:t xml:space="preserve"> e o </w:t>
      </w:r>
      <w:proofErr w:type="spellStart"/>
      <w:r w:rsidRPr="00596E44">
        <w:rPr>
          <w:i/>
        </w:rPr>
        <w:t>back</w:t>
      </w:r>
      <w:r w:rsidR="00C3177A">
        <w:rPr>
          <w:i/>
        </w:rPr>
        <w:t>-</w:t>
      </w:r>
      <w:r w:rsidRPr="00596E44">
        <w:rPr>
          <w:i/>
        </w:rPr>
        <w:t>end</w:t>
      </w:r>
      <w:proofErr w:type="spellEnd"/>
      <w:r>
        <w:t xml:space="preserve"> conforme descrito na </w:t>
      </w:r>
      <w:r w:rsidRPr="00596E44">
        <w:rPr>
          <w:highlight w:val="yellow"/>
        </w:rPr>
        <w:t>seção</w:t>
      </w:r>
      <w:ins w:id="1652" w:author="Ryan Lemos" w:date="2019-10-13T15:30:00Z">
        <w:r w:rsidR="00A768C5">
          <w:rPr>
            <w:highlight w:val="yellow"/>
          </w:rPr>
          <w:t xml:space="preserve"> </w:t>
        </w:r>
        <w:r w:rsidR="00A768C5">
          <w:rPr>
            <w:highlight w:val="yellow"/>
          </w:rPr>
          <w:fldChar w:fldCharType="begin"/>
        </w:r>
        <w:r w:rsidR="00A768C5">
          <w:rPr>
            <w:highlight w:val="yellow"/>
          </w:rPr>
          <w:instrText xml:space="preserve"> REF _Ref21873025 \r \h </w:instrText>
        </w:r>
      </w:ins>
      <w:r w:rsidR="00A768C5">
        <w:rPr>
          <w:highlight w:val="yellow"/>
        </w:rPr>
      </w:r>
      <w:r w:rsidR="00A768C5">
        <w:rPr>
          <w:highlight w:val="yellow"/>
        </w:rPr>
        <w:fldChar w:fldCharType="separate"/>
      </w:r>
      <w:ins w:id="1653" w:author="Ryan Lemos" w:date="2019-10-14T11:07:00Z">
        <w:r w:rsidR="00EA29D8">
          <w:rPr>
            <w:highlight w:val="yellow"/>
          </w:rPr>
          <w:t>2.2.4</w:t>
        </w:r>
      </w:ins>
      <w:ins w:id="1654" w:author="Ryan Lemos" w:date="2019-10-13T15:30:00Z">
        <w:r w:rsidR="00A768C5">
          <w:rPr>
            <w:highlight w:val="yellow"/>
          </w:rPr>
          <w:fldChar w:fldCharType="end"/>
        </w:r>
      </w:ins>
      <w:del w:id="1655" w:author="Ryan Lemos" w:date="2019-10-13T15:30:00Z">
        <w:r w:rsidRPr="00596E44" w:rsidDel="00A768C5">
          <w:rPr>
            <w:highlight w:val="yellow"/>
          </w:rPr>
          <w:delText xml:space="preserve"> x</w:delText>
        </w:r>
      </w:del>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proofErr w:type="spellStart"/>
      <w:r w:rsidRPr="00596E44">
        <w:rPr>
          <w:i/>
        </w:rPr>
        <w:t>end</w:t>
      </w:r>
      <w:proofErr w:type="spellEnd"/>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w:t>
      </w:r>
      <w:proofErr w:type="spellStart"/>
      <w:r>
        <w:t>TypeScript</w:t>
      </w:r>
      <w:proofErr w:type="spellEnd"/>
      <w:r w:rsidR="00C3177A">
        <w:t>,</w:t>
      </w:r>
      <w:r>
        <w:t xml:space="preserve"> </w:t>
      </w:r>
      <w:r w:rsidR="00C3177A">
        <w:t>n</w:t>
      </w:r>
      <w:r>
        <w:t>a versão 3.1.6</w:t>
      </w:r>
      <w:r w:rsidR="00C3177A">
        <w:t>, u</w:t>
      </w:r>
      <w:r w:rsidR="00DF48AC">
        <w:t>tilizando</w:t>
      </w:r>
      <w:r w:rsidR="00646DE8">
        <w:t xml:space="preserve">-se </w:t>
      </w:r>
      <w:proofErr w:type="spellStart"/>
      <w:r w:rsidR="00646DE8" w:rsidRPr="00596E44">
        <w:rPr>
          <w:i/>
        </w:rPr>
        <w:t>tags</w:t>
      </w:r>
      <w:proofErr w:type="spellEnd"/>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5A0A40A8" w:rsidR="00DF48AC" w:rsidRDefault="00DF48AC">
      <w:r>
        <w:t xml:space="preserve">Para o </w:t>
      </w:r>
      <w:proofErr w:type="spellStart"/>
      <w:r w:rsidRPr="005B582B">
        <w:rPr>
          <w:i/>
          <w:iCs/>
        </w:rPr>
        <w:t>back</w:t>
      </w:r>
      <w:r w:rsidR="00C3177A">
        <w:rPr>
          <w:i/>
          <w:iCs/>
        </w:rPr>
        <w:t>-</w:t>
      </w:r>
      <w:r w:rsidRPr="005B582B">
        <w:rPr>
          <w:i/>
          <w:iCs/>
        </w:rPr>
        <w:t>end</w:t>
      </w:r>
      <w:proofErr w:type="spellEnd"/>
      <w:r>
        <w:t xml:space="preserve"> foi utilizado o</w:t>
      </w:r>
      <w:r w:rsidR="00646DE8">
        <w:t xml:space="preserve"> </w:t>
      </w:r>
      <w:r w:rsidR="00646DE8" w:rsidRPr="005B582B">
        <w:rPr>
          <w:i/>
          <w:iCs/>
        </w:rPr>
        <w:t>framework</w:t>
      </w:r>
      <w:r>
        <w:t xml:space="preserve"> </w:t>
      </w:r>
      <w:proofErr w:type="spellStart"/>
      <w:r>
        <w:t>Laravel</w:t>
      </w:r>
      <w:proofErr w:type="spellEnd"/>
      <w:r w:rsidR="00C3177A">
        <w:t>,</w:t>
      </w:r>
      <w:r>
        <w:t xml:space="preserve"> na versão </w:t>
      </w:r>
      <w:r w:rsidR="00646DE8" w:rsidRPr="00646DE8">
        <w:t>5.5.44</w:t>
      </w:r>
      <w:r w:rsidR="00C3177A">
        <w:t>,</w:t>
      </w:r>
      <w:r w:rsidR="00646DE8">
        <w:t xml:space="preserve"> com o PHP na versão 7.2.13. Foi utilizado </w:t>
      </w:r>
      <w:r w:rsidR="00C3177A">
        <w:t xml:space="preserve">ainda </w:t>
      </w:r>
      <w:r w:rsidR="00646DE8">
        <w:t xml:space="preserve">o XAMPP que é a junção do Servidor Apache, o PHP e o MySQL. Como dito na </w:t>
      </w:r>
      <w:r w:rsidR="00646DE8" w:rsidRPr="00596E44">
        <w:rPr>
          <w:highlight w:val="yellow"/>
        </w:rPr>
        <w:t>seção</w:t>
      </w:r>
      <w:del w:id="1656" w:author="Ryan Lemos" w:date="2019-10-13T15:30:00Z">
        <w:r w:rsidR="00646DE8" w:rsidRPr="00596E44" w:rsidDel="00A768C5">
          <w:rPr>
            <w:highlight w:val="yellow"/>
          </w:rPr>
          <w:delText xml:space="preserve"> </w:delText>
        </w:r>
      </w:del>
      <w:ins w:id="1657" w:author="Ryan Lemos" w:date="2019-10-13T15:30:00Z">
        <w:r w:rsidR="00A768C5">
          <w:rPr>
            <w:highlight w:val="yellow"/>
          </w:rPr>
          <w:t xml:space="preserve"> </w:t>
        </w:r>
        <w:r w:rsidR="00A768C5">
          <w:rPr>
            <w:highlight w:val="yellow"/>
          </w:rPr>
          <w:fldChar w:fldCharType="begin"/>
        </w:r>
        <w:r w:rsidR="00A768C5">
          <w:rPr>
            <w:highlight w:val="yellow"/>
          </w:rPr>
          <w:instrText xml:space="preserve"> REF _Ref21873047 \r \h </w:instrText>
        </w:r>
      </w:ins>
      <w:r w:rsidR="00A768C5">
        <w:rPr>
          <w:highlight w:val="yellow"/>
        </w:rPr>
      </w:r>
      <w:r w:rsidR="00A768C5">
        <w:rPr>
          <w:highlight w:val="yellow"/>
        </w:rPr>
        <w:fldChar w:fldCharType="separate"/>
      </w:r>
      <w:ins w:id="1658" w:author="Ryan Lemos" w:date="2019-10-14T11:07:00Z">
        <w:r w:rsidR="00EA29D8">
          <w:rPr>
            <w:highlight w:val="yellow"/>
          </w:rPr>
          <w:t>2.2.4.11</w:t>
        </w:r>
      </w:ins>
      <w:ins w:id="1659" w:author="Ryan Lemos" w:date="2019-10-13T15:30:00Z">
        <w:r w:rsidR="00A768C5">
          <w:rPr>
            <w:highlight w:val="yellow"/>
          </w:rPr>
          <w:fldChar w:fldCharType="end"/>
        </w:r>
      </w:ins>
      <w:del w:id="1660" w:author="Ryan Lemos" w:date="2019-10-13T15:30:00Z">
        <w:r w:rsidR="00646DE8" w:rsidRPr="00596E44" w:rsidDel="00A768C5">
          <w:rPr>
            <w:highlight w:val="yellow"/>
          </w:rPr>
          <w:delText>x</w:delText>
        </w:r>
      </w:del>
      <w:r w:rsidR="00C3177A">
        <w:t>, o</w:t>
      </w:r>
      <w:r w:rsidR="00646DE8">
        <w:t xml:space="preserve"> </w:t>
      </w:r>
      <w:proofErr w:type="spellStart"/>
      <w:r w:rsidR="00646DE8">
        <w:t>Laravel</w:t>
      </w:r>
      <w:proofErr w:type="spellEnd"/>
      <w:r w:rsidR="00646DE8">
        <w:t xml:space="preserve"> foi utilizado como API</w:t>
      </w:r>
      <w:r w:rsidR="00C3177A">
        <w:t>,</w:t>
      </w:r>
      <w:r w:rsidR="00646DE8">
        <w:t xml:space="preserve"> sendo o intermédio entre o </w:t>
      </w:r>
      <w:r w:rsidR="00646DE8" w:rsidRPr="00596E44">
        <w:rPr>
          <w:i/>
        </w:rPr>
        <w:t>front</w:t>
      </w:r>
      <w:r w:rsidR="00C3177A">
        <w:rPr>
          <w:i/>
        </w:rPr>
        <w:t>-</w:t>
      </w:r>
      <w:proofErr w:type="spellStart"/>
      <w:r w:rsidR="00646DE8" w:rsidRPr="00596E44">
        <w:rPr>
          <w:i/>
        </w:rPr>
        <w:t>end</w:t>
      </w:r>
      <w:proofErr w:type="spellEnd"/>
      <w:r w:rsidR="00646DE8">
        <w:t xml:space="preserve"> e a base de dados. Isso se deu pelo fato de se utilizar uma ferramenta específica para a parte visual da aplicação, deixando de lado os componentes de aux</w:t>
      </w:r>
      <w:r w:rsidR="00085AE7">
        <w:t>í</w:t>
      </w:r>
      <w:r w:rsidR="00646DE8">
        <w:t xml:space="preserve">lio visual do </w:t>
      </w:r>
      <w:proofErr w:type="spellStart"/>
      <w:r w:rsidR="00646DE8">
        <w:t>Laravel</w:t>
      </w:r>
      <w:proofErr w:type="spellEnd"/>
      <w:r w:rsidR="00646DE8">
        <w:t>.</w:t>
      </w:r>
    </w:p>
    <w:p w14:paraId="049E837C" w14:textId="1BE264E6" w:rsidR="00554CCC" w:rsidRDefault="00554CCC">
      <w:r>
        <w:t xml:space="preserve">Para a modelagem de processos, </w:t>
      </w:r>
      <w:r w:rsidR="00C3177A">
        <w:t>utilizou-se</w:t>
      </w:r>
      <w:r>
        <w:t xml:space="preserve"> o </w:t>
      </w:r>
      <w:proofErr w:type="spellStart"/>
      <w:r>
        <w:t>Bizagi</w:t>
      </w:r>
      <w:proofErr w:type="spellEnd"/>
      <w:r>
        <w:t xml:space="preserve"> </w:t>
      </w:r>
      <w:proofErr w:type="spellStart"/>
      <w:r>
        <w:t>Modeler</w:t>
      </w:r>
      <w:proofErr w:type="spellEnd"/>
      <w:r>
        <w:t xml:space="preserve">,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w:t>
      </w:r>
      <w:r>
        <w:lastRenderedPageBreak/>
        <w:t>ajuda a encontrar erros de modelagem, bem como erros de conexão entre as atividades do 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20346A6D" w:rsidR="004D32E9" w:rsidRDefault="004D32E9">
      <w:r>
        <w:t>Quanto as tecnologias de codificação utilizadas</w:t>
      </w:r>
      <w:r w:rsidR="00C3177A">
        <w:t xml:space="preserve"> há</w:t>
      </w:r>
      <w:r>
        <w:t xml:space="preserve"> duas distintas</w:t>
      </w:r>
      <w:r w:rsidR="00C3177A">
        <w:t>: u</w:t>
      </w:r>
      <w:r>
        <w:t xml:space="preserve">ma para o </w:t>
      </w:r>
      <w:r w:rsidRPr="00596E44">
        <w:rPr>
          <w:i/>
        </w:rPr>
        <w:t>front</w:t>
      </w:r>
      <w:r w:rsidR="00C3177A">
        <w:rPr>
          <w:i/>
        </w:rPr>
        <w:t>-</w:t>
      </w:r>
      <w:proofErr w:type="spellStart"/>
      <w:r w:rsidRPr="00596E44">
        <w:rPr>
          <w:i/>
        </w:rPr>
        <w:t>end</w:t>
      </w:r>
      <w:proofErr w:type="spellEnd"/>
      <w:r>
        <w:t xml:space="preserve"> e outra para o </w:t>
      </w:r>
      <w:proofErr w:type="spellStart"/>
      <w:r w:rsidRPr="00596E44">
        <w:rPr>
          <w:i/>
        </w:rPr>
        <w:t>back</w:t>
      </w:r>
      <w:proofErr w:type="spellEnd"/>
      <w:r w:rsidR="00C3177A">
        <w:rPr>
          <w:i/>
        </w:rPr>
        <w:t>-</w:t>
      </w:r>
      <w:r w:rsidRPr="00596E44">
        <w:rPr>
          <w:i/>
        </w:rPr>
        <w:t>end</w:t>
      </w:r>
      <w:r>
        <w:t xml:space="preserve">. </w:t>
      </w:r>
      <w:del w:id="1661" w:author="Ryan Lemos" w:date="2019-10-07T21:00:00Z">
        <w:r w:rsidDel="004D18C2">
          <w:delText xml:space="preserve">Para a primeira </w:delText>
        </w:r>
      </w:del>
      <w:ins w:id="1662" w:author="Ryan Lemos" w:date="2019-10-07T21:00:00Z">
        <w:r w:rsidR="004D18C2">
          <w:t>F</w:t>
        </w:r>
      </w:ins>
      <w:del w:id="1663" w:author="Ryan Lemos" w:date="2019-10-07T21:00:00Z">
        <w:r w:rsidDel="004D18C2">
          <w:delText>f</w:delText>
        </w:r>
      </w:del>
      <w:r>
        <w:t>oi</w:t>
      </w:r>
      <w:ins w:id="1664" w:author="Ryan Lemos" w:date="2019-10-07T21:00:00Z">
        <w:r w:rsidR="004D18C2">
          <w:t>-se</w:t>
        </w:r>
      </w:ins>
      <w:r w:rsidR="00C3177A">
        <w:t xml:space="preserve"> </w:t>
      </w:r>
      <w:del w:id="1665" w:author="Ryan Lemos" w:date="2019-10-07T21:00:00Z">
        <w:r w:rsidR="00C3177A" w:rsidDel="004D18C2">
          <w:delText>usado</w:delText>
        </w:r>
        <w:r w:rsidDel="004D18C2">
          <w:delText xml:space="preserve"> </w:delText>
        </w:r>
      </w:del>
      <w:ins w:id="1666" w:author="Ryan Lemos" w:date="2019-10-07T21:00:00Z">
        <w:r w:rsidR="004D18C2">
          <w:t xml:space="preserve">utilizado </w:t>
        </w:r>
      </w:ins>
      <w:r>
        <w:t>o</w:t>
      </w:r>
      <w:del w:id="1667" w:author="Ryan Lemos" w:date="2019-10-07T21:00:00Z">
        <w:r w:rsidDel="004D18C2">
          <w:delText xml:space="preserve"> </w:delText>
        </w:r>
        <w:commentRangeStart w:id="1668"/>
        <w:r w:rsidDel="004D18C2">
          <w:delText>Visual Studio Code</w:delText>
        </w:r>
      </w:del>
      <w:r>
        <w:t xml:space="preserve"> </w:t>
      </w:r>
      <w:commentRangeEnd w:id="1668"/>
      <w:r w:rsidR="00C3177A">
        <w:rPr>
          <w:rStyle w:val="Refdecomentrio"/>
        </w:rPr>
        <w:commentReference w:id="1668"/>
      </w:r>
      <w:commentRangeStart w:id="1669"/>
      <w:del w:id="1670" w:author="Ryan Lemos" w:date="2019-10-07T21:01:00Z">
        <w:r w:rsidDel="004D18C2">
          <w:delText>(</w:delText>
        </w:r>
      </w:del>
      <w:r>
        <w:t>VSCODE</w:t>
      </w:r>
      <w:commentRangeEnd w:id="1669"/>
      <w:r w:rsidR="005D3460">
        <w:rPr>
          <w:rStyle w:val="Refdecomentrio"/>
        </w:rPr>
        <w:commentReference w:id="1669"/>
      </w:r>
      <w:del w:id="1671" w:author="Ryan Lemos" w:date="2019-10-07T21:01:00Z">
        <w:r w:rsidDel="004D18C2">
          <w:delText>)</w:delText>
        </w:r>
      </w:del>
      <w:r>
        <w:t xml:space="preserve"> da Microsoft</w:t>
      </w:r>
      <w:ins w:id="1672" w:author="Ryan Lemos" w:date="2019-10-13T12:40:00Z">
        <w:r w:rsidR="00031AD6">
          <w:t xml:space="preserve"> </w:t>
        </w:r>
      </w:ins>
      <w:ins w:id="1673" w:author="Ryan Lemos" w:date="2019-10-13T12:41:00Z">
        <w:r w:rsidR="00031AD6">
          <w:t>na versão 1.39.1</w:t>
        </w:r>
      </w:ins>
      <w:r>
        <w:t xml:space="preserve">, pois apoia o desenvolvimento em </w:t>
      </w:r>
      <w:proofErr w:type="spellStart"/>
      <w:r>
        <w:t>TypeScript</w:t>
      </w:r>
      <w:proofErr w:type="spellEnd"/>
      <w:r>
        <w:t xml:space="preserve"> auxiliando em complementação de nomes de funções e pacotes. </w:t>
      </w:r>
      <w:ins w:id="1674" w:author="Ryan Lemos" w:date="2019-10-07T21:01:00Z">
        <w:r w:rsidR="004D18C2">
          <w:t>Também com extensões, como visto na seção</w:t>
        </w:r>
      </w:ins>
      <w:ins w:id="1675" w:author="Ryan Lemos" w:date="2019-10-13T15:30:00Z">
        <w:r w:rsidR="00A768C5">
          <w:t xml:space="preserve"> </w:t>
        </w:r>
        <w:r w:rsidR="00A768C5">
          <w:fldChar w:fldCharType="begin"/>
        </w:r>
        <w:r w:rsidR="00A768C5">
          <w:instrText xml:space="preserve"> REF _Ref21873062 \r \h </w:instrText>
        </w:r>
      </w:ins>
      <w:r w:rsidR="00A768C5">
        <w:fldChar w:fldCharType="separate"/>
      </w:r>
      <w:ins w:id="1676" w:author="Ryan Lemos" w:date="2019-10-14T11:07:00Z">
        <w:r w:rsidR="00EA29D8">
          <w:t>2.2.4.1</w:t>
        </w:r>
      </w:ins>
      <w:ins w:id="1677" w:author="Ryan Lemos" w:date="2019-10-13T15:30:00Z">
        <w:r w:rsidR="00A768C5">
          <w:fldChar w:fldCharType="end"/>
        </w:r>
      </w:ins>
      <w:ins w:id="1678" w:author="Ryan Lemos" w:date="2019-10-07T21:01:00Z">
        <w:r w:rsidR="004D18C2">
          <w:t>, foi possível que o VSCODE reconhecesse as funções PHP, além de form</w:t>
        </w:r>
      </w:ins>
      <w:ins w:id="1679" w:author="Ryan Lemos" w:date="2019-10-07T21:02:00Z">
        <w:r w:rsidR="004D18C2">
          <w:t>atar os códigos conforme os padrões do PHP.</w:t>
        </w:r>
      </w:ins>
      <w:ins w:id="1680" w:author="Ryan Lemos" w:date="2019-10-07T21:01:00Z">
        <w:r w:rsidR="004D18C2">
          <w:t xml:space="preserve"> </w:t>
        </w:r>
      </w:ins>
      <w:del w:id="1681" w:author="Ryan Lemos" w:date="2019-10-07T21:02:00Z">
        <w:r w:rsidDel="004D18C2">
          <w:delText xml:space="preserve">É uma solução gratuita e completa, pois conta com uma comunidade que desenvolve uma série de </w:delText>
        </w:r>
        <w:r w:rsidRPr="005B582B" w:rsidDel="004D18C2">
          <w:rPr>
            <w:i/>
            <w:iCs/>
          </w:rPr>
          <w:delText>plug</w:delText>
        </w:r>
        <w:r w:rsidR="00C3177A" w:rsidRPr="005B582B" w:rsidDel="004D18C2">
          <w:rPr>
            <w:i/>
            <w:iCs/>
          </w:rPr>
          <w:delText>-</w:delText>
        </w:r>
        <w:r w:rsidRPr="005B582B" w:rsidDel="004D18C2">
          <w:rPr>
            <w:i/>
            <w:iCs/>
          </w:rPr>
          <w:delText>ins</w:delText>
        </w:r>
        <w:r w:rsidDel="004D18C2">
          <w:delText xml:space="preserve"> que auxiliam vários processos de desenvolvimento. </w:delText>
        </w:r>
      </w:del>
      <w:del w:id="1682" w:author="Ryan Lemos" w:date="2019-10-07T21:00:00Z">
        <w:r w:rsidDel="004D18C2">
          <w:delText xml:space="preserve">Já para o </w:delText>
        </w:r>
        <w:r w:rsidRPr="00596E44" w:rsidDel="004D18C2">
          <w:rPr>
            <w:i/>
          </w:rPr>
          <w:delText>back</w:delText>
        </w:r>
        <w:r w:rsidR="00C3177A" w:rsidDel="004D18C2">
          <w:rPr>
            <w:i/>
          </w:rPr>
          <w:delText>-</w:delText>
        </w:r>
        <w:r w:rsidRPr="00596E44" w:rsidDel="004D18C2">
          <w:rPr>
            <w:i/>
          </w:rPr>
          <w:delText>end</w:delText>
        </w:r>
        <w:r w:rsidDel="004D18C2">
          <w:delText xml:space="preserve"> utilizou-se uma ferramenta paga chamada PHP Storm</w:delText>
        </w:r>
        <w:r w:rsidR="00C3177A" w:rsidDel="004D18C2">
          <w:delText>, p</w:delText>
        </w:r>
        <w:r w:rsidDel="004D18C2">
          <w:delText xml:space="preserve">orém há distribuição gratuita para estudantes até que concluam seus estudos. Ela oferece uma série de recursos que auxiliam o desenvolvimento, aumentando a produtividade e velocidade de desenvolvimento. </w:delText>
        </w:r>
      </w:del>
    </w:p>
    <w:p w14:paraId="5EDE27A9" w14:textId="77777777" w:rsidR="009A2E13" w:rsidRDefault="009A2E13"/>
    <w:p w14:paraId="40F197ED" w14:textId="77777777" w:rsidR="009A2E13" w:rsidRDefault="009A2E13" w:rsidP="00596E44">
      <w:pPr>
        <w:pStyle w:val="Ttulo2"/>
      </w:pPr>
      <w:bookmarkStart w:id="1683" w:name="_Toc21872641"/>
      <w:r>
        <w:t>Estruturação do sistema</w:t>
      </w:r>
      <w:bookmarkEnd w:id="1683"/>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rsidP="00596E44">
      <w:pPr>
        <w:pStyle w:val="Ttulo2"/>
      </w:pPr>
      <w:bookmarkStart w:id="1684" w:name="_Toc21872642"/>
      <w:bookmarkStart w:id="1685" w:name="_Ref21873233"/>
      <w:r>
        <w:t>Diagrama de banco de dados</w:t>
      </w:r>
      <w:bookmarkEnd w:id="1684"/>
      <w:bookmarkEnd w:id="1685"/>
    </w:p>
    <w:p w14:paraId="22B4D6FC" w14:textId="77777777" w:rsidR="009A2E13" w:rsidRDefault="009A2E13" w:rsidP="009A2E13"/>
    <w:p w14:paraId="7CBA9CDA" w14:textId="2C28698E" w:rsidR="00511CE0" w:rsidRDefault="009A2E13" w:rsidP="00511CE0">
      <w:pPr>
        <w:rPr>
          <w:ins w:id="1686" w:author="Ryan Lemos" w:date="2019-10-09T09:51:00Z"/>
        </w:rPr>
      </w:pPr>
      <w:r w:rsidRPr="005B582B">
        <w:t>Através de entrevistas e estudo dos requisitos gerou-se um modelo de banco de dados do ambiente. Este modelo, por se tratar de um banco de dados relacional, vem explicitar as entidades e os seus relacionamentos.</w:t>
      </w:r>
      <w:ins w:id="1687" w:author="Ryan Lemos" w:date="2019-10-09T09:38:00Z">
        <w:r w:rsidR="00A57CA9">
          <w:t xml:space="preserve"> </w:t>
        </w:r>
      </w:ins>
      <w:del w:id="1688" w:author="Ryan Lemos" w:date="2019-10-09T09:38:00Z">
        <w:r w:rsidRPr="005B582B" w:rsidDel="00A57CA9">
          <w:delText xml:space="preserve"> Assim os próximos parágrafos explicam o significado de cada tabela e o seu motivo de relacionar com outras tabelas.</w:delText>
        </w:r>
      </w:del>
      <w:ins w:id="1689" w:author="Ryan Lemos" w:date="2019-10-09T09:45:00Z">
        <w:r w:rsidR="00511CE0">
          <w:t xml:space="preserve">A </w:t>
        </w:r>
        <w:r w:rsidR="00511CE0">
          <w:fldChar w:fldCharType="begin"/>
        </w:r>
        <w:r w:rsidR="00511CE0">
          <w:instrText xml:space="preserve"> REF _Ref21506616 \h </w:instrText>
        </w:r>
      </w:ins>
      <w:r w:rsidR="00511CE0">
        <w:fldChar w:fldCharType="separate"/>
      </w:r>
      <w:ins w:id="1690" w:author="Ryan Lemos" w:date="2019-10-14T11:07:00Z">
        <w:r w:rsidR="00EA29D8">
          <w:t xml:space="preserve">Figura </w:t>
        </w:r>
        <w:r w:rsidR="00EA29D8">
          <w:rPr>
            <w:noProof/>
          </w:rPr>
          <w:t>24</w:t>
        </w:r>
      </w:ins>
      <w:ins w:id="1691" w:author="Ryan Lemos" w:date="2019-10-09T09:45:00Z">
        <w:r w:rsidR="00511CE0">
          <w:fldChar w:fldCharType="end"/>
        </w:r>
        <w:r w:rsidR="00511CE0">
          <w:t xml:space="preserve"> se trata da modelagem de banco de dados final da aplicação. </w:t>
        </w:r>
      </w:ins>
      <w:ins w:id="1692" w:author="Ryan Lemos" w:date="2019-10-09T09:46:00Z">
        <w:r w:rsidR="00511CE0">
          <w:t>Ela</w:t>
        </w:r>
      </w:ins>
      <w:ins w:id="1693" w:author="Ryan Lemos" w:date="2019-10-09T09:45:00Z">
        <w:r w:rsidR="00511CE0">
          <w:t xml:space="preserve"> contempla a gestão de eventos, turmas, usuários, menus, permissões, perfis, dúvidas, materiais, atividades, questões, alternativas e assuntos de questões.</w:t>
        </w:r>
      </w:ins>
      <w:ins w:id="1694" w:author="Ryan Lemos" w:date="2019-10-09T09:47:00Z">
        <w:r w:rsidR="00511CE0">
          <w:t xml:space="preserve"> Vale destacar que a modelagem serviu somente como apoio a documentação</w:t>
        </w:r>
      </w:ins>
      <w:ins w:id="1695" w:author="Ryan Lemos" w:date="2019-10-09T09:48:00Z">
        <w:r w:rsidR="00511CE0">
          <w:t xml:space="preserve"> e visualização das interações</w:t>
        </w:r>
      </w:ins>
      <w:ins w:id="1696" w:author="Ryan Lemos" w:date="2019-10-09T09:47:00Z">
        <w:r w:rsidR="00511CE0">
          <w:t xml:space="preserve"> do sistema</w:t>
        </w:r>
      </w:ins>
      <w:ins w:id="1697" w:author="Ryan Lemos" w:date="2019-10-09T09:48:00Z">
        <w:r w:rsidR="00511CE0">
          <w:t>. Como discutido na seção</w:t>
        </w:r>
      </w:ins>
      <w:ins w:id="1698" w:author="Ryan Lemos" w:date="2019-10-13T15:30:00Z">
        <w:r w:rsidR="00A768C5">
          <w:t xml:space="preserve"> </w:t>
        </w:r>
      </w:ins>
      <w:ins w:id="1699" w:author="Ryan Lemos" w:date="2019-10-13T15:31:00Z">
        <w:r w:rsidR="00A768C5">
          <w:fldChar w:fldCharType="begin"/>
        </w:r>
        <w:r w:rsidR="00A768C5">
          <w:instrText xml:space="preserve"> REF _Ref526533823 \r \h </w:instrText>
        </w:r>
      </w:ins>
      <w:r w:rsidR="00A768C5">
        <w:fldChar w:fldCharType="separate"/>
      </w:r>
      <w:ins w:id="1700" w:author="Ryan Lemos" w:date="2019-10-14T11:07:00Z">
        <w:r w:rsidR="00EA29D8">
          <w:t>2.2.4.9</w:t>
        </w:r>
      </w:ins>
      <w:ins w:id="1701" w:author="Ryan Lemos" w:date="2019-10-13T15:31:00Z">
        <w:r w:rsidR="00A768C5">
          <w:fldChar w:fldCharType="end"/>
        </w:r>
      </w:ins>
      <w:ins w:id="1702" w:author="Ryan Lemos" w:date="2019-10-09T09:48:00Z">
        <w:r w:rsidR="00511CE0">
          <w:t xml:space="preserve">, o </w:t>
        </w:r>
        <w:proofErr w:type="spellStart"/>
        <w:r w:rsidR="00511CE0">
          <w:t>Laravel</w:t>
        </w:r>
        <w:proofErr w:type="spellEnd"/>
        <w:r w:rsidR="00511CE0">
          <w:t>, framework utilizado para o desenvolvimento da aplicação, conta com uma funcionalidade chamada de migrações</w:t>
        </w:r>
      </w:ins>
      <w:ins w:id="1703" w:author="Ryan Lemos" w:date="2019-10-09T09:49:00Z">
        <w:r w:rsidR="00511CE0">
          <w:t>. Assim todas as mudanças na modelagem da base, eram feitas primeiro nos arquivos das migrações, para posteriormente serem alteradas no mo</w:t>
        </w:r>
      </w:ins>
      <w:ins w:id="1704" w:author="Ryan Lemos" w:date="2019-10-09T09:50:00Z">
        <w:r w:rsidR="00511CE0">
          <w:t xml:space="preserve">delo. Optou-se por essa alternativa, por acreditar que agilizaria o processo de desenvolvimento, tendo em vista que caso algum campo fosse alterado, a migração sofreria uma mudança </w:t>
        </w:r>
      </w:ins>
      <w:ins w:id="1705" w:author="Ryan Lemos" w:date="2019-10-09T09:51:00Z">
        <w:r w:rsidR="00511CE0">
          <w:t xml:space="preserve">e não teria que ficar alterando a modelagem a todo momento. </w:t>
        </w:r>
      </w:ins>
      <w:del w:id="1706" w:author="Ryan Lemos" w:date="2019-10-09T09:43:00Z">
        <w:r w:rsidRPr="005B582B" w:rsidDel="00511CE0">
          <w:delText xml:space="preserve"> </w:delText>
        </w:r>
      </w:del>
    </w:p>
    <w:p w14:paraId="57C04D14" w14:textId="77777777" w:rsidR="00511CE0" w:rsidRDefault="00511CE0" w:rsidP="00511CE0">
      <w:pPr>
        <w:rPr>
          <w:ins w:id="1707" w:author="Ryan Lemos" w:date="2019-10-09T09:51:00Z"/>
        </w:rPr>
      </w:pPr>
    </w:p>
    <w:p w14:paraId="21672C59" w14:textId="49E95159" w:rsidR="005B293B" w:rsidRDefault="00511CE0" w:rsidP="005B293B">
      <w:pPr>
        <w:rPr>
          <w:ins w:id="1708" w:author="Ryan Lemos" w:date="2019-10-09T10:07:00Z"/>
        </w:rPr>
      </w:pPr>
      <w:ins w:id="1709" w:author="Ryan Lemos" w:date="2019-10-09T09:51:00Z">
        <w:r>
          <w:t>Uma outra caraterística visível, é que</w:t>
        </w:r>
      </w:ins>
      <w:ins w:id="1710" w:author="Ryan Lemos" w:date="2019-10-09T09:52:00Z">
        <w:r>
          <w:t xml:space="preserve"> os nomes</w:t>
        </w:r>
      </w:ins>
      <w:ins w:id="1711" w:author="Ryan Lemos" w:date="2019-10-09T09:51:00Z">
        <w:r>
          <w:t xml:space="preserve"> </w:t>
        </w:r>
      </w:ins>
      <w:ins w:id="1712" w:author="Ryan Lemos" w:date="2019-10-09T09:52:00Z">
        <w:r>
          <w:t>d</w:t>
        </w:r>
      </w:ins>
      <w:ins w:id="1713" w:author="Ryan Lemos" w:date="2019-10-09T09:51:00Z">
        <w:r>
          <w:t>as tabelas estão tod</w:t>
        </w:r>
      </w:ins>
      <w:ins w:id="1714" w:author="Ryan Lemos" w:date="2019-10-09T09:52:00Z">
        <w:r>
          <w:t xml:space="preserve">os em inglês. Isso se deu pelo fato de que se seguiu o padrão do </w:t>
        </w:r>
        <w:proofErr w:type="spellStart"/>
        <w:r>
          <w:t>Laravel</w:t>
        </w:r>
        <w:proofErr w:type="spellEnd"/>
        <w:r>
          <w:t xml:space="preserve"> para nomeação de tabelas. Pois por exemplo, </w:t>
        </w:r>
      </w:ins>
      <w:ins w:id="1715" w:author="Ryan Lemos" w:date="2019-10-09T09:53:00Z">
        <w:r>
          <w:t>quando</w:t>
        </w:r>
        <w:r w:rsidR="00B23593">
          <w:t xml:space="preserve"> se cria um </w:t>
        </w:r>
      </w:ins>
      <w:proofErr w:type="spellStart"/>
      <w:ins w:id="1716" w:author="Ryan Lemos" w:date="2019-10-09T09:54:00Z">
        <w:r w:rsidR="00B23593">
          <w:t>M</w:t>
        </w:r>
      </w:ins>
      <w:ins w:id="1717" w:author="Ryan Lemos" w:date="2019-10-09T09:53:00Z">
        <w:r w:rsidR="00B23593">
          <w:t>odel</w:t>
        </w:r>
      </w:ins>
      <w:proofErr w:type="spellEnd"/>
      <w:ins w:id="1718" w:author="Ryan Lemos" w:date="2019-10-09T09:54:00Z">
        <w:r w:rsidR="00B23593">
          <w:t xml:space="preserve"> no </w:t>
        </w:r>
        <w:proofErr w:type="spellStart"/>
        <w:r w:rsidR="00B23593">
          <w:t>Laravel</w:t>
        </w:r>
      </w:ins>
      <w:proofErr w:type="spellEnd"/>
      <w:ins w:id="1719" w:author="Ryan Lemos" w:date="2019-10-09T09:53:00Z">
        <w:r w:rsidR="00B23593">
          <w:t xml:space="preserve"> </w:t>
        </w:r>
      </w:ins>
      <w:ins w:id="1720" w:author="Ryan Lemos" w:date="2019-10-09T09:54:00Z">
        <w:r w:rsidR="00B23593">
          <w:t xml:space="preserve">com o nome </w:t>
        </w:r>
        <w:proofErr w:type="spellStart"/>
        <w:r w:rsidR="00B23593" w:rsidRPr="00B23593">
          <w:rPr>
            <w:i/>
            <w:iCs/>
            <w:rPrChange w:id="1721" w:author="Ryan Lemos" w:date="2019-10-09T09:54:00Z">
              <w:rPr/>
            </w:rPrChange>
          </w:rPr>
          <w:t>User</w:t>
        </w:r>
        <w:proofErr w:type="spellEnd"/>
        <w:r w:rsidR="00B23593">
          <w:t xml:space="preserve">, o </w:t>
        </w:r>
        <w:proofErr w:type="spellStart"/>
        <w:r w:rsidR="00B23593">
          <w:t>Laravel</w:t>
        </w:r>
        <w:proofErr w:type="spellEnd"/>
        <w:r w:rsidR="00B23593">
          <w:t xml:space="preserve"> deduz que o nome da tabela seja </w:t>
        </w:r>
      </w:ins>
      <w:proofErr w:type="spellStart"/>
      <w:ins w:id="1722" w:author="Ryan Lemos" w:date="2019-10-09T09:55:00Z">
        <w:r w:rsidR="00B23593" w:rsidRPr="00B23593">
          <w:rPr>
            <w:i/>
            <w:iCs/>
            <w:rPrChange w:id="1723" w:author="Ryan Lemos" w:date="2019-10-09T09:55:00Z">
              <w:rPr/>
            </w:rPrChange>
          </w:rPr>
          <w:t>Users</w:t>
        </w:r>
        <w:proofErr w:type="spellEnd"/>
        <w:r w:rsidR="00B23593">
          <w:t xml:space="preserve"> sempre no plural.</w:t>
        </w:r>
      </w:ins>
      <w:ins w:id="1724" w:author="Ryan Lemos" w:date="2019-10-09T09:56:00Z">
        <w:r w:rsidR="00B23593">
          <w:t xml:space="preserve"> O framework entende as tabelas no plural no idioma inglês, tome-se o exempl</w:t>
        </w:r>
      </w:ins>
      <w:ins w:id="1725" w:author="Ryan Lemos" w:date="2019-10-09T09:57:00Z">
        <w:r w:rsidR="00B23593">
          <w:t>o da tabela de atividades da modelagem (</w:t>
        </w:r>
        <w:proofErr w:type="spellStart"/>
        <w:r w:rsidR="00B23593" w:rsidRPr="00B23593">
          <w:rPr>
            <w:i/>
            <w:iCs/>
            <w:rPrChange w:id="1726" w:author="Ryan Lemos" w:date="2019-10-09T09:57:00Z">
              <w:rPr/>
            </w:rPrChange>
          </w:rPr>
          <w:t>activities</w:t>
        </w:r>
        <w:proofErr w:type="spellEnd"/>
        <w:r w:rsidR="00B23593">
          <w:t xml:space="preserve">, </w:t>
        </w:r>
        <w:r w:rsidR="00B23593">
          <w:fldChar w:fldCharType="begin"/>
        </w:r>
        <w:r w:rsidR="00B23593">
          <w:instrText xml:space="preserve"> REF _Ref21506616 \h </w:instrText>
        </w:r>
      </w:ins>
      <w:r w:rsidR="00B23593">
        <w:fldChar w:fldCharType="separate"/>
      </w:r>
      <w:ins w:id="1727" w:author="Ryan Lemos" w:date="2019-10-14T11:07:00Z">
        <w:r w:rsidR="00EA29D8">
          <w:t xml:space="preserve">Figura </w:t>
        </w:r>
        <w:r w:rsidR="00EA29D8">
          <w:rPr>
            <w:noProof/>
          </w:rPr>
          <w:t>24</w:t>
        </w:r>
      </w:ins>
      <w:ins w:id="1728" w:author="Ryan Lemos" w:date="2019-10-09T09:57:00Z">
        <w:r w:rsidR="00B23593">
          <w:fldChar w:fldCharType="end"/>
        </w:r>
        <w:r w:rsidR="00B23593">
          <w:t>)</w:t>
        </w:r>
      </w:ins>
      <w:ins w:id="1729" w:author="Ryan Lemos" w:date="2019-10-09T09:58:00Z">
        <w:r w:rsidR="00B23593">
          <w:t xml:space="preserve">. O nome do </w:t>
        </w:r>
        <w:proofErr w:type="spellStart"/>
        <w:r w:rsidR="00B23593">
          <w:t>Model</w:t>
        </w:r>
        <w:proofErr w:type="spellEnd"/>
        <w:r w:rsidR="00B23593">
          <w:t xml:space="preserve"> é </w:t>
        </w:r>
        <w:proofErr w:type="spellStart"/>
        <w:r w:rsidR="00B23593" w:rsidRPr="00B23593">
          <w:rPr>
            <w:i/>
            <w:iCs/>
            <w:rPrChange w:id="1730" w:author="Ryan Lemos" w:date="2019-10-09T09:58:00Z">
              <w:rPr/>
            </w:rPrChange>
          </w:rPr>
          <w:t>Activity</w:t>
        </w:r>
        <w:proofErr w:type="spellEnd"/>
        <w:r w:rsidR="00B23593">
          <w:t xml:space="preserve">, porém sozinho o </w:t>
        </w:r>
        <w:proofErr w:type="spellStart"/>
        <w:r w:rsidR="00B23593">
          <w:t>Laravel</w:t>
        </w:r>
        <w:proofErr w:type="spellEnd"/>
        <w:r w:rsidR="00B23593">
          <w:t xml:space="preserve"> deduz o nome para o p</w:t>
        </w:r>
      </w:ins>
      <w:ins w:id="1731" w:author="Ryan Lemos" w:date="2019-10-09T09:59:00Z">
        <w:r w:rsidR="00B23593">
          <w:t>lural na língua inglesa. Toma-se o exemplo da tabela de questões, se fosse utilizado no idioma português u</w:t>
        </w:r>
      </w:ins>
      <w:ins w:id="1732" w:author="Ryan Lemos" w:date="2019-10-09T10:00:00Z">
        <w:r w:rsidR="00B23593">
          <w:t xml:space="preserve">m possível nome do </w:t>
        </w:r>
        <w:proofErr w:type="spellStart"/>
        <w:r w:rsidR="00B23593">
          <w:t>Model</w:t>
        </w:r>
        <w:proofErr w:type="spellEnd"/>
        <w:r w:rsidR="00B23593">
          <w:t xml:space="preserve"> seria </w:t>
        </w:r>
        <w:proofErr w:type="spellStart"/>
        <w:r w:rsidR="00B23593">
          <w:t>Questao</w:t>
        </w:r>
        <w:proofErr w:type="spellEnd"/>
        <w:r w:rsidR="00B23593">
          <w:t xml:space="preserve">, sem acentos. Porém ao converter o </w:t>
        </w:r>
        <w:proofErr w:type="spellStart"/>
        <w:r w:rsidR="00B23593">
          <w:t>Laravel</w:t>
        </w:r>
        <w:proofErr w:type="spellEnd"/>
        <w:r w:rsidR="00B23593">
          <w:t xml:space="preserve"> deduziria que o nome da tabela seria ‘</w:t>
        </w:r>
        <w:proofErr w:type="spellStart"/>
        <w:r w:rsidR="00B23593">
          <w:t>questaos</w:t>
        </w:r>
        <w:proofErr w:type="spellEnd"/>
        <w:r w:rsidR="00B23593">
          <w:t>’.</w:t>
        </w:r>
      </w:ins>
      <w:ins w:id="1733" w:author="Ryan Lemos" w:date="2019-10-09T09:58:00Z">
        <w:r w:rsidR="00B23593">
          <w:t xml:space="preserve"> </w:t>
        </w:r>
      </w:ins>
      <w:ins w:id="1734" w:author="Ryan Lemos" w:date="2019-10-09T09:55:00Z">
        <w:r w:rsidR="00B23593">
          <w:t xml:space="preserve"> Isso pode ser alterado por meio de</w:t>
        </w:r>
      </w:ins>
      <w:ins w:id="1735" w:author="Ryan Lemos" w:date="2019-10-09T09:56:00Z">
        <w:r w:rsidR="00B23593">
          <w:t xml:space="preserve"> uma variável </w:t>
        </w:r>
      </w:ins>
      <w:ins w:id="1736" w:author="Ryan Lemos" w:date="2019-10-09T09:55:00Z">
        <w:r w:rsidR="00B23593">
          <w:t xml:space="preserve">do </w:t>
        </w:r>
      </w:ins>
      <w:proofErr w:type="spellStart"/>
      <w:ins w:id="1737" w:author="Ryan Lemos" w:date="2019-10-09T09:56:00Z">
        <w:r w:rsidR="00B23593">
          <w:t>M</w:t>
        </w:r>
      </w:ins>
      <w:ins w:id="1738" w:author="Ryan Lemos" w:date="2019-10-09T09:55:00Z">
        <w:r w:rsidR="00B23593">
          <w:t>odel</w:t>
        </w:r>
      </w:ins>
      <w:proofErr w:type="spellEnd"/>
      <w:ins w:id="1739" w:author="Ryan Lemos" w:date="2019-10-09T09:56:00Z">
        <w:r w:rsidR="00B23593">
          <w:t xml:space="preserve"> chamada de </w:t>
        </w:r>
        <w:proofErr w:type="spellStart"/>
        <w:r w:rsidR="00B23593" w:rsidRPr="00B23593">
          <w:rPr>
            <w:i/>
            <w:iCs/>
            <w:rPrChange w:id="1740" w:author="Ryan Lemos" w:date="2019-10-09T09:56:00Z">
              <w:rPr/>
            </w:rPrChange>
          </w:rPr>
          <w:t>table</w:t>
        </w:r>
        <w:proofErr w:type="spellEnd"/>
        <w:r w:rsidR="00B23593">
          <w:t>.</w:t>
        </w:r>
      </w:ins>
      <w:ins w:id="1741" w:author="Ryan Lemos" w:date="2019-10-09T10:01:00Z">
        <w:r w:rsidR="00B23593">
          <w:t xml:space="preserve"> Porém, novamente a fim de garantir uma maior velocidade no desenvolvimento, optou-se por manter o padrão adotado pelo </w:t>
        </w:r>
        <w:proofErr w:type="spellStart"/>
        <w:r w:rsidR="00B23593">
          <w:t>Laravel</w:t>
        </w:r>
        <w:proofErr w:type="spellEnd"/>
        <w:r w:rsidR="00B23593">
          <w:t>.</w:t>
        </w:r>
      </w:ins>
      <w:ins w:id="1742" w:author="Ryan Lemos" w:date="2019-10-09T10:07:00Z">
        <w:r w:rsidR="005B293B">
          <w:t xml:space="preserve"> </w:t>
        </w:r>
      </w:ins>
    </w:p>
    <w:p w14:paraId="07FCB4FF" w14:textId="10C83ABC" w:rsidR="00B32D53" w:rsidRDefault="005B293B">
      <w:pPr>
        <w:sectPr w:rsidR="00B32D53" w:rsidSect="00C1350C">
          <w:headerReference w:type="default" r:id="rId45"/>
          <w:pgSz w:w="11906" w:h="16838"/>
          <w:pgMar w:top="1701" w:right="1134" w:bottom="1134" w:left="1701" w:header="1134" w:footer="567" w:gutter="0"/>
          <w:cols w:space="708"/>
          <w:docGrid w:linePitch="360"/>
        </w:sectPr>
      </w:pPr>
      <w:ins w:id="1743" w:author="Ryan Lemos" w:date="2019-10-09T10:07:00Z">
        <w:r>
          <w:t xml:space="preserve">Para </w:t>
        </w:r>
        <w:r w:rsidR="00F74B19">
          <w:t>se ade</w:t>
        </w:r>
      </w:ins>
      <w:ins w:id="1744" w:author="Ryan Lemos" w:date="2019-10-09T10:08:00Z">
        <w:r w:rsidR="00F74B19">
          <w:t>quar ao modelo de permissões, descrito pela seção</w:t>
        </w:r>
      </w:ins>
      <w:ins w:id="1745" w:author="Ryan Lemos" w:date="2019-10-13T15:31:00Z">
        <w:r w:rsidR="00A768C5">
          <w:t xml:space="preserve"> </w:t>
        </w:r>
      </w:ins>
      <w:ins w:id="1746" w:author="Ryan Lemos" w:date="2019-10-13T15:32:00Z">
        <w:r w:rsidR="00A768C5">
          <w:fldChar w:fldCharType="begin"/>
        </w:r>
        <w:r w:rsidR="00A768C5">
          <w:instrText xml:space="preserve"> REF _Ref21873142 \r \h </w:instrText>
        </w:r>
      </w:ins>
      <w:r w:rsidR="00A768C5">
        <w:fldChar w:fldCharType="separate"/>
      </w:r>
      <w:ins w:id="1747" w:author="Ryan Lemos" w:date="2019-10-14T11:07:00Z">
        <w:r w:rsidR="00EA29D8">
          <w:t>2.2.1</w:t>
        </w:r>
      </w:ins>
      <w:ins w:id="1748" w:author="Ryan Lemos" w:date="2019-10-13T15:32:00Z">
        <w:r w:rsidR="00A768C5">
          <w:fldChar w:fldCharType="end"/>
        </w:r>
      </w:ins>
      <w:ins w:id="1749" w:author="Ryan Lemos" w:date="2019-10-09T10:08:00Z">
        <w:r w:rsidR="00F74B19">
          <w:t xml:space="preserve">, que é baseado em papéis ou perfis e a esses perfis permissões, gerou-se a tabela de </w:t>
        </w:r>
      </w:ins>
      <w:ins w:id="1750" w:author="Ryan Lemos" w:date="2019-10-09T10:09:00Z">
        <w:r w:rsidR="00F74B19">
          <w:t>perfis (</w:t>
        </w:r>
        <w:r w:rsidR="00F74B19" w:rsidRPr="00F74B19">
          <w:rPr>
            <w:i/>
            <w:iCs/>
            <w:rPrChange w:id="1751" w:author="Ryan Lemos" w:date="2019-10-09T10:09:00Z">
              <w:rPr/>
            </w:rPrChange>
          </w:rPr>
          <w:t>roles</w:t>
        </w:r>
        <w:r w:rsidR="00F74B19">
          <w:t>) e de permissões (</w:t>
        </w:r>
        <w:proofErr w:type="spellStart"/>
        <w:r w:rsidR="00F74B19" w:rsidRPr="00F74B19">
          <w:rPr>
            <w:i/>
            <w:iCs/>
            <w:rPrChange w:id="1752" w:author="Ryan Lemos" w:date="2019-10-09T10:09:00Z">
              <w:rPr/>
            </w:rPrChange>
          </w:rPr>
          <w:t>permissions</w:t>
        </w:r>
        <w:proofErr w:type="spellEnd"/>
        <w:r w:rsidR="00F74B19">
          <w:t>)</w:t>
        </w:r>
      </w:ins>
      <w:ins w:id="1753" w:author="Ryan Lemos" w:date="2019-10-09T10:10:00Z">
        <w:r w:rsidR="00F74B19">
          <w:t xml:space="preserve">. Na tabela de perfis optou-se pela implementação de um campo de verificação (chamado de </w:t>
        </w:r>
        <w:proofErr w:type="spellStart"/>
        <w:r w:rsidR="00F74B19">
          <w:t>is_admin</w:t>
        </w:r>
        <w:proofErr w:type="spellEnd"/>
        <w:r w:rsidR="00F74B19">
          <w:t>). Esse campo serve para indicar se o perfil tem acesso total a</w:t>
        </w:r>
      </w:ins>
      <w:ins w:id="1754" w:author="Ryan Lemos" w:date="2019-10-09T10:11:00Z">
        <w:r w:rsidR="00F74B19">
          <w:t xml:space="preserve"> todas as funcionalidades da aplicação. Sendo assim as permissões totais (ou de administrador)</w:t>
        </w:r>
      </w:ins>
      <w:ins w:id="1755" w:author="Ryan Lemos" w:date="2019-10-09T10:12:00Z">
        <w:r w:rsidR="00CF264A">
          <w:t xml:space="preserve"> não ficam associadas unicamente a um perfil, podendo ser definido a quais perfis podem ter esse tipo de </w:t>
        </w:r>
      </w:ins>
      <w:ins w:id="1756" w:author="Ryan Lemos" w:date="2019-10-09T10:13:00Z">
        <w:r w:rsidR="00CF264A">
          <w:t>acesso.</w:t>
        </w:r>
      </w:ins>
    </w:p>
    <w:p w14:paraId="77489A0D" w14:textId="26FADB45" w:rsidR="008C4A0B" w:rsidRDefault="008C4A0B" w:rsidP="00B70A30">
      <w:pPr>
        <w:pStyle w:val="Legenda"/>
        <w:keepNext/>
      </w:pPr>
      <w:bookmarkStart w:id="1757" w:name="_Ref21506616"/>
      <w:r>
        <w:lastRenderedPageBreak/>
        <w:t xml:space="preserve">Figura </w:t>
      </w:r>
      <w:fldSimple w:instr=" SEQ Figura \* ARABIC ">
        <w:ins w:id="1758" w:author="Ryan Lemos" w:date="2019-10-14T11:07:00Z">
          <w:r w:rsidR="00EA29D8">
            <w:rPr>
              <w:noProof/>
            </w:rPr>
            <w:t>24</w:t>
          </w:r>
        </w:ins>
        <w:del w:id="1759" w:author="Ryan Lemos" w:date="2019-10-07T11:05:00Z">
          <w:r w:rsidR="00D343FF" w:rsidDel="00EA672B">
            <w:rPr>
              <w:noProof/>
            </w:rPr>
            <w:delText>26</w:delText>
          </w:r>
        </w:del>
      </w:fldSimple>
      <w:bookmarkEnd w:id="1757"/>
      <w:r>
        <w:t xml:space="preserve"> - Diagrama da base de dados do ambiente</w:t>
      </w:r>
    </w:p>
    <w:p w14:paraId="03A3123D" w14:textId="770D80CB" w:rsidR="00017D8C" w:rsidRDefault="00017D8C" w:rsidP="005B582B">
      <w:pPr>
        <w:ind w:firstLine="0"/>
        <w:jc w:val="center"/>
      </w:pPr>
      <w:commentRangeStart w:id="1760"/>
      <w:r>
        <w:rPr>
          <w:noProof/>
        </w:rPr>
        <w:drawing>
          <wp:inline distT="0" distB="0" distL="0" distR="0" wp14:anchorId="6DE0CB00" wp14:editId="19DC62E6">
            <wp:extent cx="8959023" cy="5158740"/>
            <wp:effectExtent l="0" t="0" r="0" b="381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6">
                      <a:extLst>
                        <a:ext uri="{28A0092B-C50C-407E-A947-70E740481C1C}">
                          <a14:useLocalDpi xmlns:a14="http://schemas.microsoft.com/office/drawing/2010/main" val="0"/>
                        </a:ext>
                      </a:extLst>
                    </a:blip>
                    <a:stretch>
                      <a:fillRect/>
                    </a:stretch>
                  </pic:blipFill>
                  <pic:spPr>
                    <a:xfrm>
                      <a:off x="0" y="0"/>
                      <a:ext cx="9018961" cy="5193253"/>
                    </a:xfrm>
                    <a:prstGeom prst="rect">
                      <a:avLst/>
                    </a:prstGeom>
                  </pic:spPr>
                </pic:pic>
              </a:graphicData>
            </a:graphic>
          </wp:inline>
        </w:drawing>
      </w:r>
      <w:commentRangeEnd w:id="1760"/>
      <w:r w:rsidR="005C4E6B">
        <w:rPr>
          <w:rStyle w:val="Refdecomentrio"/>
        </w:rPr>
        <w:commentReference w:id="1760"/>
      </w:r>
    </w:p>
    <w:p w14:paraId="0667C014" w14:textId="35705397" w:rsidR="008C4A0B" w:rsidRDefault="008C4A0B" w:rsidP="00B70A30">
      <w:pPr>
        <w:pStyle w:val="Fontes"/>
      </w:pPr>
      <w:r>
        <w:t>Fonte: PRÓPRIA,</w:t>
      </w:r>
      <w:ins w:id="1761" w:author="Ryan Lemos" w:date="2019-10-13T15:17:00Z">
        <w:r w:rsidR="0010565A">
          <w:t xml:space="preserve"> 2019.</w:t>
        </w:r>
      </w:ins>
      <w:r>
        <w:t xml:space="preserve"> </w:t>
      </w:r>
      <w:ins w:id="1762" w:author="Ryan Lemos" w:date="2019-10-13T15:17:00Z">
        <w:r w:rsidR="0010565A">
          <w:t>U</w:t>
        </w:r>
      </w:ins>
      <w:del w:id="1763" w:author="Ryan Lemos" w:date="2019-10-13T15:17:00Z">
        <w:r w:rsidDel="0010565A">
          <w:delText>u</w:delText>
        </w:r>
      </w:del>
      <w:r>
        <w:t xml:space="preserve">tilizando o </w:t>
      </w:r>
      <w:proofErr w:type="spellStart"/>
      <w:r>
        <w:t>MySQLWorkbench</w:t>
      </w:r>
      <w:proofErr w:type="spellEnd"/>
      <w:ins w:id="1764" w:author="Ryan Lemos" w:date="2019-10-13T15:19:00Z">
        <w:r w:rsidR="0010565A">
          <w:t xml:space="preserve"> v.8.0.1</w:t>
        </w:r>
      </w:ins>
      <w:ins w:id="1765" w:author="Ryan Lemos" w:date="2019-10-13T15:20:00Z">
        <w:r w:rsidR="0010565A">
          <w:t>3</w:t>
        </w:r>
      </w:ins>
      <w:r>
        <w:t>.</w:t>
      </w:r>
    </w:p>
    <w:p w14:paraId="288BF466" w14:textId="21FF5859" w:rsidR="00017D8C" w:rsidRDefault="00017D8C" w:rsidP="009A2E13">
      <w:pPr>
        <w:ind w:firstLine="0"/>
        <w:sectPr w:rsidR="00017D8C" w:rsidSect="005B582B">
          <w:headerReference w:type="default" r:id="rId47"/>
          <w:pgSz w:w="16838" w:h="11906" w:orient="landscape"/>
          <w:pgMar w:top="1701" w:right="1701" w:bottom="1134" w:left="1134" w:header="1134" w:footer="567" w:gutter="0"/>
          <w:cols w:space="708"/>
          <w:docGrid w:linePitch="360"/>
        </w:sectPr>
      </w:pPr>
    </w:p>
    <w:p w14:paraId="11A2C0A7" w14:textId="77777777" w:rsidR="009A2E13" w:rsidRDefault="009A2E13" w:rsidP="00596E44">
      <w:pPr>
        <w:pStyle w:val="Ttulo2"/>
      </w:pPr>
      <w:bookmarkStart w:id="1766" w:name="_Toc21872643"/>
      <w:bookmarkStart w:id="1767" w:name="_Ref21873241"/>
      <w:r>
        <w:lastRenderedPageBreak/>
        <w:t>Diagrama de processos</w:t>
      </w:r>
      <w:bookmarkEnd w:id="1766"/>
      <w:bookmarkEnd w:id="1767"/>
    </w:p>
    <w:p w14:paraId="2BC587C8" w14:textId="77777777" w:rsidR="009A2E13" w:rsidRDefault="009A2E13" w:rsidP="009A2E13"/>
    <w:p w14:paraId="07DCD0AA" w14:textId="0CA7ECFF" w:rsidR="00B44F1A" w:rsidRDefault="00B32D53">
      <w:pPr>
        <w:rPr>
          <w:ins w:id="1768" w:author="Ryan Lemos" w:date="2019-10-09T20:10:00Z"/>
        </w:rPr>
        <w:pPrChange w:id="1769" w:author="Ryan Lemos" w:date="2019-10-09T20:11:00Z">
          <w:pPr>
            <w:ind w:firstLine="0"/>
          </w:pPr>
        </w:pPrChange>
      </w:pPr>
      <w:ins w:id="1770" w:author="Ryan Lemos" w:date="2019-10-09T20:06:00Z">
        <w:r>
          <w:t xml:space="preserve">Foram feitas duas modelagens </w:t>
        </w:r>
        <w:r w:rsidR="00B44F1A">
          <w:t>quanto aos processos do am</w:t>
        </w:r>
      </w:ins>
      <w:ins w:id="1771" w:author="Ryan Lemos" w:date="2019-10-09T20:07:00Z">
        <w:r w:rsidR="00B44F1A">
          <w:t xml:space="preserve">biente. O primeiro relacionado ao primeiro </w:t>
        </w:r>
        <w:r w:rsidR="00B44F1A" w:rsidRPr="00B44F1A">
          <w:rPr>
            <w:i/>
            <w:iCs/>
            <w:rPrChange w:id="1772" w:author="Ryan Lemos" w:date="2019-10-09T20:07:00Z">
              <w:rPr/>
            </w:rPrChange>
          </w:rPr>
          <w:t>release</w:t>
        </w:r>
        <w:r w:rsidR="00B44F1A">
          <w:t>, seção</w:t>
        </w:r>
      </w:ins>
      <w:ins w:id="1773" w:author="Ryan Lemos" w:date="2019-10-13T15:32:00Z">
        <w:r w:rsidR="00A768C5">
          <w:t xml:space="preserve"> </w:t>
        </w:r>
        <w:r w:rsidR="00A768C5">
          <w:fldChar w:fldCharType="begin"/>
        </w:r>
        <w:r w:rsidR="00A768C5">
          <w:instrText xml:space="preserve"> REF _Ref21873173 \r \h </w:instrText>
        </w:r>
      </w:ins>
      <w:r w:rsidR="00A768C5">
        <w:fldChar w:fldCharType="separate"/>
      </w:r>
      <w:ins w:id="1774" w:author="Ryan Lemos" w:date="2019-10-14T11:07:00Z">
        <w:r w:rsidR="00EA29D8">
          <w:t>3.6</w:t>
        </w:r>
      </w:ins>
      <w:ins w:id="1775" w:author="Ryan Lemos" w:date="2019-10-13T15:32:00Z">
        <w:r w:rsidR="00A768C5">
          <w:fldChar w:fldCharType="end"/>
        </w:r>
      </w:ins>
      <w:ins w:id="1776" w:author="Ryan Lemos" w:date="2019-10-09T20:07:00Z">
        <w:r w:rsidR="00B44F1A">
          <w:t xml:space="preserve">, e o segundo relacionado ao segundo </w:t>
        </w:r>
        <w:r w:rsidR="00B44F1A" w:rsidRPr="00B44F1A">
          <w:rPr>
            <w:i/>
            <w:iCs/>
            <w:rPrChange w:id="1777" w:author="Ryan Lemos" w:date="2019-10-09T20:07:00Z">
              <w:rPr/>
            </w:rPrChange>
          </w:rPr>
          <w:t>release</w:t>
        </w:r>
        <w:r w:rsidR="00B44F1A">
          <w:t>, seção</w:t>
        </w:r>
      </w:ins>
      <w:ins w:id="1778" w:author="Ryan Lemos" w:date="2019-10-13T15:32:00Z">
        <w:r w:rsidR="00A768C5">
          <w:t xml:space="preserve"> </w:t>
        </w:r>
        <w:r w:rsidR="00A768C5">
          <w:fldChar w:fldCharType="begin"/>
        </w:r>
        <w:r w:rsidR="00A768C5">
          <w:instrText xml:space="preserve"> REF _Ref21873185 \r \h </w:instrText>
        </w:r>
      </w:ins>
      <w:r w:rsidR="00A768C5">
        <w:fldChar w:fldCharType="separate"/>
      </w:r>
      <w:ins w:id="1779" w:author="Ryan Lemos" w:date="2019-10-14T11:07:00Z">
        <w:r w:rsidR="00EA29D8">
          <w:t>3.7</w:t>
        </w:r>
      </w:ins>
      <w:ins w:id="1780" w:author="Ryan Lemos" w:date="2019-10-13T15:32:00Z">
        <w:r w:rsidR="00A768C5">
          <w:fldChar w:fldCharType="end"/>
        </w:r>
      </w:ins>
      <w:ins w:id="1781" w:author="Ryan Lemos" w:date="2019-10-09T20:07:00Z">
        <w:r w:rsidR="00B44F1A">
          <w:t xml:space="preserve">. Decidiu-se pela não modelagem do terceiro </w:t>
        </w:r>
        <w:r w:rsidR="00B44F1A" w:rsidRPr="00B44F1A">
          <w:rPr>
            <w:i/>
            <w:iCs/>
            <w:rPrChange w:id="1782" w:author="Ryan Lemos" w:date="2019-10-09T20:09:00Z">
              <w:rPr/>
            </w:rPrChange>
          </w:rPr>
          <w:t>release</w:t>
        </w:r>
      </w:ins>
      <w:ins w:id="1783" w:author="Ryan Lemos" w:date="2019-10-09T20:09:00Z">
        <w:r w:rsidR="00B44F1A">
          <w:t xml:space="preserve"> pois as funcionalidades dele não seriam complexas de se produzir ao ponto de necessitar de uma modelagem. </w:t>
        </w:r>
      </w:ins>
      <w:ins w:id="1784" w:author="Ryan Lemos" w:date="2019-10-09T20:11:00Z">
        <w:r w:rsidR="00B44F1A">
          <w:t xml:space="preserve">As modelagens foram </w:t>
        </w:r>
      </w:ins>
      <w:ins w:id="1785" w:author="Ryan Lemos" w:date="2019-10-09T20:12:00Z">
        <w:r w:rsidR="00B44F1A">
          <w:t>feitas utilizando a notação BPMN, conforme seção</w:t>
        </w:r>
      </w:ins>
      <w:ins w:id="1786" w:author="Ryan Lemos" w:date="2019-10-13T15:32:00Z">
        <w:r w:rsidR="00A768C5">
          <w:t xml:space="preserve"> </w:t>
        </w:r>
      </w:ins>
      <w:ins w:id="1787" w:author="Ryan Lemos" w:date="2019-10-13T15:33:00Z">
        <w:r w:rsidR="00A768C5">
          <w:fldChar w:fldCharType="begin"/>
        </w:r>
        <w:r w:rsidR="00A768C5">
          <w:instrText xml:space="preserve"> REF _Ref21873209 \r \h </w:instrText>
        </w:r>
      </w:ins>
      <w:r w:rsidR="00A768C5">
        <w:fldChar w:fldCharType="separate"/>
      </w:r>
      <w:ins w:id="1788" w:author="Ryan Lemos" w:date="2019-10-14T11:07:00Z">
        <w:r w:rsidR="00EA29D8">
          <w:t>2.2.3.1</w:t>
        </w:r>
      </w:ins>
      <w:ins w:id="1789" w:author="Ryan Lemos" w:date="2019-10-13T15:33:00Z">
        <w:r w:rsidR="00A768C5">
          <w:fldChar w:fldCharType="end"/>
        </w:r>
      </w:ins>
      <w:ins w:id="1790" w:author="Ryan Lemos" w:date="2019-10-09T20:12:00Z">
        <w:r w:rsidR="00B44F1A">
          <w:t>.</w:t>
        </w:r>
      </w:ins>
    </w:p>
    <w:p w14:paraId="7D55B990" w14:textId="3429187A" w:rsidR="007216C5" w:rsidRPr="00B32D53" w:rsidRDefault="00B44F1A">
      <w:pPr>
        <w:pPrChange w:id="1791" w:author="Ryan Lemos" w:date="2019-10-09T20:10:00Z">
          <w:pPr>
            <w:ind w:firstLine="0"/>
          </w:pPr>
        </w:pPrChange>
      </w:pPr>
      <w:ins w:id="1792" w:author="Ryan Lemos" w:date="2019-10-09T20:10:00Z">
        <w:r>
          <w:t xml:space="preserve">A modelagem do primeiro </w:t>
        </w:r>
        <w:r w:rsidRPr="00B44F1A">
          <w:rPr>
            <w:i/>
            <w:iCs/>
            <w:rPrChange w:id="1793" w:author="Ryan Lemos" w:date="2019-10-09T20:10:00Z">
              <w:rPr/>
            </w:rPrChange>
          </w:rPr>
          <w:t>release</w:t>
        </w:r>
        <w:r>
          <w:t xml:space="preserve">, </w:t>
        </w:r>
        <w:r>
          <w:fldChar w:fldCharType="begin"/>
        </w:r>
        <w:r>
          <w:instrText xml:space="preserve"> REF _Ref21544260 \h </w:instrText>
        </w:r>
      </w:ins>
      <w:r>
        <w:fldChar w:fldCharType="separate"/>
      </w:r>
      <w:ins w:id="1794" w:author="Ryan Lemos" w:date="2019-10-14T11:07:00Z">
        <w:r w:rsidR="00EA29D8">
          <w:t xml:space="preserve">Figura </w:t>
        </w:r>
        <w:r w:rsidR="00EA29D8">
          <w:rPr>
            <w:noProof/>
          </w:rPr>
          <w:t>25</w:t>
        </w:r>
      </w:ins>
      <w:ins w:id="1795" w:author="Ryan Lemos" w:date="2019-10-09T20:10:00Z">
        <w:r>
          <w:fldChar w:fldCharType="end"/>
        </w:r>
        <w:r>
          <w:t xml:space="preserve">, </w:t>
        </w:r>
      </w:ins>
      <w:del w:id="1796" w:author="Ryan Lemos" w:date="2019-10-09T20:01:00Z">
        <w:r w:rsidR="009A2E13" w:rsidRPr="00B32D53" w:rsidDel="00B32D53">
          <w:rPr>
            <w:rPrChange w:id="1797" w:author="Ryan Lemos" w:date="2019-10-09T20:06:00Z">
              <w:rPr>
                <w:highlight w:val="cyan"/>
              </w:rPr>
            </w:rPrChange>
          </w:rPr>
          <w:delText xml:space="preserve">Para o primeiro release, focou-se em funcionalidades iniciais de cadastro juntamente com as dúvidas dos alunos e as turmas. </w:delText>
        </w:r>
      </w:del>
      <w:del w:id="1798" w:author="Ryan Lemos" w:date="2019-10-09T20:10:00Z">
        <w:r w:rsidR="009A2E13" w:rsidRPr="00B32D53" w:rsidDel="00B44F1A">
          <w:rPr>
            <w:rPrChange w:id="1799" w:author="Ryan Lemos" w:date="2019-10-09T20:06:00Z">
              <w:rPr>
                <w:highlight w:val="cyan"/>
              </w:rPr>
            </w:rPrChange>
          </w:rPr>
          <w:delText>O processo foi modelado a</w:delText>
        </w:r>
      </w:del>
      <w:ins w:id="1800" w:author="Ryan Lemos" w:date="2019-10-09T20:10:00Z">
        <w:r>
          <w:t>foi concebida para contemplar</w:t>
        </w:r>
      </w:ins>
      <w:r w:rsidR="009A2E13" w:rsidRPr="00B32D53">
        <w:rPr>
          <w:rPrChange w:id="1801" w:author="Ryan Lemos" w:date="2019-10-09T20:06:00Z">
            <w:rPr>
              <w:highlight w:val="cyan"/>
            </w:rPr>
          </w:rPrChange>
        </w:rPr>
        <w:t xml:space="preserve"> </w:t>
      </w:r>
      <w:proofErr w:type="spellStart"/>
      <w:r w:rsidR="009A2E13" w:rsidRPr="00B32D53">
        <w:rPr>
          <w:rPrChange w:id="1802" w:author="Ryan Lemos" w:date="2019-10-09T20:06:00Z">
            <w:rPr>
              <w:highlight w:val="cyan"/>
            </w:rPr>
          </w:rPrChange>
        </w:rPr>
        <w:t>contemplar</w:t>
      </w:r>
      <w:proofErr w:type="spellEnd"/>
      <w:r w:rsidR="009A2E13" w:rsidRPr="00B32D53">
        <w:rPr>
          <w:rPrChange w:id="1803" w:author="Ryan Lemos" w:date="2019-10-09T20:06:00Z">
            <w:rPr>
              <w:highlight w:val="cyan"/>
            </w:rPr>
          </w:rPrChange>
        </w:rPr>
        <w:t xml:space="preserve"> </w:t>
      </w:r>
      <w:del w:id="1804" w:author="Ryan Lemos" w:date="2019-10-09T20:11:00Z">
        <w:r w:rsidR="009A2E13" w:rsidRPr="00B32D53" w:rsidDel="00B44F1A">
          <w:rPr>
            <w:rPrChange w:id="1805" w:author="Ryan Lemos" w:date="2019-10-09T20:06:00Z">
              <w:rPr>
                <w:highlight w:val="cyan"/>
              </w:rPr>
            </w:rPrChange>
          </w:rPr>
          <w:delText xml:space="preserve">esse </w:delText>
        </w:r>
      </w:del>
      <w:ins w:id="1806" w:author="Ryan Lemos" w:date="2019-10-09T20:11:00Z">
        <w:r>
          <w:t>o</w:t>
        </w:r>
        <w:r w:rsidRPr="00B32D53">
          <w:rPr>
            <w:rPrChange w:id="1807" w:author="Ryan Lemos" w:date="2019-10-09T20:06:00Z">
              <w:rPr>
                <w:highlight w:val="cyan"/>
              </w:rPr>
            </w:rPrChange>
          </w:rPr>
          <w:t xml:space="preserve"> </w:t>
        </w:r>
      </w:ins>
      <w:r w:rsidR="009A2E13" w:rsidRPr="00B32D53">
        <w:rPr>
          <w:rPrChange w:id="1808" w:author="Ryan Lemos" w:date="2019-10-09T20:06:00Z">
            <w:rPr>
              <w:highlight w:val="cyan"/>
            </w:rPr>
          </w:rPrChange>
        </w:rPr>
        <w:t>processo de cadastros</w:t>
      </w:r>
      <w:ins w:id="1809" w:author="Ryan Lemos" w:date="2019-10-09T20:11:00Z">
        <w:r>
          <w:t xml:space="preserve"> gerais do sistema conforme planejado</w:t>
        </w:r>
      </w:ins>
      <w:r w:rsidR="009A2E13" w:rsidRPr="00B32D53">
        <w:rPr>
          <w:rPrChange w:id="1810" w:author="Ryan Lemos" w:date="2019-10-09T20:06:00Z">
            <w:rPr>
              <w:highlight w:val="cyan"/>
            </w:rPr>
          </w:rPrChange>
        </w:rPr>
        <w:t xml:space="preserve">. </w:t>
      </w:r>
      <w:ins w:id="1811" w:author="Ryan Lemos" w:date="2019-10-09T20:14:00Z">
        <w:r>
          <w:t xml:space="preserve">Esse processo pode ser descrito como </w:t>
        </w:r>
      </w:ins>
      <w:del w:id="1812" w:author="Ryan Lemos" w:date="2019-10-09T20:15:00Z">
        <w:r w:rsidR="009A2E13" w:rsidRPr="00B32D53" w:rsidDel="00B44F1A">
          <w:rPr>
            <w:rPrChange w:id="1813" w:author="Ryan Lemos" w:date="2019-10-09T20:06:00Z">
              <w:rPr>
                <w:highlight w:val="cyan"/>
              </w:rPr>
            </w:rPrChange>
          </w:rPr>
          <w:delText>Então há</w:delText>
        </w:r>
      </w:del>
      <w:ins w:id="1814" w:author="Ryan Lemos" w:date="2019-10-09T20:15:00Z">
        <w:r>
          <w:t>primeiramente</w:t>
        </w:r>
      </w:ins>
      <w:r w:rsidR="009A2E13" w:rsidRPr="00B32D53">
        <w:rPr>
          <w:rPrChange w:id="1815" w:author="Ryan Lemos" w:date="2019-10-09T20:06:00Z">
            <w:rPr>
              <w:highlight w:val="cyan"/>
            </w:rPr>
          </w:rPrChange>
        </w:rPr>
        <w:t xml:space="preserve"> a figura inicial do administrador que é responsável por cadastrar</w:t>
      </w:r>
      <w:ins w:id="1816" w:author="Ryan Lemos" w:date="2019-10-09T20:15:00Z">
        <w:r>
          <w:t xml:space="preserve"> um usuário com o perfil</w:t>
        </w:r>
      </w:ins>
      <w:r w:rsidR="009A2E13" w:rsidRPr="00B32D53">
        <w:rPr>
          <w:rPrChange w:id="1817" w:author="Ryan Lemos" w:date="2019-10-09T20:06:00Z">
            <w:rPr>
              <w:highlight w:val="cyan"/>
            </w:rPr>
          </w:rPrChange>
        </w:rPr>
        <w:t xml:space="preserve"> o gestor na base. Feito isso o administrador é responsável por cadastrar os </w:t>
      </w:r>
      <w:r w:rsidR="009A2E13" w:rsidRPr="00B44F1A">
        <w:rPr>
          <w:rPrChange w:id="1818" w:author="Ryan Lemos" w:date="2019-10-09T20:11:00Z">
            <w:rPr>
              <w:i/>
              <w:iCs/>
              <w:highlight w:val="cyan"/>
            </w:rPr>
          </w:rPrChange>
        </w:rPr>
        <w:t>menus</w:t>
      </w:r>
      <w:r w:rsidR="009A2E13" w:rsidRPr="00B32D53">
        <w:rPr>
          <w:rPrChange w:id="1819" w:author="Ryan Lemos" w:date="2019-10-09T20:06:00Z">
            <w:rPr>
              <w:highlight w:val="cyan"/>
            </w:rPr>
          </w:rPrChange>
        </w:rPr>
        <w:t xml:space="preserve"> da aplicação e autorizar o que cada perfil pode fazer dentro da aplicação. Ao término dessa etapa, o usuário com perfil de gestor entra no sistema e cadastra os professores </w:t>
      </w:r>
      <w:ins w:id="1820" w:author="Ryan Lemos" w:date="2019-10-09T20:15:00Z">
        <w:r>
          <w:t xml:space="preserve">e </w:t>
        </w:r>
      </w:ins>
      <w:del w:id="1821" w:author="Ryan Lemos" w:date="2019-10-09T20:15:00Z">
        <w:r w:rsidR="009A2E13" w:rsidRPr="00B32D53" w:rsidDel="00B44F1A">
          <w:rPr>
            <w:rPrChange w:id="1822" w:author="Ryan Lemos" w:date="2019-10-09T20:06:00Z">
              <w:rPr>
                <w:highlight w:val="cyan"/>
              </w:rPr>
            </w:rPrChange>
          </w:rPr>
          <w:delText xml:space="preserve">da escola, posteriormente cadastra todos os </w:delText>
        </w:r>
      </w:del>
      <w:r w:rsidR="009A2E13" w:rsidRPr="00B32D53">
        <w:rPr>
          <w:rPrChange w:id="1823" w:author="Ryan Lemos" w:date="2019-10-09T20:06:00Z">
            <w:rPr>
              <w:highlight w:val="cyan"/>
            </w:rPr>
          </w:rPrChange>
        </w:rPr>
        <w:t>alunos</w:t>
      </w:r>
      <w:del w:id="1824" w:author="Ryan Lemos" w:date="2019-10-09T20:15:00Z">
        <w:r w:rsidR="009A2E13" w:rsidRPr="00B32D53" w:rsidDel="00B44F1A">
          <w:rPr>
            <w:rPrChange w:id="1825" w:author="Ryan Lemos" w:date="2019-10-09T20:06:00Z">
              <w:rPr>
                <w:highlight w:val="cyan"/>
              </w:rPr>
            </w:rPrChange>
          </w:rPr>
          <w:delText xml:space="preserve"> também</w:delText>
        </w:r>
      </w:del>
      <w:r w:rsidR="009A2E13" w:rsidRPr="00B32D53">
        <w:rPr>
          <w:rPrChange w:id="1826" w:author="Ryan Lemos" w:date="2019-10-09T20:06:00Z">
            <w:rPr>
              <w:highlight w:val="cyan"/>
            </w:rPr>
          </w:rPrChange>
        </w:rPr>
        <w:t xml:space="preserve">.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w:t>
      </w:r>
      <w:del w:id="1827" w:author="Ryan Lemos" w:date="2019-10-09T20:13:00Z">
        <w:r w:rsidR="009A2E13" w:rsidRPr="00B32D53" w:rsidDel="00B44F1A">
          <w:rPr>
            <w:rPrChange w:id="1828" w:author="Ryan Lemos" w:date="2019-10-09T20:06:00Z">
              <w:rPr>
                <w:highlight w:val="cyan"/>
              </w:rPr>
            </w:rPrChange>
          </w:rPr>
          <w:delText>Feito isso o</w:delText>
        </w:r>
      </w:del>
      <w:ins w:id="1829" w:author="Ryan Lemos" w:date="2019-10-09T20:13:00Z">
        <w:r>
          <w:t>Após esta tarefa</w:t>
        </w:r>
      </w:ins>
      <w:r w:rsidR="009A2E13" w:rsidRPr="00B32D53">
        <w:rPr>
          <w:rPrChange w:id="1830" w:author="Ryan Lemos" w:date="2019-10-09T20:06:00Z">
            <w:rPr>
              <w:highlight w:val="cyan"/>
            </w:rPr>
          </w:rPrChange>
        </w:rPr>
        <w:t xml:space="preserve"> aluno</w:t>
      </w:r>
      <w:ins w:id="1831" w:author="Ryan Lemos" w:date="2019-10-09T20:13:00Z">
        <w:r>
          <w:t xml:space="preserve"> deve</w:t>
        </w:r>
      </w:ins>
      <w:r w:rsidR="009A2E13" w:rsidRPr="00B32D53">
        <w:rPr>
          <w:rPrChange w:id="1832" w:author="Ryan Lemos" w:date="2019-10-09T20:06:00Z">
            <w:rPr>
              <w:highlight w:val="cyan"/>
            </w:rPr>
          </w:rPrChange>
        </w:rPr>
        <w:t xml:space="preserve"> entra</w:t>
      </w:r>
      <w:ins w:id="1833" w:author="Ryan Lemos" w:date="2019-10-09T20:13:00Z">
        <w:r>
          <w:t>r</w:t>
        </w:r>
      </w:ins>
      <w:r w:rsidR="009A2E13" w:rsidRPr="00B32D53">
        <w:rPr>
          <w:rPrChange w:id="1834" w:author="Ryan Lemos" w:date="2019-10-09T20:06:00Z">
            <w:rPr>
              <w:highlight w:val="cyan"/>
            </w:rPr>
          </w:rPrChange>
        </w:rPr>
        <w:t xml:space="preserve"> e verifica</w:t>
      </w:r>
      <w:ins w:id="1835" w:author="Ryan Lemos" w:date="2019-10-09T20:13:00Z">
        <w:r>
          <w:t>r</w:t>
        </w:r>
      </w:ins>
      <w:r w:rsidR="009A2E13" w:rsidRPr="00B32D53">
        <w:rPr>
          <w:rPrChange w:id="1836" w:author="Ryan Lemos" w:date="2019-10-09T20:06:00Z">
            <w:rPr>
              <w:highlight w:val="cyan"/>
            </w:rPr>
          </w:rPrChange>
        </w:rPr>
        <w:t xml:space="preserve"> seu calendário que é apresentado logo na tela inicial do ambiente. O aluno ainda pode visualizar seus materiais ou as suas dúvidas. Caso o aluno tenha uma nova dúvida, deve enviá-la ao professor que a responderá. </w:t>
      </w:r>
      <w:del w:id="1837" w:author="Ryan Lemos" w:date="2019-10-09T20:13:00Z">
        <w:r w:rsidR="009A2E13" w:rsidRPr="00B32D53" w:rsidDel="00B44F1A">
          <w:rPr>
            <w:rPrChange w:id="1838" w:author="Ryan Lemos" w:date="2019-10-09T20:06:00Z">
              <w:rPr>
                <w:highlight w:val="cyan"/>
              </w:rPr>
            </w:rPrChange>
          </w:rPr>
          <w:delText>Todo esse processo pode ser visto na figura X.</w:delText>
        </w:r>
        <w:r w:rsidR="009A2E13" w:rsidRPr="00B32D53" w:rsidDel="00B44F1A">
          <w:rPr>
            <w:noProof/>
            <w:rPrChange w:id="1839" w:author="Ryan Lemos" w:date="2019-10-09T20:06:00Z">
              <w:rPr>
                <w:noProof/>
                <w:highlight w:val="cyan"/>
              </w:rPr>
            </w:rPrChange>
          </w:rPr>
          <w:delText xml:space="preserve"> </w:delText>
        </w:r>
      </w:del>
    </w:p>
    <w:p w14:paraId="5CBCC53E" w14:textId="77777777" w:rsidR="007216C5" w:rsidRDefault="007216C5" w:rsidP="00B930B2">
      <w:pPr>
        <w:sectPr w:rsidR="007216C5" w:rsidSect="00C1350C">
          <w:headerReference w:type="default" r:id="rId48"/>
          <w:pgSz w:w="11906" w:h="16838"/>
          <w:pgMar w:top="1701" w:right="1134" w:bottom="1134" w:left="1701" w:header="1134" w:footer="567" w:gutter="0"/>
          <w:cols w:space="708"/>
          <w:docGrid w:linePitch="360"/>
        </w:sectPr>
      </w:pPr>
    </w:p>
    <w:p w14:paraId="27107286" w14:textId="2DD8BF54" w:rsidR="008C4A0B" w:rsidRDefault="008C4A0B" w:rsidP="00B70A30">
      <w:pPr>
        <w:pStyle w:val="Legenda"/>
        <w:keepNext/>
      </w:pPr>
      <w:bookmarkStart w:id="1840" w:name="_Ref21544260"/>
      <w:r>
        <w:lastRenderedPageBreak/>
        <w:t xml:space="preserve">Figura </w:t>
      </w:r>
      <w:fldSimple w:instr=" SEQ Figura \* ARABIC ">
        <w:ins w:id="1841" w:author="Ryan Lemos" w:date="2019-10-14T11:07:00Z">
          <w:r w:rsidR="00EA29D8">
            <w:rPr>
              <w:noProof/>
            </w:rPr>
            <w:t>25</w:t>
          </w:r>
        </w:ins>
        <w:del w:id="1842" w:author="Ryan Lemos" w:date="2019-10-07T11:05:00Z">
          <w:r w:rsidR="00D343FF" w:rsidDel="00EA672B">
            <w:rPr>
              <w:noProof/>
            </w:rPr>
            <w:delText>27</w:delText>
          </w:r>
        </w:del>
      </w:fldSimple>
      <w:bookmarkEnd w:id="1840"/>
      <w:r>
        <w:t xml:space="preserve"> - Diagrama de processos do primeiro release</w:t>
      </w:r>
    </w:p>
    <w:p w14:paraId="564CF12A" w14:textId="11B1FD07" w:rsidR="007216C5" w:rsidRDefault="009C658F" w:rsidP="00596E44">
      <w:pPr>
        <w:spacing w:line="240" w:lineRule="auto"/>
        <w:ind w:firstLine="0"/>
        <w:jc w:val="center"/>
        <w:outlineLvl w:val="9"/>
      </w:pPr>
      <w:del w:id="1843" w:author="Ryan Lemos" w:date="2019-10-09T20:25:00Z">
        <w:r w:rsidDel="00752B91">
          <w:rPr>
            <w:noProof/>
          </w:rPr>
          <w:drawing>
            <wp:inline distT="0" distB="0" distL="0" distR="0" wp14:anchorId="7C371CEE" wp14:editId="5A8418A6">
              <wp:extent cx="8199120" cy="5316621"/>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07781" cy="5322237"/>
                      </a:xfrm>
                      <a:prstGeom prst="rect">
                        <a:avLst/>
                      </a:prstGeom>
                      <a:noFill/>
                      <a:ln>
                        <a:noFill/>
                      </a:ln>
                    </pic:spPr>
                  </pic:pic>
                </a:graphicData>
              </a:graphic>
            </wp:inline>
          </w:drawing>
        </w:r>
      </w:del>
      <w:ins w:id="1844" w:author="Ryan Lemos" w:date="2019-10-09T20:25:00Z">
        <w:r w:rsidR="00752B91">
          <w:rPr>
            <w:noProof/>
          </w:rPr>
          <w:drawing>
            <wp:inline distT="0" distB="0" distL="0" distR="0" wp14:anchorId="7444C065" wp14:editId="6CD1C4F1">
              <wp:extent cx="8717280" cy="5305586"/>
              <wp:effectExtent l="0" t="0" r="7620" b="9525"/>
              <wp:docPr id="76" name="Imagem 7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odelagem de processos - release 1.png"/>
                      <pic:cNvPicPr/>
                    </pic:nvPicPr>
                    <pic:blipFill>
                      <a:blip r:embed="rId50">
                        <a:extLst>
                          <a:ext uri="{28A0092B-C50C-407E-A947-70E740481C1C}">
                            <a14:useLocalDpi xmlns:a14="http://schemas.microsoft.com/office/drawing/2010/main" val="0"/>
                          </a:ext>
                        </a:extLst>
                      </a:blip>
                      <a:stretch>
                        <a:fillRect/>
                      </a:stretch>
                    </pic:blipFill>
                    <pic:spPr>
                      <a:xfrm>
                        <a:off x="0" y="0"/>
                        <a:ext cx="8739665" cy="5319210"/>
                      </a:xfrm>
                      <a:prstGeom prst="rect">
                        <a:avLst/>
                      </a:prstGeom>
                    </pic:spPr>
                  </pic:pic>
                </a:graphicData>
              </a:graphic>
            </wp:inline>
          </w:drawing>
        </w:r>
      </w:ins>
    </w:p>
    <w:p w14:paraId="71A57034" w14:textId="77777777" w:rsidR="0010565A" w:rsidRDefault="0010565A" w:rsidP="0010565A">
      <w:pPr>
        <w:pStyle w:val="Fontes"/>
        <w:rPr>
          <w:ins w:id="1845" w:author="Ryan Lemos" w:date="2019-10-13T15:22:00Z"/>
        </w:rPr>
      </w:pPr>
      <w:ins w:id="1846" w:author="Ryan Lemos" w:date="2019-10-13T15:22:00Z">
        <w:r>
          <w:t xml:space="preserve">Fonte: PRÓPRIA, utilizando o </w:t>
        </w:r>
        <w:proofErr w:type="spellStart"/>
        <w:r>
          <w:t>bizagi</w:t>
        </w:r>
        <w:proofErr w:type="spellEnd"/>
        <w:r>
          <w:t xml:space="preserve"> </w:t>
        </w:r>
        <w:proofErr w:type="spellStart"/>
        <w:r>
          <w:t>Modeler</w:t>
        </w:r>
        <w:proofErr w:type="spellEnd"/>
        <w:r>
          <w:t xml:space="preserve"> v.3.5.0.</w:t>
        </w:r>
      </w:ins>
    </w:p>
    <w:p w14:paraId="65323980" w14:textId="55DBF07B" w:rsidR="00B32D53" w:rsidRDefault="008C4A0B" w:rsidP="00B70A30">
      <w:pPr>
        <w:pStyle w:val="Fontes"/>
        <w:rPr>
          <w:ins w:id="1847" w:author="Ryan Lemos" w:date="2019-10-09T20:02:00Z"/>
        </w:rPr>
        <w:sectPr w:rsidR="00B32D53" w:rsidSect="007216C5">
          <w:pgSz w:w="16838" w:h="11906" w:orient="landscape"/>
          <w:pgMar w:top="1701" w:right="1701" w:bottom="1134" w:left="1134" w:header="1134" w:footer="567" w:gutter="0"/>
          <w:cols w:space="708"/>
          <w:docGrid w:linePitch="360"/>
        </w:sectPr>
      </w:pPr>
      <w:del w:id="1848" w:author="Ryan Lemos" w:date="2019-10-13T15:22:00Z">
        <w:r w:rsidDel="0010565A">
          <w:delText>Fonte: PRÓPRIA, utilizando o bizagi Modeler</w:delText>
        </w:r>
      </w:del>
      <w:del w:id="1849" w:author="Ryan Lemos" w:date="2019-10-09T20:03:00Z">
        <w:r w:rsidDel="00B32D53">
          <w:delText>.</w:delText>
        </w:r>
      </w:del>
    </w:p>
    <w:p w14:paraId="7438AF8B" w14:textId="4E34F11A" w:rsidR="00752B91" w:rsidRDefault="00752B91">
      <w:pPr>
        <w:rPr>
          <w:ins w:id="1850" w:author="Ryan Lemos" w:date="2019-10-09T20:03:00Z"/>
        </w:rPr>
        <w:pPrChange w:id="1851" w:author="Ryan Lemos" w:date="2019-10-13T15:23:00Z">
          <w:pPr>
            <w:pStyle w:val="Fontes"/>
          </w:pPr>
        </w:pPrChange>
      </w:pPr>
      <w:ins w:id="1852" w:author="Ryan Lemos" w:date="2019-10-09T20:16:00Z">
        <w:r>
          <w:lastRenderedPageBreak/>
          <w:t xml:space="preserve">O segundo release por sua vez </w:t>
        </w:r>
      </w:ins>
      <w:ins w:id="1853" w:author="Ryan Lemos" w:date="2019-10-09T20:17:00Z">
        <w:r>
          <w:t xml:space="preserve">trouxe consigo interações mais complexas </w:t>
        </w:r>
      </w:ins>
      <w:ins w:id="1854" w:author="Ryan Lemos" w:date="2019-10-09T20:27:00Z">
        <w:r w:rsidR="002A7215">
          <w:t>e a modelagem foi de grande aux</w:t>
        </w:r>
      </w:ins>
      <w:ins w:id="1855" w:author="Ryan Lemos" w:date="2019-10-09T20:28:00Z">
        <w:r w:rsidR="002A7215">
          <w:t>í</w:t>
        </w:r>
      </w:ins>
      <w:ins w:id="1856" w:author="Ryan Lemos" w:date="2019-10-09T20:27:00Z">
        <w:r w:rsidR="002A7215">
          <w:t>lio na compreensão principalmente de como as atividades seriam geradas e como o processo de confecção de uma atividade funcionaria.</w:t>
        </w:r>
      </w:ins>
      <w:ins w:id="1857" w:author="Ryan Lemos" w:date="2019-10-09T20:28:00Z">
        <w:r w:rsidR="002A7215">
          <w:t xml:space="preserve"> A modelagem da </w:t>
        </w:r>
        <w:r w:rsidR="002A7215">
          <w:fldChar w:fldCharType="begin"/>
        </w:r>
        <w:r w:rsidR="002A7215">
          <w:instrText xml:space="preserve"> REF _Ref21545340 \h </w:instrText>
        </w:r>
      </w:ins>
      <w:r w:rsidR="002A7215">
        <w:fldChar w:fldCharType="separate"/>
      </w:r>
      <w:ins w:id="1858" w:author="Ryan Lemos" w:date="2019-10-14T11:07:00Z">
        <w:r w:rsidR="00EA29D8">
          <w:t xml:space="preserve">Figura </w:t>
        </w:r>
        <w:r w:rsidR="00EA29D8">
          <w:rPr>
            <w:noProof/>
          </w:rPr>
          <w:t>26</w:t>
        </w:r>
      </w:ins>
      <w:ins w:id="1859" w:author="Ryan Lemos" w:date="2019-10-09T20:28:00Z">
        <w:r w:rsidR="002A7215">
          <w:fldChar w:fldCharType="end"/>
        </w:r>
      </w:ins>
      <w:ins w:id="1860" w:author="Ryan Lemos" w:date="2019-10-09T20:29:00Z">
        <w:r w:rsidR="002A7215">
          <w:t>.</w:t>
        </w:r>
        <w:r w:rsidR="008A0026">
          <w:t xml:space="preserve"> No processo é possível presenciar a criação das questões, caso contenham ou não alternativas, seus</w:t>
        </w:r>
      </w:ins>
      <w:ins w:id="1861" w:author="Ryan Lemos" w:date="2019-10-09T20:30:00Z">
        <w:r w:rsidR="008A0026">
          <w:t xml:space="preserve"> assuntos, dados complementas. Após a criação de um determinado número de questões o professor e</w:t>
        </w:r>
      </w:ins>
      <w:ins w:id="1862" w:author="Ryan Lemos" w:date="2019-10-09T20:31:00Z">
        <w:r w:rsidR="008A0026">
          <w:t>ntão parte para a criação de sua atividade. Aplicando filtro para selecionar as questões que desejar incluir na atividade.</w:t>
        </w:r>
      </w:ins>
      <w:ins w:id="1863" w:author="Ryan Lemos" w:date="2019-10-09T20:32:00Z">
        <w:r w:rsidR="008A0026">
          <w:t xml:space="preserve"> A associação das atividades as turmas, e a resolução por pa</w:t>
        </w:r>
      </w:ins>
      <w:ins w:id="1864" w:author="Ryan Lemos" w:date="2019-10-09T20:33:00Z">
        <w:r w:rsidR="008A0026">
          <w:t>rte dos alunos e correção por parte do professor, até o momento de recebimento da nota final. Vale destacar que nem todas as interações do segundo release foram modeladas nesse processo, a modelagem ocorreu nas interações chave e conside</w:t>
        </w:r>
      </w:ins>
      <w:ins w:id="1865" w:author="Ryan Lemos" w:date="2019-10-09T20:34:00Z">
        <w:r w:rsidR="008A0026">
          <w:t xml:space="preserve">radas mais complexas. </w:t>
        </w:r>
      </w:ins>
      <w:ins w:id="1866" w:author="Ryan Lemos" w:date="2019-10-09T20:35:00Z">
        <w:r w:rsidR="008A0026">
          <w:t>Novamente, seguiu-se o definido pela metodologia XP, para ter um ganho de tempo de desenvolvimento e qualidade do produto entregue.</w:t>
        </w:r>
      </w:ins>
      <w:ins w:id="1867" w:author="Ryan Lemos" w:date="2019-10-09T20:36:00Z">
        <w:r w:rsidR="008A0026">
          <w:t xml:space="preserve"> Além da documentação gerada pela seção </w:t>
        </w:r>
      </w:ins>
      <w:ins w:id="1868" w:author="Ryan Lemos" w:date="2019-10-13T15:33:00Z">
        <w:r w:rsidR="00A768C5">
          <w:fldChar w:fldCharType="begin"/>
        </w:r>
        <w:r w:rsidR="00A768C5">
          <w:instrText xml:space="preserve"> REF _Ref21873233 \r \h </w:instrText>
        </w:r>
      </w:ins>
      <w:r w:rsidR="00A768C5">
        <w:fldChar w:fldCharType="separate"/>
      </w:r>
      <w:ins w:id="1869" w:author="Ryan Lemos" w:date="2019-10-14T11:07:00Z">
        <w:r w:rsidR="00EA29D8">
          <w:t>3.3</w:t>
        </w:r>
      </w:ins>
      <w:ins w:id="1870" w:author="Ryan Lemos" w:date="2019-10-13T15:33:00Z">
        <w:r w:rsidR="00A768C5">
          <w:fldChar w:fldCharType="end"/>
        </w:r>
      </w:ins>
      <w:ins w:id="1871" w:author="Ryan Lemos" w:date="2019-10-09T20:36:00Z">
        <w:r w:rsidR="008A0026">
          <w:t xml:space="preserve"> e pela seção </w:t>
        </w:r>
      </w:ins>
      <w:ins w:id="1872" w:author="Ryan Lemos" w:date="2019-10-13T15:33:00Z">
        <w:r w:rsidR="00A768C5">
          <w:fldChar w:fldCharType="begin"/>
        </w:r>
        <w:r w:rsidR="00A768C5">
          <w:instrText xml:space="preserve"> REF _Ref21873241 \r \h </w:instrText>
        </w:r>
      </w:ins>
      <w:r w:rsidR="00A768C5">
        <w:fldChar w:fldCharType="separate"/>
      </w:r>
      <w:ins w:id="1873" w:author="Ryan Lemos" w:date="2019-10-14T11:07:00Z">
        <w:r w:rsidR="00EA29D8">
          <w:t>3.4</w:t>
        </w:r>
      </w:ins>
      <w:ins w:id="1874" w:author="Ryan Lemos" w:date="2019-10-13T15:33:00Z">
        <w:r w:rsidR="00A768C5">
          <w:fldChar w:fldCharType="end"/>
        </w:r>
      </w:ins>
      <w:ins w:id="1875" w:author="Ryan Lemos" w:date="2019-10-09T20:36:00Z">
        <w:r w:rsidR="008A0026">
          <w:t xml:space="preserve">, utilizou-se também </w:t>
        </w:r>
      </w:ins>
      <w:ins w:id="1876" w:author="Ryan Lemos" w:date="2019-10-09T20:37:00Z">
        <w:r w:rsidR="008A0026">
          <w:t xml:space="preserve">no desenvolvimento deste trabalho um outro tipo de </w:t>
        </w:r>
        <w:r w:rsidR="00E77EBF">
          <w:t>documentação para apoiar o processo de confecção do ambiente. Se trata das estórias de usuário</w:t>
        </w:r>
      </w:ins>
      <w:ins w:id="1877" w:author="Ryan Lemos" w:date="2019-10-09T20:38:00Z">
        <w:r w:rsidR="00E77EBF">
          <w:t xml:space="preserve"> (seção</w:t>
        </w:r>
      </w:ins>
      <w:ins w:id="1878" w:author="Ryan Lemos" w:date="2019-10-13T15:40:00Z">
        <w:r w:rsidR="00A768C5">
          <w:t xml:space="preserve"> </w:t>
        </w:r>
        <w:r w:rsidR="00A768C5">
          <w:fldChar w:fldCharType="begin"/>
        </w:r>
        <w:r w:rsidR="00A768C5">
          <w:instrText xml:space="preserve"> REF _Ref527668666 \r \h </w:instrText>
        </w:r>
      </w:ins>
      <w:r w:rsidR="00A768C5">
        <w:fldChar w:fldCharType="separate"/>
      </w:r>
      <w:ins w:id="1879" w:author="Ryan Lemos" w:date="2019-10-14T11:07:00Z">
        <w:r w:rsidR="00EA29D8">
          <w:t>2.2.3.3</w:t>
        </w:r>
      </w:ins>
      <w:ins w:id="1880" w:author="Ryan Lemos" w:date="2019-10-13T15:40:00Z">
        <w:r w:rsidR="00A768C5">
          <w:fldChar w:fldCharType="end"/>
        </w:r>
      </w:ins>
      <w:ins w:id="1881" w:author="Ryan Lemos" w:date="2019-10-09T20:38:00Z">
        <w:r w:rsidR="00E77EBF">
          <w:t>)</w:t>
        </w:r>
      </w:ins>
      <w:ins w:id="1882" w:author="Ryan Lemos" w:date="2019-10-09T20:37:00Z">
        <w:r w:rsidR="00E77EBF">
          <w:t>, a cada funcionalidade a ser desenvo</w:t>
        </w:r>
      </w:ins>
      <w:ins w:id="1883" w:author="Ryan Lemos" w:date="2019-10-09T20:38:00Z">
        <w:r w:rsidR="00E77EBF">
          <w:t xml:space="preserve">lvida uma nova estória foi gerada. As estórias surgem neste trabalho a partir da </w:t>
        </w:r>
      </w:ins>
      <w:ins w:id="1884" w:author="Ryan Lemos" w:date="2019-10-09T20:39:00Z">
        <w:r w:rsidR="00E77EBF">
          <w:t>seção</w:t>
        </w:r>
      </w:ins>
      <w:ins w:id="1885" w:author="Ryan Lemos" w:date="2019-10-13T15:33:00Z">
        <w:r w:rsidR="00A768C5">
          <w:t xml:space="preserve"> </w:t>
        </w:r>
        <w:r w:rsidR="00A768C5">
          <w:fldChar w:fldCharType="begin"/>
        </w:r>
        <w:r w:rsidR="00A768C5">
          <w:instrText xml:space="preserve"> REF _Ref21873255 \r \h </w:instrText>
        </w:r>
      </w:ins>
      <w:r w:rsidR="00A768C5">
        <w:fldChar w:fldCharType="separate"/>
      </w:r>
      <w:ins w:id="1886" w:author="Ryan Lemos" w:date="2019-10-14T11:07:00Z">
        <w:r w:rsidR="00EA29D8">
          <w:t>3.6</w:t>
        </w:r>
      </w:ins>
      <w:ins w:id="1887" w:author="Ryan Lemos" w:date="2019-10-13T15:33:00Z">
        <w:r w:rsidR="00A768C5">
          <w:fldChar w:fldCharType="end"/>
        </w:r>
      </w:ins>
      <w:ins w:id="1888" w:author="Ryan Lemos" w:date="2019-10-09T20:39:00Z">
        <w:r w:rsidR="00E77EBF">
          <w:t>.</w:t>
        </w:r>
      </w:ins>
    </w:p>
    <w:p w14:paraId="6BC5CFA9" w14:textId="77777777" w:rsidR="00B32D53" w:rsidRDefault="00B32D53" w:rsidP="00B70A30">
      <w:pPr>
        <w:pStyle w:val="Fontes"/>
        <w:rPr>
          <w:ins w:id="1889" w:author="Ryan Lemos" w:date="2019-10-09T20:03:00Z"/>
        </w:rPr>
      </w:pPr>
    </w:p>
    <w:p w14:paraId="3A45786F" w14:textId="45ABD2E1" w:rsidR="00B32D53" w:rsidRDefault="00B32D53" w:rsidP="00B70A30">
      <w:pPr>
        <w:pStyle w:val="Fontes"/>
        <w:rPr>
          <w:ins w:id="1890" w:author="Ryan Lemos" w:date="2019-10-09T20:02:00Z"/>
        </w:rPr>
        <w:sectPr w:rsidR="00B32D53" w:rsidSect="00B32D53">
          <w:pgSz w:w="11906" w:h="16838" w:orient="portrait"/>
          <w:pgMar w:top="1701" w:right="1134" w:bottom="1134" w:left="1701" w:header="1134" w:footer="567" w:gutter="0"/>
          <w:cols w:space="708"/>
          <w:docGrid w:linePitch="360"/>
          <w:sectPrChange w:id="1891" w:author="Ryan Lemos" w:date="2019-10-09T20:03:00Z">
            <w:sectPr w:rsidR="00B32D53" w:rsidSect="00B32D53">
              <w:pgSz w:w="16838" w:h="11906" w:orient="landscape"/>
              <w:pgMar w:top="1701" w:right="1701" w:bottom="1134" w:left="1134" w:header="1134" w:footer="567" w:gutter="0"/>
            </w:sectPr>
          </w:sectPrChange>
        </w:sectPr>
      </w:pPr>
    </w:p>
    <w:p w14:paraId="5C5AAA8D" w14:textId="4D6BC3DB" w:rsidR="008C4A0B" w:rsidRDefault="008C4A0B" w:rsidP="00B70A30">
      <w:pPr>
        <w:pStyle w:val="Fontes"/>
      </w:pPr>
    </w:p>
    <w:p w14:paraId="673394B2" w14:textId="1C70D6E9" w:rsidR="008C4A0B" w:rsidRDefault="008C4A0B" w:rsidP="00B70A30">
      <w:pPr>
        <w:pStyle w:val="Legenda"/>
        <w:keepNext/>
      </w:pPr>
      <w:bookmarkStart w:id="1892" w:name="_Ref21545340"/>
      <w:r>
        <w:t xml:space="preserve">Figura </w:t>
      </w:r>
      <w:fldSimple w:instr=" SEQ Figura \* ARABIC ">
        <w:ins w:id="1893" w:author="Ryan Lemos" w:date="2019-10-14T11:07:00Z">
          <w:r w:rsidR="00EA29D8">
            <w:rPr>
              <w:noProof/>
            </w:rPr>
            <w:t>26</w:t>
          </w:r>
        </w:ins>
        <w:del w:id="1894" w:author="Ryan Lemos" w:date="2019-10-07T11:05:00Z">
          <w:r w:rsidR="00D343FF" w:rsidDel="00EA672B">
            <w:rPr>
              <w:noProof/>
            </w:rPr>
            <w:delText>28</w:delText>
          </w:r>
        </w:del>
      </w:fldSimple>
      <w:bookmarkEnd w:id="1892"/>
      <w:r>
        <w:t xml:space="preserve"> - Diagrama de processos do segundo release</w:t>
      </w:r>
    </w:p>
    <w:p w14:paraId="4CEB2352" w14:textId="634CD598" w:rsidR="0060102B" w:rsidRDefault="0060102B" w:rsidP="00596E44">
      <w:pPr>
        <w:spacing w:line="240" w:lineRule="auto"/>
        <w:ind w:firstLine="0"/>
        <w:jc w:val="center"/>
        <w:outlineLvl w:val="9"/>
      </w:pPr>
      <w:del w:id="1895" w:author="Ryan Lemos" w:date="2019-10-09T20:26:00Z">
        <w:r w:rsidDel="00752B91">
          <w:rPr>
            <w:noProof/>
          </w:rPr>
          <w:drawing>
            <wp:inline distT="0" distB="0" distL="0" distR="0" wp14:anchorId="6AFEFCB2" wp14:editId="4E0449E6">
              <wp:extent cx="9522360" cy="4221480"/>
              <wp:effectExtent l="0" t="0" r="3175" b="7620"/>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51">
                        <a:extLst>
                          <a:ext uri="{28A0092B-C50C-407E-A947-70E740481C1C}">
                            <a14:useLocalDpi xmlns:a14="http://schemas.microsoft.com/office/drawing/2010/main" val="0"/>
                          </a:ext>
                        </a:extLst>
                      </a:blip>
                      <a:stretch>
                        <a:fillRect/>
                      </a:stretch>
                    </pic:blipFill>
                    <pic:spPr>
                      <a:xfrm>
                        <a:off x="0" y="0"/>
                        <a:ext cx="9529151" cy="4224491"/>
                      </a:xfrm>
                      <a:prstGeom prst="rect">
                        <a:avLst/>
                      </a:prstGeom>
                    </pic:spPr>
                  </pic:pic>
                </a:graphicData>
              </a:graphic>
            </wp:inline>
          </w:drawing>
        </w:r>
      </w:del>
      <w:ins w:id="1896" w:author="Ryan Lemos" w:date="2019-10-09T20:26:00Z">
        <w:r w:rsidR="00752B91">
          <w:rPr>
            <w:noProof/>
          </w:rPr>
          <w:drawing>
            <wp:inline distT="0" distB="0" distL="0" distR="0" wp14:anchorId="15AB1BE9" wp14:editId="3D8EB454">
              <wp:extent cx="9504680" cy="4739640"/>
              <wp:effectExtent l="0" t="0" r="1270" b="3810"/>
              <wp:docPr id="84" name="Imagem 84" descr="Uma imagem contendo captura de tela, céu,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delagem de processos release 2.png"/>
                      <pic:cNvPicPr/>
                    </pic:nvPicPr>
                    <pic:blipFill>
                      <a:blip r:embed="rId52">
                        <a:extLst>
                          <a:ext uri="{28A0092B-C50C-407E-A947-70E740481C1C}">
                            <a14:useLocalDpi xmlns:a14="http://schemas.microsoft.com/office/drawing/2010/main" val="0"/>
                          </a:ext>
                        </a:extLst>
                      </a:blip>
                      <a:stretch>
                        <a:fillRect/>
                      </a:stretch>
                    </pic:blipFill>
                    <pic:spPr>
                      <a:xfrm>
                        <a:off x="0" y="0"/>
                        <a:ext cx="9522478" cy="4748515"/>
                      </a:xfrm>
                      <a:prstGeom prst="rect">
                        <a:avLst/>
                      </a:prstGeom>
                    </pic:spPr>
                  </pic:pic>
                </a:graphicData>
              </a:graphic>
            </wp:inline>
          </w:drawing>
        </w:r>
      </w:ins>
    </w:p>
    <w:p w14:paraId="5AE4CB07" w14:textId="7C0157A5" w:rsidR="008C4A0B" w:rsidRDefault="008C4A0B" w:rsidP="008C4A0B">
      <w:pPr>
        <w:pStyle w:val="Fontes"/>
      </w:pPr>
      <w:r>
        <w:t xml:space="preserve">Fonte: PRÓPRIA, utilizando o </w:t>
      </w:r>
      <w:proofErr w:type="spellStart"/>
      <w:r>
        <w:t>bizagi</w:t>
      </w:r>
      <w:proofErr w:type="spellEnd"/>
      <w:r>
        <w:t xml:space="preserve"> </w:t>
      </w:r>
      <w:proofErr w:type="spellStart"/>
      <w:r>
        <w:t>Modeler</w:t>
      </w:r>
      <w:proofErr w:type="spellEnd"/>
      <w:ins w:id="1897" w:author="Ryan Lemos" w:date="2019-10-13T15:22:00Z">
        <w:r w:rsidR="0010565A">
          <w:t xml:space="preserve"> v.3.5.0</w:t>
        </w:r>
      </w:ins>
      <w:r>
        <w:t>.</w:t>
      </w:r>
    </w:p>
    <w:p w14:paraId="2E9D12BE" w14:textId="77777777" w:rsidR="008C4A0B" w:rsidRDefault="008C4A0B" w:rsidP="00596E44">
      <w:pPr>
        <w:spacing w:line="240" w:lineRule="auto"/>
        <w:ind w:firstLine="0"/>
        <w:jc w:val="center"/>
        <w:outlineLvl w:val="9"/>
      </w:pPr>
    </w:p>
    <w:p w14:paraId="4AD10E6F" w14:textId="77777777" w:rsidR="008C4A0B" w:rsidDel="00752B91" w:rsidRDefault="008C4A0B" w:rsidP="00596E44">
      <w:pPr>
        <w:spacing w:line="240" w:lineRule="auto"/>
        <w:ind w:firstLine="0"/>
        <w:jc w:val="center"/>
        <w:outlineLvl w:val="9"/>
        <w:rPr>
          <w:del w:id="1898" w:author="Ryan Lemos" w:date="2019-10-09T20:26:00Z"/>
        </w:rPr>
      </w:pPr>
    </w:p>
    <w:p w14:paraId="50E7C625" w14:textId="73B6E737" w:rsidR="008C4A0B" w:rsidRDefault="008C4A0B">
      <w:pPr>
        <w:spacing w:line="240" w:lineRule="auto"/>
        <w:ind w:firstLine="0"/>
        <w:outlineLvl w:val="9"/>
        <w:sectPr w:rsidR="008C4A0B" w:rsidSect="007216C5">
          <w:pgSz w:w="16838" w:h="11906" w:orient="landscape"/>
          <w:pgMar w:top="1701" w:right="1701" w:bottom="1134" w:left="1134" w:header="1134" w:footer="567" w:gutter="0"/>
          <w:cols w:space="708"/>
          <w:docGrid w:linePitch="360"/>
        </w:sectPr>
        <w:pPrChange w:id="1899" w:author="Ryan Lemos" w:date="2019-10-09T20:26:00Z">
          <w:pPr>
            <w:spacing w:line="240" w:lineRule="auto"/>
            <w:ind w:firstLine="0"/>
            <w:jc w:val="center"/>
            <w:outlineLvl w:val="9"/>
          </w:pPr>
        </w:pPrChange>
      </w:pPr>
    </w:p>
    <w:p w14:paraId="5A4B8016" w14:textId="3F1A0C1E" w:rsidR="00273340" w:rsidRDefault="00273340" w:rsidP="009A2E13">
      <w:pPr>
        <w:pStyle w:val="Ttulo2"/>
      </w:pPr>
      <w:bookmarkStart w:id="1900" w:name="_Toc21872644"/>
      <w:r>
        <w:lastRenderedPageBreak/>
        <w:t xml:space="preserve">Padrões visuais da </w:t>
      </w:r>
      <w:commentRangeStart w:id="1901"/>
      <w:r>
        <w:t>aplicação</w:t>
      </w:r>
      <w:commentRangeEnd w:id="1901"/>
      <w:r>
        <w:rPr>
          <w:rStyle w:val="Refdecomentrio"/>
          <w:rFonts w:eastAsia="Calibri"/>
          <w:caps w:val="0"/>
        </w:rPr>
        <w:commentReference w:id="1901"/>
      </w:r>
      <w:bookmarkEnd w:id="1900"/>
    </w:p>
    <w:p w14:paraId="654FBFAD" w14:textId="3F793573" w:rsidR="007F2136" w:rsidRDefault="007F2136" w:rsidP="007F2136"/>
    <w:p w14:paraId="2804624F" w14:textId="3C4138F2" w:rsidR="007F2136" w:rsidRPr="005074A5" w:rsidRDefault="007F2136" w:rsidP="005074A5">
      <w:r>
        <w:t>Buscando a melhoria na utilização, no terceiro release tentou-se padronizar visualmente a aplicação. Isso se deu buscando os conceitos de IHC, como visto na seção</w:t>
      </w:r>
      <w:del w:id="1902" w:author="Ryan Lemos" w:date="2019-10-13T15:34:00Z">
        <w:r w:rsidDel="00A768C5">
          <w:delText xml:space="preserve"> </w:delText>
        </w:r>
      </w:del>
      <w:ins w:id="1903" w:author="Ryan Lemos" w:date="2019-10-13T15:34:00Z">
        <w:r w:rsidR="00A768C5">
          <w:t xml:space="preserve"> </w:t>
        </w:r>
        <w:r w:rsidR="00A768C5">
          <w:fldChar w:fldCharType="begin"/>
        </w:r>
        <w:r w:rsidR="00A768C5">
          <w:instrText xml:space="preserve"> REF _Ref21873278 \r \h </w:instrText>
        </w:r>
      </w:ins>
      <w:r w:rsidR="00A768C5">
        <w:fldChar w:fldCharType="separate"/>
      </w:r>
      <w:ins w:id="1904" w:author="Ryan Lemos" w:date="2019-10-14T11:07:00Z">
        <w:r w:rsidR="00EA29D8">
          <w:t>2.2.2</w:t>
        </w:r>
      </w:ins>
      <w:ins w:id="1905" w:author="Ryan Lemos" w:date="2019-10-13T15:34:00Z">
        <w:r w:rsidR="00A768C5">
          <w:fldChar w:fldCharType="end"/>
        </w:r>
      </w:ins>
      <w:del w:id="1906" w:author="Ryan Lemos" w:date="2019-10-13T15:34:00Z">
        <w:r w:rsidDel="00A768C5">
          <w:delText>x</w:delText>
        </w:r>
      </w:del>
      <w:r>
        <w:t>. Padronizando o visual das interfaces acredita-se que o usuário se acostume com as interações com o sistema já que não se modificam a cada tela.</w:t>
      </w:r>
    </w:p>
    <w:p w14:paraId="3E3C861F" w14:textId="53D9DD7E" w:rsidR="00DA6C7C" w:rsidRDefault="009A2E13">
      <w:r>
        <w:t xml:space="preserve"> </w:t>
      </w:r>
      <w:r w:rsidR="00DA6C7C">
        <w:t xml:space="preserve">Quase todos os botões do sistema, respeitam um padrão visual para facilitar na sua utilização. </w:t>
      </w:r>
      <w:r w:rsidR="007F2136">
        <w:t xml:space="preserve">Para confecção dos botões da aplicação utilizou-se os </w:t>
      </w:r>
      <w:commentRangeStart w:id="1907"/>
      <w:r w:rsidR="007F2136">
        <w:t xml:space="preserve">Material </w:t>
      </w:r>
      <w:proofErr w:type="spellStart"/>
      <w:r w:rsidR="007F2136" w:rsidRPr="005074A5">
        <w:rPr>
          <w:i/>
          <w:iCs/>
        </w:rPr>
        <w:t>Icons</w:t>
      </w:r>
      <w:commentRangeEnd w:id="1907"/>
      <w:proofErr w:type="spellEnd"/>
      <w:r w:rsidR="007F2136">
        <w:rPr>
          <w:rStyle w:val="Refdecomentrio"/>
        </w:rPr>
        <w:commentReference w:id="1907"/>
      </w:r>
      <w:r w:rsidR="007F2136">
        <w:t xml:space="preserve">. Os botões que não contém símbolos, são aqueles que a sua interação é um pouco mais complexa e apresentam o texto para indicar a ação que exercem. </w:t>
      </w:r>
      <w:r w:rsidR="00DA6C7C">
        <w:t xml:space="preserve">Porém caso o usuário tenha alguma dúvida sobre a ação que </w:t>
      </w:r>
      <w:r w:rsidR="007F2136">
        <w:t>um</w:t>
      </w:r>
      <w:r w:rsidR="00DA6C7C">
        <w:t xml:space="preserve"> botão faz e esteja utilizando pelo computador, basta passar o cursor do mouse sobre o botão que ele indicará qual é a ação que aquele botão faz, conforme a</w:t>
      </w:r>
      <w:r w:rsidR="007F2136">
        <w:t xml:space="preserve"> </w:t>
      </w:r>
      <w:r w:rsidR="007F2136">
        <w:fldChar w:fldCharType="begin"/>
      </w:r>
      <w:r w:rsidR="007F2136">
        <w:instrText xml:space="preserve"> REF _Ref20733598 \h </w:instrText>
      </w:r>
      <w:r w:rsidR="007F2136">
        <w:fldChar w:fldCharType="separate"/>
      </w:r>
      <w:ins w:id="1909" w:author="Ryan Lemos" w:date="2019-10-14T11:07:00Z">
        <w:r w:rsidR="00EA29D8">
          <w:t xml:space="preserve">Figura </w:t>
        </w:r>
        <w:r w:rsidR="00EA29D8">
          <w:rPr>
            <w:noProof/>
          </w:rPr>
          <w:t>27</w:t>
        </w:r>
      </w:ins>
      <w:del w:id="1910" w:author="Ryan Lemos" w:date="2019-10-07T11:05:00Z">
        <w:r w:rsidR="00054B21" w:rsidDel="00EA672B">
          <w:delText xml:space="preserve">Figura </w:delText>
        </w:r>
        <w:r w:rsidR="00054B21" w:rsidDel="00EA672B">
          <w:rPr>
            <w:noProof/>
          </w:rPr>
          <w:delText>29</w:delText>
        </w:r>
      </w:del>
      <w:r w:rsidR="007F2136">
        <w:fldChar w:fldCharType="end"/>
      </w:r>
      <w:r w:rsidR="00DA6C7C">
        <w:t>:</w:t>
      </w:r>
    </w:p>
    <w:p w14:paraId="32F2321F" w14:textId="77777777" w:rsidR="00DA6C7C" w:rsidRDefault="00DA6C7C" w:rsidP="00DA6C7C"/>
    <w:p w14:paraId="738CCC75" w14:textId="13FB75A5" w:rsidR="0069744B" w:rsidRDefault="0069744B" w:rsidP="005074A5">
      <w:pPr>
        <w:pStyle w:val="Legenda"/>
        <w:keepNext/>
      </w:pPr>
      <w:bookmarkStart w:id="1911" w:name="_Ref20733598"/>
      <w:r>
        <w:t xml:space="preserve">Figura </w:t>
      </w:r>
      <w:fldSimple w:instr=" SEQ Figura \* ARABIC ">
        <w:ins w:id="1912" w:author="Ryan Lemos" w:date="2019-10-14T11:07:00Z">
          <w:r w:rsidR="00EA29D8">
            <w:rPr>
              <w:noProof/>
            </w:rPr>
            <w:t>27</w:t>
          </w:r>
        </w:ins>
        <w:del w:id="1913" w:author="Ryan Lemos" w:date="2019-10-07T11:05:00Z">
          <w:r w:rsidR="00D343FF" w:rsidDel="00EA672B">
            <w:rPr>
              <w:noProof/>
            </w:rPr>
            <w:delText>29</w:delText>
          </w:r>
        </w:del>
      </w:fldSimple>
      <w:bookmarkEnd w:id="1911"/>
      <w:r>
        <w:t xml:space="preserve"> - Auxílio na utilização dos botões</w:t>
      </w:r>
    </w:p>
    <w:p w14:paraId="1079A775" w14:textId="77777777" w:rsidR="00DA6C7C" w:rsidRDefault="00DA6C7C" w:rsidP="00DA6C7C">
      <w:pPr>
        <w:ind w:firstLine="0"/>
        <w:jc w:val="center"/>
      </w:pPr>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2619DEF7" w14:textId="190B9250" w:rsidR="00DA6C7C" w:rsidRDefault="009E79A9">
      <w:pPr>
        <w:pStyle w:val="Fontes"/>
        <w:rPr>
          <w:ins w:id="1914" w:author="Ryan Lemos" w:date="2019-10-13T12:45:00Z"/>
        </w:rPr>
        <w:pPrChange w:id="1915" w:author="Ryan Lemos" w:date="2019-10-13T12:45:00Z">
          <w:pPr>
            <w:ind w:firstLine="0"/>
            <w:jc w:val="center"/>
          </w:pPr>
        </w:pPrChange>
      </w:pPr>
      <w:ins w:id="1916" w:author="Ryan Lemos" w:date="2019-10-13T12:59:00Z">
        <w:r>
          <w:t>Fonte: PRÓPRIA, 2019. Utilizando o ambiente ILC v.1.</w:t>
        </w:r>
      </w:ins>
    </w:p>
    <w:p w14:paraId="34416926" w14:textId="77777777" w:rsidR="00D536A8" w:rsidRDefault="00D536A8" w:rsidP="00DA6C7C">
      <w:pPr>
        <w:ind w:firstLine="0"/>
        <w:jc w:val="center"/>
      </w:pPr>
    </w:p>
    <w:p w14:paraId="498B6AB1" w14:textId="718137D2" w:rsidR="00DA6C7C" w:rsidRDefault="00DA6C7C" w:rsidP="00DA6C7C">
      <w:r>
        <w:t>Em exceção ao botão de notificações conforme visto n</w:t>
      </w:r>
      <w:r w:rsidR="007F2136">
        <w:t xml:space="preserve">a </w:t>
      </w:r>
      <w:r w:rsidR="007F2136">
        <w:fldChar w:fldCharType="begin"/>
      </w:r>
      <w:r w:rsidR="007F2136">
        <w:instrText xml:space="preserve"> REF _Ref20733598 \h </w:instrText>
      </w:r>
      <w:r w:rsidR="007F2136">
        <w:fldChar w:fldCharType="separate"/>
      </w:r>
      <w:ins w:id="1917" w:author="Ryan Lemos" w:date="2019-10-14T11:07:00Z">
        <w:r w:rsidR="00EA29D8">
          <w:t xml:space="preserve">Figura </w:t>
        </w:r>
        <w:r w:rsidR="00EA29D8">
          <w:rPr>
            <w:noProof/>
          </w:rPr>
          <w:t>27</w:t>
        </w:r>
      </w:ins>
      <w:del w:id="1918" w:author="Ryan Lemos" w:date="2019-10-07T11:05:00Z">
        <w:r w:rsidR="00054B21" w:rsidDel="00EA672B">
          <w:delText xml:space="preserve">Figura </w:delText>
        </w:r>
        <w:r w:rsidR="00054B21" w:rsidDel="00EA672B">
          <w:rPr>
            <w:noProof/>
          </w:rPr>
          <w:delText>29</w:delText>
        </w:r>
      </w:del>
      <w:r w:rsidR="007F2136">
        <w:fldChar w:fldCharType="end"/>
      </w:r>
      <w:r>
        <w:t xml:space="preserve">, caso o botão encontre-se em uma cor cinza claro, significa que aquele botão espera que você digite algo válido para ser habilitado. </w:t>
      </w:r>
      <w:r w:rsidR="007F2136">
        <w:t xml:space="preserve">Um exemplo de um botão desabilitado é visto na </w:t>
      </w:r>
      <w:r w:rsidR="007F2136">
        <w:fldChar w:fldCharType="begin"/>
      </w:r>
      <w:r w:rsidR="007F2136">
        <w:instrText xml:space="preserve"> REF _Ref20733643 \h </w:instrText>
      </w:r>
      <w:r w:rsidR="007F2136">
        <w:fldChar w:fldCharType="separate"/>
      </w:r>
      <w:ins w:id="1919" w:author="Ryan Lemos" w:date="2019-10-14T11:07:00Z">
        <w:r w:rsidR="00EA29D8">
          <w:t xml:space="preserve">Figura </w:t>
        </w:r>
        <w:r w:rsidR="00EA29D8">
          <w:rPr>
            <w:noProof/>
          </w:rPr>
          <w:t>28</w:t>
        </w:r>
      </w:ins>
      <w:del w:id="1920" w:author="Ryan Lemos" w:date="2019-10-07T11:05:00Z">
        <w:r w:rsidR="00054B21" w:rsidDel="00EA672B">
          <w:delText xml:space="preserve">Figura </w:delText>
        </w:r>
        <w:r w:rsidR="00054B21" w:rsidDel="00EA672B">
          <w:rPr>
            <w:noProof/>
          </w:rPr>
          <w:delText>30</w:delText>
        </w:r>
      </w:del>
      <w:r w:rsidR="007F2136">
        <w:fldChar w:fldCharType="end"/>
      </w:r>
      <w:r>
        <w:t>, o botão mais à esquerda está desabilitado:</w:t>
      </w:r>
    </w:p>
    <w:p w14:paraId="0488F4A7" w14:textId="77777777" w:rsidR="00DA6C7C" w:rsidRDefault="00DA6C7C" w:rsidP="00DA6C7C"/>
    <w:p w14:paraId="2F3AC27C" w14:textId="27546804" w:rsidR="0069744B" w:rsidRDefault="0069744B" w:rsidP="005074A5">
      <w:pPr>
        <w:pStyle w:val="Legenda"/>
        <w:keepNext/>
      </w:pPr>
      <w:bookmarkStart w:id="1921" w:name="_Ref20733643"/>
      <w:r>
        <w:t xml:space="preserve">Figura </w:t>
      </w:r>
      <w:fldSimple w:instr=" SEQ Figura \* ARABIC ">
        <w:ins w:id="1922" w:author="Ryan Lemos" w:date="2019-10-14T11:07:00Z">
          <w:r w:rsidR="00EA29D8">
            <w:rPr>
              <w:noProof/>
            </w:rPr>
            <w:t>28</w:t>
          </w:r>
        </w:ins>
        <w:del w:id="1923" w:author="Ryan Lemos" w:date="2019-10-07T11:05:00Z">
          <w:r w:rsidR="00D343FF" w:rsidDel="00EA672B">
            <w:rPr>
              <w:noProof/>
            </w:rPr>
            <w:delText>30</w:delText>
          </w:r>
        </w:del>
      </w:fldSimple>
      <w:bookmarkEnd w:id="1921"/>
      <w:r>
        <w:t xml:space="preserve"> - Exemplo de botão desabilitado</w:t>
      </w:r>
    </w:p>
    <w:p w14:paraId="151E50CF" w14:textId="77777777" w:rsidR="00DA6C7C" w:rsidRDefault="00DA6C7C" w:rsidP="00DA6C7C">
      <w:pPr>
        <w:ind w:firstLine="0"/>
        <w:jc w:val="center"/>
      </w:pPr>
      <w:r>
        <w:rPr>
          <w:noProof/>
        </w:rPr>
        <w:drawing>
          <wp:inline distT="0" distB="0" distL="0" distR="0" wp14:anchorId="0067DCFD" wp14:editId="4D8DE7FF">
            <wp:extent cx="5556834" cy="1828800"/>
            <wp:effectExtent l="0" t="0" r="635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9051" cy="1839403"/>
                    </a:xfrm>
                    <a:prstGeom prst="rect">
                      <a:avLst/>
                    </a:prstGeom>
                    <a:noFill/>
                  </pic:spPr>
                </pic:pic>
              </a:graphicData>
            </a:graphic>
          </wp:inline>
        </w:drawing>
      </w:r>
    </w:p>
    <w:p w14:paraId="378EF38F" w14:textId="61A724FC" w:rsidR="00D536A8" w:rsidRDefault="009E79A9" w:rsidP="00D536A8">
      <w:pPr>
        <w:pStyle w:val="Fontes"/>
        <w:rPr>
          <w:ins w:id="1924" w:author="Ryan Lemos" w:date="2019-10-13T12:45:00Z"/>
        </w:rPr>
      </w:pPr>
      <w:ins w:id="1925" w:author="Ryan Lemos" w:date="2019-10-13T12:59:00Z">
        <w:r>
          <w:t>Fonte: PRÓPRIA, 2019. Utilizando o ambiente ILC v.1.</w:t>
        </w:r>
      </w:ins>
    </w:p>
    <w:p w14:paraId="470EDA22" w14:textId="77777777" w:rsidR="00DA6C7C" w:rsidRDefault="00DA6C7C" w:rsidP="00DA6C7C">
      <w:pPr>
        <w:ind w:firstLine="0"/>
        <w:jc w:val="center"/>
      </w:pPr>
    </w:p>
    <w:p w14:paraId="1FD32864" w14:textId="01F68160" w:rsidR="00DA6C7C" w:rsidRDefault="00DA6C7C">
      <w:r>
        <w:lastRenderedPageBreak/>
        <w:t>No momento que a digitação estiver completa e válida o botão se habilita, ganhando uma nova cor</w:t>
      </w:r>
      <w:r w:rsidR="007F2136">
        <w:t xml:space="preserve">, no caso verde, como na </w:t>
      </w:r>
      <w:r w:rsidR="007F2136">
        <w:fldChar w:fldCharType="begin"/>
      </w:r>
      <w:r w:rsidR="007F2136">
        <w:instrText xml:space="preserve"> REF _Ref20733676 \h </w:instrText>
      </w:r>
      <w:r w:rsidR="007F2136">
        <w:fldChar w:fldCharType="separate"/>
      </w:r>
      <w:ins w:id="1926" w:author="Ryan Lemos" w:date="2019-10-14T11:07:00Z">
        <w:r w:rsidR="00EA29D8">
          <w:t xml:space="preserve">Figura </w:t>
        </w:r>
        <w:r w:rsidR="00EA29D8">
          <w:rPr>
            <w:noProof/>
          </w:rPr>
          <w:t>29</w:t>
        </w:r>
      </w:ins>
      <w:del w:id="1927" w:author="Ryan Lemos" w:date="2019-10-07T11:05:00Z">
        <w:r w:rsidR="00054B21" w:rsidDel="00EA672B">
          <w:delText xml:space="preserve">Figura </w:delText>
        </w:r>
        <w:r w:rsidR="00054B21" w:rsidDel="00EA672B">
          <w:rPr>
            <w:noProof/>
          </w:rPr>
          <w:delText>31</w:delText>
        </w:r>
      </w:del>
      <w:r w:rsidR="007F2136">
        <w:fldChar w:fldCharType="end"/>
      </w:r>
      <w:r w:rsidR="007F2136">
        <w:t xml:space="preserve">. Em momentos em que a validação dos campos é mais complexa tem-se um texto de apoio para auxiliar no processo de preenchimento dos dados. Na </w:t>
      </w:r>
      <w:r w:rsidR="007F2136">
        <w:fldChar w:fldCharType="begin"/>
      </w:r>
      <w:r w:rsidR="007F2136">
        <w:instrText xml:space="preserve"> REF _Ref20733676 \h </w:instrText>
      </w:r>
      <w:r w:rsidR="007F2136">
        <w:fldChar w:fldCharType="separate"/>
      </w:r>
      <w:ins w:id="1928" w:author="Ryan Lemos" w:date="2019-10-14T11:07:00Z">
        <w:r w:rsidR="00EA29D8">
          <w:t xml:space="preserve">Figura </w:t>
        </w:r>
        <w:r w:rsidR="00EA29D8">
          <w:rPr>
            <w:noProof/>
          </w:rPr>
          <w:t>29</w:t>
        </w:r>
      </w:ins>
      <w:del w:id="1929" w:author="Ryan Lemos" w:date="2019-10-07T11:05:00Z">
        <w:r w:rsidR="00054B21" w:rsidDel="00EA672B">
          <w:delText xml:space="preserve">Figura </w:delText>
        </w:r>
        <w:r w:rsidR="00054B21" w:rsidDel="00EA672B">
          <w:rPr>
            <w:noProof/>
          </w:rPr>
          <w:delText>31</w:delText>
        </w:r>
      </w:del>
      <w:r w:rsidR="007F2136">
        <w:fldChar w:fldCharType="end"/>
      </w:r>
      <w:r w:rsidR="007F2136">
        <w:t xml:space="preserve"> para que o botão fosse habilitado, o usuário deveria preencher os dois campos com o mesmo valor e com ao menos 6 caracteres.</w:t>
      </w:r>
    </w:p>
    <w:p w14:paraId="02C1363C" w14:textId="77777777" w:rsidR="00DA6C7C" w:rsidRDefault="00DA6C7C" w:rsidP="00DA6C7C"/>
    <w:p w14:paraId="3AEF1A87" w14:textId="423F7F65" w:rsidR="0069744B" w:rsidRDefault="0069744B" w:rsidP="005074A5">
      <w:pPr>
        <w:pStyle w:val="Legenda"/>
        <w:keepNext/>
      </w:pPr>
      <w:bookmarkStart w:id="1930" w:name="_Ref20733676"/>
      <w:r>
        <w:t xml:space="preserve">Figura </w:t>
      </w:r>
      <w:fldSimple w:instr=" SEQ Figura \* ARABIC ">
        <w:ins w:id="1931" w:author="Ryan Lemos" w:date="2019-10-14T11:07:00Z">
          <w:r w:rsidR="00EA29D8">
            <w:rPr>
              <w:noProof/>
            </w:rPr>
            <w:t>29</w:t>
          </w:r>
        </w:ins>
        <w:del w:id="1932" w:author="Ryan Lemos" w:date="2019-10-07T11:05:00Z">
          <w:r w:rsidR="00D343FF" w:rsidDel="00EA672B">
            <w:rPr>
              <w:noProof/>
            </w:rPr>
            <w:delText>31</w:delText>
          </w:r>
        </w:del>
      </w:fldSimple>
      <w:bookmarkEnd w:id="1930"/>
      <w:r>
        <w:t xml:space="preserve"> - Exemplo de botão habilitado</w:t>
      </w:r>
    </w:p>
    <w:p w14:paraId="494A4E39" w14:textId="77777777" w:rsidR="00DA6C7C" w:rsidRDefault="00DA6C7C" w:rsidP="005074A5">
      <w:pPr>
        <w:ind w:firstLine="0"/>
        <w:jc w:val="center"/>
      </w:pPr>
      <w:r>
        <w:rPr>
          <w:noProof/>
        </w:rPr>
        <w:drawing>
          <wp:inline distT="0" distB="0" distL="0" distR="0" wp14:anchorId="2245F255" wp14:editId="67934AC3">
            <wp:extent cx="6009593" cy="28422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58244" cy="2865270"/>
                    </a:xfrm>
                    <a:prstGeom prst="rect">
                      <a:avLst/>
                    </a:prstGeom>
                  </pic:spPr>
                </pic:pic>
              </a:graphicData>
            </a:graphic>
          </wp:inline>
        </w:drawing>
      </w:r>
    </w:p>
    <w:p w14:paraId="022280A2" w14:textId="31A7021B" w:rsidR="00D536A8" w:rsidRDefault="009E79A9" w:rsidP="00D536A8">
      <w:pPr>
        <w:pStyle w:val="Fontes"/>
        <w:rPr>
          <w:ins w:id="1933" w:author="Ryan Lemos" w:date="2019-10-13T12:45:00Z"/>
        </w:rPr>
      </w:pPr>
      <w:ins w:id="1934" w:author="Ryan Lemos" w:date="2019-10-13T12:59:00Z">
        <w:r>
          <w:t>Fonte: PRÓPRIA, 2019. Utilizando o ambiente ILC v.1.</w:t>
        </w:r>
      </w:ins>
    </w:p>
    <w:p w14:paraId="46878D6D" w14:textId="77777777" w:rsidR="00DA6C7C" w:rsidRDefault="00DA6C7C" w:rsidP="005074A5">
      <w:pPr>
        <w:ind w:firstLine="0"/>
      </w:pPr>
    </w:p>
    <w:p w14:paraId="5949661D" w14:textId="225AFA2C" w:rsidR="00DA6C7C" w:rsidRDefault="00DA6C7C" w:rsidP="005074A5">
      <w:pPr>
        <w:pStyle w:val="Ttulo3"/>
      </w:pPr>
      <w:bookmarkStart w:id="1935" w:name="_Toc21872645"/>
      <w:r>
        <w:t>Bot</w:t>
      </w:r>
      <w:r w:rsidR="006C7E48">
        <w:t>ões de ação</w:t>
      </w:r>
      <w:bookmarkEnd w:id="1935"/>
    </w:p>
    <w:p w14:paraId="6FDF465E" w14:textId="77777777" w:rsidR="00DA6C7C" w:rsidRPr="00AE4137" w:rsidRDefault="00DA6C7C" w:rsidP="00DA6C7C"/>
    <w:p w14:paraId="639B6A33" w14:textId="42CF24FD" w:rsidR="00DA6C7C" w:rsidRDefault="006C7E48" w:rsidP="00DA6C7C">
      <w:pPr>
        <w:rPr>
          <w:ins w:id="1936" w:author="Ryan Lemos" w:date="2019-10-07T09:10:00Z"/>
        </w:rPr>
      </w:pPr>
      <w:r>
        <w:t xml:space="preserve">O primeiro botão se trata do botão de salvar um registro. </w:t>
      </w:r>
      <w:r w:rsidR="00DA6C7C">
        <w:t>Quando habilitado o botão de salvar, é indicado pelo ícone de disquete na cor verde, conforme a</w:t>
      </w:r>
      <w:r w:rsidR="007F2136">
        <w:t xml:space="preserve"> </w:t>
      </w:r>
      <w:r w:rsidR="007F2136">
        <w:fldChar w:fldCharType="begin"/>
      </w:r>
      <w:r w:rsidR="007F2136">
        <w:instrText xml:space="preserve"> REF _Ref20733793 \h </w:instrText>
      </w:r>
      <w:r w:rsidR="007F2136">
        <w:fldChar w:fldCharType="separate"/>
      </w:r>
      <w:ins w:id="1937" w:author="Ryan Lemos" w:date="2019-10-14T11:07:00Z">
        <w:r w:rsidR="00EA29D8">
          <w:t xml:space="preserve">Figura </w:t>
        </w:r>
        <w:r w:rsidR="00EA29D8">
          <w:rPr>
            <w:noProof/>
          </w:rPr>
          <w:t>30</w:t>
        </w:r>
      </w:ins>
      <w:del w:id="1938" w:author="Ryan Lemos" w:date="2019-10-07T11:05:00Z">
        <w:r w:rsidR="00054B21" w:rsidDel="00EA672B">
          <w:delText xml:space="preserve">Figura </w:delText>
        </w:r>
        <w:r w:rsidR="00054B21" w:rsidDel="00EA672B">
          <w:rPr>
            <w:noProof/>
          </w:rPr>
          <w:delText>32</w:delText>
        </w:r>
      </w:del>
      <w:r w:rsidR="007F2136">
        <w:fldChar w:fldCharType="end"/>
      </w:r>
      <w:r w:rsidR="00DA6C7C">
        <w:t>:</w:t>
      </w:r>
    </w:p>
    <w:p w14:paraId="3A25D072" w14:textId="77777777" w:rsidR="00DC21E5" w:rsidRDefault="00DC21E5" w:rsidP="00DA6C7C"/>
    <w:p w14:paraId="720E8B43" w14:textId="6A310A4B" w:rsidR="0069744B" w:rsidRDefault="0069744B" w:rsidP="005074A5">
      <w:pPr>
        <w:pStyle w:val="Legenda"/>
        <w:keepNext/>
      </w:pPr>
      <w:bookmarkStart w:id="1939" w:name="_Ref20733793"/>
      <w:r>
        <w:t xml:space="preserve">Figura </w:t>
      </w:r>
      <w:fldSimple w:instr=" SEQ Figura \* ARABIC ">
        <w:ins w:id="1940" w:author="Ryan Lemos" w:date="2019-10-14T11:07:00Z">
          <w:r w:rsidR="00EA29D8">
            <w:rPr>
              <w:noProof/>
            </w:rPr>
            <w:t>30</w:t>
          </w:r>
        </w:ins>
        <w:del w:id="1941" w:author="Ryan Lemos" w:date="2019-10-07T11:05:00Z">
          <w:r w:rsidR="00D343FF" w:rsidDel="00EA672B">
            <w:rPr>
              <w:noProof/>
            </w:rPr>
            <w:delText>32</w:delText>
          </w:r>
        </w:del>
      </w:fldSimple>
      <w:bookmarkEnd w:id="1939"/>
      <w:r>
        <w:t xml:space="preserve"> - Botão salvar habilitado</w:t>
      </w:r>
    </w:p>
    <w:p w14:paraId="5C460FA6" w14:textId="00AD6580" w:rsidR="00DA6C7C" w:rsidRDefault="00DA6C7C" w:rsidP="00DA6C7C">
      <w:pPr>
        <w:ind w:firstLine="0"/>
        <w:jc w:val="center"/>
        <w:rPr>
          <w:ins w:id="1942" w:author="Ryan Lemos" w:date="2019-10-13T12:45:00Z"/>
        </w:rPr>
      </w:pPr>
      <w:r>
        <w:rPr>
          <w:noProof/>
        </w:rPr>
        <w:drawing>
          <wp:inline distT="0" distB="0" distL="0" distR="0" wp14:anchorId="551160C8" wp14:editId="4FA35D26">
            <wp:extent cx="928255" cy="545166"/>
            <wp:effectExtent l="0" t="0" r="5715"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36092" cy="549769"/>
                    </a:xfrm>
                    <a:prstGeom prst="rect">
                      <a:avLst/>
                    </a:prstGeom>
                  </pic:spPr>
                </pic:pic>
              </a:graphicData>
            </a:graphic>
          </wp:inline>
        </w:drawing>
      </w:r>
    </w:p>
    <w:p w14:paraId="198EB639" w14:textId="257E173D" w:rsidR="00D536A8" w:rsidRDefault="009E79A9" w:rsidP="00D536A8">
      <w:pPr>
        <w:pStyle w:val="Fontes"/>
        <w:rPr>
          <w:ins w:id="1943" w:author="Ryan Lemos" w:date="2019-10-13T12:45:00Z"/>
        </w:rPr>
      </w:pPr>
      <w:ins w:id="1944" w:author="Ryan Lemos" w:date="2019-10-13T12:59:00Z">
        <w:r>
          <w:t>Fonte: PRÓPRIA, 2019. Utilizando o ambiente ILC v.1.</w:t>
        </w:r>
      </w:ins>
    </w:p>
    <w:p w14:paraId="171B9E25" w14:textId="77777777" w:rsidR="00D536A8" w:rsidRDefault="00D536A8" w:rsidP="00DA6C7C">
      <w:pPr>
        <w:ind w:firstLine="0"/>
        <w:jc w:val="center"/>
      </w:pPr>
    </w:p>
    <w:p w14:paraId="06D34D71" w14:textId="5D8822FF" w:rsidR="00DA6C7C" w:rsidRDefault="00DA6C7C" w:rsidP="00DA6C7C">
      <w:pPr>
        <w:rPr>
          <w:ins w:id="1945" w:author="Ryan Lemos" w:date="2019-10-07T09:10:00Z"/>
        </w:rPr>
      </w:pPr>
      <w:r>
        <w:t>Caso esteja desabilitado, o botão fica na cor cinza claro com o mesmo símbolo de disquete, conforme a</w:t>
      </w:r>
      <w:r w:rsidR="007F2136">
        <w:t xml:space="preserve"> </w:t>
      </w:r>
      <w:r w:rsidR="007F2136">
        <w:fldChar w:fldCharType="begin"/>
      </w:r>
      <w:r w:rsidR="007F2136">
        <w:instrText xml:space="preserve"> REF _Ref20733811 \h </w:instrText>
      </w:r>
      <w:r w:rsidR="007F2136">
        <w:fldChar w:fldCharType="separate"/>
      </w:r>
      <w:ins w:id="1946" w:author="Ryan Lemos" w:date="2019-10-14T11:07:00Z">
        <w:r w:rsidR="00EA29D8">
          <w:t xml:space="preserve">Figura </w:t>
        </w:r>
        <w:r w:rsidR="00EA29D8">
          <w:rPr>
            <w:noProof/>
          </w:rPr>
          <w:t>31</w:t>
        </w:r>
      </w:ins>
      <w:del w:id="1947" w:author="Ryan Lemos" w:date="2019-10-07T11:05:00Z">
        <w:r w:rsidR="00054B21" w:rsidDel="00EA672B">
          <w:delText xml:space="preserve">Figura </w:delText>
        </w:r>
        <w:r w:rsidR="00054B21" w:rsidDel="00EA672B">
          <w:rPr>
            <w:noProof/>
          </w:rPr>
          <w:delText>33</w:delText>
        </w:r>
      </w:del>
      <w:r w:rsidR="007F2136">
        <w:fldChar w:fldCharType="end"/>
      </w:r>
      <w:r>
        <w:t>:</w:t>
      </w:r>
    </w:p>
    <w:p w14:paraId="29434BB1" w14:textId="77777777" w:rsidR="00DC21E5" w:rsidRDefault="00DC21E5" w:rsidP="00DA6C7C"/>
    <w:p w14:paraId="717303F3" w14:textId="537AE3C0" w:rsidR="0069744B" w:rsidRDefault="0069744B" w:rsidP="005074A5">
      <w:pPr>
        <w:pStyle w:val="Legenda"/>
        <w:keepNext/>
      </w:pPr>
      <w:bookmarkStart w:id="1948" w:name="_Ref20733811"/>
      <w:r>
        <w:lastRenderedPageBreak/>
        <w:t xml:space="preserve">Figura </w:t>
      </w:r>
      <w:fldSimple w:instr=" SEQ Figura \* ARABIC ">
        <w:ins w:id="1949" w:author="Ryan Lemos" w:date="2019-10-14T11:07:00Z">
          <w:r w:rsidR="00EA29D8">
            <w:rPr>
              <w:noProof/>
            </w:rPr>
            <w:t>31</w:t>
          </w:r>
        </w:ins>
        <w:del w:id="1950" w:author="Ryan Lemos" w:date="2019-10-07T11:05:00Z">
          <w:r w:rsidR="00D343FF" w:rsidDel="00EA672B">
            <w:rPr>
              <w:noProof/>
            </w:rPr>
            <w:delText>33</w:delText>
          </w:r>
        </w:del>
      </w:fldSimple>
      <w:bookmarkEnd w:id="1948"/>
      <w:r>
        <w:t xml:space="preserve"> - Botão salvar desabilitado</w:t>
      </w:r>
    </w:p>
    <w:p w14:paraId="734E9E5F" w14:textId="12F165AF" w:rsidR="00DA6C7C" w:rsidRDefault="00DA6C7C" w:rsidP="00DA6C7C">
      <w:pPr>
        <w:ind w:firstLine="0"/>
        <w:jc w:val="center"/>
        <w:rPr>
          <w:ins w:id="1951" w:author="Ryan Lemos" w:date="2019-10-13T12:45:00Z"/>
        </w:rPr>
      </w:pPr>
      <w:r>
        <w:rPr>
          <w:noProof/>
        </w:rPr>
        <w:drawing>
          <wp:inline distT="0" distB="0" distL="0" distR="0" wp14:anchorId="13A380B5" wp14:editId="7A249329">
            <wp:extent cx="893619" cy="458074"/>
            <wp:effectExtent l="0" t="0" r="190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08404" cy="465653"/>
                    </a:xfrm>
                    <a:prstGeom prst="rect">
                      <a:avLst/>
                    </a:prstGeom>
                  </pic:spPr>
                </pic:pic>
              </a:graphicData>
            </a:graphic>
          </wp:inline>
        </w:drawing>
      </w:r>
    </w:p>
    <w:p w14:paraId="31D28E6B" w14:textId="209C44AE" w:rsidR="00D536A8" w:rsidRDefault="009E79A9" w:rsidP="00D536A8">
      <w:pPr>
        <w:pStyle w:val="Fontes"/>
        <w:rPr>
          <w:ins w:id="1952" w:author="Ryan Lemos" w:date="2019-10-13T12:45:00Z"/>
        </w:rPr>
      </w:pPr>
      <w:ins w:id="1953" w:author="Ryan Lemos" w:date="2019-10-13T12:59:00Z">
        <w:r>
          <w:t>Fonte: PRÓPRIA, 2019. Utilizando o ambiente ILC v.1.</w:t>
        </w:r>
      </w:ins>
    </w:p>
    <w:p w14:paraId="51D6A05A" w14:textId="77777777" w:rsidR="00D536A8" w:rsidRDefault="00D536A8" w:rsidP="00DA6C7C">
      <w:pPr>
        <w:ind w:firstLine="0"/>
        <w:jc w:val="center"/>
      </w:pPr>
    </w:p>
    <w:p w14:paraId="2A1E96CD" w14:textId="4FF6064E" w:rsidR="00DA6C7C" w:rsidRDefault="007F2136" w:rsidP="005074A5">
      <w:r>
        <w:t xml:space="preserve">A utilização desse ícone para salvamento é utilizada em outros sistemas. Tanto que o nome do ícone remete a salvar um registro. Pensa-se que assim ao olhar para o botão, a experiência com outros sistemas que utilizaram o mesmo padrão visual, possa contribuir com a utilização do ambiente. </w:t>
      </w:r>
    </w:p>
    <w:p w14:paraId="728C0CB6" w14:textId="77777777" w:rsidR="00DA6C7C" w:rsidRPr="00C9030E" w:rsidRDefault="00DA6C7C" w:rsidP="00DA6C7C"/>
    <w:p w14:paraId="01D0A4F2" w14:textId="1A7CC77E" w:rsidR="00DA6C7C" w:rsidRDefault="00DA6C7C" w:rsidP="00DA6C7C">
      <w:r>
        <w:t>O botão de voltar</w:t>
      </w:r>
      <w:r w:rsidR="007F2136">
        <w:t xml:space="preserve"> para a tela anterior</w:t>
      </w:r>
      <w:r>
        <w:t xml:space="preserve"> é representado por um ícone de seta virada para a esquerda na cor cinza escuro conforme </w:t>
      </w:r>
      <w:r w:rsidR="007F2136">
        <w:t xml:space="preserve">demonstrado na </w:t>
      </w:r>
      <w:r w:rsidR="007F2136">
        <w:fldChar w:fldCharType="begin"/>
      </w:r>
      <w:r w:rsidR="007F2136">
        <w:instrText xml:space="preserve"> REF _Ref20733963 \h </w:instrText>
      </w:r>
      <w:r w:rsidR="007F2136">
        <w:fldChar w:fldCharType="separate"/>
      </w:r>
      <w:ins w:id="1954" w:author="Ryan Lemos" w:date="2019-10-14T11:07:00Z">
        <w:r w:rsidR="00EA29D8">
          <w:t xml:space="preserve">Figura </w:t>
        </w:r>
        <w:r w:rsidR="00EA29D8">
          <w:rPr>
            <w:noProof/>
          </w:rPr>
          <w:t>32</w:t>
        </w:r>
      </w:ins>
      <w:del w:id="1955" w:author="Ryan Lemos" w:date="2019-10-07T11:05:00Z">
        <w:r w:rsidR="00054B21" w:rsidDel="00EA672B">
          <w:delText xml:space="preserve">Figura </w:delText>
        </w:r>
        <w:r w:rsidR="00054B21" w:rsidDel="00EA672B">
          <w:rPr>
            <w:noProof/>
          </w:rPr>
          <w:delText>34</w:delText>
        </w:r>
      </w:del>
      <w:r w:rsidR="007F2136">
        <w:fldChar w:fldCharType="end"/>
      </w:r>
      <w:r w:rsidR="007F2136">
        <w:t xml:space="preserve">. </w:t>
      </w:r>
    </w:p>
    <w:p w14:paraId="10F4FE4E" w14:textId="77777777" w:rsidR="007F2136" w:rsidRDefault="007F2136" w:rsidP="00DA6C7C"/>
    <w:p w14:paraId="086747F1" w14:textId="595EC554" w:rsidR="0069744B" w:rsidRDefault="0069744B" w:rsidP="005074A5">
      <w:pPr>
        <w:pStyle w:val="Legenda"/>
        <w:keepNext/>
      </w:pPr>
      <w:bookmarkStart w:id="1956" w:name="_Ref20733963"/>
      <w:r>
        <w:t xml:space="preserve">Figura </w:t>
      </w:r>
      <w:fldSimple w:instr=" SEQ Figura \* ARABIC ">
        <w:ins w:id="1957" w:author="Ryan Lemos" w:date="2019-10-14T11:07:00Z">
          <w:r w:rsidR="00EA29D8">
            <w:rPr>
              <w:noProof/>
            </w:rPr>
            <w:t>32</w:t>
          </w:r>
        </w:ins>
        <w:del w:id="1958" w:author="Ryan Lemos" w:date="2019-10-07T11:05:00Z">
          <w:r w:rsidR="00D343FF" w:rsidDel="00EA672B">
            <w:rPr>
              <w:noProof/>
            </w:rPr>
            <w:delText>34</w:delText>
          </w:r>
        </w:del>
      </w:fldSimple>
      <w:bookmarkEnd w:id="1956"/>
      <w:r>
        <w:t xml:space="preserve"> - Botão voltar</w:t>
      </w:r>
    </w:p>
    <w:p w14:paraId="4FA25915" w14:textId="03E51018" w:rsidR="00DA6C7C" w:rsidRDefault="00DA6C7C" w:rsidP="006C7E48">
      <w:pPr>
        <w:ind w:firstLine="0"/>
        <w:jc w:val="center"/>
      </w:pPr>
      <w:r>
        <w:rPr>
          <w:noProof/>
        </w:rPr>
        <w:drawing>
          <wp:inline distT="0" distB="0" distL="0" distR="0" wp14:anchorId="051A74F3" wp14:editId="251509F7">
            <wp:extent cx="858982" cy="535104"/>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68601" cy="541096"/>
                    </a:xfrm>
                    <a:prstGeom prst="rect">
                      <a:avLst/>
                    </a:prstGeom>
                  </pic:spPr>
                </pic:pic>
              </a:graphicData>
            </a:graphic>
          </wp:inline>
        </w:drawing>
      </w:r>
    </w:p>
    <w:p w14:paraId="75AE763C" w14:textId="392129C4" w:rsidR="00D536A8" w:rsidRDefault="009E79A9" w:rsidP="00D536A8">
      <w:pPr>
        <w:pStyle w:val="Fontes"/>
        <w:rPr>
          <w:ins w:id="1959" w:author="Ryan Lemos" w:date="2019-10-13T12:45:00Z"/>
        </w:rPr>
      </w:pPr>
      <w:ins w:id="1960" w:author="Ryan Lemos" w:date="2019-10-13T12:59:00Z">
        <w:r>
          <w:t>Fonte: PRÓPRIA, 2019. Utilizando o ambiente ILC v.1.</w:t>
        </w:r>
      </w:ins>
    </w:p>
    <w:p w14:paraId="05A725F0" w14:textId="77777777" w:rsidR="006C7E48" w:rsidRDefault="006C7E48" w:rsidP="005074A5">
      <w:pPr>
        <w:ind w:firstLine="0"/>
        <w:jc w:val="center"/>
      </w:pPr>
    </w:p>
    <w:p w14:paraId="22405C43" w14:textId="48E867F2" w:rsidR="00DA6C7C" w:rsidRDefault="00DA6C7C" w:rsidP="00DA6C7C">
      <w:r>
        <w:t>Para as ações de editar um registro, responder uma atividade ou dúvida, e gerenciar uma turma é indicado por um botão com símbolo de lápis na cor azul. A única diferença dos botões de editar e responder para o botão gerenciar turma é que no de gerenciar turma a sua cor é um azul mais escuro com o efeito de pulsação</w:t>
      </w:r>
      <w:r w:rsidR="007F2136">
        <w:t xml:space="preserve"> como visto na </w:t>
      </w:r>
      <w:r w:rsidR="007F2136">
        <w:fldChar w:fldCharType="begin"/>
      </w:r>
      <w:r w:rsidR="007F2136">
        <w:instrText xml:space="preserve"> REF _Ref20734009 \h </w:instrText>
      </w:r>
      <w:r w:rsidR="007F2136">
        <w:fldChar w:fldCharType="separate"/>
      </w:r>
      <w:ins w:id="1961" w:author="Ryan Lemos" w:date="2019-10-14T11:07:00Z">
        <w:r w:rsidR="00EA29D8">
          <w:t xml:space="preserve">Figura </w:t>
        </w:r>
        <w:r w:rsidR="00EA29D8">
          <w:rPr>
            <w:noProof/>
          </w:rPr>
          <w:t>33</w:t>
        </w:r>
      </w:ins>
      <w:del w:id="1962" w:author="Ryan Lemos" w:date="2019-10-07T11:05:00Z">
        <w:r w:rsidR="00054B21" w:rsidDel="00EA672B">
          <w:delText xml:space="preserve">Figura </w:delText>
        </w:r>
        <w:r w:rsidR="00054B21" w:rsidDel="00EA672B">
          <w:rPr>
            <w:noProof/>
          </w:rPr>
          <w:delText>35</w:delText>
        </w:r>
      </w:del>
      <w:r w:rsidR="007F2136">
        <w:fldChar w:fldCharType="end"/>
      </w:r>
      <w:r w:rsidR="007F2136">
        <w:t>.</w:t>
      </w:r>
    </w:p>
    <w:p w14:paraId="1A2043D1" w14:textId="77777777" w:rsidR="00DA6C7C" w:rsidRPr="00057164" w:rsidRDefault="00DA6C7C" w:rsidP="00DA6C7C">
      <w:r>
        <w:t xml:space="preserve"> </w:t>
      </w:r>
    </w:p>
    <w:p w14:paraId="21AB57AC" w14:textId="6ED55735" w:rsidR="0069744B" w:rsidRDefault="0069744B" w:rsidP="005074A5">
      <w:pPr>
        <w:pStyle w:val="Legenda"/>
        <w:keepNext/>
      </w:pPr>
      <w:bookmarkStart w:id="1963" w:name="_Ref20734009"/>
      <w:r>
        <w:t xml:space="preserve">Figura </w:t>
      </w:r>
      <w:fldSimple w:instr=" SEQ Figura \* ARABIC ">
        <w:ins w:id="1964" w:author="Ryan Lemos" w:date="2019-10-14T11:07:00Z">
          <w:r w:rsidR="00EA29D8">
            <w:rPr>
              <w:noProof/>
            </w:rPr>
            <w:t>33</w:t>
          </w:r>
        </w:ins>
        <w:del w:id="1965" w:author="Ryan Lemos" w:date="2019-10-07T11:05:00Z">
          <w:r w:rsidR="00D343FF" w:rsidDel="00EA672B">
            <w:rPr>
              <w:noProof/>
            </w:rPr>
            <w:delText>35</w:delText>
          </w:r>
        </w:del>
      </w:fldSimple>
      <w:bookmarkEnd w:id="1963"/>
      <w:r>
        <w:t xml:space="preserve"> - Botão de edição</w:t>
      </w:r>
    </w:p>
    <w:p w14:paraId="62D67BB8" w14:textId="6E17BCC3" w:rsidR="00DA6C7C" w:rsidDel="00DC21E5" w:rsidRDefault="0069744B" w:rsidP="00DA6C7C">
      <w:pPr>
        <w:ind w:firstLine="0"/>
        <w:jc w:val="center"/>
        <w:rPr>
          <w:del w:id="1966" w:author="Ryan Lemos" w:date="2019-10-07T09:10:00Z"/>
        </w:rPr>
      </w:pPr>
      <w:r>
        <w:rPr>
          <w:noProof/>
        </w:rPr>
        <w:drawing>
          <wp:inline distT="0" distB="0" distL="0" distR="0" wp14:anchorId="1FB16473" wp14:editId="157E70D8">
            <wp:extent cx="935182" cy="458423"/>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59">
                      <a:extLst>
                        <a:ext uri="{28A0092B-C50C-407E-A947-70E740481C1C}">
                          <a14:useLocalDpi xmlns:a14="http://schemas.microsoft.com/office/drawing/2010/main" val="0"/>
                        </a:ext>
                      </a:extLst>
                    </a:blip>
                    <a:stretch>
                      <a:fillRect/>
                    </a:stretch>
                  </pic:blipFill>
                  <pic:spPr>
                    <a:xfrm>
                      <a:off x="0" y="0"/>
                      <a:ext cx="941902" cy="461717"/>
                    </a:xfrm>
                    <a:prstGeom prst="rect">
                      <a:avLst/>
                    </a:prstGeom>
                  </pic:spPr>
                </pic:pic>
              </a:graphicData>
            </a:graphic>
          </wp:inline>
        </w:drawing>
      </w:r>
    </w:p>
    <w:p w14:paraId="352D0B0B" w14:textId="7EE2A47E" w:rsidR="00DA6C7C" w:rsidRDefault="00DA6C7C">
      <w:pPr>
        <w:ind w:firstLine="0"/>
        <w:jc w:val="center"/>
        <w:pPrChange w:id="1967" w:author="Ryan Lemos" w:date="2019-10-07T09:10:00Z">
          <w:pPr>
            <w:pStyle w:val="Ttulo3"/>
            <w:numPr>
              <w:ilvl w:val="0"/>
              <w:numId w:val="0"/>
            </w:numPr>
            <w:ind w:left="0" w:firstLine="0"/>
          </w:pPr>
        </w:pPrChange>
      </w:pPr>
    </w:p>
    <w:p w14:paraId="40FAD40F" w14:textId="39851251" w:rsidR="00D536A8" w:rsidRDefault="009E79A9" w:rsidP="00D536A8">
      <w:pPr>
        <w:pStyle w:val="Fontes"/>
        <w:rPr>
          <w:ins w:id="1968" w:author="Ryan Lemos" w:date="2019-10-13T12:45:00Z"/>
        </w:rPr>
      </w:pPr>
      <w:ins w:id="1969" w:author="Ryan Lemos" w:date="2019-10-13T12:59:00Z">
        <w:r>
          <w:t>Fonte: PRÓPRIA, 2019. Utilizando o ambiente ILC v.1.</w:t>
        </w:r>
      </w:ins>
    </w:p>
    <w:p w14:paraId="1C0D765F" w14:textId="77777777" w:rsidR="00DA6C7C" w:rsidRPr="008B2D67" w:rsidRDefault="00DA6C7C" w:rsidP="00DA6C7C"/>
    <w:p w14:paraId="4B82D807" w14:textId="602E5883" w:rsidR="00DA6C7C" w:rsidRDefault="00DA6C7C" w:rsidP="00DA6C7C">
      <w:r>
        <w:t xml:space="preserve">Para os botões de exclusão, a cor do ícone é vermelha com o símbolo de uma lixeira, conforme visto na </w:t>
      </w:r>
      <w:r w:rsidR="007F2136">
        <w:fldChar w:fldCharType="begin"/>
      </w:r>
      <w:r w:rsidR="007F2136">
        <w:instrText xml:space="preserve"> REF _Ref20734034 \h </w:instrText>
      </w:r>
      <w:r w:rsidR="007F2136">
        <w:fldChar w:fldCharType="separate"/>
      </w:r>
      <w:ins w:id="1970" w:author="Ryan Lemos" w:date="2019-10-14T11:07:00Z">
        <w:r w:rsidR="00EA29D8">
          <w:t xml:space="preserve">Figura </w:t>
        </w:r>
        <w:r w:rsidR="00EA29D8">
          <w:rPr>
            <w:noProof/>
          </w:rPr>
          <w:t>34</w:t>
        </w:r>
      </w:ins>
      <w:del w:id="1971" w:author="Ryan Lemos" w:date="2019-10-07T11:05:00Z">
        <w:r w:rsidR="00054B21" w:rsidDel="00EA672B">
          <w:delText xml:space="preserve">Figura </w:delText>
        </w:r>
        <w:r w:rsidR="00054B21" w:rsidDel="00EA672B">
          <w:rPr>
            <w:noProof/>
          </w:rPr>
          <w:delText>36</w:delText>
        </w:r>
      </w:del>
      <w:r w:rsidR="007F2136">
        <w:fldChar w:fldCharType="end"/>
      </w:r>
      <w:r>
        <w:t>.</w:t>
      </w:r>
      <w:r w:rsidR="007F2136">
        <w:t xml:space="preserve"> Esse também é outro padrão utilizado em outros sistemas, utilizando </w:t>
      </w:r>
      <w:proofErr w:type="gramStart"/>
      <w:r w:rsidR="007F2136">
        <w:t>a cor vermelha</w:t>
      </w:r>
      <w:proofErr w:type="gramEnd"/>
      <w:r w:rsidR="007F2136">
        <w:t xml:space="preserve"> como sendo um alerta para a ação, e o ícone de lixeira para significar a exclusão do registro.</w:t>
      </w:r>
      <w:r>
        <w:t xml:space="preserve"> </w:t>
      </w:r>
    </w:p>
    <w:p w14:paraId="26F56E11" w14:textId="77777777" w:rsidR="007F2136" w:rsidRDefault="007F2136" w:rsidP="00DA6C7C"/>
    <w:p w14:paraId="6EA7F252" w14:textId="3DDA87D5" w:rsidR="0069744B" w:rsidRDefault="0069744B" w:rsidP="005074A5">
      <w:pPr>
        <w:pStyle w:val="Legenda"/>
        <w:keepNext/>
      </w:pPr>
      <w:bookmarkStart w:id="1972" w:name="_Ref20734034"/>
      <w:r>
        <w:lastRenderedPageBreak/>
        <w:t xml:space="preserve">Figura </w:t>
      </w:r>
      <w:fldSimple w:instr=" SEQ Figura \* ARABIC ">
        <w:ins w:id="1973" w:author="Ryan Lemos" w:date="2019-10-14T11:07:00Z">
          <w:r w:rsidR="00EA29D8">
            <w:rPr>
              <w:noProof/>
            </w:rPr>
            <w:t>34</w:t>
          </w:r>
        </w:ins>
        <w:del w:id="1974" w:author="Ryan Lemos" w:date="2019-10-07T11:05:00Z">
          <w:r w:rsidR="00D343FF" w:rsidDel="00EA672B">
            <w:rPr>
              <w:noProof/>
            </w:rPr>
            <w:delText>36</w:delText>
          </w:r>
        </w:del>
      </w:fldSimple>
      <w:bookmarkEnd w:id="1972"/>
      <w:r>
        <w:t xml:space="preserve"> - Botão de exclusão</w:t>
      </w:r>
    </w:p>
    <w:p w14:paraId="75A66340" w14:textId="109E6834" w:rsidR="00DA6C7C" w:rsidRDefault="00DA6C7C" w:rsidP="00DA6C7C">
      <w:pPr>
        <w:ind w:firstLine="0"/>
        <w:jc w:val="center"/>
      </w:pPr>
      <w:r>
        <w:rPr>
          <w:noProof/>
        </w:rPr>
        <w:drawing>
          <wp:inline distT="0" distB="0" distL="0" distR="0" wp14:anchorId="70649D61" wp14:editId="5E1FFF54">
            <wp:extent cx="425278" cy="5334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9480" cy="538670"/>
                    </a:xfrm>
                    <a:prstGeom prst="rect">
                      <a:avLst/>
                    </a:prstGeom>
                  </pic:spPr>
                </pic:pic>
              </a:graphicData>
            </a:graphic>
          </wp:inline>
        </w:drawing>
      </w:r>
    </w:p>
    <w:p w14:paraId="71A60B74" w14:textId="3C71C05B" w:rsidR="00D536A8" w:rsidRDefault="009E79A9" w:rsidP="00D536A8">
      <w:pPr>
        <w:pStyle w:val="Fontes"/>
        <w:rPr>
          <w:ins w:id="1975" w:author="Ryan Lemos" w:date="2019-10-13T12:45:00Z"/>
        </w:rPr>
      </w:pPr>
      <w:ins w:id="1976" w:author="Ryan Lemos" w:date="2019-10-13T12:59:00Z">
        <w:r>
          <w:t>Fonte: PRÓPRIA, 2019. Utilizando o ambiente ILC v.1.</w:t>
        </w:r>
      </w:ins>
    </w:p>
    <w:p w14:paraId="28103A74" w14:textId="77777777" w:rsidR="007F2136" w:rsidRDefault="007F2136" w:rsidP="00DA6C7C">
      <w:pPr>
        <w:ind w:firstLine="0"/>
        <w:jc w:val="center"/>
      </w:pPr>
    </w:p>
    <w:p w14:paraId="123F663F" w14:textId="0D2CB006" w:rsidR="006C7E48" w:rsidRDefault="00DA6C7C" w:rsidP="00DA6C7C">
      <w:r>
        <w:t>Quando clicado, o usuário sempre será perguntado se realmente deseja excluir o registro, como forma de precaver a exclusão indevida de um registro.</w:t>
      </w:r>
      <w:r w:rsidR="006C7E48">
        <w:t xml:space="preserve"> Para os alertas da aplicação, foi utilizada a biblioteca </w:t>
      </w:r>
      <w:commentRangeStart w:id="1977"/>
      <w:r w:rsidR="006C7E48">
        <w:t>SWAL</w:t>
      </w:r>
      <w:commentRangeEnd w:id="1977"/>
      <w:r w:rsidR="006C7E48">
        <w:t xml:space="preserve"> que provê uma interface mais amigável para respostas dos sistemas. </w:t>
      </w:r>
      <w:commentRangeStart w:id="1978"/>
      <w:r w:rsidR="006C7E48">
        <w:t>Porém utilizou-se</w:t>
      </w:r>
      <w:del w:id="1979" w:author="Ryan Lemos" w:date="2019-10-13T12:02:00Z">
        <w:r w:rsidR="006C7E48" w:rsidDel="00EE035A">
          <w:delText xml:space="preserve"> um</w:delText>
        </w:r>
      </w:del>
      <w:ins w:id="1980" w:author="Ryan Lemos" w:date="2019-10-13T12:01:00Z">
        <w:r w:rsidR="00EE035A">
          <w:t xml:space="preserve"> </w:t>
        </w:r>
      </w:ins>
      <w:del w:id="1981" w:author="Ryan Lemos" w:date="2019-10-13T12:01:00Z">
        <w:r w:rsidR="006C7E48" w:rsidDel="00EE035A">
          <w:delText xml:space="preserve"> </w:delText>
        </w:r>
        <w:r w:rsidR="006C7E48" w:rsidDel="00EE035A">
          <w:rPr>
            <w:rStyle w:val="Refdecomentrio"/>
          </w:rPr>
          <w:commentReference w:id="1977"/>
        </w:r>
        <w:r w:rsidR="006C7E48" w:rsidRPr="005074A5" w:rsidDel="00EE035A">
          <w:rPr>
            <w:i/>
            <w:iCs/>
          </w:rPr>
          <w:delText>Wrapper</w:delText>
        </w:r>
        <w:r w:rsidR="006C7E48" w:rsidDel="00EE035A">
          <w:delText xml:space="preserve"> Angular para essa biblioteca, que seria um</w:delText>
        </w:r>
      </w:del>
      <w:r w:rsidR="006C7E48">
        <w:t>a implementação da biblioteca SWAL utilizando o padrão do Angular</w:t>
      </w:r>
      <w:ins w:id="1982" w:author="Ryan Lemos" w:date="2019-10-13T12:02:00Z">
        <w:r w:rsidR="00EE035A">
          <w:t xml:space="preserve"> conforme seção</w:t>
        </w:r>
      </w:ins>
      <w:ins w:id="1983" w:author="Ryan Lemos" w:date="2019-10-13T15:34:00Z">
        <w:r w:rsidR="00A768C5">
          <w:t xml:space="preserve"> </w:t>
        </w:r>
        <w:r w:rsidR="00A768C5">
          <w:fldChar w:fldCharType="begin"/>
        </w:r>
        <w:r w:rsidR="00A768C5">
          <w:instrText xml:space="preserve"> REF _Ref21873296 \r \h </w:instrText>
        </w:r>
      </w:ins>
      <w:r w:rsidR="00A768C5">
        <w:fldChar w:fldCharType="separate"/>
      </w:r>
      <w:ins w:id="1984" w:author="Ryan Lemos" w:date="2019-10-14T11:07:00Z">
        <w:r w:rsidR="00EA29D8">
          <w:t>2.2.4.7</w:t>
        </w:r>
      </w:ins>
      <w:ins w:id="1985" w:author="Ryan Lemos" w:date="2019-10-13T15:34:00Z">
        <w:r w:rsidR="00A768C5">
          <w:fldChar w:fldCharType="end"/>
        </w:r>
      </w:ins>
      <w:r w:rsidR="006C7E48">
        <w:t xml:space="preserve">. Com isso cria-se uma </w:t>
      </w:r>
      <w:proofErr w:type="spellStart"/>
      <w:r w:rsidR="006C7E48" w:rsidRPr="005074A5">
        <w:rPr>
          <w:i/>
          <w:iCs/>
        </w:rPr>
        <w:t>tag</w:t>
      </w:r>
      <w:proofErr w:type="spellEnd"/>
      <w:r w:rsidR="006C7E48">
        <w:t xml:space="preserve"> semelhante ao HTML para o elemento SWAL, então basta-se chamar aquele elemento quando necessário. </w:t>
      </w:r>
      <w:commentRangeEnd w:id="1978"/>
      <w:r w:rsidR="006C7E48">
        <w:rPr>
          <w:rStyle w:val="Refdecomentrio"/>
        </w:rPr>
        <w:commentReference w:id="1978"/>
      </w:r>
      <w:r w:rsidR="006C7E48">
        <w:t xml:space="preserve">A </w:t>
      </w:r>
      <w:r w:rsidR="006C7E48">
        <w:fldChar w:fldCharType="begin"/>
      </w:r>
      <w:r w:rsidR="006C7E48">
        <w:instrText xml:space="preserve"> REF _Ref20734450 \h </w:instrText>
      </w:r>
      <w:r w:rsidR="006C7E48">
        <w:fldChar w:fldCharType="separate"/>
      </w:r>
      <w:ins w:id="1986" w:author="Ryan Lemos" w:date="2019-10-14T11:07:00Z">
        <w:r w:rsidR="00EA29D8">
          <w:t xml:space="preserve">Figura </w:t>
        </w:r>
        <w:r w:rsidR="00EA29D8">
          <w:rPr>
            <w:noProof/>
          </w:rPr>
          <w:t>35</w:t>
        </w:r>
      </w:ins>
      <w:del w:id="1987" w:author="Ryan Lemos" w:date="2019-10-07T11:05:00Z">
        <w:r w:rsidR="00054B21" w:rsidDel="00EA672B">
          <w:delText xml:space="preserve">Figura </w:delText>
        </w:r>
        <w:r w:rsidR="00054B21" w:rsidDel="00EA672B">
          <w:rPr>
            <w:noProof/>
          </w:rPr>
          <w:delText>37</w:delText>
        </w:r>
      </w:del>
      <w:r w:rsidR="006C7E48">
        <w:fldChar w:fldCharType="end"/>
      </w:r>
      <w:r w:rsidR="006C7E48">
        <w:t xml:space="preserve"> se trata de uma mensagem de alerta ao usuário no momento de uma exclusão, há a possibilidade de o usuário desistir e não excluir o item desejado. </w:t>
      </w:r>
    </w:p>
    <w:p w14:paraId="785D292D" w14:textId="77777777" w:rsidR="006C7E48" w:rsidRDefault="006C7E48" w:rsidP="00DA6C7C"/>
    <w:p w14:paraId="6E0910CF" w14:textId="6AC8A645" w:rsidR="006C7E48" w:rsidRDefault="006C7E48" w:rsidP="005074A5">
      <w:pPr>
        <w:pStyle w:val="Legenda"/>
        <w:keepNext/>
      </w:pPr>
      <w:bookmarkStart w:id="1988" w:name="_Ref20734450"/>
      <w:r>
        <w:t xml:space="preserve">Figura </w:t>
      </w:r>
      <w:fldSimple w:instr=" SEQ Figura \* ARABIC ">
        <w:ins w:id="1989" w:author="Ryan Lemos" w:date="2019-10-14T11:07:00Z">
          <w:r w:rsidR="00EA29D8">
            <w:rPr>
              <w:noProof/>
            </w:rPr>
            <w:t>35</w:t>
          </w:r>
        </w:ins>
        <w:del w:id="1990" w:author="Ryan Lemos" w:date="2019-10-07T11:05:00Z">
          <w:r w:rsidR="00D343FF" w:rsidDel="00EA672B">
            <w:rPr>
              <w:noProof/>
            </w:rPr>
            <w:delText>37</w:delText>
          </w:r>
        </w:del>
      </w:fldSimple>
      <w:bookmarkEnd w:id="1988"/>
      <w:r>
        <w:t xml:space="preserve"> - Mensagem de exclusão de um registro</w:t>
      </w:r>
    </w:p>
    <w:p w14:paraId="5552E090" w14:textId="4C609043" w:rsidR="00DA6C7C" w:rsidRDefault="006C7E48" w:rsidP="005074A5">
      <w:pPr>
        <w:ind w:firstLine="0"/>
        <w:jc w:val="center"/>
      </w:pPr>
      <w:r>
        <w:rPr>
          <w:noProof/>
        </w:rPr>
        <w:drawing>
          <wp:inline distT="0" distB="0" distL="0" distR="0" wp14:anchorId="585E65A6" wp14:editId="2478A651">
            <wp:extent cx="3649980" cy="2005457"/>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03123" cy="2034656"/>
                    </a:xfrm>
                    <a:prstGeom prst="rect">
                      <a:avLst/>
                    </a:prstGeom>
                  </pic:spPr>
                </pic:pic>
              </a:graphicData>
            </a:graphic>
          </wp:inline>
        </w:drawing>
      </w:r>
    </w:p>
    <w:p w14:paraId="0A125056" w14:textId="7BBA0653" w:rsidR="00D536A8" w:rsidRDefault="009E79A9" w:rsidP="00D536A8">
      <w:pPr>
        <w:pStyle w:val="Fontes"/>
        <w:rPr>
          <w:ins w:id="1991" w:author="Ryan Lemos" w:date="2019-10-13T12:45:00Z"/>
        </w:rPr>
      </w:pPr>
      <w:ins w:id="1992" w:author="Ryan Lemos" w:date="2019-10-13T12:59:00Z">
        <w:r>
          <w:t>Fonte: PRÓPRIA, 2019. Utilizando o ambiente ILC v.1.</w:t>
        </w:r>
      </w:ins>
    </w:p>
    <w:p w14:paraId="677DE394" w14:textId="77777777" w:rsidR="00DA6C7C" w:rsidRDefault="00DA6C7C" w:rsidP="00DA6C7C"/>
    <w:p w14:paraId="63909ADA" w14:textId="1BB53A8E" w:rsidR="00DA6C7C" w:rsidRDefault="00DA6C7C" w:rsidP="00DA6C7C">
      <w:r>
        <w:t>O botão para visualização de registros é definido por um símbolo de olho na cor cinza. Conforme a</w:t>
      </w:r>
      <w:r w:rsidR="006C7E48">
        <w:t xml:space="preserve"> </w:t>
      </w:r>
      <w:r w:rsidR="006C7E48">
        <w:fldChar w:fldCharType="begin"/>
      </w:r>
      <w:r w:rsidR="006C7E48">
        <w:instrText xml:space="preserve"> REF _Ref20734568 \h </w:instrText>
      </w:r>
      <w:r w:rsidR="006C7E48">
        <w:fldChar w:fldCharType="separate"/>
      </w:r>
      <w:ins w:id="1993" w:author="Ryan Lemos" w:date="2019-10-14T11:07:00Z">
        <w:r w:rsidR="00EA29D8">
          <w:t xml:space="preserve">Figura </w:t>
        </w:r>
        <w:r w:rsidR="00EA29D8">
          <w:rPr>
            <w:noProof/>
          </w:rPr>
          <w:t>36</w:t>
        </w:r>
      </w:ins>
      <w:del w:id="1994" w:author="Ryan Lemos" w:date="2019-10-07T11:05:00Z">
        <w:r w:rsidR="00054B21" w:rsidDel="00EA672B">
          <w:delText xml:space="preserve">Figura </w:delText>
        </w:r>
        <w:r w:rsidR="00054B21" w:rsidDel="00EA672B">
          <w:rPr>
            <w:noProof/>
          </w:rPr>
          <w:delText>38</w:delText>
        </w:r>
      </w:del>
      <w:r w:rsidR="006C7E48">
        <w:fldChar w:fldCharType="end"/>
      </w:r>
      <w:r>
        <w:t>.</w:t>
      </w:r>
    </w:p>
    <w:p w14:paraId="3D91813A" w14:textId="77777777" w:rsidR="00DA6C7C" w:rsidRDefault="00DA6C7C" w:rsidP="00DA6C7C"/>
    <w:p w14:paraId="10EEE52E" w14:textId="77F1B73C" w:rsidR="0069744B" w:rsidRDefault="0069744B" w:rsidP="005074A5">
      <w:pPr>
        <w:pStyle w:val="Legenda"/>
        <w:keepNext/>
      </w:pPr>
      <w:bookmarkStart w:id="1995" w:name="_Ref20734568"/>
      <w:r>
        <w:t xml:space="preserve">Figura </w:t>
      </w:r>
      <w:fldSimple w:instr=" SEQ Figura \* ARABIC ">
        <w:ins w:id="1996" w:author="Ryan Lemos" w:date="2019-10-14T11:07:00Z">
          <w:r w:rsidR="00EA29D8">
            <w:rPr>
              <w:noProof/>
            </w:rPr>
            <w:t>36</w:t>
          </w:r>
        </w:ins>
        <w:del w:id="1997" w:author="Ryan Lemos" w:date="2019-10-07T11:05:00Z">
          <w:r w:rsidR="00D343FF" w:rsidDel="00EA672B">
            <w:rPr>
              <w:noProof/>
            </w:rPr>
            <w:delText>38</w:delText>
          </w:r>
        </w:del>
      </w:fldSimple>
      <w:bookmarkEnd w:id="1995"/>
      <w:r>
        <w:t xml:space="preserve"> - Botão de visualizar registro</w:t>
      </w:r>
    </w:p>
    <w:p w14:paraId="2D9C8479" w14:textId="5372C471" w:rsidR="006C7E48" w:rsidRDefault="00DA6C7C" w:rsidP="005074A5">
      <w:pPr>
        <w:ind w:firstLine="0"/>
        <w:jc w:val="center"/>
        <w:rPr>
          <w:ins w:id="1998" w:author="Ryan Lemos" w:date="2019-10-13T12:46:00Z"/>
        </w:rPr>
      </w:pPr>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14375" cy="561975"/>
                    </a:xfrm>
                    <a:prstGeom prst="rect">
                      <a:avLst/>
                    </a:prstGeom>
                  </pic:spPr>
                </pic:pic>
              </a:graphicData>
            </a:graphic>
          </wp:inline>
        </w:drawing>
      </w:r>
    </w:p>
    <w:p w14:paraId="5B8C337E" w14:textId="7E376735" w:rsidR="00D536A8" w:rsidRDefault="009E79A9" w:rsidP="00D536A8">
      <w:pPr>
        <w:pStyle w:val="Fontes"/>
        <w:rPr>
          <w:ins w:id="1999" w:author="Ryan Lemos" w:date="2019-10-13T12:46:00Z"/>
        </w:rPr>
      </w:pPr>
      <w:ins w:id="2000" w:author="Ryan Lemos" w:date="2019-10-13T12:59:00Z">
        <w:r>
          <w:t>Fonte: PRÓPRIA, 2019. Utilizando o ambiente ILC v.1.</w:t>
        </w:r>
      </w:ins>
    </w:p>
    <w:p w14:paraId="74E6F685" w14:textId="77777777" w:rsidR="00D536A8" w:rsidRDefault="00D536A8" w:rsidP="005074A5">
      <w:pPr>
        <w:ind w:firstLine="0"/>
        <w:jc w:val="center"/>
      </w:pPr>
    </w:p>
    <w:p w14:paraId="6892E980" w14:textId="4F270007" w:rsidR="006C7E48" w:rsidRDefault="006C7E48" w:rsidP="006C7E48">
      <w:r>
        <w:lastRenderedPageBreak/>
        <w:t xml:space="preserve">Para adicionar novos registros ao ambiente. Por exemplo, uma nova turma, uma atividade, ou uma dúvida, deve clicar no botão na cor azul claro com o símbolo de +. Conforme a </w:t>
      </w:r>
      <w:r>
        <w:fldChar w:fldCharType="begin"/>
      </w:r>
      <w:r>
        <w:instrText xml:space="preserve"> REF _Ref20734696 \h </w:instrText>
      </w:r>
      <w:r>
        <w:fldChar w:fldCharType="separate"/>
      </w:r>
      <w:ins w:id="2001" w:author="Ryan Lemos" w:date="2019-10-14T11:07:00Z">
        <w:r w:rsidR="00EA29D8">
          <w:t xml:space="preserve">Figura </w:t>
        </w:r>
        <w:r w:rsidR="00EA29D8">
          <w:rPr>
            <w:noProof/>
          </w:rPr>
          <w:t>37</w:t>
        </w:r>
      </w:ins>
      <w:del w:id="2002" w:author="Ryan Lemos" w:date="2019-10-07T11:05:00Z">
        <w:r w:rsidR="00054B21" w:rsidDel="00EA672B">
          <w:delText xml:space="preserve">Figura </w:delText>
        </w:r>
        <w:r w:rsidR="00054B21" w:rsidDel="00EA672B">
          <w:rPr>
            <w:noProof/>
          </w:rPr>
          <w:delText>39</w:delText>
        </w:r>
      </w:del>
      <w:r>
        <w:fldChar w:fldCharType="end"/>
      </w:r>
      <w:r>
        <w:t>.</w:t>
      </w:r>
    </w:p>
    <w:p w14:paraId="6714C1A4" w14:textId="534E12DE" w:rsidR="006C7E48" w:rsidRDefault="006C7E48" w:rsidP="006C7E48">
      <w:pPr>
        <w:pStyle w:val="Legenda"/>
        <w:keepNext/>
      </w:pPr>
      <w:bookmarkStart w:id="2003" w:name="_Ref20734696"/>
      <w:r>
        <w:t xml:space="preserve">Figura </w:t>
      </w:r>
      <w:fldSimple w:instr=" SEQ Figura \* ARABIC ">
        <w:ins w:id="2004" w:author="Ryan Lemos" w:date="2019-10-14T11:07:00Z">
          <w:r w:rsidR="00EA29D8">
            <w:rPr>
              <w:noProof/>
            </w:rPr>
            <w:t>37</w:t>
          </w:r>
        </w:ins>
        <w:del w:id="2005" w:author="Ryan Lemos" w:date="2019-10-07T11:05:00Z">
          <w:r w:rsidR="00D343FF" w:rsidDel="00EA672B">
            <w:rPr>
              <w:noProof/>
            </w:rPr>
            <w:delText>39</w:delText>
          </w:r>
        </w:del>
      </w:fldSimple>
      <w:bookmarkEnd w:id="2003"/>
      <w:r>
        <w:t xml:space="preserve"> - Botão de novo registro</w:t>
      </w:r>
    </w:p>
    <w:p w14:paraId="77F93259" w14:textId="2A07685E" w:rsidR="00DA6C7C" w:rsidRDefault="006C7E48" w:rsidP="006C7E48">
      <w:pPr>
        <w:ind w:firstLine="0"/>
        <w:jc w:val="center"/>
        <w:rPr>
          <w:ins w:id="2006" w:author="Ryan Lemos" w:date="2019-10-13T12:46:00Z"/>
        </w:rPr>
      </w:pPr>
      <w:r>
        <w:rPr>
          <w:noProof/>
        </w:rPr>
        <w:drawing>
          <wp:inline distT="0" distB="0" distL="0" distR="0" wp14:anchorId="1C97D0BA" wp14:editId="072F26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23975" cy="676275"/>
                    </a:xfrm>
                    <a:prstGeom prst="rect">
                      <a:avLst/>
                    </a:prstGeom>
                  </pic:spPr>
                </pic:pic>
              </a:graphicData>
            </a:graphic>
          </wp:inline>
        </w:drawing>
      </w:r>
    </w:p>
    <w:p w14:paraId="7F0C04BF" w14:textId="5F569F16" w:rsidR="00D536A8" w:rsidRDefault="009E79A9" w:rsidP="00D536A8">
      <w:pPr>
        <w:pStyle w:val="Fontes"/>
        <w:rPr>
          <w:ins w:id="2007" w:author="Ryan Lemos" w:date="2019-10-13T12:46:00Z"/>
        </w:rPr>
      </w:pPr>
      <w:ins w:id="2008" w:author="Ryan Lemos" w:date="2019-10-13T12:59:00Z">
        <w:r>
          <w:t>Fonte: PRÓPRIA, 2019. Utilizando o ambiente ILC v.1.</w:t>
        </w:r>
      </w:ins>
    </w:p>
    <w:p w14:paraId="793B9D3C" w14:textId="77777777" w:rsidR="00D536A8" w:rsidRDefault="00D536A8" w:rsidP="006C7E48">
      <w:pPr>
        <w:ind w:firstLine="0"/>
        <w:jc w:val="center"/>
      </w:pPr>
    </w:p>
    <w:p w14:paraId="4C327EB2" w14:textId="77777777" w:rsidR="0073158C" w:rsidRDefault="0073158C" w:rsidP="0073158C">
      <w:r>
        <w:t>O ambiente foi feito para que se possa ser utilizado sem que haja o recarregamento de página. Com isso em algum momento pode ser que os dados não estejam mais atualizados, para isso existe a opção do botão de recarregamento. Ele é definido pela cor cinza escura e por um símbolo de flecha circular, conforme a figura:</w:t>
      </w:r>
    </w:p>
    <w:p w14:paraId="48334E00" w14:textId="77777777" w:rsidR="0073158C" w:rsidRPr="006B34CD" w:rsidRDefault="0073158C" w:rsidP="0073158C"/>
    <w:p w14:paraId="73443FF2" w14:textId="48AEA7F0" w:rsidR="0073158C" w:rsidRDefault="0073158C" w:rsidP="0073158C">
      <w:pPr>
        <w:pStyle w:val="Legenda"/>
        <w:keepNext/>
      </w:pPr>
      <w:r>
        <w:t xml:space="preserve">Figura </w:t>
      </w:r>
      <w:fldSimple w:instr=" SEQ Figura \* ARABIC ">
        <w:ins w:id="2009" w:author="Ryan Lemos" w:date="2019-10-14T11:07:00Z">
          <w:r w:rsidR="00EA29D8">
            <w:rPr>
              <w:noProof/>
            </w:rPr>
            <w:t>38</w:t>
          </w:r>
        </w:ins>
        <w:del w:id="2010" w:author="Ryan Lemos" w:date="2019-10-07T11:05:00Z">
          <w:r w:rsidR="00D343FF" w:rsidDel="00EA672B">
            <w:rPr>
              <w:noProof/>
            </w:rPr>
            <w:delText>40</w:delText>
          </w:r>
        </w:del>
      </w:fldSimple>
      <w:r>
        <w:t xml:space="preserve"> - Botão de recarregar dados</w:t>
      </w:r>
    </w:p>
    <w:p w14:paraId="25F53D04" w14:textId="37FA2873" w:rsidR="0073158C" w:rsidRDefault="0073158C">
      <w:pPr>
        <w:ind w:firstLine="0"/>
        <w:jc w:val="center"/>
      </w:pPr>
      <w:r>
        <w:rPr>
          <w:noProof/>
        </w:rPr>
        <w:drawing>
          <wp:inline distT="0" distB="0" distL="0" distR="0" wp14:anchorId="2F3BC640" wp14:editId="23315E44">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62075" cy="609600"/>
                    </a:xfrm>
                    <a:prstGeom prst="rect">
                      <a:avLst/>
                    </a:prstGeom>
                  </pic:spPr>
                </pic:pic>
              </a:graphicData>
            </a:graphic>
          </wp:inline>
        </w:drawing>
      </w:r>
    </w:p>
    <w:p w14:paraId="0B1F20A1" w14:textId="03E96951" w:rsidR="00D536A8" w:rsidRDefault="009E79A9" w:rsidP="00D536A8">
      <w:pPr>
        <w:pStyle w:val="Fontes"/>
        <w:rPr>
          <w:ins w:id="2011" w:author="Ryan Lemos" w:date="2019-10-13T12:46:00Z"/>
        </w:rPr>
      </w:pPr>
      <w:ins w:id="2012" w:author="Ryan Lemos" w:date="2019-10-13T12:59:00Z">
        <w:r>
          <w:t>Fonte: PRÓPRIA, 2019. Utilizando o ambiente ILC v.1.</w:t>
        </w:r>
      </w:ins>
    </w:p>
    <w:p w14:paraId="0C01367D" w14:textId="77777777" w:rsidR="006C7E48" w:rsidRPr="007419C1" w:rsidRDefault="006C7E48" w:rsidP="005074A5">
      <w:pPr>
        <w:ind w:firstLine="0"/>
        <w:jc w:val="center"/>
      </w:pPr>
    </w:p>
    <w:p w14:paraId="2E0D863B" w14:textId="77777777" w:rsidR="00DA6C7C" w:rsidRDefault="00DA6C7C" w:rsidP="005074A5">
      <w:pPr>
        <w:pStyle w:val="Ttulo3"/>
      </w:pPr>
      <w:bookmarkStart w:id="2013" w:name="_Toc21872646"/>
      <w:r>
        <w:t>Trocar senha (somente para gestores)</w:t>
      </w:r>
      <w:bookmarkEnd w:id="2013"/>
    </w:p>
    <w:p w14:paraId="57E34FB0" w14:textId="77777777" w:rsidR="00DA6C7C" w:rsidRDefault="00DA6C7C" w:rsidP="00DA6C7C"/>
    <w:p w14:paraId="4674ED00" w14:textId="77777777" w:rsidR="00DA6C7C" w:rsidRDefault="00DA6C7C" w:rsidP="00DA6C7C">
      <w:r>
        <w:t>Caso um aluno ou professor perca a senha, ele pode ir diretamente a escola e pedir a troca da senha. Nisso o usuário com perfil de gestor deve ir a listagem e clicar no botão definido pela cor amarela e com um símbolo de cadeado conforme a figura abaixo para fazer a troca da senha do usuário.</w:t>
      </w:r>
    </w:p>
    <w:p w14:paraId="0EB4FF95" w14:textId="77777777" w:rsidR="00DA6C7C" w:rsidRDefault="00DA6C7C" w:rsidP="00DA6C7C"/>
    <w:p w14:paraId="556E54B6" w14:textId="2E3CE012" w:rsidR="0069744B" w:rsidRDefault="0069744B" w:rsidP="005074A5">
      <w:pPr>
        <w:pStyle w:val="Legenda"/>
        <w:keepNext/>
      </w:pPr>
      <w:r>
        <w:t xml:space="preserve">Figura </w:t>
      </w:r>
      <w:fldSimple w:instr=" SEQ Figura \* ARABIC ">
        <w:ins w:id="2014" w:author="Ryan Lemos" w:date="2019-10-14T11:07:00Z">
          <w:r w:rsidR="00EA29D8">
            <w:rPr>
              <w:noProof/>
            </w:rPr>
            <w:t>39</w:t>
          </w:r>
        </w:ins>
        <w:del w:id="2015" w:author="Ryan Lemos" w:date="2019-10-07T11:05:00Z">
          <w:r w:rsidR="00D343FF" w:rsidDel="00EA672B">
            <w:rPr>
              <w:noProof/>
            </w:rPr>
            <w:delText>41</w:delText>
          </w:r>
        </w:del>
      </w:fldSimple>
      <w:r>
        <w:t xml:space="preserve"> - Botão para trocar de senha</w:t>
      </w:r>
    </w:p>
    <w:p w14:paraId="50BD9DCB" w14:textId="77777777" w:rsidR="00DA6C7C" w:rsidRPr="00DE3E89" w:rsidRDefault="00DA6C7C" w:rsidP="00DA6C7C">
      <w:pPr>
        <w:ind w:firstLine="0"/>
        <w:jc w:val="center"/>
      </w:pPr>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9600" cy="609600"/>
                    </a:xfrm>
                    <a:prstGeom prst="rect">
                      <a:avLst/>
                    </a:prstGeom>
                  </pic:spPr>
                </pic:pic>
              </a:graphicData>
            </a:graphic>
          </wp:inline>
        </w:drawing>
      </w:r>
    </w:p>
    <w:p w14:paraId="44338319" w14:textId="3B8F7BDB" w:rsidR="00D536A8" w:rsidRDefault="009E79A9" w:rsidP="00D536A8">
      <w:pPr>
        <w:pStyle w:val="Fontes"/>
        <w:rPr>
          <w:ins w:id="2016" w:author="Ryan Lemos" w:date="2019-10-13T12:46:00Z"/>
        </w:rPr>
      </w:pPr>
      <w:ins w:id="2017" w:author="Ryan Lemos" w:date="2019-10-13T12:59:00Z">
        <w:r>
          <w:t>Fonte: PRÓPRIA, 2019. Utilizando o ambiente ILC v.1.</w:t>
        </w:r>
      </w:ins>
    </w:p>
    <w:p w14:paraId="7E2C7F44" w14:textId="77777777" w:rsidR="00DA6C7C" w:rsidRDefault="00DA6C7C" w:rsidP="00DA6C7C"/>
    <w:p w14:paraId="7F0D00E2" w14:textId="46A7B98E" w:rsidR="006C7E48" w:rsidRDefault="006C7E48">
      <w:pPr>
        <w:pStyle w:val="Ttulo3"/>
      </w:pPr>
      <w:bookmarkStart w:id="2018" w:name="_Toc21872647"/>
      <w:r>
        <w:t>Botões para a gestão de atividades de uma turma</w:t>
      </w:r>
      <w:bookmarkEnd w:id="2018"/>
    </w:p>
    <w:p w14:paraId="101E1511" w14:textId="77777777" w:rsidR="00DA6C7C" w:rsidRPr="003E2735" w:rsidRDefault="00DA6C7C" w:rsidP="00DA6C7C"/>
    <w:p w14:paraId="6D1AF15C" w14:textId="184F883B" w:rsidR="00DA6C7C" w:rsidRDefault="00DA6C7C" w:rsidP="00DA6C7C">
      <w:r>
        <w:lastRenderedPageBreak/>
        <w:t>Uma vez que uma atividade foi vinculada a um grupo de alunos ela não pode ser alterada. Caso o professor necessite reutilizar a atividade ele pode fazer uma cópia</w:t>
      </w:r>
      <w:r w:rsidR="0073158C">
        <w:t>, conforme seção</w:t>
      </w:r>
      <w:del w:id="2019" w:author="Ryan Lemos" w:date="2019-10-13T15:34:00Z">
        <w:r w:rsidR="0073158C" w:rsidDel="00A768C5">
          <w:delText xml:space="preserve"> </w:delText>
        </w:r>
      </w:del>
      <w:ins w:id="2020" w:author="Ryan Lemos" w:date="2019-10-13T15:34:00Z">
        <w:r w:rsidR="00A768C5">
          <w:t xml:space="preserve"> </w:t>
        </w:r>
      </w:ins>
      <w:ins w:id="2021" w:author="Ryan Lemos" w:date="2019-10-13T15:35:00Z">
        <w:r w:rsidR="00A768C5">
          <w:fldChar w:fldCharType="begin"/>
        </w:r>
        <w:r w:rsidR="00A768C5">
          <w:instrText xml:space="preserve"> REF _Ref21873331 \r \h </w:instrText>
        </w:r>
      </w:ins>
      <w:r w:rsidR="00A768C5">
        <w:fldChar w:fldCharType="separate"/>
      </w:r>
      <w:ins w:id="2022" w:author="Ryan Lemos" w:date="2019-10-14T11:07:00Z">
        <w:r w:rsidR="00EA29D8">
          <w:t>3.7.1.1</w:t>
        </w:r>
      </w:ins>
      <w:ins w:id="2023" w:author="Ryan Lemos" w:date="2019-10-13T15:35:00Z">
        <w:r w:rsidR="00A768C5">
          <w:fldChar w:fldCharType="end"/>
        </w:r>
      </w:ins>
      <w:del w:id="2024" w:author="Ryan Lemos" w:date="2019-10-13T15:34:00Z">
        <w:r w:rsidR="0073158C" w:rsidDel="00A768C5">
          <w:delText>x</w:delText>
        </w:r>
      </w:del>
      <w:r w:rsidR="0073158C">
        <w:t>,</w:t>
      </w:r>
      <w:r>
        <w:t xml:space="preserve"> através do botão da</w:t>
      </w:r>
      <w:r w:rsidR="0073158C">
        <w:t xml:space="preserve"> </w:t>
      </w:r>
      <w:r w:rsidR="0073158C">
        <w:fldChar w:fldCharType="begin"/>
      </w:r>
      <w:r w:rsidR="0073158C">
        <w:instrText xml:space="preserve"> REF _Ref20734771 \h </w:instrText>
      </w:r>
      <w:r w:rsidR="0073158C">
        <w:fldChar w:fldCharType="separate"/>
      </w:r>
      <w:ins w:id="2025" w:author="Ryan Lemos" w:date="2019-10-14T11:07:00Z">
        <w:r w:rsidR="00EA29D8">
          <w:t xml:space="preserve">Figura </w:t>
        </w:r>
        <w:r w:rsidR="00EA29D8">
          <w:rPr>
            <w:noProof/>
          </w:rPr>
          <w:t>40</w:t>
        </w:r>
      </w:ins>
      <w:del w:id="2026" w:author="Ryan Lemos" w:date="2019-10-07T11:05:00Z">
        <w:r w:rsidR="00054B21" w:rsidDel="00EA672B">
          <w:delText xml:space="preserve">Figura </w:delText>
        </w:r>
        <w:r w:rsidR="00054B21" w:rsidDel="00EA672B">
          <w:rPr>
            <w:noProof/>
          </w:rPr>
          <w:delText>42</w:delText>
        </w:r>
      </w:del>
      <w:r w:rsidR="0073158C">
        <w:fldChar w:fldCharType="end"/>
      </w:r>
      <w:r>
        <w:t>.</w:t>
      </w:r>
    </w:p>
    <w:p w14:paraId="3DAA3B80" w14:textId="77777777" w:rsidR="00DA6C7C" w:rsidRDefault="00DA6C7C" w:rsidP="00DA6C7C"/>
    <w:p w14:paraId="373EF642" w14:textId="4CA6FEC9" w:rsidR="0069744B" w:rsidRDefault="0069744B" w:rsidP="005074A5">
      <w:pPr>
        <w:pStyle w:val="Legenda"/>
        <w:keepNext/>
      </w:pPr>
      <w:bookmarkStart w:id="2027" w:name="_Ref20734771"/>
      <w:r>
        <w:t xml:space="preserve">Figura </w:t>
      </w:r>
      <w:fldSimple w:instr=" SEQ Figura \* ARABIC ">
        <w:ins w:id="2028" w:author="Ryan Lemos" w:date="2019-10-14T11:07:00Z">
          <w:r w:rsidR="00EA29D8">
            <w:rPr>
              <w:noProof/>
            </w:rPr>
            <w:t>40</w:t>
          </w:r>
        </w:ins>
        <w:del w:id="2029" w:author="Ryan Lemos" w:date="2019-10-07T11:05:00Z">
          <w:r w:rsidR="00D343FF" w:rsidDel="00EA672B">
            <w:rPr>
              <w:noProof/>
            </w:rPr>
            <w:delText>42</w:delText>
          </w:r>
        </w:del>
      </w:fldSimple>
      <w:bookmarkEnd w:id="2027"/>
      <w:r>
        <w:t xml:space="preserve"> - Botão de duplicar registro</w:t>
      </w:r>
    </w:p>
    <w:p w14:paraId="46B978B0" w14:textId="77777777" w:rsidR="00DA6C7C" w:rsidDel="00B318DA" w:rsidRDefault="00DA6C7C" w:rsidP="00DA6C7C">
      <w:pPr>
        <w:ind w:firstLine="0"/>
        <w:jc w:val="center"/>
        <w:rPr>
          <w:del w:id="2030" w:author="Ryan Lemos" w:date="2019-10-07T21:02:00Z"/>
        </w:rPr>
      </w:pPr>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3875" cy="590550"/>
                    </a:xfrm>
                    <a:prstGeom prst="rect">
                      <a:avLst/>
                    </a:prstGeom>
                  </pic:spPr>
                </pic:pic>
              </a:graphicData>
            </a:graphic>
          </wp:inline>
        </w:drawing>
      </w:r>
    </w:p>
    <w:p w14:paraId="486AED37" w14:textId="3041F9FA" w:rsidR="00DA6C7C" w:rsidRDefault="00DA6C7C">
      <w:pPr>
        <w:ind w:firstLine="0"/>
        <w:jc w:val="center"/>
        <w:pPrChange w:id="2031" w:author="Ryan Lemos" w:date="2019-10-07T21:02:00Z">
          <w:pPr>
            <w:pStyle w:val="Ttulo3"/>
            <w:numPr>
              <w:ilvl w:val="0"/>
              <w:numId w:val="0"/>
            </w:numPr>
            <w:ind w:left="0" w:firstLine="0"/>
          </w:pPr>
        </w:pPrChange>
      </w:pPr>
    </w:p>
    <w:p w14:paraId="07394248" w14:textId="02AC31F1" w:rsidR="00D536A8" w:rsidRDefault="009E79A9" w:rsidP="00D536A8">
      <w:pPr>
        <w:pStyle w:val="Fontes"/>
        <w:rPr>
          <w:ins w:id="2032" w:author="Ryan Lemos" w:date="2019-10-13T12:46:00Z"/>
        </w:rPr>
      </w:pPr>
      <w:ins w:id="2033" w:author="Ryan Lemos" w:date="2019-10-13T12:59:00Z">
        <w:r>
          <w:t>Fonte: PRÓPRIA, 2019. Utilizando o ambiente ILC v.1.</w:t>
        </w:r>
      </w:ins>
    </w:p>
    <w:p w14:paraId="491B2BF3" w14:textId="77777777" w:rsidR="00DA6C7C" w:rsidRDefault="00DA6C7C" w:rsidP="00DA6C7C"/>
    <w:p w14:paraId="3271E25E" w14:textId="33AA0105" w:rsidR="00DA6C7C" w:rsidRDefault="00DA6C7C" w:rsidP="00DA6C7C">
      <w:r>
        <w:t>É possível ao professor gerar um documento em formato PDF das atividades criadas no ambiente</w:t>
      </w:r>
      <w:r w:rsidR="0073158C">
        <w:t xml:space="preserve">, conforme seção </w:t>
      </w:r>
      <w:ins w:id="2034" w:author="Ryan Lemos" w:date="2019-10-13T15:35:00Z">
        <w:r w:rsidR="00A768C5">
          <w:fldChar w:fldCharType="begin"/>
        </w:r>
        <w:r w:rsidR="00A768C5">
          <w:instrText xml:space="preserve"> REF _Ref21873355 \r \h </w:instrText>
        </w:r>
      </w:ins>
      <w:r w:rsidR="00A768C5">
        <w:fldChar w:fldCharType="separate"/>
      </w:r>
      <w:ins w:id="2035" w:author="Ryan Lemos" w:date="2019-10-14T11:07:00Z">
        <w:r w:rsidR="00EA29D8">
          <w:t>3.6.1.3</w:t>
        </w:r>
      </w:ins>
      <w:ins w:id="2036" w:author="Ryan Lemos" w:date="2019-10-13T15:35:00Z">
        <w:r w:rsidR="00A768C5">
          <w:fldChar w:fldCharType="end"/>
        </w:r>
      </w:ins>
      <w:del w:id="2037" w:author="Ryan Lemos" w:date="2019-10-13T15:35:00Z">
        <w:r w:rsidR="0073158C" w:rsidDel="00A768C5">
          <w:delText>x e seção y</w:delText>
        </w:r>
      </w:del>
      <w:r>
        <w:t>. Para isso deve clicar no botão da</w:t>
      </w:r>
      <w:r w:rsidR="0073158C">
        <w:t xml:space="preserve"> </w:t>
      </w:r>
      <w:r w:rsidR="0073158C">
        <w:fldChar w:fldCharType="begin"/>
      </w:r>
      <w:r w:rsidR="0073158C">
        <w:instrText xml:space="preserve"> REF _Ref20734813 \h </w:instrText>
      </w:r>
      <w:r w:rsidR="0073158C">
        <w:fldChar w:fldCharType="separate"/>
      </w:r>
      <w:ins w:id="2038" w:author="Ryan Lemos" w:date="2019-10-14T11:07:00Z">
        <w:r w:rsidR="00EA29D8">
          <w:t xml:space="preserve">Figura </w:t>
        </w:r>
        <w:r w:rsidR="00EA29D8">
          <w:rPr>
            <w:noProof/>
          </w:rPr>
          <w:t>41</w:t>
        </w:r>
      </w:ins>
      <w:del w:id="2039" w:author="Ryan Lemos" w:date="2019-10-07T11:05:00Z">
        <w:r w:rsidR="00054B21" w:rsidDel="00EA672B">
          <w:delText xml:space="preserve">Figura </w:delText>
        </w:r>
        <w:r w:rsidR="00054B21" w:rsidDel="00EA672B">
          <w:rPr>
            <w:noProof/>
          </w:rPr>
          <w:delText>43</w:delText>
        </w:r>
      </w:del>
      <w:r w:rsidR="0073158C">
        <w:fldChar w:fldCharType="end"/>
      </w:r>
      <w:r>
        <w:t>.</w:t>
      </w:r>
    </w:p>
    <w:p w14:paraId="560608DD" w14:textId="77777777" w:rsidR="00DA6C7C" w:rsidRPr="003E2735" w:rsidRDefault="00DA6C7C" w:rsidP="00DA6C7C"/>
    <w:p w14:paraId="37BD3EC5" w14:textId="6D5544E2" w:rsidR="0069744B" w:rsidRDefault="0069744B" w:rsidP="005074A5">
      <w:pPr>
        <w:pStyle w:val="Legenda"/>
        <w:keepNext/>
      </w:pPr>
      <w:bookmarkStart w:id="2040" w:name="_Ref20734813"/>
      <w:r>
        <w:t xml:space="preserve">Figura </w:t>
      </w:r>
      <w:fldSimple w:instr=" SEQ Figura \* ARABIC ">
        <w:ins w:id="2041" w:author="Ryan Lemos" w:date="2019-10-14T11:07:00Z">
          <w:r w:rsidR="00EA29D8">
            <w:rPr>
              <w:noProof/>
            </w:rPr>
            <w:t>41</w:t>
          </w:r>
        </w:ins>
        <w:del w:id="2042" w:author="Ryan Lemos" w:date="2019-10-07T11:05:00Z">
          <w:r w:rsidR="00D343FF" w:rsidDel="00EA672B">
            <w:rPr>
              <w:noProof/>
            </w:rPr>
            <w:delText>43</w:delText>
          </w:r>
        </w:del>
      </w:fldSimple>
      <w:bookmarkEnd w:id="2040"/>
      <w:r>
        <w:t xml:space="preserve"> - Botão de gerar</w:t>
      </w:r>
      <w:r>
        <w:rPr>
          <w:noProof/>
        </w:rPr>
        <w:t xml:space="preserve"> PDF</w:t>
      </w:r>
    </w:p>
    <w:p w14:paraId="408EE286" w14:textId="4B2C5C17" w:rsidR="00DA6C7C" w:rsidRDefault="00DA6C7C" w:rsidP="00DA6C7C">
      <w:pPr>
        <w:ind w:firstLine="0"/>
        <w:jc w:val="center"/>
      </w:pPr>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 cy="647700"/>
                    </a:xfrm>
                    <a:prstGeom prst="rect">
                      <a:avLst/>
                    </a:prstGeom>
                  </pic:spPr>
                </pic:pic>
              </a:graphicData>
            </a:graphic>
          </wp:inline>
        </w:drawing>
      </w:r>
    </w:p>
    <w:p w14:paraId="3AB082B9" w14:textId="1B2C7DD1" w:rsidR="00D536A8" w:rsidRDefault="009E79A9" w:rsidP="00D536A8">
      <w:pPr>
        <w:pStyle w:val="Fontes"/>
        <w:rPr>
          <w:ins w:id="2043" w:author="Ryan Lemos" w:date="2019-10-13T12:46:00Z"/>
        </w:rPr>
      </w:pPr>
      <w:ins w:id="2044" w:author="Ryan Lemos" w:date="2019-10-13T12:59:00Z">
        <w:r>
          <w:t>Fonte: PRÓPRIA, 2019. Utilizando o ambiente ILC v.1.</w:t>
        </w:r>
      </w:ins>
    </w:p>
    <w:p w14:paraId="19BC814B" w14:textId="77777777" w:rsidR="0073158C" w:rsidRDefault="0073158C" w:rsidP="00DA6C7C">
      <w:pPr>
        <w:ind w:firstLine="0"/>
        <w:jc w:val="center"/>
      </w:pPr>
    </w:p>
    <w:p w14:paraId="22276281" w14:textId="787E09BB" w:rsidR="00DA6C7C" w:rsidRDefault="0073158C" w:rsidP="00DA6C7C">
      <w:r>
        <w:t xml:space="preserve">O botão da </w:t>
      </w:r>
      <w:r>
        <w:fldChar w:fldCharType="begin"/>
      </w:r>
      <w:r>
        <w:instrText xml:space="preserve"> REF _Ref20734851 \h </w:instrText>
      </w:r>
      <w:r>
        <w:fldChar w:fldCharType="separate"/>
      </w:r>
      <w:ins w:id="2045" w:author="Ryan Lemos" w:date="2019-10-14T11:07:00Z">
        <w:r w:rsidR="00EA29D8">
          <w:t xml:space="preserve">Figura </w:t>
        </w:r>
        <w:r w:rsidR="00EA29D8">
          <w:rPr>
            <w:noProof/>
          </w:rPr>
          <w:t>42</w:t>
        </w:r>
      </w:ins>
      <w:del w:id="2046" w:author="Ryan Lemos" w:date="2019-10-07T11:05:00Z">
        <w:r w:rsidR="00054B21" w:rsidDel="00EA672B">
          <w:delText xml:space="preserve">Figura </w:delText>
        </w:r>
        <w:r w:rsidR="00054B21" w:rsidDel="00EA672B">
          <w:rPr>
            <w:noProof/>
          </w:rPr>
          <w:delText>44</w:delText>
        </w:r>
      </w:del>
      <w:r>
        <w:fldChar w:fldCharType="end"/>
      </w:r>
      <w:r>
        <w:t xml:space="preserve"> serve para que o professor possa visualizar as informações a respeito dos resultados dos alunos em uma atividade.</w:t>
      </w:r>
    </w:p>
    <w:p w14:paraId="4893FC85" w14:textId="1B5822C8" w:rsidR="0069744B" w:rsidRDefault="0069744B" w:rsidP="005074A5">
      <w:pPr>
        <w:pStyle w:val="Legenda"/>
        <w:keepNext/>
      </w:pPr>
      <w:bookmarkStart w:id="2047" w:name="_Ref20734851"/>
      <w:r>
        <w:t xml:space="preserve">Figura </w:t>
      </w:r>
      <w:fldSimple w:instr=" SEQ Figura \* ARABIC ">
        <w:ins w:id="2048" w:author="Ryan Lemos" w:date="2019-10-14T11:07:00Z">
          <w:r w:rsidR="00EA29D8">
            <w:rPr>
              <w:noProof/>
            </w:rPr>
            <w:t>42</w:t>
          </w:r>
        </w:ins>
        <w:del w:id="2049" w:author="Ryan Lemos" w:date="2019-10-07T11:05:00Z">
          <w:r w:rsidR="00D343FF" w:rsidDel="00EA672B">
            <w:rPr>
              <w:noProof/>
            </w:rPr>
            <w:delText>44</w:delText>
          </w:r>
        </w:del>
      </w:fldSimple>
      <w:bookmarkEnd w:id="2047"/>
      <w:r>
        <w:t xml:space="preserve"> - Botão de informações</w:t>
      </w:r>
    </w:p>
    <w:p w14:paraId="5BFAA2B6" w14:textId="78643D04" w:rsidR="00DA6C7C" w:rsidRDefault="00DA6C7C" w:rsidP="0069744B">
      <w:pPr>
        <w:ind w:firstLine="0"/>
        <w:jc w:val="center"/>
      </w:pPr>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8175" cy="828675"/>
                    </a:xfrm>
                    <a:prstGeom prst="rect">
                      <a:avLst/>
                    </a:prstGeom>
                  </pic:spPr>
                </pic:pic>
              </a:graphicData>
            </a:graphic>
          </wp:inline>
        </w:drawing>
      </w:r>
    </w:p>
    <w:p w14:paraId="2093C063" w14:textId="1D2DBB2A" w:rsidR="00D536A8" w:rsidRDefault="009E79A9" w:rsidP="00D536A8">
      <w:pPr>
        <w:pStyle w:val="Fontes"/>
        <w:rPr>
          <w:ins w:id="2050" w:author="Ryan Lemos" w:date="2019-10-13T12:46:00Z"/>
        </w:rPr>
      </w:pPr>
      <w:ins w:id="2051" w:author="Ryan Lemos" w:date="2019-10-13T12:59:00Z">
        <w:r>
          <w:t>Fonte: PRÓPRIA, 2019. Utilizando o ambiente ILC v.1.</w:t>
        </w:r>
      </w:ins>
    </w:p>
    <w:p w14:paraId="3885BF82" w14:textId="77777777" w:rsidR="0069744B" w:rsidRDefault="0069744B" w:rsidP="005074A5">
      <w:pPr>
        <w:ind w:firstLine="0"/>
        <w:jc w:val="center"/>
      </w:pPr>
    </w:p>
    <w:p w14:paraId="10C14FA4" w14:textId="2253190D" w:rsidR="00DA6C7C" w:rsidRDefault="00DA6C7C" w:rsidP="00DA6C7C">
      <w:r>
        <w:t>Dentro da tela de informações de uma atividade, caso o aluno tenha respondido a atividade e por algum motivo, problemas ou erros, o professor pode resetar o resultado da atividade possibilitando ao aluno que resolva a atividade novamente. O botão indicado é o mesmo de recarregamento de dados, visto na</w:t>
      </w:r>
      <w:r w:rsidR="0073158C">
        <w:t xml:space="preserve"> </w:t>
      </w:r>
      <w:r w:rsidR="0073158C">
        <w:fldChar w:fldCharType="begin"/>
      </w:r>
      <w:r w:rsidR="0073158C">
        <w:instrText xml:space="preserve"> REF _Ref20735172 \h </w:instrText>
      </w:r>
      <w:r w:rsidR="0073158C">
        <w:fldChar w:fldCharType="separate"/>
      </w:r>
      <w:ins w:id="2052" w:author="Ryan Lemos" w:date="2019-10-14T11:07:00Z">
        <w:r w:rsidR="00EA29D8">
          <w:t xml:space="preserve">Figura </w:t>
        </w:r>
        <w:r w:rsidR="00EA29D8">
          <w:rPr>
            <w:noProof/>
          </w:rPr>
          <w:t>43</w:t>
        </w:r>
      </w:ins>
      <w:del w:id="2053" w:author="Ryan Lemos" w:date="2019-10-07T11:05:00Z">
        <w:r w:rsidR="00054B21" w:rsidDel="00EA672B">
          <w:delText xml:space="preserve">Figura </w:delText>
        </w:r>
        <w:r w:rsidR="00054B21" w:rsidDel="00EA672B">
          <w:rPr>
            <w:noProof/>
          </w:rPr>
          <w:delText>45</w:delText>
        </w:r>
      </w:del>
      <w:r w:rsidR="0073158C">
        <w:fldChar w:fldCharType="end"/>
      </w:r>
      <w:r>
        <w:t>, porém na cor roxa.</w:t>
      </w:r>
    </w:p>
    <w:p w14:paraId="32FA7814" w14:textId="77777777" w:rsidR="0069744B" w:rsidRDefault="0069744B" w:rsidP="00DA6C7C"/>
    <w:p w14:paraId="7636EEB8" w14:textId="1B6F067D" w:rsidR="0069744B" w:rsidRDefault="0069744B" w:rsidP="005074A5">
      <w:pPr>
        <w:pStyle w:val="Legenda"/>
        <w:keepNext/>
      </w:pPr>
      <w:bookmarkStart w:id="2054" w:name="_Ref20735172"/>
      <w:r>
        <w:lastRenderedPageBreak/>
        <w:t xml:space="preserve">Figura </w:t>
      </w:r>
      <w:fldSimple w:instr=" SEQ Figura \* ARABIC ">
        <w:ins w:id="2055" w:author="Ryan Lemos" w:date="2019-10-14T11:07:00Z">
          <w:r w:rsidR="00EA29D8">
            <w:rPr>
              <w:noProof/>
            </w:rPr>
            <w:t>43</w:t>
          </w:r>
        </w:ins>
        <w:del w:id="2056" w:author="Ryan Lemos" w:date="2019-10-07T11:05:00Z">
          <w:r w:rsidR="00D343FF" w:rsidDel="00EA672B">
            <w:rPr>
              <w:noProof/>
            </w:rPr>
            <w:delText>45</w:delText>
          </w:r>
        </w:del>
      </w:fldSimple>
      <w:bookmarkEnd w:id="2054"/>
      <w:r>
        <w:t xml:space="preserve"> - Botão de resetar resultado</w:t>
      </w:r>
    </w:p>
    <w:p w14:paraId="6BBD7214" w14:textId="5AA32733" w:rsidR="00DA6C7C" w:rsidRDefault="00DA6C7C" w:rsidP="0073158C">
      <w:pPr>
        <w:ind w:firstLine="0"/>
        <w:jc w:val="center"/>
      </w:pPr>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85825" cy="657225"/>
                    </a:xfrm>
                    <a:prstGeom prst="rect">
                      <a:avLst/>
                    </a:prstGeom>
                  </pic:spPr>
                </pic:pic>
              </a:graphicData>
            </a:graphic>
          </wp:inline>
        </w:drawing>
      </w:r>
    </w:p>
    <w:p w14:paraId="5F484CE3" w14:textId="02361EA0" w:rsidR="00D536A8" w:rsidRDefault="009E79A9" w:rsidP="00D536A8">
      <w:pPr>
        <w:pStyle w:val="Fontes"/>
        <w:rPr>
          <w:ins w:id="2057" w:author="Ryan Lemos" w:date="2019-10-13T12:46:00Z"/>
        </w:rPr>
      </w:pPr>
      <w:ins w:id="2058" w:author="Ryan Lemos" w:date="2019-10-13T12:59:00Z">
        <w:r>
          <w:t>Fonte: PRÓPRIA, 2019. Utilizando o ambiente ILC v.1.</w:t>
        </w:r>
      </w:ins>
    </w:p>
    <w:p w14:paraId="4023A9AB" w14:textId="77777777" w:rsidR="0073158C" w:rsidRPr="008D0372" w:rsidRDefault="0073158C" w:rsidP="005074A5">
      <w:pPr>
        <w:ind w:firstLine="0"/>
        <w:jc w:val="center"/>
      </w:pPr>
    </w:p>
    <w:p w14:paraId="5DCE5383" w14:textId="76EC3549" w:rsidR="00DA6C7C" w:rsidRDefault="00DA6C7C" w:rsidP="00DA6C7C">
      <w:r>
        <w:t>Em atividades não avaliativa cabe ao professor escolher quem receberá aquela atividade, se por acaso quiser incluir alguém depois, pode ser feito isso pelo botão da</w:t>
      </w:r>
      <w:r w:rsidR="0073158C">
        <w:t xml:space="preserve"> </w:t>
      </w:r>
      <w:r w:rsidR="0073158C">
        <w:fldChar w:fldCharType="begin"/>
      </w:r>
      <w:r w:rsidR="0073158C">
        <w:instrText xml:space="preserve"> REF _Ref20735155 \h </w:instrText>
      </w:r>
      <w:r w:rsidR="0073158C">
        <w:fldChar w:fldCharType="separate"/>
      </w:r>
      <w:ins w:id="2059" w:author="Ryan Lemos" w:date="2019-10-14T11:07:00Z">
        <w:r w:rsidR="00EA29D8">
          <w:t xml:space="preserve">Figura </w:t>
        </w:r>
        <w:r w:rsidR="00EA29D8">
          <w:rPr>
            <w:noProof/>
          </w:rPr>
          <w:t>44</w:t>
        </w:r>
      </w:ins>
      <w:del w:id="2060" w:author="Ryan Lemos" w:date="2019-10-07T11:05:00Z">
        <w:r w:rsidR="00054B21" w:rsidDel="00EA672B">
          <w:delText xml:space="preserve">Figura </w:delText>
        </w:r>
        <w:r w:rsidR="00054B21" w:rsidDel="00EA672B">
          <w:rPr>
            <w:noProof/>
          </w:rPr>
          <w:delText>46</w:delText>
        </w:r>
      </w:del>
      <w:r w:rsidR="0073158C">
        <w:fldChar w:fldCharType="end"/>
      </w:r>
      <w:r>
        <w:t>.</w:t>
      </w:r>
    </w:p>
    <w:p w14:paraId="3999144C" w14:textId="77777777" w:rsidR="0069744B" w:rsidRDefault="0069744B" w:rsidP="00DA6C7C"/>
    <w:p w14:paraId="54F63165" w14:textId="7AB82DE6" w:rsidR="0069744B" w:rsidRDefault="0069744B" w:rsidP="005074A5">
      <w:pPr>
        <w:pStyle w:val="Legenda"/>
        <w:keepNext/>
      </w:pPr>
      <w:bookmarkStart w:id="2061" w:name="_Ref20735155"/>
      <w:r>
        <w:t xml:space="preserve">Figura </w:t>
      </w:r>
      <w:fldSimple w:instr=" SEQ Figura \* ARABIC ">
        <w:ins w:id="2062" w:author="Ryan Lemos" w:date="2019-10-14T11:07:00Z">
          <w:r w:rsidR="00EA29D8">
            <w:rPr>
              <w:noProof/>
            </w:rPr>
            <w:t>44</w:t>
          </w:r>
        </w:ins>
        <w:del w:id="2063" w:author="Ryan Lemos" w:date="2019-10-07T11:05:00Z">
          <w:r w:rsidR="00D343FF" w:rsidDel="00EA672B">
            <w:rPr>
              <w:noProof/>
            </w:rPr>
            <w:delText>46</w:delText>
          </w:r>
        </w:del>
      </w:fldSimple>
      <w:bookmarkEnd w:id="2061"/>
      <w:r>
        <w:t xml:space="preserve"> - Botão de vincular alunos a uma atividade</w:t>
      </w:r>
    </w:p>
    <w:p w14:paraId="4F66B84F" w14:textId="77777777" w:rsidR="00DA6C7C" w:rsidRDefault="00DA6C7C" w:rsidP="005074A5">
      <w:pPr>
        <w:ind w:firstLine="0"/>
        <w:jc w:val="center"/>
      </w:pPr>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1500" cy="561975"/>
                    </a:xfrm>
                    <a:prstGeom prst="rect">
                      <a:avLst/>
                    </a:prstGeom>
                  </pic:spPr>
                </pic:pic>
              </a:graphicData>
            </a:graphic>
          </wp:inline>
        </w:drawing>
      </w:r>
    </w:p>
    <w:p w14:paraId="73BA7FC5" w14:textId="423F9981" w:rsidR="00D536A8" w:rsidRDefault="009E79A9" w:rsidP="00D536A8">
      <w:pPr>
        <w:pStyle w:val="Fontes"/>
        <w:rPr>
          <w:ins w:id="2064" w:author="Ryan Lemos" w:date="2019-10-13T12:46:00Z"/>
        </w:rPr>
      </w:pPr>
      <w:ins w:id="2065" w:author="Ryan Lemos" w:date="2019-10-13T12:59:00Z">
        <w:r>
          <w:t>Fonte: PRÓPRIA, 2019. Utilizando o ambiente ILC v.1.</w:t>
        </w:r>
      </w:ins>
    </w:p>
    <w:p w14:paraId="5DC9D2F4" w14:textId="77777777" w:rsidR="00DA6C7C" w:rsidRDefault="00DA6C7C" w:rsidP="005074A5">
      <w:pPr>
        <w:ind w:firstLine="0"/>
      </w:pPr>
    </w:p>
    <w:p w14:paraId="22AED440" w14:textId="3C742469" w:rsidR="00DA6C7C" w:rsidRDefault="00DA6C7C" w:rsidP="00DA6C7C">
      <w:r>
        <w:t xml:space="preserve">O sistema conta com pontuação, porém por padrão cada atividade avaliativa e não avaliativa vale 100 (ou 100%). Porém caso o professor precise redistribuir a pontuação da atividade, ele pode fazer isso através </w:t>
      </w:r>
      <w:r w:rsidR="0073158C">
        <w:t xml:space="preserve">do botão visto na </w:t>
      </w:r>
      <w:r w:rsidR="0073158C">
        <w:fldChar w:fldCharType="begin"/>
      </w:r>
      <w:r w:rsidR="0073158C">
        <w:instrText xml:space="preserve"> REF _Ref20735143 \h </w:instrText>
      </w:r>
      <w:r w:rsidR="0073158C">
        <w:fldChar w:fldCharType="separate"/>
      </w:r>
      <w:ins w:id="2066" w:author="Ryan Lemos" w:date="2019-10-14T11:07:00Z">
        <w:r w:rsidR="00EA29D8">
          <w:t xml:space="preserve">Figura </w:t>
        </w:r>
        <w:r w:rsidR="00EA29D8">
          <w:rPr>
            <w:noProof/>
          </w:rPr>
          <w:t>45</w:t>
        </w:r>
      </w:ins>
      <w:del w:id="2067" w:author="Ryan Lemos" w:date="2019-10-07T11:05:00Z">
        <w:r w:rsidR="00054B21" w:rsidDel="00EA672B">
          <w:delText xml:space="preserve">Figura </w:delText>
        </w:r>
        <w:r w:rsidR="00054B21" w:rsidDel="00EA672B">
          <w:rPr>
            <w:noProof/>
          </w:rPr>
          <w:delText>47</w:delText>
        </w:r>
      </w:del>
      <w:r w:rsidR="0073158C">
        <w:fldChar w:fldCharType="end"/>
      </w:r>
      <w:r>
        <w:t>.</w:t>
      </w:r>
    </w:p>
    <w:p w14:paraId="52662589" w14:textId="77777777" w:rsidR="0069744B" w:rsidRDefault="0069744B" w:rsidP="00DA6C7C"/>
    <w:p w14:paraId="00AFB7AF" w14:textId="5F7CBFF2" w:rsidR="0069744B" w:rsidRDefault="0069744B" w:rsidP="005074A5">
      <w:pPr>
        <w:pStyle w:val="Legenda"/>
        <w:keepNext/>
      </w:pPr>
      <w:bookmarkStart w:id="2068" w:name="_Ref20735143"/>
      <w:r>
        <w:t xml:space="preserve">Figura </w:t>
      </w:r>
      <w:fldSimple w:instr=" SEQ Figura \* ARABIC ">
        <w:ins w:id="2069" w:author="Ryan Lemos" w:date="2019-10-14T11:07:00Z">
          <w:r w:rsidR="00EA29D8">
            <w:rPr>
              <w:noProof/>
            </w:rPr>
            <w:t>45</w:t>
          </w:r>
        </w:ins>
        <w:del w:id="2070" w:author="Ryan Lemos" w:date="2019-10-07T11:05:00Z">
          <w:r w:rsidR="00D343FF" w:rsidDel="00EA672B">
            <w:rPr>
              <w:noProof/>
            </w:rPr>
            <w:delText>47</w:delText>
          </w:r>
        </w:del>
      </w:fldSimple>
      <w:bookmarkEnd w:id="2068"/>
      <w:r>
        <w:t xml:space="preserve"> - Botão de redistribuir pontuação</w:t>
      </w:r>
    </w:p>
    <w:p w14:paraId="3FA37217" w14:textId="3151B0AB" w:rsidR="00DA6C7C" w:rsidRDefault="00DA6C7C" w:rsidP="005074A5">
      <w:pPr>
        <w:ind w:firstLine="0"/>
        <w:jc w:val="center"/>
      </w:pPr>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225" cy="666750"/>
                    </a:xfrm>
                    <a:prstGeom prst="rect">
                      <a:avLst/>
                    </a:prstGeom>
                  </pic:spPr>
                </pic:pic>
              </a:graphicData>
            </a:graphic>
          </wp:inline>
        </w:drawing>
      </w:r>
    </w:p>
    <w:p w14:paraId="54C4AA91" w14:textId="3E4EFE89" w:rsidR="00D536A8" w:rsidRDefault="009E79A9" w:rsidP="00D536A8">
      <w:pPr>
        <w:pStyle w:val="Fontes"/>
        <w:rPr>
          <w:ins w:id="2071" w:author="Ryan Lemos" w:date="2019-10-13T12:46:00Z"/>
        </w:rPr>
      </w:pPr>
      <w:ins w:id="2072" w:author="Ryan Lemos" w:date="2019-10-13T12:59:00Z">
        <w:r>
          <w:t>Fonte: PRÓPRIA, 2019. Utilizando o ambiente ILC v.1.</w:t>
        </w:r>
      </w:ins>
    </w:p>
    <w:p w14:paraId="7C5CAFF9" w14:textId="77777777" w:rsidR="00DA6C7C" w:rsidRDefault="00DA6C7C" w:rsidP="00DA6C7C"/>
    <w:p w14:paraId="0AD7D893" w14:textId="59BDC417" w:rsidR="00DA6C7C" w:rsidRDefault="00DA6C7C" w:rsidP="00DA6C7C">
      <w:r>
        <w:t xml:space="preserve">Caso uma atividade criada pelo ambiente seja resolvida em sala, é necessário que o professor lance a nota do aluno. É por meio deste botão da </w:t>
      </w:r>
      <w:r w:rsidR="0073158C">
        <w:fldChar w:fldCharType="begin"/>
      </w:r>
      <w:r w:rsidR="0073158C">
        <w:instrText xml:space="preserve"> REF _Ref20735120 \h </w:instrText>
      </w:r>
      <w:r w:rsidR="0073158C">
        <w:fldChar w:fldCharType="separate"/>
      </w:r>
      <w:ins w:id="2073" w:author="Ryan Lemos" w:date="2019-10-14T11:07:00Z">
        <w:r w:rsidR="00EA29D8">
          <w:t xml:space="preserve">Figura </w:t>
        </w:r>
        <w:r w:rsidR="00EA29D8">
          <w:rPr>
            <w:noProof/>
          </w:rPr>
          <w:t>46</w:t>
        </w:r>
      </w:ins>
      <w:del w:id="2074" w:author="Ryan Lemos" w:date="2019-10-07T11:05:00Z">
        <w:r w:rsidR="00054B21" w:rsidDel="00EA672B">
          <w:delText xml:space="preserve">Figura </w:delText>
        </w:r>
        <w:r w:rsidR="00054B21" w:rsidDel="00EA672B">
          <w:rPr>
            <w:noProof/>
          </w:rPr>
          <w:delText>48</w:delText>
        </w:r>
      </w:del>
      <w:r w:rsidR="0073158C">
        <w:fldChar w:fldCharType="end"/>
      </w:r>
      <w:r w:rsidR="0073158C">
        <w:t xml:space="preserve"> </w:t>
      </w:r>
      <w:r>
        <w:t>que ele acessa a tela responsável pelo lançamento das notas.</w:t>
      </w:r>
    </w:p>
    <w:p w14:paraId="159C2F49" w14:textId="77777777" w:rsidR="00DA6C7C" w:rsidRDefault="00DA6C7C" w:rsidP="00DA6C7C"/>
    <w:p w14:paraId="797706C3" w14:textId="1B1C436C" w:rsidR="0069744B" w:rsidRDefault="0069744B" w:rsidP="005074A5">
      <w:pPr>
        <w:pStyle w:val="Legenda"/>
        <w:keepNext/>
      </w:pPr>
      <w:bookmarkStart w:id="2075" w:name="_Ref20735120"/>
      <w:r>
        <w:t xml:space="preserve">Figura </w:t>
      </w:r>
      <w:fldSimple w:instr=" SEQ Figura \* ARABIC ">
        <w:ins w:id="2076" w:author="Ryan Lemos" w:date="2019-10-14T11:07:00Z">
          <w:r w:rsidR="00EA29D8">
            <w:rPr>
              <w:noProof/>
            </w:rPr>
            <w:t>46</w:t>
          </w:r>
        </w:ins>
        <w:del w:id="2077" w:author="Ryan Lemos" w:date="2019-10-07T11:05:00Z">
          <w:r w:rsidR="00D343FF" w:rsidDel="00EA672B">
            <w:rPr>
              <w:noProof/>
            </w:rPr>
            <w:delText>48</w:delText>
          </w:r>
        </w:del>
      </w:fldSimple>
      <w:bookmarkEnd w:id="2075"/>
      <w:r>
        <w:t xml:space="preserve"> - Botão de envio de nota</w:t>
      </w:r>
    </w:p>
    <w:p w14:paraId="23CEB99F" w14:textId="77777777" w:rsidR="00DA6C7C" w:rsidRDefault="00DA6C7C" w:rsidP="005074A5">
      <w:pPr>
        <w:ind w:firstLine="0"/>
        <w:jc w:val="center"/>
      </w:pPr>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7225" cy="733425"/>
                    </a:xfrm>
                    <a:prstGeom prst="rect">
                      <a:avLst/>
                    </a:prstGeom>
                  </pic:spPr>
                </pic:pic>
              </a:graphicData>
            </a:graphic>
          </wp:inline>
        </w:drawing>
      </w:r>
    </w:p>
    <w:p w14:paraId="17D05C36" w14:textId="795A0879" w:rsidR="00D536A8" w:rsidRDefault="009E79A9" w:rsidP="00D536A8">
      <w:pPr>
        <w:pStyle w:val="Fontes"/>
        <w:rPr>
          <w:ins w:id="2078" w:author="Ryan Lemos" w:date="2019-10-13T12:46:00Z"/>
        </w:rPr>
      </w:pPr>
      <w:ins w:id="2079" w:author="Ryan Lemos" w:date="2019-10-13T12:59:00Z">
        <w:r>
          <w:t>Fonte: PRÓPRIA, 2019. Utilizando o ambiente ILC v.1.</w:t>
        </w:r>
      </w:ins>
    </w:p>
    <w:p w14:paraId="4CB3C1C8" w14:textId="77777777" w:rsidR="00DA6C7C" w:rsidRPr="00F24BB2" w:rsidRDefault="00DA6C7C" w:rsidP="00DA6C7C"/>
    <w:p w14:paraId="271DF844" w14:textId="77777777" w:rsidR="00DA6C7C" w:rsidRDefault="00DA6C7C" w:rsidP="005074A5">
      <w:pPr>
        <w:pStyle w:val="Ttulo3"/>
      </w:pPr>
      <w:bookmarkStart w:id="2080" w:name="_Toc21872648"/>
      <w:r>
        <w:t>Botões do calendário</w:t>
      </w:r>
      <w:bookmarkEnd w:id="2080"/>
    </w:p>
    <w:p w14:paraId="43C9FDAD" w14:textId="77777777" w:rsidR="00DA6C7C" w:rsidRDefault="00DA6C7C" w:rsidP="00DA6C7C"/>
    <w:p w14:paraId="3715BFCC" w14:textId="58C55505" w:rsidR="00DA6C7C" w:rsidRDefault="00DA6C7C" w:rsidP="00DA6C7C">
      <w:r>
        <w:t>O ambiente conta com um calendário interativo, em que os alunos e professores podem acompanhar os eventos criados pelos professores para uma turma, e pela própria escola</w:t>
      </w:r>
      <w:r w:rsidR="0073158C">
        <w:t>, conforme</w:t>
      </w:r>
      <w:del w:id="2081" w:author="Ryan Lemos" w:date="2019-10-13T15:36:00Z">
        <w:r w:rsidR="0073158C" w:rsidDel="00A768C5">
          <w:delText xml:space="preserve"> </w:delText>
        </w:r>
      </w:del>
      <w:ins w:id="2082" w:author="Ryan Lemos" w:date="2019-10-13T15:36:00Z">
        <w:r w:rsidR="00A768C5">
          <w:t xml:space="preserve"> </w:t>
        </w:r>
        <w:r w:rsidR="00A768C5">
          <w:fldChar w:fldCharType="begin"/>
        </w:r>
        <w:r w:rsidR="00A768C5">
          <w:instrText xml:space="preserve"> REF _Ref21873391 \r \h </w:instrText>
        </w:r>
      </w:ins>
      <w:r w:rsidR="00A768C5">
        <w:fldChar w:fldCharType="separate"/>
      </w:r>
      <w:ins w:id="2083" w:author="Ryan Lemos" w:date="2019-10-14T11:07:00Z">
        <w:r w:rsidR="00EA29D8">
          <w:t>3.6.1.3</w:t>
        </w:r>
      </w:ins>
      <w:ins w:id="2084" w:author="Ryan Lemos" w:date="2019-10-13T15:36:00Z">
        <w:r w:rsidR="00A768C5">
          <w:fldChar w:fldCharType="end"/>
        </w:r>
      </w:ins>
      <w:del w:id="2085" w:author="Ryan Lemos" w:date="2019-10-13T15:36:00Z">
        <w:r w:rsidR="0073158C" w:rsidDel="00A768C5">
          <w:delText>seção x, seção y e seção z</w:delText>
        </w:r>
      </w:del>
      <w:r>
        <w:t>. A</w:t>
      </w:r>
      <w:r w:rsidR="0073158C">
        <w:t xml:space="preserve"> </w:t>
      </w:r>
      <w:r w:rsidR="0073158C">
        <w:fldChar w:fldCharType="begin"/>
      </w:r>
      <w:r w:rsidR="0073158C">
        <w:instrText xml:space="preserve"> REF _Ref20735032 \h </w:instrText>
      </w:r>
      <w:r w:rsidR="0073158C">
        <w:fldChar w:fldCharType="separate"/>
      </w:r>
      <w:ins w:id="2086" w:author="Ryan Lemos" w:date="2019-10-14T11:07:00Z">
        <w:r w:rsidR="00EA29D8">
          <w:t xml:space="preserve">Figura </w:t>
        </w:r>
        <w:r w:rsidR="00EA29D8">
          <w:rPr>
            <w:noProof/>
          </w:rPr>
          <w:t>47</w:t>
        </w:r>
      </w:ins>
      <w:del w:id="2087" w:author="Ryan Lemos" w:date="2019-10-07T11:05:00Z">
        <w:r w:rsidR="00054B21" w:rsidDel="00EA672B">
          <w:delText xml:space="preserve">Figura </w:delText>
        </w:r>
        <w:r w:rsidR="00054B21" w:rsidDel="00EA672B">
          <w:rPr>
            <w:noProof/>
          </w:rPr>
          <w:delText>49</w:delText>
        </w:r>
      </w:del>
      <w:r w:rsidR="0073158C">
        <w:fldChar w:fldCharType="end"/>
      </w:r>
      <w:r>
        <w:t xml:space="preserve"> apresenta um conjunto de botões em que é possível trocar a visualização do calendário, o padrão é a visão do calendário em meses, porém pode-se ver em semanas e visualizar cada dia individualmente. Os três botões servem para trocar esse tipo de visualização.</w:t>
      </w:r>
    </w:p>
    <w:p w14:paraId="4A345224" w14:textId="77777777" w:rsidR="0069744B" w:rsidRDefault="0069744B" w:rsidP="00DA6C7C"/>
    <w:p w14:paraId="4E55CA13" w14:textId="3FBC154E" w:rsidR="0069744B" w:rsidRDefault="0069744B" w:rsidP="005074A5">
      <w:pPr>
        <w:pStyle w:val="Legenda"/>
        <w:keepNext/>
      </w:pPr>
      <w:bookmarkStart w:id="2088" w:name="_Ref20735032"/>
      <w:r>
        <w:t xml:space="preserve">Figura </w:t>
      </w:r>
      <w:fldSimple w:instr=" SEQ Figura \* ARABIC ">
        <w:ins w:id="2089" w:author="Ryan Lemos" w:date="2019-10-14T11:07:00Z">
          <w:r w:rsidR="00EA29D8">
            <w:rPr>
              <w:noProof/>
            </w:rPr>
            <w:t>47</w:t>
          </w:r>
        </w:ins>
        <w:del w:id="2090" w:author="Ryan Lemos" w:date="2019-10-07T11:05:00Z">
          <w:r w:rsidR="00D343FF" w:rsidDel="00EA672B">
            <w:rPr>
              <w:noProof/>
            </w:rPr>
            <w:delText>49</w:delText>
          </w:r>
        </w:del>
      </w:fldSimple>
      <w:bookmarkEnd w:id="2088"/>
      <w:r>
        <w:t xml:space="preserve"> - Botões de visualização do calendário</w:t>
      </w:r>
    </w:p>
    <w:p w14:paraId="586BC8CE" w14:textId="4C4C4ED7" w:rsidR="00DA6C7C" w:rsidRDefault="00DA6C7C">
      <w:pPr>
        <w:ind w:firstLine="0"/>
        <w:jc w:val="center"/>
      </w:pPr>
      <w:r>
        <w:rPr>
          <w:noProof/>
        </w:rPr>
        <w:drawing>
          <wp:inline distT="0" distB="0" distL="0" distR="0" wp14:anchorId="6EC3F622" wp14:editId="1924605A">
            <wp:extent cx="2712720" cy="101651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49155" cy="1030171"/>
                    </a:xfrm>
                    <a:prstGeom prst="rect">
                      <a:avLst/>
                    </a:prstGeom>
                  </pic:spPr>
                </pic:pic>
              </a:graphicData>
            </a:graphic>
          </wp:inline>
        </w:drawing>
      </w:r>
    </w:p>
    <w:p w14:paraId="2F6E4DCC" w14:textId="4AE3BFAF" w:rsidR="00D536A8" w:rsidRDefault="009E79A9" w:rsidP="00D536A8">
      <w:pPr>
        <w:pStyle w:val="Fontes"/>
        <w:rPr>
          <w:ins w:id="2091" w:author="Ryan Lemos" w:date="2019-10-13T12:46:00Z"/>
        </w:rPr>
      </w:pPr>
      <w:ins w:id="2092" w:author="Ryan Lemos" w:date="2019-10-13T12:59:00Z">
        <w:r>
          <w:t>Fonte: PRÓPRIA, 2019. Utilizando o ambiente ILC v.1.</w:t>
        </w:r>
      </w:ins>
    </w:p>
    <w:p w14:paraId="26797B21" w14:textId="77777777" w:rsidR="0073158C" w:rsidRDefault="0073158C" w:rsidP="005074A5">
      <w:pPr>
        <w:ind w:firstLine="0"/>
        <w:jc w:val="center"/>
      </w:pPr>
    </w:p>
    <w:p w14:paraId="3A035C8E" w14:textId="0A129399" w:rsidR="00DA6C7C" w:rsidRDefault="00DA6C7C" w:rsidP="00DA6C7C">
      <w:r>
        <w:t xml:space="preserve">Já os botões da </w:t>
      </w:r>
      <w:r w:rsidR="0073158C">
        <w:fldChar w:fldCharType="begin"/>
      </w:r>
      <w:r w:rsidR="0073158C">
        <w:instrText xml:space="preserve"> REF _Ref20735031 \h </w:instrText>
      </w:r>
      <w:r w:rsidR="0073158C">
        <w:fldChar w:fldCharType="separate"/>
      </w:r>
      <w:ins w:id="2093" w:author="Ryan Lemos" w:date="2019-10-14T11:07:00Z">
        <w:r w:rsidR="00EA29D8">
          <w:t xml:space="preserve">Figura </w:t>
        </w:r>
        <w:r w:rsidR="00EA29D8">
          <w:rPr>
            <w:noProof/>
          </w:rPr>
          <w:t>48</w:t>
        </w:r>
      </w:ins>
      <w:del w:id="2094" w:author="Ryan Lemos" w:date="2019-10-07T11:05:00Z">
        <w:r w:rsidR="00054B21" w:rsidDel="00EA672B">
          <w:delText xml:space="preserve">Figura </w:delText>
        </w:r>
        <w:r w:rsidR="00054B21" w:rsidDel="00EA672B">
          <w:rPr>
            <w:noProof/>
          </w:rPr>
          <w:delText>50</w:delText>
        </w:r>
      </w:del>
      <w:r w:rsidR="0073158C">
        <w:fldChar w:fldCharType="end"/>
      </w:r>
      <w:r w:rsidR="0073158C">
        <w:t xml:space="preserve"> </w:t>
      </w:r>
      <w:r>
        <w:t>servem para navegar no calendário dependendo do tipo de visualização escolhida para o calendário. Se escolhido a visualização por mês, o botão da esquerda mostrará no calendário um mês anterior, se clicar em hoje ele mostra o mês atual, e se clicar na seta para a direita o mês seguinte. Se em semana, respectivamente: uma semana anterior; a semana atual; e a semana seguinte. Se escolhido dia, respectivamente: um dia anterior; o dia atual; e um dia posterior.</w:t>
      </w:r>
    </w:p>
    <w:p w14:paraId="20BE171E" w14:textId="77777777" w:rsidR="0073158C" w:rsidRDefault="0073158C" w:rsidP="00DA6C7C"/>
    <w:p w14:paraId="53B79D93" w14:textId="7D9F1F59" w:rsidR="0069744B" w:rsidRDefault="0069744B" w:rsidP="005074A5">
      <w:pPr>
        <w:pStyle w:val="Legenda"/>
        <w:keepNext/>
      </w:pPr>
      <w:bookmarkStart w:id="2095" w:name="_Ref20735031"/>
      <w:r>
        <w:t xml:space="preserve">Figura </w:t>
      </w:r>
      <w:fldSimple w:instr=" SEQ Figura \* ARABIC ">
        <w:ins w:id="2096" w:author="Ryan Lemos" w:date="2019-10-14T11:07:00Z">
          <w:r w:rsidR="00EA29D8">
            <w:rPr>
              <w:noProof/>
            </w:rPr>
            <w:t>48</w:t>
          </w:r>
        </w:ins>
        <w:del w:id="2097" w:author="Ryan Lemos" w:date="2019-10-07T11:05:00Z">
          <w:r w:rsidR="00D343FF" w:rsidDel="00EA672B">
            <w:rPr>
              <w:noProof/>
            </w:rPr>
            <w:delText>50</w:delText>
          </w:r>
        </w:del>
      </w:fldSimple>
      <w:bookmarkEnd w:id="2095"/>
      <w:r>
        <w:t xml:space="preserve"> - Botões de navegação do calendário</w:t>
      </w:r>
    </w:p>
    <w:p w14:paraId="108D91A5" w14:textId="0427D22C" w:rsidR="00DA6C7C" w:rsidRPr="006B0656" w:rsidRDefault="00DA6C7C" w:rsidP="005074A5">
      <w:pPr>
        <w:ind w:firstLine="0"/>
        <w:jc w:val="center"/>
      </w:pPr>
      <w:r>
        <w:rPr>
          <w:noProof/>
        </w:rPr>
        <w:drawing>
          <wp:inline distT="0" distB="0" distL="0" distR="0" wp14:anchorId="4DB0C37D" wp14:editId="3DF4ABF9">
            <wp:extent cx="2644140" cy="1186218"/>
            <wp:effectExtent l="0" t="0" r="381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75566" cy="1200316"/>
                    </a:xfrm>
                    <a:prstGeom prst="rect">
                      <a:avLst/>
                    </a:prstGeom>
                  </pic:spPr>
                </pic:pic>
              </a:graphicData>
            </a:graphic>
          </wp:inline>
        </w:drawing>
      </w:r>
    </w:p>
    <w:p w14:paraId="35AB5E35" w14:textId="62E343C2" w:rsidR="00D536A8" w:rsidRDefault="009E79A9" w:rsidP="00D536A8">
      <w:pPr>
        <w:pStyle w:val="Fontes"/>
        <w:rPr>
          <w:ins w:id="2098" w:author="Ryan Lemos" w:date="2019-10-13T12:46:00Z"/>
        </w:rPr>
      </w:pPr>
      <w:ins w:id="2099" w:author="Ryan Lemos" w:date="2019-10-13T12:59:00Z">
        <w:r>
          <w:t>Fonte: PRÓPRIA, 2019. Utilizando o ambiente ILC v.1.</w:t>
        </w:r>
      </w:ins>
    </w:p>
    <w:p w14:paraId="7D2152FF" w14:textId="77777777" w:rsidR="00DA6C7C" w:rsidRDefault="00DA6C7C" w:rsidP="00DA6C7C"/>
    <w:p w14:paraId="027A0976" w14:textId="450829FD" w:rsidR="00DA6C7C" w:rsidRDefault="00DA6C7C" w:rsidP="005074A5">
      <w:pPr>
        <w:pStyle w:val="Ttulo3"/>
      </w:pPr>
      <w:commentRangeStart w:id="2100"/>
      <w:del w:id="2101" w:author="Ryan Lemos" w:date="2019-10-07T09:08:00Z">
        <w:r w:rsidDel="00DC21E5">
          <w:delText>Notificações</w:delText>
        </w:r>
        <w:commentRangeEnd w:id="2100"/>
        <w:r w:rsidR="00724525" w:rsidDel="00DC21E5">
          <w:rPr>
            <w:rStyle w:val="Refdecomentrio"/>
            <w:rFonts w:eastAsia="Calibri"/>
            <w:b w:val="0"/>
          </w:rPr>
          <w:commentReference w:id="2100"/>
        </w:r>
      </w:del>
      <w:bookmarkStart w:id="2102" w:name="_Toc21872649"/>
      <w:ins w:id="2103" w:author="Ryan Lemos" w:date="2019-10-07T09:08:00Z">
        <w:r w:rsidR="00DC21E5">
          <w:t>Botões da barra superior</w:t>
        </w:r>
      </w:ins>
      <w:bookmarkEnd w:id="2102"/>
    </w:p>
    <w:p w14:paraId="1EC99B0F" w14:textId="77777777" w:rsidR="00DA6C7C" w:rsidRDefault="00DA6C7C" w:rsidP="00DA6C7C"/>
    <w:p w14:paraId="374E41DA" w14:textId="77777777" w:rsidR="00DA6C7C" w:rsidRDefault="00DA6C7C" w:rsidP="00DA6C7C">
      <w:r>
        <w:lastRenderedPageBreak/>
        <w:t>O ambiente conta com um sistema de notificações, para alertar professores e alunos sempre que alguma atividade realizada por outro usuário exigir a atenção deles. Como por exemplo, um aluno responde a uma atividade, o professore então recebe uma notificação de que esse aluno respondeu a atividade e ele pode corrigi-la. O botão de notificações fica na barra superior a direita e seu ícone é o de sino e tem duas variações de cores. Quando não há novas notificações o botão é visto na cor cinza, conforme visto na figura abaixo:</w:t>
      </w:r>
    </w:p>
    <w:p w14:paraId="504129E7" w14:textId="77777777" w:rsidR="00DA6C7C" w:rsidRDefault="00DA6C7C" w:rsidP="00DA6C7C"/>
    <w:p w14:paraId="21212558" w14:textId="47D0CC85" w:rsidR="0069744B" w:rsidRDefault="0069744B" w:rsidP="005074A5">
      <w:pPr>
        <w:pStyle w:val="Legenda"/>
        <w:keepNext/>
      </w:pPr>
      <w:bookmarkStart w:id="2104" w:name="_Ref21942313"/>
      <w:r>
        <w:t xml:space="preserve">Figura </w:t>
      </w:r>
      <w:fldSimple w:instr=" SEQ Figura \* ARABIC ">
        <w:ins w:id="2105" w:author="Ryan Lemos" w:date="2019-10-14T11:07:00Z">
          <w:r w:rsidR="00EA29D8">
            <w:rPr>
              <w:noProof/>
            </w:rPr>
            <w:t>49</w:t>
          </w:r>
        </w:ins>
        <w:del w:id="2106" w:author="Ryan Lemos" w:date="2019-10-07T11:05:00Z">
          <w:r w:rsidR="00D343FF" w:rsidDel="00EA672B">
            <w:rPr>
              <w:noProof/>
            </w:rPr>
            <w:delText>51</w:delText>
          </w:r>
        </w:del>
      </w:fldSimple>
      <w:bookmarkEnd w:id="2104"/>
      <w:r>
        <w:t xml:space="preserve"> - Botão de Notificações (sem novas notificações)</w:t>
      </w:r>
    </w:p>
    <w:p w14:paraId="6EF1575C" w14:textId="77777777" w:rsidR="00DA6C7C" w:rsidRDefault="00DA6C7C" w:rsidP="00DA6C7C">
      <w:pPr>
        <w:ind w:firstLine="0"/>
        <w:jc w:val="center"/>
      </w:pPr>
      <w:r>
        <w:rPr>
          <w:noProof/>
        </w:rPr>
        <w:drawing>
          <wp:inline distT="0" distB="0" distL="0" distR="0" wp14:anchorId="410C94D5" wp14:editId="0734E2D0">
            <wp:extent cx="1478280" cy="504957"/>
            <wp:effectExtent l="0" t="0" r="762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90866" cy="509256"/>
                    </a:xfrm>
                    <a:prstGeom prst="rect">
                      <a:avLst/>
                    </a:prstGeom>
                  </pic:spPr>
                </pic:pic>
              </a:graphicData>
            </a:graphic>
          </wp:inline>
        </w:drawing>
      </w:r>
    </w:p>
    <w:p w14:paraId="0A49DB98" w14:textId="5BC85945" w:rsidR="00D536A8" w:rsidRDefault="009E79A9" w:rsidP="00D536A8">
      <w:pPr>
        <w:pStyle w:val="Fontes"/>
        <w:rPr>
          <w:ins w:id="2107" w:author="Ryan Lemos" w:date="2019-10-13T12:46:00Z"/>
        </w:rPr>
      </w:pPr>
      <w:ins w:id="2108" w:author="Ryan Lemos" w:date="2019-10-13T12:59:00Z">
        <w:r>
          <w:t>Fonte: PRÓPRIA, 2019. Utilizando o ambiente ILC v.1.</w:t>
        </w:r>
      </w:ins>
    </w:p>
    <w:p w14:paraId="3BB15976" w14:textId="77777777" w:rsidR="00DA6C7C" w:rsidRDefault="00DA6C7C" w:rsidP="00DA6C7C"/>
    <w:p w14:paraId="1DC1D338" w14:textId="77777777" w:rsidR="00DA6C7C" w:rsidRDefault="00DA6C7C" w:rsidP="00DA6C7C">
      <w:r>
        <w:t>Quando há novas notificações o botão ganha uma cor verde e o efeito de pulsação, como se tivesse chamando atenção, conforme a figura abaixo:</w:t>
      </w:r>
    </w:p>
    <w:p w14:paraId="2FD0CC88" w14:textId="77777777" w:rsidR="00DA6C7C" w:rsidRDefault="00DA6C7C" w:rsidP="00DA6C7C"/>
    <w:p w14:paraId="7A45B66B" w14:textId="28CBDB55" w:rsidR="0069744B" w:rsidRDefault="0069744B" w:rsidP="005074A5">
      <w:pPr>
        <w:pStyle w:val="Legenda"/>
        <w:keepNext/>
      </w:pPr>
      <w:bookmarkStart w:id="2109" w:name="_Ref20735067"/>
      <w:r>
        <w:t xml:space="preserve">Figura </w:t>
      </w:r>
      <w:fldSimple w:instr=" SEQ Figura \* ARABIC ">
        <w:ins w:id="2110" w:author="Ryan Lemos" w:date="2019-10-14T11:07:00Z">
          <w:r w:rsidR="00EA29D8">
            <w:rPr>
              <w:noProof/>
            </w:rPr>
            <w:t>50</w:t>
          </w:r>
        </w:ins>
        <w:del w:id="2111" w:author="Ryan Lemos" w:date="2019-10-07T11:05:00Z">
          <w:r w:rsidR="00D343FF" w:rsidDel="00EA672B">
            <w:rPr>
              <w:noProof/>
            </w:rPr>
            <w:delText>52</w:delText>
          </w:r>
        </w:del>
      </w:fldSimple>
      <w:bookmarkEnd w:id="2109"/>
      <w:r>
        <w:t xml:space="preserve"> - </w:t>
      </w:r>
      <w:r w:rsidRPr="00870B88">
        <w:t>Botão de Notificações (</w:t>
      </w:r>
      <w:r>
        <w:t>com</w:t>
      </w:r>
      <w:r w:rsidRPr="00870B88">
        <w:t xml:space="preserve"> novas notificações)</w:t>
      </w:r>
    </w:p>
    <w:p w14:paraId="7843584B" w14:textId="77777777" w:rsidR="00DA6C7C" w:rsidRDefault="00DA6C7C" w:rsidP="00DA6C7C">
      <w:pPr>
        <w:ind w:firstLine="0"/>
        <w:jc w:val="center"/>
      </w:pPr>
      <w:r>
        <w:rPr>
          <w:noProof/>
        </w:rPr>
        <w:drawing>
          <wp:inline distT="0" distB="0" distL="0" distR="0" wp14:anchorId="67873D57" wp14:editId="3C655BD0">
            <wp:extent cx="1760220" cy="524745"/>
            <wp:effectExtent l="0" t="0" r="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84379" cy="531947"/>
                    </a:xfrm>
                    <a:prstGeom prst="rect">
                      <a:avLst/>
                    </a:prstGeom>
                  </pic:spPr>
                </pic:pic>
              </a:graphicData>
            </a:graphic>
          </wp:inline>
        </w:drawing>
      </w:r>
    </w:p>
    <w:p w14:paraId="4E79FC82" w14:textId="334E8373" w:rsidR="00D536A8" w:rsidRDefault="009E79A9" w:rsidP="00D536A8">
      <w:pPr>
        <w:pStyle w:val="Fontes"/>
        <w:rPr>
          <w:ins w:id="2112" w:author="Ryan Lemos" w:date="2019-10-13T12:46:00Z"/>
        </w:rPr>
      </w:pPr>
      <w:ins w:id="2113" w:author="Ryan Lemos" w:date="2019-10-13T12:59:00Z">
        <w:r>
          <w:t>Fonte: PRÓPRIA, 2019. Utilizando o ambiente ILC v.1.</w:t>
        </w:r>
      </w:ins>
    </w:p>
    <w:p w14:paraId="4A9F1BBF" w14:textId="77777777" w:rsidR="00DA6C7C" w:rsidDel="00DC21E5" w:rsidRDefault="00DA6C7C" w:rsidP="00DA6C7C">
      <w:pPr>
        <w:ind w:firstLine="0"/>
        <w:jc w:val="center"/>
        <w:rPr>
          <w:del w:id="2114" w:author="Ryan Lemos" w:date="2019-10-07T09:08:00Z"/>
        </w:rPr>
      </w:pPr>
    </w:p>
    <w:p w14:paraId="54F85ACF" w14:textId="414FD772" w:rsidR="00DA6C7C" w:rsidDel="00DC21E5" w:rsidRDefault="00DA6C7C">
      <w:pPr>
        <w:pStyle w:val="Ttulo3"/>
        <w:ind w:left="0" w:firstLine="0"/>
        <w:rPr>
          <w:del w:id="2115" w:author="Ryan Lemos" w:date="2019-10-07T09:08:00Z"/>
        </w:rPr>
        <w:pPrChange w:id="2116" w:author="Ryan Lemos" w:date="2019-10-07T09:08:00Z">
          <w:pPr>
            <w:pStyle w:val="Ttulo3"/>
          </w:pPr>
        </w:pPrChange>
      </w:pPr>
      <w:del w:id="2117" w:author="Ryan Lemos" w:date="2019-10-07T09:08:00Z">
        <w:r w:rsidDel="00DC21E5">
          <w:delText>Configurações</w:delText>
        </w:r>
      </w:del>
    </w:p>
    <w:p w14:paraId="56C08AAB" w14:textId="77777777" w:rsidR="00DA6C7C" w:rsidRDefault="00DA6C7C">
      <w:pPr>
        <w:ind w:firstLine="0"/>
        <w:pPrChange w:id="2118" w:author="Ryan Lemos" w:date="2019-10-07T09:08:00Z">
          <w:pPr/>
        </w:pPrChange>
      </w:pPr>
    </w:p>
    <w:p w14:paraId="3394A94C" w14:textId="6C5EEC43" w:rsidR="00DA6C7C" w:rsidDel="00DC21E5" w:rsidRDefault="00DA6C7C">
      <w:pPr>
        <w:rPr>
          <w:del w:id="2119" w:author="Ryan Lemos" w:date="2019-10-07T09:08:00Z"/>
        </w:rPr>
      </w:pPr>
      <w:r>
        <w:t>É Definido pela cor branca e o símbolo de engrenagem e fica na barra no topo superior direito conforme</w:t>
      </w:r>
      <w:r w:rsidR="0073158C">
        <w:t xml:space="preserve"> </w:t>
      </w:r>
      <w:r w:rsidR="0073158C">
        <w:fldChar w:fldCharType="begin"/>
      </w:r>
      <w:r w:rsidR="0073158C">
        <w:instrText xml:space="preserve"> REF _Ref20735067 \h </w:instrText>
      </w:r>
      <w:r w:rsidR="0073158C">
        <w:fldChar w:fldCharType="separate"/>
      </w:r>
      <w:ins w:id="2120" w:author="Ryan Lemos" w:date="2019-10-14T11:07:00Z">
        <w:r w:rsidR="00EA29D8">
          <w:t xml:space="preserve">Figura </w:t>
        </w:r>
        <w:r w:rsidR="00EA29D8">
          <w:rPr>
            <w:noProof/>
          </w:rPr>
          <w:t>50</w:t>
        </w:r>
      </w:ins>
      <w:del w:id="2121" w:author="Ryan Lemos" w:date="2019-10-07T11:05:00Z">
        <w:r w:rsidR="00054B21" w:rsidDel="00EA672B">
          <w:delText xml:space="preserve">Figura </w:delText>
        </w:r>
        <w:r w:rsidR="00054B21" w:rsidDel="00EA672B">
          <w:rPr>
            <w:noProof/>
          </w:rPr>
          <w:delText>52</w:delText>
        </w:r>
      </w:del>
      <w:r w:rsidR="0073158C">
        <w:fldChar w:fldCharType="end"/>
      </w:r>
      <w:r>
        <w:t>.</w:t>
      </w:r>
    </w:p>
    <w:p w14:paraId="692FA704" w14:textId="77777777" w:rsidR="00DA6C7C" w:rsidDel="00DC21E5" w:rsidRDefault="00DA6C7C">
      <w:pPr>
        <w:rPr>
          <w:del w:id="2122" w:author="Ryan Lemos" w:date="2019-10-07T09:08:00Z"/>
        </w:rPr>
      </w:pPr>
    </w:p>
    <w:p w14:paraId="64273F8F" w14:textId="77777777" w:rsidR="00DA6C7C" w:rsidDel="00DC21E5" w:rsidRDefault="00DA6C7C">
      <w:pPr>
        <w:rPr>
          <w:del w:id="2123" w:author="Ryan Lemos" w:date="2019-10-07T09:08:00Z"/>
        </w:rPr>
        <w:pPrChange w:id="2124" w:author="Ryan Lemos" w:date="2019-10-07T09:09:00Z">
          <w:pPr>
            <w:pStyle w:val="Ttulo3"/>
          </w:pPr>
        </w:pPrChange>
      </w:pPr>
      <w:del w:id="2125" w:author="Ryan Lemos" w:date="2019-10-07T09:08:00Z">
        <w:r w:rsidDel="00DC21E5">
          <w:delText>Sair</w:delText>
        </w:r>
      </w:del>
    </w:p>
    <w:p w14:paraId="50BE3B7F" w14:textId="07748EDC" w:rsidR="00DA6C7C" w:rsidDel="00DC21E5" w:rsidRDefault="00DC21E5">
      <w:pPr>
        <w:rPr>
          <w:del w:id="2126" w:author="Ryan Lemos" w:date="2019-10-07T09:09:00Z"/>
        </w:rPr>
      </w:pPr>
      <w:ins w:id="2127" w:author="Ryan Lemos" w:date="2019-10-07T09:09:00Z">
        <w:r>
          <w:t xml:space="preserve"> </w:t>
        </w:r>
      </w:ins>
    </w:p>
    <w:p w14:paraId="2CFD5C37" w14:textId="3FEEBBF5" w:rsidR="00DA6C7C" w:rsidDel="00DC21E5" w:rsidRDefault="00DA6C7C">
      <w:pPr>
        <w:rPr>
          <w:del w:id="2128" w:author="Ryan Lemos" w:date="2019-10-07T09:08:00Z"/>
        </w:rPr>
      </w:pPr>
      <w:r>
        <w:t>Para sair do sistema, é necessário ou clicar no botão com o símbolo de um quadrado com uma seta dentro, mais a direita na barra superior direita conforme</w:t>
      </w:r>
      <w:r w:rsidR="0073158C">
        <w:t xml:space="preserve"> </w:t>
      </w:r>
      <w:r w:rsidR="0073158C">
        <w:fldChar w:fldCharType="begin"/>
      </w:r>
      <w:r w:rsidR="0073158C">
        <w:instrText xml:space="preserve"> REF _Ref20735067 \h </w:instrText>
      </w:r>
      <w:r w:rsidR="0073158C">
        <w:fldChar w:fldCharType="separate"/>
      </w:r>
      <w:ins w:id="2129" w:author="Ryan Lemos" w:date="2019-10-14T11:07:00Z">
        <w:r w:rsidR="00EA29D8">
          <w:t xml:space="preserve">Figura </w:t>
        </w:r>
        <w:r w:rsidR="00EA29D8">
          <w:rPr>
            <w:noProof/>
          </w:rPr>
          <w:t>50</w:t>
        </w:r>
      </w:ins>
      <w:del w:id="2130" w:author="Ryan Lemos" w:date="2019-10-07T11:05:00Z">
        <w:r w:rsidR="00054B21" w:rsidDel="00EA672B">
          <w:delText xml:space="preserve">Figura </w:delText>
        </w:r>
        <w:r w:rsidR="00054B21" w:rsidDel="00EA672B">
          <w:rPr>
            <w:noProof/>
          </w:rPr>
          <w:delText>52</w:delText>
        </w:r>
      </w:del>
      <w:r w:rsidR="0073158C">
        <w:fldChar w:fldCharType="end"/>
      </w:r>
      <w:r>
        <w:t>. Ou ir ao menu, a última opção se trata de sair.</w:t>
      </w:r>
    </w:p>
    <w:p w14:paraId="0EC78519" w14:textId="2F090529" w:rsidR="00DA6C7C" w:rsidRPr="00CD1767" w:rsidDel="00DC21E5" w:rsidRDefault="00DA6C7C">
      <w:pPr>
        <w:rPr>
          <w:del w:id="2131" w:author="Ryan Lemos" w:date="2019-10-07T09:08:00Z"/>
        </w:rPr>
      </w:pPr>
    </w:p>
    <w:p w14:paraId="1749BEC4" w14:textId="0A4EADF7" w:rsidR="00DA6C7C" w:rsidDel="00DC21E5" w:rsidRDefault="00DA6C7C">
      <w:pPr>
        <w:rPr>
          <w:del w:id="2132" w:author="Ryan Lemos" w:date="2019-10-07T09:08:00Z"/>
        </w:rPr>
        <w:pPrChange w:id="2133" w:author="Ryan Lemos" w:date="2019-10-07T09:09:00Z">
          <w:pPr>
            <w:pStyle w:val="Ttulo3"/>
          </w:pPr>
        </w:pPrChange>
      </w:pPr>
      <w:del w:id="2134" w:author="Ryan Lemos" w:date="2019-10-07T09:08:00Z">
        <w:r w:rsidDel="00DC21E5">
          <w:delText>Menu</w:delText>
        </w:r>
      </w:del>
    </w:p>
    <w:p w14:paraId="03281EE7" w14:textId="77777777" w:rsidR="00DA6C7C" w:rsidRPr="00A71532" w:rsidRDefault="00DA6C7C"/>
    <w:p w14:paraId="35363226" w14:textId="6C4B43AC" w:rsidR="00DA6C7C" w:rsidRDefault="00DA6C7C" w:rsidP="00DA6C7C">
      <w:r>
        <w:t>O botão de menu fica localizado na barra superior à esquerda, e é representado por um símbolo de três barras uma em cima da outra, conforme a</w:t>
      </w:r>
      <w:r w:rsidR="0073158C">
        <w:t xml:space="preserve"> </w:t>
      </w:r>
      <w:r w:rsidR="0073158C">
        <w:fldChar w:fldCharType="begin"/>
      </w:r>
      <w:r w:rsidR="0073158C">
        <w:instrText xml:space="preserve"> REF _Ref20735105 \h </w:instrText>
      </w:r>
      <w:r w:rsidR="0073158C">
        <w:fldChar w:fldCharType="separate"/>
      </w:r>
      <w:ins w:id="2135" w:author="Ryan Lemos" w:date="2019-10-14T11:07:00Z">
        <w:r w:rsidR="00EA29D8">
          <w:t xml:space="preserve">Figura </w:t>
        </w:r>
        <w:r w:rsidR="00EA29D8">
          <w:rPr>
            <w:noProof/>
          </w:rPr>
          <w:t>51</w:t>
        </w:r>
      </w:ins>
      <w:del w:id="2136" w:author="Ryan Lemos" w:date="2019-10-07T11:05:00Z">
        <w:r w:rsidR="00054B21" w:rsidDel="00EA672B">
          <w:delText xml:space="preserve">Figura </w:delText>
        </w:r>
        <w:r w:rsidR="00054B21" w:rsidDel="00EA672B">
          <w:rPr>
            <w:noProof/>
          </w:rPr>
          <w:delText>53</w:delText>
        </w:r>
      </w:del>
      <w:r w:rsidR="0073158C">
        <w:fldChar w:fldCharType="end"/>
      </w:r>
      <w:r>
        <w:t>:</w:t>
      </w:r>
    </w:p>
    <w:p w14:paraId="7B2EB86A" w14:textId="77777777" w:rsidR="00DA6C7C" w:rsidRDefault="00DA6C7C" w:rsidP="00DA6C7C"/>
    <w:p w14:paraId="539DA32F" w14:textId="3501F1F4" w:rsidR="0069744B" w:rsidRDefault="0069744B" w:rsidP="005074A5">
      <w:pPr>
        <w:pStyle w:val="Legenda"/>
        <w:keepNext/>
      </w:pPr>
      <w:bookmarkStart w:id="2137" w:name="_Ref20735105"/>
      <w:r>
        <w:t xml:space="preserve">Figura </w:t>
      </w:r>
      <w:fldSimple w:instr=" SEQ Figura \* ARABIC ">
        <w:ins w:id="2138" w:author="Ryan Lemos" w:date="2019-10-14T11:07:00Z">
          <w:r w:rsidR="00EA29D8">
            <w:rPr>
              <w:noProof/>
            </w:rPr>
            <w:t>51</w:t>
          </w:r>
        </w:ins>
        <w:del w:id="2139" w:author="Ryan Lemos" w:date="2019-10-07T11:05:00Z">
          <w:r w:rsidR="00D343FF" w:rsidDel="00EA672B">
            <w:rPr>
              <w:noProof/>
            </w:rPr>
            <w:delText>53</w:delText>
          </w:r>
        </w:del>
      </w:fldSimple>
      <w:bookmarkEnd w:id="2137"/>
      <w:r>
        <w:t xml:space="preserve"> - Botão de menu</w:t>
      </w:r>
    </w:p>
    <w:p w14:paraId="4A65BED5" w14:textId="38D8DA19" w:rsidR="00DA6C7C" w:rsidRDefault="00DA6C7C" w:rsidP="00DA6C7C">
      <w:pPr>
        <w:ind w:firstLine="0"/>
        <w:jc w:val="center"/>
        <w:rPr>
          <w:ins w:id="2140" w:author="Ryan Lemos" w:date="2019-10-13T12:46:00Z"/>
        </w:rPr>
      </w:pPr>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23950" cy="762000"/>
                    </a:xfrm>
                    <a:prstGeom prst="rect">
                      <a:avLst/>
                    </a:prstGeom>
                  </pic:spPr>
                </pic:pic>
              </a:graphicData>
            </a:graphic>
          </wp:inline>
        </w:drawing>
      </w:r>
    </w:p>
    <w:p w14:paraId="47615864" w14:textId="69B6B00A" w:rsidR="00D536A8" w:rsidRDefault="009E79A9" w:rsidP="00D536A8">
      <w:pPr>
        <w:pStyle w:val="Fontes"/>
        <w:rPr>
          <w:ins w:id="2141" w:author="Ryan Lemos" w:date="2019-10-13T12:46:00Z"/>
        </w:rPr>
      </w:pPr>
      <w:ins w:id="2142" w:author="Ryan Lemos" w:date="2019-10-13T12:59:00Z">
        <w:r>
          <w:t>Fonte: PRÓPRIA, 2019. Utilizando o ambiente ILC v.1.</w:t>
        </w:r>
      </w:ins>
    </w:p>
    <w:p w14:paraId="7233C6DF" w14:textId="77777777" w:rsidR="00D536A8" w:rsidRPr="007E03F0" w:rsidRDefault="00D536A8" w:rsidP="00DA6C7C">
      <w:pPr>
        <w:ind w:firstLine="0"/>
        <w:jc w:val="center"/>
      </w:pPr>
    </w:p>
    <w:p w14:paraId="3C56C2D4" w14:textId="77777777" w:rsidR="00DA6C7C" w:rsidRPr="007E03F0" w:rsidDel="00B318DA" w:rsidRDefault="00DA6C7C" w:rsidP="00DA6C7C">
      <w:pPr>
        <w:rPr>
          <w:del w:id="2143" w:author="Ryan Lemos" w:date="2019-10-07T21:03:00Z"/>
        </w:rPr>
      </w:pPr>
    </w:p>
    <w:p w14:paraId="79641F39" w14:textId="2298C85E" w:rsidR="00273340" w:rsidRDefault="00273340">
      <w:pPr>
        <w:pStyle w:val="Ttulo2"/>
        <w:numPr>
          <w:ilvl w:val="0"/>
          <w:numId w:val="0"/>
        </w:numPr>
      </w:pPr>
    </w:p>
    <w:p w14:paraId="36C8F8D0" w14:textId="53157631" w:rsidR="009A2E13" w:rsidRDefault="009A2E13" w:rsidP="009A2E13">
      <w:pPr>
        <w:pStyle w:val="Ttulo2"/>
      </w:pPr>
      <w:bookmarkStart w:id="2144" w:name="_Toc21872650"/>
      <w:bookmarkStart w:id="2145" w:name="_Ref21873173"/>
      <w:bookmarkStart w:id="2146" w:name="_Ref21873255"/>
      <w:r>
        <w:t>Release 1 – Cadastros Básicos</w:t>
      </w:r>
      <w:bookmarkEnd w:id="2144"/>
      <w:bookmarkEnd w:id="2145"/>
      <w:bookmarkEnd w:id="2146"/>
    </w:p>
    <w:p w14:paraId="56FE0F9D" w14:textId="77777777" w:rsidR="009A2E13" w:rsidRDefault="009A2E13" w:rsidP="009A2E13"/>
    <w:p w14:paraId="6BA9E1E2" w14:textId="36166348"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596E44">
      <w:pPr>
        <w:pStyle w:val="Ttulo3"/>
        <w:numPr>
          <w:ilvl w:val="0"/>
          <w:numId w:val="0"/>
        </w:numPr>
        <w:ind w:left="720"/>
      </w:pPr>
    </w:p>
    <w:p w14:paraId="5D08B303" w14:textId="06143EE6" w:rsidR="00FB122B" w:rsidRDefault="009648A4" w:rsidP="00596E44">
      <w:pPr>
        <w:pStyle w:val="Ttulo3"/>
      </w:pPr>
      <w:bookmarkStart w:id="2147" w:name="_Toc21872651"/>
      <w:r>
        <w:t>Sistema desenvolvido</w:t>
      </w:r>
      <w:bookmarkEnd w:id="2147"/>
    </w:p>
    <w:p w14:paraId="31C86A8F" w14:textId="77777777" w:rsidR="00C778D2" w:rsidRDefault="00C778D2" w:rsidP="00C778D2"/>
    <w:p w14:paraId="70ACBC13" w14:textId="49F12B92"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EA29D8">
        <w:t>2.2.3.3</w:t>
      </w:r>
      <w:r w:rsidR="008C4A0B">
        <w:fldChar w:fldCharType="end"/>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68BADE3F" w:rsidR="00FB122B" w:rsidRDefault="00C778D2">
      <w:r>
        <w:t xml:space="preserve">O </w:t>
      </w:r>
      <w:r w:rsidRPr="005B582B">
        <w:rPr>
          <w:i/>
          <w:iCs/>
        </w:rPr>
        <w:t>release</w:t>
      </w:r>
      <w:r>
        <w:t xml:space="preserve"> foi dividido por cada perfil de usuário, sendo apresentad</w:t>
      </w:r>
      <w:r w:rsidR="008A07FD">
        <w:t>as</w:t>
      </w:r>
      <w:r>
        <w:t xml:space="preserve">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w:t>
      </w:r>
      <w:r w:rsidR="00FB122B" w:rsidRPr="005B582B">
        <w:rPr>
          <w:i/>
          <w:iCs/>
        </w:rPr>
        <w:t>login</w:t>
      </w:r>
      <w:r w:rsidR="004B083A">
        <w:t>, a funcionalidade de notificação</w:t>
      </w:r>
      <w:r w:rsidR="008A07FD">
        <w:t>,</w:t>
      </w:r>
      <w:r w:rsidR="0003588E" w:rsidDel="0003588E">
        <w:t xml:space="preserve"> </w:t>
      </w:r>
      <w:r w:rsidR="00826E27">
        <w:t>e a troca de senhas</w:t>
      </w:r>
      <w:r w:rsidR="00FB122B">
        <w:t>.</w:t>
      </w:r>
    </w:p>
    <w:p w14:paraId="66E22638" w14:textId="77777777" w:rsidR="00921163" w:rsidRDefault="00921163"/>
    <w:p w14:paraId="3BD31FC4" w14:textId="5E36BDAD" w:rsidR="00646DF8" w:rsidRDefault="00921163" w:rsidP="00B70A30">
      <w:pPr>
        <w:pStyle w:val="Legenda"/>
      </w:pPr>
      <w:bookmarkStart w:id="2148" w:name="_Ref20051330"/>
      <w:bookmarkStart w:id="2149" w:name="_Ref20051323"/>
      <w:r>
        <w:t xml:space="preserve">Quadro </w:t>
      </w:r>
      <w:fldSimple w:instr=" SEQ Quadro \* ARABIC ">
        <w:r w:rsidR="00EA29D8">
          <w:rPr>
            <w:noProof/>
          </w:rPr>
          <w:t>1</w:t>
        </w:r>
      </w:fldSimple>
      <w:bookmarkEnd w:id="2148"/>
      <w:r>
        <w:t xml:space="preserve"> - Estória de login</w:t>
      </w:r>
      <w:bookmarkEnd w:id="2149"/>
    </w:p>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2BADBF09" w:rsidR="00FB122B" w:rsidRDefault="00E01488">
      <w:pPr>
        <w:pStyle w:val="Fontes"/>
        <w:rPr>
          <w:ins w:id="2150" w:author="Ryan Lemos" w:date="2019-10-13T12:53:00Z"/>
        </w:rPr>
        <w:pPrChange w:id="2151" w:author="Ryan Lemos" w:date="2019-10-13T12:53:00Z">
          <w:pPr>
            <w:ind w:firstLine="0"/>
            <w:jc w:val="center"/>
          </w:pPr>
        </w:pPrChange>
      </w:pPr>
      <w:ins w:id="2152" w:author="Ryan Lemos" w:date="2019-10-13T12:53:00Z">
        <w:r>
          <w:t>Fonte: PRÓPRIA, 2019.</w:t>
        </w:r>
      </w:ins>
    </w:p>
    <w:p w14:paraId="4F10C938" w14:textId="77777777" w:rsidR="00E01488" w:rsidRDefault="00E01488" w:rsidP="00FB122B">
      <w:pPr>
        <w:ind w:firstLine="0"/>
        <w:jc w:val="center"/>
      </w:pPr>
    </w:p>
    <w:p w14:paraId="45019969" w14:textId="1234DD41" w:rsidR="00FB122B" w:rsidRDefault="0003588E" w:rsidP="00FB122B">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EA29D8">
        <w:t xml:space="preserve">Quadro </w:t>
      </w:r>
      <w:r w:rsidR="00EA29D8">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ins w:id="2153" w:author="Ryan Lemos" w:date="2019-10-14T11:07:00Z">
        <w:r w:rsidR="00EA29D8">
          <w:t xml:space="preserve">Figura </w:t>
        </w:r>
        <w:r w:rsidR="00EA29D8">
          <w:rPr>
            <w:noProof/>
          </w:rPr>
          <w:t>52</w:t>
        </w:r>
      </w:ins>
      <w:del w:id="2154" w:author="Ryan Lemos" w:date="2019-10-07T11:05:00Z">
        <w:r w:rsidR="00054B21" w:rsidDel="00EA672B">
          <w:delText xml:space="preserve">Figura </w:delText>
        </w:r>
        <w:r w:rsidR="00054B21" w:rsidDel="00EA672B">
          <w:rPr>
            <w:noProof/>
          </w:rPr>
          <w:delText>54</w:delText>
        </w:r>
      </w:del>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w:t>
      </w:r>
      <w:r w:rsidR="004F3A13">
        <w:t>,</w:t>
      </w:r>
      <w:r w:rsidR="00FB122B">
        <w:t xml:space="preserve"> que utilizará a funcionalidade, acompanhado do que o usuário gostaria de ser feito, e o porquê.</w:t>
      </w:r>
    </w:p>
    <w:p w14:paraId="696737F2" w14:textId="77777777" w:rsidR="00C778D2" w:rsidRDefault="00C778D2" w:rsidP="00FB122B"/>
    <w:p w14:paraId="5846CBA4" w14:textId="6D695C05" w:rsidR="008C4A0B" w:rsidRDefault="008C4A0B" w:rsidP="00B70A30">
      <w:pPr>
        <w:pStyle w:val="Legenda"/>
        <w:keepNext/>
      </w:pPr>
      <w:bookmarkStart w:id="2155" w:name="_Ref20051389"/>
      <w:bookmarkStart w:id="2156" w:name="_Ref20051380"/>
      <w:r>
        <w:lastRenderedPageBreak/>
        <w:t xml:space="preserve">Figura </w:t>
      </w:r>
      <w:fldSimple w:instr=" SEQ Figura \* ARABIC ">
        <w:ins w:id="2157" w:author="Ryan Lemos" w:date="2019-10-14T11:07:00Z">
          <w:r w:rsidR="00EA29D8">
            <w:rPr>
              <w:noProof/>
            </w:rPr>
            <w:t>52</w:t>
          </w:r>
        </w:ins>
        <w:del w:id="2158" w:author="Ryan Lemos" w:date="2019-10-07T11:05:00Z">
          <w:r w:rsidR="00D343FF" w:rsidDel="00EA672B">
            <w:rPr>
              <w:noProof/>
            </w:rPr>
            <w:delText>54</w:delText>
          </w:r>
        </w:del>
      </w:fldSimple>
      <w:bookmarkEnd w:id="2155"/>
      <w:r>
        <w:t xml:space="preserve"> - Tela de login</w:t>
      </w:r>
      <w:bookmarkEnd w:id="2156"/>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67331" cy="2674323"/>
                    </a:xfrm>
                    <a:prstGeom prst="rect">
                      <a:avLst/>
                    </a:prstGeom>
                  </pic:spPr>
                </pic:pic>
              </a:graphicData>
            </a:graphic>
          </wp:inline>
        </w:drawing>
      </w:r>
    </w:p>
    <w:p w14:paraId="0D6554F8" w14:textId="56AA42C4" w:rsidR="007E37B0" w:rsidRDefault="009E79A9" w:rsidP="007E37B0">
      <w:pPr>
        <w:pStyle w:val="Fontes"/>
        <w:rPr>
          <w:ins w:id="2159" w:author="Ryan Lemos" w:date="2019-10-13T12:46:00Z"/>
        </w:rPr>
      </w:pPr>
      <w:ins w:id="2160" w:author="Ryan Lemos" w:date="2019-10-13T12:59:00Z">
        <w:r>
          <w:t>Fonte: PRÓPRIA, 2019. Utilizando o ambiente ILC v.1.</w:t>
        </w:r>
      </w:ins>
    </w:p>
    <w:p w14:paraId="54611FF8" w14:textId="77777777" w:rsidR="00F97159" w:rsidRDefault="00F97159" w:rsidP="005B582B">
      <w:pPr>
        <w:ind w:firstLine="0"/>
      </w:pPr>
    </w:p>
    <w:p w14:paraId="2D144643" w14:textId="227C39D2" w:rsidR="004B083A" w:rsidRDefault="004B083A" w:rsidP="004B083A">
      <w:r>
        <w:t>As notificações são um recurso responsável por avisar o usuário a respeito de algo novo que ocorreu</w:t>
      </w:r>
      <w:r w:rsidR="004F3A13">
        <w:t xml:space="preserve"> no seu ambiente</w:t>
      </w:r>
      <w:r>
        <w:t>. Serve para facilitar a utilização e identificação de recursos a serem utilizados no ambiente. A estória d</w:t>
      </w:r>
      <w:del w:id="2161" w:author="Ryan Lemos" w:date="2019-10-09T20:57:00Z">
        <w:r w:rsidDel="00014BF9">
          <w:delText xml:space="preserve">a </w:delText>
        </w:r>
        <w:r w:rsidRPr="00596E44" w:rsidDel="00014BF9">
          <w:rPr>
            <w:highlight w:val="yellow"/>
          </w:rPr>
          <w:delText>figura x</w:delText>
        </w:r>
      </w:del>
      <w:ins w:id="2162" w:author="Ryan Lemos" w:date="2019-10-09T20:57:00Z">
        <w:r w:rsidR="00014BF9">
          <w:t xml:space="preserve">o </w:t>
        </w:r>
      </w:ins>
      <w:ins w:id="2163" w:author="Ryan Lemos" w:date="2019-10-09T20:58:00Z">
        <w:r w:rsidR="00014BF9">
          <w:fldChar w:fldCharType="begin"/>
        </w:r>
        <w:r w:rsidR="00014BF9">
          <w:instrText xml:space="preserve"> REF _Ref21547097 \h </w:instrText>
        </w:r>
      </w:ins>
      <w:r w:rsidR="00014BF9">
        <w:fldChar w:fldCharType="separate"/>
      </w:r>
      <w:ins w:id="2164" w:author="Ryan Lemos" w:date="2019-10-14T11:07:00Z">
        <w:r w:rsidR="00EA29D8">
          <w:t xml:space="preserve">Quadro </w:t>
        </w:r>
        <w:r w:rsidR="00EA29D8">
          <w:rPr>
            <w:noProof/>
          </w:rPr>
          <w:t>2</w:t>
        </w:r>
      </w:ins>
      <w:ins w:id="2165" w:author="Ryan Lemos" w:date="2019-10-09T20:58:00Z">
        <w:r w:rsidR="00014BF9">
          <w:fldChar w:fldCharType="end"/>
        </w:r>
      </w:ins>
      <w:r>
        <w:t xml:space="preserve"> define como o usuário imaginou o recurso. A</w:t>
      </w:r>
      <w:ins w:id="2166" w:author="Ryan Lemos" w:date="2019-10-14T10:44:00Z">
        <w:r w:rsidR="006320F5">
          <w:t xml:space="preserve"> </w:t>
        </w:r>
        <w:r w:rsidR="006320F5">
          <w:fldChar w:fldCharType="begin"/>
        </w:r>
        <w:r w:rsidR="006320F5">
          <w:instrText xml:space="preserve"> REF _Ref21942313 \h </w:instrText>
        </w:r>
      </w:ins>
      <w:r w:rsidR="006320F5">
        <w:fldChar w:fldCharType="separate"/>
      </w:r>
      <w:ins w:id="2167" w:author="Ryan Lemos" w:date="2019-10-14T11:07:00Z">
        <w:r w:rsidR="00EA29D8">
          <w:t xml:space="preserve">Figura </w:t>
        </w:r>
        <w:r w:rsidR="00EA29D8">
          <w:rPr>
            <w:noProof/>
          </w:rPr>
          <w:t>49</w:t>
        </w:r>
      </w:ins>
      <w:ins w:id="2168" w:author="Ryan Lemos" w:date="2019-10-14T10:44:00Z">
        <w:r w:rsidR="006320F5">
          <w:fldChar w:fldCharType="end"/>
        </w:r>
      </w:ins>
      <w:ins w:id="2169" w:author="Ryan Lemos" w:date="2019-10-14T10:45:00Z">
        <w:r w:rsidR="006320F5">
          <w:t xml:space="preserve"> e a </w:t>
        </w:r>
        <w:r w:rsidR="006320F5">
          <w:fldChar w:fldCharType="begin"/>
        </w:r>
        <w:r w:rsidR="006320F5">
          <w:instrText xml:space="preserve"> REF _Ref20735067 \h </w:instrText>
        </w:r>
      </w:ins>
      <w:r w:rsidR="006320F5">
        <w:fldChar w:fldCharType="separate"/>
      </w:r>
      <w:ins w:id="2170" w:author="Ryan Lemos" w:date="2019-10-14T11:07:00Z">
        <w:r w:rsidR="00EA29D8">
          <w:t xml:space="preserve">Figura </w:t>
        </w:r>
        <w:r w:rsidR="00EA29D8">
          <w:rPr>
            <w:noProof/>
          </w:rPr>
          <w:t>50</w:t>
        </w:r>
      </w:ins>
      <w:ins w:id="2171" w:author="Ryan Lemos" w:date="2019-10-14T10:45:00Z">
        <w:r w:rsidR="006320F5">
          <w:fldChar w:fldCharType="end"/>
        </w:r>
      </w:ins>
      <w:r>
        <w:t xml:space="preserve"> </w:t>
      </w:r>
      <w:del w:id="2172" w:author="Ryan Lemos" w:date="2019-10-14T10:44:00Z">
        <w:r w:rsidR="004D4704" w:rsidDel="006320F5">
          <w:fldChar w:fldCharType="begin"/>
        </w:r>
        <w:r w:rsidR="004D4704" w:rsidDel="006320F5">
          <w:delInstrText xml:space="preserve"> REF _Ref20051436 \h </w:delInstrText>
        </w:r>
        <w:r w:rsidR="004D4704" w:rsidDel="006320F5">
          <w:fldChar w:fldCharType="separate"/>
        </w:r>
      </w:del>
      <w:del w:id="2173" w:author="Ryan Lemos" w:date="2019-10-07T11:05:00Z">
        <w:r w:rsidR="00054B21" w:rsidDel="00EA672B">
          <w:delText xml:space="preserve">Figura </w:delText>
        </w:r>
        <w:r w:rsidR="00054B21" w:rsidDel="00EA672B">
          <w:rPr>
            <w:noProof/>
          </w:rPr>
          <w:delText>55</w:delText>
        </w:r>
      </w:del>
      <w:del w:id="2174" w:author="Ryan Lemos" w:date="2019-10-14T10:44:00Z">
        <w:r w:rsidR="004D4704" w:rsidDel="006320F5">
          <w:fldChar w:fldCharType="end"/>
        </w:r>
        <w:r w:rsidR="004D4704" w:rsidDel="006320F5">
          <w:delText xml:space="preserve"> </w:delText>
        </w:r>
      </w:del>
      <w:r>
        <w:t>é a demonstração de como ele foi implementado.</w:t>
      </w:r>
    </w:p>
    <w:p w14:paraId="66AFB97F" w14:textId="77777777" w:rsidR="00921163" w:rsidRDefault="00921163" w:rsidP="004B083A"/>
    <w:p w14:paraId="7DD831A8" w14:textId="74ABEE6B" w:rsidR="00521931" w:rsidRDefault="00921163" w:rsidP="00B70A30">
      <w:pPr>
        <w:pStyle w:val="Legenda"/>
      </w:pPr>
      <w:bookmarkStart w:id="2175" w:name="_Ref21547097"/>
      <w:r>
        <w:t xml:space="preserve">Quadro </w:t>
      </w:r>
      <w:fldSimple w:instr=" SEQ Quadro \* ARABIC ">
        <w:r w:rsidR="00EA29D8">
          <w:rPr>
            <w:noProof/>
          </w:rPr>
          <w:t>2</w:t>
        </w:r>
      </w:fldSimple>
      <w:bookmarkEnd w:id="2175"/>
      <w:r>
        <w:t xml:space="preserve"> - Estória de notificações</w:t>
      </w:r>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5712CA1B" w14:textId="417C6492" w:rsidR="004B083A" w:rsidDel="006320F5" w:rsidRDefault="004B083A" w:rsidP="004B083A">
      <w:pPr>
        <w:rPr>
          <w:del w:id="2176" w:author="Ryan Lemos" w:date="2019-10-14T10:45:00Z"/>
        </w:rPr>
      </w:pPr>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6E06433" w14:textId="14D082C5" w:rsidR="004B083A" w:rsidDel="006320F5" w:rsidRDefault="004B083A" w:rsidP="006320F5">
      <w:pPr>
        <w:ind w:firstLine="0"/>
        <w:rPr>
          <w:del w:id="2177" w:author="Ryan Lemos" w:date="2019-10-14T10:45:00Z"/>
        </w:rPr>
        <w:pPrChange w:id="2178" w:author="Ryan Lemos" w:date="2019-10-14T10:45:00Z">
          <w:pPr/>
        </w:pPrChange>
      </w:pPr>
    </w:p>
    <w:p w14:paraId="215A7FF8" w14:textId="6E5F8204" w:rsidR="008C4A0B" w:rsidDel="006320F5" w:rsidRDefault="008C4A0B" w:rsidP="006320F5">
      <w:pPr>
        <w:pStyle w:val="Legenda"/>
        <w:keepNext/>
        <w:rPr>
          <w:del w:id="2179" w:author="Ryan Lemos" w:date="2019-10-14T10:45:00Z"/>
        </w:rPr>
        <w:pPrChange w:id="2180" w:author="Ryan Lemos" w:date="2019-10-14T10:45:00Z">
          <w:pPr>
            <w:pStyle w:val="Legenda"/>
            <w:keepNext/>
          </w:pPr>
        </w:pPrChange>
      </w:pPr>
      <w:bookmarkStart w:id="2181" w:name="_Ref20051436"/>
      <w:del w:id="2182" w:author="Ryan Lemos" w:date="2019-10-14T10:45:00Z">
        <w:r w:rsidDel="006320F5">
          <w:delText xml:space="preserve">Figura </w:delText>
        </w:r>
        <w:r w:rsidR="0096109B" w:rsidDel="006320F5">
          <w:fldChar w:fldCharType="begin"/>
        </w:r>
        <w:r w:rsidR="0096109B" w:rsidDel="006320F5">
          <w:delInstrText xml:space="preserve"> SEQ Figura \* ARABIC </w:delInstrText>
        </w:r>
        <w:r w:rsidR="0096109B" w:rsidDel="006320F5">
          <w:fldChar w:fldCharType="separate"/>
        </w:r>
      </w:del>
      <w:del w:id="2183" w:author="Ryan Lemos" w:date="2019-10-07T11:05:00Z">
        <w:r w:rsidR="00D343FF" w:rsidDel="00EA672B">
          <w:rPr>
            <w:noProof/>
          </w:rPr>
          <w:delText>55</w:delText>
        </w:r>
      </w:del>
      <w:del w:id="2184" w:author="Ryan Lemos" w:date="2019-10-14T10:45:00Z">
        <w:r w:rsidR="0096109B" w:rsidDel="006320F5">
          <w:rPr>
            <w:noProof/>
          </w:rPr>
          <w:fldChar w:fldCharType="end"/>
        </w:r>
        <w:bookmarkEnd w:id="2181"/>
        <w:r w:rsidDel="006320F5">
          <w:delText xml:space="preserve"> - Notificações</w:delText>
        </w:r>
      </w:del>
    </w:p>
    <w:p w14:paraId="6970ABB3" w14:textId="192562B0" w:rsidR="00F420BA" w:rsidDel="006320F5" w:rsidRDefault="00F420BA" w:rsidP="006320F5">
      <w:pPr>
        <w:ind w:firstLine="0"/>
        <w:jc w:val="center"/>
        <w:rPr>
          <w:del w:id="2185" w:author="Ryan Lemos" w:date="2019-10-14T10:45:00Z"/>
        </w:rPr>
        <w:pPrChange w:id="2186" w:author="Ryan Lemos" w:date="2019-10-14T10:45:00Z">
          <w:pPr>
            <w:ind w:firstLine="0"/>
            <w:jc w:val="center"/>
          </w:pPr>
        </w:pPrChange>
      </w:pPr>
      <w:del w:id="2187" w:author="Ryan Lemos" w:date="2019-10-14T10:45:00Z">
        <w:r w:rsidDel="006320F5">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02835" cy="640310"/>
                      </a:xfrm>
                      <a:prstGeom prst="rect">
                        <a:avLst/>
                      </a:prstGeom>
                    </pic:spPr>
                  </pic:pic>
                </a:graphicData>
              </a:graphic>
            </wp:inline>
          </w:drawing>
        </w:r>
      </w:del>
    </w:p>
    <w:p w14:paraId="2277F48E" w14:textId="77777777" w:rsidR="00B672E1" w:rsidRDefault="00B672E1" w:rsidP="006320F5">
      <w:pPr>
        <w:pPrChange w:id="2188" w:author="Ryan Lemos" w:date="2019-10-14T10:45:00Z">
          <w:pPr/>
        </w:pPrChange>
      </w:pPr>
    </w:p>
    <w:p w14:paraId="6EEDAF18" w14:textId="698ED5EE" w:rsidR="00B672E1" w:rsidDel="006320F5" w:rsidRDefault="00B672E1" w:rsidP="006320F5">
      <w:pPr>
        <w:rPr>
          <w:del w:id="2189" w:author="Ryan Lemos" w:date="2019-10-14T10:45:00Z"/>
        </w:rPr>
        <w:pPrChange w:id="2190" w:author="Ryan Lemos" w:date="2019-10-14T10:45:00Z">
          <w:pPr/>
        </w:pPrChange>
      </w:pPr>
      <w:r>
        <w:t xml:space="preserve">As notificações foram criadas utilizando uma funcionalidade própria do </w:t>
      </w:r>
      <w:proofErr w:type="spellStart"/>
      <w:r>
        <w:t>Laravel</w:t>
      </w:r>
      <w:proofErr w:type="spellEnd"/>
      <w:r>
        <w:t xml:space="preserve">. Através dela pode-se mandar notificações de </w:t>
      </w:r>
      <w:r w:rsidRPr="005B582B">
        <w:rPr>
          <w:i/>
          <w:iCs/>
        </w:rPr>
        <w:t>e-mail</w:t>
      </w:r>
      <w:r>
        <w:t xml:space="preserve"> ou até salvar na base de dados, como é o caso da aplicação. A notificação é associada a um usuário, ao qual deve receber a notificação, e outros dados podem ser passados, como um texto ou dados do usuário que enviou a notificação. Esses dados adicionais são salvos por meio de um campo </w:t>
      </w:r>
      <w:commentRangeStart w:id="2191"/>
      <w:r>
        <w:t>JSON</w:t>
      </w:r>
      <w:commentRangeEnd w:id="2191"/>
      <w:r w:rsidR="0016185B">
        <w:rPr>
          <w:rStyle w:val="Refdecomentrio"/>
        </w:rPr>
        <w:commentReference w:id="2191"/>
      </w:r>
      <w:r>
        <w:t xml:space="preserve">. Sendo assim é possível criar vários tipos de notificação, cada uma com suas especificidades e utilizar uma mesma tabela de dados. Cada tipo de notificação criada no </w:t>
      </w:r>
      <w:proofErr w:type="spellStart"/>
      <w:r>
        <w:t>Laravel</w:t>
      </w:r>
      <w:proofErr w:type="spellEnd"/>
      <w:r>
        <w:t xml:space="preserve"> é compost</w:t>
      </w:r>
      <w:r w:rsidR="00D72925">
        <w:t>o</w:t>
      </w:r>
      <w:r>
        <w:t xml:space="preserve"> por uma classe </w:t>
      </w:r>
      <w:r>
        <w:lastRenderedPageBreak/>
        <w:t xml:space="preserve">que deve ser criada pelo usuário, e pode ser criada utilizando o </w:t>
      </w:r>
      <w:commentRangeStart w:id="2192"/>
      <w:proofErr w:type="spellStart"/>
      <w:r w:rsidR="0016185B">
        <w:t>Artisan</w:t>
      </w:r>
      <w:commentRangeEnd w:id="2192"/>
      <w:proofErr w:type="spellEnd"/>
      <w:r w:rsidR="0016185B">
        <w:rPr>
          <w:rStyle w:val="Refdecomentrio"/>
        </w:rPr>
        <w:commentReference w:id="2192"/>
      </w:r>
      <w:r w:rsidR="00D72925">
        <w:t>,</w:t>
      </w:r>
      <w:r>
        <w:t xml:space="preserve"> que é a ferramenta de linha de comandos do </w:t>
      </w:r>
      <w:proofErr w:type="spellStart"/>
      <w:r>
        <w:t>Laravel</w:t>
      </w:r>
      <w:proofErr w:type="spellEnd"/>
      <w:r>
        <w:t>.</w:t>
      </w:r>
      <w:r w:rsidR="00A05EF6">
        <w:t xml:space="preserve"> </w:t>
      </w:r>
      <w:del w:id="2193" w:author="Ryan Lemos" w:date="2019-10-14T10:45:00Z">
        <w:r w:rsidR="00A05EF6" w:rsidDel="006320F5">
          <w:delText xml:space="preserve">Vale ressaltar ainda que todos os botões da aplicação têm uma mensagem que indica qual é a interação proposta para o botão. Essa mensagem somente é exibida quando o usuário passa o </w:delText>
        </w:r>
        <w:r w:rsidR="00A05EF6" w:rsidRPr="005B582B" w:rsidDel="006320F5">
          <w:rPr>
            <w:i/>
            <w:iCs/>
          </w:rPr>
          <w:delText>mouse</w:delText>
        </w:r>
        <w:r w:rsidR="00A05EF6" w:rsidDel="006320F5">
          <w:delText xml:space="preserve"> sobre o botão, conforme visto na</w:delText>
        </w:r>
        <w:r w:rsidR="004D4704" w:rsidDel="006320F5">
          <w:delText xml:space="preserve"> </w:delText>
        </w:r>
        <w:r w:rsidR="004D4704" w:rsidDel="006320F5">
          <w:fldChar w:fldCharType="begin"/>
        </w:r>
        <w:r w:rsidR="004D4704" w:rsidDel="006320F5">
          <w:delInstrText xml:space="preserve"> REF _Ref20051461 \h </w:delInstrText>
        </w:r>
        <w:r w:rsidR="004D4704" w:rsidDel="006320F5">
          <w:fldChar w:fldCharType="separate"/>
        </w:r>
      </w:del>
      <w:del w:id="2194" w:author="Ryan Lemos" w:date="2019-10-07T11:05:00Z">
        <w:r w:rsidR="00054B21" w:rsidDel="00EA672B">
          <w:delText xml:space="preserve">Figura </w:delText>
        </w:r>
        <w:r w:rsidR="00054B21" w:rsidDel="00EA672B">
          <w:rPr>
            <w:noProof/>
          </w:rPr>
          <w:delText>56</w:delText>
        </w:r>
      </w:del>
      <w:del w:id="2195" w:author="Ryan Lemos" w:date="2019-10-14T10:45:00Z">
        <w:r w:rsidR="004D4704" w:rsidDel="006320F5">
          <w:fldChar w:fldCharType="end"/>
        </w:r>
        <w:r w:rsidR="0016185B" w:rsidDel="006320F5">
          <w:delText xml:space="preserve">, auxiliando </w:delText>
        </w:r>
        <w:r w:rsidR="00D72925" w:rsidDel="006320F5">
          <w:delText xml:space="preserve">o usuário </w:delText>
        </w:r>
        <w:r w:rsidR="0016185B" w:rsidDel="006320F5">
          <w:delText>na compreensão</w:delText>
        </w:r>
        <w:r w:rsidR="00D72925" w:rsidDel="006320F5">
          <w:delText xml:space="preserve"> da interação com o sistema.</w:delText>
        </w:r>
      </w:del>
    </w:p>
    <w:p w14:paraId="206BC812" w14:textId="27B1FFE7" w:rsidR="00D72925" w:rsidDel="006320F5" w:rsidRDefault="00D72925" w:rsidP="006320F5">
      <w:pPr>
        <w:rPr>
          <w:del w:id="2196" w:author="Ryan Lemos" w:date="2019-10-14T10:45:00Z"/>
        </w:rPr>
        <w:pPrChange w:id="2197" w:author="Ryan Lemos" w:date="2019-10-14T10:45:00Z">
          <w:pPr/>
        </w:pPrChange>
      </w:pPr>
    </w:p>
    <w:p w14:paraId="28752031" w14:textId="67DFAABB" w:rsidR="008C4A0B" w:rsidDel="006320F5" w:rsidRDefault="008C4A0B" w:rsidP="006320F5">
      <w:pPr>
        <w:rPr>
          <w:del w:id="2198" w:author="Ryan Lemos" w:date="2019-10-14T10:45:00Z"/>
        </w:rPr>
        <w:pPrChange w:id="2199" w:author="Ryan Lemos" w:date="2019-10-14T10:45:00Z">
          <w:pPr>
            <w:pStyle w:val="Legenda"/>
            <w:keepNext/>
          </w:pPr>
        </w:pPrChange>
      </w:pPr>
      <w:bookmarkStart w:id="2200" w:name="_Ref20051461"/>
      <w:del w:id="2201" w:author="Ryan Lemos" w:date="2019-10-14T10:45:00Z">
        <w:r w:rsidDel="006320F5">
          <w:delText xml:space="preserve">Figura </w:delText>
        </w:r>
        <w:r w:rsidR="0096109B" w:rsidDel="006320F5">
          <w:fldChar w:fldCharType="begin"/>
        </w:r>
        <w:r w:rsidR="0096109B" w:rsidDel="006320F5">
          <w:delInstrText xml:space="preserve"> SEQ Figura \* ARABIC </w:delInstrText>
        </w:r>
        <w:r w:rsidR="0096109B" w:rsidDel="006320F5">
          <w:fldChar w:fldCharType="separate"/>
        </w:r>
      </w:del>
      <w:del w:id="2202" w:author="Ryan Lemos" w:date="2019-10-07T11:05:00Z">
        <w:r w:rsidR="00D343FF" w:rsidDel="00EA672B">
          <w:rPr>
            <w:noProof/>
          </w:rPr>
          <w:delText>56</w:delText>
        </w:r>
      </w:del>
      <w:del w:id="2203" w:author="Ryan Lemos" w:date="2019-10-14T10:45:00Z">
        <w:r w:rsidR="0096109B" w:rsidDel="006320F5">
          <w:rPr>
            <w:noProof/>
          </w:rPr>
          <w:fldChar w:fldCharType="end"/>
        </w:r>
        <w:bookmarkEnd w:id="2200"/>
        <w:r w:rsidDel="006320F5">
          <w:delText xml:space="preserve"> - Mensagem de auxílio dos botões</w:delText>
        </w:r>
      </w:del>
    </w:p>
    <w:p w14:paraId="15FDA7E7" w14:textId="7536F844" w:rsidR="00A05EF6" w:rsidDel="006320F5" w:rsidRDefault="00D72925" w:rsidP="006320F5">
      <w:pPr>
        <w:rPr>
          <w:del w:id="2204" w:author="Ryan Lemos" w:date="2019-10-14T10:45:00Z"/>
        </w:rPr>
        <w:pPrChange w:id="2205" w:author="Ryan Lemos" w:date="2019-10-14T10:45:00Z">
          <w:pPr>
            <w:ind w:firstLine="0"/>
            <w:jc w:val="center"/>
          </w:pPr>
        </w:pPrChange>
      </w:pPr>
      <w:del w:id="2206" w:author="Ryan Lemos" w:date="2019-10-14T10:45:00Z">
        <w:r w:rsidDel="006320F5">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del>
    </w:p>
    <w:p w14:paraId="7A088A7D" w14:textId="77777777" w:rsidR="00D72925" w:rsidDel="006320F5" w:rsidRDefault="00D72925" w:rsidP="006320F5">
      <w:pPr>
        <w:ind w:firstLine="0"/>
        <w:rPr>
          <w:del w:id="2207" w:author="Ryan Lemos" w:date="2019-10-14T10:45:00Z"/>
        </w:rPr>
        <w:pPrChange w:id="2208" w:author="Ryan Lemos" w:date="2019-10-14T10:45:00Z">
          <w:pPr>
            <w:ind w:firstLine="0"/>
            <w:jc w:val="center"/>
          </w:pPr>
        </w:pPrChange>
      </w:pPr>
    </w:p>
    <w:p w14:paraId="0BF6175D" w14:textId="24C2BBB3" w:rsidR="006320F5" w:rsidRDefault="00CD1ADB" w:rsidP="006320F5">
      <w:pPr>
        <w:rPr>
          <w:moveTo w:id="2209" w:author="Ryan Lemos" w:date="2019-10-14T10:46:00Z"/>
        </w:rPr>
      </w:pPr>
      <w:r>
        <w:t>Quanto a troca de senha, a estória representada pel</w:t>
      </w:r>
      <w:ins w:id="2210" w:author="Ryan Lemos" w:date="2019-10-09T20:58:00Z">
        <w:r w:rsidR="00014BF9">
          <w:t xml:space="preserve">o </w:t>
        </w:r>
        <w:r w:rsidR="00014BF9">
          <w:fldChar w:fldCharType="begin"/>
        </w:r>
        <w:r w:rsidR="00014BF9">
          <w:instrText xml:space="preserve"> REF _Ref21547116 \h </w:instrText>
        </w:r>
      </w:ins>
      <w:r w:rsidR="00014BF9">
        <w:fldChar w:fldCharType="separate"/>
      </w:r>
      <w:ins w:id="2211" w:author="Ryan Lemos" w:date="2019-10-14T11:07:00Z">
        <w:r w:rsidR="00EA29D8">
          <w:t xml:space="preserve">Quadro </w:t>
        </w:r>
        <w:r w:rsidR="00EA29D8">
          <w:rPr>
            <w:noProof/>
          </w:rPr>
          <w:t>3</w:t>
        </w:r>
      </w:ins>
      <w:ins w:id="2212" w:author="Ryan Lemos" w:date="2019-10-09T20:58:00Z">
        <w:r w:rsidR="00014BF9">
          <w:fldChar w:fldCharType="end"/>
        </w:r>
        <w:r w:rsidR="00014BF9">
          <w:t xml:space="preserve"> </w:t>
        </w:r>
      </w:ins>
      <w:del w:id="2213" w:author="Ryan Lemos" w:date="2019-10-09T20:58:00Z">
        <w:r w:rsidDel="00014BF9">
          <w:delText xml:space="preserve">a </w:delText>
        </w:r>
        <w:r w:rsidRPr="00596E44" w:rsidDel="00014BF9">
          <w:rPr>
            <w:highlight w:val="yellow"/>
          </w:rPr>
          <w:delText>figura X</w:delText>
        </w:r>
        <w:r w:rsidDel="00014BF9">
          <w:delText xml:space="preserve"> </w:delText>
        </w:r>
      </w:del>
      <w:r>
        <w:t>representa o que foi requisitado pelo cliente. É uma função simples, e a sua interface pode ser vista na</w:t>
      </w:r>
      <w:del w:id="2214" w:author="Ryan Lemos" w:date="2019-10-14T10:46:00Z">
        <w:r w:rsidR="004D4704" w:rsidDel="006320F5">
          <w:delText xml:space="preserve"> </w:delText>
        </w:r>
      </w:del>
      <w:ins w:id="2215" w:author="Ryan Lemos" w:date="2019-10-14T10:46:00Z">
        <w:r w:rsidR="006320F5">
          <w:t xml:space="preserve"> </w:t>
        </w:r>
        <w:r w:rsidR="006320F5">
          <w:fldChar w:fldCharType="begin"/>
        </w:r>
        <w:r w:rsidR="006320F5">
          <w:instrText xml:space="preserve"> REF _Ref20733643 \h </w:instrText>
        </w:r>
      </w:ins>
      <w:r w:rsidR="006320F5">
        <w:fldChar w:fldCharType="separate"/>
      </w:r>
      <w:ins w:id="2216" w:author="Ryan Lemos" w:date="2019-10-14T11:07:00Z">
        <w:r w:rsidR="00EA29D8">
          <w:t xml:space="preserve">Figura </w:t>
        </w:r>
        <w:r w:rsidR="00EA29D8">
          <w:rPr>
            <w:noProof/>
          </w:rPr>
          <w:t>28</w:t>
        </w:r>
      </w:ins>
      <w:ins w:id="2217" w:author="Ryan Lemos" w:date="2019-10-14T10:46:00Z">
        <w:r w:rsidR="006320F5">
          <w:fldChar w:fldCharType="end"/>
        </w:r>
        <w:r w:rsidR="006320F5">
          <w:t xml:space="preserve"> e na </w:t>
        </w:r>
        <w:r w:rsidR="006320F5">
          <w:fldChar w:fldCharType="begin"/>
        </w:r>
        <w:r w:rsidR="006320F5">
          <w:instrText xml:space="preserve"> REF _Ref20733676 \h </w:instrText>
        </w:r>
      </w:ins>
      <w:r w:rsidR="006320F5">
        <w:fldChar w:fldCharType="separate"/>
      </w:r>
      <w:ins w:id="2218" w:author="Ryan Lemos" w:date="2019-10-14T11:07:00Z">
        <w:r w:rsidR="00EA29D8">
          <w:t xml:space="preserve">Figura </w:t>
        </w:r>
        <w:r w:rsidR="00EA29D8">
          <w:rPr>
            <w:noProof/>
          </w:rPr>
          <w:t>29</w:t>
        </w:r>
      </w:ins>
      <w:ins w:id="2219" w:author="Ryan Lemos" w:date="2019-10-14T10:46:00Z">
        <w:r w:rsidR="006320F5">
          <w:fldChar w:fldCharType="end"/>
        </w:r>
      </w:ins>
      <w:del w:id="2220" w:author="Ryan Lemos" w:date="2019-10-14T10:46:00Z">
        <w:r w:rsidR="004D4704" w:rsidDel="006320F5">
          <w:fldChar w:fldCharType="begin"/>
        </w:r>
        <w:r w:rsidR="004D4704" w:rsidDel="006320F5">
          <w:delInstrText xml:space="preserve"> REF _Ref20051489 \h </w:delInstrText>
        </w:r>
        <w:r w:rsidR="004D4704" w:rsidDel="006320F5">
          <w:fldChar w:fldCharType="separate"/>
        </w:r>
      </w:del>
      <w:del w:id="2221" w:author="Ryan Lemos" w:date="2019-10-07T11:05:00Z">
        <w:r w:rsidR="00054B21" w:rsidDel="00EA672B">
          <w:delText xml:space="preserve">Figura </w:delText>
        </w:r>
        <w:r w:rsidR="00054B21" w:rsidDel="00EA672B">
          <w:rPr>
            <w:noProof/>
          </w:rPr>
          <w:delText>57</w:delText>
        </w:r>
      </w:del>
      <w:del w:id="2222" w:author="Ryan Lemos" w:date="2019-10-14T10:46:00Z">
        <w:r w:rsidR="004D4704" w:rsidDel="006320F5">
          <w:fldChar w:fldCharType="end"/>
        </w:r>
      </w:del>
      <w:r w:rsidR="004D4704">
        <w:t>.</w:t>
      </w:r>
      <w:ins w:id="2223" w:author="Ryan Lemos" w:date="2019-10-14T10:46:00Z">
        <w:r w:rsidR="006320F5">
          <w:t xml:space="preserve"> </w:t>
        </w:r>
      </w:ins>
      <w:moveToRangeStart w:id="2224" w:author="Ryan Lemos" w:date="2019-10-14T10:46:00Z" w:name="move21942434"/>
      <w:moveTo w:id="2225" w:author="Ryan Lemos" w:date="2019-10-14T10:46:00Z">
        <w:r w:rsidR="006320F5">
          <w:t>O usuário é capaz de trocar sua senha, digitando e confirmando a senha digitada, lembrando que a senha deve ser de no mínimo 6 caracteres.</w:t>
        </w:r>
      </w:moveTo>
    </w:p>
    <w:moveToRangeEnd w:id="2224"/>
    <w:p w14:paraId="2F631ECF" w14:textId="58827813" w:rsidR="00CD1ADB" w:rsidDel="006320F5" w:rsidRDefault="00CD1ADB" w:rsidP="006320F5">
      <w:pPr>
        <w:ind w:firstLine="0"/>
        <w:rPr>
          <w:del w:id="2226" w:author="Ryan Lemos" w:date="2019-10-14T10:47:00Z"/>
        </w:rPr>
        <w:pPrChange w:id="2227" w:author="Ryan Lemos" w:date="2019-10-14T10:45:00Z">
          <w:pPr/>
        </w:pPrChange>
      </w:pPr>
    </w:p>
    <w:p w14:paraId="3B5BD2C7" w14:textId="7E6C33E5" w:rsidR="00646DF8" w:rsidRDefault="00646DF8"/>
    <w:p w14:paraId="180FD493" w14:textId="2857734D" w:rsidR="00921163" w:rsidRDefault="00921163" w:rsidP="00B70A30">
      <w:pPr>
        <w:pStyle w:val="Legenda"/>
        <w:keepNext/>
      </w:pPr>
      <w:bookmarkStart w:id="2228" w:name="_Ref21547116"/>
      <w:r>
        <w:t xml:space="preserve">Quadro </w:t>
      </w:r>
      <w:fldSimple w:instr=" SEQ Quadro \* ARABIC ">
        <w:r w:rsidR="00EA29D8">
          <w:rPr>
            <w:noProof/>
          </w:rPr>
          <w:t>3</w:t>
        </w:r>
      </w:fldSimple>
      <w:bookmarkEnd w:id="2228"/>
      <w:r>
        <w:t xml:space="preserve"> - Estória de troca de senhas</w:t>
      </w:r>
    </w:p>
    <w:p w14:paraId="13AF65D8" w14:textId="4819ED29" w:rsidR="00646DF8" w:rsidRDefault="00646DF8" w:rsidP="00596E44">
      <w:pPr>
        <w:pStyle w:val="estrias"/>
      </w:pPr>
      <w:r>
        <w:t>Como usuário do ambiente, gostaria de ser capaz de trocar a minha senha de acesso.</w:t>
      </w:r>
    </w:p>
    <w:p w14:paraId="4110E24E" w14:textId="2045443A" w:rsidR="00CD1ADB" w:rsidRDefault="00E01488" w:rsidP="006320F5">
      <w:pPr>
        <w:pStyle w:val="Fontes"/>
        <w:pPrChange w:id="2229" w:author="Ryan Lemos" w:date="2019-10-14T10:47:00Z">
          <w:pPr>
            <w:ind w:firstLine="0"/>
          </w:pPr>
        </w:pPrChange>
      </w:pPr>
      <w:ins w:id="2230" w:author="Ryan Lemos" w:date="2019-10-13T12:54:00Z">
        <w:r>
          <w:t>Fonte: PRÓPRIA, 2019.</w:t>
        </w:r>
      </w:ins>
    </w:p>
    <w:p w14:paraId="3FC6A3BA" w14:textId="028E7364" w:rsidR="00CD1ADB" w:rsidDel="006320F5" w:rsidRDefault="00CD1ADB" w:rsidP="00CD1ADB">
      <w:pPr>
        <w:rPr>
          <w:moveFrom w:id="2231" w:author="Ryan Lemos" w:date="2019-10-14T10:46:00Z"/>
        </w:rPr>
      </w:pPr>
      <w:moveFromRangeStart w:id="2232" w:author="Ryan Lemos" w:date="2019-10-14T10:46:00Z" w:name="move21942434"/>
      <w:moveFrom w:id="2233" w:author="Ryan Lemos" w:date="2019-10-14T10:46:00Z">
        <w:r w:rsidDel="006320F5">
          <w:t>O usuário é capaz de trocar sua senha, digitando e confirmando a senha digitada, lembrando que a senha deve ser de no mínimo 6 caracteres.</w:t>
        </w:r>
      </w:moveFrom>
    </w:p>
    <w:moveFromRangeEnd w:id="2232"/>
    <w:p w14:paraId="733C02EC" w14:textId="77777777" w:rsidR="00DA42CB" w:rsidDel="006320F5" w:rsidRDefault="00DA42CB" w:rsidP="00CD1ADB">
      <w:pPr>
        <w:rPr>
          <w:del w:id="2234" w:author="Ryan Lemos" w:date="2019-10-14T10:46:00Z"/>
        </w:rPr>
      </w:pPr>
    </w:p>
    <w:p w14:paraId="3374013D" w14:textId="6242D384" w:rsidR="0094620F" w:rsidDel="006320F5" w:rsidRDefault="0094620F" w:rsidP="00B70A30">
      <w:pPr>
        <w:pStyle w:val="Legenda"/>
        <w:keepNext/>
        <w:rPr>
          <w:del w:id="2235" w:author="Ryan Lemos" w:date="2019-10-14T10:46:00Z"/>
        </w:rPr>
      </w:pPr>
      <w:bookmarkStart w:id="2236" w:name="_Ref20051489"/>
      <w:del w:id="2237" w:author="Ryan Lemos" w:date="2019-10-14T10:46:00Z">
        <w:r w:rsidDel="006320F5">
          <w:delText xml:space="preserve">Figura </w:delText>
        </w:r>
        <w:r w:rsidR="0096109B" w:rsidDel="006320F5">
          <w:fldChar w:fldCharType="begin"/>
        </w:r>
        <w:r w:rsidR="0096109B" w:rsidDel="006320F5">
          <w:delInstrText xml:space="preserve"> SEQ Figura \* ARABIC </w:delInstrText>
        </w:r>
        <w:r w:rsidR="0096109B" w:rsidDel="006320F5">
          <w:fldChar w:fldCharType="separate"/>
        </w:r>
      </w:del>
      <w:del w:id="2238" w:author="Ryan Lemos" w:date="2019-10-07T11:05:00Z">
        <w:r w:rsidR="00D343FF" w:rsidDel="00EA672B">
          <w:rPr>
            <w:noProof/>
          </w:rPr>
          <w:delText>57</w:delText>
        </w:r>
      </w:del>
      <w:del w:id="2239" w:author="Ryan Lemos" w:date="2019-10-14T10:46:00Z">
        <w:r w:rsidR="0096109B" w:rsidDel="006320F5">
          <w:rPr>
            <w:noProof/>
          </w:rPr>
          <w:fldChar w:fldCharType="end"/>
        </w:r>
        <w:bookmarkEnd w:id="2236"/>
        <w:r w:rsidDel="006320F5">
          <w:delText xml:space="preserve"> - Modificação de senha</w:delText>
        </w:r>
      </w:del>
    </w:p>
    <w:p w14:paraId="14AC40F0" w14:textId="485465FA" w:rsidR="00DA42CB" w:rsidDel="006320F5" w:rsidRDefault="00DA42CB" w:rsidP="00B70A30">
      <w:pPr>
        <w:ind w:firstLine="0"/>
        <w:jc w:val="center"/>
        <w:rPr>
          <w:del w:id="2240" w:author="Ryan Lemos" w:date="2019-10-14T10:46:00Z"/>
        </w:rPr>
      </w:pPr>
      <w:del w:id="2241" w:author="Ryan Lemos" w:date="2019-10-14T10:46:00Z">
        <w:r w:rsidDel="006320F5">
          <w:rPr>
            <w:noProof/>
          </w:rPr>
          <w:drawing>
            <wp:inline distT="0" distB="0" distL="0" distR="0" wp14:anchorId="00D258AC" wp14:editId="3D6F5E6D">
              <wp:extent cx="5760085" cy="189357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1893570"/>
                      </a:xfrm>
                      <a:prstGeom prst="rect">
                        <a:avLst/>
                      </a:prstGeom>
                    </pic:spPr>
                  </pic:pic>
                </a:graphicData>
              </a:graphic>
            </wp:inline>
          </w:drawing>
        </w:r>
      </w:del>
    </w:p>
    <w:p w14:paraId="1E9EB744" w14:textId="77777777" w:rsidR="00905032" w:rsidRDefault="00905032" w:rsidP="00596E44">
      <w:pPr>
        <w:ind w:firstLine="0"/>
      </w:pPr>
    </w:p>
    <w:p w14:paraId="49E96639" w14:textId="77777777" w:rsidR="00905032" w:rsidRDefault="00905032" w:rsidP="00905032">
      <w:pPr>
        <w:pStyle w:val="Ttulo4"/>
      </w:pPr>
      <w:bookmarkStart w:id="2242" w:name="_Toc21872652"/>
      <w:r>
        <w:t>Gestor</w:t>
      </w:r>
      <w:bookmarkEnd w:id="2242"/>
    </w:p>
    <w:p w14:paraId="1A036D3B" w14:textId="77777777" w:rsidR="00887225" w:rsidRPr="006F3DF2" w:rsidRDefault="00887225" w:rsidP="00596E44"/>
    <w:p w14:paraId="10821FB7" w14:textId="3249E9E5" w:rsidR="00887225" w:rsidRDefault="00887225" w:rsidP="00887225">
      <w:r>
        <w:t xml:space="preserve">Os papeis do gestor nesse primeiro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w:t>
      </w:r>
      <w:ins w:id="2243" w:author="Ryan Lemos" w:date="2019-10-09T20:58:00Z">
        <w:r w:rsidR="00014BF9">
          <w:t xml:space="preserve">o </w:t>
        </w:r>
        <w:r w:rsidR="00014BF9">
          <w:fldChar w:fldCharType="begin"/>
        </w:r>
        <w:r w:rsidR="00014BF9">
          <w:instrText xml:space="preserve"> REF _Ref21547133 \h </w:instrText>
        </w:r>
      </w:ins>
      <w:r w:rsidR="00014BF9">
        <w:fldChar w:fldCharType="separate"/>
      </w:r>
      <w:ins w:id="2244" w:author="Ryan Lemos" w:date="2019-10-14T11:07:00Z">
        <w:r w:rsidR="00EA29D8">
          <w:t xml:space="preserve">Quadro </w:t>
        </w:r>
        <w:r w:rsidR="00EA29D8">
          <w:rPr>
            <w:noProof/>
          </w:rPr>
          <w:t>4</w:t>
        </w:r>
      </w:ins>
      <w:ins w:id="2245" w:author="Ryan Lemos" w:date="2019-10-09T20:58:00Z">
        <w:r w:rsidR="00014BF9">
          <w:fldChar w:fldCharType="end"/>
        </w:r>
      </w:ins>
      <w:del w:id="2246" w:author="Ryan Lemos" w:date="2019-10-09T20:58:00Z">
        <w:r w:rsidDel="00014BF9">
          <w:delText xml:space="preserve">a </w:delText>
        </w:r>
        <w:r w:rsidRPr="00596E44" w:rsidDel="00014BF9">
          <w:rPr>
            <w:highlight w:val="yellow"/>
          </w:rPr>
          <w:delText>figura X</w:delText>
        </w:r>
      </w:del>
      <w:r>
        <w:t>.</w:t>
      </w:r>
    </w:p>
    <w:p w14:paraId="22603F7E" w14:textId="33A3D27B" w:rsidR="00921163" w:rsidRDefault="00921163" w:rsidP="00B70A30">
      <w:pPr>
        <w:pStyle w:val="Legenda"/>
      </w:pPr>
      <w:bookmarkStart w:id="2247" w:name="_Ref21547133"/>
      <w:r>
        <w:t xml:space="preserve">Quadro </w:t>
      </w:r>
      <w:fldSimple w:instr=" SEQ Quadro \* ARABIC ">
        <w:r w:rsidR="00EA29D8">
          <w:rPr>
            <w:noProof/>
          </w:rPr>
          <w:t>4</w:t>
        </w:r>
      </w:fldSimple>
      <w:bookmarkEnd w:id="2247"/>
      <w:r>
        <w:t xml:space="preserve"> - Gerencia de usuários</w:t>
      </w:r>
    </w:p>
    <w:p w14:paraId="103BAD0E" w14:textId="5C9D86CF" w:rsidR="00646DF8" w:rsidRDefault="00646DF8" w:rsidP="00596E44">
      <w:pPr>
        <w:pStyle w:val="estrias"/>
      </w:pPr>
      <w:r>
        <w:t>Como gestor eu gostaria de gerenciar professores e alunos.</w:t>
      </w:r>
    </w:p>
    <w:p w14:paraId="18F599F1" w14:textId="1C5717F3" w:rsidR="00905032" w:rsidRDefault="009E79A9" w:rsidP="006320F5">
      <w:pPr>
        <w:pStyle w:val="Fontes"/>
        <w:pPrChange w:id="2248" w:author="Ryan Lemos" w:date="2019-10-14T10:47:00Z">
          <w:pPr>
            <w:ind w:firstLine="0"/>
          </w:pPr>
        </w:pPrChange>
      </w:pPr>
      <w:ins w:id="2249" w:author="Ryan Lemos" w:date="2019-10-13T12:59:00Z">
        <w:r>
          <w:t>Fonte: PRÓPRIA, 2019. Utilizando o ambiente ILC v.1.</w:t>
        </w:r>
      </w:ins>
    </w:p>
    <w:p w14:paraId="211F6BE0" w14:textId="77777777" w:rsidR="006F3DF2" w:rsidRDefault="006F3DF2" w:rsidP="00905032">
      <w:pPr>
        <w:ind w:firstLine="0"/>
        <w:jc w:val="center"/>
      </w:pPr>
    </w:p>
    <w:p w14:paraId="4D7A2220" w14:textId="5EFFFE99" w:rsidR="006F3DF2" w:rsidRDefault="006F3DF2" w:rsidP="006F3DF2">
      <w:r>
        <w:t xml:space="preserve">Na gestão dos alunos é possível que os gestores apaguem </w:t>
      </w:r>
      <w:r w:rsidR="0016185B">
        <w:t xml:space="preserve">dados de </w:t>
      </w:r>
      <w:r>
        <w:t>algum aluno ou troquem a senha do aluno. A troca de senhas é a mesma interação descrita pel</w:t>
      </w:r>
      <w:ins w:id="2250" w:author="Ryan Lemos" w:date="2019-10-09T21:17:00Z">
        <w:r w:rsidR="005A7551">
          <w:t>a</w:t>
        </w:r>
      </w:ins>
      <w:del w:id="2251" w:author="Ryan Lemos" w:date="2019-10-09T21:17:00Z">
        <w:r w:rsidDel="005A7551">
          <w:delText>a</w:delText>
        </w:r>
      </w:del>
      <w:ins w:id="2252" w:author="Ryan Lemos" w:date="2019-10-09T21:17:00Z">
        <w:r w:rsidR="005A7551">
          <w:t xml:space="preserve"> </w:t>
        </w:r>
      </w:ins>
      <w:ins w:id="2253" w:author="Ryan Lemos" w:date="2019-10-09T21:18:00Z">
        <w:r w:rsidR="005A7551">
          <w:fldChar w:fldCharType="begin"/>
        </w:r>
        <w:r w:rsidR="005A7551">
          <w:instrText xml:space="preserve"> REF _Ref20051489 \h </w:instrText>
        </w:r>
      </w:ins>
      <w:del w:id="2254" w:author="Ryan Lemos" w:date="2019-10-14T11:07:00Z">
        <w:r w:rsidR="005A7551" w:rsidDel="00EA29D8">
          <w:fldChar w:fldCharType="separate"/>
        </w:r>
      </w:del>
      <w:ins w:id="2255" w:author="Ryan Lemos" w:date="2019-10-09T21:18:00Z">
        <w:r w:rsidR="005A7551">
          <w:fldChar w:fldCharType="end"/>
        </w:r>
      </w:ins>
      <w:r>
        <w:t xml:space="preserve"> </w:t>
      </w:r>
      <w:del w:id="2256" w:author="Ryan Lemos" w:date="2019-10-09T21:17:00Z">
        <w:r w:rsidRPr="00596E44" w:rsidDel="005A7551">
          <w:rPr>
            <w:highlight w:val="yellow"/>
          </w:rPr>
          <w:delText>figura X</w:delText>
        </w:r>
        <w:r w:rsidDel="005A7551">
          <w:delText xml:space="preserve"> </w:delText>
        </w:r>
      </w:del>
      <w:r>
        <w:t>e permite trocar as senhas dos alunos em caso de perda ou esquecimento.</w:t>
      </w:r>
      <w:r w:rsidR="00485768">
        <w:t xml:space="preserve"> Foi utilizado um recurso chamado </w:t>
      </w:r>
      <w:proofErr w:type="spellStart"/>
      <w:r w:rsidR="00485768" w:rsidRPr="00596E44">
        <w:rPr>
          <w:i/>
        </w:rPr>
        <w:t>Datatables</w:t>
      </w:r>
      <w:proofErr w:type="spellEnd"/>
      <w:del w:id="2257" w:author="Ryan Lemos" w:date="2019-10-07T21:04:00Z">
        <w:r w:rsidR="00485768" w:rsidDel="005B3A5D">
          <w:delText xml:space="preserve"> </w:delText>
        </w:r>
      </w:del>
      <w:ins w:id="2258" w:author="Ryan Lemos" w:date="2019-10-07T21:04:00Z">
        <w:r w:rsidR="005B3A5D">
          <w:t xml:space="preserve"> para gerar tabelas dinâmicas e pesquisáveis</w:t>
        </w:r>
      </w:ins>
      <w:del w:id="2259" w:author="Ryan Lemos" w:date="2019-10-07T21:04:00Z">
        <w:r w:rsidR="00485768" w:rsidDel="005B3A5D">
          <w:delText>que s</w:delText>
        </w:r>
      </w:del>
      <w:del w:id="2260" w:author="Ryan Lemos" w:date="2019-10-07T21:03:00Z">
        <w:r w:rsidR="00485768" w:rsidDel="005B3A5D">
          <w:delText xml:space="preserve">e trata de um </w:delText>
        </w:r>
        <w:r w:rsidR="00485768" w:rsidRPr="005B582B" w:rsidDel="005B3A5D">
          <w:rPr>
            <w:i/>
            <w:iCs/>
          </w:rPr>
          <w:delText>plug</w:delText>
        </w:r>
        <w:r w:rsidR="0016185B" w:rsidRPr="005B582B" w:rsidDel="005B3A5D">
          <w:rPr>
            <w:i/>
            <w:iCs/>
          </w:rPr>
          <w:delText>-</w:delText>
        </w:r>
        <w:r w:rsidR="00485768" w:rsidRPr="005B582B" w:rsidDel="005B3A5D">
          <w:rPr>
            <w:i/>
            <w:iCs/>
          </w:rPr>
          <w:delText>in</w:delText>
        </w:r>
        <w:r w:rsidR="00485768" w:rsidDel="005B3A5D">
          <w:delText xml:space="preserve"> </w:delText>
        </w:r>
        <w:commentRangeStart w:id="2261"/>
        <w:r w:rsidR="00485768" w:rsidDel="005B3A5D">
          <w:delText>Jquery</w:delText>
        </w:r>
        <w:commentRangeEnd w:id="2261"/>
        <w:r w:rsidR="004D4704" w:rsidDel="005B3A5D">
          <w:rPr>
            <w:rStyle w:val="Refdecomentrio"/>
          </w:rPr>
          <w:commentReference w:id="2261"/>
        </w:r>
        <w:r w:rsidR="00485768" w:rsidDel="005B3A5D">
          <w:delText xml:space="preserve"> que </w:delText>
        </w:r>
        <w:r w:rsidR="0016185B" w:rsidDel="005B3A5D">
          <w:delText>“</w:delText>
        </w:r>
        <w:r w:rsidR="00485768" w:rsidDel="005B3A5D">
          <w:delText>monta</w:delText>
        </w:r>
        <w:r w:rsidR="0016185B" w:rsidDel="005B3A5D">
          <w:delText>”</w:delText>
        </w:r>
        <w:r w:rsidR="00485768" w:rsidDel="005B3A5D">
          <w:delText xml:space="preserve"> uma tabela dinâmica</w:delText>
        </w:r>
      </w:del>
      <w:r w:rsidR="00485768">
        <w:t xml:space="preserve">.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617C16D7" w14:textId="77777777" w:rsidR="006F3DF2" w:rsidRDefault="006F3DF2" w:rsidP="00596E44"/>
    <w:p w14:paraId="0931B45B" w14:textId="70C5F739" w:rsidR="0094620F" w:rsidRDefault="0094620F" w:rsidP="00B70A30">
      <w:pPr>
        <w:pStyle w:val="Legenda"/>
        <w:keepNext/>
      </w:pPr>
      <w:bookmarkStart w:id="2262" w:name="_Ref21505146"/>
      <w:r>
        <w:lastRenderedPageBreak/>
        <w:t xml:space="preserve">Figura </w:t>
      </w:r>
      <w:fldSimple w:instr=" SEQ Figura \* ARABIC ">
        <w:ins w:id="2263" w:author="Ryan Lemos" w:date="2019-10-14T11:07:00Z">
          <w:r w:rsidR="00EA29D8">
            <w:rPr>
              <w:noProof/>
            </w:rPr>
            <w:t>53</w:t>
          </w:r>
        </w:ins>
        <w:del w:id="2264" w:author="Ryan Lemos" w:date="2019-10-07T11:05:00Z">
          <w:r w:rsidR="00D343FF" w:rsidDel="00EA672B">
            <w:rPr>
              <w:noProof/>
            </w:rPr>
            <w:delText>58</w:delText>
          </w:r>
        </w:del>
      </w:fldSimple>
      <w:bookmarkEnd w:id="2262"/>
      <w:r>
        <w:t xml:space="preserve"> - Listagem dos alunos</w:t>
      </w:r>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446780"/>
                    </a:xfrm>
                    <a:prstGeom prst="rect">
                      <a:avLst/>
                    </a:prstGeom>
                  </pic:spPr>
                </pic:pic>
              </a:graphicData>
            </a:graphic>
          </wp:inline>
        </w:drawing>
      </w:r>
    </w:p>
    <w:p w14:paraId="4A6A681D" w14:textId="0529C342" w:rsidR="007E37B0" w:rsidRDefault="009E79A9" w:rsidP="007E37B0">
      <w:pPr>
        <w:pStyle w:val="Fontes"/>
        <w:rPr>
          <w:ins w:id="2265" w:author="Ryan Lemos" w:date="2019-10-13T12:47:00Z"/>
        </w:rPr>
      </w:pPr>
      <w:ins w:id="2266" w:author="Ryan Lemos" w:date="2019-10-13T12:59:00Z">
        <w:r>
          <w:t>Fonte: PRÓPRIA, 2019. Utilizando o ambiente ILC v.1.</w:t>
        </w:r>
      </w:ins>
    </w:p>
    <w:p w14:paraId="3E650A32" w14:textId="77777777" w:rsidR="006F3DF2" w:rsidRDefault="006F3DF2" w:rsidP="00905032">
      <w:pPr>
        <w:ind w:firstLine="0"/>
        <w:jc w:val="center"/>
      </w:pPr>
    </w:p>
    <w:p w14:paraId="4544F043" w14:textId="4EF479A1" w:rsidR="006F3DF2" w:rsidRDefault="006F3DF2" w:rsidP="00596E44">
      <w:r>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2267"/>
      <w:r>
        <w:t>e a senha</w:t>
      </w:r>
      <w:commentRangeEnd w:id="2267"/>
      <w:r w:rsidR="0024674F">
        <w:rPr>
          <w:rStyle w:val="Refdecomentrio"/>
        </w:rPr>
        <w:commentReference w:id="2267"/>
      </w:r>
      <w:r>
        <w:t xml:space="preserve">. Vale ressaltar que o </w:t>
      </w:r>
      <w:proofErr w:type="spellStart"/>
      <w:r w:rsidRPr="00596E44">
        <w:rPr>
          <w:i/>
        </w:rPr>
        <w:t>username</w:t>
      </w:r>
      <w:proofErr w:type="spellEnd"/>
      <w:r>
        <w:t xml:space="preserve"> e o </w:t>
      </w:r>
      <w:r w:rsidRPr="005B582B">
        <w:rPr>
          <w:i/>
          <w:iCs/>
        </w:rPr>
        <w:t>e-mail</w:t>
      </w:r>
      <w:r>
        <w:t xml:space="preserve"> são identificações únicas. Portanto</w:t>
      </w:r>
      <w:r w:rsidR="0024674F">
        <w:t>,</w:t>
      </w:r>
      <w:r>
        <w:t xml:space="preserve"> ao sair dos campos citados</w:t>
      </w:r>
      <w:r w:rsidR="002E06F3">
        <w:t xml:space="preserve"> o </w:t>
      </w:r>
      <w:proofErr w:type="spellStart"/>
      <w:r w:rsidR="002E06F3" w:rsidRPr="00B70A30">
        <w:rPr>
          <w:i/>
          <w:iCs/>
        </w:rPr>
        <w:t>frontend</w:t>
      </w:r>
      <w:proofErr w:type="spellEnd"/>
      <w:r w:rsidR="002E06F3">
        <w:t xml:space="preserve"> Angular envia uma requisição para o </w:t>
      </w:r>
      <w:proofErr w:type="spellStart"/>
      <w:r w:rsidR="002E06F3" w:rsidRPr="00B70A30">
        <w:rPr>
          <w:i/>
          <w:iCs/>
        </w:rPr>
        <w:t>backend</w:t>
      </w:r>
      <w:proofErr w:type="spellEnd"/>
      <w:r w:rsidR="002E06F3">
        <w:t xml:space="preserve"> </w:t>
      </w:r>
      <w:proofErr w:type="spellStart"/>
      <w:r w:rsidR="002E06F3">
        <w:t>Laravel</w:t>
      </w:r>
      <w:proofErr w:type="spellEnd"/>
      <w:r w:rsidR="002E06F3">
        <w:t xml:space="preserve"> que verifica se já há algum re</w:t>
      </w:r>
      <w:r w:rsidR="008C4A0B">
        <w:t>gistro igual.</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proofErr w:type="spellStart"/>
      <w:r w:rsidRPr="00596E44">
        <w:rPr>
          <w:i/>
        </w:rPr>
        <w:t>username</w:t>
      </w:r>
      <w:proofErr w:type="spellEnd"/>
      <w:r>
        <w:t xml:space="preserve"> ou </w:t>
      </w:r>
      <w:r w:rsidRPr="00596E44">
        <w:rPr>
          <w:i/>
        </w:rPr>
        <w:t>e-mail</w:t>
      </w:r>
      <w:r>
        <w:t xml:space="preserve">. </w:t>
      </w:r>
      <w:r w:rsidR="00D719EF">
        <w:t>Como visto pela</w:t>
      </w:r>
      <w:r w:rsidR="004D4704">
        <w:t xml:space="preserve"> </w:t>
      </w:r>
      <w:r w:rsidR="004D4704">
        <w:fldChar w:fldCharType="begin"/>
      </w:r>
      <w:r w:rsidR="004D4704">
        <w:instrText xml:space="preserve"> REF _Ref20051603 \h </w:instrText>
      </w:r>
      <w:r w:rsidR="004D4704">
        <w:fldChar w:fldCharType="separate"/>
      </w:r>
      <w:ins w:id="2268" w:author="Ryan Lemos" w:date="2019-10-14T11:07:00Z">
        <w:r w:rsidR="00EA29D8">
          <w:t xml:space="preserve">Figura </w:t>
        </w:r>
        <w:r w:rsidR="00EA29D8">
          <w:rPr>
            <w:noProof/>
          </w:rPr>
          <w:t>54</w:t>
        </w:r>
      </w:ins>
      <w:del w:id="2269" w:author="Ryan Lemos" w:date="2019-10-07T11:05:00Z">
        <w:r w:rsidR="00054B21" w:rsidDel="00EA672B">
          <w:delText xml:space="preserve">Figura </w:delText>
        </w:r>
        <w:r w:rsidR="00054B21" w:rsidDel="00EA672B">
          <w:rPr>
            <w:noProof/>
          </w:rPr>
          <w:delText>59</w:delText>
        </w:r>
      </w:del>
      <w:r w:rsidR="004D4704">
        <w:fldChar w:fldCharType="end"/>
      </w:r>
      <w:r w:rsidR="00D719EF">
        <w:t xml:space="preserve">, cada campo tem um ícone relacionando, </w:t>
      </w:r>
      <w:r w:rsidR="0024674F">
        <w:t xml:space="preserve">sendo que </w:t>
      </w:r>
      <w:r w:rsidR="00D719EF">
        <w:t xml:space="preserve">os ícones utilizados são disponibilizados pelo Google e podem ser utilizados não somente no quesito </w:t>
      </w:r>
      <w:r w:rsidR="00D719EF" w:rsidRPr="005B582B">
        <w:rPr>
          <w:i/>
          <w:iCs/>
        </w:rPr>
        <w:t>web</w:t>
      </w:r>
      <w:r w:rsidR="00D719EF">
        <w:t xml:space="preserve"> quanto </w:t>
      </w:r>
      <w:r w:rsidR="00D719EF" w:rsidRPr="00596E44">
        <w:rPr>
          <w:i/>
        </w:rPr>
        <w:t>mobile</w:t>
      </w:r>
      <w:r w:rsidR="00D719EF">
        <w:t xml:space="preserve"> também. Os ícones servem para dar um melhor entendimento da interação que o campo ou botão propõe. O </w:t>
      </w:r>
      <w:proofErr w:type="spellStart"/>
      <w:r w:rsidR="00D719EF">
        <w:t>MaterializeCSS</w:t>
      </w:r>
      <w:proofErr w:type="spellEnd"/>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059F31E0" w14:textId="19063F23" w:rsidR="0094620F" w:rsidRDefault="0094620F" w:rsidP="00B70A30">
      <w:pPr>
        <w:pStyle w:val="Legenda"/>
        <w:keepNext/>
      </w:pPr>
      <w:bookmarkStart w:id="2270" w:name="_Ref20051603"/>
      <w:r>
        <w:lastRenderedPageBreak/>
        <w:t xml:space="preserve">Figura </w:t>
      </w:r>
      <w:fldSimple w:instr=" SEQ Figura \* ARABIC ">
        <w:ins w:id="2271" w:author="Ryan Lemos" w:date="2019-10-14T11:07:00Z">
          <w:r w:rsidR="00EA29D8">
            <w:rPr>
              <w:noProof/>
            </w:rPr>
            <w:t>54</w:t>
          </w:r>
        </w:ins>
        <w:del w:id="2272" w:author="Ryan Lemos" w:date="2019-10-07T11:05:00Z">
          <w:r w:rsidR="00D343FF" w:rsidDel="00EA672B">
            <w:rPr>
              <w:noProof/>
            </w:rPr>
            <w:delText>59</w:delText>
          </w:r>
        </w:del>
      </w:fldSimple>
      <w:bookmarkEnd w:id="2270"/>
      <w:r>
        <w:t xml:space="preserve"> - Tela de cadastro dos alunos</w:t>
      </w:r>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653030"/>
                    </a:xfrm>
                    <a:prstGeom prst="rect">
                      <a:avLst/>
                    </a:prstGeom>
                  </pic:spPr>
                </pic:pic>
              </a:graphicData>
            </a:graphic>
          </wp:inline>
        </w:drawing>
      </w:r>
    </w:p>
    <w:p w14:paraId="6F28FDF8" w14:textId="7005B17F" w:rsidR="007E37B0" w:rsidRDefault="009E79A9" w:rsidP="007E37B0">
      <w:pPr>
        <w:pStyle w:val="Fontes"/>
        <w:rPr>
          <w:ins w:id="2273" w:author="Ryan Lemos" w:date="2019-10-13T12:47:00Z"/>
        </w:rPr>
      </w:pPr>
      <w:ins w:id="2274" w:author="Ryan Lemos" w:date="2019-10-13T12:59:00Z">
        <w:r>
          <w:t>Fonte: PRÓPRIA, 2019. Utilizando o ambiente ILC v.1.</w:t>
        </w:r>
      </w:ins>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507AFCF6" w:rsidR="0094620F" w:rsidRDefault="0094620F" w:rsidP="00B70A30">
      <w:pPr>
        <w:pStyle w:val="Legenda"/>
        <w:keepNext/>
      </w:pPr>
      <w:r>
        <w:t xml:space="preserve">Figura </w:t>
      </w:r>
      <w:fldSimple w:instr=" SEQ Figura \* ARABIC ">
        <w:ins w:id="2275" w:author="Ryan Lemos" w:date="2019-10-14T11:07:00Z">
          <w:r w:rsidR="00EA29D8">
            <w:rPr>
              <w:noProof/>
            </w:rPr>
            <w:t>55</w:t>
          </w:r>
        </w:ins>
        <w:del w:id="2276" w:author="Ryan Lemos" w:date="2019-10-07T11:05:00Z">
          <w:r w:rsidR="00D343FF" w:rsidDel="00EA672B">
            <w:rPr>
              <w:noProof/>
            </w:rPr>
            <w:delText>60</w:delText>
          </w:r>
        </w:del>
      </w:fldSimple>
      <w:r>
        <w:t xml:space="preserve"> - Tela de listagem dos professores</w:t>
      </w:r>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1907540"/>
                    </a:xfrm>
                    <a:prstGeom prst="rect">
                      <a:avLst/>
                    </a:prstGeom>
                  </pic:spPr>
                </pic:pic>
              </a:graphicData>
            </a:graphic>
          </wp:inline>
        </w:drawing>
      </w:r>
    </w:p>
    <w:p w14:paraId="12A40058" w14:textId="15798349" w:rsidR="007E37B0" w:rsidRDefault="009E79A9" w:rsidP="007E37B0">
      <w:pPr>
        <w:pStyle w:val="Fontes"/>
        <w:rPr>
          <w:ins w:id="2277" w:author="Ryan Lemos" w:date="2019-10-13T12:47:00Z"/>
        </w:rPr>
      </w:pPr>
      <w:ins w:id="2278" w:author="Ryan Lemos" w:date="2019-10-13T12:59:00Z">
        <w:r>
          <w:t>Fonte: PRÓPRIA, 2019. Utilizando o ambiente ILC v.1.</w:t>
        </w:r>
      </w:ins>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55FC5B4D" w:rsidR="0094620F" w:rsidRDefault="0094620F" w:rsidP="00B70A30">
      <w:pPr>
        <w:pStyle w:val="Legenda"/>
        <w:keepNext/>
      </w:pPr>
      <w:r>
        <w:lastRenderedPageBreak/>
        <w:t xml:space="preserve">Figura </w:t>
      </w:r>
      <w:fldSimple w:instr=" SEQ Figura \* ARABIC ">
        <w:ins w:id="2279" w:author="Ryan Lemos" w:date="2019-10-14T11:07:00Z">
          <w:r w:rsidR="00EA29D8">
            <w:rPr>
              <w:noProof/>
            </w:rPr>
            <w:t>56</w:t>
          </w:r>
        </w:ins>
        <w:del w:id="2280" w:author="Ryan Lemos" w:date="2019-10-07T11:05:00Z">
          <w:r w:rsidR="00D343FF" w:rsidDel="00EA672B">
            <w:rPr>
              <w:noProof/>
            </w:rPr>
            <w:delText>61</w:delText>
          </w:r>
        </w:del>
      </w:fldSimple>
      <w:r>
        <w:t xml:space="preserve"> - Tela de cadastro do professor</w:t>
      </w:r>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8282" cy="3187088"/>
                    </a:xfrm>
                    <a:prstGeom prst="rect">
                      <a:avLst/>
                    </a:prstGeom>
                  </pic:spPr>
                </pic:pic>
              </a:graphicData>
            </a:graphic>
          </wp:inline>
        </w:drawing>
      </w:r>
    </w:p>
    <w:p w14:paraId="38ADDD27" w14:textId="6B64475F" w:rsidR="007E37B0" w:rsidRDefault="009E79A9" w:rsidP="007E37B0">
      <w:pPr>
        <w:pStyle w:val="Fontes"/>
        <w:rPr>
          <w:ins w:id="2281" w:author="Ryan Lemos" w:date="2019-10-13T12:47:00Z"/>
        </w:rPr>
      </w:pPr>
      <w:ins w:id="2282" w:author="Ryan Lemos" w:date="2019-10-13T12:59:00Z">
        <w:r>
          <w:t>Fonte: PRÓPRIA, 2019. Utilizando o ambiente ILC v.1.</w:t>
        </w:r>
      </w:ins>
    </w:p>
    <w:p w14:paraId="53E477C5" w14:textId="77777777" w:rsidR="00CC245E" w:rsidRDefault="00CC245E" w:rsidP="00905032">
      <w:pPr>
        <w:ind w:firstLine="0"/>
        <w:jc w:val="center"/>
      </w:pPr>
    </w:p>
    <w:p w14:paraId="7ED3A68A" w14:textId="322A1213" w:rsidR="00CC245E" w:rsidRDefault="00CC245E">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ssim os alunos ficam sabendo do que está ocorrendo na escola. A estória definida pel</w:t>
      </w:r>
      <w:ins w:id="2283" w:author="Ryan Lemos" w:date="2019-10-09T20:59:00Z">
        <w:r w:rsidR="00014BF9">
          <w:t xml:space="preserve">o </w:t>
        </w:r>
        <w:r w:rsidR="00014BF9">
          <w:fldChar w:fldCharType="begin"/>
        </w:r>
        <w:r w:rsidR="00014BF9">
          <w:instrText xml:space="preserve"> REF _Ref21547160 \h </w:instrText>
        </w:r>
      </w:ins>
      <w:r w:rsidR="00014BF9">
        <w:fldChar w:fldCharType="separate"/>
      </w:r>
      <w:ins w:id="2284" w:author="Ryan Lemos" w:date="2019-10-14T11:07:00Z">
        <w:r w:rsidR="00EA29D8">
          <w:t xml:space="preserve">Quadro </w:t>
        </w:r>
        <w:r w:rsidR="00EA29D8">
          <w:rPr>
            <w:noProof/>
          </w:rPr>
          <w:t>5</w:t>
        </w:r>
      </w:ins>
      <w:ins w:id="2285" w:author="Ryan Lemos" w:date="2019-10-09T20:59:00Z">
        <w:r w:rsidR="00014BF9">
          <w:fldChar w:fldCharType="end"/>
        </w:r>
        <w:r w:rsidR="00014BF9">
          <w:t xml:space="preserve"> </w:t>
        </w:r>
      </w:ins>
      <w:del w:id="2286" w:author="Ryan Lemos" w:date="2019-10-09T20:59:00Z">
        <w:r w:rsidDel="00014BF9">
          <w:delText xml:space="preserve">a </w:delText>
        </w:r>
        <w:r w:rsidRPr="00596E44" w:rsidDel="00014BF9">
          <w:rPr>
            <w:highlight w:val="yellow"/>
          </w:rPr>
          <w:delText>figura x</w:delText>
        </w:r>
        <w:r w:rsidDel="00014BF9">
          <w:delText xml:space="preserve"> </w:delText>
        </w:r>
      </w:del>
      <w:r>
        <w:t>descreve esse processo pela visão do gestor.</w:t>
      </w:r>
    </w:p>
    <w:p w14:paraId="73505BA5" w14:textId="6CD8C71E" w:rsidR="00921163" w:rsidDel="007E37B0" w:rsidRDefault="00921163">
      <w:pPr>
        <w:rPr>
          <w:del w:id="2287" w:author="Ryan Lemos" w:date="2019-10-13T12:47:00Z"/>
        </w:rPr>
      </w:pPr>
    </w:p>
    <w:p w14:paraId="535BC59B" w14:textId="77777777" w:rsidR="00921163" w:rsidRDefault="00921163">
      <w:pPr>
        <w:ind w:firstLine="0"/>
        <w:pPrChange w:id="2288" w:author="Ryan Lemos" w:date="2019-10-13T12:47:00Z">
          <w:pPr/>
        </w:pPrChange>
      </w:pPr>
    </w:p>
    <w:p w14:paraId="76DDF4DD" w14:textId="52ACFCFB" w:rsidR="00646DF8" w:rsidRDefault="00921163" w:rsidP="00B70A30">
      <w:pPr>
        <w:pStyle w:val="Legenda"/>
      </w:pPr>
      <w:bookmarkStart w:id="2289" w:name="_Ref21547160"/>
      <w:r>
        <w:t xml:space="preserve">Quadro </w:t>
      </w:r>
      <w:fldSimple w:instr=" SEQ Quadro \* ARABIC ">
        <w:r w:rsidR="00EA29D8">
          <w:rPr>
            <w:noProof/>
          </w:rPr>
          <w:t>5</w:t>
        </w:r>
      </w:fldSimple>
      <w:bookmarkEnd w:id="2289"/>
      <w:r>
        <w:t xml:space="preserve"> - Estória de gerência de eventos da escola</w:t>
      </w:r>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445C3323" w14:textId="77777777" w:rsidR="00E01488" w:rsidRDefault="00E01488" w:rsidP="00E01488">
      <w:pPr>
        <w:pStyle w:val="Fontes"/>
        <w:rPr>
          <w:ins w:id="2290" w:author="Ryan Lemos" w:date="2019-10-13T12:54:00Z"/>
        </w:rPr>
      </w:pPr>
      <w:ins w:id="2291" w:author="Ryan Lemos" w:date="2019-10-13T12:54:00Z">
        <w:r>
          <w:t>Fonte: PRÓPRIA, 2019.</w:t>
        </w:r>
      </w:ins>
    </w:p>
    <w:p w14:paraId="5AF3407A" w14:textId="77777777" w:rsidR="00CC245E" w:rsidRDefault="00CC245E" w:rsidP="00905032">
      <w:pPr>
        <w:ind w:firstLine="0"/>
        <w:jc w:val="center"/>
      </w:pPr>
    </w:p>
    <w:p w14:paraId="40FD7F62" w14:textId="6F2F4992" w:rsidR="00CC245E" w:rsidRDefault="00CC245E" w:rsidP="00596E44">
      <w:r>
        <w:t xml:space="preserve">A </w:t>
      </w:r>
      <w:r w:rsidR="006E1CDA">
        <w:fldChar w:fldCharType="begin"/>
      </w:r>
      <w:r w:rsidR="006E1CDA">
        <w:instrText xml:space="preserve"> REF _Ref20051634 \h </w:instrText>
      </w:r>
      <w:r w:rsidR="006E1CDA">
        <w:fldChar w:fldCharType="separate"/>
      </w:r>
      <w:ins w:id="2292" w:author="Ryan Lemos" w:date="2019-10-14T11:07:00Z">
        <w:r w:rsidR="00EA29D8">
          <w:t xml:space="preserve">Figura </w:t>
        </w:r>
        <w:r w:rsidR="00EA29D8">
          <w:rPr>
            <w:noProof/>
          </w:rPr>
          <w:t>57</w:t>
        </w:r>
      </w:ins>
      <w:del w:id="2293" w:author="Ryan Lemos" w:date="2019-10-07T11:05:00Z">
        <w:r w:rsidR="00054B21" w:rsidDel="00EA672B">
          <w:delText xml:space="preserve">Figura </w:delText>
        </w:r>
        <w:r w:rsidR="00054B21" w:rsidDel="00EA672B">
          <w:rPr>
            <w:noProof/>
          </w:rPr>
          <w:delText>62</w:delText>
        </w:r>
      </w:del>
      <w:r w:rsidR="006E1CDA">
        <w:fldChar w:fldCharType="end"/>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797BE9FB" w14:textId="77777777" w:rsidR="0094620F" w:rsidRDefault="0094620F" w:rsidP="00596E44"/>
    <w:p w14:paraId="1C8558DE" w14:textId="150744A4" w:rsidR="0094620F" w:rsidRDefault="0094620F" w:rsidP="00B70A30">
      <w:pPr>
        <w:pStyle w:val="Legenda"/>
        <w:keepNext/>
      </w:pPr>
      <w:bookmarkStart w:id="2294" w:name="_Ref20051634"/>
      <w:r>
        <w:lastRenderedPageBreak/>
        <w:t xml:space="preserve">Figura </w:t>
      </w:r>
      <w:fldSimple w:instr=" SEQ Figura \* ARABIC ">
        <w:ins w:id="2295" w:author="Ryan Lemos" w:date="2019-10-14T11:07:00Z">
          <w:r w:rsidR="00EA29D8">
            <w:rPr>
              <w:noProof/>
            </w:rPr>
            <w:t>57</w:t>
          </w:r>
        </w:ins>
        <w:del w:id="2296" w:author="Ryan Lemos" w:date="2019-10-07T11:05:00Z">
          <w:r w:rsidR="00D343FF" w:rsidDel="00EA672B">
            <w:rPr>
              <w:noProof/>
            </w:rPr>
            <w:delText>62</w:delText>
          </w:r>
        </w:del>
      </w:fldSimple>
      <w:bookmarkEnd w:id="2294"/>
      <w:r>
        <w:t xml:space="preserve"> - Tela de cadastro de um evento</w:t>
      </w:r>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663190"/>
                    </a:xfrm>
                    <a:prstGeom prst="rect">
                      <a:avLst/>
                    </a:prstGeom>
                  </pic:spPr>
                </pic:pic>
              </a:graphicData>
            </a:graphic>
          </wp:inline>
        </w:drawing>
      </w:r>
    </w:p>
    <w:p w14:paraId="0109E8F4" w14:textId="037B0838" w:rsidR="007E37B0" w:rsidRDefault="009E79A9" w:rsidP="007E37B0">
      <w:pPr>
        <w:pStyle w:val="Fontes"/>
        <w:rPr>
          <w:ins w:id="2297" w:author="Ryan Lemos" w:date="2019-10-13T12:47:00Z"/>
        </w:rPr>
      </w:pPr>
      <w:ins w:id="2298" w:author="Ryan Lemos" w:date="2019-10-13T12:59:00Z">
        <w:r>
          <w:t>Fonte: PRÓPRIA, 2019. Utilizando o ambiente ILC v.1.</w:t>
        </w:r>
      </w:ins>
    </w:p>
    <w:p w14:paraId="771B356C" w14:textId="77777777" w:rsidR="00CC245E" w:rsidRDefault="00CC245E" w:rsidP="00905032">
      <w:pPr>
        <w:ind w:firstLine="0"/>
        <w:jc w:val="center"/>
      </w:pPr>
    </w:p>
    <w:p w14:paraId="69DD5D7A" w14:textId="6EB32D4D" w:rsidR="00CC245E" w:rsidRDefault="00CC245E" w:rsidP="00596E44">
      <w:r>
        <w:t xml:space="preserve">Após o cadastro o gestor </w:t>
      </w:r>
      <w:r w:rsidR="0024674F">
        <w:t>tem a disposição</w:t>
      </w:r>
      <w:r>
        <w:t xml:space="preserve"> uma tela que lista todos os eventos que ele cadastrou</w:t>
      </w:r>
      <w:r w:rsidR="0024674F">
        <w:t>, na</w:t>
      </w:r>
      <w:r>
        <w:t xml:space="preserve"> aba </w:t>
      </w:r>
      <w:r w:rsidR="0024674F">
        <w:t xml:space="preserve">eventos </w:t>
      </w:r>
      <w:r>
        <w:t>e na outra</w:t>
      </w:r>
      <w:r w:rsidR="0024674F">
        <w:t>, denominada de calendário,</w:t>
      </w:r>
      <w:r>
        <w:t xml:space="preserve"> ele pode ver os eventos no calendário</w:t>
      </w:r>
      <w:r w:rsidR="0024674F">
        <w:t>,</w:t>
      </w:r>
      <w:r>
        <w:t xml:space="preserve"> conforme demonstrada pela</w:t>
      </w:r>
      <w:r w:rsidR="006E1CDA">
        <w:t xml:space="preserve"> </w:t>
      </w:r>
      <w:r w:rsidR="006E1CDA">
        <w:fldChar w:fldCharType="begin"/>
      </w:r>
      <w:r w:rsidR="006E1CDA">
        <w:instrText xml:space="preserve"> REF _Ref20051663 \h </w:instrText>
      </w:r>
      <w:r w:rsidR="006E1CDA">
        <w:fldChar w:fldCharType="separate"/>
      </w:r>
      <w:ins w:id="2299" w:author="Ryan Lemos" w:date="2019-10-14T11:07:00Z">
        <w:r w:rsidR="00EA29D8">
          <w:t xml:space="preserve">Figura </w:t>
        </w:r>
        <w:r w:rsidR="00EA29D8">
          <w:rPr>
            <w:noProof/>
          </w:rPr>
          <w:t>59</w:t>
        </w:r>
      </w:ins>
      <w:del w:id="2300" w:author="Ryan Lemos" w:date="2019-10-07T11:05:00Z">
        <w:r w:rsidR="00054B21" w:rsidDel="00EA672B">
          <w:delText xml:space="preserve">Figura </w:delText>
        </w:r>
        <w:r w:rsidR="00054B21" w:rsidDel="00EA672B">
          <w:rPr>
            <w:noProof/>
          </w:rPr>
          <w:delText>64</w:delText>
        </w:r>
      </w:del>
      <w:r w:rsidR="006E1CDA">
        <w:fldChar w:fldCharType="end"/>
      </w:r>
      <w:r>
        <w:t>. 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ins w:id="2301" w:author="Ryan Lemos" w:date="2019-10-14T11:07:00Z">
        <w:r w:rsidR="00EA29D8">
          <w:t xml:space="preserve">Figura </w:t>
        </w:r>
        <w:r w:rsidR="00EA29D8">
          <w:rPr>
            <w:noProof/>
          </w:rPr>
          <w:t>57</w:t>
        </w:r>
      </w:ins>
      <w:del w:id="2302" w:author="Ryan Lemos" w:date="2019-10-07T11:05:00Z">
        <w:r w:rsidR="00054B21" w:rsidDel="00EA672B">
          <w:delText xml:space="preserve">Figura </w:delText>
        </w:r>
        <w:r w:rsidR="00054B21" w:rsidDel="00EA672B">
          <w:rPr>
            <w:noProof/>
          </w:rPr>
          <w:delText>62</w:delText>
        </w:r>
      </w:del>
      <w:r w:rsidR="006E1CDA">
        <w:fldChar w:fldCharType="end"/>
      </w:r>
      <w:r>
        <w:t>.</w:t>
      </w:r>
    </w:p>
    <w:p w14:paraId="6C580B3A" w14:textId="77777777" w:rsidR="00CC245E" w:rsidRDefault="00CC245E" w:rsidP="00905032">
      <w:pPr>
        <w:ind w:firstLine="0"/>
        <w:jc w:val="center"/>
      </w:pPr>
    </w:p>
    <w:p w14:paraId="1F49DB59" w14:textId="3371000B" w:rsidR="0094620F" w:rsidRDefault="0094620F" w:rsidP="00B70A30">
      <w:pPr>
        <w:pStyle w:val="Legenda"/>
        <w:keepNext/>
      </w:pPr>
      <w:r>
        <w:t xml:space="preserve">Figura </w:t>
      </w:r>
      <w:fldSimple w:instr=" SEQ Figura \* ARABIC ">
        <w:ins w:id="2303" w:author="Ryan Lemos" w:date="2019-10-14T11:07:00Z">
          <w:r w:rsidR="00EA29D8">
            <w:rPr>
              <w:noProof/>
            </w:rPr>
            <w:t>58</w:t>
          </w:r>
        </w:ins>
        <w:del w:id="2304" w:author="Ryan Lemos" w:date="2019-10-07T11:05:00Z">
          <w:r w:rsidR="00D343FF" w:rsidDel="00EA672B">
            <w:rPr>
              <w:noProof/>
            </w:rPr>
            <w:delText>63</w:delText>
          </w:r>
        </w:del>
      </w:fldSimple>
      <w:r>
        <w:t xml:space="preserve"> - Tela de listagem</w:t>
      </w:r>
      <w:r>
        <w:rPr>
          <w:noProof/>
        </w:rPr>
        <w:t xml:space="preserve"> dos eventos da escola</w:t>
      </w:r>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30803" cy="1774355"/>
                    </a:xfrm>
                    <a:prstGeom prst="rect">
                      <a:avLst/>
                    </a:prstGeom>
                  </pic:spPr>
                </pic:pic>
              </a:graphicData>
            </a:graphic>
          </wp:inline>
        </w:drawing>
      </w:r>
    </w:p>
    <w:p w14:paraId="743A8C90" w14:textId="2B36CC9A" w:rsidR="007E37B0" w:rsidRDefault="009E79A9" w:rsidP="007E37B0">
      <w:pPr>
        <w:pStyle w:val="Fontes"/>
        <w:rPr>
          <w:ins w:id="2305" w:author="Ryan Lemos" w:date="2019-10-13T12:47:00Z"/>
        </w:rPr>
      </w:pPr>
      <w:ins w:id="2306" w:author="Ryan Lemos" w:date="2019-10-13T12:59:00Z">
        <w:r>
          <w:t>Fonte: PRÓPRIA, 2019. Utilizando o ambiente ILC v.1.</w:t>
        </w:r>
      </w:ins>
    </w:p>
    <w:p w14:paraId="6DC97E6B" w14:textId="77777777" w:rsidR="005537DE" w:rsidRDefault="005537DE" w:rsidP="00905032">
      <w:pPr>
        <w:ind w:firstLine="0"/>
        <w:jc w:val="center"/>
      </w:pPr>
    </w:p>
    <w:p w14:paraId="6603B1ED" w14:textId="20FD5F1F" w:rsidR="005537DE" w:rsidRDefault="005537DE" w:rsidP="005537DE">
      <w:r>
        <w:t>Ao clicar na aba de calendário</w:t>
      </w:r>
      <w:r w:rsidR="0024674F">
        <w:t>,</w:t>
      </w:r>
      <w:r>
        <w:t xml:space="preserve"> o gestor tem um calendário interativo contendo os eventos cadastrados.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 o que facilita a implementação já que se tem uma reutilização de algo já criado. Neste calendário o</w:t>
      </w:r>
      <w:r>
        <w:t xml:space="preserve"> gestor pode interagir, mudando sua visão para dia, semana ou mês</w:t>
      </w:r>
      <w:r w:rsidR="00D9623A">
        <w:t>, a</w:t>
      </w:r>
      <w:r>
        <w:t xml:space="preserve">lém de se </w:t>
      </w:r>
      <w:r>
        <w:lastRenderedPageBreak/>
        <w:t>locomover pelos dias, semanas ou meses no calendário. Os eventos aparecem marcados no calendário com a cor escolhida no momento do cadastro. Ao clicar em uma data com o evento, uma descrição do evento surge. Ainda há outra funcionalidade, em caso 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2DBB96C2" w:rsidR="0094620F" w:rsidRDefault="0094620F" w:rsidP="00B70A30">
      <w:pPr>
        <w:pStyle w:val="Legenda"/>
        <w:keepNext/>
      </w:pPr>
      <w:bookmarkStart w:id="2307" w:name="_Ref20051663"/>
      <w:r>
        <w:t xml:space="preserve">Figura </w:t>
      </w:r>
      <w:fldSimple w:instr=" SEQ Figura \* ARABIC ">
        <w:ins w:id="2308" w:author="Ryan Lemos" w:date="2019-10-14T11:07:00Z">
          <w:r w:rsidR="00EA29D8">
            <w:rPr>
              <w:noProof/>
            </w:rPr>
            <w:t>59</w:t>
          </w:r>
        </w:ins>
        <w:del w:id="2309" w:author="Ryan Lemos" w:date="2019-10-07T11:05:00Z">
          <w:r w:rsidR="00D343FF" w:rsidDel="00EA672B">
            <w:rPr>
              <w:noProof/>
            </w:rPr>
            <w:delText>64</w:delText>
          </w:r>
        </w:del>
      </w:fldSimple>
      <w:bookmarkEnd w:id="2307"/>
      <w:r>
        <w:t xml:space="preserve"> – Tela do calendário com os eventos da escola</w:t>
      </w:r>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22245"/>
                    </a:xfrm>
                    <a:prstGeom prst="rect">
                      <a:avLst/>
                    </a:prstGeom>
                  </pic:spPr>
                </pic:pic>
              </a:graphicData>
            </a:graphic>
          </wp:inline>
        </w:drawing>
      </w:r>
    </w:p>
    <w:p w14:paraId="052F6BCD" w14:textId="3E8AF16C" w:rsidR="007E37B0" w:rsidRDefault="009E79A9" w:rsidP="007E37B0">
      <w:pPr>
        <w:pStyle w:val="Fontes"/>
        <w:rPr>
          <w:ins w:id="2310" w:author="Ryan Lemos" w:date="2019-10-13T12:47:00Z"/>
        </w:rPr>
      </w:pPr>
      <w:ins w:id="2311" w:author="Ryan Lemos" w:date="2019-10-13T12:59:00Z">
        <w:r>
          <w:t>Fonte: PRÓPRIA, 2019. Utilizando o ambiente ILC v.1.</w:t>
        </w:r>
      </w:ins>
    </w:p>
    <w:p w14:paraId="384713E1" w14:textId="77777777" w:rsidR="00905032" w:rsidRDefault="00905032" w:rsidP="00905032">
      <w:pPr>
        <w:ind w:firstLine="0"/>
        <w:jc w:val="center"/>
      </w:pPr>
    </w:p>
    <w:p w14:paraId="19D26014" w14:textId="77777777" w:rsidR="00905032" w:rsidRDefault="00905032" w:rsidP="00905032">
      <w:pPr>
        <w:pStyle w:val="Ttulo4"/>
      </w:pPr>
      <w:bookmarkStart w:id="2312" w:name="_Toc21872653"/>
      <w:r>
        <w:t>Administrador</w:t>
      </w:r>
      <w:bookmarkEnd w:id="2312"/>
    </w:p>
    <w:p w14:paraId="36BCA1BA" w14:textId="77777777" w:rsidR="008F6EE2" w:rsidRPr="001D2BA8" w:rsidRDefault="008F6EE2" w:rsidP="00596E44"/>
    <w:p w14:paraId="7D953AD4" w14:textId="53A0C517" w:rsidR="008F6EE2" w:rsidRDefault="008F6EE2">
      <w:r>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A primeira função do administrador citada pela estória d</w:t>
      </w:r>
      <w:ins w:id="2313" w:author="Ryan Lemos" w:date="2019-10-09T20:59:00Z">
        <w:r w:rsidR="00014BF9">
          <w:t xml:space="preserve">o </w:t>
        </w:r>
        <w:r w:rsidR="00014BF9">
          <w:fldChar w:fldCharType="begin"/>
        </w:r>
        <w:r w:rsidR="00014BF9">
          <w:instrText xml:space="preserve"> REF _Ref21547177 \h </w:instrText>
        </w:r>
      </w:ins>
      <w:r w:rsidR="00014BF9">
        <w:fldChar w:fldCharType="separate"/>
      </w:r>
      <w:ins w:id="2314" w:author="Ryan Lemos" w:date="2019-10-14T11:07:00Z">
        <w:r w:rsidR="00EA29D8">
          <w:t xml:space="preserve">Quadro </w:t>
        </w:r>
        <w:r w:rsidR="00EA29D8">
          <w:rPr>
            <w:noProof/>
          </w:rPr>
          <w:t>6</w:t>
        </w:r>
      </w:ins>
      <w:ins w:id="2315" w:author="Ryan Lemos" w:date="2019-10-09T20:59:00Z">
        <w:r w:rsidR="00014BF9">
          <w:fldChar w:fldCharType="end"/>
        </w:r>
      </w:ins>
      <w:del w:id="2316" w:author="Ryan Lemos" w:date="2019-10-09T20:59:00Z">
        <w:r w:rsidR="00DA49B0" w:rsidDel="00014BF9">
          <w:delText xml:space="preserve">a </w:delText>
        </w:r>
        <w:r w:rsidR="00DA49B0" w:rsidRPr="00596E44" w:rsidDel="00014BF9">
          <w:rPr>
            <w:highlight w:val="yellow"/>
          </w:rPr>
          <w:delText>figura x</w:delText>
        </w:r>
      </w:del>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59790F7C" w:rsidR="00921163" w:rsidRDefault="00921163" w:rsidP="00B70A30">
      <w:pPr>
        <w:pStyle w:val="Legenda"/>
      </w:pPr>
      <w:bookmarkStart w:id="2317" w:name="_Ref21547177"/>
      <w:r>
        <w:t xml:space="preserve">Quadro </w:t>
      </w:r>
      <w:fldSimple w:instr=" SEQ Quadro \* ARABIC ">
        <w:r w:rsidR="00EA29D8">
          <w:rPr>
            <w:noProof/>
          </w:rPr>
          <w:t>6</w:t>
        </w:r>
      </w:fldSimple>
      <w:bookmarkEnd w:id="2317"/>
      <w:r>
        <w:t xml:space="preserve"> - Estória de ger</w:t>
      </w:r>
      <w:r w:rsidR="006E1CDA">
        <w:t>ê</w:t>
      </w:r>
      <w:r>
        <w:t>ncia de menus</w:t>
      </w:r>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20229717" w14:textId="77777777" w:rsidR="00E01488" w:rsidRDefault="00E01488" w:rsidP="00E01488">
      <w:pPr>
        <w:pStyle w:val="Fontes"/>
        <w:rPr>
          <w:ins w:id="2318" w:author="Ryan Lemos" w:date="2019-10-13T12:54:00Z"/>
        </w:rPr>
      </w:pPr>
      <w:ins w:id="2319" w:author="Ryan Lemos" w:date="2019-10-13T12:54:00Z">
        <w:r>
          <w:lastRenderedPageBreak/>
          <w:t>Fonte: PRÓPRIA, 2019.</w:t>
        </w:r>
      </w:ins>
    </w:p>
    <w:p w14:paraId="63BDAF7C" w14:textId="77777777" w:rsidR="00F045C8" w:rsidRDefault="00F045C8" w:rsidP="00905032">
      <w:pPr>
        <w:ind w:firstLine="0"/>
        <w:jc w:val="center"/>
      </w:pPr>
    </w:p>
    <w:p w14:paraId="7F020614" w14:textId="4CCE348D" w:rsidR="00F045C8" w:rsidRPr="00F045C8" w:rsidRDefault="00F045C8" w:rsidP="00F045C8">
      <w:r>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r w:rsidR="006E1CDA">
        <w:t xml:space="preserve"> </w:t>
      </w:r>
      <w:r w:rsidR="006E1CDA">
        <w:fldChar w:fldCharType="begin"/>
      </w:r>
      <w:r w:rsidR="006E1CDA">
        <w:instrText xml:space="preserve"> REF _Ref20051732 \h </w:instrText>
      </w:r>
      <w:r w:rsidR="006E1CDA">
        <w:fldChar w:fldCharType="separate"/>
      </w:r>
      <w:ins w:id="2320" w:author="Ryan Lemos" w:date="2019-10-14T11:07:00Z">
        <w:r w:rsidR="00EA29D8">
          <w:t xml:space="preserve">Figura </w:t>
        </w:r>
        <w:r w:rsidR="00EA29D8">
          <w:rPr>
            <w:noProof/>
          </w:rPr>
          <w:t>60</w:t>
        </w:r>
      </w:ins>
      <w:del w:id="2321" w:author="Ryan Lemos" w:date="2019-10-07T11:05:00Z">
        <w:r w:rsidR="00054B21" w:rsidDel="00EA672B">
          <w:delText xml:space="preserve">Figura </w:delText>
        </w:r>
        <w:r w:rsidR="00054B21" w:rsidDel="00EA672B">
          <w:rPr>
            <w:noProof/>
          </w:rPr>
          <w:delText>65</w:delText>
        </w:r>
      </w:del>
      <w:r w:rsidR="006E1CDA">
        <w:fldChar w:fldCharType="end"/>
      </w:r>
      <w:r>
        <w:t xml:space="preserve">. Cada </w:t>
      </w:r>
      <w:r w:rsidRPr="005B582B">
        <w:rPr>
          <w:i/>
          <w:iCs/>
        </w:rPr>
        <w:t>menu</w:t>
      </w:r>
      <w:r>
        <w:t xml:space="preserve"> está ligado a uma permissão do sistema. Na verdade, essa permissão nada mais é do que a rota em que o usuário será direcionado ao clicar no </w:t>
      </w:r>
      <w:r w:rsidRPr="005B582B">
        <w:rPr>
          <w:i/>
          <w:iCs/>
        </w:rPr>
        <w:t>menu</w:t>
      </w:r>
      <w:r>
        <w:t xml:space="preserve">. </w:t>
      </w:r>
    </w:p>
    <w:p w14:paraId="0BB02BE6" w14:textId="77777777" w:rsidR="00F045C8" w:rsidRDefault="00F045C8" w:rsidP="00596E44"/>
    <w:p w14:paraId="567EB682" w14:textId="5E9C69B7" w:rsidR="0094620F" w:rsidRDefault="0094620F" w:rsidP="00B70A30">
      <w:pPr>
        <w:pStyle w:val="Legenda"/>
        <w:keepNext/>
      </w:pPr>
      <w:bookmarkStart w:id="2322" w:name="_Ref20051732"/>
      <w:r>
        <w:t xml:space="preserve">Figura </w:t>
      </w:r>
      <w:fldSimple w:instr=" SEQ Figura \* ARABIC ">
        <w:ins w:id="2323" w:author="Ryan Lemos" w:date="2019-10-14T11:07:00Z">
          <w:r w:rsidR="00EA29D8">
            <w:rPr>
              <w:noProof/>
            </w:rPr>
            <w:t>60</w:t>
          </w:r>
        </w:ins>
        <w:del w:id="2324" w:author="Ryan Lemos" w:date="2019-10-07T11:05:00Z">
          <w:r w:rsidR="00D343FF" w:rsidDel="00EA672B">
            <w:rPr>
              <w:noProof/>
            </w:rPr>
            <w:delText>65</w:delText>
          </w:r>
        </w:del>
      </w:fldSimple>
      <w:bookmarkEnd w:id="2322"/>
      <w:r>
        <w:t xml:space="preserve"> - Tela de listagem dos menus da aplicação</w:t>
      </w:r>
    </w:p>
    <w:p w14:paraId="0090C923" w14:textId="6396B0F4" w:rsidR="00905032" w:rsidRDefault="00DA42CB" w:rsidP="00905032">
      <w:pPr>
        <w:ind w:firstLine="0"/>
        <w:jc w:val="center"/>
      </w:pPr>
      <w:r>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93936" cy="3057042"/>
                    </a:xfrm>
                    <a:prstGeom prst="rect">
                      <a:avLst/>
                    </a:prstGeom>
                  </pic:spPr>
                </pic:pic>
              </a:graphicData>
            </a:graphic>
          </wp:inline>
        </w:drawing>
      </w:r>
    </w:p>
    <w:p w14:paraId="07473D51" w14:textId="7A4AFD24" w:rsidR="007E37B0" w:rsidRDefault="009E79A9" w:rsidP="007E37B0">
      <w:pPr>
        <w:pStyle w:val="Fontes"/>
        <w:rPr>
          <w:ins w:id="2325" w:author="Ryan Lemos" w:date="2019-10-13T12:47:00Z"/>
        </w:rPr>
      </w:pPr>
      <w:ins w:id="2326" w:author="Ryan Lemos" w:date="2019-10-13T12:59:00Z">
        <w:r>
          <w:t>Fonte: PRÓPRIA, 2019. Utilizando o ambiente ILC v.1.</w:t>
        </w:r>
      </w:ins>
    </w:p>
    <w:p w14:paraId="4D80E821" w14:textId="77777777" w:rsidR="00F045C8" w:rsidRDefault="00F045C8" w:rsidP="00905032">
      <w:pPr>
        <w:ind w:firstLine="0"/>
        <w:jc w:val="center"/>
      </w:pPr>
    </w:p>
    <w:p w14:paraId="65561E77" w14:textId="3AD7248E" w:rsidR="00F045C8" w:rsidRDefault="00F045C8" w:rsidP="00596E44">
      <w:r>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ins w:id="2327" w:author="Ryan Lemos" w:date="2019-10-14T11:07:00Z">
        <w:r w:rsidR="00EA29D8">
          <w:t xml:space="preserve">Figura </w:t>
        </w:r>
        <w:r w:rsidR="00EA29D8">
          <w:rPr>
            <w:noProof/>
          </w:rPr>
          <w:t>61</w:t>
        </w:r>
      </w:ins>
      <w:del w:id="2328" w:author="Ryan Lemos" w:date="2019-10-07T11:05:00Z">
        <w:r w:rsidR="00054B21" w:rsidDel="00EA672B">
          <w:delText xml:space="preserve">Figura </w:delText>
        </w:r>
        <w:r w:rsidR="00054B21" w:rsidDel="00EA672B">
          <w:rPr>
            <w:noProof/>
          </w:rPr>
          <w:delText>66</w:delText>
        </w:r>
      </w:del>
      <w:r w:rsidR="006E1CDA">
        <w:fldChar w:fldCharType="end"/>
      </w:r>
      <w:r>
        <w:t>.</w:t>
      </w:r>
    </w:p>
    <w:p w14:paraId="33DBB6CA" w14:textId="77777777" w:rsidR="00F045C8" w:rsidRDefault="00F045C8" w:rsidP="00905032">
      <w:pPr>
        <w:ind w:firstLine="0"/>
        <w:jc w:val="center"/>
      </w:pPr>
    </w:p>
    <w:p w14:paraId="7F14BDF6" w14:textId="1A88FAD5" w:rsidR="0094620F" w:rsidRDefault="0094620F" w:rsidP="00B70A30">
      <w:pPr>
        <w:pStyle w:val="Legenda"/>
        <w:keepNext/>
      </w:pPr>
      <w:bookmarkStart w:id="2329" w:name="_Ref20051751"/>
      <w:r>
        <w:lastRenderedPageBreak/>
        <w:t xml:space="preserve">Figura </w:t>
      </w:r>
      <w:fldSimple w:instr=" SEQ Figura \* ARABIC ">
        <w:ins w:id="2330" w:author="Ryan Lemos" w:date="2019-10-14T11:07:00Z">
          <w:r w:rsidR="00EA29D8">
            <w:rPr>
              <w:noProof/>
            </w:rPr>
            <w:t>61</w:t>
          </w:r>
        </w:ins>
        <w:del w:id="2331" w:author="Ryan Lemos" w:date="2019-10-07T11:05:00Z">
          <w:r w:rsidR="00D343FF" w:rsidDel="00EA672B">
            <w:rPr>
              <w:noProof/>
            </w:rPr>
            <w:delText>66</w:delText>
          </w:r>
        </w:del>
      </w:fldSimple>
      <w:bookmarkEnd w:id="2329"/>
      <w:r>
        <w:t xml:space="preserve"> - Tela de cadastro de menus</w:t>
      </w:r>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712085"/>
                    </a:xfrm>
                    <a:prstGeom prst="rect">
                      <a:avLst/>
                    </a:prstGeom>
                  </pic:spPr>
                </pic:pic>
              </a:graphicData>
            </a:graphic>
          </wp:inline>
        </w:drawing>
      </w:r>
    </w:p>
    <w:p w14:paraId="5307F57C" w14:textId="6E6986AC" w:rsidR="007E37B0" w:rsidRDefault="009E79A9" w:rsidP="007E37B0">
      <w:pPr>
        <w:pStyle w:val="Fontes"/>
        <w:rPr>
          <w:ins w:id="2332" w:author="Ryan Lemos" w:date="2019-10-13T12:47:00Z"/>
        </w:rPr>
      </w:pPr>
      <w:ins w:id="2333" w:author="Ryan Lemos" w:date="2019-10-13T12:59:00Z">
        <w:r>
          <w:t>Fonte: PRÓPRIA, 2019. Utilizando o ambiente ILC v.1.</w:t>
        </w:r>
      </w:ins>
    </w:p>
    <w:p w14:paraId="147F04CF" w14:textId="77777777" w:rsidR="00F045C8" w:rsidRDefault="00F045C8" w:rsidP="00905032">
      <w:pPr>
        <w:ind w:firstLine="0"/>
        <w:jc w:val="center"/>
      </w:pPr>
    </w:p>
    <w:p w14:paraId="67E83032" w14:textId="13E574B9" w:rsidR="00F045C8" w:rsidRPr="00F045C8" w:rsidRDefault="00F045C8" w:rsidP="00F045C8">
      <w:r>
        <w:t xml:space="preserve">A </w:t>
      </w:r>
      <w:r w:rsidR="006E1CDA">
        <w:fldChar w:fldCharType="begin"/>
      </w:r>
      <w:r w:rsidR="006E1CDA">
        <w:instrText xml:space="preserve"> REF _Ref20051766 \h </w:instrText>
      </w:r>
      <w:r w:rsidR="006E1CDA">
        <w:fldChar w:fldCharType="separate"/>
      </w:r>
      <w:ins w:id="2334" w:author="Ryan Lemos" w:date="2019-10-14T11:07:00Z">
        <w:r w:rsidR="00EA29D8">
          <w:t xml:space="preserve">Figura </w:t>
        </w:r>
        <w:r w:rsidR="00EA29D8">
          <w:rPr>
            <w:noProof/>
          </w:rPr>
          <w:t>62</w:t>
        </w:r>
      </w:ins>
      <w:del w:id="2335" w:author="Ryan Lemos" w:date="2019-10-07T11:05:00Z">
        <w:r w:rsidR="00054B21" w:rsidDel="00EA672B">
          <w:delText xml:space="preserve">Figura </w:delText>
        </w:r>
        <w:r w:rsidR="00054B21" w:rsidDel="00EA672B">
          <w:rPr>
            <w:noProof/>
          </w:rPr>
          <w:delText>67</w:delText>
        </w:r>
      </w:del>
      <w:r w:rsidR="006E1CDA">
        <w:fldChar w:fldCharType="end"/>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um </w:t>
      </w:r>
      <w:r w:rsidRPr="005B582B">
        <w:rPr>
          <w:i/>
          <w:iCs/>
        </w:rPr>
        <w:t>menu</w:t>
      </w:r>
      <w:r>
        <w:t xml:space="preserve"> padrão para todos os usuários e que não fica salvo na base. Se trata do </w:t>
      </w:r>
      <w:r w:rsidRPr="005B582B">
        <w:rPr>
          <w:i/>
          <w:iCs/>
        </w:rPr>
        <w:t>menu</w:t>
      </w:r>
      <w:r>
        <w:t xml:space="preserve"> </w:t>
      </w:r>
      <w:r w:rsidRPr="00596E44">
        <w:rPr>
          <w:i/>
        </w:rPr>
        <w:t>home</w:t>
      </w:r>
      <w:r>
        <w:t>, que redireciona o usuário para a página inicial da aplicação.</w:t>
      </w:r>
    </w:p>
    <w:p w14:paraId="518DD471" w14:textId="77777777" w:rsidR="00F045C8" w:rsidRDefault="00F045C8" w:rsidP="00596E44"/>
    <w:p w14:paraId="28F3FB4F" w14:textId="4300E2C0" w:rsidR="0094620F" w:rsidRDefault="0094620F" w:rsidP="00B70A30">
      <w:pPr>
        <w:pStyle w:val="Legenda"/>
        <w:keepNext/>
      </w:pPr>
      <w:bookmarkStart w:id="2336" w:name="_Ref20051766"/>
      <w:r>
        <w:t xml:space="preserve">Figura </w:t>
      </w:r>
      <w:fldSimple w:instr=" SEQ Figura \* ARABIC ">
        <w:ins w:id="2337" w:author="Ryan Lemos" w:date="2019-10-14T11:07:00Z">
          <w:r w:rsidR="00EA29D8">
            <w:rPr>
              <w:noProof/>
            </w:rPr>
            <w:t>62</w:t>
          </w:r>
        </w:ins>
        <w:del w:id="2338" w:author="Ryan Lemos" w:date="2019-10-07T11:05:00Z">
          <w:r w:rsidR="00D343FF" w:rsidDel="00EA672B">
            <w:rPr>
              <w:noProof/>
            </w:rPr>
            <w:delText>67</w:delText>
          </w:r>
        </w:del>
      </w:fldSimple>
      <w:bookmarkEnd w:id="2336"/>
      <w:r>
        <w:t xml:space="preserve"> - Tela de menus da aplicação</w:t>
      </w:r>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19566" cy="2681027"/>
                    </a:xfrm>
                    <a:prstGeom prst="rect">
                      <a:avLst/>
                    </a:prstGeom>
                  </pic:spPr>
                </pic:pic>
              </a:graphicData>
            </a:graphic>
          </wp:inline>
        </w:drawing>
      </w:r>
    </w:p>
    <w:p w14:paraId="73618490" w14:textId="432A90B4" w:rsidR="007E37B0" w:rsidRDefault="009E79A9" w:rsidP="007E37B0">
      <w:pPr>
        <w:pStyle w:val="Fontes"/>
        <w:rPr>
          <w:ins w:id="2339" w:author="Ryan Lemos" w:date="2019-10-13T12:47:00Z"/>
        </w:rPr>
      </w:pPr>
      <w:ins w:id="2340" w:author="Ryan Lemos" w:date="2019-10-13T12:59:00Z">
        <w:r>
          <w:t>Fonte: PRÓPRIA, 2019. Utilizando o ambiente ILC v.1.</w:t>
        </w:r>
      </w:ins>
    </w:p>
    <w:p w14:paraId="4A36FC82" w14:textId="77777777" w:rsidR="00F045C8" w:rsidRDefault="00F045C8" w:rsidP="00905032">
      <w:pPr>
        <w:ind w:firstLine="0"/>
        <w:jc w:val="center"/>
      </w:pPr>
    </w:p>
    <w:p w14:paraId="3A81ED48" w14:textId="1C1C3283" w:rsidR="00F045C8" w:rsidRDefault="00F045C8" w:rsidP="00F045C8">
      <w:r>
        <w:lastRenderedPageBreak/>
        <w:t xml:space="preserve">Assim como os </w:t>
      </w:r>
      <w:r w:rsidRPr="005B582B">
        <w:rPr>
          <w:i/>
          <w:iCs/>
        </w:rPr>
        <w:t>menus</w:t>
      </w:r>
      <w:r>
        <w:t>, as permissões dos usuários são dinâmicas. O administrador tem a função de delegar o que cada um pode acessar no ambiente. Portanto a próxima estória de usuário</w:t>
      </w:r>
      <w:r w:rsidR="004240B8">
        <w:t>, representada pel</w:t>
      </w:r>
      <w:ins w:id="2341" w:author="Ryan Lemos" w:date="2019-10-09T20:59:00Z">
        <w:r w:rsidR="00014BF9">
          <w:t>o</w:t>
        </w:r>
      </w:ins>
      <w:del w:id="2342" w:author="Ryan Lemos" w:date="2019-10-09T20:59:00Z">
        <w:r w:rsidR="004240B8" w:rsidDel="00014BF9">
          <w:delText xml:space="preserve">a </w:delText>
        </w:r>
      </w:del>
      <w:ins w:id="2343" w:author="Ryan Lemos" w:date="2019-10-09T20:59:00Z">
        <w:r w:rsidR="00014BF9">
          <w:t xml:space="preserve"> </w:t>
        </w:r>
        <w:r w:rsidR="00014BF9">
          <w:fldChar w:fldCharType="begin"/>
        </w:r>
        <w:r w:rsidR="00014BF9">
          <w:instrText xml:space="preserve"> REF _Ref21547197 \h </w:instrText>
        </w:r>
      </w:ins>
      <w:r w:rsidR="00014BF9">
        <w:fldChar w:fldCharType="separate"/>
      </w:r>
      <w:ins w:id="2344" w:author="Ryan Lemos" w:date="2019-10-14T11:07:00Z">
        <w:r w:rsidR="00EA29D8">
          <w:t xml:space="preserve">Quadro </w:t>
        </w:r>
        <w:r w:rsidR="00EA29D8">
          <w:rPr>
            <w:noProof/>
          </w:rPr>
          <w:t>7</w:t>
        </w:r>
      </w:ins>
      <w:ins w:id="2345" w:author="Ryan Lemos" w:date="2019-10-09T20:59:00Z">
        <w:r w:rsidR="00014BF9">
          <w:fldChar w:fldCharType="end"/>
        </w:r>
      </w:ins>
      <w:del w:id="2346" w:author="Ryan Lemos" w:date="2019-10-09T20:59:00Z">
        <w:r w:rsidR="004240B8" w:rsidRPr="00596E44" w:rsidDel="00014BF9">
          <w:rPr>
            <w:highlight w:val="yellow"/>
          </w:rPr>
          <w:delText>figura x</w:delText>
        </w:r>
      </w:del>
      <w:r w:rsidR="004240B8">
        <w:t xml:space="preserve">, </w:t>
      </w:r>
      <w:r>
        <w:t xml:space="preserve">descreve </w:t>
      </w:r>
      <w:r w:rsidR="004240B8">
        <w:t>essa necessidade do ambiente.</w:t>
      </w:r>
      <w:r>
        <w:t xml:space="preserve"> </w:t>
      </w:r>
    </w:p>
    <w:p w14:paraId="6D0757F3" w14:textId="77777777" w:rsidR="00921163" w:rsidRDefault="00921163" w:rsidP="00F045C8"/>
    <w:p w14:paraId="6248A48F" w14:textId="282DC3F9" w:rsidR="00646DF8" w:rsidRDefault="00921163" w:rsidP="00B70A30">
      <w:pPr>
        <w:pStyle w:val="Legenda"/>
      </w:pPr>
      <w:bookmarkStart w:id="2347" w:name="_Ref21547197"/>
      <w:r>
        <w:t xml:space="preserve">Quadro </w:t>
      </w:r>
      <w:fldSimple w:instr=" SEQ Quadro \* ARABIC ">
        <w:r w:rsidR="00EA29D8">
          <w:rPr>
            <w:noProof/>
          </w:rPr>
          <w:t>7</w:t>
        </w:r>
      </w:fldSimple>
      <w:bookmarkEnd w:id="2347"/>
      <w:r>
        <w:t xml:space="preserve"> – Estórias de gerência de permissões</w:t>
      </w:r>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44ACEBB9" w:rsidR="00905032" w:rsidRDefault="00E01488">
      <w:pPr>
        <w:pStyle w:val="Fontes"/>
        <w:pPrChange w:id="2348" w:author="Ryan Lemos" w:date="2019-10-13T12:54:00Z">
          <w:pPr>
            <w:ind w:firstLine="0"/>
          </w:pPr>
        </w:pPrChange>
      </w:pPr>
      <w:ins w:id="2349" w:author="Ryan Lemos" w:date="2019-10-13T12:54:00Z">
        <w:r>
          <w:t>Fonte: PRÓPRIA, 2019.</w:t>
        </w:r>
      </w:ins>
    </w:p>
    <w:p w14:paraId="5925F9FB" w14:textId="77777777" w:rsidR="00F045C8" w:rsidRDefault="00F045C8" w:rsidP="00905032">
      <w:pPr>
        <w:ind w:firstLine="0"/>
        <w:jc w:val="center"/>
      </w:pPr>
    </w:p>
    <w:p w14:paraId="6E8F2746" w14:textId="151433EC" w:rsidR="00AF4E85" w:rsidRDefault="004240B8" w:rsidP="00F045C8">
      <w:r>
        <w:t>A interação descrita pela estória d</w:t>
      </w:r>
      <w:ins w:id="2350" w:author="Ryan Lemos" w:date="2019-10-09T20:59:00Z">
        <w:r w:rsidR="00014BF9">
          <w:t xml:space="preserve">o </w:t>
        </w:r>
        <w:r w:rsidR="00014BF9">
          <w:fldChar w:fldCharType="begin"/>
        </w:r>
        <w:r w:rsidR="00014BF9">
          <w:instrText xml:space="preserve"> REF _Ref21547197 \h </w:instrText>
        </w:r>
      </w:ins>
      <w:r w:rsidR="00014BF9">
        <w:fldChar w:fldCharType="separate"/>
      </w:r>
      <w:ins w:id="2351" w:author="Ryan Lemos" w:date="2019-10-14T11:07:00Z">
        <w:r w:rsidR="00EA29D8">
          <w:t xml:space="preserve">Quadro </w:t>
        </w:r>
        <w:r w:rsidR="00EA29D8">
          <w:rPr>
            <w:noProof/>
          </w:rPr>
          <w:t>7</w:t>
        </w:r>
      </w:ins>
      <w:ins w:id="2352" w:author="Ryan Lemos" w:date="2019-10-09T20:59:00Z">
        <w:r w:rsidR="00014BF9">
          <w:fldChar w:fldCharType="end"/>
        </w:r>
      </w:ins>
      <w:del w:id="2353" w:author="Ryan Lemos" w:date="2019-10-09T20:59:00Z">
        <w:r w:rsidDel="00014BF9">
          <w:delText xml:space="preserve">a </w:delText>
        </w:r>
        <w:r w:rsidRPr="00596E44" w:rsidDel="00014BF9">
          <w:rPr>
            <w:highlight w:val="yellow"/>
          </w:rPr>
          <w:delText>figura x</w:delText>
        </w:r>
      </w:del>
      <w:r>
        <w:t xml:space="preserve"> foi implementada conforme visto na </w:t>
      </w:r>
      <w:r w:rsidR="00780414">
        <w:fldChar w:fldCharType="begin"/>
      </w:r>
      <w:r w:rsidR="00780414">
        <w:instrText xml:space="preserve"> REF _Ref20051825 \h </w:instrText>
      </w:r>
      <w:r w:rsidR="00780414">
        <w:fldChar w:fldCharType="separate"/>
      </w:r>
      <w:ins w:id="2354" w:author="Ryan Lemos" w:date="2019-10-14T11:07:00Z">
        <w:r w:rsidR="00EA29D8">
          <w:t xml:space="preserve">Figura </w:t>
        </w:r>
        <w:r w:rsidR="00EA29D8">
          <w:rPr>
            <w:noProof/>
          </w:rPr>
          <w:t>63</w:t>
        </w:r>
      </w:ins>
      <w:del w:id="2355" w:author="Ryan Lemos" w:date="2019-10-07T11:05:00Z">
        <w:r w:rsidR="00054B21" w:rsidDel="00EA672B">
          <w:delText xml:space="preserve">Figura </w:delText>
        </w:r>
        <w:r w:rsidR="00054B21" w:rsidDel="00EA672B">
          <w:rPr>
            <w:noProof/>
          </w:rPr>
          <w:delText>68</w:delText>
        </w:r>
      </w:del>
      <w:r w:rsidR="00780414">
        <w:fldChar w:fldCharType="end"/>
      </w:r>
      <w:r>
        <w:t>. O administrador escolhe qual perfil quer autorizar e as permissões surgem em seguida. O administrador marca quais permissões deseja ao usuário e clica no botão salvar. Assim surge uma mensagem de confirmação de autorização para o perfil de usuário. E o usuário</w:t>
      </w:r>
      <w:r w:rsidR="00AF4E85">
        <w:t>,</w:t>
      </w:r>
      <w:r>
        <w:t xml:space="preserve"> com aquele perfil autorizado</w:t>
      </w:r>
      <w:r w:rsidR="00AF4E85">
        <w:t>,</w:t>
      </w:r>
      <w:r>
        <w:t xml:space="preserve"> consegue acessar o que lhe foi permitido. </w:t>
      </w:r>
    </w:p>
    <w:p w14:paraId="20F405BA" w14:textId="1C45EE38" w:rsidR="00F045C8" w:rsidRDefault="004240B8" w:rsidP="00F045C8">
      <w:r>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proofErr w:type="spellStart"/>
      <w:r w:rsidR="00F045C8" w:rsidRPr="000B6DA0">
        <w:rPr>
          <w:i/>
        </w:rPr>
        <w:t>end</w:t>
      </w:r>
      <w:proofErr w:type="spellEnd"/>
      <w:r w:rsidR="00F045C8">
        <w:t xml:space="preserve"> e o </w:t>
      </w:r>
      <w:proofErr w:type="spellStart"/>
      <w:r w:rsidR="00F045C8" w:rsidRPr="000B6DA0">
        <w:rPr>
          <w:i/>
        </w:rPr>
        <w:t>back</w:t>
      </w:r>
      <w:proofErr w:type="spellEnd"/>
      <w:r w:rsidR="00AF4E85">
        <w:rPr>
          <w:i/>
        </w:rPr>
        <w:t>-</w:t>
      </w:r>
      <w:r w:rsidR="00F045C8" w:rsidRPr="000B6DA0">
        <w:rPr>
          <w:i/>
        </w:rPr>
        <w:t>end</w:t>
      </w:r>
      <w:r w:rsidR="00F045C8">
        <w:t>. Ou seja, há rotas espec</w:t>
      </w:r>
      <w:r w:rsidR="005F0194">
        <w:t>í</w:t>
      </w:r>
      <w:r w:rsidR="00F045C8">
        <w:t xml:space="preserve">ficas do </w:t>
      </w:r>
      <w:proofErr w:type="spellStart"/>
      <w:r w:rsidR="00F045C8">
        <w:t>Laravel</w:t>
      </w:r>
      <w:proofErr w:type="spellEnd"/>
      <w:r w:rsidR="00F045C8">
        <w:t xml:space="preserve"> (que tem seu sistema de rotas), e as rotas do Angular que também tem um módulo de roteamento.</w:t>
      </w:r>
      <w:r>
        <w:t xml:space="preserve"> Então para que o usuário acesse determinado recurso tem que lhe ser permitido as autorizações no Angular e no </w:t>
      </w:r>
      <w:proofErr w:type="spellStart"/>
      <w:r>
        <w:t>Laravel</w:t>
      </w:r>
      <w:proofErr w:type="spellEnd"/>
      <w:r>
        <w:t xml:space="preserve">.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perfil só conseguirá visualizar a tela, porém não conseguirá interagir com a base de dados. Caso só </w:t>
      </w:r>
      <w:r w:rsidR="00AF4E85">
        <w:t xml:space="preserve">seja </w:t>
      </w:r>
      <w:r>
        <w:t>permiti</w:t>
      </w:r>
      <w:r w:rsidR="00AF4E85">
        <w:t>do</w:t>
      </w:r>
      <w:r>
        <w:t xml:space="preserve"> no </w:t>
      </w:r>
      <w:proofErr w:type="spellStart"/>
      <w:r>
        <w:t>Laravel</w:t>
      </w:r>
      <w:proofErr w:type="spellEnd"/>
      <w:r>
        <w:t xml:space="preserve"> o usuário não terá uma tela de interação, somente a possibilidade de requisição na API.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C8C677E" w14:textId="77777777" w:rsidR="00F045C8" w:rsidRDefault="00F045C8" w:rsidP="00905032">
      <w:pPr>
        <w:ind w:firstLine="0"/>
        <w:jc w:val="center"/>
      </w:pPr>
    </w:p>
    <w:p w14:paraId="31EB326D" w14:textId="29D1902C" w:rsidR="0094620F" w:rsidRDefault="0094620F" w:rsidP="00B70A30">
      <w:pPr>
        <w:pStyle w:val="Legenda"/>
        <w:keepNext/>
      </w:pPr>
      <w:bookmarkStart w:id="2356" w:name="_Ref20051825"/>
      <w:r>
        <w:lastRenderedPageBreak/>
        <w:t xml:space="preserve">Figura </w:t>
      </w:r>
      <w:fldSimple w:instr=" SEQ Figura \* ARABIC ">
        <w:ins w:id="2357" w:author="Ryan Lemos" w:date="2019-10-14T11:07:00Z">
          <w:r w:rsidR="00EA29D8">
            <w:rPr>
              <w:noProof/>
            </w:rPr>
            <w:t>63</w:t>
          </w:r>
        </w:ins>
        <w:del w:id="2358" w:author="Ryan Lemos" w:date="2019-10-07T11:05:00Z">
          <w:r w:rsidR="00D343FF" w:rsidDel="00EA672B">
            <w:rPr>
              <w:noProof/>
            </w:rPr>
            <w:delText>68</w:delText>
          </w:r>
        </w:del>
      </w:fldSimple>
      <w:bookmarkEnd w:id="2356"/>
      <w:r>
        <w:t xml:space="preserve"> - Tela de listagem de permissões de um perfil</w:t>
      </w:r>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716530"/>
                    </a:xfrm>
                    <a:prstGeom prst="rect">
                      <a:avLst/>
                    </a:prstGeom>
                  </pic:spPr>
                </pic:pic>
              </a:graphicData>
            </a:graphic>
          </wp:inline>
        </w:drawing>
      </w:r>
    </w:p>
    <w:p w14:paraId="7F278570" w14:textId="01366CF1" w:rsidR="007E37B0" w:rsidRDefault="009E79A9" w:rsidP="007E37B0">
      <w:pPr>
        <w:pStyle w:val="Fontes"/>
        <w:rPr>
          <w:ins w:id="2359" w:author="Ryan Lemos" w:date="2019-10-13T12:47:00Z"/>
        </w:rPr>
      </w:pPr>
      <w:ins w:id="2360" w:author="Ryan Lemos" w:date="2019-10-13T12:59:00Z">
        <w:r>
          <w:t>Fonte: PRÓPRIA, 2019. Utilizando o ambiente ILC v.1.</w:t>
        </w:r>
      </w:ins>
    </w:p>
    <w:p w14:paraId="4786FD44" w14:textId="77777777" w:rsidR="00905032" w:rsidRDefault="00905032" w:rsidP="00987BE5">
      <w:pPr>
        <w:ind w:firstLine="0"/>
        <w:jc w:val="center"/>
      </w:pPr>
    </w:p>
    <w:p w14:paraId="20AEF92A" w14:textId="77777777" w:rsidR="00987BE5" w:rsidRDefault="00987BE5" w:rsidP="00987BE5">
      <w:pPr>
        <w:pStyle w:val="Ttulo4"/>
      </w:pPr>
      <w:bookmarkStart w:id="2361" w:name="_Toc21872654"/>
      <w:bookmarkStart w:id="2362" w:name="_Ref21873355"/>
      <w:bookmarkStart w:id="2363" w:name="_Ref21873391"/>
      <w:r>
        <w:t>Professor</w:t>
      </w:r>
      <w:bookmarkEnd w:id="2361"/>
      <w:bookmarkEnd w:id="2362"/>
      <w:bookmarkEnd w:id="2363"/>
    </w:p>
    <w:p w14:paraId="73998377" w14:textId="77777777" w:rsidR="00987BE5" w:rsidRPr="00F97B7F" w:rsidRDefault="00987BE5" w:rsidP="00987BE5"/>
    <w:p w14:paraId="635569CF" w14:textId="1BBE6D8A" w:rsidR="00987BE5" w:rsidRDefault="00987BE5" w:rsidP="00987BE5">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w:t>
      </w:r>
      <w:del w:id="2364" w:author="Ryan Lemos" w:date="2019-10-09T21:00:00Z">
        <w:r w:rsidDel="00014BF9">
          <w:delText xml:space="preserve">a </w:delText>
        </w:r>
        <w:r w:rsidRPr="00FA2F5B" w:rsidDel="00014BF9">
          <w:rPr>
            <w:highlight w:val="yellow"/>
          </w:rPr>
          <w:delText>figura X</w:delText>
        </w:r>
      </w:del>
      <w:ins w:id="2365" w:author="Ryan Lemos" w:date="2019-10-09T21:00:00Z">
        <w:r w:rsidR="00014BF9">
          <w:t xml:space="preserve">o </w:t>
        </w:r>
        <w:r w:rsidR="00014BF9">
          <w:fldChar w:fldCharType="begin"/>
        </w:r>
        <w:r w:rsidR="00014BF9">
          <w:instrText xml:space="preserve"> REF _Ref21547228 \h </w:instrText>
        </w:r>
      </w:ins>
      <w:r w:rsidR="00014BF9">
        <w:fldChar w:fldCharType="separate"/>
      </w:r>
      <w:ins w:id="2366" w:author="Ryan Lemos" w:date="2019-10-14T11:07:00Z">
        <w:r w:rsidR="00EA29D8">
          <w:t xml:space="preserve">Quadro </w:t>
        </w:r>
        <w:r w:rsidR="00EA29D8">
          <w:rPr>
            <w:noProof/>
          </w:rPr>
          <w:t>8</w:t>
        </w:r>
      </w:ins>
      <w:ins w:id="2367" w:author="Ryan Lemos" w:date="2019-10-09T21:00:00Z">
        <w:r w:rsidR="00014BF9">
          <w:fldChar w:fldCharType="end"/>
        </w:r>
      </w:ins>
      <w:r>
        <w:t xml:space="preserve"> representa esse desejo do professor.</w:t>
      </w:r>
    </w:p>
    <w:p w14:paraId="4CF446C5" w14:textId="48FE8090" w:rsidR="00646DF8" w:rsidRDefault="00AA372A" w:rsidP="00B70A30">
      <w:pPr>
        <w:pStyle w:val="Legenda"/>
      </w:pPr>
      <w:bookmarkStart w:id="2368" w:name="_Ref21547228"/>
      <w:r>
        <w:t xml:space="preserve">Quadro </w:t>
      </w:r>
      <w:fldSimple w:instr=" SEQ Quadro \* ARABIC ">
        <w:r w:rsidR="00EA29D8">
          <w:rPr>
            <w:noProof/>
          </w:rPr>
          <w:t>8</w:t>
        </w:r>
      </w:fldSimple>
      <w:bookmarkEnd w:id="2368"/>
      <w:r>
        <w:t xml:space="preserve"> - Estória de cadastros de materiais</w:t>
      </w:r>
    </w:p>
    <w:p w14:paraId="239D1AAC" w14:textId="1578874F" w:rsidR="00987BE5" w:rsidRDefault="00646DF8" w:rsidP="00596E44">
      <w:pPr>
        <w:pStyle w:val="estrias"/>
      </w:pPr>
      <w:r>
        <w:t>Como professor desejo ser capaz de cadastrar os materiais e disponibilizá-los aos alunos.</w:t>
      </w:r>
    </w:p>
    <w:p w14:paraId="38DBE276" w14:textId="77777777" w:rsidR="00E01488" w:rsidRDefault="00E01488" w:rsidP="00E01488">
      <w:pPr>
        <w:pStyle w:val="Fontes"/>
        <w:rPr>
          <w:ins w:id="2369" w:author="Ryan Lemos" w:date="2019-10-13T12:54:00Z"/>
        </w:rPr>
      </w:pPr>
      <w:ins w:id="2370" w:author="Ryan Lemos" w:date="2019-10-13T12:54:00Z">
        <w:r>
          <w:t>Fonte: PRÓPRIA, 2019.</w:t>
        </w:r>
      </w:ins>
    </w:p>
    <w:p w14:paraId="299F8BBF" w14:textId="77777777" w:rsidR="00646DF8" w:rsidRDefault="00646DF8" w:rsidP="00987BE5"/>
    <w:p w14:paraId="5D150C67" w14:textId="02C6C856"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ins w:id="2371" w:author="Ryan Lemos" w:date="2019-10-14T11:07:00Z">
        <w:r w:rsidR="00EA29D8">
          <w:t xml:space="preserve">Figura </w:t>
        </w:r>
        <w:r w:rsidR="00EA29D8">
          <w:rPr>
            <w:noProof/>
          </w:rPr>
          <w:t>64</w:t>
        </w:r>
      </w:ins>
      <w:del w:id="2372" w:author="Ryan Lemos" w:date="2019-10-07T11:05:00Z">
        <w:r w:rsidR="00054B21" w:rsidDel="00EA672B">
          <w:delText xml:space="preserve">Figura </w:delText>
        </w:r>
        <w:r w:rsidR="00054B21" w:rsidDel="00EA672B">
          <w:rPr>
            <w:noProof/>
          </w:rPr>
          <w:delText>69</w:delText>
        </w:r>
      </w:del>
      <w:r w:rsidR="00780414">
        <w:fldChar w:fldCharType="end"/>
      </w:r>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2373"/>
      <w:commentRangeStart w:id="2374"/>
      <w:r>
        <w:t>indicar</w:t>
      </w:r>
      <w:commentRangeEnd w:id="2373"/>
      <w:r w:rsidR="00AF4E85">
        <w:rPr>
          <w:rStyle w:val="Refdecomentrio"/>
        </w:rPr>
        <w:commentReference w:id="2373"/>
      </w:r>
      <w:commentRangeEnd w:id="2374"/>
      <w:r w:rsidR="00841D83">
        <w:rPr>
          <w:rStyle w:val="Refdecomentrio"/>
        </w:rPr>
        <w:commentReference w:id="2374"/>
      </w:r>
      <w:r>
        <w:t xml:space="preserve"> o endereço do </w:t>
      </w:r>
      <w:r w:rsidRPr="005B582B">
        <w:rPr>
          <w:i/>
          <w:iCs/>
        </w:rPr>
        <w:t>link</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3E6B07BA" w:rsidR="00841D83" w:rsidRDefault="00841D83" w:rsidP="00B70A30">
      <w:pPr>
        <w:pStyle w:val="Legenda"/>
        <w:keepNext/>
      </w:pPr>
      <w:bookmarkStart w:id="2375" w:name="_Ref20051853"/>
      <w:r>
        <w:lastRenderedPageBreak/>
        <w:t xml:space="preserve">Figura </w:t>
      </w:r>
      <w:fldSimple w:instr=" SEQ Figura \* ARABIC ">
        <w:ins w:id="2376" w:author="Ryan Lemos" w:date="2019-10-14T11:07:00Z">
          <w:r w:rsidR="00EA29D8">
            <w:rPr>
              <w:noProof/>
            </w:rPr>
            <w:t>64</w:t>
          </w:r>
        </w:ins>
        <w:del w:id="2377" w:author="Ryan Lemos" w:date="2019-10-07T11:05:00Z">
          <w:r w:rsidR="00D343FF" w:rsidDel="00EA672B">
            <w:rPr>
              <w:noProof/>
            </w:rPr>
            <w:delText>69</w:delText>
          </w:r>
        </w:del>
      </w:fldSimple>
      <w:bookmarkEnd w:id="2375"/>
      <w:r>
        <w:t xml:space="preserve"> - Tela de cadastro de um material</w:t>
      </w:r>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44527" cy="2745401"/>
                    </a:xfrm>
                    <a:prstGeom prst="rect">
                      <a:avLst/>
                    </a:prstGeom>
                  </pic:spPr>
                </pic:pic>
              </a:graphicData>
            </a:graphic>
          </wp:inline>
        </w:drawing>
      </w:r>
    </w:p>
    <w:p w14:paraId="2A372714" w14:textId="42835F94" w:rsidR="007E37B0" w:rsidRDefault="009E79A9" w:rsidP="007E37B0">
      <w:pPr>
        <w:pStyle w:val="Fontes"/>
        <w:rPr>
          <w:ins w:id="2378" w:author="Ryan Lemos" w:date="2019-10-13T12:47:00Z"/>
        </w:rPr>
      </w:pPr>
      <w:ins w:id="2379" w:author="Ryan Lemos" w:date="2019-10-13T12:59:00Z">
        <w:r>
          <w:t>Fonte: PRÓPRIA, 2019. Utilizando o ambiente ILC v.1.</w:t>
        </w:r>
      </w:ins>
    </w:p>
    <w:p w14:paraId="17C3AF35" w14:textId="77777777" w:rsidR="006476E9" w:rsidRDefault="006476E9" w:rsidP="00987BE5">
      <w:pPr>
        <w:ind w:firstLine="0"/>
        <w:jc w:val="center"/>
      </w:pPr>
    </w:p>
    <w:p w14:paraId="4925334F" w14:textId="6F96378C" w:rsidR="00987BE5" w:rsidRDefault="00987BE5" w:rsidP="00987BE5">
      <w:r>
        <w:t>A estória retratada n</w:t>
      </w:r>
      <w:ins w:id="2380" w:author="Ryan Lemos" w:date="2019-10-09T21:00:00Z">
        <w:r w:rsidR="00014BF9">
          <w:t xml:space="preserve">o </w:t>
        </w:r>
        <w:r w:rsidR="00014BF9">
          <w:fldChar w:fldCharType="begin"/>
        </w:r>
        <w:r w:rsidR="00014BF9">
          <w:instrText xml:space="preserve"> REF _Ref21547242 \h </w:instrText>
        </w:r>
      </w:ins>
      <w:r w:rsidR="00014BF9">
        <w:fldChar w:fldCharType="separate"/>
      </w:r>
      <w:ins w:id="2381" w:author="Ryan Lemos" w:date="2019-10-14T11:07:00Z">
        <w:r w:rsidR="00EA29D8">
          <w:t xml:space="preserve">Quadro </w:t>
        </w:r>
        <w:r w:rsidR="00EA29D8">
          <w:rPr>
            <w:noProof/>
          </w:rPr>
          <w:t>9</w:t>
        </w:r>
      </w:ins>
      <w:ins w:id="2382" w:author="Ryan Lemos" w:date="2019-10-09T21:00:00Z">
        <w:r w:rsidR="00014BF9">
          <w:fldChar w:fldCharType="end"/>
        </w:r>
      </w:ins>
      <w:del w:id="2383" w:author="Ryan Lemos" w:date="2019-10-09T21:00:00Z">
        <w:r w:rsidDel="00014BF9">
          <w:delText xml:space="preserve">a </w:delText>
        </w:r>
        <w:r w:rsidRPr="00FA2F5B" w:rsidDel="00014BF9">
          <w:rPr>
            <w:highlight w:val="yellow"/>
          </w:rPr>
          <w:delText>figura x</w:delText>
        </w:r>
      </w:del>
      <w:r>
        <w:t xml:space="preserve"> se trata de como seria a listagem desses materiais cadastrados. Essa estória, diferente das outras, contém restrições ao qual a funcionalidade deve possuir para ser válida ao usuário.</w:t>
      </w:r>
    </w:p>
    <w:p w14:paraId="7644C84E" w14:textId="77777777" w:rsidR="00AA372A" w:rsidRDefault="00AA372A" w:rsidP="00987BE5"/>
    <w:p w14:paraId="748957F8" w14:textId="030BEC64" w:rsidR="00646DF8" w:rsidRDefault="00AA372A" w:rsidP="00B70A30">
      <w:pPr>
        <w:pStyle w:val="Legenda"/>
      </w:pPr>
      <w:bookmarkStart w:id="2384" w:name="_Ref21547242"/>
      <w:r>
        <w:t xml:space="preserve">Quadro </w:t>
      </w:r>
      <w:fldSimple w:instr=" SEQ Quadro \* ARABIC ">
        <w:r w:rsidR="00EA29D8">
          <w:rPr>
            <w:noProof/>
          </w:rPr>
          <w:t>9</w:t>
        </w:r>
      </w:fldSimple>
      <w:bookmarkEnd w:id="2384"/>
      <w:r>
        <w:t xml:space="preserve"> - Estória de listagem de materiais</w:t>
      </w:r>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 xml:space="preserve">as imagens dos livros que a escola utiliza, para os níveis que fizerem utilização dos livros </w:t>
      </w:r>
      <w:proofErr w:type="spellStart"/>
      <w:r w:rsidR="00646DF8">
        <w:t>Interchange</w:t>
      </w:r>
      <w:proofErr w:type="spellEnd"/>
      <w:r w:rsidR="00646DF8">
        <w:t>.</w:t>
      </w:r>
    </w:p>
    <w:p w14:paraId="4B774B79" w14:textId="54FD6005" w:rsidR="00780414" w:rsidRDefault="00780414" w:rsidP="00596E44">
      <w:pPr>
        <w:pStyle w:val="estrias"/>
        <w:numPr>
          <w:ilvl w:val="0"/>
          <w:numId w:val="22"/>
        </w:numPr>
      </w:pPr>
      <w:r>
        <w:t>Quero que ao clicar em um ano os materiais surjam.</w:t>
      </w:r>
    </w:p>
    <w:p w14:paraId="58F03C62" w14:textId="77777777" w:rsidR="00E01488" w:rsidRDefault="00E01488" w:rsidP="00E01488">
      <w:pPr>
        <w:pStyle w:val="Fontes"/>
        <w:rPr>
          <w:ins w:id="2385" w:author="Ryan Lemos" w:date="2019-10-13T12:54:00Z"/>
        </w:rPr>
      </w:pPr>
      <w:ins w:id="2386" w:author="Ryan Lemos" w:date="2019-10-13T12:54:00Z">
        <w:r>
          <w:t>Fonte: PRÓPRIA, 2019.</w:t>
        </w:r>
      </w:ins>
    </w:p>
    <w:p w14:paraId="43CD7D93" w14:textId="77777777" w:rsidR="00E01488" w:rsidRDefault="00E01488" w:rsidP="00987BE5">
      <w:pPr>
        <w:ind w:firstLine="0"/>
        <w:jc w:val="center"/>
      </w:pPr>
    </w:p>
    <w:p w14:paraId="26F16899" w14:textId="2F815CBF" w:rsidR="00987BE5" w:rsidRDefault="00987BE5" w:rsidP="00987BE5">
      <w:r>
        <w:t>A implementação da funcionalidade pode ser constatada pela</w:t>
      </w:r>
      <w:r w:rsidR="00780414">
        <w:t xml:space="preserve"> </w:t>
      </w:r>
      <w:r w:rsidR="00780414">
        <w:fldChar w:fldCharType="begin"/>
      </w:r>
      <w:r w:rsidR="00780414">
        <w:instrText xml:space="preserve"> REF _Ref20051870 \h </w:instrText>
      </w:r>
      <w:r w:rsidR="00780414">
        <w:fldChar w:fldCharType="separate"/>
      </w:r>
      <w:ins w:id="2387" w:author="Ryan Lemos" w:date="2019-10-14T11:07:00Z">
        <w:r w:rsidR="00EA29D8">
          <w:t xml:space="preserve">Figura </w:t>
        </w:r>
        <w:r w:rsidR="00EA29D8">
          <w:rPr>
            <w:noProof/>
          </w:rPr>
          <w:t>65</w:t>
        </w:r>
      </w:ins>
      <w:del w:id="2388" w:author="Ryan Lemos" w:date="2019-10-07T11:05:00Z">
        <w:r w:rsidR="00054B21" w:rsidDel="00EA672B">
          <w:delText xml:space="preserve">Figura </w:delText>
        </w:r>
        <w:r w:rsidR="00054B21" w:rsidDel="00EA672B">
          <w:rPr>
            <w:noProof/>
          </w:rPr>
          <w:delText>70</w:delText>
        </w:r>
      </w:del>
      <w:r w:rsidR="00780414">
        <w:fldChar w:fldCharType="end"/>
      </w:r>
      <w:r>
        <w:t>. Os materiais são descritos pelos anos e ainda há a possibilidade de se ter um material que seja disponível para todos os alunos independente do seu ano. A primeira restrição descrita pela estória d</w:t>
      </w:r>
      <w:del w:id="2389" w:author="Ryan Lemos" w:date="2019-10-09T21:00:00Z">
        <w:r w:rsidDel="00014BF9">
          <w:delText xml:space="preserve">a </w:delText>
        </w:r>
        <w:r w:rsidRPr="00FA2F5B" w:rsidDel="00014BF9">
          <w:rPr>
            <w:highlight w:val="yellow"/>
          </w:rPr>
          <w:delText>figura X</w:delText>
        </w:r>
      </w:del>
      <w:ins w:id="2390" w:author="Ryan Lemos" w:date="2019-10-09T21:00:00Z">
        <w:r w:rsidR="00014BF9">
          <w:t xml:space="preserve">o </w:t>
        </w:r>
        <w:r w:rsidR="00014BF9">
          <w:fldChar w:fldCharType="begin"/>
        </w:r>
        <w:r w:rsidR="00014BF9">
          <w:instrText xml:space="preserve"> REF _Ref21547242 \h </w:instrText>
        </w:r>
      </w:ins>
      <w:r w:rsidR="00014BF9">
        <w:fldChar w:fldCharType="separate"/>
      </w:r>
      <w:ins w:id="2391" w:author="Ryan Lemos" w:date="2019-10-14T11:07:00Z">
        <w:r w:rsidR="00EA29D8">
          <w:t xml:space="preserve">Quadro </w:t>
        </w:r>
        <w:r w:rsidR="00EA29D8">
          <w:rPr>
            <w:noProof/>
          </w:rPr>
          <w:t>9</w:t>
        </w:r>
      </w:ins>
      <w:ins w:id="2392" w:author="Ryan Lemos" w:date="2019-10-09T21:00:00Z">
        <w:r w:rsidR="00014BF9">
          <w:fldChar w:fldCharType="end"/>
        </w:r>
      </w:ins>
      <w:r>
        <w:t xml:space="preserve"> pode também ser vista na</w:t>
      </w:r>
      <w:r w:rsidR="00780414">
        <w:t xml:space="preserve"> </w:t>
      </w:r>
      <w:r w:rsidR="00780414">
        <w:fldChar w:fldCharType="begin"/>
      </w:r>
      <w:r w:rsidR="00780414">
        <w:instrText xml:space="preserve"> REF _Ref20051870 \h </w:instrText>
      </w:r>
      <w:r w:rsidR="00780414">
        <w:fldChar w:fldCharType="separate"/>
      </w:r>
      <w:ins w:id="2393" w:author="Ryan Lemos" w:date="2019-10-14T11:07:00Z">
        <w:r w:rsidR="00EA29D8">
          <w:t xml:space="preserve">Figura </w:t>
        </w:r>
        <w:r w:rsidR="00EA29D8">
          <w:rPr>
            <w:noProof/>
          </w:rPr>
          <w:t>65</w:t>
        </w:r>
      </w:ins>
      <w:del w:id="2394" w:author="Ryan Lemos" w:date="2019-10-07T11:05:00Z">
        <w:r w:rsidR="00054B21" w:rsidDel="00EA672B">
          <w:delText xml:space="preserve">Figura </w:delText>
        </w:r>
        <w:r w:rsidR="00054B21" w:rsidDel="00EA672B">
          <w:rPr>
            <w:noProof/>
          </w:rPr>
          <w:delText>70</w:delText>
        </w:r>
      </w:del>
      <w:r w:rsidR="00780414">
        <w:fldChar w:fldCharType="end"/>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458D668C" w:rsidR="00841D83" w:rsidRDefault="00841D83" w:rsidP="00B70A30">
      <w:pPr>
        <w:pStyle w:val="Legenda"/>
        <w:keepNext/>
      </w:pPr>
      <w:bookmarkStart w:id="2395" w:name="_Ref20051870"/>
      <w:r>
        <w:lastRenderedPageBreak/>
        <w:t xml:space="preserve">Figura </w:t>
      </w:r>
      <w:fldSimple w:instr=" SEQ Figura \* ARABIC ">
        <w:ins w:id="2396" w:author="Ryan Lemos" w:date="2019-10-14T11:07:00Z">
          <w:r w:rsidR="00EA29D8">
            <w:rPr>
              <w:noProof/>
            </w:rPr>
            <w:t>65</w:t>
          </w:r>
        </w:ins>
        <w:del w:id="2397" w:author="Ryan Lemos" w:date="2019-10-07T11:05:00Z">
          <w:r w:rsidR="00D343FF" w:rsidDel="00EA672B">
            <w:rPr>
              <w:noProof/>
            </w:rPr>
            <w:delText>70</w:delText>
          </w:r>
        </w:del>
      </w:fldSimple>
      <w:bookmarkEnd w:id="2395"/>
      <w:r>
        <w:t xml:space="preserve"> - Tela de listagem dos materiais</w:t>
      </w:r>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21337" cy="3371974"/>
                    </a:xfrm>
                    <a:prstGeom prst="rect">
                      <a:avLst/>
                    </a:prstGeom>
                  </pic:spPr>
                </pic:pic>
              </a:graphicData>
            </a:graphic>
          </wp:inline>
        </w:drawing>
      </w:r>
    </w:p>
    <w:p w14:paraId="20E2FAD1" w14:textId="265DFD9D" w:rsidR="007E37B0" w:rsidRDefault="009E79A9" w:rsidP="007E37B0">
      <w:pPr>
        <w:pStyle w:val="Fontes"/>
        <w:rPr>
          <w:ins w:id="2398" w:author="Ryan Lemos" w:date="2019-10-13T12:48:00Z"/>
        </w:rPr>
      </w:pPr>
      <w:ins w:id="2399" w:author="Ryan Lemos" w:date="2019-10-13T12:59:00Z">
        <w:r>
          <w:t>Fonte: PRÓPRIA, 2019. Utilizando o ambiente ILC v.1.</w:t>
        </w:r>
      </w:ins>
    </w:p>
    <w:p w14:paraId="5A139A48" w14:textId="77777777" w:rsidR="00987BE5" w:rsidRDefault="00987BE5" w:rsidP="00987BE5">
      <w:pPr>
        <w:ind w:firstLine="0"/>
        <w:jc w:val="center"/>
      </w:pPr>
    </w:p>
    <w:p w14:paraId="3D12A2F5" w14:textId="3498D2AB" w:rsidR="00987BE5" w:rsidRDefault="00987BE5" w:rsidP="00987BE5">
      <w:r>
        <w:t xml:space="preserve">A segunda restrição descrita pela </w:t>
      </w:r>
      <w:del w:id="2400" w:author="Ryan Lemos" w:date="2019-10-09T21:00:00Z">
        <w:r w:rsidRPr="00FA2F5B" w:rsidDel="00014BF9">
          <w:rPr>
            <w:highlight w:val="yellow"/>
          </w:rPr>
          <w:delText>figura X</w:delText>
        </w:r>
      </w:del>
      <w:ins w:id="2401" w:author="Ryan Lemos" w:date="2019-10-09T21:00:00Z">
        <w:r w:rsidR="00014BF9">
          <w:t xml:space="preserve">estória do </w:t>
        </w:r>
        <w:r w:rsidR="00014BF9">
          <w:rPr>
            <w:highlight w:val="yellow"/>
          </w:rPr>
          <w:fldChar w:fldCharType="begin"/>
        </w:r>
        <w:r w:rsidR="00014BF9">
          <w:instrText xml:space="preserve"> REF _Ref21547242 \h </w:instrText>
        </w:r>
      </w:ins>
      <w:r w:rsidR="00014BF9">
        <w:rPr>
          <w:highlight w:val="yellow"/>
        </w:rPr>
      </w:r>
      <w:r w:rsidR="00014BF9">
        <w:rPr>
          <w:highlight w:val="yellow"/>
        </w:rPr>
        <w:fldChar w:fldCharType="separate"/>
      </w:r>
      <w:ins w:id="2402" w:author="Ryan Lemos" w:date="2019-10-14T11:07:00Z">
        <w:r w:rsidR="00EA29D8">
          <w:t xml:space="preserve">Quadro </w:t>
        </w:r>
        <w:r w:rsidR="00EA29D8">
          <w:rPr>
            <w:noProof/>
          </w:rPr>
          <w:t>9</w:t>
        </w:r>
      </w:ins>
      <w:ins w:id="2403" w:author="Ryan Lemos" w:date="2019-10-09T21:00:00Z">
        <w:r w:rsidR="00014BF9">
          <w:rPr>
            <w:highlight w:val="yellow"/>
          </w:rPr>
          <w:fldChar w:fldCharType="end"/>
        </w:r>
      </w:ins>
      <w:r>
        <w:t xml:space="preserve"> implementada pode ser vista na</w:t>
      </w:r>
      <w:r w:rsidR="00780414">
        <w:t xml:space="preserve"> </w:t>
      </w:r>
      <w:r w:rsidR="00780414">
        <w:fldChar w:fldCharType="begin"/>
      </w:r>
      <w:r w:rsidR="00780414">
        <w:instrText xml:space="preserve"> REF _Ref20052037 \h </w:instrText>
      </w:r>
      <w:r w:rsidR="00780414">
        <w:fldChar w:fldCharType="separate"/>
      </w:r>
      <w:ins w:id="2404" w:author="Ryan Lemos" w:date="2019-10-14T11:07:00Z">
        <w:r w:rsidR="00EA29D8">
          <w:t xml:space="preserve">Figura </w:t>
        </w:r>
        <w:r w:rsidR="00EA29D8">
          <w:rPr>
            <w:noProof/>
          </w:rPr>
          <w:t>66</w:t>
        </w:r>
      </w:ins>
      <w:del w:id="2405" w:author="Ryan Lemos" w:date="2019-10-07T11:05:00Z">
        <w:r w:rsidR="00054B21" w:rsidDel="00EA672B">
          <w:delText xml:space="preserve">Figura </w:delText>
        </w:r>
        <w:r w:rsidR="00054B21" w:rsidDel="00EA672B">
          <w:rPr>
            <w:noProof/>
          </w:rPr>
          <w:delText>71</w:delText>
        </w:r>
      </w:del>
      <w:r w:rsidR="00780414">
        <w:fldChar w:fldCharType="end"/>
      </w:r>
      <w:r>
        <w:t xml:space="preserve">. Ao clicar sobre o ano executa-se um efeito de sanfona abrindo e então os materiais daquele ano surgem. </w:t>
      </w:r>
      <w:r w:rsidR="00097BA3">
        <w:t xml:space="preserve">Para essa interface foi utilizado um componente do </w:t>
      </w:r>
      <w:proofErr w:type="spellStart"/>
      <w:r w:rsidR="00097BA3">
        <w:t>MaterializeCSS</w:t>
      </w:r>
      <w:proofErr w:type="spellEnd"/>
      <w:r w:rsidR="00AF4E85">
        <w:t>,</w:t>
      </w:r>
      <w:r w:rsidR="00097BA3">
        <w:t xml:space="preserve"> que é responsável por gerar esse efeito sanfona descrito.</w:t>
      </w:r>
    </w:p>
    <w:p w14:paraId="69060F86" w14:textId="77777777" w:rsidR="00841D83" w:rsidRDefault="00841D83" w:rsidP="00987BE5"/>
    <w:p w14:paraId="1E738427" w14:textId="2CA6ABC2" w:rsidR="00841D83" w:rsidRDefault="00841D83" w:rsidP="00B70A30">
      <w:pPr>
        <w:pStyle w:val="Legenda"/>
        <w:keepNext/>
      </w:pPr>
      <w:bookmarkStart w:id="2406" w:name="_Ref20052037"/>
      <w:r>
        <w:t xml:space="preserve">Figura </w:t>
      </w:r>
      <w:fldSimple w:instr=" SEQ Figura \* ARABIC ">
        <w:ins w:id="2407" w:author="Ryan Lemos" w:date="2019-10-14T11:07:00Z">
          <w:r w:rsidR="00EA29D8">
            <w:rPr>
              <w:noProof/>
            </w:rPr>
            <w:t>66</w:t>
          </w:r>
        </w:ins>
        <w:del w:id="2408" w:author="Ryan Lemos" w:date="2019-10-07T11:05:00Z">
          <w:r w:rsidR="00D343FF" w:rsidDel="00EA672B">
            <w:rPr>
              <w:noProof/>
            </w:rPr>
            <w:delText>71</w:delText>
          </w:r>
        </w:del>
      </w:fldSimple>
      <w:bookmarkEnd w:id="2406"/>
      <w:r>
        <w:t xml:space="preserve"> - </w:t>
      </w:r>
      <w:r w:rsidRPr="006F38F9">
        <w:t>Tela de visualização de materiais de um determinado ano</w:t>
      </w:r>
    </w:p>
    <w:p w14:paraId="0F0272F0" w14:textId="3EBCE184" w:rsidR="00987BE5" w:rsidRDefault="00841D83" w:rsidP="00B70A30">
      <w:pPr>
        <w:ind w:firstLine="0"/>
        <w:jc w:val="center"/>
        <w:rPr>
          <w:ins w:id="2409" w:author="Ryan Lemos" w:date="2019-10-13T12:48:00Z"/>
        </w:rP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852790"/>
                    </a:xfrm>
                    <a:prstGeom prst="rect">
                      <a:avLst/>
                    </a:prstGeom>
                  </pic:spPr>
                </pic:pic>
              </a:graphicData>
            </a:graphic>
          </wp:inline>
        </w:drawing>
      </w:r>
    </w:p>
    <w:p w14:paraId="631B8EFC" w14:textId="6C659DA0" w:rsidR="007E37B0" w:rsidRDefault="009E79A9" w:rsidP="007E37B0">
      <w:pPr>
        <w:pStyle w:val="Fontes"/>
        <w:rPr>
          <w:ins w:id="2410" w:author="Ryan Lemos" w:date="2019-10-13T12:48:00Z"/>
        </w:rPr>
      </w:pPr>
      <w:ins w:id="2411" w:author="Ryan Lemos" w:date="2019-10-13T12:59:00Z">
        <w:r>
          <w:t>Fonte: PRÓPRIA, 2019. Utilizando o ambiente ILC v.1.</w:t>
        </w:r>
      </w:ins>
    </w:p>
    <w:p w14:paraId="6F246AA1" w14:textId="77777777" w:rsidR="007E37B0" w:rsidDel="007E37B0" w:rsidRDefault="007E37B0" w:rsidP="00B70A30">
      <w:pPr>
        <w:ind w:firstLine="0"/>
        <w:jc w:val="center"/>
        <w:rPr>
          <w:del w:id="2412" w:author="Ryan Lemos" w:date="2019-10-13T12:48:00Z"/>
        </w:rPr>
      </w:pPr>
    </w:p>
    <w:p w14:paraId="765B30CD" w14:textId="77777777" w:rsidR="00D36233" w:rsidRDefault="00D36233">
      <w:pPr>
        <w:ind w:firstLine="0"/>
        <w:rPr>
          <w:ins w:id="2413" w:author="Ryan Lemos" w:date="2019-10-13T11:44:00Z"/>
        </w:rPr>
        <w:pPrChange w:id="2414" w:author="Ryan Lemos" w:date="2019-10-13T12:48:00Z">
          <w:pPr/>
        </w:pPrChange>
      </w:pPr>
    </w:p>
    <w:p w14:paraId="6C00242C" w14:textId="30E15F81" w:rsidR="00987BE5" w:rsidRDefault="00D36233" w:rsidP="00D36233">
      <w:pPr>
        <w:rPr>
          <w:ins w:id="2415" w:author="Ryan Lemos" w:date="2019-10-13T11:44:00Z"/>
        </w:rPr>
      </w:pPr>
      <w:ins w:id="2416" w:author="Ryan Lemos" w:date="2019-10-13T11:44:00Z">
        <w:r>
          <w:t xml:space="preserve">Também é possível ao professor a edição dos materiais, a estória do </w:t>
        </w:r>
      </w:ins>
      <w:ins w:id="2417" w:author="Ryan Lemos" w:date="2019-10-13T11:46:00Z">
        <w:r>
          <w:fldChar w:fldCharType="begin"/>
        </w:r>
        <w:r>
          <w:instrText xml:space="preserve"> REF _Ref21859608 \h </w:instrText>
        </w:r>
      </w:ins>
      <w:r>
        <w:fldChar w:fldCharType="separate"/>
      </w:r>
      <w:ins w:id="2418" w:author="Ryan Lemos" w:date="2019-10-14T11:07:00Z">
        <w:r w:rsidR="00EA29D8">
          <w:t xml:space="preserve">Quadro </w:t>
        </w:r>
        <w:r w:rsidR="00EA29D8">
          <w:rPr>
            <w:noProof/>
          </w:rPr>
          <w:t>10</w:t>
        </w:r>
      </w:ins>
      <w:ins w:id="2419" w:author="Ryan Lemos" w:date="2019-10-13T11:46:00Z">
        <w:r>
          <w:fldChar w:fldCharType="end"/>
        </w:r>
        <w:r>
          <w:t xml:space="preserve"> que define quais os campos disponíveis para edição, sendo algo relativ</w:t>
        </w:r>
      </w:ins>
      <w:ins w:id="2420" w:author="Ryan Lemos" w:date="2019-10-13T11:47:00Z">
        <w:r>
          <w:t>amente simples.</w:t>
        </w:r>
      </w:ins>
    </w:p>
    <w:p w14:paraId="1A7D04C1" w14:textId="7C77A5C5" w:rsidR="00D36233" w:rsidRDefault="00D36233" w:rsidP="00D36233">
      <w:pPr>
        <w:rPr>
          <w:ins w:id="2421" w:author="Ryan Lemos" w:date="2019-10-13T11:45:00Z"/>
        </w:rPr>
      </w:pPr>
    </w:p>
    <w:p w14:paraId="151F6E01" w14:textId="0CC72CCD" w:rsidR="00D36233" w:rsidRDefault="00D36233">
      <w:pPr>
        <w:pStyle w:val="Legenda"/>
        <w:rPr>
          <w:ins w:id="2422" w:author="Ryan Lemos" w:date="2019-10-13T11:45:00Z"/>
        </w:rPr>
        <w:pPrChange w:id="2423" w:author="Ryan Lemos" w:date="2019-10-13T11:46:00Z">
          <w:pPr/>
        </w:pPrChange>
      </w:pPr>
      <w:bookmarkStart w:id="2424" w:name="_Ref21859608"/>
      <w:ins w:id="2425" w:author="Ryan Lemos" w:date="2019-10-13T11:46:00Z">
        <w:r>
          <w:t xml:space="preserve">Quadro </w:t>
        </w:r>
        <w:r>
          <w:fldChar w:fldCharType="begin"/>
        </w:r>
        <w:r>
          <w:instrText xml:space="preserve"> SEQ Quadro \* ARABIC </w:instrText>
        </w:r>
      </w:ins>
      <w:r>
        <w:fldChar w:fldCharType="separate"/>
      </w:r>
      <w:ins w:id="2426" w:author="Ryan Lemos" w:date="2019-10-14T11:07:00Z">
        <w:r w:rsidR="00EA29D8">
          <w:rPr>
            <w:noProof/>
          </w:rPr>
          <w:t>10</w:t>
        </w:r>
      </w:ins>
      <w:ins w:id="2427" w:author="Ryan Lemos" w:date="2019-10-13T11:46:00Z">
        <w:r>
          <w:fldChar w:fldCharType="end"/>
        </w:r>
        <w:bookmarkEnd w:id="2424"/>
        <w:r>
          <w:t xml:space="preserve"> - Estória de edição de materiais</w:t>
        </w:r>
      </w:ins>
    </w:p>
    <w:p w14:paraId="5FC56A37" w14:textId="0E01F744" w:rsidR="00D36233" w:rsidRDefault="00D36233">
      <w:pPr>
        <w:pStyle w:val="estrias"/>
        <w:pPrChange w:id="2428" w:author="Ryan Lemos" w:date="2019-10-13T11:45:00Z">
          <w:pPr>
            <w:ind w:firstLine="0"/>
            <w:jc w:val="center"/>
          </w:pPr>
        </w:pPrChange>
      </w:pPr>
      <w:ins w:id="2429" w:author="Ryan Lemos" w:date="2019-10-13T11:45:00Z">
        <w:r>
          <w:t>Como professor quero ser capaz de editar o ano em que o material está disponível e o seu título.</w:t>
        </w:r>
      </w:ins>
    </w:p>
    <w:p w14:paraId="780EA1D7" w14:textId="77777777" w:rsidR="00E01488" w:rsidRDefault="00E01488" w:rsidP="00E01488">
      <w:pPr>
        <w:pStyle w:val="Fontes"/>
        <w:rPr>
          <w:ins w:id="2430" w:author="Ryan Lemos" w:date="2019-10-13T12:55:00Z"/>
        </w:rPr>
      </w:pPr>
      <w:ins w:id="2431" w:author="Ryan Lemos" w:date="2019-10-13T12:55:00Z">
        <w:r>
          <w:t>Fonte: PRÓPRIA, 2019.</w:t>
        </w:r>
      </w:ins>
    </w:p>
    <w:p w14:paraId="238943CD" w14:textId="3B9970E0" w:rsidR="00D36233" w:rsidRDefault="00D36233" w:rsidP="00B70A30">
      <w:pPr>
        <w:pStyle w:val="Legenda"/>
        <w:keepNext/>
        <w:rPr>
          <w:ins w:id="2432" w:author="Ryan Lemos" w:date="2019-10-13T11:47:00Z"/>
        </w:rPr>
      </w:pPr>
    </w:p>
    <w:p w14:paraId="088C0903" w14:textId="56164C2D" w:rsidR="00D36233" w:rsidRDefault="00D36233" w:rsidP="00D36233">
      <w:pPr>
        <w:rPr>
          <w:ins w:id="2433" w:author="Ryan Lemos" w:date="2019-10-13T12:48:00Z"/>
        </w:rPr>
      </w:pPr>
      <w:ins w:id="2434" w:author="Ryan Lemos" w:date="2019-10-13T11:47:00Z">
        <w:r>
          <w:t xml:space="preserve">A interação dessa estória é vista pela </w:t>
        </w:r>
        <w:r>
          <w:fldChar w:fldCharType="begin"/>
        </w:r>
        <w:r>
          <w:instrText xml:space="preserve"> REF _Ref21859684 \h </w:instrText>
        </w:r>
      </w:ins>
      <w:r>
        <w:fldChar w:fldCharType="separate"/>
      </w:r>
      <w:ins w:id="2435" w:author="Ryan Lemos" w:date="2019-10-14T11:07:00Z">
        <w:r w:rsidR="00EA29D8">
          <w:t xml:space="preserve">Figura </w:t>
        </w:r>
        <w:r w:rsidR="00EA29D8">
          <w:rPr>
            <w:noProof/>
          </w:rPr>
          <w:t>67</w:t>
        </w:r>
      </w:ins>
      <w:ins w:id="2436" w:author="Ryan Lemos" w:date="2019-10-13T11:47:00Z">
        <w:r>
          <w:fldChar w:fldCharType="end"/>
        </w:r>
        <w:r>
          <w:t xml:space="preserve">, que </w:t>
        </w:r>
      </w:ins>
      <w:ins w:id="2437" w:author="Ryan Lemos" w:date="2019-10-13T11:48:00Z">
        <w:r>
          <w:t xml:space="preserve">explicita os anseios definidos na estória do </w:t>
        </w:r>
        <w:r>
          <w:fldChar w:fldCharType="begin"/>
        </w:r>
        <w:r>
          <w:instrText xml:space="preserve"> REF _Ref21859608 \h </w:instrText>
        </w:r>
      </w:ins>
      <w:r>
        <w:fldChar w:fldCharType="separate"/>
      </w:r>
      <w:ins w:id="2438" w:author="Ryan Lemos" w:date="2019-10-14T11:07:00Z">
        <w:r w:rsidR="00EA29D8">
          <w:t xml:space="preserve">Quadro </w:t>
        </w:r>
        <w:r w:rsidR="00EA29D8">
          <w:rPr>
            <w:noProof/>
          </w:rPr>
          <w:t>10</w:t>
        </w:r>
      </w:ins>
      <w:ins w:id="2439" w:author="Ryan Lemos" w:date="2019-10-13T11:48:00Z">
        <w:r>
          <w:fldChar w:fldCharType="end"/>
        </w:r>
        <w:r>
          <w:t xml:space="preserve"> em que se tem os campos de t</w:t>
        </w:r>
      </w:ins>
      <w:ins w:id="2440" w:author="Ryan Lemos" w:date="2019-10-13T11:49:00Z">
        <w:r>
          <w:t>í</w:t>
        </w:r>
      </w:ins>
      <w:ins w:id="2441" w:author="Ryan Lemos" w:date="2019-10-13T11:48:00Z">
        <w:r>
          <w:t xml:space="preserve">tulo e os anos </w:t>
        </w:r>
      </w:ins>
      <w:ins w:id="2442" w:author="Ryan Lemos" w:date="2019-10-13T11:49:00Z">
        <w:r>
          <w:t>em que o material pode ser disponível. Lembrando que o tipo de material não pode ser mudado, uma vez escolhido como áudio, permanece como áudio</w:t>
        </w:r>
      </w:ins>
      <w:ins w:id="2443" w:author="Ryan Lemos" w:date="2019-10-13T11:50:00Z">
        <w:r>
          <w:t xml:space="preserve">. </w:t>
        </w:r>
      </w:ins>
    </w:p>
    <w:p w14:paraId="1A5C2D9B" w14:textId="77777777" w:rsidR="007E37B0" w:rsidRPr="00D36233" w:rsidRDefault="007E37B0">
      <w:pPr>
        <w:rPr>
          <w:ins w:id="2444" w:author="Ryan Lemos" w:date="2019-10-13T11:45:00Z"/>
          <w:rPrChange w:id="2445" w:author="Ryan Lemos" w:date="2019-10-13T11:47:00Z">
            <w:rPr>
              <w:ins w:id="2446" w:author="Ryan Lemos" w:date="2019-10-13T11:45:00Z"/>
            </w:rPr>
          </w:rPrChange>
        </w:rPr>
        <w:pPrChange w:id="2447" w:author="Ryan Lemos" w:date="2019-10-13T11:47:00Z">
          <w:pPr>
            <w:pStyle w:val="Legenda"/>
            <w:keepNext/>
          </w:pPr>
        </w:pPrChange>
      </w:pPr>
    </w:p>
    <w:p w14:paraId="501A0FCB" w14:textId="7B8A7C46" w:rsidR="00B965E2" w:rsidRDefault="00B965E2" w:rsidP="00B70A30">
      <w:pPr>
        <w:pStyle w:val="Legenda"/>
        <w:keepNext/>
      </w:pPr>
      <w:bookmarkStart w:id="2448" w:name="_Ref21859684"/>
      <w:r>
        <w:t xml:space="preserve">Figura </w:t>
      </w:r>
      <w:fldSimple w:instr=" SEQ Figura \* ARABIC ">
        <w:ins w:id="2449" w:author="Ryan Lemos" w:date="2019-10-14T11:07:00Z">
          <w:r w:rsidR="00EA29D8">
            <w:rPr>
              <w:noProof/>
            </w:rPr>
            <w:t>67</w:t>
          </w:r>
        </w:ins>
        <w:del w:id="2450" w:author="Ryan Lemos" w:date="2019-10-07T11:05:00Z">
          <w:r w:rsidR="00D343FF" w:rsidDel="00EA672B">
            <w:rPr>
              <w:noProof/>
            </w:rPr>
            <w:delText>72</w:delText>
          </w:r>
        </w:del>
      </w:fldSimple>
      <w:bookmarkEnd w:id="2448"/>
      <w:r>
        <w:t xml:space="preserve"> - Tela de edição de um material</w:t>
      </w:r>
    </w:p>
    <w:p w14:paraId="0519EEFA" w14:textId="77777777" w:rsidR="00841D83" w:rsidRDefault="00841D83" w:rsidP="00841D83">
      <w:pPr>
        <w:ind w:firstLine="0"/>
        <w:jc w:val="center"/>
      </w:pPr>
      <w:commentRangeStart w:id="2451"/>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1200"/>
                    </a:xfrm>
                    <a:prstGeom prst="rect">
                      <a:avLst/>
                    </a:prstGeom>
                  </pic:spPr>
                </pic:pic>
              </a:graphicData>
            </a:graphic>
          </wp:inline>
        </w:drawing>
      </w:r>
      <w:commentRangeEnd w:id="2451"/>
      <w:r w:rsidR="00B32D53">
        <w:rPr>
          <w:rStyle w:val="Refdecomentrio"/>
        </w:rPr>
        <w:commentReference w:id="2451"/>
      </w:r>
    </w:p>
    <w:p w14:paraId="5D4E4BBA" w14:textId="62FBA62F" w:rsidR="007E37B0" w:rsidRDefault="009E79A9" w:rsidP="007E37B0">
      <w:pPr>
        <w:pStyle w:val="Fontes"/>
        <w:rPr>
          <w:ins w:id="2452" w:author="Ryan Lemos" w:date="2019-10-13T12:48:00Z"/>
        </w:rPr>
      </w:pPr>
      <w:ins w:id="2453" w:author="Ryan Lemos" w:date="2019-10-13T12:59:00Z">
        <w:r>
          <w:t>Fonte: PRÓPRIA, 2019. Utilizando o ambiente ILC v.1.</w:t>
        </w:r>
      </w:ins>
    </w:p>
    <w:p w14:paraId="4EF19A9A" w14:textId="6B3A9106" w:rsidR="00841D83" w:rsidDel="00D36233" w:rsidRDefault="00841D83" w:rsidP="00841D83">
      <w:pPr>
        <w:ind w:firstLine="0"/>
        <w:jc w:val="center"/>
        <w:rPr>
          <w:del w:id="2454" w:author="Ryan Lemos" w:date="2019-10-13T11:50:00Z"/>
        </w:rPr>
      </w:pPr>
      <w:del w:id="2455" w:author="Ryan Lemos" w:date="2019-10-13T11:50:00Z">
        <w:r w:rsidRPr="008C1DD0" w:rsidDel="00D36233">
          <w:rPr>
            <w:highlight w:val="yellow"/>
          </w:rPr>
          <w:delText>Falar da edição e visualização dos materiais</w:delText>
        </w:r>
      </w:del>
    </w:p>
    <w:p w14:paraId="5C7894A8" w14:textId="77777777" w:rsidR="00097BA3" w:rsidRDefault="00097BA3" w:rsidP="00987BE5">
      <w:pPr>
        <w:ind w:firstLine="0"/>
        <w:jc w:val="center"/>
      </w:pPr>
    </w:p>
    <w:p w14:paraId="18EBE7CC" w14:textId="13064691" w:rsidR="002C0E60" w:rsidRDefault="002C0E60" w:rsidP="002C0E60">
      <w:r>
        <w:t>A estória seguinte se tra</w:t>
      </w:r>
      <w:r w:rsidR="006476E9">
        <w:t xml:space="preserve">ta de como será o cadastro das turmas pelo professor. </w:t>
      </w:r>
      <w:ins w:id="2456" w:author="Ryan Lemos" w:date="2019-10-09T21:01:00Z">
        <w:r w:rsidR="00014BF9">
          <w:t xml:space="preserve">O </w:t>
        </w:r>
        <w:r w:rsidR="00014BF9">
          <w:fldChar w:fldCharType="begin"/>
        </w:r>
        <w:r w:rsidR="00014BF9">
          <w:instrText xml:space="preserve"> REF _Ref21547295 \h </w:instrText>
        </w:r>
      </w:ins>
      <w:r w:rsidR="00014BF9">
        <w:fldChar w:fldCharType="separate"/>
      </w:r>
      <w:ins w:id="2457" w:author="Ryan Lemos" w:date="2019-10-14T11:07:00Z">
        <w:r w:rsidR="00EA29D8">
          <w:t xml:space="preserve">Quadro </w:t>
        </w:r>
        <w:r w:rsidR="00EA29D8">
          <w:rPr>
            <w:noProof/>
          </w:rPr>
          <w:t>11</w:t>
        </w:r>
      </w:ins>
      <w:ins w:id="2458" w:author="Ryan Lemos" w:date="2019-10-09T21:01:00Z">
        <w:r w:rsidR="00014BF9">
          <w:fldChar w:fldCharType="end"/>
        </w:r>
        <w:r w:rsidR="00014BF9">
          <w:t xml:space="preserve"> </w:t>
        </w:r>
      </w:ins>
      <w:del w:id="2459" w:author="Ryan Lemos" w:date="2019-10-09T21:01:00Z">
        <w:r w:rsidR="006476E9" w:rsidDel="00014BF9">
          <w:delText xml:space="preserve">A </w:delText>
        </w:r>
        <w:r w:rsidR="006476E9" w:rsidRPr="00596E44" w:rsidDel="00014BF9">
          <w:rPr>
            <w:highlight w:val="yellow"/>
          </w:rPr>
          <w:delText>figura X</w:delText>
        </w:r>
        <w:r w:rsidR="006476E9" w:rsidDel="00014BF9">
          <w:delText xml:space="preserve"> </w:delText>
        </w:r>
      </w:del>
      <w:r w:rsidR="006476E9">
        <w:t>representa essa estória. Nela o professor explica que cada turma é identificada pelo ano de graduação (no caso primeiro, segundo, até o quinto ano), o dia e horários em que a aula é realizada.</w:t>
      </w:r>
    </w:p>
    <w:p w14:paraId="35A7CD1E" w14:textId="0DEF4186" w:rsidR="00885747" w:rsidRDefault="00AA372A" w:rsidP="00B70A30">
      <w:pPr>
        <w:pStyle w:val="Legenda"/>
      </w:pPr>
      <w:bookmarkStart w:id="2460" w:name="_Ref21547295"/>
      <w:r>
        <w:lastRenderedPageBreak/>
        <w:t xml:space="preserve">Quadro </w:t>
      </w:r>
      <w:fldSimple w:instr=" SEQ Quadro \* ARABIC ">
        <w:ins w:id="2461" w:author="Ryan Lemos" w:date="2019-10-14T11:07:00Z">
          <w:r w:rsidR="00EA29D8">
            <w:rPr>
              <w:noProof/>
            </w:rPr>
            <w:t>11</w:t>
          </w:r>
        </w:ins>
        <w:del w:id="2462" w:author="Ryan Lemos" w:date="2019-10-13T11:46:00Z">
          <w:r w:rsidR="00511CE0" w:rsidDel="00D36233">
            <w:rPr>
              <w:noProof/>
            </w:rPr>
            <w:delText>10</w:delText>
          </w:r>
        </w:del>
      </w:fldSimple>
      <w:bookmarkEnd w:id="2460"/>
      <w:r>
        <w:t xml:space="preserve"> - Estória de criação das turmas</w:t>
      </w:r>
    </w:p>
    <w:p w14:paraId="2D282CC4" w14:textId="267CE1C8" w:rsidR="002C0E60" w:rsidRDefault="00885747" w:rsidP="005B582B">
      <w:pPr>
        <w:pStyle w:val="estrias"/>
      </w:pPr>
      <w:r>
        <w:t>Como professor gostaria de ser capaz de criar minhas turmas conforme dias, horários, e níveis de cada turma.</w:t>
      </w:r>
    </w:p>
    <w:p w14:paraId="64639DDA" w14:textId="77777777" w:rsidR="00E01488" w:rsidRDefault="00E01488" w:rsidP="00E01488">
      <w:pPr>
        <w:pStyle w:val="Fontes"/>
        <w:rPr>
          <w:ins w:id="2463" w:author="Ryan Lemos" w:date="2019-10-13T12:55:00Z"/>
        </w:rPr>
      </w:pPr>
      <w:ins w:id="2464" w:author="Ryan Lemos" w:date="2019-10-13T12:55:00Z">
        <w:r>
          <w:t>Fonte: PRÓPRIA, 2019.</w:t>
        </w:r>
      </w:ins>
    </w:p>
    <w:p w14:paraId="2C24583A" w14:textId="77777777" w:rsidR="006476E9" w:rsidRDefault="006476E9">
      <w:pPr>
        <w:ind w:firstLine="0"/>
        <w:jc w:val="center"/>
      </w:pPr>
    </w:p>
    <w:p w14:paraId="09596458" w14:textId="5B1C92C6" w:rsidR="006476E9" w:rsidRDefault="006476E9" w:rsidP="006476E9">
      <w:r>
        <w:t xml:space="preserve">A implementação desta funcionalidade é descrita pela </w:t>
      </w:r>
      <w:r w:rsidR="00780414">
        <w:fldChar w:fldCharType="begin"/>
      </w:r>
      <w:r w:rsidR="00780414">
        <w:instrText xml:space="preserve"> REF _Ref20052080 \h </w:instrText>
      </w:r>
      <w:r w:rsidR="00780414">
        <w:fldChar w:fldCharType="separate"/>
      </w:r>
      <w:ins w:id="2465" w:author="Ryan Lemos" w:date="2019-10-14T11:07:00Z">
        <w:r w:rsidR="00EA29D8">
          <w:t xml:space="preserve">Figura </w:t>
        </w:r>
        <w:r w:rsidR="00EA29D8">
          <w:rPr>
            <w:noProof/>
          </w:rPr>
          <w:t>68</w:t>
        </w:r>
      </w:ins>
      <w:del w:id="2466" w:author="Ryan Lemos" w:date="2019-10-07T11:05:00Z">
        <w:r w:rsidR="00054B21" w:rsidDel="00EA672B">
          <w:delText xml:space="preserve">Figura </w:delText>
        </w:r>
        <w:r w:rsidR="00054B21" w:rsidDel="00EA672B">
          <w:rPr>
            <w:noProof/>
          </w:rPr>
          <w:delText>73</w:delText>
        </w:r>
      </w:del>
      <w:r w:rsidR="00780414">
        <w:fldChar w:fldCharType="end"/>
      </w:r>
      <w:r w:rsidR="00780414">
        <w:t xml:space="preserve"> </w:t>
      </w:r>
      <w:r>
        <w:t>que explicita os campos indicados pelo professor que são o dia, horário e ano.</w:t>
      </w:r>
    </w:p>
    <w:p w14:paraId="456B2B15" w14:textId="77777777" w:rsidR="006476E9" w:rsidRDefault="006476E9" w:rsidP="00596E44"/>
    <w:p w14:paraId="5EBE1C52" w14:textId="7E220081" w:rsidR="00841D83" w:rsidRDefault="00841D83" w:rsidP="00841D83">
      <w:pPr>
        <w:pStyle w:val="Legenda"/>
        <w:keepNext/>
      </w:pPr>
    </w:p>
    <w:p w14:paraId="42D8AFF7" w14:textId="0F993A28" w:rsidR="00B965E2" w:rsidRDefault="00B965E2" w:rsidP="00B70A30">
      <w:pPr>
        <w:pStyle w:val="Legenda"/>
        <w:keepNext/>
      </w:pPr>
      <w:bookmarkStart w:id="2467" w:name="_Ref20052080"/>
      <w:r>
        <w:t xml:space="preserve">Figura </w:t>
      </w:r>
      <w:fldSimple w:instr=" SEQ Figura \* ARABIC ">
        <w:ins w:id="2468" w:author="Ryan Lemos" w:date="2019-10-14T11:07:00Z">
          <w:r w:rsidR="00EA29D8">
            <w:rPr>
              <w:noProof/>
            </w:rPr>
            <w:t>68</w:t>
          </w:r>
        </w:ins>
        <w:del w:id="2469" w:author="Ryan Lemos" w:date="2019-10-07T11:05:00Z">
          <w:r w:rsidR="00D343FF" w:rsidDel="00EA672B">
            <w:rPr>
              <w:noProof/>
            </w:rPr>
            <w:delText>73</w:delText>
          </w:r>
        </w:del>
      </w:fldSimple>
      <w:bookmarkEnd w:id="2467"/>
      <w:r>
        <w:t xml:space="preserve"> - Tela de cadastro de uma turma</w:t>
      </w:r>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3478530"/>
                    </a:xfrm>
                    <a:prstGeom prst="rect">
                      <a:avLst/>
                    </a:prstGeom>
                  </pic:spPr>
                </pic:pic>
              </a:graphicData>
            </a:graphic>
          </wp:inline>
        </w:drawing>
      </w:r>
    </w:p>
    <w:p w14:paraId="1FBC1628" w14:textId="1F63D209" w:rsidR="007E37B0" w:rsidRDefault="009E79A9" w:rsidP="007E37B0">
      <w:pPr>
        <w:pStyle w:val="Fontes"/>
        <w:rPr>
          <w:ins w:id="2470" w:author="Ryan Lemos" w:date="2019-10-13T12:48:00Z"/>
        </w:rPr>
      </w:pPr>
      <w:ins w:id="2471" w:author="Ryan Lemos" w:date="2019-10-13T12:59:00Z">
        <w:r>
          <w:t>Fonte: PRÓPRIA, 2019. Utilizando o ambiente ILC v.1.</w:t>
        </w:r>
      </w:ins>
    </w:p>
    <w:p w14:paraId="039DFF6D" w14:textId="77777777" w:rsidR="006476E9" w:rsidRDefault="006476E9" w:rsidP="002C0E60">
      <w:pPr>
        <w:ind w:firstLine="0"/>
        <w:jc w:val="center"/>
      </w:pPr>
    </w:p>
    <w:p w14:paraId="24CACF77" w14:textId="2D35D638" w:rsidR="00AA372A" w:rsidRDefault="0013326D">
      <w:r>
        <w:t xml:space="preserve">Ao professor também é possível visualizar suas turmas. </w:t>
      </w:r>
      <w:del w:id="2472" w:author="Ryan Lemos" w:date="2019-10-09T21:01:00Z">
        <w:r w:rsidDel="00014BF9">
          <w:delText xml:space="preserve">A </w:delText>
        </w:r>
        <w:r w:rsidRPr="00596E44" w:rsidDel="00014BF9">
          <w:rPr>
            <w:highlight w:val="yellow"/>
          </w:rPr>
          <w:delText>figura X</w:delText>
        </w:r>
      </w:del>
      <w:ins w:id="2473" w:author="Ryan Lemos" w:date="2019-10-09T21:01:00Z">
        <w:r w:rsidR="00014BF9">
          <w:t xml:space="preserve">O </w:t>
        </w:r>
        <w:r w:rsidR="00014BF9">
          <w:fldChar w:fldCharType="begin"/>
        </w:r>
        <w:r w:rsidR="00014BF9">
          <w:instrText xml:space="preserve"> REF _Ref21547311 \h </w:instrText>
        </w:r>
      </w:ins>
      <w:r w:rsidR="00014BF9">
        <w:fldChar w:fldCharType="separate"/>
      </w:r>
      <w:ins w:id="2474" w:author="Ryan Lemos" w:date="2019-10-14T11:07:00Z">
        <w:r w:rsidR="00EA29D8">
          <w:t xml:space="preserve">Quadro </w:t>
        </w:r>
        <w:r w:rsidR="00EA29D8">
          <w:rPr>
            <w:noProof/>
          </w:rPr>
          <w:t>12</w:t>
        </w:r>
      </w:ins>
      <w:ins w:id="2475" w:author="Ryan Lemos" w:date="2019-10-09T21:01:00Z">
        <w:r w:rsidR="00014BF9">
          <w:fldChar w:fldCharType="end"/>
        </w:r>
      </w:ins>
      <w:r>
        <w:t xml:space="preserve"> se trata da estória que </w:t>
      </w:r>
      <w:r w:rsidR="00780414">
        <w:t xml:space="preserve">demonstra </w:t>
      </w:r>
      <w:r w:rsidR="00905032">
        <w:t>como o professor imaginou a listagem das turmas. Um dos desejos para essa funcionalidade é que as turmas sejam dispostas em forma de cartão, para que fique mais fácil de identificar a turma.</w:t>
      </w:r>
    </w:p>
    <w:p w14:paraId="5F5CAF5E" w14:textId="269E5FB8" w:rsidR="006476E9" w:rsidRDefault="00905032">
      <w:r>
        <w:t xml:space="preserve"> </w:t>
      </w:r>
    </w:p>
    <w:p w14:paraId="7CE521C8" w14:textId="49AD2AAE" w:rsidR="00AA372A" w:rsidRDefault="00AA372A" w:rsidP="00B70A30">
      <w:pPr>
        <w:pStyle w:val="Legenda"/>
      </w:pPr>
      <w:bookmarkStart w:id="2476" w:name="_Ref21547311"/>
      <w:r>
        <w:t xml:space="preserve">Quadro </w:t>
      </w:r>
      <w:fldSimple w:instr=" SEQ Quadro \* ARABIC ">
        <w:ins w:id="2477" w:author="Ryan Lemos" w:date="2019-10-14T11:07:00Z">
          <w:r w:rsidR="00EA29D8">
            <w:rPr>
              <w:noProof/>
            </w:rPr>
            <w:t>12</w:t>
          </w:r>
        </w:ins>
        <w:del w:id="2478" w:author="Ryan Lemos" w:date="2019-10-13T11:46:00Z">
          <w:r w:rsidR="00511CE0" w:rsidDel="00D36233">
            <w:rPr>
              <w:noProof/>
            </w:rPr>
            <w:delText>11</w:delText>
          </w:r>
        </w:del>
      </w:fldSimple>
      <w:bookmarkEnd w:id="2476"/>
      <w:r>
        <w:t xml:space="preserve"> - Estória de visualização das turmas</w:t>
      </w:r>
    </w:p>
    <w:p w14:paraId="752E1BA7" w14:textId="48A37E98" w:rsidR="004B1CC8" w:rsidRDefault="004B1CC8" w:rsidP="00596E44">
      <w:pPr>
        <w:pStyle w:val="estrias"/>
      </w:pPr>
      <w:r>
        <w:t>Como professor eu gostaria de visualizar minhas turmas em forma de cartões</w:t>
      </w:r>
      <w:r w:rsidR="00EA0CBF">
        <w:t>, p</w:t>
      </w:r>
      <w:r>
        <w:t>ois facilita a minha visualização.</w:t>
      </w:r>
    </w:p>
    <w:p w14:paraId="5CABB200" w14:textId="77777777" w:rsidR="00E01488" w:rsidRDefault="00E01488" w:rsidP="00E01488">
      <w:pPr>
        <w:pStyle w:val="Fontes"/>
        <w:rPr>
          <w:ins w:id="2479" w:author="Ryan Lemos" w:date="2019-10-13T12:55:00Z"/>
        </w:rPr>
      </w:pPr>
      <w:ins w:id="2480" w:author="Ryan Lemos" w:date="2019-10-13T12:55:00Z">
        <w:r>
          <w:lastRenderedPageBreak/>
          <w:t>Fonte: PRÓPRIA, 2019.</w:t>
        </w:r>
      </w:ins>
    </w:p>
    <w:p w14:paraId="623238E5" w14:textId="77777777" w:rsidR="00905032" w:rsidRDefault="00905032" w:rsidP="00B70A30">
      <w:pPr>
        <w:ind w:firstLine="0"/>
      </w:pPr>
    </w:p>
    <w:p w14:paraId="3BBD8A73" w14:textId="3D80ED4F" w:rsidR="00905032" w:rsidRDefault="00905032" w:rsidP="00596E44">
      <w:r>
        <w:t xml:space="preserve">A </w:t>
      </w:r>
      <w:r w:rsidR="00780414">
        <w:fldChar w:fldCharType="begin"/>
      </w:r>
      <w:r w:rsidR="00780414">
        <w:instrText xml:space="preserve"> REF _Ref20052122 \h </w:instrText>
      </w:r>
      <w:r w:rsidR="00780414">
        <w:fldChar w:fldCharType="separate"/>
      </w:r>
      <w:ins w:id="2481" w:author="Ryan Lemos" w:date="2019-10-14T11:07:00Z">
        <w:r w:rsidR="00EA29D8">
          <w:t xml:space="preserve">Figura </w:t>
        </w:r>
        <w:r w:rsidR="00EA29D8">
          <w:rPr>
            <w:noProof/>
          </w:rPr>
          <w:t>69</w:t>
        </w:r>
      </w:ins>
      <w:del w:id="2482" w:author="Ryan Lemos" w:date="2019-10-07T11:05:00Z">
        <w:r w:rsidR="00054B21" w:rsidDel="00EA672B">
          <w:delText xml:space="preserve">Figura </w:delText>
        </w:r>
        <w:r w:rsidR="00054B21" w:rsidDel="00EA672B">
          <w:rPr>
            <w:noProof/>
          </w:rPr>
          <w:delText>74</w:delText>
        </w:r>
      </w:del>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gerenciar uma turma em específico</w:t>
      </w:r>
      <w:r w:rsidR="00EA0CBF">
        <w:t>,</w:t>
      </w:r>
      <w:r>
        <w:t xml:space="preserve"> clicando no botão com a figura de um lápis.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w:t>
      </w:r>
      <w:proofErr w:type="spellStart"/>
      <w:r w:rsidR="00097BA3">
        <w:t>MaterializeCSS</w:t>
      </w:r>
      <w:proofErr w:type="spellEnd"/>
      <w:r w:rsidR="00097BA3">
        <w:t xml:space="preserve">, o que facilita a implementação do requisito desejado. </w:t>
      </w:r>
    </w:p>
    <w:p w14:paraId="71752EC6" w14:textId="77777777" w:rsidR="00905032" w:rsidRDefault="00905032" w:rsidP="002C0E60">
      <w:pPr>
        <w:ind w:firstLine="0"/>
        <w:jc w:val="center"/>
      </w:pPr>
    </w:p>
    <w:p w14:paraId="2F482F93" w14:textId="7F5BE0DD" w:rsidR="00B965E2" w:rsidRDefault="00B965E2" w:rsidP="00B70A30">
      <w:pPr>
        <w:pStyle w:val="Legenda"/>
        <w:keepNext/>
      </w:pPr>
      <w:bookmarkStart w:id="2483" w:name="_Ref20052122"/>
      <w:r>
        <w:t xml:space="preserve">Figura </w:t>
      </w:r>
      <w:fldSimple w:instr=" SEQ Figura \* ARABIC ">
        <w:ins w:id="2484" w:author="Ryan Lemos" w:date="2019-10-14T11:07:00Z">
          <w:r w:rsidR="00EA29D8">
            <w:rPr>
              <w:noProof/>
            </w:rPr>
            <w:t>69</w:t>
          </w:r>
        </w:ins>
        <w:del w:id="2485" w:author="Ryan Lemos" w:date="2019-10-07T11:05:00Z">
          <w:r w:rsidR="00D343FF" w:rsidDel="00EA672B">
            <w:rPr>
              <w:noProof/>
            </w:rPr>
            <w:delText>74</w:delText>
          </w:r>
        </w:del>
      </w:fldSimple>
      <w:bookmarkEnd w:id="2483"/>
      <w:r>
        <w:t xml:space="preserve"> - Tela de listagem de turmas</w:t>
      </w:r>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343910"/>
                    </a:xfrm>
                    <a:prstGeom prst="rect">
                      <a:avLst/>
                    </a:prstGeom>
                  </pic:spPr>
                </pic:pic>
              </a:graphicData>
            </a:graphic>
          </wp:inline>
        </w:drawing>
      </w:r>
    </w:p>
    <w:p w14:paraId="0DAAD27A" w14:textId="73A6501D" w:rsidR="007E37B0" w:rsidRDefault="009E79A9" w:rsidP="007E37B0">
      <w:pPr>
        <w:pStyle w:val="Fontes"/>
        <w:rPr>
          <w:ins w:id="2486" w:author="Ryan Lemos" w:date="2019-10-13T12:48:00Z"/>
        </w:rPr>
      </w:pPr>
      <w:ins w:id="2487" w:author="Ryan Lemos" w:date="2019-10-13T12:59:00Z">
        <w:r>
          <w:t>Fonte: PRÓPRIA, 2019. Utilizando o ambiente ILC v.1.</w:t>
        </w:r>
      </w:ins>
    </w:p>
    <w:p w14:paraId="355A0ED5" w14:textId="77777777" w:rsidR="002C0E60" w:rsidRDefault="002C0E60" w:rsidP="002C0E60">
      <w:pPr>
        <w:ind w:firstLine="0"/>
        <w:jc w:val="center"/>
      </w:pPr>
    </w:p>
    <w:p w14:paraId="5AF7C9C2" w14:textId="5DE1C681" w:rsidR="00E550EC" w:rsidRDefault="00E550EC" w:rsidP="00596E44">
      <w:r>
        <w:t xml:space="preserve">Como professor é possível dentro </w:t>
      </w:r>
      <w:r w:rsidR="00B96AC0">
        <w:t xml:space="preserve">de uma turma, gerenciar os eventos </w:t>
      </w:r>
      <w:r w:rsidR="00EA0CBF">
        <w:t xml:space="preserve">que ocorrem nessa </w:t>
      </w:r>
      <w:r w:rsidR="00B96AC0">
        <w:t>turma</w:t>
      </w:r>
      <w:r w:rsidR="00EA0CBF">
        <w:t xml:space="preserve"> em específico</w:t>
      </w:r>
      <w:r w:rsidR="00B96AC0">
        <w:t>. A estória descrita pel</w:t>
      </w:r>
      <w:del w:id="2488" w:author="Ryan Lemos" w:date="2019-10-09T21:01:00Z">
        <w:r w:rsidR="00B96AC0" w:rsidDel="00014BF9">
          <w:delText xml:space="preserve">a </w:delText>
        </w:r>
        <w:r w:rsidR="00B96AC0" w:rsidRPr="00596E44" w:rsidDel="00014BF9">
          <w:rPr>
            <w:highlight w:val="yellow"/>
          </w:rPr>
          <w:delText>figura x</w:delText>
        </w:r>
      </w:del>
      <w:ins w:id="2489" w:author="Ryan Lemos" w:date="2019-10-09T21:01:00Z">
        <w:r w:rsidR="00014BF9">
          <w:t xml:space="preserve">o </w:t>
        </w:r>
        <w:r w:rsidR="00014BF9">
          <w:fldChar w:fldCharType="begin"/>
        </w:r>
        <w:r w:rsidR="00014BF9">
          <w:instrText xml:space="preserve"> REF _Ref21547323 \h </w:instrText>
        </w:r>
      </w:ins>
      <w:r w:rsidR="00014BF9">
        <w:fldChar w:fldCharType="separate"/>
      </w:r>
      <w:ins w:id="2490" w:author="Ryan Lemos" w:date="2019-10-14T11:07:00Z">
        <w:r w:rsidR="00EA29D8">
          <w:t xml:space="preserve">Quadro </w:t>
        </w:r>
        <w:r w:rsidR="00EA29D8">
          <w:rPr>
            <w:noProof/>
          </w:rPr>
          <w:t>13</w:t>
        </w:r>
      </w:ins>
      <w:ins w:id="2491" w:author="Ryan Lemos" w:date="2019-10-09T21:01:00Z">
        <w:r w:rsidR="00014BF9">
          <w:fldChar w:fldCharType="end"/>
        </w:r>
      </w:ins>
      <w:r w:rsidR="00B96AC0">
        <w:t xml:space="preserve"> representa esses anseios em se gerenciar os eventos.</w:t>
      </w:r>
    </w:p>
    <w:p w14:paraId="19364607" w14:textId="77777777" w:rsidR="00AA372A" w:rsidRDefault="00AA372A" w:rsidP="00596E44"/>
    <w:p w14:paraId="106A134B" w14:textId="5D88A74E" w:rsidR="00AA372A" w:rsidRDefault="00AA372A" w:rsidP="00B70A30">
      <w:pPr>
        <w:pStyle w:val="Legenda"/>
      </w:pPr>
      <w:bookmarkStart w:id="2492" w:name="_Ref21547323"/>
      <w:r>
        <w:t xml:space="preserve">Quadro </w:t>
      </w:r>
      <w:fldSimple w:instr=" SEQ Quadro \* ARABIC ">
        <w:ins w:id="2493" w:author="Ryan Lemos" w:date="2019-10-14T11:07:00Z">
          <w:r w:rsidR="00EA29D8">
            <w:rPr>
              <w:noProof/>
            </w:rPr>
            <w:t>13</w:t>
          </w:r>
        </w:ins>
        <w:del w:id="2494" w:author="Ryan Lemos" w:date="2019-10-13T11:46:00Z">
          <w:r w:rsidR="00511CE0" w:rsidDel="00D36233">
            <w:rPr>
              <w:noProof/>
            </w:rPr>
            <w:delText>12</w:delText>
          </w:r>
        </w:del>
      </w:fldSimple>
      <w:bookmarkEnd w:id="2492"/>
      <w:r>
        <w:t xml:space="preserve"> - Estória de gerência de eventos de uma turma</w:t>
      </w:r>
    </w:p>
    <w:p w14:paraId="07F9A352" w14:textId="2F0BCE65" w:rsidR="00E550EC" w:rsidRDefault="004B1CC8" w:rsidP="00596E44">
      <w:pPr>
        <w:pStyle w:val="estrias"/>
      </w:pPr>
      <w:r>
        <w:t>Como professor eu gostaria de gerenciar os eventos das minhas turmas.</w:t>
      </w:r>
    </w:p>
    <w:p w14:paraId="41D882DD" w14:textId="77777777" w:rsidR="00E01488" w:rsidRDefault="00E01488" w:rsidP="00E01488">
      <w:pPr>
        <w:pStyle w:val="Fontes"/>
        <w:rPr>
          <w:ins w:id="2495" w:author="Ryan Lemos" w:date="2019-10-13T12:55:00Z"/>
        </w:rPr>
      </w:pPr>
      <w:ins w:id="2496" w:author="Ryan Lemos" w:date="2019-10-13T12:55:00Z">
        <w:r>
          <w:t>Fonte: PRÓPRIA, 2019.</w:t>
        </w:r>
      </w:ins>
    </w:p>
    <w:p w14:paraId="0EFB4474" w14:textId="77777777" w:rsidR="00B96AC0" w:rsidRDefault="00B96AC0" w:rsidP="00B96AC0">
      <w:pPr>
        <w:rPr>
          <w:noProof/>
        </w:rPr>
      </w:pPr>
    </w:p>
    <w:p w14:paraId="587DCA70" w14:textId="59D40A18" w:rsidR="00B96AC0" w:rsidRDefault="00B96AC0" w:rsidP="00596E44">
      <w:pPr>
        <w:rPr>
          <w:noProof/>
        </w:rPr>
      </w:pPr>
      <w:r>
        <w:rPr>
          <w:noProof/>
        </w:rPr>
        <w:lastRenderedPageBreak/>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ins w:id="2497" w:author="Ryan Lemos" w:date="2019-10-14T11:07:00Z">
        <w:r w:rsidR="00EA29D8">
          <w:t xml:space="preserve">Figura </w:t>
        </w:r>
        <w:r w:rsidR="00EA29D8">
          <w:rPr>
            <w:noProof/>
          </w:rPr>
          <w:t>70</w:t>
        </w:r>
      </w:ins>
      <w:del w:id="2498" w:author="Ryan Lemos" w:date="2019-10-07T11:05:00Z">
        <w:r w:rsidR="00054B21" w:rsidDel="00EA672B">
          <w:delText xml:space="preserve">Figura </w:delText>
        </w:r>
        <w:r w:rsidR="00054B21" w:rsidDel="00EA672B">
          <w:rPr>
            <w:noProof/>
          </w:rPr>
          <w:delText>75</w:delText>
        </w:r>
      </w:del>
      <w:r w:rsidR="00780414">
        <w:rPr>
          <w:noProof/>
        </w:rPr>
        <w:fldChar w:fldCharType="end"/>
      </w:r>
      <w:r w:rsidR="00780414">
        <w:rPr>
          <w:noProof/>
        </w:rPr>
        <w:t xml:space="preserve"> </w:t>
      </w:r>
      <w:r>
        <w:rPr>
          <w:noProof/>
        </w:rPr>
        <w:t>demonstra a implementação da estória d</w:t>
      </w:r>
      <w:ins w:id="2499" w:author="Ryan Lemos" w:date="2019-10-09T21:02:00Z">
        <w:r w:rsidR="00014BF9">
          <w:rPr>
            <w:noProof/>
          </w:rPr>
          <w:t>o</w:t>
        </w:r>
      </w:ins>
      <w:del w:id="2500" w:author="Ryan Lemos" w:date="2019-10-09T21:02:00Z">
        <w:r w:rsidDel="00014BF9">
          <w:rPr>
            <w:noProof/>
          </w:rPr>
          <w:delText>a</w:delText>
        </w:r>
      </w:del>
      <w:del w:id="2501" w:author="Ryan Lemos" w:date="2019-10-09T21:01:00Z">
        <w:r w:rsidDel="00014BF9">
          <w:rPr>
            <w:noProof/>
          </w:rPr>
          <w:delText xml:space="preserve"> </w:delText>
        </w:r>
      </w:del>
      <w:ins w:id="2502" w:author="Ryan Lemos" w:date="2019-10-09T21:01:00Z">
        <w:r w:rsidR="00014BF9">
          <w:rPr>
            <w:noProof/>
          </w:rPr>
          <w:t xml:space="preserve"> </w:t>
        </w:r>
      </w:ins>
      <w:ins w:id="2503" w:author="Ryan Lemos" w:date="2019-10-09T21:02:00Z">
        <w:r w:rsidR="00014BF9">
          <w:rPr>
            <w:noProof/>
          </w:rPr>
          <w:fldChar w:fldCharType="begin"/>
        </w:r>
        <w:r w:rsidR="00014BF9">
          <w:rPr>
            <w:noProof/>
          </w:rPr>
          <w:instrText xml:space="preserve"> REF _Ref21547323 \h </w:instrText>
        </w:r>
      </w:ins>
      <w:r w:rsidR="00014BF9">
        <w:rPr>
          <w:noProof/>
        </w:rPr>
      </w:r>
      <w:r w:rsidR="00014BF9">
        <w:rPr>
          <w:noProof/>
        </w:rPr>
        <w:fldChar w:fldCharType="separate"/>
      </w:r>
      <w:ins w:id="2504" w:author="Ryan Lemos" w:date="2019-10-14T11:07:00Z">
        <w:r w:rsidR="00EA29D8">
          <w:t xml:space="preserve">Quadro </w:t>
        </w:r>
        <w:r w:rsidR="00EA29D8">
          <w:rPr>
            <w:noProof/>
          </w:rPr>
          <w:t>13</w:t>
        </w:r>
      </w:ins>
      <w:ins w:id="2505" w:author="Ryan Lemos" w:date="2019-10-09T21:02:00Z">
        <w:r w:rsidR="00014BF9">
          <w:rPr>
            <w:noProof/>
          </w:rPr>
          <w:fldChar w:fldCharType="end"/>
        </w:r>
      </w:ins>
      <w:del w:id="2506" w:author="Ryan Lemos" w:date="2019-10-09T21:01:00Z">
        <w:r w:rsidRPr="00596E44" w:rsidDel="00014BF9">
          <w:rPr>
            <w:noProof/>
            <w:highlight w:val="yellow"/>
          </w:rPr>
          <w:delText>figura x</w:delText>
        </w:r>
      </w:del>
      <w:r>
        <w:rPr>
          <w:noProof/>
        </w:rPr>
        <w:t>. Dentro da turma o professor escolhe a aba eventos e então os eventos cadastrados surgem. É possível ao professor cadastrar, excluir e editar um evento de uma turma. O funcionamento dessa estória, juntamente com as interfaces e interações, é semelhante a estória d</w:t>
      </w:r>
      <w:ins w:id="2507" w:author="Ryan Lemos" w:date="2019-10-09T21:02:00Z">
        <w:r w:rsidR="00014BF9">
          <w:rPr>
            <w:noProof/>
          </w:rPr>
          <w:t xml:space="preserve">o </w:t>
        </w:r>
        <w:r w:rsidR="00014BF9">
          <w:rPr>
            <w:noProof/>
          </w:rPr>
          <w:fldChar w:fldCharType="begin"/>
        </w:r>
        <w:r w:rsidR="00014BF9">
          <w:rPr>
            <w:noProof/>
          </w:rPr>
          <w:instrText xml:space="preserve"> REF _Ref21547160 \h </w:instrText>
        </w:r>
      </w:ins>
      <w:r w:rsidR="00014BF9">
        <w:rPr>
          <w:noProof/>
        </w:rPr>
      </w:r>
      <w:r w:rsidR="00014BF9">
        <w:rPr>
          <w:noProof/>
        </w:rPr>
        <w:fldChar w:fldCharType="separate"/>
      </w:r>
      <w:ins w:id="2508" w:author="Ryan Lemos" w:date="2019-10-14T11:07:00Z">
        <w:r w:rsidR="00EA29D8">
          <w:t xml:space="preserve">Quadro </w:t>
        </w:r>
        <w:r w:rsidR="00EA29D8">
          <w:rPr>
            <w:noProof/>
          </w:rPr>
          <w:t>5</w:t>
        </w:r>
      </w:ins>
      <w:ins w:id="2509" w:author="Ryan Lemos" w:date="2019-10-09T21:02:00Z">
        <w:r w:rsidR="00014BF9">
          <w:rPr>
            <w:noProof/>
          </w:rPr>
          <w:fldChar w:fldCharType="end"/>
        </w:r>
      </w:ins>
      <w:del w:id="2510" w:author="Ryan Lemos" w:date="2019-10-09T21:02:00Z">
        <w:r w:rsidDel="00014BF9">
          <w:rPr>
            <w:noProof/>
          </w:rPr>
          <w:delText xml:space="preserve">a </w:delText>
        </w:r>
        <w:r w:rsidRPr="00596E44" w:rsidDel="00014BF9">
          <w:rPr>
            <w:noProof/>
            <w:highlight w:val="yellow"/>
          </w:rPr>
          <w:delText>figura x</w:delText>
        </w:r>
      </w:del>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4CE205B7" w:rsidR="00B965E2" w:rsidRDefault="00B965E2" w:rsidP="00B70A30">
      <w:pPr>
        <w:pStyle w:val="Legenda"/>
        <w:keepNext/>
      </w:pPr>
      <w:bookmarkStart w:id="2511" w:name="_Ref20052153"/>
      <w:r>
        <w:t xml:space="preserve">Figura </w:t>
      </w:r>
      <w:fldSimple w:instr=" SEQ Figura \* ARABIC ">
        <w:ins w:id="2512" w:author="Ryan Lemos" w:date="2019-10-14T11:07:00Z">
          <w:r w:rsidR="00EA29D8">
            <w:rPr>
              <w:noProof/>
            </w:rPr>
            <w:t>70</w:t>
          </w:r>
        </w:ins>
        <w:del w:id="2513" w:author="Ryan Lemos" w:date="2019-10-07T11:05:00Z">
          <w:r w:rsidR="00D343FF" w:rsidDel="00EA672B">
            <w:rPr>
              <w:noProof/>
            </w:rPr>
            <w:delText>75</w:delText>
          </w:r>
        </w:del>
      </w:fldSimple>
      <w:bookmarkEnd w:id="2511"/>
      <w:r>
        <w:t xml:space="preserve"> - Tela de listagem de eventos de uma turma</w:t>
      </w:r>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29230" cy="2130988"/>
                    </a:xfrm>
                    <a:prstGeom prst="rect">
                      <a:avLst/>
                    </a:prstGeom>
                  </pic:spPr>
                </pic:pic>
              </a:graphicData>
            </a:graphic>
          </wp:inline>
        </w:drawing>
      </w:r>
    </w:p>
    <w:p w14:paraId="6D5952E8" w14:textId="5CB4EBB5" w:rsidR="007E37B0" w:rsidRDefault="009E79A9" w:rsidP="007E37B0">
      <w:pPr>
        <w:pStyle w:val="Fontes"/>
        <w:rPr>
          <w:ins w:id="2514" w:author="Ryan Lemos" w:date="2019-10-13T12:48:00Z"/>
        </w:rPr>
      </w:pPr>
      <w:ins w:id="2515" w:author="Ryan Lemos" w:date="2019-10-13T12:59:00Z">
        <w:r>
          <w:t>Fonte: PRÓPRIA, 2019. Utilizando o ambiente ILC v.1.</w:t>
        </w:r>
      </w:ins>
    </w:p>
    <w:p w14:paraId="6E5A0CB9" w14:textId="77777777" w:rsidR="00B96AC0" w:rsidRDefault="00B96AC0" w:rsidP="00596E44">
      <w:pPr>
        <w:ind w:firstLine="0"/>
        <w:rPr>
          <w:noProof/>
        </w:rPr>
      </w:pPr>
    </w:p>
    <w:p w14:paraId="0FA70DEB" w14:textId="3DD4EA6C" w:rsidR="00BD54C1" w:rsidRDefault="00BD54C1">
      <w:pPr>
        <w:rPr>
          <w:noProof/>
        </w:rPr>
      </w:pPr>
      <w:r>
        <w:rPr>
          <w:noProof/>
        </w:rPr>
        <w:t>Ainda é possível ao professor utilizar o calendário para se situar conforme descrito pela estória da</w:t>
      </w:r>
      <w:del w:id="2516" w:author="Ryan Lemos" w:date="2019-10-09T21:02:00Z">
        <w:r w:rsidDel="00014BF9">
          <w:rPr>
            <w:noProof/>
          </w:rPr>
          <w:delText xml:space="preserve"> </w:delText>
        </w:r>
      </w:del>
      <w:ins w:id="2517" w:author="Ryan Lemos" w:date="2019-10-09T21:02:00Z">
        <w:r w:rsidR="00014BF9">
          <w:rPr>
            <w:noProof/>
          </w:rPr>
          <w:t xml:space="preserve"> </w:t>
        </w:r>
        <w:r w:rsidR="00014BF9">
          <w:rPr>
            <w:noProof/>
          </w:rPr>
          <w:fldChar w:fldCharType="begin"/>
        </w:r>
        <w:r w:rsidR="00014BF9">
          <w:rPr>
            <w:noProof/>
          </w:rPr>
          <w:instrText xml:space="preserve"> REF _Ref21547385 \h </w:instrText>
        </w:r>
      </w:ins>
      <w:r w:rsidR="00014BF9">
        <w:rPr>
          <w:noProof/>
        </w:rPr>
      </w:r>
      <w:r w:rsidR="00014BF9">
        <w:rPr>
          <w:noProof/>
        </w:rPr>
        <w:fldChar w:fldCharType="separate"/>
      </w:r>
      <w:ins w:id="2518" w:author="Ryan Lemos" w:date="2019-10-14T11:07:00Z">
        <w:r w:rsidR="00EA29D8">
          <w:t xml:space="preserve">Quadro </w:t>
        </w:r>
        <w:r w:rsidR="00EA29D8">
          <w:rPr>
            <w:noProof/>
          </w:rPr>
          <w:t>14</w:t>
        </w:r>
      </w:ins>
      <w:ins w:id="2519" w:author="Ryan Lemos" w:date="2019-10-09T21:02:00Z">
        <w:r w:rsidR="00014BF9">
          <w:rPr>
            <w:noProof/>
          </w:rPr>
          <w:fldChar w:fldCharType="end"/>
        </w:r>
      </w:ins>
      <w:del w:id="2520" w:author="Ryan Lemos" w:date="2019-10-09T21:02:00Z">
        <w:r w:rsidRPr="00596E44" w:rsidDel="00014BF9">
          <w:rPr>
            <w:noProof/>
            <w:highlight w:val="yellow"/>
          </w:rPr>
          <w:delText>figura x</w:delText>
        </w:r>
      </w:del>
      <w:r>
        <w:rPr>
          <w:noProof/>
        </w:rPr>
        <w:t>.</w:t>
      </w:r>
    </w:p>
    <w:p w14:paraId="2F8D20BD" w14:textId="77777777" w:rsidR="00AA372A" w:rsidRDefault="00AA372A" w:rsidP="00B70A30">
      <w:pPr>
        <w:ind w:firstLine="0"/>
        <w:jc w:val="center"/>
        <w:rPr>
          <w:noProof/>
        </w:rPr>
      </w:pPr>
    </w:p>
    <w:p w14:paraId="14D97952" w14:textId="6323E64F" w:rsidR="00AA372A" w:rsidRDefault="00AA372A" w:rsidP="00B70A30">
      <w:pPr>
        <w:pStyle w:val="Legenda"/>
        <w:rPr>
          <w:noProof/>
        </w:rPr>
      </w:pPr>
      <w:bookmarkStart w:id="2521" w:name="_Ref21547385"/>
      <w:r>
        <w:t xml:space="preserve">Quadro </w:t>
      </w:r>
      <w:fldSimple w:instr=" SEQ Quadro \* ARABIC ">
        <w:ins w:id="2522" w:author="Ryan Lemos" w:date="2019-10-14T11:07:00Z">
          <w:r w:rsidR="00EA29D8">
            <w:rPr>
              <w:noProof/>
            </w:rPr>
            <w:t>14</w:t>
          </w:r>
        </w:ins>
        <w:del w:id="2523" w:author="Ryan Lemos" w:date="2019-10-13T11:46:00Z">
          <w:r w:rsidR="00511CE0" w:rsidDel="00D36233">
            <w:rPr>
              <w:noProof/>
            </w:rPr>
            <w:delText>13</w:delText>
          </w:r>
        </w:del>
      </w:fldSimple>
      <w:bookmarkEnd w:id="2521"/>
      <w:r>
        <w:t xml:space="preserve"> - Estória do calendário de uma turma</w:t>
      </w:r>
    </w:p>
    <w:p w14:paraId="075D554A" w14:textId="06CEE5FA" w:rsidR="004B1CC8" w:rsidRDefault="004B1CC8" w:rsidP="00596E44">
      <w:pPr>
        <w:pStyle w:val="estrias"/>
        <w:rPr>
          <w:noProof/>
        </w:rPr>
      </w:pPr>
      <w:r>
        <w:rPr>
          <w:noProof/>
        </w:rPr>
        <w:t>Como professor eu gostaria de visualizar os eventos das minhas turmas num calendário.</w:t>
      </w:r>
    </w:p>
    <w:p w14:paraId="2A214276" w14:textId="77777777" w:rsidR="00E01488" w:rsidRDefault="00E01488" w:rsidP="00E01488">
      <w:pPr>
        <w:pStyle w:val="Fontes"/>
        <w:rPr>
          <w:ins w:id="2524" w:author="Ryan Lemos" w:date="2019-10-13T12:55:00Z"/>
        </w:rPr>
      </w:pPr>
      <w:ins w:id="2525" w:author="Ryan Lemos" w:date="2019-10-13T12:55:00Z">
        <w:r>
          <w:t>Fonte: PRÓPRIA, 2019.</w:t>
        </w:r>
      </w:ins>
    </w:p>
    <w:p w14:paraId="632CC443" w14:textId="77777777" w:rsidR="00BD54C1" w:rsidRDefault="00BD54C1" w:rsidP="00987BE5">
      <w:pPr>
        <w:ind w:firstLine="0"/>
        <w:jc w:val="center"/>
      </w:pPr>
    </w:p>
    <w:p w14:paraId="477237CC" w14:textId="2F560359"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O formato do calendário é igual para o professor, aluno e gestor conforme visto na</w:t>
      </w:r>
      <w:r w:rsidR="00780414">
        <w:rPr>
          <w:noProof/>
        </w:rPr>
        <w:t xml:space="preserve"> </w:t>
      </w:r>
      <w:r w:rsidR="00780414">
        <w:rPr>
          <w:noProof/>
        </w:rPr>
        <w:fldChar w:fldCharType="begin"/>
      </w:r>
      <w:r w:rsidR="00780414">
        <w:rPr>
          <w:noProof/>
        </w:rPr>
        <w:instrText xml:space="preserve"> REF _Ref20052185 \h </w:instrText>
      </w:r>
      <w:r w:rsidR="00780414">
        <w:rPr>
          <w:noProof/>
        </w:rPr>
      </w:r>
      <w:r w:rsidR="00780414">
        <w:rPr>
          <w:noProof/>
        </w:rPr>
        <w:fldChar w:fldCharType="separate"/>
      </w:r>
      <w:ins w:id="2526" w:author="Ryan Lemos" w:date="2019-10-14T11:07:00Z">
        <w:r w:rsidR="00EA29D8">
          <w:t xml:space="preserve">Figura </w:t>
        </w:r>
        <w:r w:rsidR="00EA29D8">
          <w:rPr>
            <w:noProof/>
          </w:rPr>
          <w:t>71</w:t>
        </w:r>
      </w:ins>
      <w:del w:id="2527" w:author="Ryan Lemos" w:date="2019-10-07T11:05:00Z">
        <w:r w:rsidR="00054B21" w:rsidDel="00EA672B">
          <w:delText xml:space="preserve">Figura </w:delText>
        </w:r>
        <w:r w:rsidR="00054B21" w:rsidDel="00EA672B">
          <w:rPr>
            <w:noProof/>
          </w:rPr>
          <w:delText>76</w:delText>
        </w:r>
      </w:del>
      <w:r w:rsidR="00780414">
        <w:rPr>
          <w:noProof/>
        </w:rPr>
        <w:fldChar w:fldCharType="end"/>
      </w:r>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5757056A" w14:textId="6CA21373" w:rsidR="00B965E2" w:rsidRDefault="00B965E2" w:rsidP="00B70A30">
      <w:pPr>
        <w:pStyle w:val="Legenda"/>
        <w:keepNext/>
      </w:pPr>
      <w:bookmarkStart w:id="2528" w:name="_Ref20052185"/>
      <w:r>
        <w:t xml:space="preserve">Figura </w:t>
      </w:r>
      <w:fldSimple w:instr=" SEQ Figura \* ARABIC ">
        <w:ins w:id="2529" w:author="Ryan Lemos" w:date="2019-10-14T11:07:00Z">
          <w:r w:rsidR="00EA29D8">
            <w:rPr>
              <w:noProof/>
            </w:rPr>
            <w:t>71</w:t>
          </w:r>
        </w:ins>
        <w:del w:id="2530" w:author="Ryan Lemos" w:date="2019-10-07T11:05:00Z">
          <w:r w:rsidR="00D343FF" w:rsidDel="00EA672B">
            <w:rPr>
              <w:noProof/>
            </w:rPr>
            <w:delText>76</w:delText>
          </w:r>
        </w:del>
      </w:fldSimple>
      <w:bookmarkEnd w:id="2528"/>
      <w:r>
        <w:t xml:space="preserve"> - Tela de calendário</w:t>
      </w:r>
      <w:r>
        <w:rPr>
          <w:noProof/>
        </w:rPr>
        <w:t xml:space="preserve"> de uma turma</w:t>
      </w:r>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2720340"/>
                    </a:xfrm>
                    <a:prstGeom prst="rect">
                      <a:avLst/>
                    </a:prstGeom>
                  </pic:spPr>
                </pic:pic>
              </a:graphicData>
            </a:graphic>
          </wp:inline>
        </w:drawing>
      </w:r>
    </w:p>
    <w:p w14:paraId="16CE7E27" w14:textId="79F4AAE0" w:rsidR="007E37B0" w:rsidRDefault="009E79A9" w:rsidP="007E37B0">
      <w:pPr>
        <w:pStyle w:val="Fontes"/>
        <w:rPr>
          <w:ins w:id="2531" w:author="Ryan Lemos" w:date="2019-10-13T12:48:00Z"/>
        </w:rPr>
      </w:pPr>
      <w:ins w:id="2532" w:author="Ryan Lemos" w:date="2019-10-13T12:59:00Z">
        <w:r>
          <w:t>Fonte: PRÓPRIA, 2019. Utilizando o ambiente ILC v.1.</w:t>
        </w:r>
      </w:ins>
    </w:p>
    <w:p w14:paraId="6401DA10" w14:textId="77777777" w:rsidR="005F0194" w:rsidRDefault="005F0194" w:rsidP="005F0194"/>
    <w:p w14:paraId="361793F8" w14:textId="7C11A65B" w:rsidR="005F0194" w:rsidRDefault="005F0194" w:rsidP="005F0194">
      <w:r>
        <w:t>A estória d</w:t>
      </w:r>
      <w:del w:id="2533" w:author="Ryan Lemos" w:date="2019-10-09T21:02:00Z">
        <w:r w:rsidDel="00014BF9">
          <w:delText xml:space="preserve">a </w:delText>
        </w:r>
        <w:r w:rsidRPr="00596E44" w:rsidDel="00014BF9">
          <w:rPr>
            <w:highlight w:val="yellow"/>
          </w:rPr>
          <w:delText>figura x</w:delText>
        </w:r>
      </w:del>
      <w:ins w:id="2534" w:author="Ryan Lemos" w:date="2019-10-09T21:02:00Z">
        <w:r w:rsidR="00014BF9">
          <w:t xml:space="preserve">o </w:t>
        </w:r>
      </w:ins>
      <w:ins w:id="2535" w:author="Ryan Lemos" w:date="2019-10-09T21:03:00Z">
        <w:r w:rsidR="00014BF9">
          <w:fldChar w:fldCharType="begin"/>
        </w:r>
        <w:r w:rsidR="00014BF9">
          <w:instrText xml:space="preserve"> REF _Ref21547398 \h </w:instrText>
        </w:r>
      </w:ins>
      <w:r w:rsidR="00014BF9">
        <w:fldChar w:fldCharType="separate"/>
      </w:r>
      <w:ins w:id="2536" w:author="Ryan Lemos" w:date="2019-10-14T11:07:00Z">
        <w:r w:rsidR="00EA29D8">
          <w:t xml:space="preserve">Quadro </w:t>
        </w:r>
        <w:r w:rsidR="00EA29D8">
          <w:rPr>
            <w:noProof/>
          </w:rPr>
          <w:t>15</w:t>
        </w:r>
      </w:ins>
      <w:ins w:id="2537" w:author="Ryan Lemos" w:date="2019-10-09T21:03:00Z">
        <w:r w:rsidR="00014BF9">
          <w:fldChar w:fldCharType="end"/>
        </w:r>
      </w:ins>
      <w:r>
        <w:t xml:space="preserve"> representa a visualização dos alunos da turma. Assim o professor pode ver quem são os alunos que fazem parte da sua turma.</w:t>
      </w:r>
    </w:p>
    <w:p w14:paraId="4FF53350" w14:textId="77777777" w:rsidR="00AA372A" w:rsidRDefault="00AA372A" w:rsidP="00B70A30">
      <w:pPr>
        <w:ind w:firstLine="0"/>
        <w:jc w:val="center"/>
      </w:pPr>
    </w:p>
    <w:p w14:paraId="645862F6" w14:textId="6821F4DA" w:rsidR="004B1CC8" w:rsidRDefault="00AA372A" w:rsidP="00B70A30">
      <w:pPr>
        <w:pStyle w:val="Legenda"/>
      </w:pPr>
      <w:bookmarkStart w:id="2538" w:name="_Ref21547398"/>
      <w:r>
        <w:t xml:space="preserve">Quadro </w:t>
      </w:r>
      <w:fldSimple w:instr=" SEQ Quadro \* ARABIC ">
        <w:ins w:id="2539" w:author="Ryan Lemos" w:date="2019-10-14T11:07:00Z">
          <w:r w:rsidR="00EA29D8">
            <w:rPr>
              <w:noProof/>
            </w:rPr>
            <w:t>15</w:t>
          </w:r>
        </w:ins>
        <w:del w:id="2540" w:author="Ryan Lemos" w:date="2019-10-13T11:46:00Z">
          <w:r w:rsidR="00511CE0" w:rsidDel="00D36233">
            <w:rPr>
              <w:noProof/>
            </w:rPr>
            <w:delText>14</w:delText>
          </w:r>
        </w:del>
      </w:fldSimple>
      <w:bookmarkEnd w:id="2538"/>
      <w:r>
        <w:t xml:space="preserve"> - Estória de visualização dos alunos de uma turma</w:t>
      </w:r>
    </w:p>
    <w:p w14:paraId="75B785EA" w14:textId="224AF422" w:rsidR="00987BE5" w:rsidRDefault="004B1CC8" w:rsidP="00596E44">
      <w:pPr>
        <w:pStyle w:val="estrias"/>
      </w:pPr>
      <w:r>
        <w:t>Como professor eu gostaria de visualizar os alunos das minhas turmas.</w:t>
      </w:r>
    </w:p>
    <w:p w14:paraId="58FF6B1A" w14:textId="77777777" w:rsidR="00E01488" w:rsidRDefault="00E01488" w:rsidP="00E01488">
      <w:pPr>
        <w:pStyle w:val="Fontes"/>
        <w:rPr>
          <w:ins w:id="2541" w:author="Ryan Lemos" w:date="2019-10-13T12:55:00Z"/>
        </w:rPr>
      </w:pPr>
      <w:ins w:id="2542" w:author="Ryan Lemos" w:date="2019-10-13T12:55:00Z">
        <w:r>
          <w:t>Fonte: PRÓPRIA, 2019.</w:t>
        </w:r>
      </w:ins>
    </w:p>
    <w:p w14:paraId="1C9968BB" w14:textId="77777777" w:rsidR="005F0194" w:rsidRDefault="005F0194" w:rsidP="00987BE5">
      <w:pPr>
        <w:ind w:firstLine="0"/>
        <w:jc w:val="center"/>
      </w:pPr>
    </w:p>
    <w:p w14:paraId="44539830" w14:textId="239B368A" w:rsidR="005F0194" w:rsidRDefault="005F0194" w:rsidP="00596E44">
      <w:r>
        <w:t xml:space="preserve">Ao entrar numa turma em específico </w:t>
      </w:r>
      <w:r w:rsidR="002A4486">
        <w:t>o professor tem uma lista dos alunos que fazem parte da sua turma conforme descrito pela</w:t>
      </w:r>
      <w:r w:rsidR="00780414">
        <w:t xml:space="preserve"> </w:t>
      </w:r>
      <w:r w:rsidR="00780414">
        <w:fldChar w:fldCharType="begin"/>
      </w:r>
      <w:r w:rsidR="00780414">
        <w:instrText xml:space="preserve"> REF _Ref20052215 \h </w:instrText>
      </w:r>
      <w:r w:rsidR="00780414">
        <w:fldChar w:fldCharType="separate"/>
      </w:r>
      <w:ins w:id="2543" w:author="Ryan Lemos" w:date="2019-10-14T11:07:00Z">
        <w:r w:rsidR="00EA29D8">
          <w:t xml:space="preserve">Figura </w:t>
        </w:r>
        <w:r w:rsidR="00EA29D8">
          <w:rPr>
            <w:noProof/>
          </w:rPr>
          <w:t>72</w:t>
        </w:r>
      </w:ins>
      <w:del w:id="2544" w:author="Ryan Lemos" w:date="2019-10-07T11:05:00Z">
        <w:r w:rsidR="00054B21" w:rsidDel="00EA672B">
          <w:delText xml:space="preserve">Figura </w:delText>
        </w:r>
        <w:r w:rsidR="00054B21" w:rsidDel="00EA672B">
          <w:rPr>
            <w:noProof/>
          </w:rPr>
          <w:delText>77</w:delText>
        </w:r>
      </w:del>
      <w:r w:rsidR="00780414">
        <w:fldChar w:fldCharType="end"/>
      </w:r>
      <w:r w:rsidR="002A4486">
        <w:t>.</w:t>
      </w:r>
    </w:p>
    <w:p w14:paraId="56024380" w14:textId="77777777" w:rsidR="005F0194" w:rsidRDefault="005F0194" w:rsidP="00987BE5">
      <w:pPr>
        <w:ind w:firstLine="0"/>
        <w:jc w:val="center"/>
      </w:pPr>
    </w:p>
    <w:p w14:paraId="5BB9402A" w14:textId="3D39224A" w:rsidR="00B965E2" w:rsidRDefault="00B965E2" w:rsidP="00B70A30">
      <w:pPr>
        <w:pStyle w:val="Legenda"/>
        <w:keepNext/>
      </w:pPr>
      <w:bookmarkStart w:id="2545" w:name="_Ref20052215"/>
      <w:r>
        <w:lastRenderedPageBreak/>
        <w:t xml:space="preserve">Figura </w:t>
      </w:r>
      <w:fldSimple w:instr=" SEQ Figura \* ARABIC ">
        <w:ins w:id="2546" w:author="Ryan Lemos" w:date="2019-10-14T11:07:00Z">
          <w:r w:rsidR="00EA29D8">
            <w:rPr>
              <w:noProof/>
            </w:rPr>
            <w:t>72</w:t>
          </w:r>
        </w:ins>
        <w:del w:id="2547" w:author="Ryan Lemos" w:date="2019-10-07T11:05:00Z">
          <w:r w:rsidR="00D343FF" w:rsidDel="00EA672B">
            <w:rPr>
              <w:noProof/>
            </w:rPr>
            <w:delText>77</w:delText>
          </w:r>
        </w:del>
      </w:fldSimple>
      <w:bookmarkEnd w:id="2545"/>
      <w:r>
        <w:t xml:space="preserve"> - Tela de listagem de alunos de uma turma</w:t>
      </w:r>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2901315"/>
                    </a:xfrm>
                    <a:prstGeom prst="rect">
                      <a:avLst/>
                    </a:prstGeom>
                  </pic:spPr>
                </pic:pic>
              </a:graphicData>
            </a:graphic>
          </wp:inline>
        </w:drawing>
      </w:r>
    </w:p>
    <w:p w14:paraId="5F0CCB91" w14:textId="0ABCDF91" w:rsidR="007E37B0" w:rsidRDefault="009E79A9" w:rsidP="007E37B0">
      <w:pPr>
        <w:pStyle w:val="Fontes"/>
        <w:rPr>
          <w:ins w:id="2548" w:author="Ryan Lemos" w:date="2019-10-13T12:48:00Z"/>
        </w:rPr>
      </w:pPr>
      <w:ins w:id="2549" w:author="Ryan Lemos" w:date="2019-10-13T12:59:00Z">
        <w:r>
          <w:t>Fonte: PRÓPRIA, 2019. Utilizando o ambiente ILC v.1.</w:t>
        </w:r>
      </w:ins>
    </w:p>
    <w:p w14:paraId="6913084A" w14:textId="77777777" w:rsidR="002A4486" w:rsidRDefault="002A4486" w:rsidP="00987BE5">
      <w:pPr>
        <w:ind w:firstLine="0"/>
        <w:jc w:val="center"/>
      </w:pPr>
    </w:p>
    <w:p w14:paraId="1A31F499" w14:textId="6940C477" w:rsidR="002A4486" w:rsidRDefault="00363A00">
      <w:r>
        <w:t>Ainda é possível ao professor, como evidenciado pela estória d</w:t>
      </w:r>
      <w:del w:id="2550" w:author="Ryan Lemos" w:date="2019-10-09T21:03:00Z">
        <w:r w:rsidDel="00014BF9">
          <w:delText xml:space="preserve">a </w:delText>
        </w:r>
        <w:r w:rsidRPr="00596E44" w:rsidDel="00014BF9">
          <w:rPr>
            <w:highlight w:val="yellow"/>
          </w:rPr>
          <w:delText>figura x</w:delText>
        </w:r>
      </w:del>
      <w:ins w:id="2551" w:author="Ryan Lemos" w:date="2019-10-09T21:03:00Z">
        <w:r w:rsidR="00014BF9">
          <w:t xml:space="preserve">o </w:t>
        </w:r>
        <w:r w:rsidR="00014BF9">
          <w:fldChar w:fldCharType="begin"/>
        </w:r>
        <w:r w:rsidR="00014BF9">
          <w:instrText xml:space="preserve"> REF _Ref21547411 \h </w:instrText>
        </w:r>
      </w:ins>
      <w:r w:rsidR="00014BF9">
        <w:fldChar w:fldCharType="separate"/>
      </w:r>
      <w:ins w:id="2552" w:author="Ryan Lemos" w:date="2019-10-14T11:07:00Z">
        <w:r w:rsidR="00EA29D8">
          <w:t xml:space="preserve">Quadro </w:t>
        </w:r>
        <w:r w:rsidR="00EA29D8">
          <w:rPr>
            <w:noProof/>
          </w:rPr>
          <w:t>16</w:t>
        </w:r>
      </w:ins>
      <w:ins w:id="2553" w:author="Ryan Lemos" w:date="2019-10-09T21:03:00Z">
        <w:r w:rsidR="00014BF9">
          <w:fldChar w:fldCharType="end"/>
        </w:r>
      </w:ins>
      <w:r>
        <w:t>, gerenciar os alunos que fazem parte da sua turma</w:t>
      </w:r>
      <w:r w:rsidR="007C6290">
        <w:t>, p</w:t>
      </w:r>
      <w:r>
        <w:t>odendo então remover ou adicionar alunos a sua turma</w:t>
      </w:r>
      <w:r w:rsidR="007C6290">
        <w:t>,</w:t>
      </w:r>
      <w:r>
        <w:t xml:space="preserve"> conforme a necessidade do professor.</w:t>
      </w:r>
    </w:p>
    <w:p w14:paraId="077EFF16" w14:textId="77777777" w:rsidR="00AA372A" w:rsidRDefault="00AA372A" w:rsidP="00B70A30">
      <w:pPr>
        <w:ind w:firstLine="0"/>
        <w:jc w:val="center"/>
      </w:pPr>
    </w:p>
    <w:p w14:paraId="66162E86" w14:textId="21AE0708" w:rsidR="004B1CC8" w:rsidRDefault="00AA372A" w:rsidP="00B70A30">
      <w:pPr>
        <w:pStyle w:val="Legenda"/>
      </w:pPr>
      <w:bookmarkStart w:id="2554" w:name="_Ref21547411"/>
      <w:r>
        <w:t xml:space="preserve">Quadro </w:t>
      </w:r>
      <w:fldSimple w:instr=" SEQ Quadro \* ARABIC ">
        <w:ins w:id="2555" w:author="Ryan Lemos" w:date="2019-10-14T11:07:00Z">
          <w:r w:rsidR="00EA29D8">
            <w:rPr>
              <w:noProof/>
            </w:rPr>
            <w:t>16</w:t>
          </w:r>
        </w:ins>
        <w:del w:id="2556" w:author="Ryan Lemos" w:date="2019-10-13T11:46:00Z">
          <w:r w:rsidR="00511CE0" w:rsidDel="00D36233">
            <w:rPr>
              <w:noProof/>
            </w:rPr>
            <w:delText>15</w:delText>
          </w:r>
        </w:del>
      </w:fldSimple>
      <w:bookmarkEnd w:id="2554"/>
      <w:r>
        <w:t xml:space="preserve"> - Estória de associação dos alunos a uma turma</w:t>
      </w:r>
    </w:p>
    <w:p w14:paraId="41512A74" w14:textId="17B9DA5D" w:rsidR="00987BE5" w:rsidRDefault="004B1CC8" w:rsidP="00596E44">
      <w:pPr>
        <w:pStyle w:val="estrias"/>
      </w:pPr>
      <w:r>
        <w:t>Como professor eu gostaria de associar os alunos somente indicando quem é da minha turma e quem não é.</w:t>
      </w:r>
    </w:p>
    <w:p w14:paraId="59BCB42A" w14:textId="77777777" w:rsidR="00E01488" w:rsidRDefault="00E01488" w:rsidP="00E01488">
      <w:pPr>
        <w:pStyle w:val="Fontes"/>
        <w:rPr>
          <w:ins w:id="2557" w:author="Ryan Lemos" w:date="2019-10-13T12:55:00Z"/>
        </w:rPr>
      </w:pPr>
      <w:ins w:id="2558" w:author="Ryan Lemos" w:date="2019-10-13T12:55:00Z">
        <w:r>
          <w:t>Fonte: PRÓPRIA, 2019.</w:t>
        </w:r>
      </w:ins>
    </w:p>
    <w:p w14:paraId="61D68AA4" w14:textId="77777777" w:rsidR="00363A00" w:rsidRDefault="00363A00" w:rsidP="00987BE5">
      <w:pPr>
        <w:ind w:firstLine="0"/>
        <w:jc w:val="center"/>
      </w:pPr>
    </w:p>
    <w:p w14:paraId="7E8B0FD2" w14:textId="509C25B5" w:rsidR="007C6290" w:rsidRDefault="00363A00" w:rsidP="00596E44">
      <w:r>
        <w:t xml:space="preserve">A </w:t>
      </w:r>
      <w:r w:rsidR="00780414">
        <w:fldChar w:fldCharType="begin"/>
      </w:r>
      <w:r w:rsidR="00780414">
        <w:instrText xml:space="preserve"> REF _Ref20052253 \h </w:instrText>
      </w:r>
      <w:r w:rsidR="00780414">
        <w:fldChar w:fldCharType="separate"/>
      </w:r>
      <w:ins w:id="2559" w:author="Ryan Lemos" w:date="2019-10-14T11:07:00Z">
        <w:r w:rsidR="00EA29D8">
          <w:t xml:space="preserve">Figura </w:t>
        </w:r>
        <w:r w:rsidR="00EA29D8">
          <w:rPr>
            <w:noProof/>
          </w:rPr>
          <w:t>73</w:t>
        </w:r>
      </w:ins>
      <w:del w:id="2560" w:author="Ryan Lemos" w:date="2019-10-07T11:05:00Z">
        <w:r w:rsidR="00054B21" w:rsidDel="00EA672B">
          <w:delText xml:space="preserve">Figura </w:delText>
        </w:r>
        <w:r w:rsidR="00054B21" w:rsidDel="00EA672B">
          <w:rPr>
            <w:noProof/>
          </w:rPr>
          <w:delText>78</w:delText>
        </w:r>
      </w:del>
      <w:r w:rsidR="00780414">
        <w:fldChar w:fldCharType="end"/>
      </w:r>
      <w:r w:rsidR="00780414">
        <w:t xml:space="preserve"> </w:t>
      </w:r>
      <w:r>
        <w:t xml:space="preserve">representa </w:t>
      </w:r>
      <w:r w:rsidR="0007209C">
        <w:t>essa maneira de associar descrita pela estória d</w:t>
      </w:r>
      <w:ins w:id="2561" w:author="Ryan Lemos" w:date="2019-10-09T21:03:00Z">
        <w:r w:rsidR="00014BF9">
          <w:t xml:space="preserve">o </w:t>
        </w:r>
      </w:ins>
      <w:ins w:id="2562" w:author="Ryan Lemos" w:date="2019-10-09T21:04:00Z">
        <w:r w:rsidR="00A57060">
          <w:fldChar w:fldCharType="begin"/>
        </w:r>
        <w:r w:rsidR="00A57060">
          <w:instrText xml:space="preserve"> REF _Ref21547411 \h </w:instrText>
        </w:r>
      </w:ins>
      <w:r w:rsidR="00A57060">
        <w:fldChar w:fldCharType="separate"/>
      </w:r>
      <w:ins w:id="2563" w:author="Ryan Lemos" w:date="2019-10-14T11:07:00Z">
        <w:r w:rsidR="00EA29D8">
          <w:t xml:space="preserve">Quadro </w:t>
        </w:r>
        <w:r w:rsidR="00EA29D8">
          <w:rPr>
            <w:noProof/>
          </w:rPr>
          <w:t>16</w:t>
        </w:r>
      </w:ins>
      <w:ins w:id="2564" w:author="Ryan Lemos" w:date="2019-10-09T21:04:00Z">
        <w:r w:rsidR="00A57060">
          <w:fldChar w:fldCharType="end"/>
        </w:r>
      </w:ins>
      <w:ins w:id="2565" w:author="Ryan Lemos" w:date="2019-10-09T21:03:00Z">
        <w:r w:rsidR="00014BF9">
          <w:fldChar w:fldCharType="begin"/>
        </w:r>
        <w:r w:rsidR="00014BF9">
          <w:instrText xml:space="preserve"> REF _Ref21547427 \h </w:instrText>
        </w:r>
      </w:ins>
      <w:r w:rsidR="00014BF9">
        <w:fldChar w:fldCharType="separate"/>
      </w:r>
      <w:ins w:id="2566" w:author="Ryan Lemos" w:date="2019-10-14T11:07:00Z">
        <w:r w:rsidR="00EA29D8">
          <w:t xml:space="preserve">Quadro </w:t>
        </w:r>
        <w:r w:rsidR="00EA29D8">
          <w:rPr>
            <w:noProof/>
          </w:rPr>
          <w:t>17</w:t>
        </w:r>
      </w:ins>
      <w:r w:rsidR="00014BF9">
        <w:fldChar w:fldCharType="end"/>
      </w:r>
      <w:del w:id="2567" w:author="Ryan Lemos" w:date="2019-10-09T21:03:00Z">
        <w:r w:rsidR="0007209C" w:rsidDel="00014BF9">
          <w:delText xml:space="preserve">a </w:delText>
        </w:r>
        <w:r w:rsidR="0007209C" w:rsidRPr="00596E44" w:rsidDel="00014BF9">
          <w:rPr>
            <w:highlight w:val="yellow"/>
          </w:rPr>
          <w:delText>figura x</w:delText>
        </w:r>
      </w:del>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querda é habilitado na cor vermelha, indicando que o professor irá retirar os alunos da turma, conforme visto na</w:t>
      </w:r>
      <w:r w:rsidR="00780414">
        <w:t xml:space="preserve"> </w:t>
      </w:r>
      <w:r w:rsidR="00780414">
        <w:fldChar w:fldCharType="begin"/>
      </w:r>
      <w:r w:rsidR="00780414">
        <w:instrText xml:space="preserve"> REF _Ref20052253 \h </w:instrText>
      </w:r>
      <w:r w:rsidR="00780414">
        <w:fldChar w:fldCharType="separate"/>
      </w:r>
      <w:ins w:id="2568" w:author="Ryan Lemos" w:date="2019-10-14T11:07:00Z">
        <w:r w:rsidR="00EA29D8">
          <w:t xml:space="preserve">Figura </w:t>
        </w:r>
        <w:r w:rsidR="00EA29D8">
          <w:rPr>
            <w:noProof/>
          </w:rPr>
          <w:t>73</w:t>
        </w:r>
      </w:ins>
      <w:del w:id="2569" w:author="Ryan Lemos" w:date="2019-10-07T11:05:00Z">
        <w:r w:rsidR="00054B21" w:rsidDel="00EA672B">
          <w:delText xml:space="preserve">Figura </w:delText>
        </w:r>
        <w:r w:rsidR="00054B21" w:rsidDel="00EA672B">
          <w:rPr>
            <w:noProof/>
          </w:rPr>
          <w:delText>78</w:delText>
        </w:r>
      </w:del>
      <w:r w:rsidR="00780414">
        <w:fldChar w:fldCharType="end"/>
      </w:r>
      <w:r w:rsidR="00386EE3">
        <w:t>. Ao clicar na seta os alunos são removidos.</w:t>
      </w:r>
      <w:r w:rsidR="00097BA3">
        <w:t xml:space="preserve"> </w:t>
      </w:r>
    </w:p>
    <w:p w14:paraId="7E91A1FF" w14:textId="0685846E" w:rsidR="00363A00" w:rsidRDefault="007C6290" w:rsidP="00596E44">
      <w:r>
        <w:lastRenderedPageBreak/>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proofErr w:type="spellStart"/>
      <w:r w:rsidR="00151354" w:rsidRPr="00596E44">
        <w:rPr>
          <w:i/>
        </w:rPr>
        <w:t>end</w:t>
      </w:r>
      <w:proofErr w:type="spellEnd"/>
      <w:r w:rsidR="00151354">
        <w:t xml:space="preserve">, não há o recarregamento da página na transição das páginas de alunos. Além disso o </w:t>
      </w:r>
      <w:r w:rsidRPr="00C62A31">
        <w:rPr>
          <w:i/>
          <w:iCs/>
        </w:rPr>
        <w:t>plug-in</w:t>
      </w:r>
      <w:r>
        <w:t xml:space="preserve"> </w:t>
      </w:r>
      <w:r w:rsidR="00151354">
        <w:t>possibilita a transição das páginas</w:t>
      </w:r>
      <w:r>
        <w:t>,</w:t>
      </w:r>
      <w:r w:rsidR="00151354">
        <w:t xml:space="preserve"> sem o carregamento dos dados a cada página clicada, </w:t>
      </w:r>
      <w:r>
        <w:t xml:space="preserve">e </w:t>
      </w:r>
      <w:r w:rsidR="00151354">
        <w:t>a navegação é fluida e rápida.</w:t>
      </w:r>
      <w:r w:rsidR="00097BA3">
        <w:t xml:space="preserve"> </w:t>
      </w:r>
    </w:p>
    <w:p w14:paraId="3400AD79" w14:textId="77777777" w:rsidR="00363A00" w:rsidRDefault="00363A00" w:rsidP="00987BE5">
      <w:pPr>
        <w:ind w:firstLine="0"/>
        <w:jc w:val="center"/>
      </w:pPr>
    </w:p>
    <w:p w14:paraId="1C733DC0" w14:textId="0D9F6D17" w:rsidR="00B965E2" w:rsidRDefault="00B965E2" w:rsidP="00B70A30">
      <w:pPr>
        <w:pStyle w:val="Legenda"/>
        <w:keepNext/>
      </w:pPr>
      <w:bookmarkStart w:id="2570" w:name="_Ref20052253"/>
      <w:r>
        <w:t xml:space="preserve">Figura </w:t>
      </w:r>
      <w:fldSimple w:instr=" SEQ Figura \* ARABIC ">
        <w:ins w:id="2571" w:author="Ryan Lemos" w:date="2019-10-14T11:07:00Z">
          <w:r w:rsidR="00EA29D8">
            <w:rPr>
              <w:noProof/>
            </w:rPr>
            <w:t>73</w:t>
          </w:r>
        </w:ins>
        <w:del w:id="2572" w:author="Ryan Lemos" w:date="2019-10-07T11:05:00Z">
          <w:r w:rsidR="00D343FF" w:rsidDel="00EA672B">
            <w:rPr>
              <w:noProof/>
            </w:rPr>
            <w:delText>78</w:delText>
          </w:r>
        </w:del>
      </w:fldSimple>
      <w:bookmarkEnd w:id="2570"/>
      <w:r>
        <w:t xml:space="preserve"> - Tela de associação de alunos</w:t>
      </w:r>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4378960"/>
                    </a:xfrm>
                    <a:prstGeom prst="rect">
                      <a:avLst/>
                    </a:prstGeom>
                  </pic:spPr>
                </pic:pic>
              </a:graphicData>
            </a:graphic>
          </wp:inline>
        </w:drawing>
      </w:r>
    </w:p>
    <w:p w14:paraId="08EA5398" w14:textId="3E3D0310" w:rsidR="007E37B0" w:rsidRDefault="009E79A9" w:rsidP="007E37B0">
      <w:pPr>
        <w:pStyle w:val="Fontes"/>
        <w:rPr>
          <w:ins w:id="2573" w:author="Ryan Lemos" w:date="2019-10-13T12:48:00Z"/>
        </w:rPr>
      </w:pPr>
      <w:ins w:id="2574" w:author="Ryan Lemos" w:date="2019-10-13T12:59:00Z">
        <w:r>
          <w:t>Fonte: PRÓPRIA, 2019. Utilizando o ambiente ILC v.1.</w:t>
        </w:r>
      </w:ins>
    </w:p>
    <w:p w14:paraId="723512B7" w14:textId="77777777" w:rsidR="00386EE3" w:rsidRDefault="00386EE3" w:rsidP="00987BE5">
      <w:pPr>
        <w:ind w:firstLine="0"/>
        <w:jc w:val="center"/>
      </w:pPr>
    </w:p>
    <w:p w14:paraId="791BE958" w14:textId="34BE884E" w:rsidR="00386EE3" w:rsidRDefault="00386EE3">
      <w:r>
        <w:t>A estória apresentada n</w:t>
      </w:r>
      <w:del w:id="2575" w:author="Ryan Lemos" w:date="2019-10-09T21:03:00Z">
        <w:r w:rsidDel="00014BF9">
          <w:delText xml:space="preserve">a </w:delText>
        </w:r>
        <w:r w:rsidRPr="00596E44" w:rsidDel="00014BF9">
          <w:rPr>
            <w:highlight w:val="yellow"/>
          </w:rPr>
          <w:delText>figura x</w:delText>
        </w:r>
      </w:del>
      <w:ins w:id="2576" w:author="Ryan Lemos" w:date="2019-10-09T21:03:00Z">
        <w:r w:rsidR="00014BF9">
          <w:t xml:space="preserve">o </w:t>
        </w:r>
      </w:ins>
      <w:ins w:id="2577" w:author="Ryan Lemos" w:date="2019-10-09T21:04:00Z">
        <w:r w:rsidR="00A57060">
          <w:fldChar w:fldCharType="begin"/>
        </w:r>
        <w:r w:rsidR="00A57060">
          <w:instrText xml:space="preserve"> REF _Ref21547427 \h </w:instrText>
        </w:r>
      </w:ins>
      <w:r w:rsidR="00A57060">
        <w:fldChar w:fldCharType="separate"/>
      </w:r>
      <w:ins w:id="2578" w:author="Ryan Lemos" w:date="2019-10-14T11:07:00Z">
        <w:r w:rsidR="00EA29D8">
          <w:t xml:space="preserve">Quadro </w:t>
        </w:r>
        <w:r w:rsidR="00EA29D8">
          <w:rPr>
            <w:noProof/>
          </w:rPr>
          <w:t>17</w:t>
        </w:r>
      </w:ins>
      <w:ins w:id="2579" w:author="Ryan Lemos" w:date="2019-10-09T21:04:00Z">
        <w:r w:rsidR="00A57060">
          <w:fldChar w:fldCharType="end"/>
        </w:r>
      </w:ins>
      <w:ins w:id="2580" w:author="Ryan Lemos" w:date="2019-10-09T21:05:00Z">
        <w:r w:rsidR="00A57060">
          <w:t xml:space="preserve"> </w:t>
        </w:r>
      </w:ins>
      <w:del w:id="2581" w:author="Ryan Lemos" w:date="2019-10-09T21:04:00Z">
        <w:r w:rsidDel="00A57060">
          <w:delText xml:space="preserve"> </w:delText>
        </w:r>
      </w:del>
      <w:r>
        <w:t xml:space="preserve">representa o desejo do professor ao saber quando um aluno tem dúvida. Surge então a necessidade de avisar o professor de uma dúvida do aluno assim que ela é enviada. </w:t>
      </w:r>
    </w:p>
    <w:p w14:paraId="18F2233B" w14:textId="77777777" w:rsidR="00AA372A" w:rsidRDefault="00AA372A" w:rsidP="00B70A30">
      <w:pPr>
        <w:ind w:firstLine="0"/>
        <w:jc w:val="center"/>
      </w:pPr>
    </w:p>
    <w:p w14:paraId="62B0CC9A" w14:textId="4E02E061" w:rsidR="004B1CC8" w:rsidRDefault="00AA372A" w:rsidP="00B70A30">
      <w:pPr>
        <w:pStyle w:val="Legenda"/>
      </w:pPr>
      <w:bookmarkStart w:id="2582" w:name="_Ref21547427"/>
      <w:r>
        <w:t xml:space="preserve">Quadro </w:t>
      </w:r>
      <w:fldSimple w:instr=" SEQ Quadro \* ARABIC ">
        <w:ins w:id="2583" w:author="Ryan Lemos" w:date="2019-10-14T11:07:00Z">
          <w:r w:rsidR="00EA29D8">
            <w:rPr>
              <w:noProof/>
            </w:rPr>
            <w:t>17</w:t>
          </w:r>
        </w:ins>
        <w:del w:id="2584" w:author="Ryan Lemos" w:date="2019-10-13T11:46:00Z">
          <w:r w:rsidR="00511CE0" w:rsidDel="00D36233">
            <w:rPr>
              <w:noProof/>
            </w:rPr>
            <w:delText>16</w:delText>
          </w:r>
        </w:del>
      </w:fldSimple>
      <w:bookmarkEnd w:id="2582"/>
      <w:r>
        <w:t xml:space="preserve"> - Estória de notificação a uma dúvida</w:t>
      </w:r>
    </w:p>
    <w:p w14:paraId="5C86AEAF" w14:textId="6AE72568" w:rsidR="00987BE5" w:rsidRDefault="004B1CC8" w:rsidP="00596E44">
      <w:pPr>
        <w:pStyle w:val="estrias"/>
      </w:pPr>
      <w:r>
        <w:lastRenderedPageBreak/>
        <w:t>Como professor gostaria de ser notificado quando um aluno tem uma dúvida, pois assim fica mais fácil saber quando devo responder.</w:t>
      </w:r>
    </w:p>
    <w:p w14:paraId="3758826E" w14:textId="77777777" w:rsidR="00E01488" w:rsidRDefault="00E01488" w:rsidP="00E01488">
      <w:pPr>
        <w:pStyle w:val="Fontes"/>
        <w:rPr>
          <w:ins w:id="2585" w:author="Ryan Lemos" w:date="2019-10-13T12:55:00Z"/>
        </w:rPr>
      </w:pPr>
      <w:ins w:id="2586" w:author="Ryan Lemos" w:date="2019-10-13T12:55:00Z">
        <w:r>
          <w:t>Fonte: PRÓPRIA, 2019.</w:t>
        </w:r>
      </w:ins>
    </w:p>
    <w:p w14:paraId="35E84AB0" w14:textId="77777777" w:rsidR="00386EE3" w:rsidRDefault="00386EE3" w:rsidP="00987BE5">
      <w:pPr>
        <w:ind w:firstLine="0"/>
        <w:jc w:val="center"/>
      </w:pPr>
    </w:p>
    <w:p w14:paraId="2B8616FC" w14:textId="57EF7B59"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201977">
        <w:t xml:space="preserve"> ou ainda achar que há dúvidas não sanadas.</w:t>
      </w:r>
      <w:r w:rsidR="00151354">
        <w:t xml:space="preserve"> A</w:t>
      </w:r>
      <w:r w:rsidR="00780414">
        <w:t xml:space="preserve"> </w:t>
      </w:r>
      <w:r w:rsidR="00780414">
        <w:fldChar w:fldCharType="begin"/>
      </w:r>
      <w:r w:rsidR="00780414">
        <w:instrText xml:space="preserve"> REF _Ref20052307 \h </w:instrText>
      </w:r>
      <w:r w:rsidR="00780414">
        <w:fldChar w:fldCharType="separate"/>
      </w:r>
      <w:ins w:id="2587" w:author="Ryan Lemos" w:date="2019-10-14T11:07:00Z">
        <w:r w:rsidR="00EA29D8">
          <w:t xml:space="preserve">Figura </w:t>
        </w:r>
        <w:r w:rsidR="00EA29D8">
          <w:rPr>
            <w:noProof/>
          </w:rPr>
          <w:t>74</w:t>
        </w:r>
      </w:ins>
      <w:del w:id="2588" w:author="Ryan Lemos" w:date="2019-10-07T11:05:00Z">
        <w:r w:rsidR="00054B21" w:rsidDel="00EA672B">
          <w:delText xml:space="preserve">Figura </w:delText>
        </w:r>
        <w:r w:rsidR="00054B21" w:rsidDel="00EA672B">
          <w:rPr>
            <w:noProof/>
          </w:rPr>
          <w:delText>79</w:delText>
        </w:r>
      </w:del>
      <w:r w:rsidR="00780414">
        <w:fldChar w:fldCharType="end"/>
      </w:r>
      <w:r w:rsidR="00151354">
        <w:t xml:space="preserve"> representa essa interação, que utiliza as notificações </w:t>
      </w:r>
      <w:proofErr w:type="spellStart"/>
      <w:r w:rsidR="00151354">
        <w:t>Laravel</w:t>
      </w:r>
      <w:proofErr w:type="spellEnd"/>
      <w:r w:rsidR="00151354">
        <w:t xml:space="preserve"> para retornar as notificações relacionadas a uma dúvida.</w:t>
      </w:r>
    </w:p>
    <w:p w14:paraId="66C116F8" w14:textId="39495821" w:rsidR="00B965E2" w:rsidRDefault="00B965E2">
      <w:pPr>
        <w:ind w:firstLine="0"/>
        <w:jc w:val="center"/>
      </w:pPr>
    </w:p>
    <w:p w14:paraId="189B0A2D" w14:textId="498DB99B" w:rsidR="00B965E2" w:rsidRDefault="00B965E2" w:rsidP="00B70A30">
      <w:pPr>
        <w:pStyle w:val="Legenda"/>
        <w:keepNext/>
      </w:pPr>
      <w:bookmarkStart w:id="2589" w:name="_Ref20052307"/>
      <w:r>
        <w:t xml:space="preserve">Figura </w:t>
      </w:r>
      <w:fldSimple w:instr=" SEQ Figura \* ARABIC ">
        <w:ins w:id="2590" w:author="Ryan Lemos" w:date="2019-10-14T11:07:00Z">
          <w:r w:rsidR="00EA29D8">
            <w:rPr>
              <w:noProof/>
            </w:rPr>
            <w:t>74</w:t>
          </w:r>
        </w:ins>
        <w:del w:id="2591" w:author="Ryan Lemos" w:date="2019-10-07T11:05:00Z">
          <w:r w:rsidR="00D343FF" w:rsidDel="00EA672B">
            <w:rPr>
              <w:noProof/>
            </w:rPr>
            <w:delText>79</w:delText>
          </w:r>
        </w:del>
      </w:fldSimple>
      <w:bookmarkEnd w:id="2589"/>
      <w:r>
        <w:t xml:space="preserve"> - Notificação referente a resposta de uma dúvida</w:t>
      </w:r>
    </w:p>
    <w:p w14:paraId="0F80CE1F" w14:textId="6AFC2916" w:rsidR="00987BE5" w:rsidRDefault="000638D6" w:rsidP="00987BE5">
      <w:pPr>
        <w:ind w:firstLine="0"/>
        <w:jc w:val="center"/>
      </w:pPr>
      <w:r>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56511" cy="2596259"/>
                    </a:xfrm>
                    <a:prstGeom prst="rect">
                      <a:avLst/>
                    </a:prstGeom>
                  </pic:spPr>
                </pic:pic>
              </a:graphicData>
            </a:graphic>
          </wp:inline>
        </w:drawing>
      </w:r>
    </w:p>
    <w:p w14:paraId="2095A07F" w14:textId="71FB97B6" w:rsidR="007E37B0" w:rsidRDefault="009E79A9" w:rsidP="007E37B0">
      <w:pPr>
        <w:pStyle w:val="Fontes"/>
        <w:rPr>
          <w:ins w:id="2592" w:author="Ryan Lemos" w:date="2019-10-13T12:48:00Z"/>
        </w:rPr>
      </w:pPr>
      <w:ins w:id="2593" w:author="Ryan Lemos" w:date="2019-10-13T12:59:00Z">
        <w:r>
          <w:t>Fonte: PRÓPRIA, 2019. Utilizando o ambiente ILC v.1.</w:t>
        </w:r>
      </w:ins>
    </w:p>
    <w:p w14:paraId="5B703182" w14:textId="77777777" w:rsidR="00386EE3" w:rsidRDefault="00386EE3" w:rsidP="00987BE5">
      <w:pPr>
        <w:ind w:firstLine="0"/>
        <w:jc w:val="center"/>
      </w:pPr>
    </w:p>
    <w:p w14:paraId="7A28358B" w14:textId="4554FD0B" w:rsidR="00386EE3" w:rsidRDefault="00386EE3" w:rsidP="00386EE3">
      <w:r>
        <w:t>A estória definida pel</w:t>
      </w:r>
      <w:del w:id="2594" w:author="Ryan Lemos" w:date="2019-10-09T21:03:00Z">
        <w:r w:rsidDel="00A57060">
          <w:delText xml:space="preserve">a </w:delText>
        </w:r>
        <w:r w:rsidRPr="00596E44" w:rsidDel="00A57060">
          <w:rPr>
            <w:highlight w:val="yellow"/>
          </w:rPr>
          <w:delText>figura x</w:delText>
        </w:r>
      </w:del>
      <w:ins w:id="2595" w:author="Ryan Lemos" w:date="2019-10-09T21:03:00Z">
        <w:r w:rsidR="00A57060">
          <w:t xml:space="preserve">o </w:t>
        </w:r>
      </w:ins>
      <w:ins w:id="2596" w:author="Ryan Lemos" w:date="2019-10-09T21:05:00Z">
        <w:r w:rsidR="00A57060">
          <w:fldChar w:fldCharType="begin"/>
        </w:r>
        <w:r w:rsidR="00A57060">
          <w:instrText xml:space="preserve"> REF _Ref21547444 \h </w:instrText>
        </w:r>
      </w:ins>
      <w:r w:rsidR="00A57060">
        <w:fldChar w:fldCharType="separate"/>
      </w:r>
      <w:ins w:id="2597" w:author="Ryan Lemos" w:date="2019-10-14T11:07:00Z">
        <w:r w:rsidR="00EA29D8">
          <w:t xml:space="preserve">Quadro </w:t>
        </w:r>
        <w:r w:rsidR="00EA29D8">
          <w:rPr>
            <w:noProof/>
          </w:rPr>
          <w:t>18</w:t>
        </w:r>
      </w:ins>
      <w:ins w:id="2598" w:author="Ryan Lemos" w:date="2019-10-09T21:05:00Z">
        <w:r w:rsidR="00A57060">
          <w:fldChar w:fldCharType="end"/>
        </w:r>
        <w:r w:rsidR="00A57060">
          <w:t xml:space="preserve"> </w:t>
        </w:r>
      </w:ins>
      <w:del w:id="2599" w:author="Ryan Lemos" w:date="2019-10-09T21:05:00Z">
        <w:r w:rsidDel="00A57060">
          <w:delText xml:space="preserve"> </w:delText>
        </w:r>
      </w:del>
      <w:r>
        <w:t>se trata da necessidade de interação do aluno para com o professor. Ao surgir uma dúvida o professor deve ser capaz de respond</w:t>
      </w:r>
      <w:r w:rsidR="001F718F">
        <w:t>ê</w:t>
      </w:r>
      <w:r>
        <w:t>-la, e então ao ser notificado, seguir a notificação e verificar se consegue responder à pergunta. Caso contrário</w:t>
      </w:r>
      <w:r w:rsidR="00201977">
        <w:t>,</w:t>
      </w:r>
      <w:r>
        <w:t xml:space="preserve"> outro professor</w:t>
      </w:r>
      <w:r w:rsidR="00201977">
        <w:t>,</w:t>
      </w:r>
      <w:r>
        <w:t xml:space="preserve">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689D095B" w:rsidR="004B1CC8" w:rsidRDefault="00AA372A" w:rsidP="00B70A30">
      <w:pPr>
        <w:pStyle w:val="Legenda"/>
      </w:pPr>
      <w:bookmarkStart w:id="2600" w:name="_Ref21547444"/>
      <w:r>
        <w:t xml:space="preserve">Quadro </w:t>
      </w:r>
      <w:fldSimple w:instr=" SEQ Quadro \* ARABIC ">
        <w:ins w:id="2601" w:author="Ryan Lemos" w:date="2019-10-14T11:07:00Z">
          <w:r w:rsidR="00EA29D8">
            <w:rPr>
              <w:noProof/>
            </w:rPr>
            <w:t>18</w:t>
          </w:r>
        </w:ins>
        <w:del w:id="2602" w:author="Ryan Lemos" w:date="2019-10-13T11:46:00Z">
          <w:r w:rsidR="00511CE0" w:rsidDel="00D36233">
            <w:rPr>
              <w:noProof/>
            </w:rPr>
            <w:delText>17</w:delText>
          </w:r>
        </w:del>
      </w:fldSimple>
      <w:bookmarkEnd w:id="2600"/>
      <w:r>
        <w:t xml:space="preserve"> - Estória de resposta a uma dúvida</w:t>
      </w:r>
    </w:p>
    <w:p w14:paraId="07F55258" w14:textId="200C25A8" w:rsidR="004B1CC8" w:rsidRDefault="004B1CC8" w:rsidP="004B1CC8">
      <w:pPr>
        <w:pStyle w:val="estrias"/>
      </w:pPr>
      <w:r>
        <w:lastRenderedPageBreak/>
        <w:t>Como professor eu gostaria de ser capaz de responder a uma dúvida do aluno.</w:t>
      </w:r>
    </w:p>
    <w:p w14:paraId="59908143" w14:textId="77777777" w:rsidR="00E01488" w:rsidRDefault="00E01488" w:rsidP="00E01488">
      <w:pPr>
        <w:pStyle w:val="Fontes"/>
        <w:rPr>
          <w:ins w:id="2603" w:author="Ryan Lemos" w:date="2019-10-13T12:55:00Z"/>
        </w:rPr>
      </w:pPr>
      <w:ins w:id="2604" w:author="Ryan Lemos" w:date="2019-10-13T12:55:00Z">
        <w:r>
          <w:t>Fonte: PRÓPRIA, 2019.</w:t>
        </w:r>
      </w:ins>
    </w:p>
    <w:p w14:paraId="4D1D6278" w14:textId="77777777" w:rsidR="00386EE3" w:rsidRDefault="00386EE3" w:rsidP="00596E44">
      <w:pPr>
        <w:ind w:firstLine="0"/>
      </w:pPr>
    </w:p>
    <w:p w14:paraId="62D0F8B6" w14:textId="66ACC13D" w:rsidR="00386EE3" w:rsidRDefault="00386EE3" w:rsidP="00B70A30">
      <w:r>
        <w:t>A</w:t>
      </w:r>
      <w:r w:rsidR="00780414">
        <w:t xml:space="preserve"> </w:t>
      </w:r>
      <w:r w:rsidR="00780414">
        <w:fldChar w:fldCharType="begin"/>
      </w:r>
      <w:r w:rsidR="00780414">
        <w:instrText xml:space="preserve"> REF _Ref20052327 \h </w:instrText>
      </w:r>
      <w:r w:rsidR="00780414">
        <w:fldChar w:fldCharType="separate"/>
      </w:r>
      <w:ins w:id="2605" w:author="Ryan Lemos" w:date="2019-10-14T11:07:00Z">
        <w:r w:rsidR="00EA29D8">
          <w:t xml:space="preserve">Figura </w:t>
        </w:r>
        <w:r w:rsidR="00EA29D8">
          <w:rPr>
            <w:noProof/>
          </w:rPr>
          <w:t>75</w:t>
        </w:r>
      </w:ins>
      <w:del w:id="2606" w:author="Ryan Lemos" w:date="2019-10-07T11:05:00Z">
        <w:r w:rsidR="00054B21" w:rsidDel="00EA672B">
          <w:delText xml:space="preserve">Figura </w:delText>
        </w:r>
        <w:r w:rsidR="00054B21" w:rsidDel="00EA672B">
          <w:rPr>
            <w:noProof/>
          </w:rPr>
          <w:delText>80</w:delText>
        </w:r>
      </w:del>
      <w:r w:rsidR="00780414">
        <w:fldChar w:fldCharType="end"/>
      </w:r>
      <w:r>
        <w:t xml:space="preserve"> 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t xml:space="preserve">tecer uma 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-la aos professores para retirada de dúvidas.</w:t>
      </w:r>
    </w:p>
    <w:p w14:paraId="719560E9" w14:textId="77777777" w:rsidR="00B965E2" w:rsidRDefault="000638D6" w:rsidP="00987BE5">
      <w:pPr>
        <w:ind w:firstLine="0"/>
        <w:jc w:val="center"/>
      </w:pPr>
      <w:r w:rsidRPr="000638D6">
        <w:rPr>
          <w:noProof/>
        </w:rPr>
        <w:t xml:space="preserve"> </w:t>
      </w:r>
    </w:p>
    <w:p w14:paraId="0AB3C90D" w14:textId="6C56C20B" w:rsidR="00B965E2" w:rsidRDefault="00B965E2" w:rsidP="00B70A30">
      <w:pPr>
        <w:pStyle w:val="Legenda"/>
        <w:keepNext/>
      </w:pPr>
      <w:bookmarkStart w:id="2607" w:name="_Ref20052327"/>
      <w:r>
        <w:t xml:space="preserve">Figura </w:t>
      </w:r>
      <w:fldSimple w:instr=" SEQ Figura \* ARABIC ">
        <w:ins w:id="2608" w:author="Ryan Lemos" w:date="2019-10-14T11:07:00Z">
          <w:r w:rsidR="00EA29D8">
            <w:rPr>
              <w:noProof/>
            </w:rPr>
            <w:t>75</w:t>
          </w:r>
        </w:ins>
        <w:del w:id="2609" w:author="Ryan Lemos" w:date="2019-10-07T11:05:00Z">
          <w:r w:rsidR="00D343FF" w:rsidDel="00EA672B">
            <w:rPr>
              <w:noProof/>
            </w:rPr>
            <w:delText>80</w:delText>
          </w:r>
        </w:del>
      </w:fldSimple>
      <w:bookmarkEnd w:id="2607"/>
      <w:r>
        <w:t xml:space="preserve"> - Tela de resposta a dúvida</w:t>
      </w:r>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3467735"/>
                    </a:xfrm>
                    <a:prstGeom prst="rect">
                      <a:avLst/>
                    </a:prstGeom>
                  </pic:spPr>
                </pic:pic>
              </a:graphicData>
            </a:graphic>
          </wp:inline>
        </w:drawing>
      </w:r>
    </w:p>
    <w:p w14:paraId="273AFD68" w14:textId="6E36CC9C" w:rsidR="007E37B0" w:rsidRDefault="009E79A9" w:rsidP="007E37B0">
      <w:pPr>
        <w:pStyle w:val="Fontes"/>
        <w:rPr>
          <w:ins w:id="2610" w:author="Ryan Lemos" w:date="2019-10-13T12:48:00Z"/>
        </w:rPr>
      </w:pPr>
      <w:ins w:id="2611" w:author="Ryan Lemos" w:date="2019-10-13T12:59:00Z">
        <w:r>
          <w:t>Fonte: PRÓPRIA, 2019. Utilizando o ambiente ILC v.1.</w:t>
        </w:r>
      </w:ins>
    </w:p>
    <w:p w14:paraId="569A14DC" w14:textId="77777777" w:rsidR="00987BE5" w:rsidRDefault="00987BE5" w:rsidP="00987BE5">
      <w:pPr>
        <w:ind w:firstLine="0"/>
        <w:jc w:val="center"/>
      </w:pPr>
    </w:p>
    <w:p w14:paraId="701F19A8" w14:textId="1013A821" w:rsidR="006F54D5" w:rsidRDefault="006F54D5">
      <w:r>
        <w:t>Por último</w:t>
      </w:r>
      <w:r w:rsidR="00201977">
        <w:t xml:space="preserve">, para </w:t>
      </w:r>
      <w:r>
        <w:t>o professor, pode surgir a necessidade de não exatamente seguir a notificação de uma dúvida, mas verificar quais são as dúvidas geradas pelos alunos e escolher qual</w:t>
      </w:r>
      <w:r w:rsidR="00201977">
        <w:t xml:space="preserve"> ou quais</w:t>
      </w:r>
      <w:r>
        <w:t xml:space="preserve"> responder. </w:t>
      </w:r>
      <w:del w:id="2612" w:author="Ryan Lemos" w:date="2019-10-09T21:05:00Z">
        <w:r w:rsidDel="00A57060">
          <w:delText xml:space="preserve">A </w:delText>
        </w:r>
        <w:r w:rsidRPr="00596E44" w:rsidDel="00A57060">
          <w:rPr>
            <w:highlight w:val="yellow"/>
          </w:rPr>
          <w:delText>figura x</w:delText>
        </w:r>
      </w:del>
      <w:ins w:id="2613" w:author="Ryan Lemos" w:date="2019-10-09T21:05:00Z">
        <w:r w:rsidR="00A57060">
          <w:t xml:space="preserve">O </w:t>
        </w:r>
        <w:r w:rsidR="00A57060">
          <w:fldChar w:fldCharType="begin"/>
        </w:r>
        <w:r w:rsidR="00A57060">
          <w:instrText xml:space="preserve"> REF _Ref21547457 \h </w:instrText>
        </w:r>
      </w:ins>
      <w:r w:rsidR="00A57060">
        <w:fldChar w:fldCharType="separate"/>
      </w:r>
      <w:ins w:id="2614" w:author="Ryan Lemos" w:date="2019-10-14T11:07:00Z">
        <w:r w:rsidR="00EA29D8">
          <w:t xml:space="preserve">Quadro </w:t>
        </w:r>
        <w:r w:rsidR="00EA29D8">
          <w:rPr>
            <w:noProof/>
          </w:rPr>
          <w:t>19</w:t>
        </w:r>
      </w:ins>
      <w:ins w:id="2615" w:author="Ryan Lemos" w:date="2019-10-09T21:05:00Z">
        <w:r w:rsidR="00A57060">
          <w:fldChar w:fldCharType="end"/>
        </w:r>
      </w:ins>
      <w:r>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4107E2E8" w:rsidR="004B1CC8" w:rsidRDefault="00AA372A" w:rsidP="00B70A30">
      <w:pPr>
        <w:pStyle w:val="Legenda"/>
      </w:pPr>
      <w:bookmarkStart w:id="2616" w:name="_Ref21547457"/>
      <w:r>
        <w:t xml:space="preserve">Quadro </w:t>
      </w:r>
      <w:fldSimple w:instr=" SEQ Quadro \* ARABIC ">
        <w:ins w:id="2617" w:author="Ryan Lemos" w:date="2019-10-14T11:07:00Z">
          <w:r w:rsidR="00EA29D8">
            <w:rPr>
              <w:noProof/>
            </w:rPr>
            <w:t>19</w:t>
          </w:r>
        </w:ins>
        <w:del w:id="2618" w:author="Ryan Lemos" w:date="2019-10-13T11:46:00Z">
          <w:r w:rsidR="00511CE0" w:rsidDel="00D36233">
            <w:rPr>
              <w:noProof/>
            </w:rPr>
            <w:delText>18</w:delText>
          </w:r>
        </w:del>
      </w:fldSimple>
      <w:bookmarkEnd w:id="2616"/>
      <w:r>
        <w:t xml:space="preserve"> - Estória de visualização de dúvidas</w:t>
      </w:r>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17BBD63D" w14:textId="77777777" w:rsidR="00E01488" w:rsidRDefault="00E01488" w:rsidP="00E01488">
      <w:pPr>
        <w:pStyle w:val="Fontes"/>
        <w:rPr>
          <w:ins w:id="2619" w:author="Ryan Lemos" w:date="2019-10-13T12:55:00Z"/>
        </w:rPr>
      </w:pPr>
      <w:ins w:id="2620" w:author="Ryan Lemos" w:date="2019-10-13T12:55:00Z">
        <w:r>
          <w:t>Fonte: PRÓPRIA, 2019.</w:t>
        </w:r>
      </w:ins>
    </w:p>
    <w:p w14:paraId="0F080AC6" w14:textId="77777777" w:rsidR="006F54D5" w:rsidRDefault="006F54D5" w:rsidP="00B70A30">
      <w:pPr>
        <w:ind w:firstLine="0"/>
        <w:jc w:val="center"/>
      </w:pPr>
    </w:p>
    <w:p w14:paraId="4291FABD" w14:textId="10FDC234" w:rsidR="006F54D5" w:rsidRDefault="006F54D5" w:rsidP="00596E44">
      <w:r>
        <w:t>A listagem das dúvidas requisitada pela estória d</w:t>
      </w:r>
      <w:del w:id="2621" w:author="Ryan Lemos" w:date="2019-10-09T21:05:00Z">
        <w:r w:rsidDel="00A57060">
          <w:delText xml:space="preserve">a </w:delText>
        </w:r>
        <w:r w:rsidRPr="00596E44" w:rsidDel="00A57060">
          <w:rPr>
            <w:highlight w:val="yellow"/>
          </w:rPr>
          <w:delText>figura x</w:delText>
        </w:r>
      </w:del>
      <w:ins w:id="2622" w:author="Ryan Lemos" w:date="2019-10-09T21:05:00Z">
        <w:r w:rsidR="00A57060">
          <w:t xml:space="preserve">o </w:t>
        </w:r>
        <w:r w:rsidR="00A57060">
          <w:fldChar w:fldCharType="begin"/>
        </w:r>
        <w:r w:rsidR="00A57060">
          <w:instrText xml:space="preserve"> REF _Ref21547457 \h </w:instrText>
        </w:r>
      </w:ins>
      <w:r w:rsidR="00A57060">
        <w:fldChar w:fldCharType="separate"/>
      </w:r>
      <w:ins w:id="2623" w:author="Ryan Lemos" w:date="2019-10-14T11:07:00Z">
        <w:r w:rsidR="00EA29D8">
          <w:t xml:space="preserve">Quadro </w:t>
        </w:r>
        <w:r w:rsidR="00EA29D8">
          <w:rPr>
            <w:noProof/>
          </w:rPr>
          <w:t>19</w:t>
        </w:r>
      </w:ins>
      <w:ins w:id="2624" w:author="Ryan Lemos" w:date="2019-10-09T21:05:00Z">
        <w:r w:rsidR="00A57060">
          <w:fldChar w:fldCharType="end"/>
        </w:r>
      </w:ins>
      <w:r>
        <w:t>, pode ser vista na</w:t>
      </w:r>
      <w:r w:rsidR="00780414">
        <w:t xml:space="preserve"> </w:t>
      </w:r>
      <w:r w:rsidR="00780414">
        <w:fldChar w:fldCharType="begin"/>
      </w:r>
      <w:r w:rsidR="00780414">
        <w:instrText xml:space="preserve"> REF _Ref20052367 \h </w:instrText>
      </w:r>
      <w:r w:rsidR="00780414">
        <w:fldChar w:fldCharType="separate"/>
      </w:r>
      <w:ins w:id="2625" w:author="Ryan Lemos" w:date="2019-10-14T11:07:00Z">
        <w:r w:rsidR="00EA29D8">
          <w:t xml:space="preserve">Figura </w:t>
        </w:r>
        <w:r w:rsidR="00EA29D8">
          <w:rPr>
            <w:noProof/>
          </w:rPr>
          <w:t>76</w:t>
        </w:r>
      </w:ins>
      <w:del w:id="2626" w:author="Ryan Lemos" w:date="2019-10-07T11:05:00Z">
        <w:r w:rsidR="00054B21" w:rsidDel="00EA672B">
          <w:delText xml:space="preserve">Figura </w:delText>
        </w:r>
        <w:r w:rsidR="00054B21" w:rsidDel="00EA672B">
          <w:rPr>
            <w:noProof/>
          </w:rPr>
          <w:delText>81</w:delText>
        </w:r>
      </w:del>
      <w:r w:rsidR="00780414">
        <w:fldChar w:fldCharType="end"/>
      </w:r>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 clicando no botão com ícone de lápis.</w:t>
      </w:r>
      <w:r w:rsidR="00D76B51">
        <w:t xml:space="preserve"> A janela que surge ao clicar no botão citado é a apresentada na </w:t>
      </w:r>
      <w:r w:rsidR="00780414">
        <w:rPr>
          <w:highlight w:val="yellow"/>
        </w:rPr>
        <w:fldChar w:fldCharType="begin"/>
      </w:r>
      <w:r w:rsidR="00780414">
        <w:instrText xml:space="preserve"> REF _Ref20052327 \h </w:instrText>
      </w:r>
      <w:r w:rsidR="00780414">
        <w:rPr>
          <w:highlight w:val="yellow"/>
        </w:rPr>
      </w:r>
      <w:r w:rsidR="00780414">
        <w:rPr>
          <w:highlight w:val="yellow"/>
        </w:rPr>
        <w:fldChar w:fldCharType="separate"/>
      </w:r>
      <w:ins w:id="2627" w:author="Ryan Lemos" w:date="2019-10-14T11:07:00Z">
        <w:r w:rsidR="00EA29D8">
          <w:t xml:space="preserve">Figura </w:t>
        </w:r>
        <w:r w:rsidR="00EA29D8">
          <w:rPr>
            <w:noProof/>
          </w:rPr>
          <w:t>75</w:t>
        </w:r>
      </w:ins>
      <w:del w:id="2628" w:author="Ryan Lemos" w:date="2019-10-07T11:05:00Z">
        <w:r w:rsidR="00054B21" w:rsidDel="00EA672B">
          <w:delText xml:space="preserve">Figura </w:delText>
        </w:r>
        <w:r w:rsidR="00054B21" w:rsidDel="00EA672B">
          <w:rPr>
            <w:noProof/>
          </w:rPr>
          <w:delText>80</w:delText>
        </w:r>
      </w:del>
      <w:r w:rsidR="00780414">
        <w:rPr>
          <w:highlight w:val="yellow"/>
        </w:rPr>
        <w:fldChar w:fldCharType="end"/>
      </w:r>
      <w:r w:rsidR="00D76B51">
        <w:t>.</w:t>
      </w:r>
    </w:p>
    <w:p w14:paraId="754CEFF6" w14:textId="77777777" w:rsidR="005F0194" w:rsidRDefault="005F0194" w:rsidP="00987BE5">
      <w:pPr>
        <w:ind w:firstLine="0"/>
        <w:jc w:val="center"/>
      </w:pPr>
    </w:p>
    <w:p w14:paraId="7458C6AC" w14:textId="2A70BF20" w:rsidR="00B965E2" w:rsidRDefault="00B965E2" w:rsidP="00B70A30">
      <w:pPr>
        <w:pStyle w:val="Legenda"/>
        <w:keepNext/>
      </w:pPr>
      <w:bookmarkStart w:id="2629" w:name="_Ref20052367"/>
      <w:r>
        <w:t xml:space="preserve">Figura </w:t>
      </w:r>
      <w:fldSimple w:instr=" SEQ Figura \* ARABIC ">
        <w:ins w:id="2630" w:author="Ryan Lemos" w:date="2019-10-14T11:07:00Z">
          <w:r w:rsidR="00EA29D8">
            <w:rPr>
              <w:noProof/>
            </w:rPr>
            <w:t>76</w:t>
          </w:r>
        </w:ins>
        <w:del w:id="2631" w:author="Ryan Lemos" w:date="2019-10-07T11:05:00Z">
          <w:r w:rsidR="00D343FF" w:rsidDel="00EA672B">
            <w:rPr>
              <w:noProof/>
            </w:rPr>
            <w:delText>81</w:delText>
          </w:r>
        </w:del>
      </w:fldSimple>
      <w:bookmarkEnd w:id="2629"/>
      <w:r>
        <w:t xml:space="preserve"> - Tela de listagem de dúvidas para os professores</w:t>
      </w:r>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1632585"/>
                    </a:xfrm>
                    <a:prstGeom prst="rect">
                      <a:avLst/>
                    </a:prstGeom>
                  </pic:spPr>
                </pic:pic>
              </a:graphicData>
            </a:graphic>
          </wp:inline>
        </w:drawing>
      </w:r>
    </w:p>
    <w:p w14:paraId="1D184D62" w14:textId="7163230A" w:rsidR="007E37B0" w:rsidRDefault="009E79A9" w:rsidP="007E37B0">
      <w:pPr>
        <w:pStyle w:val="Fontes"/>
        <w:rPr>
          <w:ins w:id="2632" w:author="Ryan Lemos" w:date="2019-10-13T12:49:00Z"/>
        </w:rPr>
      </w:pPr>
      <w:ins w:id="2633" w:author="Ryan Lemos" w:date="2019-10-13T12:59:00Z">
        <w:r>
          <w:t>Fonte: PRÓPRIA, 2019. Utilizando o ambiente ILC v.1.</w:t>
        </w:r>
      </w:ins>
    </w:p>
    <w:p w14:paraId="1750A097" w14:textId="77777777" w:rsidR="00F420BA" w:rsidRDefault="00F420BA" w:rsidP="00596E44">
      <w:pPr>
        <w:jc w:val="center"/>
      </w:pPr>
    </w:p>
    <w:p w14:paraId="0B2D6CC4" w14:textId="77777777" w:rsidR="00FB122B" w:rsidRDefault="00FB122B">
      <w:pPr>
        <w:pStyle w:val="Ttulo4"/>
      </w:pPr>
      <w:bookmarkStart w:id="2634" w:name="_Toc21872655"/>
      <w:r>
        <w:t>Estórias dos alunos</w:t>
      </w:r>
      <w:bookmarkEnd w:id="2634"/>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3B78B37E" w:rsidR="00FB122B" w:rsidRDefault="00FB122B" w:rsidP="00FB122B">
      <w:r>
        <w:t>A primeira estória se trata da tela de inicialização do sistema, e a necessidade de exibição do calendário da turma, com eventos como provas ou atividades, para que o aluno fique por dentro do calendário da turma. Essa estória é definida pel</w:t>
      </w:r>
      <w:del w:id="2635" w:author="Ryan Lemos" w:date="2019-10-09T21:05:00Z">
        <w:r w:rsidDel="00A57060">
          <w:delText xml:space="preserve">a </w:delText>
        </w:r>
        <w:r w:rsidRPr="00B21C4F" w:rsidDel="00A57060">
          <w:rPr>
            <w:highlight w:val="yellow"/>
          </w:rPr>
          <w:delText>figura X</w:delText>
        </w:r>
      </w:del>
      <w:ins w:id="2636" w:author="Ryan Lemos" w:date="2019-10-09T21:05:00Z">
        <w:r w:rsidR="00A57060">
          <w:t xml:space="preserve">o </w:t>
        </w:r>
        <w:r w:rsidR="00A57060">
          <w:fldChar w:fldCharType="begin"/>
        </w:r>
        <w:r w:rsidR="00A57060">
          <w:instrText xml:space="preserve"> REF _Ref21547571 \h </w:instrText>
        </w:r>
      </w:ins>
      <w:r w:rsidR="00A57060">
        <w:fldChar w:fldCharType="separate"/>
      </w:r>
      <w:ins w:id="2637" w:author="Ryan Lemos" w:date="2019-10-14T11:07:00Z">
        <w:r w:rsidR="00EA29D8">
          <w:t xml:space="preserve">Quadro </w:t>
        </w:r>
        <w:r w:rsidR="00EA29D8">
          <w:rPr>
            <w:noProof/>
          </w:rPr>
          <w:t>20</w:t>
        </w:r>
      </w:ins>
      <w:ins w:id="2638" w:author="Ryan Lemos" w:date="2019-10-09T21:05:00Z">
        <w:r w:rsidR="00A57060">
          <w:fldChar w:fldCharType="end"/>
        </w:r>
      </w:ins>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ins w:id="2639" w:author="Ryan Lemos" w:date="2019-10-14T11:07:00Z">
        <w:r w:rsidR="00EA29D8">
          <w:t xml:space="preserve">Figura </w:t>
        </w:r>
        <w:r w:rsidR="00EA29D8">
          <w:rPr>
            <w:noProof/>
          </w:rPr>
          <w:t>77</w:t>
        </w:r>
      </w:ins>
      <w:del w:id="2640" w:author="Ryan Lemos" w:date="2019-10-07T11:05:00Z">
        <w:r w:rsidR="00054B21" w:rsidDel="00EA672B">
          <w:delText xml:space="preserve">Figura </w:delText>
        </w:r>
        <w:r w:rsidR="00054B21" w:rsidDel="00EA672B">
          <w:rPr>
            <w:noProof/>
          </w:rPr>
          <w:delText>82</w:delText>
        </w:r>
      </w:del>
      <w:r w:rsidR="00780414">
        <w:fldChar w:fldCharType="end"/>
      </w:r>
      <w:r>
        <w:t>.</w:t>
      </w:r>
    </w:p>
    <w:p w14:paraId="16FE5E6E" w14:textId="7469DD15" w:rsidR="004B1CC8" w:rsidRDefault="004B1CC8" w:rsidP="00AA372A">
      <w:pPr>
        <w:ind w:firstLine="0"/>
        <w:jc w:val="center"/>
      </w:pPr>
    </w:p>
    <w:p w14:paraId="1C536159" w14:textId="273D252B" w:rsidR="00AA372A" w:rsidRDefault="00AA372A" w:rsidP="00B70A30">
      <w:pPr>
        <w:pStyle w:val="Legenda"/>
      </w:pPr>
      <w:bookmarkStart w:id="2641" w:name="_Ref21547571"/>
      <w:r>
        <w:t xml:space="preserve">Quadro </w:t>
      </w:r>
      <w:fldSimple w:instr=" SEQ Quadro \* ARABIC ">
        <w:ins w:id="2642" w:author="Ryan Lemos" w:date="2019-10-14T11:07:00Z">
          <w:r w:rsidR="00EA29D8">
            <w:rPr>
              <w:noProof/>
            </w:rPr>
            <w:t>20</w:t>
          </w:r>
        </w:ins>
        <w:del w:id="2643" w:author="Ryan Lemos" w:date="2019-10-13T11:46:00Z">
          <w:r w:rsidR="00511CE0" w:rsidDel="00D36233">
            <w:rPr>
              <w:noProof/>
            </w:rPr>
            <w:delText>19</w:delText>
          </w:r>
        </w:del>
      </w:fldSimple>
      <w:bookmarkEnd w:id="2641"/>
      <w:r>
        <w:t xml:space="preserve"> - Estória de visualização de calendário</w:t>
      </w:r>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1C168F0B" w14:textId="77777777" w:rsidR="00E01488" w:rsidRDefault="00E01488" w:rsidP="00E01488">
      <w:pPr>
        <w:pStyle w:val="Fontes"/>
        <w:rPr>
          <w:ins w:id="2644" w:author="Ryan Lemos" w:date="2019-10-13T12:55:00Z"/>
        </w:rPr>
      </w:pPr>
      <w:ins w:id="2645" w:author="Ryan Lemos" w:date="2019-10-13T12:55:00Z">
        <w:r>
          <w:t>Fonte: PRÓPRIA, 2019.</w:t>
        </w:r>
      </w:ins>
    </w:p>
    <w:p w14:paraId="4EC1A4F2" w14:textId="77777777" w:rsidR="00BD54C1" w:rsidRDefault="00BD54C1" w:rsidP="00FB122B">
      <w:pPr>
        <w:ind w:firstLine="0"/>
        <w:jc w:val="center"/>
      </w:pPr>
    </w:p>
    <w:p w14:paraId="75E1BA24" w14:textId="713AA3FE" w:rsidR="008901B1" w:rsidRDefault="008901B1" w:rsidP="00596E44">
      <w:r>
        <w:lastRenderedPageBreak/>
        <w:t>É apresentado ao aluno um calendário interativo, ao qual o aluno pode navegar pelos dias, meses ou semanas, além disso é possível visuali</w:t>
      </w:r>
      <w:r w:rsidR="001F718F">
        <w:t>zá</w:t>
      </w:r>
      <w:r>
        <w:t>-lo pelo mês, pela semana ou pelo dia. O Aluno ainda pode conferir os eventos que a escola ou o professor da sua turma cadastrou. Os eventos ficam destacados no calendário conforme a cor escolhida por quem cadastrou o evento. Caso haja mais de um evento na mesma data ou horário</w:t>
      </w:r>
      <w:r w:rsidR="00201977">
        <w:t>,</w:t>
      </w:r>
      <w:r>
        <w:t xml:space="preserve"> o calendário apresenta um contador. Ao clicar no dia em que há eventos, </w:t>
      </w:r>
      <w:r w:rsidR="001F718F">
        <w:t>a descrição dos eventos daquele dia é</w:t>
      </w:r>
      <w:r>
        <w:t xml:space="preserve"> apresentada.</w:t>
      </w:r>
    </w:p>
    <w:p w14:paraId="6FAEFC4C" w14:textId="77777777" w:rsidR="008901B1" w:rsidRDefault="008901B1" w:rsidP="00FB122B">
      <w:pPr>
        <w:ind w:firstLine="0"/>
        <w:jc w:val="center"/>
      </w:pPr>
    </w:p>
    <w:p w14:paraId="1062D897" w14:textId="02C6D665" w:rsidR="00B965E2" w:rsidRDefault="00B965E2" w:rsidP="00B70A30">
      <w:pPr>
        <w:pStyle w:val="Legenda"/>
        <w:keepNext/>
      </w:pPr>
      <w:bookmarkStart w:id="2646" w:name="_Ref20052439"/>
      <w:r>
        <w:t xml:space="preserve">Figura </w:t>
      </w:r>
      <w:fldSimple w:instr=" SEQ Figura \* ARABIC ">
        <w:ins w:id="2647" w:author="Ryan Lemos" w:date="2019-10-14T11:07:00Z">
          <w:r w:rsidR="00EA29D8">
            <w:rPr>
              <w:noProof/>
            </w:rPr>
            <w:t>77</w:t>
          </w:r>
        </w:ins>
        <w:del w:id="2648" w:author="Ryan Lemos" w:date="2019-10-07T11:05:00Z">
          <w:r w:rsidR="00D343FF" w:rsidDel="00EA672B">
            <w:rPr>
              <w:noProof/>
            </w:rPr>
            <w:delText>82</w:delText>
          </w:r>
        </w:del>
      </w:fldSimple>
      <w:bookmarkEnd w:id="2646"/>
      <w:r>
        <w:t xml:space="preserve"> - Tela de calendário para o aluno</w:t>
      </w:r>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2734945"/>
                    </a:xfrm>
                    <a:prstGeom prst="rect">
                      <a:avLst/>
                    </a:prstGeom>
                  </pic:spPr>
                </pic:pic>
              </a:graphicData>
            </a:graphic>
          </wp:inline>
        </w:drawing>
      </w:r>
    </w:p>
    <w:p w14:paraId="5D219050" w14:textId="65946469" w:rsidR="007E37B0" w:rsidRDefault="009E79A9" w:rsidP="007E37B0">
      <w:pPr>
        <w:pStyle w:val="Fontes"/>
        <w:rPr>
          <w:ins w:id="2649" w:author="Ryan Lemos" w:date="2019-10-13T12:49:00Z"/>
        </w:rPr>
      </w:pPr>
      <w:ins w:id="2650" w:author="Ryan Lemos" w:date="2019-10-13T12:59:00Z">
        <w:r>
          <w:t>Fonte: PRÓPRIA, 2019. Utilizando o ambiente ILC v.1.</w:t>
        </w:r>
      </w:ins>
    </w:p>
    <w:p w14:paraId="75F052E5" w14:textId="77777777" w:rsidR="00FB122B" w:rsidRDefault="00FB122B" w:rsidP="00FB122B">
      <w:pPr>
        <w:ind w:firstLine="0"/>
        <w:jc w:val="center"/>
      </w:pPr>
    </w:p>
    <w:p w14:paraId="1FA9013F" w14:textId="615128C3" w:rsidR="00FB122B" w:rsidRDefault="00FB122B" w:rsidP="00FB122B">
      <w:r>
        <w:t>Já a segunda estória do aluno se trata de quando ele tem uma dúvida a respeito de algum conteúdo e por isso deseja-se enviar essa dúvida para possível resposta de um professor. Essa estória é definida pel</w:t>
      </w:r>
      <w:del w:id="2651" w:author="Ryan Lemos" w:date="2019-10-09T21:06:00Z">
        <w:r w:rsidDel="00A57060">
          <w:delText xml:space="preserve">a </w:delText>
        </w:r>
        <w:r w:rsidRPr="00B21C4F" w:rsidDel="00A57060">
          <w:rPr>
            <w:highlight w:val="yellow"/>
          </w:rPr>
          <w:delText>figura X</w:delText>
        </w:r>
      </w:del>
      <w:ins w:id="2652" w:author="Ryan Lemos" w:date="2019-10-09T21:06:00Z">
        <w:r w:rsidR="00A57060">
          <w:t xml:space="preserve">o </w:t>
        </w:r>
        <w:r w:rsidR="00A57060">
          <w:fldChar w:fldCharType="begin"/>
        </w:r>
        <w:r w:rsidR="00A57060">
          <w:instrText xml:space="preserve"> REF _Ref21547584 \h </w:instrText>
        </w:r>
      </w:ins>
      <w:r w:rsidR="00A57060">
        <w:fldChar w:fldCharType="separate"/>
      </w:r>
      <w:ins w:id="2653" w:author="Ryan Lemos" w:date="2019-10-14T11:07:00Z">
        <w:r w:rsidR="00EA29D8">
          <w:t xml:space="preserve">Quadro </w:t>
        </w:r>
        <w:r w:rsidR="00EA29D8">
          <w:rPr>
            <w:noProof/>
          </w:rPr>
          <w:t>21</w:t>
        </w:r>
      </w:ins>
      <w:ins w:id="2654" w:author="Ryan Lemos" w:date="2019-10-09T21:06:00Z">
        <w:r w:rsidR="00A57060">
          <w:fldChar w:fldCharType="end"/>
        </w:r>
      </w:ins>
      <w:r>
        <w:t>, e sua interface pode ser notada na</w:t>
      </w:r>
      <w:r w:rsidR="00780414">
        <w:t xml:space="preserve"> </w:t>
      </w:r>
      <w:r w:rsidR="00780414">
        <w:fldChar w:fldCharType="begin"/>
      </w:r>
      <w:r w:rsidR="00780414">
        <w:instrText xml:space="preserve"> REF _Ref20052458 \h </w:instrText>
      </w:r>
      <w:r w:rsidR="00780414">
        <w:fldChar w:fldCharType="separate"/>
      </w:r>
      <w:ins w:id="2655" w:author="Ryan Lemos" w:date="2019-10-14T11:07:00Z">
        <w:r w:rsidR="00EA29D8">
          <w:t xml:space="preserve">Figura </w:t>
        </w:r>
        <w:r w:rsidR="00EA29D8">
          <w:rPr>
            <w:noProof/>
          </w:rPr>
          <w:t>78</w:t>
        </w:r>
      </w:ins>
      <w:del w:id="2656" w:author="Ryan Lemos" w:date="2019-10-07T11:05:00Z">
        <w:r w:rsidR="00054B21" w:rsidDel="00EA672B">
          <w:delText xml:space="preserve">Figura </w:delText>
        </w:r>
        <w:r w:rsidR="00054B21" w:rsidDel="00EA672B">
          <w:rPr>
            <w:noProof/>
          </w:rPr>
          <w:delText>83</w:delText>
        </w:r>
      </w:del>
      <w:r w:rsidR="00780414">
        <w:fldChar w:fldCharType="end"/>
      </w:r>
      <w:r>
        <w:t>.</w:t>
      </w:r>
    </w:p>
    <w:p w14:paraId="4BD7B199" w14:textId="1578B62C" w:rsidR="004B1CC8" w:rsidRDefault="004B1CC8" w:rsidP="00AA372A">
      <w:pPr>
        <w:ind w:firstLine="0"/>
        <w:jc w:val="center"/>
      </w:pPr>
    </w:p>
    <w:p w14:paraId="52F16976" w14:textId="160AAD9C" w:rsidR="00AA372A" w:rsidRDefault="00AA372A" w:rsidP="00B70A30">
      <w:pPr>
        <w:pStyle w:val="Legenda"/>
      </w:pPr>
      <w:bookmarkStart w:id="2657" w:name="_Ref21547584"/>
      <w:r>
        <w:t xml:space="preserve">Quadro </w:t>
      </w:r>
      <w:fldSimple w:instr=" SEQ Quadro \* ARABIC ">
        <w:ins w:id="2658" w:author="Ryan Lemos" w:date="2019-10-14T11:07:00Z">
          <w:r w:rsidR="00EA29D8">
            <w:rPr>
              <w:noProof/>
            </w:rPr>
            <w:t>21</w:t>
          </w:r>
        </w:ins>
        <w:del w:id="2659" w:author="Ryan Lemos" w:date="2019-10-13T11:46:00Z">
          <w:r w:rsidR="00511CE0" w:rsidDel="00D36233">
            <w:rPr>
              <w:noProof/>
            </w:rPr>
            <w:delText>20</w:delText>
          </w:r>
        </w:del>
      </w:fldSimple>
      <w:bookmarkEnd w:id="2657"/>
      <w:r>
        <w:t xml:space="preserve"> - </w:t>
      </w:r>
      <w:r w:rsidRPr="00672D46">
        <w:t>Estória de</w:t>
      </w:r>
      <w:r>
        <w:t xml:space="preserve"> envio de dúvidas</w:t>
      </w:r>
    </w:p>
    <w:p w14:paraId="3F8F3ACE" w14:textId="3C59EC81" w:rsidR="004B1CC8" w:rsidRDefault="004B1CC8" w:rsidP="00596E44">
      <w:pPr>
        <w:pStyle w:val="estrias"/>
      </w:pPr>
      <w:r>
        <w:t>Como aluno, gostaria de enviar uma dúvida ao professor de um determinado assunto.</w:t>
      </w:r>
    </w:p>
    <w:p w14:paraId="287A6B45" w14:textId="77777777" w:rsidR="00E01488" w:rsidRDefault="00E01488" w:rsidP="00E01488">
      <w:pPr>
        <w:pStyle w:val="Fontes"/>
        <w:rPr>
          <w:ins w:id="2660" w:author="Ryan Lemos" w:date="2019-10-13T12:55:00Z"/>
        </w:rPr>
      </w:pPr>
      <w:ins w:id="2661" w:author="Ryan Lemos" w:date="2019-10-13T12:55:00Z">
        <w:r>
          <w:t>Fonte: PRÓPRIA, 2019.</w:t>
        </w:r>
      </w:ins>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4A5DF52D" w14:textId="77777777" w:rsidR="00B965E2" w:rsidRDefault="008942AD" w:rsidP="00FB122B">
      <w:pPr>
        <w:ind w:firstLine="0"/>
        <w:jc w:val="center"/>
      </w:pPr>
      <w:r w:rsidRPr="008942AD">
        <w:rPr>
          <w:noProof/>
        </w:rPr>
        <w:lastRenderedPageBreak/>
        <w:t xml:space="preserve"> </w:t>
      </w:r>
    </w:p>
    <w:p w14:paraId="11938EED" w14:textId="299FC8A4" w:rsidR="00B965E2" w:rsidRDefault="00B965E2" w:rsidP="00B70A30">
      <w:pPr>
        <w:pStyle w:val="Legenda"/>
        <w:keepNext/>
      </w:pPr>
      <w:bookmarkStart w:id="2662" w:name="_Ref20052458"/>
      <w:r>
        <w:t xml:space="preserve">Figura </w:t>
      </w:r>
      <w:fldSimple w:instr=" SEQ Figura \* ARABIC ">
        <w:ins w:id="2663" w:author="Ryan Lemos" w:date="2019-10-14T11:07:00Z">
          <w:r w:rsidR="00EA29D8">
            <w:rPr>
              <w:noProof/>
            </w:rPr>
            <w:t>78</w:t>
          </w:r>
        </w:ins>
        <w:del w:id="2664" w:author="Ryan Lemos" w:date="2019-10-07T11:05:00Z">
          <w:r w:rsidR="00D343FF" w:rsidDel="00EA672B">
            <w:rPr>
              <w:noProof/>
            </w:rPr>
            <w:delText>83</w:delText>
          </w:r>
        </w:del>
      </w:fldSimple>
      <w:bookmarkEnd w:id="2662"/>
      <w:r>
        <w:t xml:space="preserve"> - Tela de envio de dúvidas</w:t>
      </w:r>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12535" cy="3026530"/>
                    </a:xfrm>
                    <a:prstGeom prst="rect">
                      <a:avLst/>
                    </a:prstGeom>
                  </pic:spPr>
                </pic:pic>
              </a:graphicData>
            </a:graphic>
          </wp:inline>
        </w:drawing>
      </w:r>
    </w:p>
    <w:p w14:paraId="6BAA2879" w14:textId="6DA0FF77" w:rsidR="007E37B0" w:rsidRDefault="009E79A9" w:rsidP="007E37B0">
      <w:pPr>
        <w:pStyle w:val="Fontes"/>
        <w:rPr>
          <w:ins w:id="2665" w:author="Ryan Lemos" w:date="2019-10-13T12:49:00Z"/>
        </w:rPr>
      </w:pPr>
      <w:ins w:id="2666" w:author="Ryan Lemos" w:date="2019-10-13T12:59:00Z">
        <w:r>
          <w:t>Fonte: PRÓPRIA, 2019. Utilizando o ambiente ILC v.1.</w:t>
        </w:r>
      </w:ins>
    </w:p>
    <w:p w14:paraId="238E59FD" w14:textId="77777777" w:rsidR="00FB122B" w:rsidRDefault="00FB122B" w:rsidP="00FB122B">
      <w:pPr>
        <w:ind w:firstLine="0"/>
        <w:jc w:val="center"/>
      </w:pPr>
    </w:p>
    <w:p w14:paraId="038E65EF" w14:textId="14EF329B" w:rsidR="008942AD" w:rsidRDefault="008942AD" w:rsidP="008942AD">
      <w:r>
        <w:t>Já a estória definida pel</w:t>
      </w:r>
      <w:del w:id="2667" w:author="Ryan Lemos" w:date="2019-10-09T21:06:00Z">
        <w:r w:rsidDel="00A57060">
          <w:delText xml:space="preserve">a </w:delText>
        </w:r>
        <w:r w:rsidRPr="00B21C4F" w:rsidDel="00A57060">
          <w:rPr>
            <w:highlight w:val="yellow"/>
          </w:rPr>
          <w:delText>figura X</w:delText>
        </w:r>
      </w:del>
      <w:ins w:id="2668" w:author="Ryan Lemos" w:date="2019-10-09T21:06:00Z">
        <w:r w:rsidR="00A57060">
          <w:t xml:space="preserve">o </w:t>
        </w:r>
        <w:r w:rsidR="00A57060">
          <w:fldChar w:fldCharType="begin"/>
        </w:r>
        <w:r w:rsidR="00A57060">
          <w:instrText xml:space="preserve"> REF _Ref21547597 \h </w:instrText>
        </w:r>
      </w:ins>
      <w:r w:rsidR="00A57060">
        <w:fldChar w:fldCharType="separate"/>
      </w:r>
      <w:ins w:id="2669" w:author="Ryan Lemos" w:date="2019-10-14T11:07:00Z">
        <w:r w:rsidR="00EA29D8">
          <w:t xml:space="preserve">Quadro </w:t>
        </w:r>
        <w:r w:rsidR="00EA29D8">
          <w:rPr>
            <w:noProof/>
          </w:rPr>
          <w:t>22</w:t>
        </w:r>
      </w:ins>
      <w:ins w:id="2670" w:author="Ryan Lemos" w:date="2019-10-09T21:06:00Z">
        <w:r w:rsidR="00A57060">
          <w:fldChar w:fldCharType="end"/>
        </w:r>
      </w:ins>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F7F1833" w14:textId="77777777" w:rsidR="00AA372A" w:rsidRDefault="00AA372A" w:rsidP="00B70A30">
      <w:pPr>
        <w:ind w:firstLine="0"/>
        <w:jc w:val="center"/>
      </w:pPr>
    </w:p>
    <w:p w14:paraId="210768D5" w14:textId="25AECC59" w:rsidR="008942AD" w:rsidRDefault="00AA372A" w:rsidP="00B70A30">
      <w:pPr>
        <w:pStyle w:val="Legenda"/>
      </w:pPr>
      <w:bookmarkStart w:id="2671" w:name="_Ref21547597"/>
      <w:r>
        <w:t xml:space="preserve">Quadro </w:t>
      </w:r>
      <w:fldSimple w:instr=" SEQ Quadro \* ARABIC ">
        <w:ins w:id="2672" w:author="Ryan Lemos" w:date="2019-10-14T11:07:00Z">
          <w:r w:rsidR="00EA29D8">
            <w:rPr>
              <w:noProof/>
            </w:rPr>
            <w:t>22</w:t>
          </w:r>
        </w:ins>
        <w:del w:id="2673" w:author="Ryan Lemos" w:date="2019-10-13T11:46:00Z">
          <w:r w:rsidR="00511CE0" w:rsidDel="00D36233">
            <w:rPr>
              <w:noProof/>
            </w:rPr>
            <w:delText>21</w:delText>
          </w:r>
        </w:del>
      </w:fldSimple>
      <w:bookmarkEnd w:id="2671"/>
      <w:r>
        <w:t xml:space="preserve"> - </w:t>
      </w:r>
      <w:r w:rsidRPr="00315B60">
        <w:t>Estória de</w:t>
      </w:r>
      <w:r>
        <w:t xml:space="preserve"> notificação dos alunos</w:t>
      </w:r>
    </w:p>
    <w:p w14:paraId="344D84AD" w14:textId="77777777" w:rsidR="008942AD" w:rsidRDefault="008942AD" w:rsidP="008942AD">
      <w:pPr>
        <w:pStyle w:val="estrias"/>
      </w:pPr>
      <w:r>
        <w:t>Como aluno eu gostaria de ser notificado sempre que possível sobre atividades, dúvidas respondidas e eventos.</w:t>
      </w:r>
    </w:p>
    <w:p w14:paraId="1CE7BDC3" w14:textId="77777777" w:rsidR="008942AD" w:rsidRDefault="008942AD" w:rsidP="008942AD">
      <w:pPr>
        <w:pStyle w:val="estrias"/>
      </w:pPr>
    </w:p>
    <w:p w14:paraId="7B71FA79" w14:textId="77777777" w:rsidR="00E01488" w:rsidRDefault="00E01488" w:rsidP="00E01488">
      <w:pPr>
        <w:pStyle w:val="Fontes"/>
        <w:rPr>
          <w:ins w:id="2674" w:author="Ryan Lemos" w:date="2019-10-13T12:55:00Z"/>
        </w:rPr>
      </w:pPr>
      <w:ins w:id="2675" w:author="Ryan Lemos" w:date="2019-10-13T12:55:00Z">
        <w:r>
          <w:t>Fonte: PRÓPRIA, 2019.</w:t>
        </w:r>
      </w:ins>
    </w:p>
    <w:p w14:paraId="7F310693" w14:textId="77777777" w:rsidR="008942AD" w:rsidRDefault="008942AD" w:rsidP="008942AD">
      <w:pPr>
        <w:ind w:firstLine="0"/>
        <w:jc w:val="center"/>
      </w:pPr>
    </w:p>
    <w:p w14:paraId="16D6395B" w14:textId="77777777" w:rsidR="008942AD" w:rsidRDefault="008942AD" w:rsidP="008942AD">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33631221" w14:textId="77777777" w:rsidR="008942AD" w:rsidRDefault="008942AD" w:rsidP="008942AD"/>
    <w:p w14:paraId="7C938B0C" w14:textId="17C6934F" w:rsidR="00B965E2" w:rsidRDefault="00B965E2" w:rsidP="00B70A30">
      <w:pPr>
        <w:pStyle w:val="Legenda"/>
        <w:keepNext/>
      </w:pPr>
      <w:r>
        <w:lastRenderedPageBreak/>
        <w:t xml:space="preserve">Figura </w:t>
      </w:r>
      <w:fldSimple w:instr=" SEQ Figura \* ARABIC ">
        <w:ins w:id="2676" w:author="Ryan Lemos" w:date="2019-10-14T11:07:00Z">
          <w:r w:rsidR="00EA29D8">
            <w:rPr>
              <w:noProof/>
            </w:rPr>
            <w:t>79</w:t>
          </w:r>
        </w:ins>
        <w:del w:id="2677" w:author="Ryan Lemos" w:date="2019-10-07T11:05:00Z">
          <w:r w:rsidR="00D343FF" w:rsidDel="00EA672B">
            <w:rPr>
              <w:noProof/>
            </w:rPr>
            <w:delText>84</w:delText>
          </w:r>
        </w:del>
      </w:fldSimple>
      <w:r>
        <w:t xml:space="preserve"> - Notificação de resposta a dúvida</w:t>
      </w:r>
    </w:p>
    <w:p w14:paraId="7ABB4D0F" w14:textId="79DF9ADF" w:rsidR="008942AD" w:rsidRDefault="008942AD" w:rsidP="008942AD">
      <w:pPr>
        <w:ind w:firstLine="0"/>
        <w:jc w:val="center"/>
        <w:rPr>
          <w:ins w:id="2678" w:author="Ryan Lemos" w:date="2019-10-13T12:49:00Z"/>
        </w:rPr>
      </w:pPr>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12904" cy="1355987"/>
                    </a:xfrm>
                    <a:prstGeom prst="rect">
                      <a:avLst/>
                    </a:prstGeom>
                  </pic:spPr>
                </pic:pic>
              </a:graphicData>
            </a:graphic>
          </wp:inline>
        </w:drawing>
      </w:r>
    </w:p>
    <w:p w14:paraId="786BD3FC" w14:textId="07D5B922" w:rsidR="007E37B0" w:rsidRDefault="009E79A9" w:rsidP="007E37B0">
      <w:pPr>
        <w:pStyle w:val="Fontes"/>
        <w:rPr>
          <w:ins w:id="2679" w:author="Ryan Lemos" w:date="2019-10-13T12:49:00Z"/>
        </w:rPr>
      </w:pPr>
      <w:ins w:id="2680" w:author="Ryan Lemos" w:date="2019-10-13T12:59:00Z">
        <w:r>
          <w:t>Fonte: PRÓPRIA, 2019. Utilizando o ambiente ILC v.1.</w:t>
        </w:r>
      </w:ins>
    </w:p>
    <w:p w14:paraId="12455307" w14:textId="77777777" w:rsidR="007E37B0" w:rsidRDefault="007E37B0" w:rsidP="008942AD">
      <w:pPr>
        <w:ind w:firstLine="0"/>
        <w:jc w:val="center"/>
      </w:pPr>
    </w:p>
    <w:p w14:paraId="271F0917" w14:textId="773F535F" w:rsidR="00FB122B" w:rsidRDefault="00FB122B" w:rsidP="00FB122B">
      <w:r>
        <w:t>A estória definida pel</w:t>
      </w:r>
      <w:del w:id="2681" w:author="Ryan Lemos" w:date="2019-10-09T21:06:00Z">
        <w:r w:rsidDel="00A57060">
          <w:delText xml:space="preserve">a </w:delText>
        </w:r>
        <w:r w:rsidRPr="00B21C4F" w:rsidDel="00A57060">
          <w:rPr>
            <w:highlight w:val="yellow"/>
          </w:rPr>
          <w:delText>figura X</w:delText>
        </w:r>
      </w:del>
      <w:ins w:id="2682" w:author="Ryan Lemos" w:date="2019-10-09T21:06:00Z">
        <w:r w:rsidR="00A57060">
          <w:t xml:space="preserve">o </w:t>
        </w:r>
        <w:r w:rsidR="00A57060">
          <w:fldChar w:fldCharType="begin"/>
        </w:r>
        <w:r w:rsidR="00A57060">
          <w:instrText xml:space="preserve"> REF _Ref21547614 \h </w:instrText>
        </w:r>
      </w:ins>
      <w:r w:rsidR="00A57060">
        <w:fldChar w:fldCharType="separate"/>
      </w:r>
      <w:ins w:id="2683" w:author="Ryan Lemos" w:date="2019-10-14T11:07:00Z">
        <w:r w:rsidR="00EA29D8">
          <w:t xml:space="preserve">Quadro </w:t>
        </w:r>
        <w:r w:rsidR="00EA29D8">
          <w:rPr>
            <w:noProof/>
          </w:rPr>
          <w:t>23</w:t>
        </w:r>
      </w:ins>
      <w:ins w:id="2684" w:author="Ryan Lemos" w:date="2019-10-09T21:06:00Z">
        <w:r w:rsidR="00A57060">
          <w:fldChar w:fldCharType="end"/>
        </w:r>
      </w:ins>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33A8C947" w:rsidR="00AA372A" w:rsidRDefault="00AA372A" w:rsidP="00B70A30">
      <w:pPr>
        <w:pStyle w:val="Legenda"/>
      </w:pPr>
      <w:bookmarkStart w:id="2685" w:name="_Ref21547614"/>
      <w:r>
        <w:t xml:space="preserve">Quadro </w:t>
      </w:r>
      <w:fldSimple w:instr=" SEQ Quadro \* ARABIC ">
        <w:ins w:id="2686" w:author="Ryan Lemos" w:date="2019-10-14T11:07:00Z">
          <w:r w:rsidR="00EA29D8">
            <w:rPr>
              <w:noProof/>
            </w:rPr>
            <w:t>23</w:t>
          </w:r>
        </w:ins>
        <w:del w:id="2687" w:author="Ryan Lemos" w:date="2019-10-13T11:46:00Z">
          <w:r w:rsidR="00511CE0" w:rsidDel="00D36233">
            <w:rPr>
              <w:noProof/>
            </w:rPr>
            <w:delText>22</w:delText>
          </w:r>
        </w:del>
      </w:fldSimple>
      <w:bookmarkEnd w:id="2685"/>
      <w:r>
        <w:t xml:space="preserve"> - </w:t>
      </w:r>
      <w:r w:rsidRPr="00491E62">
        <w:t>Estória de</w:t>
      </w:r>
      <w:r>
        <w:t xml:space="preserve"> visualização de materiais pelos alunos</w:t>
      </w:r>
    </w:p>
    <w:p w14:paraId="3E480145" w14:textId="008EFE9E" w:rsidR="004B1CC8" w:rsidDel="00E01488" w:rsidRDefault="004B1CC8" w:rsidP="00596E44">
      <w:pPr>
        <w:pStyle w:val="estrias"/>
        <w:rPr>
          <w:del w:id="2688" w:author="Ryan Lemos" w:date="2019-10-13T12:55:00Z"/>
        </w:rPr>
      </w:pPr>
      <w:r>
        <w:t>Como aluno desejo ser capaz de visualizar somente os materiais referentes a níveis inferiores ou iguais ao meu.</w:t>
      </w:r>
    </w:p>
    <w:p w14:paraId="3248487A" w14:textId="08CA98CB" w:rsidR="00FB122B" w:rsidRDefault="00FB122B">
      <w:pPr>
        <w:pStyle w:val="estrias"/>
        <w:pPrChange w:id="2689" w:author="Ryan Lemos" w:date="2019-10-13T12:55:00Z">
          <w:pPr>
            <w:ind w:firstLine="0"/>
          </w:pPr>
        </w:pPrChange>
      </w:pPr>
    </w:p>
    <w:p w14:paraId="5EA2EDF0" w14:textId="77777777" w:rsidR="00E01488" w:rsidRDefault="00E01488" w:rsidP="00E01488">
      <w:pPr>
        <w:pStyle w:val="Fontes"/>
        <w:rPr>
          <w:ins w:id="2690" w:author="Ryan Lemos" w:date="2019-10-13T12:55:00Z"/>
        </w:rPr>
      </w:pPr>
      <w:ins w:id="2691" w:author="Ryan Lemos" w:date="2019-10-13T12:55:00Z">
        <w:r>
          <w:t>Fonte: PRÓPRIA, 2019.</w:t>
        </w:r>
      </w:ins>
    </w:p>
    <w:p w14:paraId="1A113CF9" w14:textId="77777777" w:rsidR="00CD1ADB" w:rsidRDefault="00CD1ADB" w:rsidP="00FB122B">
      <w:pPr>
        <w:ind w:firstLine="0"/>
        <w:jc w:val="center"/>
      </w:pPr>
    </w:p>
    <w:p w14:paraId="225CEF54" w14:textId="08518A97" w:rsidR="00CD1ADB" w:rsidRDefault="00CD1ADB" w:rsidP="00596E44">
      <w:r>
        <w:t>A</w:t>
      </w:r>
      <w:ins w:id="2692" w:author="Ryan Lemos" w:date="2019-10-09T21:16:00Z">
        <w:r w:rsidR="005A7551">
          <w:t xml:space="preserve"> </w:t>
        </w:r>
        <w:r w:rsidR="005A7551">
          <w:fldChar w:fldCharType="begin"/>
        </w:r>
        <w:r w:rsidR="005A7551">
          <w:instrText xml:space="preserve"> REF _Ref21548213 \h </w:instrText>
        </w:r>
      </w:ins>
      <w:r w:rsidR="005A7551">
        <w:fldChar w:fldCharType="separate"/>
      </w:r>
      <w:ins w:id="2693" w:author="Ryan Lemos" w:date="2019-10-14T11:07:00Z">
        <w:r w:rsidR="00EA29D8">
          <w:t xml:space="preserve">Figura </w:t>
        </w:r>
        <w:r w:rsidR="00EA29D8">
          <w:rPr>
            <w:noProof/>
          </w:rPr>
          <w:t>80</w:t>
        </w:r>
      </w:ins>
      <w:ins w:id="2694" w:author="Ryan Lemos" w:date="2019-10-09T21:16:00Z">
        <w:r w:rsidR="005A7551">
          <w:fldChar w:fldCharType="end"/>
        </w:r>
      </w:ins>
      <w:r>
        <w:t xml:space="preserve"> </w:t>
      </w:r>
      <w:del w:id="2695" w:author="Ryan Lemos" w:date="2019-10-09T21:16:00Z">
        <w:r w:rsidDel="005A7551">
          <w:delText xml:space="preserve">figura X </w:delText>
        </w:r>
      </w:del>
      <w:r>
        <w:t>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 xml:space="preserve">For </w:t>
      </w:r>
      <w:proofErr w:type="spellStart"/>
      <w:r w:rsidRPr="00596E44">
        <w:rPr>
          <w:i/>
        </w:rPr>
        <w:t>All</w:t>
      </w:r>
      <w:proofErr w:type="spellEnd"/>
      <w:r w:rsidRPr="00596E44">
        <w:rPr>
          <w:i/>
        </w:rPr>
        <w:t xml:space="preserve"> </w:t>
      </w:r>
      <w:proofErr w:type="spellStart"/>
      <w:r w:rsidRPr="00596E44">
        <w:rPr>
          <w:i/>
        </w:rPr>
        <w:t>Years</w:t>
      </w:r>
      <w:proofErr w:type="spellEnd"/>
      <w:r>
        <w:t xml:space="preserve">”. </w:t>
      </w:r>
    </w:p>
    <w:p w14:paraId="62563F4F" w14:textId="77777777" w:rsidR="00CD1ADB" w:rsidRDefault="00CD1ADB" w:rsidP="00FB122B">
      <w:pPr>
        <w:ind w:firstLine="0"/>
        <w:jc w:val="center"/>
      </w:pPr>
    </w:p>
    <w:p w14:paraId="78BB38BC" w14:textId="3D6C5B90" w:rsidR="00B965E2" w:rsidRDefault="00B965E2" w:rsidP="00B70A30">
      <w:pPr>
        <w:pStyle w:val="Legenda"/>
        <w:keepNext/>
      </w:pPr>
      <w:bookmarkStart w:id="2696" w:name="_Ref21548213"/>
      <w:r>
        <w:t xml:space="preserve">Figura </w:t>
      </w:r>
      <w:fldSimple w:instr=" SEQ Figura \* ARABIC ">
        <w:ins w:id="2697" w:author="Ryan Lemos" w:date="2019-10-14T11:07:00Z">
          <w:r w:rsidR="00EA29D8">
            <w:rPr>
              <w:noProof/>
            </w:rPr>
            <w:t>80</w:t>
          </w:r>
        </w:ins>
        <w:del w:id="2698" w:author="Ryan Lemos" w:date="2019-10-07T11:05:00Z">
          <w:r w:rsidR="00D343FF" w:rsidDel="00EA672B">
            <w:rPr>
              <w:noProof/>
            </w:rPr>
            <w:delText>85</w:delText>
          </w:r>
        </w:del>
      </w:fldSimple>
      <w:bookmarkEnd w:id="2696"/>
      <w:r>
        <w:t xml:space="preserve"> - Tela de listagem de materiais para o aluno</w:t>
      </w:r>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50102" cy="2421473"/>
                    </a:xfrm>
                    <a:prstGeom prst="rect">
                      <a:avLst/>
                    </a:prstGeom>
                  </pic:spPr>
                </pic:pic>
              </a:graphicData>
            </a:graphic>
          </wp:inline>
        </w:drawing>
      </w:r>
    </w:p>
    <w:p w14:paraId="5BB06FB1" w14:textId="3CD9B535" w:rsidR="007E37B0" w:rsidRDefault="009E79A9" w:rsidP="007E37B0">
      <w:pPr>
        <w:pStyle w:val="Fontes"/>
        <w:rPr>
          <w:ins w:id="2699" w:author="Ryan Lemos" w:date="2019-10-13T12:49:00Z"/>
        </w:rPr>
      </w:pPr>
      <w:ins w:id="2700" w:author="Ryan Lemos" w:date="2019-10-13T12:59:00Z">
        <w:r>
          <w:t>Fonte: PRÓPRIA, 2019. Utilizando o ambiente ILC v.1.</w:t>
        </w:r>
      </w:ins>
    </w:p>
    <w:p w14:paraId="0054483B" w14:textId="77777777" w:rsidR="006814E6" w:rsidRDefault="006814E6" w:rsidP="00FB122B">
      <w:pPr>
        <w:ind w:firstLine="0"/>
        <w:jc w:val="center"/>
      </w:pPr>
    </w:p>
    <w:p w14:paraId="3C63B96E" w14:textId="2C631596" w:rsidR="006814E6" w:rsidRDefault="006814E6">
      <w:r>
        <w:t xml:space="preserve">Ainda como aluno é possível que ele acesse o material cadastrado pelo professor. </w:t>
      </w:r>
      <w:del w:id="2701" w:author="Ryan Lemos" w:date="2019-10-09T21:06:00Z">
        <w:r w:rsidDel="00A57060">
          <w:delText xml:space="preserve">A </w:delText>
        </w:r>
        <w:r w:rsidRPr="00596E44" w:rsidDel="00A57060">
          <w:rPr>
            <w:highlight w:val="yellow"/>
          </w:rPr>
          <w:delText>figura X</w:delText>
        </w:r>
      </w:del>
      <w:ins w:id="2702" w:author="Ryan Lemos" w:date="2019-10-09T21:06:00Z">
        <w:r w:rsidR="00A57060">
          <w:t xml:space="preserve">O </w:t>
        </w:r>
        <w:r w:rsidR="00A57060">
          <w:fldChar w:fldCharType="begin"/>
        </w:r>
        <w:r w:rsidR="00A57060">
          <w:instrText xml:space="preserve"> REF _Ref21547631 \h </w:instrText>
        </w:r>
      </w:ins>
      <w:r w:rsidR="00A57060">
        <w:fldChar w:fldCharType="separate"/>
      </w:r>
      <w:ins w:id="2703" w:author="Ryan Lemos" w:date="2019-10-14T11:07:00Z">
        <w:r w:rsidR="00EA29D8">
          <w:t xml:space="preserve">Quadro </w:t>
        </w:r>
        <w:r w:rsidR="00EA29D8">
          <w:rPr>
            <w:noProof/>
          </w:rPr>
          <w:t>24</w:t>
        </w:r>
      </w:ins>
      <w:ins w:id="2704" w:author="Ryan Lemos" w:date="2019-10-09T21:06:00Z">
        <w:r w:rsidR="00A57060">
          <w:fldChar w:fldCharType="end"/>
        </w:r>
      </w:ins>
      <w:r>
        <w:t xml:space="preserve"> representa a estória que descreve esse anseio do aluno.</w:t>
      </w:r>
    </w:p>
    <w:p w14:paraId="110B8282" w14:textId="77777777" w:rsidR="00AA372A" w:rsidRDefault="00AA372A" w:rsidP="00B70A30">
      <w:pPr>
        <w:ind w:firstLine="0"/>
        <w:jc w:val="center"/>
      </w:pPr>
    </w:p>
    <w:p w14:paraId="5B439256" w14:textId="66511099" w:rsidR="00292289" w:rsidRDefault="00AA372A" w:rsidP="00B70A30">
      <w:pPr>
        <w:pStyle w:val="Legenda"/>
      </w:pPr>
      <w:bookmarkStart w:id="2705" w:name="_Ref21547631"/>
      <w:r>
        <w:t xml:space="preserve">Quadro </w:t>
      </w:r>
      <w:fldSimple w:instr=" SEQ Quadro \* ARABIC ">
        <w:ins w:id="2706" w:author="Ryan Lemos" w:date="2019-10-14T11:07:00Z">
          <w:r w:rsidR="00EA29D8">
            <w:rPr>
              <w:noProof/>
            </w:rPr>
            <w:t>24</w:t>
          </w:r>
        </w:ins>
        <w:del w:id="2707" w:author="Ryan Lemos" w:date="2019-10-13T11:46:00Z">
          <w:r w:rsidR="00511CE0" w:rsidDel="00D36233">
            <w:rPr>
              <w:noProof/>
            </w:rPr>
            <w:delText>23</w:delText>
          </w:r>
        </w:del>
      </w:fldSimple>
      <w:bookmarkEnd w:id="2705"/>
      <w:r w:rsidRPr="00BE0662">
        <w:t xml:space="preserve"> - Estória de </w:t>
      </w:r>
      <w:r>
        <w:t>visualização de conteúdo de um material</w:t>
      </w:r>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2B8F054D" w14:textId="77777777" w:rsidR="00E01488" w:rsidRDefault="00E01488" w:rsidP="00E01488">
      <w:pPr>
        <w:pStyle w:val="Fontes"/>
        <w:rPr>
          <w:ins w:id="2708" w:author="Ryan Lemos" w:date="2019-10-13T12:55:00Z"/>
        </w:rPr>
      </w:pPr>
      <w:ins w:id="2709" w:author="Ryan Lemos" w:date="2019-10-13T12:55:00Z">
        <w:r>
          <w:t>Fonte: PRÓPRIA, 2019.</w:t>
        </w:r>
      </w:ins>
    </w:p>
    <w:p w14:paraId="6B07EAF5" w14:textId="77777777" w:rsidR="006814E6" w:rsidRDefault="006814E6" w:rsidP="005B582B">
      <w:pPr>
        <w:ind w:firstLine="0"/>
      </w:pPr>
    </w:p>
    <w:p w14:paraId="29CDBA08" w14:textId="681F50C5" w:rsidR="006814E6" w:rsidRDefault="006814E6" w:rsidP="006814E6">
      <w:r>
        <w:t>A implementação dessa estória é composta de algumas etapas</w:t>
      </w:r>
      <w:r w:rsidR="00987BE5">
        <w:t>. Na listagem dos materiais surge um botão com ícone de olho</w:t>
      </w:r>
      <w:r w:rsidR="007567FB">
        <w:t>,</w:t>
      </w:r>
      <w:r w:rsidR="00987BE5">
        <w:t xml:space="preserve"> conforme </w:t>
      </w:r>
      <w:r w:rsidR="007567FB">
        <w:t xml:space="preserve">disposto </w:t>
      </w:r>
      <w:r w:rsidR="00987BE5">
        <w:t>na</w:t>
      </w:r>
      <w:r w:rsidR="00780414">
        <w:t xml:space="preserve"> </w:t>
      </w:r>
      <w:r w:rsidR="00780414">
        <w:fldChar w:fldCharType="begin"/>
      </w:r>
      <w:r w:rsidR="00780414">
        <w:instrText xml:space="preserve"> REF _Ref20052498 \h </w:instrText>
      </w:r>
      <w:r w:rsidR="00780414">
        <w:fldChar w:fldCharType="separate"/>
      </w:r>
      <w:ins w:id="2710" w:author="Ryan Lemos" w:date="2019-10-14T11:07:00Z">
        <w:r w:rsidR="00EA29D8">
          <w:t xml:space="preserve">Figura </w:t>
        </w:r>
        <w:r w:rsidR="00EA29D8">
          <w:rPr>
            <w:noProof/>
          </w:rPr>
          <w:t>81</w:t>
        </w:r>
      </w:ins>
      <w:del w:id="2711" w:author="Ryan Lemos" w:date="2019-10-07T11:05:00Z">
        <w:r w:rsidR="00054B21" w:rsidDel="00EA672B">
          <w:delText xml:space="preserve">Figura </w:delText>
        </w:r>
        <w:r w:rsidR="00054B21" w:rsidDel="00EA672B">
          <w:rPr>
            <w:noProof/>
          </w:rPr>
          <w:delText>86</w:delText>
        </w:r>
      </w:del>
      <w:r w:rsidR="00780414">
        <w:fldChar w:fldCharType="end"/>
      </w:r>
      <w:r w:rsidR="00987BE5">
        <w:t>. Porém ao clicar nesse botão, dependendo do tipo do material</w:t>
      </w:r>
      <w:r w:rsidR="007567FB">
        <w:t>,</w:t>
      </w:r>
      <w:r w:rsidR="00987BE5">
        <w:t xml:space="preserve"> a interação pode mudar. Em caso de </w:t>
      </w:r>
      <w:r w:rsidR="00987BE5" w:rsidRPr="005B582B">
        <w:rPr>
          <w:i/>
          <w:iCs/>
        </w:rPr>
        <w:t>link</w:t>
      </w:r>
      <w:r w:rsidR="007567FB">
        <w:rPr>
          <w:i/>
          <w:iCs/>
        </w:rPr>
        <w:t>,</w:t>
      </w:r>
      <w:r w:rsidR="00987BE5">
        <w:t xml:space="preserve"> o usuário será redirecionado a página referente ao </w:t>
      </w:r>
      <w:r w:rsidR="00987BE5" w:rsidRPr="005B582B">
        <w:rPr>
          <w:i/>
          <w:iCs/>
        </w:rPr>
        <w:t>link</w:t>
      </w:r>
      <w:r w:rsidR="00987BE5">
        <w:t xml:space="preserve"> indicado. </w:t>
      </w:r>
    </w:p>
    <w:p w14:paraId="20E344D4" w14:textId="77777777" w:rsidR="008942AD" w:rsidRDefault="008942AD" w:rsidP="006814E6"/>
    <w:p w14:paraId="46FC6F66" w14:textId="2ED635D2" w:rsidR="00B965E2" w:rsidRDefault="00B965E2" w:rsidP="00B70A30">
      <w:pPr>
        <w:pStyle w:val="Legenda"/>
        <w:keepNext/>
      </w:pPr>
      <w:bookmarkStart w:id="2712" w:name="_Ref20052498"/>
      <w:r>
        <w:t xml:space="preserve">Figura </w:t>
      </w:r>
      <w:fldSimple w:instr=" SEQ Figura \* ARABIC ">
        <w:ins w:id="2713" w:author="Ryan Lemos" w:date="2019-10-14T11:07:00Z">
          <w:r w:rsidR="00EA29D8">
            <w:rPr>
              <w:noProof/>
            </w:rPr>
            <w:t>81</w:t>
          </w:r>
        </w:ins>
        <w:del w:id="2714" w:author="Ryan Lemos" w:date="2019-10-07T11:05:00Z">
          <w:r w:rsidR="00D343FF" w:rsidDel="00EA672B">
            <w:rPr>
              <w:noProof/>
            </w:rPr>
            <w:delText>86</w:delText>
          </w:r>
        </w:del>
      </w:fldSimple>
      <w:bookmarkEnd w:id="2712"/>
      <w:r>
        <w:t xml:space="preserve"> - Tela de visualização de materiais de um determinado ano para o aluno</w:t>
      </w:r>
    </w:p>
    <w:p w14:paraId="546696A7" w14:textId="77777777" w:rsidR="00987BE5" w:rsidRDefault="00987BE5" w:rsidP="00987BE5">
      <w:pPr>
        <w:ind w:firstLine="0"/>
        <w:jc w:val="center"/>
      </w:pPr>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72511" cy="2281863"/>
                    </a:xfrm>
                    <a:prstGeom prst="rect">
                      <a:avLst/>
                    </a:prstGeom>
                  </pic:spPr>
                </pic:pic>
              </a:graphicData>
            </a:graphic>
          </wp:inline>
        </w:drawing>
      </w:r>
    </w:p>
    <w:p w14:paraId="1AB9D0F7" w14:textId="236319F7" w:rsidR="007E37B0" w:rsidRDefault="009E79A9" w:rsidP="007E37B0">
      <w:pPr>
        <w:pStyle w:val="Fontes"/>
        <w:rPr>
          <w:ins w:id="2715" w:author="Ryan Lemos" w:date="2019-10-13T12:49:00Z"/>
        </w:rPr>
      </w:pPr>
      <w:ins w:id="2716" w:author="Ryan Lemos" w:date="2019-10-13T12:59:00Z">
        <w:r>
          <w:t>Fonte: PRÓPRIA, 2019. Utilizando o ambiente ILC v.1.</w:t>
        </w:r>
      </w:ins>
    </w:p>
    <w:p w14:paraId="7EAE6506" w14:textId="77777777" w:rsidR="00987BE5" w:rsidRDefault="00987BE5" w:rsidP="00987BE5">
      <w:pPr>
        <w:ind w:firstLine="0"/>
        <w:jc w:val="center"/>
      </w:pPr>
    </w:p>
    <w:p w14:paraId="036687A7" w14:textId="257F24F3" w:rsidR="00987BE5" w:rsidRPr="00151354" w:rsidRDefault="00987BE5" w:rsidP="00596E44">
      <w:r>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ins w:id="2717" w:author="Ryan Lemos" w:date="2019-10-14T11:07:00Z">
        <w:r w:rsidR="00EA29D8">
          <w:t xml:space="preserve">Figura </w:t>
        </w:r>
        <w:r w:rsidR="00EA29D8">
          <w:rPr>
            <w:noProof/>
          </w:rPr>
          <w:t>82</w:t>
        </w:r>
      </w:ins>
      <w:del w:id="2718" w:author="Ryan Lemos" w:date="2019-10-07T11:05:00Z">
        <w:r w:rsidR="00054B21" w:rsidDel="00EA672B">
          <w:delText xml:space="preserve">Figura </w:delText>
        </w:r>
        <w:r w:rsidR="00054B21" w:rsidDel="00EA672B">
          <w:rPr>
            <w:noProof/>
          </w:rPr>
          <w:delText>87</w:delText>
        </w:r>
      </w:del>
      <w:r w:rsidR="00780414">
        <w:fldChar w:fldCharType="end"/>
      </w:r>
      <w:r w:rsidR="00780414">
        <w:t xml:space="preserve"> </w:t>
      </w:r>
      <w:r>
        <w:t>demonstra como é essa interface de visualização de materiais de áudio pelo aluno.</w:t>
      </w:r>
      <w:r w:rsidR="00151354">
        <w:t xml:space="preserve"> O </w:t>
      </w:r>
      <w:proofErr w:type="spellStart"/>
      <w:r w:rsidR="00151354">
        <w:t>Laravel</w:t>
      </w:r>
      <w:proofErr w:type="spellEnd"/>
      <w:r w:rsidR="00151354">
        <w:t xml:space="preserve"> conta com um sistema capaz de manipular o sistema de arquivos do servidor. Assim o cadastro de arquivos, bem como a sua recuperação é feita de maneira bem simples pelo </w:t>
      </w:r>
      <w:r w:rsidR="00151354" w:rsidRPr="00596E44">
        <w:rPr>
          <w:i/>
        </w:rPr>
        <w:t>front</w:t>
      </w:r>
      <w:r w:rsidR="007567FB">
        <w:rPr>
          <w:i/>
        </w:rPr>
        <w:t>-</w:t>
      </w:r>
      <w:proofErr w:type="spellStart"/>
      <w:r w:rsidR="00151354" w:rsidRPr="00596E44">
        <w:rPr>
          <w:i/>
        </w:rPr>
        <w:t>end</w:t>
      </w:r>
      <w:proofErr w:type="spellEnd"/>
      <w:r w:rsidR="00151354">
        <w:t xml:space="preserve"> que somente deve identificar o caminho do arquivo no </w:t>
      </w:r>
      <w:proofErr w:type="spellStart"/>
      <w:r w:rsidR="00151354" w:rsidRPr="00596E44">
        <w:rPr>
          <w:i/>
        </w:rPr>
        <w:t>back</w:t>
      </w:r>
      <w:proofErr w:type="spellEnd"/>
      <w:r w:rsidR="007567FB">
        <w:rPr>
          <w:i/>
        </w:rPr>
        <w:t>-</w:t>
      </w:r>
      <w:r w:rsidR="00151354" w:rsidRPr="00596E44">
        <w:rPr>
          <w:i/>
        </w:rPr>
        <w:t>end</w:t>
      </w:r>
      <w:r w:rsidR="00151354">
        <w:t>.</w:t>
      </w:r>
    </w:p>
    <w:p w14:paraId="0F6EB783" w14:textId="77777777" w:rsidR="006814E6" w:rsidRDefault="006814E6" w:rsidP="00FB122B">
      <w:pPr>
        <w:ind w:firstLine="0"/>
        <w:jc w:val="center"/>
      </w:pPr>
    </w:p>
    <w:p w14:paraId="0CB546CE" w14:textId="0AF8B4DB" w:rsidR="00B965E2" w:rsidRDefault="00B965E2" w:rsidP="00B70A30">
      <w:pPr>
        <w:pStyle w:val="Legenda"/>
        <w:keepNext/>
      </w:pPr>
      <w:bookmarkStart w:id="2719" w:name="_Ref20052538"/>
      <w:r>
        <w:lastRenderedPageBreak/>
        <w:t xml:space="preserve">Figura </w:t>
      </w:r>
      <w:fldSimple w:instr=" SEQ Figura \* ARABIC ">
        <w:ins w:id="2720" w:author="Ryan Lemos" w:date="2019-10-14T11:07:00Z">
          <w:r w:rsidR="00EA29D8">
            <w:rPr>
              <w:noProof/>
            </w:rPr>
            <w:t>82</w:t>
          </w:r>
        </w:ins>
        <w:del w:id="2721" w:author="Ryan Lemos" w:date="2019-10-07T11:05:00Z">
          <w:r w:rsidR="00D343FF" w:rsidDel="00EA672B">
            <w:rPr>
              <w:noProof/>
            </w:rPr>
            <w:delText>87</w:delText>
          </w:r>
        </w:del>
      </w:fldSimple>
      <w:bookmarkEnd w:id="2719"/>
      <w:r>
        <w:t xml:space="preserve"> - Tela para ouvir materiais de áudio</w:t>
      </w:r>
    </w:p>
    <w:p w14:paraId="2582C5A7" w14:textId="61D2D2D4" w:rsidR="006814E6" w:rsidRDefault="00987BE5" w:rsidP="00FB122B">
      <w:pPr>
        <w:ind w:firstLine="0"/>
        <w:jc w:val="center"/>
        <w:rPr>
          <w:ins w:id="2722" w:author="Ryan Lemos" w:date="2019-10-13T12:49:00Z"/>
        </w:rP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92241" cy="2254799"/>
                    </a:xfrm>
                    <a:prstGeom prst="rect">
                      <a:avLst/>
                    </a:prstGeom>
                  </pic:spPr>
                </pic:pic>
              </a:graphicData>
            </a:graphic>
          </wp:inline>
        </w:drawing>
      </w:r>
    </w:p>
    <w:p w14:paraId="6FEEF178" w14:textId="7D84DBDA" w:rsidR="007E37B0" w:rsidRDefault="009E79A9">
      <w:pPr>
        <w:pStyle w:val="Fontes"/>
        <w:pPrChange w:id="2723" w:author="Ryan Lemos" w:date="2019-10-13T12:49:00Z">
          <w:pPr>
            <w:ind w:firstLine="0"/>
            <w:jc w:val="center"/>
          </w:pPr>
        </w:pPrChange>
      </w:pPr>
      <w:ins w:id="2724" w:author="Ryan Lemos" w:date="2019-10-13T12:59:00Z">
        <w:r>
          <w:t>Fonte: PRÓPRIA, 2019. Utilizando o ambiente ILC v.1.</w:t>
        </w:r>
      </w:ins>
    </w:p>
    <w:p w14:paraId="2156491D" w14:textId="77777777" w:rsidR="00FB122B" w:rsidRPr="007E37B0" w:rsidRDefault="00FB122B" w:rsidP="005B582B">
      <w:pPr>
        <w:ind w:firstLine="0"/>
        <w:rPr>
          <w:rPrChange w:id="2725" w:author="Ryan Lemos" w:date="2019-10-13T12:49:00Z">
            <w:rPr>
              <w:lang w:val="en-US"/>
            </w:rPr>
          </w:rPrChange>
        </w:rPr>
      </w:pPr>
    </w:p>
    <w:p w14:paraId="063F9C54" w14:textId="77777777" w:rsidR="003C127D" w:rsidRDefault="003C127D" w:rsidP="007216C5">
      <w:pPr>
        <w:pStyle w:val="Ttulo2"/>
      </w:pPr>
      <w:bookmarkStart w:id="2726" w:name="_Toc21872656"/>
      <w:bookmarkStart w:id="2727" w:name="_Ref21873185"/>
      <w:r>
        <w:t>Release 2 – Banco de questões</w:t>
      </w:r>
      <w:bookmarkEnd w:id="2726"/>
      <w:bookmarkEnd w:id="2727"/>
    </w:p>
    <w:p w14:paraId="515CFE3C" w14:textId="77777777" w:rsidR="00B224BF" w:rsidRPr="006D241F" w:rsidRDefault="00B224BF" w:rsidP="00596E44"/>
    <w:p w14:paraId="2FED62C1" w14:textId="6FE55BBF" w:rsidR="00E33640" w:rsidRDefault="00B224BF" w:rsidP="00596E44">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dos professores da escola. Como</w:t>
      </w:r>
      <w:r w:rsidR="002C1B1C">
        <w:t>,</w:t>
      </w:r>
      <w:r>
        <w:t xml:space="preserve"> por exemplo</w:t>
      </w:r>
      <w:r w:rsidR="002C1B1C">
        <w:t>,</w:t>
      </w:r>
      <w:r>
        <w:t xml:space="preserve"> o funcionamento do sistema de pontuação da escola, prazos para entrega de atividades, tipos de questões utilizadas etc. A partir disso concebeu-se o que se acredita ser uma solução para as atividades capaz de incluir</w:t>
      </w:r>
      <w:r w:rsidR="002C1B1C">
        <w:t>,</w:t>
      </w:r>
      <w:r>
        <w:t xml:space="preserve"> não somente a escola estudada, mas também pode ser utilizada por outras escolas de idioma.</w:t>
      </w:r>
    </w:p>
    <w:p w14:paraId="4CFD9902" w14:textId="77777777" w:rsidR="00B965E2" w:rsidRDefault="00B965E2" w:rsidP="00596E44"/>
    <w:p w14:paraId="16F9B1C3" w14:textId="13BFE132" w:rsidR="003C127D" w:rsidRDefault="003C127D" w:rsidP="003C127D">
      <w:pPr>
        <w:pStyle w:val="Ttulo3"/>
      </w:pPr>
      <w:bookmarkStart w:id="2728" w:name="_Toc21872657"/>
      <w:r>
        <w:t>Sistema desenvolvido</w:t>
      </w:r>
      <w:bookmarkEnd w:id="2728"/>
    </w:p>
    <w:p w14:paraId="042544A2" w14:textId="77777777" w:rsidR="000E3B98" w:rsidRDefault="000E3B98" w:rsidP="000E3B98"/>
    <w:p w14:paraId="24C6B692" w14:textId="70F835C0" w:rsidR="000E3B98" w:rsidRDefault="000E3B98" w:rsidP="000E3B98">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del w:id="2729" w:author="Ryan Lemos" w:date="2019-10-07T09:07:00Z">
        <w:r w:rsidDel="00DC21E5">
          <w:delText xml:space="preserve"> </w:delText>
        </w:r>
      </w:del>
    </w:p>
    <w:p w14:paraId="7656CFF5" w14:textId="77777777" w:rsidR="000E3B98" w:rsidRPr="004C0224" w:rsidRDefault="000E3B98" w:rsidP="00596E44"/>
    <w:p w14:paraId="7B74F0CC" w14:textId="77777777" w:rsidR="003C127D" w:rsidDel="00DC21E5" w:rsidRDefault="003C127D" w:rsidP="003C127D">
      <w:pPr>
        <w:pStyle w:val="Ttulo4"/>
        <w:rPr>
          <w:del w:id="2730" w:author="Ryan Lemos" w:date="2019-10-07T09:06:00Z"/>
        </w:rPr>
      </w:pPr>
      <w:bookmarkStart w:id="2731" w:name="_Toc21872658"/>
      <w:r>
        <w:t>Professor</w:t>
      </w:r>
      <w:bookmarkEnd w:id="2731"/>
    </w:p>
    <w:p w14:paraId="5046B99F" w14:textId="77777777" w:rsidR="003C127D" w:rsidDel="00DC21E5" w:rsidRDefault="003C127D">
      <w:pPr>
        <w:pStyle w:val="Ttulo4"/>
        <w:rPr>
          <w:del w:id="2732" w:author="Ryan Lemos" w:date="2019-10-07T09:06:00Z"/>
        </w:rPr>
        <w:pPrChange w:id="2733" w:author="Ryan Lemos" w:date="2019-10-07T09:06:00Z">
          <w:pPr/>
        </w:pPrChange>
      </w:pPr>
      <w:bookmarkStart w:id="2734" w:name="_Toc21338792"/>
      <w:bookmarkStart w:id="2735" w:name="_Toc21505905"/>
      <w:bookmarkStart w:id="2736" w:name="_Toc21872659"/>
      <w:bookmarkEnd w:id="2734"/>
      <w:bookmarkEnd w:id="2735"/>
      <w:bookmarkEnd w:id="2736"/>
    </w:p>
    <w:p w14:paraId="444BD7D0" w14:textId="19384F9F" w:rsidR="002D05BB" w:rsidDel="00DC21E5" w:rsidRDefault="008D6124">
      <w:pPr>
        <w:pStyle w:val="Ttulo4"/>
        <w:rPr>
          <w:del w:id="2737" w:author="Ryan Lemos" w:date="2019-10-07T09:06:00Z"/>
        </w:rPr>
        <w:pPrChange w:id="2738" w:author="Ryan Lemos" w:date="2019-10-07T09:06:00Z">
          <w:pPr/>
        </w:pPrChange>
      </w:pPr>
      <w:del w:id="2739" w:author="Ryan Lemos" w:date="2019-10-07T09:06:00Z">
        <w:r w:rsidDel="00DC21E5">
          <w:delText xml:space="preserve">A primeira estória definida para o segundo </w:delText>
        </w:r>
        <w:r w:rsidRPr="005B582B" w:rsidDel="00DC21E5">
          <w:rPr>
            <w:i/>
          </w:rPr>
          <w:delText>release</w:delText>
        </w:r>
        <w:r w:rsidDel="00DC21E5">
          <w:delText xml:space="preserve"> </w:delText>
        </w:r>
        <w:r w:rsidR="002D05BB" w:rsidDel="00DC21E5">
          <w:delText>se trata de uma característica que uma questão pode ter</w:delText>
        </w:r>
        <w:r w:rsidR="003C35EC" w:rsidDel="00DC21E5">
          <w:delText>,</w:delText>
        </w:r>
        <w:r w:rsidR="002D05BB" w:rsidDel="00DC21E5">
          <w:delText xml:space="preserve"> que diz respeito ao seu assunto, que aquela questão se refere. Essa estória pode ser identificada pela </w:delText>
        </w:r>
        <w:r w:rsidR="002D05BB" w:rsidRPr="00596E44" w:rsidDel="00DC21E5">
          <w:rPr>
            <w:highlight w:val="yellow"/>
          </w:rPr>
          <w:delText>figura X</w:delText>
        </w:r>
        <w:r w:rsidR="002D05BB" w:rsidDel="00DC21E5">
          <w:delText xml:space="preserve">. </w:delText>
        </w:r>
        <w:bookmarkStart w:id="2740" w:name="_Toc21338793"/>
        <w:bookmarkStart w:id="2741" w:name="_Toc21505906"/>
        <w:bookmarkStart w:id="2742" w:name="_Toc21872660"/>
        <w:bookmarkEnd w:id="2740"/>
        <w:bookmarkEnd w:id="2741"/>
        <w:bookmarkEnd w:id="2742"/>
      </w:del>
    </w:p>
    <w:p w14:paraId="4BC630D3" w14:textId="205341E2" w:rsidR="008723DF" w:rsidDel="00DC21E5" w:rsidRDefault="008723DF">
      <w:pPr>
        <w:pStyle w:val="Ttulo4"/>
        <w:rPr>
          <w:del w:id="2743" w:author="Ryan Lemos" w:date="2019-10-07T09:06:00Z"/>
        </w:rPr>
        <w:pPrChange w:id="2744" w:author="Ryan Lemos" w:date="2019-10-07T09:06:00Z">
          <w:pPr>
            <w:ind w:firstLine="0"/>
            <w:jc w:val="center"/>
          </w:pPr>
        </w:pPrChange>
      </w:pPr>
      <w:bookmarkStart w:id="2745" w:name="_Toc21338794"/>
      <w:bookmarkStart w:id="2746" w:name="_Toc21505907"/>
      <w:bookmarkStart w:id="2747" w:name="_Toc21872661"/>
      <w:bookmarkEnd w:id="2745"/>
      <w:bookmarkEnd w:id="2746"/>
      <w:bookmarkEnd w:id="2747"/>
    </w:p>
    <w:p w14:paraId="181E3A0E" w14:textId="6CBE6B5A" w:rsidR="00AA372A" w:rsidDel="00DC21E5" w:rsidRDefault="00515A53">
      <w:pPr>
        <w:pStyle w:val="Ttulo4"/>
        <w:rPr>
          <w:del w:id="2748" w:author="Ryan Lemos" w:date="2019-10-07T09:06:00Z"/>
        </w:rPr>
        <w:pPrChange w:id="2749" w:author="Ryan Lemos" w:date="2019-10-07T09:06:00Z">
          <w:pPr>
            <w:pStyle w:val="Legenda"/>
          </w:pPr>
        </w:pPrChange>
      </w:pPr>
      <w:del w:id="2750" w:author="Ryan Lemos" w:date="2019-10-07T09:06:00Z">
        <w:r w:rsidDel="00DC21E5">
          <w:delText xml:space="preserve">Quadro </w:delText>
        </w:r>
        <w:r w:rsidR="00681596" w:rsidDel="00DC21E5">
          <w:rPr>
            <w:iCs w:val="0"/>
          </w:rPr>
          <w:fldChar w:fldCharType="begin"/>
        </w:r>
        <w:r w:rsidR="00681596" w:rsidDel="00DC21E5">
          <w:delInstrText xml:space="preserve"> SEQ Quadro \* ARABIC </w:delInstrText>
        </w:r>
        <w:r w:rsidR="00681596" w:rsidDel="00DC21E5">
          <w:rPr>
            <w:iCs w:val="0"/>
          </w:rPr>
          <w:fldChar w:fldCharType="separate"/>
        </w:r>
        <w:r w:rsidR="00054B21" w:rsidDel="00DC21E5">
          <w:rPr>
            <w:noProof/>
          </w:rPr>
          <w:delText>24</w:delText>
        </w:r>
        <w:r w:rsidR="00681596" w:rsidDel="00DC21E5">
          <w:rPr>
            <w:iCs w:val="0"/>
            <w:noProof/>
          </w:rPr>
          <w:fldChar w:fldCharType="end"/>
        </w:r>
        <w:r w:rsidDel="00DC21E5">
          <w:delText xml:space="preserve"> </w:delText>
        </w:r>
        <w:r w:rsidRPr="009A5E3B" w:rsidDel="00DC21E5">
          <w:delText xml:space="preserve">- Estória </w:delText>
        </w:r>
        <w:r w:rsidDel="00DC21E5">
          <w:rPr>
            <w:noProof/>
          </w:rPr>
          <w:delText>de gestão de assuntos de questões</w:delText>
        </w:r>
        <w:bookmarkStart w:id="2751" w:name="_Toc21338795"/>
        <w:bookmarkStart w:id="2752" w:name="_Toc21505908"/>
        <w:bookmarkStart w:id="2753" w:name="_Toc21872662"/>
        <w:bookmarkEnd w:id="2751"/>
        <w:bookmarkEnd w:id="2752"/>
        <w:bookmarkEnd w:id="2753"/>
      </w:del>
    </w:p>
    <w:p w14:paraId="2CA3123E" w14:textId="333F4B22" w:rsidR="00B224BF" w:rsidDel="00DC21E5" w:rsidRDefault="008723DF">
      <w:pPr>
        <w:pStyle w:val="Ttulo4"/>
        <w:rPr>
          <w:del w:id="2754" w:author="Ryan Lemos" w:date="2019-10-07T09:06:00Z"/>
        </w:rPr>
        <w:pPrChange w:id="2755" w:author="Ryan Lemos" w:date="2019-10-07T09:06:00Z">
          <w:pPr>
            <w:pStyle w:val="estrias"/>
          </w:pPr>
        </w:pPrChange>
      </w:pPr>
      <w:del w:id="2756" w:author="Ryan Lemos" w:date="2019-10-07T09:06:00Z">
        <w:r w:rsidDel="00DC21E5">
          <w:delText>Como professor desejo ser capaz de gerir os assuntos das questões.</w:delText>
        </w:r>
        <w:bookmarkStart w:id="2757" w:name="_Toc21338796"/>
        <w:bookmarkStart w:id="2758" w:name="_Toc21505909"/>
        <w:bookmarkStart w:id="2759" w:name="_Toc21872663"/>
        <w:bookmarkEnd w:id="2757"/>
        <w:bookmarkEnd w:id="2758"/>
        <w:bookmarkEnd w:id="2759"/>
      </w:del>
    </w:p>
    <w:p w14:paraId="1983BEF1" w14:textId="1E322428" w:rsidR="008723DF" w:rsidDel="00DC21E5" w:rsidRDefault="008723DF">
      <w:pPr>
        <w:pStyle w:val="Ttulo4"/>
        <w:rPr>
          <w:del w:id="2760" w:author="Ryan Lemos" w:date="2019-10-07T09:06:00Z"/>
        </w:rPr>
        <w:pPrChange w:id="2761" w:author="Ryan Lemos" w:date="2019-10-07T09:06:00Z">
          <w:pPr>
            <w:pStyle w:val="estrias"/>
          </w:pPr>
        </w:pPrChange>
      </w:pPr>
      <w:bookmarkStart w:id="2762" w:name="_Toc21338797"/>
      <w:bookmarkStart w:id="2763" w:name="_Toc21505910"/>
      <w:bookmarkStart w:id="2764" w:name="_Toc21872664"/>
      <w:bookmarkEnd w:id="2762"/>
      <w:bookmarkEnd w:id="2763"/>
      <w:bookmarkEnd w:id="2764"/>
    </w:p>
    <w:p w14:paraId="60928393" w14:textId="4E41605F" w:rsidR="008723DF" w:rsidRPr="00596E44" w:rsidDel="00DC21E5" w:rsidRDefault="008723DF">
      <w:pPr>
        <w:pStyle w:val="Ttulo4"/>
        <w:rPr>
          <w:del w:id="2765" w:author="Ryan Lemos" w:date="2019-10-07T09:06:00Z"/>
          <w:b/>
          <w:bCs/>
        </w:rPr>
        <w:pPrChange w:id="2766" w:author="Ryan Lemos" w:date="2019-10-07T09:06:00Z">
          <w:pPr>
            <w:pStyle w:val="estrias"/>
          </w:pPr>
        </w:pPrChange>
      </w:pPr>
      <w:del w:id="2767" w:author="Ryan Lemos" w:date="2019-10-07T09:06:00Z">
        <w:r w:rsidRPr="00596E44" w:rsidDel="00DC21E5">
          <w:rPr>
            <w:b/>
            <w:bCs/>
          </w:rPr>
          <w:delText>Restrição da estória:</w:delText>
        </w:r>
        <w:bookmarkStart w:id="2768" w:name="_Toc21338798"/>
        <w:bookmarkStart w:id="2769" w:name="_Toc21505911"/>
        <w:bookmarkStart w:id="2770" w:name="_Toc21872665"/>
        <w:bookmarkEnd w:id="2768"/>
        <w:bookmarkEnd w:id="2769"/>
        <w:bookmarkEnd w:id="2770"/>
      </w:del>
    </w:p>
    <w:p w14:paraId="42D7411B" w14:textId="58C001A5" w:rsidR="008723DF" w:rsidDel="00DC21E5" w:rsidRDefault="008723DF">
      <w:pPr>
        <w:pStyle w:val="Ttulo4"/>
        <w:rPr>
          <w:del w:id="2771" w:author="Ryan Lemos" w:date="2019-10-07T09:06:00Z"/>
        </w:rPr>
        <w:pPrChange w:id="2772" w:author="Ryan Lemos" w:date="2019-10-07T09:06:00Z">
          <w:pPr>
            <w:pStyle w:val="estrias"/>
            <w:numPr>
              <w:numId w:val="21"/>
            </w:numPr>
            <w:ind w:left="3196" w:hanging="360"/>
          </w:pPr>
        </w:pPrChange>
      </w:pPr>
      <w:del w:id="2773" w:author="Ryan Lemos" w:date="2019-10-07T09:06:00Z">
        <w:r w:rsidDel="00DC21E5">
          <w:delText>O professor não deve ser capaz de excluir um assunto, caso esse assunto esteja atrelado a uma questão.</w:delText>
        </w:r>
        <w:bookmarkStart w:id="2774" w:name="_Toc21338799"/>
        <w:bookmarkStart w:id="2775" w:name="_Toc21505912"/>
        <w:bookmarkStart w:id="2776" w:name="_Toc21872666"/>
        <w:bookmarkEnd w:id="2774"/>
        <w:bookmarkEnd w:id="2775"/>
        <w:bookmarkEnd w:id="2776"/>
      </w:del>
    </w:p>
    <w:p w14:paraId="06FF9989" w14:textId="590C0B27" w:rsidR="002D05BB" w:rsidDel="00DC21E5" w:rsidRDefault="002D05BB">
      <w:pPr>
        <w:pStyle w:val="Ttulo4"/>
        <w:rPr>
          <w:del w:id="2777" w:author="Ryan Lemos" w:date="2019-10-07T09:06:00Z"/>
        </w:rPr>
        <w:pPrChange w:id="2778" w:author="Ryan Lemos" w:date="2019-10-07T09:06:00Z">
          <w:pPr>
            <w:ind w:firstLine="0"/>
            <w:jc w:val="center"/>
          </w:pPr>
        </w:pPrChange>
      </w:pPr>
      <w:bookmarkStart w:id="2779" w:name="_Toc21338800"/>
      <w:bookmarkStart w:id="2780" w:name="_Toc21505913"/>
      <w:bookmarkStart w:id="2781" w:name="_Toc21872667"/>
      <w:bookmarkEnd w:id="2779"/>
      <w:bookmarkEnd w:id="2780"/>
      <w:bookmarkEnd w:id="2781"/>
    </w:p>
    <w:p w14:paraId="16B1DB6A" w14:textId="3E14CCCE" w:rsidR="00B224BF" w:rsidDel="00DC21E5" w:rsidRDefault="00B224BF">
      <w:pPr>
        <w:pStyle w:val="Ttulo4"/>
        <w:rPr>
          <w:del w:id="2782" w:author="Ryan Lemos" w:date="2019-10-07T09:06:00Z"/>
        </w:rPr>
        <w:pPrChange w:id="2783" w:author="Ryan Lemos" w:date="2019-10-07T09:06:00Z">
          <w:pPr>
            <w:ind w:firstLine="0"/>
            <w:jc w:val="center"/>
          </w:pPr>
        </w:pPrChange>
      </w:pPr>
      <w:bookmarkStart w:id="2784" w:name="_Toc21338801"/>
      <w:bookmarkStart w:id="2785" w:name="_Toc21505914"/>
      <w:bookmarkStart w:id="2786" w:name="_Toc21872668"/>
      <w:bookmarkEnd w:id="2784"/>
      <w:bookmarkEnd w:id="2785"/>
      <w:bookmarkEnd w:id="2786"/>
    </w:p>
    <w:p w14:paraId="372C330C" w14:textId="6339509D" w:rsidR="007169BE" w:rsidDel="00DC21E5" w:rsidRDefault="00C0541F">
      <w:pPr>
        <w:pStyle w:val="Ttulo4"/>
        <w:rPr>
          <w:del w:id="2787" w:author="Ryan Lemos" w:date="2019-10-07T09:06:00Z"/>
        </w:rPr>
        <w:pPrChange w:id="2788" w:author="Ryan Lemos" w:date="2019-10-07T09:06:00Z">
          <w:pPr/>
        </w:pPrChange>
      </w:pPr>
      <w:del w:id="2789" w:author="Ryan Lemos" w:date="2019-10-07T09:06:00Z">
        <w:r w:rsidDel="00DC21E5">
          <w:delText xml:space="preserve">Como descrito na </w:delText>
        </w:r>
        <w:r w:rsidRPr="00596E44" w:rsidDel="00DC21E5">
          <w:rPr>
            <w:highlight w:val="yellow"/>
          </w:rPr>
          <w:delText>figura X</w:delText>
        </w:r>
        <w:r w:rsidDel="00DC21E5">
          <w:delText xml:space="preserve"> essa estória apresenta algumas restrições. Uma delas serve para barrar o professor em caso de tentativa de exclusão de um assunto que já pertença a uma questão. Isso serve para evitar inconsistências. </w:delText>
        </w:r>
        <w:r w:rsidR="003C35EC" w:rsidDel="00DC21E5">
          <w:delText>O</w:delText>
        </w:r>
        <w:r w:rsidDel="00DC21E5">
          <w:delText xml:space="preserve"> sistema est</w:delText>
        </w:r>
        <w:r w:rsidR="003C35EC" w:rsidDel="00DC21E5">
          <w:delText>á</w:delText>
        </w:r>
        <w:r w:rsidDel="00DC21E5">
          <w:delText xml:space="preserve"> utilizando um recurso do </w:delText>
        </w:r>
        <w:r w:rsidRPr="005B582B" w:rsidDel="00DC21E5">
          <w:rPr>
            <w:i/>
          </w:rPr>
          <w:delText>framework</w:delText>
        </w:r>
        <w:r w:rsidDel="00DC21E5">
          <w:delText xml:space="preserve"> Laravel, chamado </w:delText>
        </w:r>
        <w:r w:rsidRPr="00596E44" w:rsidDel="00DC21E5">
          <w:rPr>
            <w:i/>
          </w:rPr>
          <w:delText>soft</w:delText>
        </w:r>
        <w:r w:rsidDel="00DC21E5">
          <w:delText xml:space="preserve"> </w:delText>
        </w:r>
        <w:r w:rsidRPr="00596E44" w:rsidDel="00DC21E5">
          <w:rPr>
            <w:i/>
          </w:rPr>
          <w:delText>deletes</w:delText>
        </w:r>
        <w:r w:rsidDel="00DC21E5">
          <w:delText>, que evita a exclusão definitiva de um registro</w:delText>
        </w:r>
        <w:r w:rsidR="003C35EC" w:rsidDel="00DC21E5">
          <w:delText>, sendo que e</w:delText>
        </w:r>
        <w:r w:rsidDel="00DC21E5">
          <w:delText>sse recurso funciona adicionando uma coluna na tabela denominada ‘</w:delText>
        </w:r>
        <w:r w:rsidRPr="00596E44" w:rsidDel="00DC21E5">
          <w:rPr>
            <w:i/>
          </w:rPr>
          <w:delText>deleted_at</w:delText>
        </w:r>
        <w:r w:rsidDel="00DC21E5">
          <w:rPr>
            <w:i/>
          </w:rPr>
          <w:delText xml:space="preserve">’, </w:delText>
        </w:r>
        <w:r w:rsidDel="00DC21E5">
          <w:delText>que indica a data em que o registro foi excluído. Assim</w:delText>
        </w:r>
        <w:r w:rsidR="003C35EC" w:rsidDel="00DC21E5">
          <w:delText>,</w:delText>
        </w:r>
        <w:r w:rsidDel="00DC21E5">
          <w:delText xml:space="preserve"> nas buscas pelo registro</w:delText>
        </w:r>
        <w:r w:rsidR="003C35EC" w:rsidDel="00DC21E5">
          <w:delText>,</w:delText>
        </w:r>
        <w:r w:rsidDel="00DC21E5">
          <w:delText xml:space="preserve"> o Laravel ignora os registros que apresent</w:delText>
        </w:r>
        <w:r w:rsidR="003C35EC" w:rsidDel="00DC21E5">
          <w:delText>a</w:delText>
        </w:r>
        <w:r w:rsidDel="00DC21E5">
          <w:delText xml:space="preserve">m essa coluna com um valor diferente de nulo. Porém esse recurso no sistema está sendo utilizado de maneira a evitar a exclusão definitiva de registros importantes. Assim decidiu-se pelo bloqueio do botão </w:delText>
        </w:r>
        <w:r w:rsidR="007169BE" w:rsidDel="00DC21E5">
          <w:delText>de exclusão, conforme visto na</w:delText>
        </w:r>
        <w:r w:rsidR="00780414" w:rsidDel="00DC21E5">
          <w:delText xml:space="preserve"> </w:delText>
        </w:r>
        <w:r w:rsidR="00780414" w:rsidDel="00DC21E5">
          <w:rPr>
            <w:iCs w:val="0"/>
          </w:rPr>
          <w:fldChar w:fldCharType="begin"/>
        </w:r>
        <w:r w:rsidR="00780414" w:rsidDel="00DC21E5">
          <w:delInstrText xml:space="preserve"> REF _Ref20052567 \h </w:delInstrText>
        </w:r>
        <w:r w:rsidR="00780414" w:rsidDel="00DC21E5">
          <w:rPr>
            <w:iCs w:val="0"/>
          </w:rPr>
        </w:r>
        <w:r w:rsidR="00780414" w:rsidDel="00DC21E5">
          <w:rPr>
            <w:iCs w:val="0"/>
          </w:rPr>
          <w:fldChar w:fldCharType="separate"/>
        </w:r>
        <w:r w:rsidR="00054B21" w:rsidDel="00DC21E5">
          <w:delText xml:space="preserve">Figura </w:delText>
        </w:r>
        <w:r w:rsidR="00054B21" w:rsidDel="00DC21E5">
          <w:rPr>
            <w:noProof/>
          </w:rPr>
          <w:delText>88</w:delText>
        </w:r>
        <w:r w:rsidR="00780414" w:rsidDel="00DC21E5">
          <w:rPr>
            <w:iCs w:val="0"/>
          </w:rPr>
          <w:fldChar w:fldCharType="end"/>
        </w:r>
        <w:r w:rsidR="007169BE" w:rsidDel="00DC21E5">
          <w:delText>, para evitar que questões cadastradas possam trazer consigo assuntos que já foram excluídos.</w:delText>
        </w:r>
        <w:bookmarkStart w:id="2790" w:name="_Toc21338802"/>
        <w:bookmarkStart w:id="2791" w:name="_Toc21505915"/>
        <w:bookmarkStart w:id="2792" w:name="_Toc21872669"/>
        <w:bookmarkEnd w:id="2790"/>
        <w:bookmarkEnd w:id="2791"/>
        <w:bookmarkEnd w:id="2792"/>
      </w:del>
    </w:p>
    <w:p w14:paraId="61689EE8" w14:textId="499A862C" w:rsidR="00B965E2" w:rsidDel="00DC21E5" w:rsidRDefault="000638D6">
      <w:pPr>
        <w:pStyle w:val="Ttulo4"/>
        <w:rPr>
          <w:del w:id="2793" w:author="Ryan Lemos" w:date="2019-10-07T09:06:00Z"/>
        </w:rPr>
        <w:pPrChange w:id="2794" w:author="Ryan Lemos" w:date="2019-10-07T09:06:00Z">
          <w:pPr>
            <w:ind w:firstLine="0"/>
            <w:jc w:val="center"/>
          </w:pPr>
        </w:pPrChange>
      </w:pPr>
      <w:del w:id="2795" w:author="Ryan Lemos" w:date="2019-10-07T09:06:00Z">
        <w:r w:rsidRPr="000638D6" w:rsidDel="00DC21E5">
          <w:rPr>
            <w:noProof/>
          </w:rPr>
          <w:delText xml:space="preserve"> </w:delText>
        </w:r>
        <w:bookmarkStart w:id="2796" w:name="_Toc21338803"/>
        <w:bookmarkStart w:id="2797" w:name="_Toc21505916"/>
        <w:bookmarkStart w:id="2798" w:name="_Toc21872670"/>
        <w:bookmarkEnd w:id="2796"/>
        <w:bookmarkEnd w:id="2797"/>
        <w:bookmarkEnd w:id="2798"/>
      </w:del>
    </w:p>
    <w:p w14:paraId="05A50D1E" w14:textId="17F3BCEA" w:rsidR="00B965E2" w:rsidDel="00DC21E5" w:rsidRDefault="00B965E2">
      <w:pPr>
        <w:pStyle w:val="Ttulo4"/>
        <w:rPr>
          <w:del w:id="2799" w:author="Ryan Lemos" w:date="2019-10-07T09:06:00Z"/>
        </w:rPr>
        <w:pPrChange w:id="2800" w:author="Ryan Lemos" w:date="2019-10-07T09:06:00Z">
          <w:pPr>
            <w:pStyle w:val="Legenda"/>
            <w:keepNext/>
          </w:pPr>
        </w:pPrChange>
      </w:pPr>
      <w:bookmarkStart w:id="2801" w:name="_Ref20052567"/>
      <w:del w:id="2802" w:author="Ryan Lemos" w:date="2019-10-07T09:06:00Z">
        <w:r w:rsidDel="00DC21E5">
          <w:delText xml:space="preserve">Figura </w:delText>
        </w:r>
        <w:r w:rsidR="00681596" w:rsidDel="00DC21E5">
          <w:rPr>
            <w:iCs w:val="0"/>
          </w:rPr>
          <w:fldChar w:fldCharType="begin"/>
        </w:r>
        <w:r w:rsidR="00681596" w:rsidDel="00DC21E5">
          <w:delInstrText xml:space="preserve"> SEQ Figura \* ARABIC </w:delInstrText>
        </w:r>
        <w:r w:rsidR="00681596" w:rsidDel="00DC21E5">
          <w:rPr>
            <w:iCs w:val="0"/>
          </w:rPr>
          <w:fldChar w:fldCharType="separate"/>
        </w:r>
        <w:r w:rsidR="00D343FF" w:rsidDel="00DC21E5">
          <w:rPr>
            <w:noProof/>
          </w:rPr>
          <w:delText>88</w:delText>
        </w:r>
        <w:r w:rsidR="00681596" w:rsidDel="00DC21E5">
          <w:rPr>
            <w:iCs w:val="0"/>
            <w:noProof/>
          </w:rPr>
          <w:fldChar w:fldCharType="end"/>
        </w:r>
        <w:bookmarkEnd w:id="2801"/>
        <w:r w:rsidDel="00DC21E5">
          <w:delText xml:space="preserve"> - Tela de listagem dos assuntos</w:delText>
        </w:r>
        <w:bookmarkStart w:id="2803" w:name="_Toc21338804"/>
        <w:bookmarkStart w:id="2804" w:name="_Toc21505917"/>
        <w:bookmarkStart w:id="2805" w:name="_Toc21872671"/>
        <w:bookmarkEnd w:id="2803"/>
        <w:bookmarkEnd w:id="2804"/>
        <w:bookmarkEnd w:id="2805"/>
      </w:del>
    </w:p>
    <w:p w14:paraId="35AF330B" w14:textId="46E4BED6" w:rsidR="007169BE" w:rsidRDefault="000638D6">
      <w:pPr>
        <w:pStyle w:val="Ttulo4"/>
        <w:pPrChange w:id="2806" w:author="Ryan Lemos" w:date="2019-10-07T09:06:00Z">
          <w:pPr>
            <w:ind w:firstLine="0"/>
            <w:jc w:val="center"/>
          </w:pPr>
        </w:pPrChange>
      </w:pPr>
      <w:bookmarkStart w:id="2807" w:name="_Ref21873331"/>
      <w:del w:id="2808" w:author="Ryan Lemos" w:date="2019-10-07T09:06:00Z">
        <w:r w:rsidDel="00DC21E5">
          <w:rPr>
            <w:noProof/>
          </w:rPr>
          <w:drawing>
            <wp:inline distT="0" distB="0" distL="0" distR="0" wp14:anchorId="46A5254E" wp14:editId="5079E12C">
              <wp:extent cx="5814060" cy="406554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27837" cy="4075182"/>
                      </a:xfrm>
                      <a:prstGeom prst="rect">
                        <a:avLst/>
                      </a:prstGeom>
                    </pic:spPr>
                  </pic:pic>
                </a:graphicData>
              </a:graphic>
            </wp:inline>
          </w:drawing>
        </w:r>
      </w:del>
      <w:bookmarkStart w:id="2809" w:name="_Toc21872672"/>
      <w:bookmarkEnd w:id="2807"/>
      <w:bookmarkEnd w:id="2809"/>
    </w:p>
    <w:p w14:paraId="708CA3EB" w14:textId="77777777" w:rsidR="0049723A" w:rsidRDefault="0049723A" w:rsidP="005B582B">
      <w:pPr>
        <w:ind w:firstLine="0"/>
      </w:pPr>
    </w:p>
    <w:p w14:paraId="5E796E46" w14:textId="20266D1B" w:rsidR="0049723A" w:rsidRDefault="00DC21E5" w:rsidP="0049723A">
      <w:ins w:id="2810" w:author="Ryan Lemos" w:date="2019-10-07T09:07:00Z">
        <w:r>
          <w:lastRenderedPageBreak/>
          <w:t xml:space="preserve">A primeira estória definida para o segundo </w:t>
        </w:r>
        <w:r w:rsidRPr="005B582B">
          <w:rPr>
            <w:i/>
            <w:iCs/>
          </w:rPr>
          <w:t>release</w:t>
        </w:r>
      </w:ins>
      <w:del w:id="2811" w:author="Ryan Lemos" w:date="2019-10-07T09:07:00Z">
        <w:r w:rsidR="00894804" w:rsidDel="00DC21E5">
          <w:delText>A estória seguinte</w:delText>
        </w:r>
      </w:del>
      <w:r w:rsidR="00894804">
        <w:t xml:space="preserve"> se trata da criação de uma questão</w:t>
      </w:r>
      <w:r w:rsidR="00D54A70">
        <w:t>. Apesar de parecer um processo simples, tem uma série de vertentes que devem ser tratadas conforme visto na estória d</w:t>
      </w:r>
      <w:del w:id="2812" w:author="Ryan Lemos" w:date="2019-10-09T21:07:00Z">
        <w:r w:rsidR="00D54A70" w:rsidDel="00A57060">
          <w:delText xml:space="preserve">a </w:delText>
        </w:r>
        <w:r w:rsidR="00D54A70" w:rsidRPr="00596E44" w:rsidDel="00A57060">
          <w:rPr>
            <w:highlight w:val="yellow"/>
          </w:rPr>
          <w:delText>figura x</w:delText>
        </w:r>
      </w:del>
      <w:ins w:id="2813" w:author="Ryan Lemos" w:date="2019-10-09T21:07:00Z">
        <w:r w:rsidR="00A57060">
          <w:t xml:space="preserve">o </w:t>
        </w:r>
        <w:r w:rsidR="00A57060">
          <w:fldChar w:fldCharType="begin"/>
        </w:r>
        <w:r w:rsidR="00A57060">
          <w:instrText xml:space="preserve"> REF _Ref21547647 \h </w:instrText>
        </w:r>
      </w:ins>
      <w:r w:rsidR="00A57060">
        <w:fldChar w:fldCharType="separate"/>
      </w:r>
      <w:ins w:id="2814" w:author="Ryan Lemos" w:date="2019-10-14T11:07:00Z">
        <w:r w:rsidR="00EA29D8">
          <w:t xml:space="preserve">Quadro </w:t>
        </w:r>
        <w:r w:rsidR="00EA29D8">
          <w:rPr>
            <w:noProof/>
          </w:rPr>
          <w:t>25</w:t>
        </w:r>
      </w:ins>
      <w:ins w:id="2815" w:author="Ryan Lemos" w:date="2019-10-09T21:07:00Z">
        <w:r w:rsidR="00A57060">
          <w:fldChar w:fldCharType="end"/>
        </w:r>
      </w:ins>
      <w:r w:rsidR="00D54A70">
        <w:t xml:space="preserve">. </w:t>
      </w:r>
    </w:p>
    <w:p w14:paraId="011325EE" w14:textId="3AD9D173" w:rsidR="00FE4DD4" w:rsidRDefault="00FE4DD4" w:rsidP="00FE4DD4">
      <w:pPr>
        <w:ind w:firstLine="0"/>
        <w:jc w:val="center"/>
      </w:pPr>
    </w:p>
    <w:p w14:paraId="514505EA" w14:textId="7043BE19" w:rsidR="00FE4DD4" w:rsidRDefault="00FE4DD4" w:rsidP="00B70A30">
      <w:pPr>
        <w:pStyle w:val="Legenda"/>
      </w:pPr>
      <w:bookmarkStart w:id="2816" w:name="_Ref21547647"/>
      <w:r>
        <w:t xml:space="preserve">Quadro </w:t>
      </w:r>
      <w:fldSimple w:instr=" SEQ Quadro \* ARABIC ">
        <w:ins w:id="2817" w:author="Ryan Lemos" w:date="2019-10-14T11:07:00Z">
          <w:r w:rsidR="00EA29D8">
            <w:rPr>
              <w:noProof/>
            </w:rPr>
            <w:t>25</w:t>
          </w:r>
        </w:ins>
        <w:del w:id="2818" w:author="Ryan Lemos" w:date="2019-10-07T11:05:00Z">
          <w:r w:rsidR="00054B21" w:rsidDel="00EA672B">
            <w:rPr>
              <w:noProof/>
            </w:rPr>
            <w:delText>25</w:delText>
          </w:r>
        </w:del>
      </w:fldSimple>
      <w:bookmarkEnd w:id="2816"/>
      <w:r w:rsidRPr="00FF15EE">
        <w:t xml:space="preserve"> - Estória de </w:t>
      </w:r>
      <w:r>
        <w:t>criação de questões</w:t>
      </w:r>
    </w:p>
    <w:p w14:paraId="3D34DE30" w14:textId="77777777"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28CB3124" w14:textId="77777777" w:rsidR="00E01488" w:rsidRDefault="00E01488">
      <w:pPr>
        <w:pStyle w:val="Fontes"/>
        <w:rPr>
          <w:ins w:id="2819" w:author="Ryan Lemos" w:date="2019-10-13T12:56:00Z"/>
        </w:rPr>
        <w:pPrChange w:id="2820" w:author="Ryan Lemos" w:date="2019-10-13T12:56:00Z">
          <w:pPr>
            <w:pStyle w:val="Fontes"/>
            <w:numPr>
              <w:numId w:val="20"/>
            </w:numPr>
            <w:ind w:left="3196" w:hanging="360"/>
          </w:pPr>
        </w:pPrChange>
      </w:pPr>
      <w:ins w:id="2821" w:author="Ryan Lemos" w:date="2019-10-13T12:56:00Z">
        <w:r>
          <w:t>Fonte: PRÓPRIA, 2019.</w:t>
        </w:r>
      </w:ins>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D8008B2"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p>
    <w:p w14:paraId="0896E70A" w14:textId="4124A156" w:rsidR="00893103" w:rsidRDefault="00893103" w:rsidP="00D54A70">
      <w:r>
        <w:t xml:space="preserve">A </w:t>
      </w:r>
      <w:r w:rsidR="00780414">
        <w:fldChar w:fldCharType="begin"/>
      </w:r>
      <w:r w:rsidR="00780414">
        <w:instrText xml:space="preserve"> REF _Ref20052591 \h </w:instrText>
      </w:r>
      <w:r w:rsidR="00780414">
        <w:fldChar w:fldCharType="separate"/>
      </w:r>
      <w:ins w:id="2822" w:author="Ryan Lemos" w:date="2019-10-14T11:07:00Z">
        <w:r w:rsidR="00EA29D8">
          <w:t xml:space="preserve">Figura </w:t>
        </w:r>
        <w:r w:rsidR="00EA29D8">
          <w:rPr>
            <w:noProof/>
          </w:rPr>
          <w:t>83</w:t>
        </w:r>
      </w:ins>
      <w:del w:id="2823" w:author="Ryan Lemos" w:date="2019-10-07T11:05:00Z">
        <w:r w:rsidR="00054B21" w:rsidDel="00EA672B">
          <w:delText xml:space="preserve">Figura </w:delText>
        </w:r>
        <w:r w:rsidR="00054B21" w:rsidDel="00EA672B">
          <w:rPr>
            <w:noProof/>
          </w:rPr>
          <w:delText>89</w:delText>
        </w:r>
      </w:del>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a estrutura de </w:t>
      </w:r>
      <w:proofErr w:type="spellStart"/>
      <w:r w:rsidR="00B77D37" w:rsidRPr="00596E44">
        <w:rPr>
          <w:i/>
        </w:rPr>
        <w:t>tags</w:t>
      </w:r>
      <w:proofErr w:type="spellEnd"/>
      <w:r w:rsidR="00B77D37">
        <w:t xml:space="preserve">, por meio de um recurso nativo do </w:t>
      </w:r>
      <w:proofErr w:type="spellStart"/>
      <w:r w:rsidR="00B77D37">
        <w:t>MaterializeCSS</w:t>
      </w:r>
      <w:proofErr w:type="spellEnd"/>
      <w:r w:rsidR="00B77D37">
        <w:t>. Com esse recurso é possível ao usuário digitar o nome de um assunto e caso esse assunto esteja previamente cadastrado na base de dados</w:t>
      </w:r>
      <w:r w:rsidR="003C35EC">
        <w:t>,</w:t>
      </w:r>
      <w:r w:rsidR="00B77D37">
        <w:t xml:space="preserve"> ele aparecerá na lista de assuntos disponíveis, bastando clica</w:t>
      </w:r>
      <w:r w:rsidR="00EA685B">
        <w:t>r</w:t>
      </w:r>
      <w:r w:rsidR="00B77D37">
        <w:t xml:space="preserve"> sobre o assunto</w:t>
      </w:r>
      <w:r w:rsidR="00EA685B">
        <w:t>. Caso o assunto escolhido não esteja presente na base de dados</w:t>
      </w:r>
      <w:r w:rsidR="003C35EC">
        <w:t>,</w:t>
      </w:r>
      <w:r w:rsidR="00EA685B">
        <w:t xml:space="preserve"> o professor pode inseri-lo</w:t>
      </w:r>
      <w:r w:rsidR="003C35EC">
        <w:t>,</w:t>
      </w:r>
      <w:r w:rsidR="00EA685B">
        <w:t xml:space="preserve"> digitando-o e pressionando a tecla </w:t>
      </w:r>
      <w:proofErr w:type="spellStart"/>
      <w:r w:rsidR="00EA685B" w:rsidRPr="00596E44">
        <w:rPr>
          <w:i/>
        </w:rPr>
        <w:t>enter</w:t>
      </w:r>
      <w:proofErr w:type="spellEnd"/>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48FDF19C" w:rsidR="00B965E2" w:rsidRDefault="00B965E2" w:rsidP="00B70A30">
      <w:pPr>
        <w:pStyle w:val="Legenda"/>
        <w:keepNext/>
      </w:pPr>
      <w:bookmarkStart w:id="2824" w:name="_Ref20052591"/>
      <w:r>
        <w:t xml:space="preserve">Figura </w:t>
      </w:r>
      <w:fldSimple w:instr=" SEQ Figura \* ARABIC ">
        <w:ins w:id="2825" w:author="Ryan Lemos" w:date="2019-10-14T11:07:00Z">
          <w:r w:rsidR="00EA29D8">
            <w:rPr>
              <w:noProof/>
            </w:rPr>
            <w:t>83</w:t>
          </w:r>
        </w:ins>
        <w:del w:id="2826" w:author="Ryan Lemos" w:date="2019-10-07T11:05:00Z">
          <w:r w:rsidR="00D343FF" w:rsidDel="00EA672B">
            <w:rPr>
              <w:noProof/>
            </w:rPr>
            <w:delText>89</w:delText>
          </w:r>
        </w:del>
      </w:fldSimple>
      <w:bookmarkEnd w:id="2824"/>
      <w:r>
        <w:t xml:space="preserve"> - Tela da primeira etapa de cadastro de uma questão</w:t>
      </w:r>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2522220"/>
                    </a:xfrm>
                    <a:prstGeom prst="rect">
                      <a:avLst/>
                    </a:prstGeom>
                  </pic:spPr>
                </pic:pic>
              </a:graphicData>
            </a:graphic>
          </wp:inline>
        </w:drawing>
      </w:r>
    </w:p>
    <w:p w14:paraId="578EC711" w14:textId="7DFA6ECD" w:rsidR="007E37B0" w:rsidRDefault="009E79A9" w:rsidP="007E37B0">
      <w:pPr>
        <w:pStyle w:val="Fontes"/>
        <w:rPr>
          <w:ins w:id="2827" w:author="Ryan Lemos" w:date="2019-10-13T12:49:00Z"/>
        </w:rPr>
      </w:pPr>
      <w:ins w:id="2828" w:author="Ryan Lemos" w:date="2019-10-13T12:59:00Z">
        <w:r>
          <w:t>Fonte: PRÓPRIA, 2019. Utilizando o ambiente ILC v.1.</w:t>
        </w:r>
      </w:ins>
    </w:p>
    <w:p w14:paraId="5EFA7D65" w14:textId="77777777" w:rsidR="004C0224" w:rsidRDefault="004C0224" w:rsidP="004C0224"/>
    <w:p w14:paraId="6229E73D" w14:textId="4FF1C7E2" w:rsidR="004C0224" w:rsidRDefault="004C0224">
      <w:pPr>
        <w:rPr>
          <w:ins w:id="2829" w:author="Ryan Lemos" w:date="2019-10-13T12:18:00Z"/>
        </w:rPr>
      </w:pPr>
      <w:r>
        <w:t xml:space="preserve">Já a </w:t>
      </w:r>
      <w:r w:rsidR="00780414">
        <w:fldChar w:fldCharType="begin"/>
      </w:r>
      <w:r w:rsidR="00780414">
        <w:instrText xml:space="preserve"> REF _Ref20052605 \h </w:instrText>
      </w:r>
      <w:r w:rsidR="00780414">
        <w:fldChar w:fldCharType="separate"/>
      </w:r>
      <w:ins w:id="2830" w:author="Ryan Lemos" w:date="2019-10-14T11:07:00Z">
        <w:r w:rsidR="00EA29D8">
          <w:t xml:space="preserve">Figura </w:t>
        </w:r>
        <w:r w:rsidR="00EA29D8">
          <w:rPr>
            <w:noProof/>
          </w:rPr>
          <w:t>84</w:t>
        </w:r>
      </w:ins>
      <w:del w:id="2831" w:author="Ryan Lemos" w:date="2019-10-07T11:05:00Z">
        <w:r w:rsidR="00054B21" w:rsidDel="00EA672B">
          <w:delText xml:space="preserve">Figura </w:delText>
        </w:r>
        <w:r w:rsidR="00054B21" w:rsidDel="00EA672B">
          <w:rPr>
            <w:noProof/>
          </w:rPr>
          <w:delText>90</w:delText>
        </w:r>
      </w:del>
      <w:r w:rsidR="00780414">
        <w:fldChar w:fldCharType="end"/>
      </w:r>
      <w:r w:rsidR="00780414">
        <w:t xml:space="preserve"> </w:t>
      </w:r>
      <w:r>
        <w:t>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w:t>
      </w:r>
      <w:r w:rsidR="00F62986">
        <w:t>,</w:t>
      </w:r>
      <w:r>
        <w:t xml:space="preserve"> contendo as instruções de preenchimento daquela etapa em específico.</w:t>
      </w:r>
      <w:r w:rsidR="00C00F6E">
        <w:t xml:space="preserve"> 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w:t>
      </w:r>
      <w:proofErr w:type="spellStart"/>
      <w:r w:rsidR="00C00F6E">
        <w:t>JavaScript</w:t>
      </w:r>
      <w:proofErr w:type="spellEnd"/>
      <w:r w:rsidR="00C00F6E">
        <w:t xml:space="preserve"> chamado </w:t>
      </w:r>
      <w:proofErr w:type="spellStart"/>
      <w:r w:rsidR="00C00F6E">
        <w:t>CKEditor</w:t>
      </w:r>
      <w:proofErr w:type="spellEnd"/>
      <w:r w:rsidR="00C00F6E">
        <w:t>,</w:t>
      </w:r>
      <w:ins w:id="2832" w:author="Ryan Lemos" w:date="2019-10-09T20:54:00Z">
        <w:r w:rsidR="001A66C9">
          <w:t xml:space="preserve"> conforme seção</w:t>
        </w:r>
      </w:ins>
      <w:ins w:id="2833" w:author="Ryan Lemos" w:date="2019-10-13T15:36:00Z">
        <w:r w:rsidR="00A768C5">
          <w:t xml:space="preserve"> </w:t>
        </w:r>
        <w:r w:rsidR="00A768C5">
          <w:fldChar w:fldCharType="begin"/>
        </w:r>
        <w:r w:rsidR="00A768C5">
          <w:instrText xml:space="preserve"> REF _Ref21873418 \r \h </w:instrText>
        </w:r>
      </w:ins>
      <w:r w:rsidR="00A768C5">
        <w:fldChar w:fldCharType="separate"/>
      </w:r>
      <w:ins w:id="2834" w:author="Ryan Lemos" w:date="2019-10-14T11:07:00Z">
        <w:r w:rsidR="00EA29D8">
          <w:t>2.2.4.7</w:t>
        </w:r>
      </w:ins>
      <w:ins w:id="2835" w:author="Ryan Lemos" w:date="2019-10-13T15:36:00Z">
        <w:r w:rsidR="00A768C5">
          <w:fldChar w:fldCharType="end"/>
        </w:r>
      </w:ins>
      <w:ins w:id="2836" w:author="Ryan Lemos" w:date="2019-10-09T20:54:00Z">
        <w:r w:rsidR="001A66C9">
          <w:t>.</w:t>
        </w:r>
      </w:ins>
      <w:del w:id="2837" w:author="Ryan Lemos" w:date="2019-10-09T20:54:00Z">
        <w:r w:rsidR="00C00F6E" w:rsidDel="001A66C9">
          <w:delText xml:space="preserve"> que detém uma série de ferramentas para edição de textos, como negrito, itálico, criação de </w:delText>
        </w:r>
        <w:r w:rsidR="00CF506D" w:rsidDel="001A66C9">
          <w:delText>listas etc.</w:delText>
        </w:r>
        <w:r w:rsidR="00C00F6E" w:rsidDel="001A66C9">
          <w:delText xml:space="preserve"> (</w:delText>
        </w:r>
        <w:commentRangeStart w:id="2838"/>
        <w:r w:rsidR="00C00F6E" w:rsidDel="001A66C9">
          <w:delText>CKEDITOR</w:delText>
        </w:r>
        <w:commentRangeEnd w:id="2838"/>
        <w:r w:rsidR="00027C62" w:rsidDel="001A66C9">
          <w:rPr>
            <w:rStyle w:val="Refdecomentrio"/>
          </w:rPr>
          <w:commentReference w:id="2838"/>
        </w:r>
        <w:r w:rsidR="00C00F6E" w:rsidDel="001A66C9">
          <w:delText>, 2019).</w:delText>
        </w:r>
      </w:del>
    </w:p>
    <w:p w14:paraId="58732A6B" w14:textId="77777777" w:rsidR="00BD1CB5" w:rsidRDefault="00BD1CB5"/>
    <w:p w14:paraId="6386A08D" w14:textId="46FA0AE1" w:rsidR="00B965E2" w:rsidRDefault="00B965E2" w:rsidP="00B70A30">
      <w:pPr>
        <w:pStyle w:val="Legenda"/>
        <w:keepNext/>
      </w:pPr>
      <w:bookmarkStart w:id="2839" w:name="_Ref20052605"/>
      <w:r>
        <w:lastRenderedPageBreak/>
        <w:t xml:space="preserve">Figura </w:t>
      </w:r>
      <w:fldSimple w:instr=" SEQ Figura \* ARABIC ">
        <w:ins w:id="2840" w:author="Ryan Lemos" w:date="2019-10-14T11:07:00Z">
          <w:r w:rsidR="00EA29D8">
            <w:rPr>
              <w:noProof/>
            </w:rPr>
            <w:t>84</w:t>
          </w:r>
        </w:ins>
        <w:del w:id="2841" w:author="Ryan Lemos" w:date="2019-10-07T11:05:00Z">
          <w:r w:rsidR="00D343FF" w:rsidDel="00EA672B">
            <w:rPr>
              <w:noProof/>
            </w:rPr>
            <w:delText>90</w:delText>
          </w:r>
        </w:del>
      </w:fldSimple>
      <w:bookmarkEnd w:id="2839"/>
      <w:r>
        <w:t xml:space="preserve"> - </w:t>
      </w:r>
      <w:r w:rsidRPr="003E60B6">
        <w:t xml:space="preserve">Tela da </w:t>
      </w:r>
      <w:r>
        <w:t>segunda</w:t>
      </w:r>
      <w:r w:rsidRPr="003E60B6">
        <w:t xml:space="preserve"> etapa de cadastro de uma questão</w:t>
      </w:r>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4275455"/>
                    </a:xfrm>
                    <a:prstGeom prst="rect">
                      <a:avLst/>
                    </a:prstGeom>
                  </pic:spPr>
                </pic:pic>
              </a:graphicData>
            </a:graphic>
          </wp:inline>
        </w:drawing>
      </w:r>
    </w:p>
    <w:p w14:paraId="1B77AFD2" w14:textId="1B4623B3" w:rsidR="007E37B0" w:rsidRDefault="009E79A9" w:rsidP="007E37B0">
      <w:pPr>
        <w:pStyle w:val="Fontes"/>
        <w:rPr>
          <w:ins w:id="2842" w:author="Ryan Lemos" w:date="2019-10-13T12:49:00Z"/>
        </w:rPr>
      </w:pPr>
      <w:ins w:id="2843" w:author="Ryan Lemos" w:date="2019-10-13T12:59:00Z">
        <w:r>
          <w:t>Fonte: PRÓPRIA, 2019. Utilizando o ambiente ILC v.1.</w:t>
        </w:r>
      </w:ins>
    </w:p>
    <w:p w14:paraId="1160547A" w14:textId="77777777" w:rsidR="004C0224" w:rsidRDefault="004C0224" w:rsidP="004C0224"/>
    <w:p w14:paraId="37958617" w14:textId="339C8BB6" w:rsidR="004C0224" w:rsidRDefault="004C0224" w:rsidP="00596E44">
      <w:r>
        <w:t>Caso a questão seja de marcar</w:t>
      </w:r>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ins w:id="2844" w:author="Ryan Lemos" w:date="2019-10-14T11:07:00Z">
        <w:r w:rsidR="00EA29D8">
          <w:t xml:space="preserve">Figura </w:t>
        </w:r>
        <w:r w:rsidR="00EA29D8">
          <w:rPr>
            <w:noProof/>
          </w:rPr>
          <w:t>85</w:t>
        </w:r>
      </w:ins>
      <w:del w:id="2845" w:author="Ryan Lemos" w:date="2019-10-07T11:05:00Z">
        <w:r w:rsidR="00054B21" w:rsidDel="00EA672B">
          <w:delText xml:space="preserve">Figura </w:delText>
        </w:r>
        <w:r w:rsidR="00054B21" w:rsidDel="00EA672B">
          <w:rPr>
            <w:noProof/>
          </w:rPr>
          <w:delText>91</w:delText>
        </w:r>
      </w:del>
      <w:r w:rsidR="00780414">
        <w:fldChar w:fldCharType="end"/>
      </w:r>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roofErr w:type="gramStart"/>
      <w:r w:rsidR="00BC4BB5">
        <w:t>-‘</w:t>
      </w:r>
      <w:proofErr w:type="gramEnd"/>
      <w:r w:rsidR="00BC4BB5">
        <w:t>.</w:t>
      </w:r>
    </w:p>
    <w:p w14:paraId="7E45FBEA" w14:textId="77777777" w:rsidR="004C0224" w:rsidRDefault="004C0224">
      <w:pPr>
        <w:ind w:firstLine="0"/>
        <w:jc w:val="center"/>
      </w:pPr>
    </w:p>
    <w:p w14:paraId="2923F6C8" w14:textId="3866B003" w:rsidR="00B965E2" w:rsidRDefault="00B965E2" w:rsidP="00B70A30">
      <w:pPr>
        <w:pStyle w:val="Legenda"/>
        <w:keepNext/>
      </w:pPr>
      <w:bookmarkStart w:id="2846" w:name="_Ref20052631"/>
      <w:r>
        <w:lastRenderedPageBreak/>
        <w:t xml:space="preserve">Figura </w:t>
      </w:r>
      <w:fldSimple w:instr=" SEQ Figura \* ARABIC ">
        <w:ins w:id="2847" w:author="Ryan Lemos" w:date="2019-10-14T11:07:00Z">
          <w:r w:rsidR="00EA29D8">
            <w:rPr>
              <w:noProof/>
            </w:rPr>
            <w:t>85</w:t>
          </w:r>
        </w:ins>
        <w:del w:id="2848" w:author="Ryan Lemos" w:date="2019-10-07T11:05:00Z">
          <w:r w:rsidR="00D343FF" w:rsidDel="00EA672B">
            <w:rPr>
              <w:noProof/>
            </w:rPr>
            <w:delText>91</w:delText>
          </w:r>
        </w:del>
      </w:fldSimple>
      <w:bookmarkEnd w:id="2846"/>
      <w:r>
        <w:t xml:space="preserve"> - </w:t>
      </w:r>
      <w:r w:rsidRPr="00CA52D1">
        <w:t xml:space="preserve">Tela da </w:t>
      </w:r>
      <w:r>
        <w:t>terceira</w:t>
      </w:r>
      <w:r w:rsidRPr="00CA52D1">
        <w:t xml:space="preserve"> etapa de cadastro de uma questão</w:t>
      </w:r>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7F672009" w14:textId="1C26CB5E" w:rsidR="007E37B0" w:rsidRDefault="009E79A9" w:rsidP="007E37B0">
      <w:pPr>
        <w:pStyle w:val="Fontes"/>
        <w:rPr>
          <w:ins w:id="2849" w:author="Ryan Lemos" w:date="2019-10-13T12:49:00Z"/>
        </w:rPr>
      </w:pPr>
      <w:ins w:id="2850" w:author="Ryan Lemos" w:date="2019-10-13T12:59:00Z">
        <w:r>
          <w:t>Fonte: PRÓPRIA, 2019. Utilizando o ambiente ILC v.1.</w:t>
        </w:r>
      </w:ins>
    </w:p>
    <w:p w14:paraId="321E6BB1" w14:textId="77777777" w:rsidR="00BC4BB5" w:rsidRDefault="00BC4BB5">
      <w:pPr>
        <w:ind w:firstLine="0"/>
        <w:jc w:val="center"/>
      </w:pPr>
    </w:p>
    <w:p w14:paraId="5416431C" w14:textId="764CB1A9" w:rsidR="00BC4BB5" w:rsidRDefault="00BC4BB5" w:rsidP="00596E44">
      <w:r>
        <w:t>A última etapa, conforme visto na</w:t>
      </w:r>
      <w:r w:rsidR="00780414">
        <w:t xml:space="preserve"> </w:t>
      </w:r>
      <w:r w:rsidR="00780414">
        <w:fldChar w:fldCharType="begin"/>
      </w:r>
      <w:r w:rsidR="00780414">
        <w:instrText xml:space="preserve"> REF _Ref20052650 \h </w:instrText>
      </w:r>
      <w:r w:rsidR="00780414">
        <w:fldChar w:fldCharType="separate"/>
      </w:r>
      <w:ins w:id="2851" w:author="Ryan Lemos" w:date="2019-10-14T11:07:00Z">
        <w:r w:rsidR="00EA29D8">
          <w:t xml:space="preserve">Figura </w:t>
        </w:r>
        <w:r w:rsidR="00EA29D8">
          <w:rPr>
            <w:noProof/>
          </w:rPr>
          <w:t>86</w:t>
        </w:r>
      </w:ins>
      <w:del w:id="2852" w:author="Ryan Lemos" w:date="2019-10-07T11:05:00Z">
        <w:r w:rsidR="00054B21" w:rsidDel="00EA672B">
          <w:delText xml:space="preserve">Figura </w:delText>
        </w:r>
        <w:r w:rsidR="00054B21" w:rsidDel="00EA672B">
          <w:rPr>
            <w:noProof/>
          </w:rPr>
          <w:delText>92</w:delText>
        </w:r>
      </w:del>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47C8DCDB" w14:textId="46972F3B" w:rsidR="00B965E2" w:rsidRDefault="00B965E2" w:rsidP="00B70A30">
      <w:pPr>
        <w:pStyle w:val="Legenda"/>
        <w:keepNext/>
      </w:pPr>
      <w:bookmarkStart w:id="2853" w:name="_Ref20052650"/>
      <w:r>
        <w:lastRenderedPageBreak/>
        <w:t xml:space="preserve">Figura </w:t>
      </w:r>
      <w:fldSimple w:instr=" SEQ Figura \* ARABIC ">
        <w:ins w:id="2854" w:author="Ryan Lemos" w:date="2019-10-14T11:07:00Z">
          <w:r w:rsidR="00EA29D8">
            <w:rPr>
              <w:noProof/>
            </w:rPr>
            <w:t>86</w:t>
          </w:r>
        </w:ins>
        <w:del w:id="2855" w:author="Ryan Lemos" w:date="2019-10-07T11:05:00Z">
          <w:r w:rsidR="00D343FF" w:rsidDel="00EA672B">
            <w:rPr>
              <w:noProof/>
            </w:rPr>
            <w:delText>92</w:delText>
          </w:r>
        </w:del>
      </w:fldSimple>
      <w:bookmarkEnd w:id="2853"/>
      <w:r>
        <w:t xml:space="preserve"> - </w:t>
      </w:r>
      <w:r w:rsidRPr="001F67F9">
        <w:t xml:space="preserve">Tela da </w:t>
      </w:r>
      <w:r>
        <w:t>última</w:t>
      </w:r>
      <w:r w:rsidRPr="001F67F9">
        <w:t xml:space="preserve"> etapa de cadastro de uma questão</w:t>
      </w:r>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4030345"/>
                    </a:xfrm>
                    <a:prstGeom prst="rect">
                      <a:avLst/>
                    </a:prstGeom>
                  </pic:spPr>
                </pic:pic>
              </a:graphicData>
            </a:graphic>
          </wp:inline>
        </w:drawing>
      </w:r>
    </w:p>
    <w:p w14:paraId="3244FB0C" w14:textId="04B36D3C" w:rsidR="007E37B0" w:rsidRDefault="009E79A9" w:rsidP="007E37B0">
      <w:pPr>
        <w:pStyle w:val="Fontes"/>
        <w:rPr>
          <w:ins w:id="2856" w:author="Ryan Lemos" w:date="2019-10-13T12:49:00Z"/>
        </w:rPr>
      </w:pPr>
      <w:ins w:id="2857" w:author="Ryan Lemos" w:date="2019-10-13T12:59:00Z">
        <w:r>
          <w:t>Fonte: PRÓPRIA, 2019. Utilizando o ambiente ILC v.1.</w:t>
        </w:r>
      </w:ins>
    </w:p>
    <w:p w14:paraId="45693233" w14:textId="77777777" w:rsidR="00B224BF" w:rsidRDefault="00B224BF">
      <w:pPr>
        <w:ind w:firstLine="0"/>
        <w:jc w:val="center"/>
      </w:pPr>
    </w:p>
    <w:p w14:paraId="6FB7AD75" w14:textId="4CB218A4"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2858"/>
      <w:r w:rsidRPr="00596E44">
        <w:rPr>
          <w:i/>
        </w:rPr>
        <w:t>Local</w:t>
      </w:r>
      <w:r>
        <w:t xml:space="preserve"> </w:t>
      </w:r>
      <w:proofErr w:type="spellStart"/>
      <w:r w:rsidRPr="00596E44">
        <w:rPr>
          <w:i/>
        </w:rPr>
        <w:t>Storage</w:t>
      </w:r>
      <w:proofErr w:type="spellEnd"/>
      <w:r>
        <w:t xml:space="preserve">, </w:t>
      </w:r>
      <w:commentRangeEnd w:id="2858"/>
      <w:r w:rsidR="00AB3C4D">
        <w:rPr>
          <w:rStyle w:val="Refdecomentrio"/>
        </w:rPr>
        <w:commentReference w:id="2858"/>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ins w:id="2859" w:author="Ryan Lemos" w:date="2019-10-14T11:07:00Z">
        <w:r w:rsidR="00EA29D8">
          <w:t xml:space="preserve">Figura </w:t>
        </w:r>
        <w:r w:rsidR="00EA29D8">
          <w:rPr>
            <w:noProof/>
          </w:rPr>
          <w:t>87</w:t>
        </w:r>
      </w:ins>
      <w:del w:id="2860" w:author="Ryan Lemos" w:date="2019-10-07T11:05:00Z">
        <w:r w:rsidR="00054B21" w:rsidDel="00EA672B">
          <w:delText xml:space="preserve">Figura </w:delText>
        </w:r>
        <w:r w:rsidR="00054B21" w:rsidDel="00EA672B">
          <w:rPr>
            <w:noProof/>
          </w:rPr>
          <w:delText>93</w:delText>
        </w:r>
      </w:del>
      <w:r w:rsidR="00780414">
        <w:fldChar w:fldCharType="end"/>
      </w:r>
      <w:r w:rsidR="00EE5F10">
        <w:t xml:space="preserve">, em que foi utilizado o navegador Google Chrome. </w:t>
      </w:r>
    </w:p>
    <w:p w14:paraId="74866706" w14:textId="77777777" w:rsidR="00EE5F10" w:rsidRDefault="00EE5F10" w:rsidP="00BC4BB5"/>
    <w:p w14:paraId="6A769D36" w14:textId="4F8C75EF" w:rsidR="00B965E2" w:rsidRDefault="00B965E2" w:rsidP="00B70A30">
      <w:pPr>
        <w:pStyle w:val="Legenda"/>
        <w:keepNext/>
      </w:pPr>
      <w:bookmarkStart w:id="2861" w:name="_Ref20052691"/>
      <w:r>
        <w:t xml:space="preserve">Figura </w:t>
      </w:r>
      <w:fldSimple w:instr=" SEQ Figura \* ARABIC ">
        <w:ins w:id="2862" w:author="Ryan Lemos" w:date="2019-10-14T11:07:00Z">
          <w:r w:rsidR="00EA29D8">
            <w:rPr>
              <w:noProof/>
            </w:rPr>
            <w:t>87</w:t>
          </w:r>
        </w:ins>
        <w:del w:id="2863" w:author="Ryan Lemos" w:date="2019-10-07T11:05:00Z">
          <w:r w:rsidR="00D343FF" w:rsidDel="00EA672B">
            <w:rPr>
              <w:noProof/>
            </w:rPr>
            <w:delText>93</w:delText>
          </w:r>
        </w:del>
      </w:fldSimple>
      <w:bookmarkEnd w:id="2861"/>
      <w:r>
        <w:t xml:space="preserve"> - Dados salvos no navegador</w:t>
      </w:r>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1056005"/>
                    </a:xfrm>
                    <a:prstGeom prst="rect">
                      <a:avLst/>
                    </a:prstGeom>
                  </pic:spPr>
                </pic:pic>
              </a:graphicData>
            </a:graphic>
          </wp:inline>
        </w:drawing>
      </w:r>
    </w:p>
    <w:p w14:paraId="335DBEB6" w14:textId="671FCA2C" w:rsidR="004002CD" w:rsidRDefault="004002CD" w:rsidP="004002CD">
      <w:pPr>
        <w:pStyle w:val="Fontes"/>
        <w:rPr>
          <w:ins w:id="2864" w:author="Ryan Lemos" w:date="2019-10-14T11:06:00Z"/>
        </w:rPr>
      </w:pPr>
      <w:ins w:id="2865" w:author="Ryan Lemos" w:date="2019-10-14T11:06:00Z">
        <w:r>
          <w:t xml:space="preserve">Fonte: PRÓPRIA, 2019. Utilizando o </w:t>
        </w:r>
        <w:r>
          <w:t>Google Chrome v.</w:t>
        </w:r>
        <w:r w:rsidRPr="004002CD">
          <w:t>77.0.3865.90</w:t>
        </w:r>
        <w:r>
          <w:t>.</w:t>
        </w:r>
      </w:ins>
    </w:p>
    <w:p w14:paraId="0E12030B" w14:textId="77777777" w:rsidR="00EE5F10" w:rsidRDefault="00EE5F10" w:rsidP="00EE5F10"/>
    <w:p w14:paraId="640B7E2F" w14:textId="77777777" w:rsidR="00EE5F10" w:rsidRDefault="00EE5F10" w:rsidP="00EE5F10">
      <w:r>
        <w:t xml:space="preserve">Pode se notar que os dados estão visíveis, diferentemente dos dados das turmas, </w:t>
      </w:r>
      <w:r w:rsidRPr="005B582B">
        <w:rPr>
          <w:i/>
          <w:iCs/>
        </w:rPr>
        <w:t>menus</w:t>
      </w:r>
      <w:r>
        <w:t xml:space="preserve"> e permissões do usuário, já que esses permanecem criptografados. Isso se deu pelo fato de os dados da questão não serem dados sensíveis, por isso não há necessidade de passar por um processo de criptografia. </w:t>
      </w:r>
    </w:p>
    <w:p w14:paraId="27F4ABF7" w14:textId="1D2D59F3" w:rsidR="00074A94" w:rsidRDefault="00074A94">
      <w:r>
        <w:t>A próxima estória descrita pel</w:t>
      </w:r>
      <w:ins w:id="2866" w:author="Ryan Lemos" w:date="2019-10-09T21:07:00Z">
        <w:r w:rsidR="00A57060">
          <w:t>o</w:t>
        </w:r>
      </w:ins>
      <w:del w:id="2867" w:author="Ryan Lemos" w:date="2019-10-09T21:07:00Z">
        <w:r w:rsidDel="00A57060">
          <w:delText>a</w:delText>
        </w:r>
      </w:del>
      <w:ins w:id="2868" w:author="Ryan Lemos" w:date="2019-10-09T21:07:00Z">
        <w:r w:rsidR="00A57060">
          <w:t xml:space="preserve"> </w:t>
        </w:r>
        <w:r w:rsidR="00A57060">
          <w:fldChar w:fldCharType="begin"/>
        </w:r>
        <w:r w:rsidR="00A57060">
          <w:instrText xml:space="preserve"> REF _Ref21547673 \h </w:instrText>
        </w:r>
      </w:ins>
      <w:r w:rsidR="00A57060">
        <w:fldChar w:fldCharType="separate"/>
      </w:r>
      <w:ins w:id="2869" w:author="Ryan Lemos" w:date="2019-10-14T11:07:00Z">
        <w:r w:rsidR="00EA29D8">
          <w:t xml:space="preserve">Quadro </w:t>
        </w:r>
        <w:r w:rsidR="00EA29D8">
          <w:rPr>
            <w:noProof/>
          </w:rPr>
          <w:t>26</w:t>
        </w:r>
      </w:ins>
      <w:ins w:id="2870" w:author="Ryan Lemos" w:date="2019-10-09T21:07:00Z">
        <w:r w:rsidR="00A57060">
          <w:fldChar w:fldCharType="end"/>
        </w:r>
      </w:ins>
      <w:r>
        <w:t xml:space="preserve"> </w:t>
      </w:r>
      <w:del w:id="2871" w:author="Ryan Lemos" w:date="2019-10-09T21:07:00Z">
        <w:r w:rsidRPr="00596E44" w:rsidDel="00A57060">
          <w:rPr>
            <w:highlight w:val="yellow"/>
          </w:rPr>
          <w:delText>figura x</w:delText>
        </w:r>
        <w:r w:rsidDel="00A57060">
          <w:delText xml:space="preserve"> </w:delText>
        </w:r>
      </w:del>
      <w:r>
        <w:t>se trata da edição de uma questão criada por um professor.</w:t>
      </w:r>
    </w:p>
    <w:p w14:paraId="26B84864" w14:textId="1572A05E" w:rsidR="00EB7BBD" w:rsidRDefault="00EB7BBD" w:rsidP="00FE4DD4">
      <w:pPr>
        <w:ind w:firstLine="0"/>
        <w:jc w:val="center"/>
      </w:pPr>
    </w:p>
    <w:p w14:paraId="697EF4F0" w14:textId="3167AEA9" w:rsidR="00FE4DD4" w:rsidRDefault="00FE4DD4" w:rsidP="00B70A30">
      <w:pPr>
        <w:pStyle w:val="Legenda"/>
      </w:pPr>
      <w:bookmarkStart w:id="2872" w:name="_Ref21547673"/>
      <w:r>
        <w:t xml:space="preserve">Quadro </w:t>
      </w:r>
      <w:fldSimple w:instr=" SEQ Quadro \* ARABIC ">
        <w:ins w:id="2873" w:author="Ryan Lemos" w:date="2019-10-14T11:07:00Z">
          <w:r w:rsidR="00EA29D8">
            <w:rPr>
              <w:noProof/>
            </w:rPr>
            <w:t>26</w:t>
          </w:r>
        </w:ins>
        <w:del w:id="2874" w:author="Ryan Lemos" w:date="2019-10-07T11:05:00Z">
          <w:r w:rsidR="00054B21" w:rsidDel="00EA672B">
            <w:rPr>
              <w:noProof/>
            </w:rPr>
            <w:delText>26</w:delText>
          </w:r>
        </w:del>
      </w:fldSimple>
      <w:bookmarkEnd w:id="2872"/>
      <w:r w:rsidRPr="008656DC">
        <w:t xml:space="preserve"> - Estória de </w:t>
      </w:r>
      <w:r>
        <w:t>edição de uma questão</w:t>
      </w:r>
    </w:p>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615A8EA8" w14:textId="77777777" w:rsidR="00E01488" w:rsidRDefault="00E01488" w:rsidP="00E01488">
      <w:pPr>
        <w:pStyle w:val="Fontes"/>
        <w:rPr>
          <w:ins w:id="2875" w:author="Ryan Lemos" w:date="2019-10-13T12:56:00Z"/>
        </w:rPr>
      </w:pPr>
      <w:ins w:id="2876" w:author="Ryan Lemos" w:date="2019-10-13T12:56:00Z">
        <w:r>
          <w:t>Fonte: PRÓPRIA, 2019.</w:t>
        </w:r>
      </w:ins>
    </w:p>
    <w:p w14:paraId="758D4B11" w14:textId="77777777" w:rsidR="00B224BF" w:rsidRDefault="00B224BF" w:rsidP="00B70A30">
      <w:pPr>
        <w:ind w:firstLine="0"/>
        <w:jc w:val="center"/>
      </w:pPr>
    </w:p>
    <w:p w14:paraId="4EE6A4D9" w14:textId="6F5F4000" w:rsidR="00074A94" w:rsidRDefault="007A2067">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para editar somente um dado</w:t>
      </w:r>
      <w:r w:rsidR="00AB3C4D">
        <w:t>,</w:t>
      </w:r>
      <w:r>
        <w:t xml:space="preserve"> pode ficar maçante. Por isso se colocou todos os dados da questão em uma tela e o professor escolhe o que quer alterar</w:t>
      </w:r>
      <w:r w:rsidR="00AB3C4D">
        <w:t>,</w:t>
      </w:r>
      <w:r>
        <w:t xml:space="preserve"> conforme visto na</w:t>
      </w:r>
      <w:r w:rsidR="00780414">
        <w:t xml:space="preserve"> </w:t>
      </w:r>
      <w:r w:rsidR="00780414">
        <w:fldChar w:fldCharType="begin"/>
      </w:r>
      <w:r w:rsidR="00780414">
        <w:instrText xml:space="preserve"> REF _Ref20052716 \h </w:instrText>
      </w:r>
      <w:r w:rsidR="00780414">
        <w:fldChar w:fldCharType="separate"/>
      </w:r>
      <w:ins w:id="2877" w:author="Ryan Lemos" w:date="2019-10-14T11:07:00Z">
        <w:r w:rsidR="00EA29D8">
          <w:t xml:space="preserve">Figura </w:t>
        </w:r>
        <w:r w:rsidR="00EA29D8">
          <w:rPr>
            <w:noProof/>
          </w:rPr>
          <w:t>88</w:t>
        </w:r>
      </w:ins>
      <w:del w:id="2878" w:author="Ryan Lemos" w:date="2019-10-07T11:05:00Z">
        <w:r w:rsidR="00054B21" w:rsidDel="00EA672B">
          <w:delText xml:space="preserve">Figura </w:delText>
        </w:r>
        <w:r w:rsidR="00054B21" w:rsidDel="00EA672B">
          <w:rPr>
            <w:noProof/>
          </w:rPr>
          <w:delText>94</w:delText>
        </w:r>
      </w:del>
      <w:r w:rsidR="00780414">
        <w:fldChar w:fldCharType="end"/>
      </w:r>
      <w:r>
        <w:t>. Pelo fato de ser uma interação um pouco grande</w:t>
      </w:r>
      <w:r w:rsidR="00AB3C4D">
        <w:t>,</w:t>
      </w:r>
      <w:r>
        <w:t xml:space="preserve"> não </w:t>
      </w:r>
      <w:r w:rsidR="00AB3C4D">
        <w:t xml:space="preserve">é apresentado </w:t>
      </w:r>
      <w:r>
        <w:t xml:space="preserve">totalmente na figura, porém contempla todos os dados da questão. O único dado da questão que não pode ser </w:t>
      </w:r>
      <w:r w:rsidR="00265637">
        <w:t xml:space="preserve">modificado </w:t>
      </w:r>
      <w:r>
        <w:t>é o seu tipo.</w:t>
      </w:r>
    </w:p>
    <w:p w14:paraId="14704EF2" w14:textId="77777777" w:rsidR="00B965E2" w:rsidRDefault="00265637" w:rsidP="00596E44">
      <w:pPr>
        <w:ind w:firstLine="0"/>
        <w:jc w:val="center"/>
      </w:pPr>
      <w:r w:rsidRPr="00265637">
        <w:rPr>
          <w:noProof/>
        </w:rPr>
        <w:t xml:space="preserve"> </w:t>
      </w:r>
    </w:p>
    <w:p w14:paraId="339144ED" w14:textId="209AE742" w:rsidR="00B965E2" w:rsidRDefault="00B965E2" w:rsidP="00B70A30">
      <w:pPr>
        <w:pStyle w:val="Legenda"/>
        <w:keepNext/>
      </w:pPr>
      <w:bookmarkStart w:id="2879" w:name="_Ref20052716"/>
      <w:r>
        <w:lastRenderedPageBreak/>
        <w:t xml:space="preserve">Figura </w:t>
      </w:r>
      <w:fldSimple w:instr=" SEQ Figura \* ARABIC ">
        <w:ins w:id="2880" w:author="Ryan Lemos" w:date="2019-10-14T11:07:00Z">
          <w:r w:rsidR="00EA29D8">
            <w:rPr>
              <w:noProof/>
            </w:rPr>
            <w:t>88</w:t>
          </w:r>
        </w:ins>
        <w:del w:id="2881" w:author="Ryan Lemos" w:date="2019-10-07T11:05:00Z">
          <w:r w:rsidR="00D343FF" w:rsidDel="00EA672B">
            <w:rPr>
              <w:noProof/>
            </w:rPr>
            <w:delText>94</w:delText>
          </w:r>
        </w:del>
      </w:fldSimple>
      <w:bookmarkEnd w:id="2879"/>
      <w:r>
        <w:t xml:space="preserve"> - Tela de edição de uma questão</w:t>
      </w:r>
    </w:p>
    <w:p w14:paraId="014EFA18" w14:textId="1B5FC5EA" w:rsidR="00C60EA2" w:rsidRDefault="00265637" w:rsidP="00596E44">
      <w:pPr>
        <w:ind w:firstLine="0"/>
        <w:jc w:val="center"/>
        <w:rPr>
          <w:ins w:id="2882" w:author="Ryan Lemos" w:date="2019-10-13T12:50:00Z"/>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3397885"/>
                    </a:xfrm>
                    <a:prstGeom prst="rect">
                      <a:avLst/>
                    </a:prstGeom>
                  </pic:spPr>
                </pic:pic>
              </a:graphicData>
            </a:graphic>
          </wp:inline>
        </w:drawing>
      </w:r>
    </w:p>
    <w:p w14:paraId="44387195" w14:textId="37164DA5" w:rsidR="007E37B0" w:rsidDel="007E37B0" w:rsidRDefault="009E79A9">
      <w:pPr>
        <w:pStyle w:val="Fontes"/>
        <w:rPr>
          <w:del w:id="2883" w:author="Ryan Lemos" w:date="2019-10-13T12:50:00Z"/>
        </w:rPr>
        <w:pPrChange w:id="2884" w:author="Ryan Lemos" w:date="2019-10-13T12:50:00Z">
          <w:pPr>
            <w:ind w:firstLine="0"/>
            <w:jc w:val="center"/>
          </w:pPr>
        </w:pPrChange>
      </w:pPr>
      <w:ins w:id="2885" w:author="Ryan Lemos" w:date="2019-10-13T12:59:00Z">
        <w:r>
          <w:t>Fonte: PRÓPRIA, 2019. Utilizando o ambiente ILC v.1.</w:t>
        </w:r>
      </w:ins>
    </w:p>
    <w:p w14:paraId="1A019C48" w14:textId="77777777" w:rsidR="00265637" w:rsidRDefault="00265637">
      <w:pPr>
        <w:pStyle w:val="Fontes"/>
        <w:pPrChange w:id="2886" w:author="Ryan Lemos" w:date="2019-10-13T12:50:00Z">
          <w:pPr>
            <w:ind w:firstLine="0"/>
            <w:jc w:val="center"/>
          </w:pPr>
        </w:pPrChange>
      </w:pPr>
    </w:p>
    <w:p w14:paraId="4DDD155A" w14:textId="77777777" w:rsidR="00725243" w:rsidRDefault="00725243">
      <w:pPr>
        <w:ind w:firstLine="0"/>
      </w:pPr>
    </w:p>
    <w:p w14:paraId="35890519" w14:textId="272AF846" w:rsidR="00725243" w:rsidRDefault="00725243" w:rsidP="005B582B">
      <w:r>
        <w:t>A próxima estória descrita pel</w:t>
      </w:r>
      <w:del w:id="2887" w:author="Ryan Lemos" w:date="2019-10-09T21:07:00Z">
        <w:r w:rsidDel="00A57060">
          <w:delText xml:space="preserve">a </w:delText>
        </w:r>
        <w:r w:rsidRPr="005B582B" w:rsidDel="00A57060">
          <w:delText>figura x</w:delText>
        </w:r>
      </w:del>
      <w:ins w:id="2888" w:author="Ryan Lemos" w:date="2019-10-09T21:07:00Z">
        <w:r w:rsidR="00A57060">
          <w:t xml:space="preserve">o </w:t>
        </w:r>
        <w:r w:rsidR="00A57060">
          <w:fldChar w:fldCharType="begin"/>
        </w:r>
        <w:r w:rsidR="00A57060">
          <w:instrText xml:space="preserve"> REF _Ref21547690 \h </w:instrText>
        </w:r>
      </w:ins>
      <w:r w:rsidR="00A57060">
        <w:fldChar w:fldCharType="separate"/>
      </w:r>
      <w:ins w:id="2889" w:author="Ryan Lemos" w:date="2019-10-14T11:07:00Z">
        <w:r w:rsidR="00EA29D8">
          <w:t xml:space="preserve">Quadro </w:t>
        </w:r>
        <w:r w:rsidR="00EA29D8">
          <w:rPr>
            <w:noProof/>
          </w:rPr>
          <w:t>27</w:t>
        </w:r>
      </w:ins>
      <w:ins w:id="2890" w:author="Ryan Lemos" w:date="2019-10-09T21:07:00Z">
        <w:r w:rsidR="00A57060">
          <w:fldChar w:fldCharType="end"/>
        </w:r>
      </w:ins>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5E64F996" w:rsidR="00FE4DD4" w:rsidRDefault="00FE4DD4" w:rsidP="00B70A30">
      <w:pPr>
        <w:pStyle w:val="Legenda"/>
      </w:pPr>
      <w:bookmarkStart w:id="2891" w:name="_Ref21547690"/>
      <w:r>
        <w:t xml:space="preserve">Quadro </w:t>
      </w:r>
      <w:fldSimple w:instr=" SEQ Quadro \* ARABIC ">
        <w:ins w:id="2892" w:author="Ryan Lemos" w:date="2019-10-14T11:07:00Z">
          <w:r w:rsidR="00EA29D8">
            <w:rPr>
              <w:noProof/>
            </w:rPr>
            <w:t>27</w:t>
          </w:r>
        </w:ins>
        <w:del w:id="2893" w:author="Ryan Lemos" w:date="2019-10-07T11:05:00Z">
          <w:r w:rsidR="00054B21" w:rsidDel="00EA672B">
            <w:rPr>
              <w:noProof/>
            </w:rPr>
            <w:delText>27</w:delText>
          </w:r>
        </w:del>
      </w:fldSimple>
      <w:bookmarkEnd w:id="2891"/>
      <w:r w:rsidRPr="00A45B27">
        <w:t xml:space="preserve"> - Estória de </w:t>
      </w:r>
      <w:r>
        <w:t>criação de atividades</w:t>
      </w:r>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52D6B6DD" w14:textId="67A4CEFA" w:rsidR="00725243" w:rsidDel="00E01488" w:rsidRDefault="008F079D" w:rsidP="00596E44">
      <w:pPr>
        <w:pStyle w:val="estrias"/>
        <w:numPr>
          <w:ilvl w:val="0"/>
          <w:numId w:val="19"/>
        </w:numPr>
        <w:rPr>
          <w:del w:id="2894" w:author="Ryan Lemos" w:date="2019-10-13T12:56:00Z"/>
        </w:rPr>
      </w:pPr>
      <w:r>
        <w:t>O professor deve ser capaz de visualizar quais foram as questões</w:t>
      </w:r>
      <w:r w:rsidR="000D79BC">
        <w:t xml:space="preserve"> restantes dos filtros.</w:t>
      </w:r>
    </w:p>
    <w:p w14:paraId="12321740" w14:textId="29ADD0EA" w:rsidR="000C0CCF" w:rsidRDefault="000C0CCF">
      <w:pPr>
        <w:pStyle w:val="estrias"/>
        <w:numPr>
          <w:ilvl w:val="0"/>
          <w:numId w:val="19"/>
        </w:numPr>
        <w:rPr>
          <w:ins w:id="2895" w:author="Ryan Lemos" w:date="2019-10-13T12:56:00Z"/>
        </w:rPr>
        <w:pPrChange w:id="2896" w:author="Ryan Lemos" w:date="2019-10-13T12:56:00Z">
          <w:pPr/>
        </w:pPrChange>
      </w:pPr>
    </w:p>
    <w:p w14:paraId="546AE7BA" w14:textId="77777777" w:rsidR="00E01488" w:rsidRDefault="00E01488" w:rsidP="00E01488">
      <w:pPr>
        <w:pStyle w:val="Fontes"/>
        <w:rPr>
          <w:ins w:id="2897" w:author="Ryan Lemos" w:date="2019-10-13T12:56:00Z"/>
        </w:rPr>
      </w:pPr>
      <w:ins w:id="2898" w:author="Ryan Lemos" w:date="2019-10-13T12:56:00Z">
        <w:r>
          <w:t>Fonte: PRÓPRIA, 2019.</w:t>
        </w:r>
      </w:ins>
    </w:p>
    <w:p w14:paraId="0C347B4D" w14:textId="77777777" w:rsidR="00E01488" w:rsidRDefault="00E01488" w:rsidP="000C0CCF"/>
    <w:p w14:paraId="26B2B95C" w14:textId="2BCD44C2" w:rsidR="000C0CCF" w:rsidDel="00E01488" w:rsidRDefault="000C0CCF">
      <w:pPr>
        <w:rPr>
          <w:del w:id="2899" w:author="Ryan Lemos" w:date="2019-10-13T12:56:00Z"/>
        </w:rPr>
      </w:pPr>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00780414">
        <w:fldChar w:fldCharType="begin"/>
      </w:r>
      <w:r w:rsidR="00780414">
        <w:instrText xml:space="preserve"> REF _Ref20052737 \h </w:instrText>
      </w:r>
      <w:r w:rsidR="00780414">
        <w:fldChar w:fldCharType="separate"/>
      </w:r>
      <w:ins w:id="2900" w:author="Ryan Lemos" w:date="2019-10-14T11:07:00Z">
        <w:r w:rsidR="00EA29D8">
          <w:t xml:space="preserve">Figura </w:t>
        </w:r>
        <w:r w:rsidR="00EA29D8">
          <w:rPr>
            <w:noProof/>
          </w:rPr>
          <w:t>89</w:t>
        </w:r>
      </w:ins>
      <w:del w:id="2901" w:author="Ryan Lemos" w:date="2019-10-07T11:05:00Z">
        <w:r w:rsidR="00054B21" w:rsidDel="00EA672B">
          <w:delText xml:space="preserve">Figura </w:delText>
        </w:r>
        <w:r w:rsidR="00054B21" w:rsidDel="00EA672B">
          <w:rPr>
            <w:noProof/>
          </w:rPr>
          <w:delText>95</w:delText>
        </w:r>
      </w:del>
      <w:r w:rsidR="00780414">
        <w:fldChar w:fldCharType="end"/>
      </w:r>
      <w:r w:rsidR="00780414">
        <w:t xml:space="preserve"> </w:t>
      </w:r>
      <w:r>
        <w:t>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com o símbolo de olho. Há ainda um campo de seleção</w:t>
      </w:r>
      <w:r w:rsidR="009D1767">
        <w:t>,</w:t>
      </w:r>
      <w:r>
        <w:t xml:space="preserve"> com o título escolher, que serve para o professor marcar as questões que quer remover da atividade.</w:t>
      </w:r>
    </w:p>
    <w:p w14:paraId="4BF17028" w14:textId="77777777" w:rsidR="00A05EF6" w:rsidRDefault="00A05EF6"/>
    <w:p w14:paraId="71FFC1C9" w14:textId="77777777" w:rsidR="00B965E2" w:rsidRDefault="00265637" w:rsidP="00725243">
      <w:pPr>
        <w:ind w:firstLine="0"/>
        <w:jc w:val="center"/>
      </w:pPr>
      <w:r w:rsidRPr="00265637">
        <w:rPr>
          <w:noProof/>
        </w:rPr>
        <w:t xml:space="preserve"> </w:t>
      </w:r>
    </w:p>
    <w:p w14:paraId="7BBA3DDE" w14:textId="279D73E9" w:rsidR="00B965E2" w:rsidRDefault="00B965E2" w:rsidP="00B70A30">
      <w:pPr>
        <w:pStyle w:val="Legenda"/>
        <w:keepNext/>
      </w:pPr>
      <w:bookmarkStart w:id="2902" w:name="_Ref20052737"/>
      <w:r>
        <w:t xml:space="preserve">Figura </w:t>
      </w:r>
      <w:fldSimple w:instr=" SEQ Figura \* ARABIC ">
        <w:ins w:id="2903" w:author="Ryan Lemos" w:date="2019-10-14T11:07:00Z">
          <w:r w:rsidR="00EA29D8">
            <w:rPr>
              <w:noProof/>
            </w:rPr>
            <w:t>89</w:t>
          </w:r>
        </w:ins>
        <w:del w:id="2904" w:author="Ryan Lemos" w:date="2019-10-07T11:05:00Z">
          <w:r w:rsidR="00D343FF" w:rsidDel="00EA672B">
            <w:rPr>
              <w:noProof/>
            </w:rPr>
            <w:delText>95</w:delText>
          </w:r>
        </w:del>
      </w:fldSimple>
      <w:bookmarkEnd w:id="2902"/>
      <w:r>
        <w:t xml:space="preserve"> - Tela de criação de uma atividade</w:t>
      </w:r>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79827" cy="3066439"/>
                    </a:xfrm>
                    <a:prstGeom prst="rect">
                      <a:avLst/>
                    </a:prstGeom>
                  </pic:spPr>
                </pic:pic>
              </a:graphicData>
            </a:graphic>
          </wp:inline>
        </w:drawing>
      </w:r>
    </w:p>
    <w:p w14:paraId="480D430F" w14:textId="0510A571" w:rsidR="007E37B0" w:rsidRDefault="009E79A9" w:rsidP="007E37B0">
      <w:pPr>
        <w:pStyle w:val="Fontes"/>
        <w:rPr>
          <w:ins w:id="2905" w:author="Ryan Lemos" w:date="2019-10-13T12:50:00Z"/>
        </w:rPr>
      </w:pPr>
      <w:ins w:id="2906" w:author="Ryan Lemos" w:date="2019-10-13T12:59:00Z">
        <w:r>
          <w:t>Fonte: PRÓPRIA, 2019. Utilizando o ambiente ILC v.1.</w:t>
        </w:r>
      </w:ins>
    </w:p>
    <w:p w14:paraId="40495D44" w14:textId="77777777" w:rsidR="00C632A2" w:rsidRDefault="00C632A2" w:rsidP="00C632A2"/>
    <w:p w14:paraId="65B7DC39" w14:textId="656C04F4" w:rsidR="00AC435E" w:rsidRDefault="00C632A2">
      <w:r>
        <w:t xml:space="preserve">Já a </w:t>
      </w:r>
      <w:r w:rsidR="00780414">
        <w:fldChar w:fldCharType="begin"/>
      </w:r>
      <w:r w:rsidR="00780414">
        <w:instrText xml:space="preserve"> REF _Ref20052757 \h </w:instrText>
      </w:r>
      <w:r w:rsidR="00780414">
        <w:fldChar w:fldCharType="separate"/>
      </w:r>
      <w:ins w:id="2907" w:author="Ryan Lemos" w:date="2019-10-14T11:07:00Z">
        <w:r w:rsidR="00EA29D8">
          <w:t xml:space="preserve">Figura </w:t>
        </w:r>
        <w:r w:rsidR="00EA29D8">
          <w:rPr>
            <w:noProof/>
          </w:rPr>
          <w:t>90</w:t>
        </w:r>
      </w:ins>
      <w:del w:id="2908" w:author="Ryan Lemos" w:date="2019-10-07T11:05:00Z">
        <w:r w:rsidR="00054B21" w:rsidDel="00EA672B">
          <w:delText xml:space="preserve">Figura </w:delText>
        </w:r>
        <w:r w:rsidR="00054B21" w:rsidDel="00EA672B">
          <w:rPr>
            <w:noProof/>
          </w:rPr>
          <w:delText>96</w:delText>
        </w:r>
      </w:del>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8C6C8E7" w14:textId="77777777" w:rsidR="00B965E2" w:rsidRDefault="00265637" w:rsidP="00725243">
      <w:pPr>
        <w:ind w:firstLine="0"/>
        <w:jc w:val="center"/>
      </w:pPr>
      <w:r w:rsidRPr="00265637">
        <w:rPr>
          <w:noProof/>
        </w:rPr>
        <w:t xml:space="preserve"> </w:t>
      </w:r>
    </w:p>
    <w:p w14:paraId="4D15F532" w14:textId="0D92C4D6" w:rsidR="00B965E2" w:rsidRDefault="00B965E2" w:rsidP="00B70A30">
      <w:pPr>
        <w:pStyle w:val="Legenda"/>
        <w:keepNext/>
      </w:pPr>
      <w:bookmarkStart w:id="2909" w:name="_Ref20052757"/>
      <w:r>
        <w:lastRenderedPageBreak/>
        <w:t xml:space="preserve">Figura </w:t>
      </w:r>
      <w:fldSimple w:instr=" SEQ Figura \* ARABIC ">
        <w:ins w:id="2910" w:author="Ryan Lemos" w:date="2019-10-14T11:07:00Z">
          <w:r w:rsidR="00EA29D8">
            <w:rPr>
              <w:noProof/>
            </w:rPr>
            <w:t>90</w:t>
          </w:r>
        </w:ins>
        <w:del w:id="2911" w:author="Ryan Lemos" w:date="2019-10-07T11:05:00Z">
          <w:r w:rsidR="00D343FF" w:rsidDel="00EA672B">
            <w:rPr>
              <w:noProof/>
            </w:rPr>
            <w:delText>96</w:delText>
          </w:r>
        </w:del>
      </w:fldSimple>
      <w:bookmarkEnd w:id="2909"/>
      <w:r>
        <w:t xml:space="preserve"> - </w:t>
      </w:r>
      <w:r w:rsidRPr="0096664E">
        <w:t>Tela de criação de uma atividade</w:t>
      </w:r>
      <w:r>
        <w:t xml:space="preserve"> parte 2</w:t>
      </w:r>
    </w:p>
    <w:p w14:paraId="598873B0" w14:textId="472F9DD5" w:rsidR="000C0CCF" w:rsidRDefault="00265637" w:rsidP="00725243">
      <w:pPr>
        <w:ind w:firstLine="0"/>
        <w:jc w:val="center"/>
      </w:pPr>
      <w:r>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3259455"/>
                    </a:xfrm>
                    <a:prstGeom prst="rect">
                      <a:avLst/>
                    </a:prstGeom>
                  </pic:spPr>
                </pic:pic>
              </a:graphicData>
            </a:graphic>
          </wp:inline>
        </w:drawing>
      </w:r>
    </w:p>
    <w:p w14:paraId="3FD2784E" w14:textId="1A82765F" w:rsidR="007E37B0" w:rsidRDefault="009E79A9" w:rsidP="007E37B0">
      <w:pPr>
        <w:pStyle w:val="Fontes"/>
        <w:rPr>
          <w:ins w:id="2912" w:author="Ryan Lemos" w:date="2019-10-13T12:50:00Z"/>
        </w:rPr>
      </w:pPr>
      <w:ins w:id="2913" w:author="Ryan Lemos" w:date="2019-10-13T12:59:00Z">
        <w:r>
          <w:t>Fonte: PRÓPRIA, 2019. Utilizando o ambiente ILC v.1.</w:t>
        </w:r>
      </w:ins>
    </w:p>
    <w:p w14:paraId="62CAFFE0" w14:textId="77777777" w:rsidR="00C632A2" w:rsidRDefault="00C632A2" w:rsidP="00725243">
      <w:pPr>
        <w:ind w:firstLine="0"/>
        <w:jc w:val="center"/>
      </w:pPr>
    </w:p>
    <w:p w14:paraId="12F71D6F" w14:textId="415632B0" w:rsidR="00C632A2" w:rsidRDefault="00C632A2">
      <w:r>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com o ícone de olho</w:t>
      </w:r>
      <w:r w:rsidR="009D1767">
        <w:t>,</w:t>
      </w:r>
      <w:r>
        <w:t xml:space="preserve"> que apresenta a listagem</w:t>
      </w:r>
      <w:r w:rsidR="009D1767">
        <w:t>,</w:t>
      </w:r>
      <w:r>
        <w:t xml:space="preserve"> conforme visto na</w:t>
      </w:r>
      <w:r w:rsidR="00780414">
        <w:t xml:space="preserve"> </w:t>
      </w:r>
      <w:r w:rsidR="00780414">
        <w:fldChar w:fldCharType="begin"/>
      </w:r>
      <w:r w:rsidR="00780414">
        <w:instrText xml:space="preserve"> REF _Ref20052789 \h </w:instrText>
      </w:r>
      <w:r w:rsidR="00780414">
        <w:fldChar w:fldCharType="separate"/>
      </w:r>
      <w:ins w:id="2914" w:author="Ryan Lemos" w:date="2019-10-14T11:07:00Z">
        <w:r w:rsidR="00EA29D8">
          <w:t xml:space="preserve">Figura </w:t>
        </w:r>
        <w:r w:rsidR="00EA29D8">
          <w:rPr>
            <w:noProof/>
          </w:rPr>
          <w:t>91</w:t>
        </w:r>
      </w:ins>
      <w:del w:id="2915" w:author="Ryan Lemos" w:date="2019-10-07T11:05:00Z">
        <w:r w:rsidR="00054B21" w:rsidDel="00EA672B">
          <w:delText xml:space="preserve">Figura </w:delText>
        </w:r>
        <w:r w:rsidR="00054B21" w:rsidDel="00EA672B">
          <w:rPr>
            <w:noProof/>
          </w:rPr>
          <w:delText>97</w:delText>
        </w:r>
      </w:del>
      <w:r w:rsidR="00780414">
        <w:fldChar w:fldCharType="end"/>
      </w:r>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31F7034E" w:rsidR="00B965E2" w:rsidRDefault="00B965E2" w:rsidP="00B70A30">
      <w:pPr>
        <w:pStyle w:val="Legenda"/>
        <w:keepNext/>
      </w:pPr>
      <w:bookmarkStart w:id="2916" w:name="_Ref20052789"/>
      <w:r>
        <w:lastRenderedPageBreak/>
        <w:t xml:space="preserve">Figura </w:t>
      </w:r>
      <w:fldSimple w:instr=" SEQ Figura \* ARABIC ">
        <w:ins w:id="2917" w:author="Ryan Lemos" w:date="2019-10-14T11:07:00Z">
          <w:r w:rsidR="00EA29D8">
            <w:rPr>
              <w:noProof/>
            </w:rPr>
            <w:t>91</w:t>
          </w:r>
        </w:ins>
        <w:del w:id="2918" w:author="Ryan Lemos" w:date="2019-10-07T11:05:00Z">
          <w:r w:rsidR="00D343FF" w:rsidDel="00EA672B">
            <w:rPr>
              <w:noProof/>
            </w:rPr>
            <w:delText>97</w:delText>
          </w:r>
        </w:del>
      </w:fldSimple>
      <w:bookmarkEnd w:id="2916"/>
      <w:r>
        <w:t xml:space="preserve"> - Tela de visualização de questões</w:t>
      </w:r>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43006" cy="2982370"/>
                    </a:xfrm>
                    <a:prstGeom prst="rect">
                      <a:avLst/>
                    </a:prstGeom>
                  </pic:spPr>
                </pic:pic>
              </a:graphicData>
            </a:graphic>
          </wp:inline>
        </w:drawing>
      </w:r>
    </w:p>
    <w:p w14:paraId="085E2AB8" w14:textId="09655D6F" w:rsidR="007E37B0" w:rsidRDefault="009E79A9" w:rsidP="007E37B0">
      <w:pPr>
        <w:pStyle w:val="Fontes"/>
        <w:rPr>
          <w:ins w:id="2919" w:author="Ryan Lemos" w:date="2019-10-13T12:50:00Z"/>
        </w:rPr>
      </w:pPr>
      <w:ins w:id="2920" w:author="Ryan Lemos" w:date="2019-10-13T12:59:00Z">
        <w:r>
          <w:t>Fonte: PRÓPRIA, 2019. Utilizando o ambiente ILC v.1.</w:t>
        </w:r>
      </w:ins>
    </w:p>
    <w:p w14:paraId="58015E7E" w14:textId="77777777" w:rsidR="00265637" w:rsidRDefault="00265637" w:rsidP="00596E44">
      <w:pPr>
        <w:ind w:firstLine="0"/>
        <w:jc w:val="center"/>
        <w:rPr>
          <w:noProof/>
        </w:rPr>
      </w:pPr>
    </w:p>
    <w:p w14:paraId="003446DC" w14:textId="1B2C5674" w:rsidR="00B965E2" w:rsidRDefault="00265637">
      <w:pPr>
        <w:rPr>
          <w:ins w:id="2921" w:author="Ryan Lemos" w:date="2019-10-13T12:50:00Z"/>
          <w:noProof/>
        </w:rPr>
      </w:pPr>
      <w:r>
        <w:rPr>
          <w:noProof/>
        </w:rPr>
        <w:t>Caso queira visualizar toda a questão é possível pelo mesmo símbolo de olho</w:t>
      </w:r>
      <w:r w:rsidR="009D1767">
        <w:rPr>
          <w:noProof/>
        </w:rPr>
        <w:t>,</w:t>
      </w:r>
      <w:r>
        <w:rPr>
          <w:noProof/>
        </w:rPr>
        <w:t xml:space="preserve"> que os dados da questão surgirão, conforme visto na</w:t>
      </w:r>
      <w:r w:rsidR="00780414">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ins w:id="2922" w:author="Ryan Lemos" w:date="2019-10-14T11:07:00Z">
        <w:r w:rsidR="00EA29D8">
          <w:t xml:space="preserve">Figura </w:t>
        </w:r>
        <w:r w:rsidR="00EA29D8">
          <w:rPr>
            <w:noProof/>
          </w:rPr>
          <w:t>92</w:t>
        </w:r>
      </w:ins>
      <w:del w:id="2923" w:author="Ryan Lemos" w:date="2019-10-07T11:05:00Z">
        <w:r w:rsidR="00054B21" w:rsidDel="00EA672B">
          <w:delText xml:space="preserve">Figura </w:delText>
        </w:r>
        <w:r w:rsidR="00054B21" w:rsidDel="00EA672B">
          <w:rPr>
            <w:noProof/>
          </w:rPr>
          <w:delText>98</w:delText>
        </w:r>
      </w:del>
      <w:r w:rsidR="00780414">
        <w:rPr>
          <w:noProof/>
        </w:rPr>
        <w:fldChar w:fldCharType="end"/>
      </w:r>
      <w:r>
        <w:rPr>
          <w:noProof/>
        </w:rPr>
        <w:t>. Isso é para</w:t>
      </w:r>
      <w:r w:rsidR="009D1767">
        <w:rPr>
          <w:noProof/>
        </w:rPr>
        <w:t>,</w:t>
      </w:r>
      <w:r>
        <w:rPr>
          <w:noProof/>
        </w:rPr>
        <w:t xml:space="preserve"> em caso de o professor querer utilizar questões de outros professores, ele possa conhecer a questão</w:t>
      </w:r>
      <w:r w:rsidR="009D1767">
        <w:rPr>
          <w:noProof/>
        </w:rPr>
        <w:t xml:space="preserve">, sendo apresentado </w:t>
      </w:r>
      <w:r>
        <w:rPr>
          <w:noProof/>
        </w:rPr>
        <w:t>suas alternativas (se houver)</w:t>
      </w:r>
      <w:r w:rsidR="009D1767">
        <w:rPr>
          <w:noProof/>
        </w:rPr>
        <w:t>,</w:t>
      </w:r>
      <w:r>
        <w:rPr>
          <w:noProof/>
        </w:rPr>
        <w:t xml:space="preserve"> enunciado</w:t>
      </w:r>
      <w:r w:rsidR="008150A3">
        <w:rPr>
          <w:noProof/>
        </w:rPr>
        <w:t xml:space="preserve">, </w:t>
      </w:r>
      <w:r w:rsidR="009D1767">
        <w:rPr>
          <w:noProof/>
        </w:rPr>
        <w:t>á</w:t>
      </w:r>
      <w:r w:rsidR="008150A3">
        <w:rPr>
          <w:noProof/>
        </w:rPr>
        <w:t>udios vinculados a questão</w:t>
      </w:r>
      <w:r w:rsidR="009D1767">
        <w:rPr>
          <w:noProof/>
        </w:rPr>
        <w:t>, dentre outros atributos</w:t>
      </w:r>
      <w:r>
        <w:rPr>
          <w:noProof/>
        </w:rPr>
        <w:t>.</w:t>
      </w:r>
    </w:p>
    <w:p w14:paraId="62E6C2BD" w14:textId="77777777" w:rsidR="007E37B0" w:rsidRDefault="007E37B0">
      <w:pPr>
        <w:rPr>
          <w:noProof/>
        </w:rPr>
      </w:pPr>
    </w:p>
    <w:p w14:paraId="2C1D2725" w14:textId="451DC6E3" w:rsidR="00B965E2" w:rsidRDefault="00B965E2" w:rsidP="00B70A30">
      <w:pPr>
        <w:pStyle w:val="Legenda"/>
        <w:keepNext/>
      </w:pPr>
      <w:bookmarkStart w:id="2924" w:name="_Ref20052832"/>
      <w:r>
        <w:t xml:space="preserve">Figura </w:t>
      </w:r>
      <w:fldSimple w:instr=" SEQ Figura \* ARABIC ">
        <w:ins w:id="2925" w:author="Ryan Lemos" w:date="2019-10-14T11:07:00Z">
          <w:r w:rsidR="00EA29D8">
            <w:rPr>
              <w:noProof/>
            </w:rPr>
            <w:t>92</w:t>
          </w:r>
        </w:ins>
        <w:del w:id="2926" w:author="Ryan Lemos" w:date="2019-10-07T11:05:00Z">
          <w:r w:rsidR="00D343FF" w:rsidDel="00EA672B">
            <w:rPr>
              <w:noProof/>
            </w:rPr>
            <w:delText>98</w:delText>
          </w:r>
        </w:del>
      </w:fldSimple>
      <w:bookmarkEnd w:id="2924"/>
      <w:r>
        <w:t xml:space="preserve"> - Tela de visualização de uma questão em específico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15547" cy="2944220"/>
                    </a:xfrm>
                    <a:prstGeom prst="rect">
                      <a:avLst/>
                    </a:prstGeom>
                  </pic:spPr>
                </pic:pic>
              </a:graphicData>
            </a:graphic>
          </wp:inline>
        </w:drawing>
      </w:r>
    </w:p>
    <w:p w14:paraId="49C9C598" w14:textId="7EB7334A" w:rsidR="007E37B0" w:rsidRDefault="009E79A9" w:rsidP="007E37B0">
      <w:pPr>
        <w:pStyle w:val="Fontes"/>
        <w:rPr>
          <w:ins w:id="2927" w:author="Ryan Lemos" w:date="2019-10-13T12:50:00Z"/>
        </w:rPr>
      </w:pPr>
      <w:ins w:id="2928" w:author="Ryan Lemos" w:date="2019-10-13T12:59:00Z">
        <w:r>
          <w:t>Fonte: PRÓPRIA, 2019. Utilizando o ambiente ILC v.1.</w:t>
        </w:r>
      </w:ins>
    </w:p>
    <w:p w14:paraId="4A35E9BC" w14:textId="649A3790" w:rsidR="00725243" w:rsidRDefault="00725243">
      <w:pPr>
        <w:ind w:firstLine="0"/>
      </w:pPr>
    </w:p>
    <w:p w14:paraId="0B527FEF" w14:textId="2426B8D2" w:rsidR="003B3A81" w:rsidRDefault="003B3A81" w:rsidP="00F5144D">
      <w:r>
        <w:lastRenderedPageBreak/>
        <w:t>Finalizada a criação de uma atividade o professor pode conferi-la em sua lista de atividades. A estória que define</w:t>
      </w:r>
      <w:r w:rsidR="00214F9A">
        <w:t xml:space="preserve"> essa funcionalidade é descrita pelo</w:t>
      </w:r>
      <w:del w:id="2929" w:author="Ryan Lemos" w:date="2019-10-09T21:08:00Z">
        <w:r w:rsidR="00214F9A" w:rsidDel="00A57060">
          <w:delText xml:space="preserve"> </w:delText>
        </w:r>
      </w:del>
      <w:ins w:id="2930" w:author="Ryan Lemos" w:date="2019-10-09T21:08:00Z">
        <w:r w:rsidR="00A57060">
          <w:t xml:space="preserve"> </w:t>
        </w:r>
        <w:r w:rsidR="00A57060">
          <w:fldChar w:fldCharType="begin"/>
        </w:r>
        <w:r w:rsidR="00A57060">
          <w:instrText xml:space="preserve"> REF _Ref21547709 \h </w:instrText>
        </w:r>
      </w:ins>
      <w:r w:rsidR="00A57060">
        <w:fldChar w:fldCharType="separate"/>
      </w:r>
      <w:ins w:id="2931" w:author="Ryan Lemos" w:date="2019-10-14T11:07:00Z">
        <w:r w:rsidR="00EA29D8">
          <w:t xml:space="preserve">Quadro </w:t>
        </w:r>
        <w:r w:rsidR="00EA29D8">
          <w:rPr>
            <w:noProof/>
          </w:rPr>
          <w:t>28</w:t>
        </w:r>
      </w:ins>
      <w:ins w:id="2932" w:author="Ryan Lemos" w:date="2019-10-09T21:08:00Z">
        <w:r w:rsidR="00A57060">
          <w:fldChar w:fldCharType="end"/>
        </w:r>
      </w:ins>
      <w:del w:id="2933" w:author="Ryan Lemos" w:date="2019-10-09T21:08:00Z">
        <w:r w:rsidR="00214F9A" w:rsidRPr="00B70A30" w:rsidDel="00A57060">
          <w:rPr>
            <w:highlight w:val="yellow"/>
          </w:rPr>
          <w:delText>quadro x</w:delText>
        </w:r>
      </w:del>
      <w:r w:rsidR="00214F9A">
        <w:t>. Como descrito pela estória, mais precisamente nas restrições, é possível ao professor</w:t>
      </w:r>
      <w:r w:rsidR="00436B0A">
        <w:t xml:space="preserve"> </w:t>
      </w:r>
      <w:r w:rsidR="00F5144D">
        <w:t>além de criar uma atividade, editá-la, duplicar, excluir e gerar um PDF com as questões da atividade juntamente com o seu gabarito.</w:t>
      </w:r>
    </w:p>
    <w:p w14:paraId="5E549506" w14:textId="77777777" w:rsidR="005F6C85" w:rsidRDefault="005F6C85" w:rsidP="00F5144D"/>
    <w:p w14:paraId="78B3930C" w14:textId="5DC1F2DE" w:rsidR="005F6C85" w:rsidRDefault="005F6C85" w:rsidP="00B70A30">
      <w:pPr>
        <w:pStyle w:val="Legenda"/>
      </w:pPr>
      <w:bookmarkStart w:id="2934" w:name="_Ref21547709"/>
      <w:r>
        <w:t xml:space="preserve">Quadro </w:t>
      </w:r>
      <w:fldSimple w:instr=" SEQ Quadro \* ARABIC ">
        <w:ins w:id="2935" w:author="Ryan Lemos" w:date="2019-10-14T11:07:00Z">
          <w:r w:rsidR="00EA29D8">
            <w:rPr>
              <w:noProof/>
            </w:rPr>
            <w:t>28</w:t>
          </w:r>
        </w:ins>
        <w:del w:id="2936" w:author="Ryan Lemos" w:date="2019-10-07T11:05:00Z">
          <w:r w:rsidR="00054B21" w:rsidDel="00EA672B">
            <w:rPr>
              <w:noProof/>
            </w:rPr>
            <w:delText>28</w:delText>
          </w:r>
        </w:del>
      </w:fldSimple>
      <w:bookmarkEnd w:id="2934"/>
      <w:r>
        <w:t xml:space="preserve"> - Estória de visualização das atividades criadas</w:t>
      </w:r>
    </w:p>
    <w:p w14:paraId="5D3669DE" w14:textId="729CF25B" w:rsidR="003B3A81" w:rsidRDefault="003B3A81" w:rsidP="003B3A81">
      <w:pPr>
        <w:pStyle w:val="estrias"/>
      </w:pPr>
      <w:r>
        <w:t>Como professor quero ser capaz de visualizar as atividades que criei e as ações que posso fazer com elas.</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16DEA680" w14:textId="3AD0A8B7" w:rsidR="003B3A81" w:rsidRPr="00214F9A" w:rsidDel="00E01488" w:rsidRDefault="00214F9A" w:rsidP="00B70A30">
      <w:pPr>
        <w:pStyle w:val="estrias"/>
        <w:numPr>
          <w:ilvl w:val="0"/>
          <w:numId w:val="26"/>
        </w:numPr>
        <w:rPr>
          <w:del w:id="2937" w:author="Ryan Lemos" w:date="2019-10-13T12:56:00Z"/>
        </w:rPr>
      </w:pPr>
      <w:r w:rsidRPr="00B70A30">
        <w:t>As</w:t>
      </w:r>
      <w:r>
        <w:t xml:space="preserve"> ações devem ser de editar, duplicar, excluir e gerar PDF da atividade.</w:t>
      </w:r>
      <w:r w:rsidRPr="00B70A30">
        <w:t xml:space="preserve"> </w:t>
      </w:r>
    </w:p>
    <w:p w14:paraId="21750F1F" w14:textId="2D23CEE6" w:rsidR="005F6C85" w:rsidRDefault="005F6C85">
      <w:pPr>
        <w:pStyle w:val="estrias"/>
        <w:numPr>
          <w:ilvl w:val="0"/>
          <w:numId w:val="26"/>
        </w:numPr>
        <w:rPr>
          <w:ins w:id="2938" w:author="Ryan Lemos" w:date="2019-10-13T12:56:00Z"/>
        </w:rPr>
        <w:pPrChange w:id="2939" w:author="Ryan Lemos" w:date="2019-10-13T12:56:00Z">
          <w:pPr/>
        </w:pPrChange>
      </w:pPr>
    </w:p>
    <w:p w14:paraId="1068E331" w14:textId="77777777" w:rsidR="00E01488" w:rsidRDefault="00E01488" w:rsidP="00E01488">
      <w:pPr>
        <w:pStyle w:val="Fontes"/>
        <w:rPr>
          <w:ins w:id="2940" w:author="Ryan Lemos" w:date="2019-10-13T12:56:00Z"/>
        </w:rPr>
      </w:pPr>
      <w:ins w:id="2941" w:author="Ryan Lemos" w:date="2019-10-13T12:56:00Z">
        <w:r>
          <w:t>Fonte: PRÓPRIA, 2019.</w:t>
        </w:r>
      </w:ins>
    </w:p>
    <w:p w14:paraId="51C512A3" w14:textId="77777777" w:rsidR="00E01488" w:rsidRDefault="00E01488" w:rsidP="005F6C85"/>
    <w:p w14:paraId="5D2561B1" w14:textId="051EBFAD" w:rsidR="005F6C85" w:rsidRDefault="005F6C85" w:rsidP="005F6C85">
      <w:r>
        <w:t>A interação resultante pode ser vista na</w:t>
      </w:r>
      <w:del w:id="2942" w:author="Ryan Lemos" w:date="2019-10-14T11:07:00Z">
        <w:r w:rsidDel="00EA29D8">
          <w:delText xml:space="preserve"> </w:delText>
        </w:r>
      </w:del>
      <w:ins w:id="2943" w:author="Ryan Lemos" w:date="2019-10-14T11:07:00Z">
        <w:r w:rsidR="00EA29D8">
          <w:t xml:space="preserve"> </w:t>
        </w:r>
      </w:ins>
      <w:ins w:id="2944" w:author="Ryan Lemos" w:date="2019-10-14T11:08:00Z">
        <w:r w:rsidR="00EA29D8">
          <w:fldChar w:fldCharType="begin"/>
        </w:r>
        <w:r w:rsidR="00EA29D8">
          <w:instrText xml:space="preserve"> REF _Ref21943711 \h </w:instrText>
        </w:r>
      </w:ins>
      <w:r w:rsidR="00EA29D8">
        <w:fldChar w:fldCharType="separate"/>
      </w:r>
      <w:ins w:id="2945" w:author="Ryan Lemos" w:date="2019-10-14T11:08:00Z">
        <w:r w:rsidR="00EA29D8">
          <w:t xml:space="preserve">Figura </w:t>
        </w:r>
        <w:r w:rsidR="00EA29D8">
          <w:rPr>
            <w:noProof/>
          </w:rPr>
          <w:t>93</w:t>
        </w:r>
        <w:r w:rsidR="00EA29D8">
          <w:fldChar w:fldCharType="end"/>
        </w:r>
      </w:ins>
      <w:del w:id="2946" w:author="Ryan Lemos" w:date="2019-10-14T11:07:00Z">
        <w:r w:rsidDel="00EA29D8">
          <w:fldChar w:fldCharType="begin"/>
        </w:r>
        <w:r w:rsidDel="00EA29D8">
          <w:delInstrText xml:space="preserve"> REF _Ref20053018 \h </w:delInstrText>
        </w:r>
        <w:r w:rsidDel="00EA29D8">
          <w:fldChar w:fldCharType="separate"/>
        </w:r>
      </w:del>
      <w:del w:id="2947" w:author="Ryan Lemos" w:date="2019-10-07T11:05:00Z">
        <w:r w:rsidR="00054B21" w:rsidDel="00EA672B">
          <w:delText xml:space="preserve">Figura </w:delText>
        </w:r>
        <w:r w:rsidR="00054B21" w:rsidDel="00EA672B">
          <w:rPr>
            <w:noProof/>
          </w:rPr>
          <w:delText>100</w:delText>
        </w:r>
      </w:del>
      <w:del w:id="2948" w:author="Ryan Lemos" w:date="2019-10-14T11:07:00Z">
        <w:r w:rsidDel="00EA29D8">
          <w:fldChar w:fldCharType="end"/>
        </w:r>
      </w:del>
      <w:r>
        <w:t xml:space="preserve">. </w:t>
      </w:r>
      <w:del w:id="2949" w:author="Ryan Lemos" w:date="2019-10-13T15:37:00Z">
        <w:r w:rsidR="005D1008" w:rsidDel="00A768C5">
          <w:delText>Os botões para as ações</w:delText>
        </w:r>
        <w:r w:rsidR="0088162B" w:rsidDel="00A768C5">
          <w:delText xml:space="preserve"> são como as definidas na </w:delText>
        </w:r>
        <w:r w:rsidR="0088162B" w:rsidRPr="00B70A30" w:rsidDel="00A768C5">
          <w:rPr>
            <w:highlight w:val="yellow"/>
          </w:rPr>
          <w:delText>seção x</w:delText>
        </w:r>
        <w:r w:rsidR="0088162B" w:rsidDel="00A768C5">
          <w:delText>.</w:delText>
        </w:r>
        <w:r w:rsidR="005D1008" w:rsidDel="00A768C5">
          <w:delText xml:space="preserve"> </w:delText>
        </w:r>
      </w:del>
      <w:r w:rsidR="0088162B">
        <w:t xml:space="preserve">A </w:t>
      </w:r>
      <w:ins w:id="2950" w:author="Ryan Lemos" w:date="2019-10-14T11:08:00Z">
        <w:r w:rsidR="00EA29D8">
          <w:fldChar w:fldCharType="begin"/>
        </w:r>
        <w:r w:rsidR="00EA29D8">
          <w:instrText xml:space="preserve"> REF _Ref21943711 \h </w:instrText>
        </w:r>
      </w:ins>
      <w:r w:rsidR="00EA29D8">
        <w:fldChar w:fldCharType="separate"/>
      </w:r>
      <w:ins w:id="2951" w:author="Ryan Lemos" w:date="2019-10-14T11:08:00Z">
        <w:r w:rsidR="00EA29D8">
          <w:t xml:space="preserve">Figura </w:t>
        </w:r>
        <w:r w:rsidR="00EA29D8">
          <w:rPr>
            <w:noProof/>
          </w:rPr>
          <w:t>93</w:t>
        </w:r>
        <w:r w:rsidR="00EA29D8">
          <w:fldChar w:fldCharType="end"/>
        </w:r>
        <w:r w:rsidR="00EA29D8">
          <w:t xml:space="preserve"> </w:t>
        </w:r>
      </w:ins>
      <w:del w:id="2952" w:author="Ryan Lemos" w:date="2019-10-14T11:08:00Z">
        <w:r w:rsidR="0088162B" w:rsidDel="00EA29D8">
          <w:fldChar w:fldCharType="begin"/>
        </w:r>
        <w:r w:rsidR="0088162B" w:rsidDel="00EA29D8">
          <w:delInstrText xml:space="preserve"> REF _Ref20053018 \h </w:delInstrText>
        </w:r>
        <w:r w:rsidR="0088162B" w:rsidDel="00EA29D8">
          <w:fldChar w:fldCharType="separate"/>
        </w:r>
      </w:del>
      <w:del w:id="2953" w:author="Ryan Lemos" w:date="2019-10-07T11:05:00Z">
        <w:r w:rsidR="00054B21" w:rsidDel="00EA672B">
          <w:delText xml:space="preserve">Figura </w:delText>
        </w:r>
        <w:r w:rsidR="00054B21" w:rsidDel="00EA672B">
          <w:rPr>
            <w:noProof/>
          </w:rPr>
          <w:delText>100</w:delText>
        </w:r>
      </w:del>
      <w:del w:id="2954" w:author="Ryan Lemos" w:date="2019-10-14T11:08:00Z">
        <w:r w:rsidR="0088162B" w:rsidDel="00EA29D8">
          <w:fldChar w:fldCharType="end"/>
        </w:r>
        <w:r w:rsidR="0088162B" w:rsidDel="00EA29D8">
          <w:delText xml:space="preserve"> </w:delText>
        </w:r>
      </w:del>
      <w:r w:rsidR="0088162B">
        <w:t>ainda tem uma peculiaridade, que se trata da atividade com nome de ‘Test Online’, nota-se que há os botões de edição e exclusão. O motivo é que essa atividade está associada a uma turma ou grupo de alunos</w:t>
      </w:r>
      <w:del w:id="2955" w:author="Ryan Lemos" w:date="2019-10-13T15:37:00Z">
        <w:r w:rsidR="0088162B" w:rsidDel="00A768C5">
          <w:delText xml:space="preserve">, conforme </w:delText>
        </w:r>
        <w:r w:rsidR="0088162B" w:rsidRPr="00B70A30" w:rsidDel="00A768C5">
          <w:rPr>
            <w:highlight w:val="yellow"/>
          </w:rPr>
          <w:delText>seção x</w:delText>
        </w:r>
      </w:del>
      <w:r w:rsidR="0068253A">
        <w:t>.</w:t>
      </w:r>
      <w:r w:rsidR="0088162B">
        <w:t xml:space="preserve"> </w:t>
      </w:r>
      <w:r w:rsidR="0068253A">
        <w:t>Assim o professor fica impossibilitado de editar, pois influenciaria em quem já resolveu e quem ainda não resolveu a atividade, gerando disparidade atividades entre alunos diferentes. Além de que essa edição, juntamente com a exclusão, pode levar em inconsistências na base, conforme seção</w:t>
      </w:r>
      <w:del w:id="2956" w:author="Ryan Lemos" w:date="2019-10-14T10:47:00Z">
        <w:r w:rsidR="0068253A" w:rsidDel="004E770C">
          <w:delText xml:space="preserve"> </w:delText>
        </w:r>
      </w:del>
      <w:ins w:id="2957" w:author="Ryan Lemos" w:date="2019-10-14T10:47:00Z">
        <w:r w:rsidR="004E770C">
          <w:t xml:space="preserve"> </w:t>
        </w:r>
      </w:ins>
      <w:ins w:id="2958" w:author="Ryan Lemos" w:date="2019-10-14T10:48:00Z">
        <w:r w:rsidR="004E770C">
          <w:fldChar w:fldCharType="begin"/>
        </w:r>
        <w:r w:rsidR="004E770C">
          <w:instrText xml:space="preserve"> REF _Ref21942504 \r \h </w:instrText>
        </w:r>
      </w:ins>
      <w:r w:rsidR="004E770C">
        <w:fldChar w:fldCharType="separate"/>
      </w:r>
      <w:ins w:id="2959" w:author="Ryan Lemos" w:date="2019-10-14T11:07:00Z">
        <w:r w:rsidR="00EA29D8">
          <w:t>2.2.5</w:t>
        </w:r>
      </w:ins>
      <w:ins w:id="2960" w:author="Ryan Lemos" w:date="2019-10-14T10:48:00Z">
        <w:r w:rsidR="004E770C">
          <w:fldChar w:fldCharType="end"/>
        </w:r>
      </w:ins>
      <w:commentRangeStart w:id="2961"/>
      <w:del w:id="2962" w:author="Ryan Lemos" w:date="2019-10-14T10:47:00Z">
        <w:r w:rsidR="0068253A" w:rsidDel="004E770C">
          <w:delText>X</w:delText>
        </w:r>
        <w:commentRangeEnd w:id="2961"/>
        <w:r w:rsidR="0068253A" w:rsidDel="004E770C">
          <w:rPr>
            <w:rStyle w:val="Refdecomentrio"/>
          </w:rPr>
          <w:commentReference w:id="2961"/>
        </w:r>
      </w:del>
      <w:r w:rsidR="0068253A">
        <w:t>. A partir dessa incapacidade de edição de uma atividade, pensando na possibilidade de o professor querer utilizar a atividade novamente, porém alterando algumas questões, surge a possibilidade então de duplicação da atividade</w:t>
      </w:r>
      <w:del w:id="2963" w:author="Ryan Lemos" w:date="2019-10-13T15:37:00Z">
        <w:r w:rsidR="0068253A" w:rsidDel="00A768C5">
          <w:delText xml:space="preserve"> conforme descrita na </w:delText>
        </w:r>
        <w:r w:rsidR="0068253A" w:rsidRPr="00B70A30" w:rsidDel="00A768C5">
          <w:rPr>
            <w:highlight w:val="yellow"/>
          </w:rPr>
          <w:delText>seção X</w:delText>
        </w:r>
      </w:del>
      <w:r w:rsidR="0068253A">
        <w:t>.</w:t>
      </w:r>
    </w:p>
    <w:p w14:paraId="28E6009F" w14:textId="77777777" w:rsidR="0068253A" w:rsidRDefault="0068253A" w:rsidP="00B70A30"/>
    <w:p w14:paraId="7EC63417" w14:textId="7773323E" w:rsidR="005F6C85" w:rsidRDefault="005F6C85" w:rsidP="00B70A30">
      <w:pPr>
        <w:pStyle w:val="Legenda"/>
        <w:keepNext/>
      </w:pPr>
      <w:bookmarkStart w:id="2964" w:name="_Ref21943711"/>
      <w:r>
        <w:t xml:space="preserve">Figura </w:t>
      </w:r>
      <w:fldSimple w:instr=" SEQ Figura \* ARABIC ">
        <w:ins w:id="2965" w:author="Ryan Lemos" w:date="2019-10-14T11:07:00Z">
          <w:r w:rsidR="00EA29D8">
            <w:rPr>
              <w:noProof/>
            </w:rPr>
            <w:t>93</w:t>
          </w:r>
        </w:ins>
        <w:del w:id="2966" w:author="Ryan Lemos" w:date="2019-10-07T11:05:00Z">
          <w:r w:rsidR="00D343FF" w:rsidDel="00EA672B">
            <w:rPr>
              <w:noProof/>
            </w:rPr>
            <w:delText>99</w:delText>
          </w:r>
        </w:del>
      </w:fldSimple>
      <w:bookmarkEnd w:id="2964"/>
      <w:r>
        <w:t xml:space="preserve"> - Tela de listagem das atividades criadas</w:t>
      </w:r>
    </w:p>
    <w:p w14:paraId="4BF344F0" w14:textId="5CAE3880" w:rsidR="005F6C85" w:rsidRDefault="005F6C85" w:rsidP="005F6C85">
      <w:pPr>
        <w:ind w:firstLine="0"/>
        <w:jc w:val="center"/>
        <w:rPr>
          <w:ins w:id="2967" w:author="Ryan Lemos" w:date="2019-10-13T12:50:00Z"/>
        </w:rP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2218055"/>
                    </a:xfrm>
                    <a:prstGeom prst="rect">
                      <a:avLst/>
                    </a:prstGeom>
                  </pic:spPr>
                </pic:pic>
              </a:graphicData>
            </a:graphic>
          </wp:inline>
        </w:drawing>
      </w:r>
    </w:p>
    <w:p w14:paraId="22BA7000" w14:textId="12587A60" w:rsidR="007E37B0" w:rsidRDefault="009E79A9">
      <w:pPr>
        <w:pStyle w:val="Fontes"/>
        <w:pPrChange w:id="2968" w:author="Ryan Lemos" w:date="2019-10-13T12:50:00Z">
          <w:pPr>
            <w:ind w:firstLine="0"/>
            <w:jc w:val="center"/>
          </w:pPr>
        </w:pPrChange>
      </w:pPr>
      <w:ins w:id="2969" w:author="Ryan Lemos" w:date="2019-10-13T12:59:00Z">
        <w:r>
          <w:lastRenderedPageBreak/>
          <w:t>Fonte: PRÓPRIA, 2019. Utilizando o ambiente ILC v.1.</w:t>
        </w:r>
      </w:ins>
    </w:p>
    <w:p w14:paraId="6AF0EAD6" w14:textId="77777777" w:rsidR="005F6C85" w:rsidRDefault="005F6C85" w:rsidP="00B70A30">
      <w:pPr>
        <w:ind w:firstLine="0"/>
        <w:jc w:val="center"/>
      </w:pPr>
    </w:p>
    <w:p w14:paraId="1154AE5C" w14:textId="36177F79" w:rsidR="00A5757F" w:rsidRDefault="00A5757F" w:rsidP="005B582B">
      <w:r>
        <w:t>A estória presente n</w:t>
      </w:r>
      <w:del w:id="2970" w:author="Ryan Lemos" w:date="2019-10-09T21:08:00Z">
        <w:r w:rsidDel="00A57060">
          <w:delText xml:space="preserve">a </w:delText>
        </w:r>
        <w:r w:rsidRPr="00596E44" w:rsidDel="00A57060">
          <w:rPr>
            <w:highlight w:val="yellow"/>
          </w:rPr>
          <w:delText>figura x</w:delText>
        </w:r>
      </w:del>
      <w:ins w:id="2971" w:author="Ryan Lemos" w:date="2019-10-09T21:08:00Z">
        <w:r w:rsidR="00A57060">
          <w:t xml:space="preserve">o </w:t>
        </w:r>
        <w:r w:rsidR="00A57060">
          <w:fldChar w:fldCharType="begin"/>
        </w:r>
        <w:r w:rsidR="00A57060">
          <w:instrText xml:space="preserve"> REF _Ref21547727 \h </w:instrText>
        </w:r>
      </w:ins>
      <w:r w:rsidR="00A57060">
        <w:fldChar w:fldCharType="separate"/>
      </w:r>
      <w:ins w:id="2972" w:author="Ryan Lemos" w:date="2019-10-14T11:07:00Z">
        <w:r w:rsidR="00EA29D8">
          <w:t xml:space="preserve">Quadro </w:t>
        </w:r>
        <w:r w:rsidR="00EA29D8">
          <w:rPr>
            <w:noProof/>
          </w:rPr>
          <w:t>29</w:t>
        </w:r>
      </w:ins>
      <w:ins w:id="2973" w:author="Ryan Lemos" w:date="2019-10-09T21:08:00Z">
        <w:r w:rsidR="00A57060">
          <w:fldChar w:fldCharType="end"/>
        </w:r>
      </w:ins>
      <w:r>
        <w:t xml:space="preserve"> define como se dá a necessidade de edição de uma atividade por um professor. Ele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0AF09CA6" w:rsidR="00FE4DD4" w:rsidRDefault="00FE4DD4" w:rsidP="00B70A30">
      <w:pPr>
        <w:pStyle w:val="Legenda"/>
      </w:pPr>
      <w:bookmarkStart w:id="2974" w:name="_Ref21547727"/>
      <w:r>
        <w:t xml:space="preserve">Quadro </w:t>
      </w:r>
      <w:fldSimple w:instr=" SEQ Quadro \* ARABIC ">
        <w:ins w:id="2975" w:author="Ryan Lemos" w:date="2019-10-14T11:07:00Z">
          <w:r w:rsidR="00EA29D8">
            <w:rPr>
              <w:noProof/>
            </w:rPr>
            <w:t>29</w:t>
          </w:r>
        </w:ins>
        <w:del w:id="2976" w:author="Ryan Lemos" w:date="2019-10-07T11:05:00Z">
          <w:r w:rsidR="00054B21" w:rsidDel="00EA672B">
            <w:rPr>
              <w:noProof/>
            </w:rPr>
            <w:delText>29</w:delText>
          </w:r>
        </w:del>
      </w:fldSimple>
      <w:bookmarkEnd w:id="2974"/>
      <w:r w:rsidRPr="00E0778B">
        <w:t xml:space="preserve"> - Estória de </w:t>
      </w:r>
      <w:r>
        <w:t>edição de atividades</w:t>
      </w:r>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37ADDA94" w14:textId="416C90D1" w:rsidR="003B3A81" w:rsidDel="00E01488" w:rsidRDefault="003B3A81">
      <w:pPr>
        <w:pStyle w:val="estrias"/>
        <w:numPr>
          <w:ilvl w:val="0"/>
          <w:numId w:val="18"/>
        </w:numPr>
        <w:rPr>
          <w:del w:id="2977" w:author="Ryan Lemos" w:date="2019-10-13T12:57:00Z"/>
        </w:rPr>
      </w:pPr>
      <w:r>
        <w:t>Se a atividade estiver associada a uma turma o professor não poderá editar a atividade.</w:t>
      </w:r>
    </w:p>
    <w:p w14:paraId="57988BA7" w14:textId="374E0390" w:rsidR="000E3B98" w:rsidRDefault="000E3B98">
      <w:pPr>
        <w:pStyle w:val="estrias"/>
        <w:numPr>
          <w:ilvl w:val="0"/>
          <w:numId w:val="18"/>
        </w:numPr>
        <w:rPr>
          <w:ins w:id="2978" w:author="Ryan Lemos" w:date="2019-10-13T12:57:00Z"/>
        </w:rPr>
        <w:pPrChange w:id="2979" w:author="Ryan Lemos" w:date="2019-10-13T12:57:00Z">
          <w:pPr>
            <w:ind w:firstLine="0"/>
          </w:pPr>
        </w:pPrChange>
      </w:pPr>
    </w:p>
    <w:p w14:paraId="52439327" w14:textId="77777777" w:rsidR="00E01488" w:rsidRDefault="00E01488" w:rsidP="00E01488">
      <w:pPr>
        <w:pStyle w:val="Fontes"/>
        <w:rPr>
          <w:ins w:id="2980" w:author="Ryan Lemos" w:date="2019-10-13T12:57:00Z"/>
        </w:rPr>
      </w:pPr>
      <w:ins w:id="2981" w:author="Ryan Lemos" w:date="2019-10-13T12:57:00Z">
        <w:r>
          <w:t>Fonte: PRÓPRIA, 2019.</w:t>
        </w:r>
      </w:ins>
    </w:p>
    <w:p w14:paraId="46EB7711" w14:textId="77777777" w:rsidR="00E01488" w:rsidRDefault="00E01488" w:rsidP="00596E44">
      <w:pPr>
        <w:ind w:firstLine="0"/>
      </w:pPr>
    </w:p>
    <w:p w14:paraId="32334824" w14:textId="475D766A"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ins w:id="2982" w:author="Ryan Lemos" w:date="2019-10-14T11:07:00Z">
        <w:r w:rsidR="00EA29D8">
          <w:t xml:space="preserve">Figura </w:t>
        </w:r>
        <w:r w:rsidR="00EA29D8">
          <w:rPr>
            <w:noProof/>
          </w:rPr>
          <w:t>89</w:t>
        </w:r>
      </w:ins>
      <w:del w:id="2983" w:author="Ryan Lemos" w:date="2019-10-07T11:05:00Z">
        <w:r w:rsidR="00054B21" w:rsidDel="00EA672B">
          <w:delText xml:space="preserve">Figura </w:delText>
        </w:r>
        <w:r w:rsidR="00054B21" w:rsidDel="00EA672B">
          <w:rPr>
            <w:noProof/>
          </w:rPr>
          <w:delText>95</w:delText>
        </w:r>
      </w:del>
      <w:r w:rsidR="00A2188C">
        <w:fldChar w:fldCharType="end"/>
      </w:r>
      <w:r w:rsidR="00A2188C">
        <w:t xml:space="preserve"> e na </w:t>
      </w:r>
      <w:r w:rsidR="00A2188C">
        <w:fldChar w:fldCharType="begin"/>
      </w:r>
      <w:r w:rsidR="00A2188C">
        <w:instrText xml:space="preserve"> REF _Ref20052757 \h </w:instrText>
      </w:r>
      <w:r w:rsidR="00A2188C">
        <w:fldChar w:fldCharType="separate"/>
      </w:r>
      <w:ins w:id="2984" w:author="Ryan Lemos" w:date="2019-10-14T11:07:00Z">
        <w:r w:rsidR="00EA29D8">
          <w:t xml:space="preserve">Figura </w:t>
        </w:r>
        <w:r w:rsidR="00EA29D8">
          <w:rPr>
            <w:noProof/>
          </w:rPr>
          <w:t>90</w:t>
        </w:r>
      </w:ins>
      <w:del w:id="2985" w:author="Ryan Lemos" w:date="2019-10-07T11:05:00Z">
        <w:r w:rsidR="00054B21" w:rsidDel="00EA672B">
          <w:delText xml:space="preserve">Figura </w:delText>
        </w:r>
        <w:r w:rsidR="00054B21" w:rsidDel="00EA672B">
          <w:rPr>
            <w:noProof/>
          </w:rPr>
          <w:delText>96</w:delText>
        </w:r>
      </w:del>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ins w:id="2986" w:author="Ryan Lemos" w:date="2019-10-14T11:07:00Z">
        <w:r w:rsidR="00EA29D8">
          <w:t xml:space="preserve">Figura </w:t>
        </w:r>
        <w:r w:rsidR="00EA29D8">
          <w:rPr>
            <w:noProof/>
          </w:rPr>
          <w:t>94</w:t>
        </w:r>
      </w:ins>
      <w:del w:id="2987" w:author="Ryan Lemos" w:date="2019-10-07T11:05:00Z">
        <w:r w:rsidR="00054B21" w:rsidDel="00EA672B">
          <w:delText xml:space="preserve">Figura </w:delText>
        </w:r>
        <w:r w:rsidR="00054B21" w:rsidDel="00EA672B">
          <w:rPr>
            <w:noProof/>
          </w:rPr>
          <w:delText>100</w:delText>
        </w:r>
      </w:del>
      <w:r w:rsidR="00A2188C">
        <w:fldChar w:fldCharType="end"/>
      </w:r>
      <w:r>
        <w:t>.</w:t>
      </w:r>
      <w:r w:rsidR="002739C9">
        <w:t xml:space="preserve"> Os filtros 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um conjunto específico de questões, porém há possibilidade dessas questões nunca serem sorteadas. Através da edição</w:t>
      </w:r>
      <w:r w:rsidR="004F41B7">
        <w:t>,</w:t>
      </w:r>
      <w:r w:rsidR="007E0DFA">
        <w:t xml:space="preserve"> o professor é capaz de escolher essas questões e as adicioná-las. </w:t>
      </w:r>
    </w:p>
    <w:p w14:paraId="74635562" w14:textId="77777777" w:rsidR="00AC435E" w:rsidRDefault="00AC435E" w:rsidP="00A5757F"/>
    <w:p w14:paraId="0BF74B49" w14:textId="60A4DB86" w:rsidR="00B965E2" w:rsidRDefault="00B965E2" w:rsidP="00B70A30">
      <w:pPr>
        <w:pStyle w:val="Legenda"/>
        <w:keepNext/>
      </w:pPr>
      <w:bookmarkStart w:id="2988" w:name="_Ref20053018"/>
      <w:r>
        <w:lastRenderedPageBreak/>
        <w:t xml:space="preserve">Figura </w:t>
      </w:r>
      <w:fldSimple w:instr=" SEQ Figura \* ARABIC ">
        <w:ins w:id="2989" w:author="Ryan Lemos" w:date="2019-10-14T11:07:00Z">
          <w:r w:rsidR="00EA29D8">
            <w:rPr>
              <w:noProof/>
            </w:rPr>
            <w:t>94</w:t>
          </w:r>
        </w:ins>
        <w:del w:id="2990" w:author="Ryan Lemos" w:date="2019-10-07T11:05:00Z">
          <w:r w:rsidR="00D343FF" w:rsidDel="00EA672B">
            <w:rPr>
              <w:noProof/>
            </w:rPr>
            <w:delText>100</w:delText>
          </w:r>
        </w:del>
      </w:fldSimple>
      <w:bookmarkEnd w:id="2988"/>
      <w:r>
        <w:t xml:space="preserve"> - Tela de edição de uma atividade</w:t>
      </w:r>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10581" cy="2841956"/>
                    </a:xfrm>
                    <a:prstGeom prst="rect">
                      <a:avLst/>
                    </a:prstGeom>
                  </pic:spPr>
                </pic:pic>
              </a:graphicData>
            </a:graphic>
          </wp:inline>
        </w:drawing>
      </w:r>
    </w:p>
    <w:p w14:paraId="1045A8FF" w14:textId="5EED68A7" w:rsidR="007E37B0" w:rsidRDefault="009E79A9" w:rsidP="007E37B0">
      <w:pPr>
        <w:pStyle w:val="Fontes"/>
        <w:rPr>
          <w:ins w:id="2991" w:author="Ryan Lemos" w:date="2019-10-13T12:50:00Z"/>
        </w:rPr>
      </w:pPr>
      <w:ins w:id="2992" w:author="Ryan Lemos" w:date="2019-10-13T12:59:00Z">
        <w:r>
          <w:t>Fonte: PRÓPRIA, 2019. Utilizando o ambiente ILC v.1.</w:t>
        </w:r>
      </w:ins>
    </w:p>
    <w:p w14:paraId="0AB8AA73" w14:textId="53D49C18" w:rsidR="003B3A81" w:rsidRDefault="003B3A81" w:rsidP="004D5E0A"/>
    <w:p w14:paraId="1E7520E2" w14:textId="3313ADAF" w:rsidR="004D5E0A" w:rsidRDefault="004D5E0A" w:rsidP="004D5E0A">
      <w:r>
        <w:t xml:space="preserve">A partir das restrições geradas pela estória do </w:t>
      </w:r>
      <w:ins w:id="2993" w:author="Ryan Lemos" w:date="2019-10-09T21:08:00Z">
        <w:r w:rsidR="00A57060">
          <w:fldChar w:fldCharType="begin"/>
        </w:r>
        <w:r w:rsidR="00A57060">
          <w:instrText xml:space="preserve"> REF _Ref21547727 \h </w:instrText>
        </w:r>
      </w:ins>
      <w:r w:rsidR="00A57060">
        <w:fldChar w:fldCharType="separate"/>
      </w:r>
      <w:ins w:id="2994" w:author="Ryan Lemos" w:date="2019-10-14T11:07:00Z">
        <w:r w:rsidR="00EA29D8">
          <w:t xml:space="preserve">Quadro </w:t>
        </w:r>
        <w:r w:rsidR="00EA29D8">
          <w:rPr>
            <w:noProof/>
          </w:rPr>
          <w:t>29</w:t>
        </w:r>
      </w:ins>
      <w:ins w:id="2995" w:author="Ryan Lemos" w:date="2019-10-09T21:08:00Z">
        <w:r w:rsidR="00A57060">
          <w:fldChar w:fldCharType="end"/>
        </w:r>
        <w:r w:rsidR="00A57060">
          <w:t xml:space="preserve"> </w:t>
        </w:r>
      </w:ins>
      <w:del w:id="2996" w:author="Ryan Lemos" w:date="2019-10-09T21:08:00Z">
        <w:r w:rsidRPr="00B70A30" w:rsidDel="00A57060">
          <w:rPr>
            <w:highlight w:val="yellow"/>
          </w:rPr>
          <w:delText>quadro x</w:delText>
        </w:r>
        <w:r w:rsidDel="00A57060">
          <w:delText xml:space="preserve"> </w:delText>
        </w:r>
      </w:del>
      <w:r>
        <w:t>surgiu uma nova necessidade, descrita pela estória do</w:t>
      </w:r>
      <w:del w:id="2997" w:author="Ryan Lemos" w:date="2019-10-09T21:08:00Z">
        <w:r w:rsidDel="00A57060">
          <w:delText xml:space="preserve"> </w:delText>
        </w:r>
      </w:del>
      <w:ins w:id="2998" w:author="Ryan Lemos" w:date="2019-10-09T21:08:00Z">
        <w:r w:rsidR="00A57060">
          <w:t xml:space="preserve"> </w:t>
        </w:r>
        <w:r w:rsidR="00A57060">
          <w:fldChar w:fldCharType="begin"/>
        </w:r>
        <w:r w:rsidR="00A57060">
          <w:instrText xml:space="preserve"> REF _Ref21547754 \h </w:instrText>
        </w:r>
      </w:ins>
      <w:r w:rsidR="00A57060">
        <w:fldChar w:fldCharType="separate"/>
      </w:r>
      <w:ins w:id="2999" w:author="Ryan Lemos" w:date="2019-10-14T11:07:00Z">
        <w:r w:rsidR="00EA29D8">
          <w:t xml:space="preserve">Quadro </w:t>
        </w:r>
        <w:r w:rsidR="00EA29D8">
          <w:rPr>
            <w:noProof/>
          </w:rPr>
          <w:t>30</w:t>
        </w:r>
      </w:ins>
      <w:ins w:id="3000" w:author="Ryan Lemos" w:date="2019-10-09T21:08:00Z">
        <w:r w:rsidR="00A57060">
          <w:fldChar w:fldCharType="end"/>
        </w:r>
      </w:ins>
      <w:del w:id="3001" w:author="Ryan Lemos" w:date="2019-10-09T21:08:00Z">
        <w:r w:rsidRPr="00B70A30" w:rsidDel="00A57060">
          <w:rPr>
            <w:highlight w:val="yellow"/>
          </w:rPr>
          <w:delText>quadro x</w:delText>
        </w:r>
      </w:del>
      <w:r>
        <w:t>. Se trata da capacidade de duplicar uma atividade, caso o professor necessite reutilizar uma ou mais questões de uma atividade numa nova atividade.</w:t>
      </w:r>
    </w:p>
    <w:p w14:paraId="1E5715A8" w14:textId="0EF02AFD" w:rsidR="004D5E0A" w:rsidRDefault="00F7481A" w:rsidP="005074A5">
      <w:pPr>
        <w:pStyle w:val="Legenda"/>
      </w:pPr>
      <w:bookmarkStart w:id="3002" w:name="_Ref21547754"/>
      <w:r>
        <w:t xml:space="preserve">Quadro </w:t>
      </w:r>
      <w:fldSimple w:instr=" SEQ Quadro \* ARABIC ">
        <w:ins w:id="3003" w:author="Ryan Lemos" w:date="2019-10-14T11:07:00Z">
          <w:r w:rsidR="00EA29D8">
            <w:rPr>
              <w:noProof/>
            </w:rPr>
            <w:t>30</w:t>
          </w:r>
        </w:ins>
        <w:del w:id="3004" w:author="Ryan Lemos" w:date="2019-10-07T11:05:00Z">
          <w:r w:rsidR="00054B21" w:rsidDel="00EA672B">
            <w:rPr>
              <w:noProof/>
            </w:rPr>
            <w:delText>30</w:delText>
          </w:r>
        </w:del>
      </w:fldSimple>
      <w:bookmarkEnd w:id="3002"/>
      <w:r>
        <w:t xml:space="preserve"> - Estória de duplicar atividades</w:t>
      </w:r>
    </w:p>
    <w:p w14:paraId="2C77E22B" w14:textId="5BA069BC" w:rsidR="00841D83" w:rsidDel="00E01488" w:rsidRDefault="00841D83" w:rsidP="00B70A30">
      <w:pPr>
        <w:pStyle w:val="estrias"/>
        <w:rPr>
          <w:del w:id="3005" w:author="Ryan Lemos" w:date="2019-10-13T12:57:00Z"/>
        </w:rPr>
      </w:pPr>
      <w:commentRangeStart w:id="3006"/>
      <w:commentRangeEnd w:id="3006"/>
      <w:r>
        <w:rPr>
          <w:rStyle w:val="Refdecomentrio"/>
        </w:rPr>
        <w:commentReference w:id="3006"/>
      </w:r>
      <w:r w:rsidR="003B3A81">
        <w:t>Como professor quero ser capaz de duplicar atividades.</w:t>
      </w:r>
    </w:p>
    <w:p w14:paraId="019230A7" w14:textId="0C562511" w:rsidR="004D5E0A" w:rsidRDefault="004D5E0A">
      <w:pPr>
        <w:pStyle w:val="estrias"/>
        <w:rPr>
          <w:ins w:id="3007" w:author="Ryan Lemos" w:date="2019-10-13T12:57:00Z"/>
        </w:rPr>
        <w:pPrChange w:id="3008" w:author="Ryan Lemos" w:date="2019-10-13T12:57:00Z">
          <w:pPr/>
        </w:pPrChange>
      </w:pPr>
    </w:p>
    <w:p w14:paraId="15B05758" w14:textId="77777777" w:rsidR="00E01488" w:rsidRDefault="00E01488" w:rsidP="00E01488">
      <w:pPr>
        <w:pStyle w:val="Fontes"/>
        <w:rPr>
          <w:ins w:id="3009" w:author="Ryan Lemos" w:date="2019-10-13T12:57:00Z"/>
        </w:rPr>
      </w:pPr>
      <w:ins w:id="3010" w:author="Ryan Lemos" w:date="2019-10-13T12:57:00Z">
        <w:r>
          <w:t>Fonte: PRÓPRIA, 2019.</w:t>
        </w:r>
      </w:ins>
    </w:p>
    <w:p w14:paraId="5FD8A7F5" w14:textId="77777777" w:rsidR="00E01488" w:rsidRDefault="00E01488" w:rsidP="004D5E0A"/>
    <w:p w14:paraId="2ED40FF9" w14:textId="7AA9537A" w:rsidR="00E33640" w:rsidRPr="0000255B" w:rsidRDefault="004D5E0A" w:rsidP="004D5E0A">
      <w:r>
        <w:t xml:space="preserve">Para que isso fosse possível se utilizou um método do </w:t>
      </w:r>
      <w:commentRangeStart w:id="3011"/>
      <w:proofErr w:type="spellStart"/>
      <w:r>
        <w:t>Eloquent</w:t>
      </w:r>
      <w:commentRangeEnd w:id="3011"/>
      <w:proofErr w:type="spellEnd"/>
      <w:r>
        <w:rPr>
          <w:rStyle w:val="Refdecomentrio"/>
        </w:rPr>
        <w:commentReference w:id="3011"/>
      </w:r>
      <w:r>
        <w:t xml:space="preserve"> que se chama </w:t>
      </w:r>
      <w:proofErr w:type="spellStart"/>
      <w:r w:rsidRPr="00B70A30">
        <w:rPr>
          <w:i/>
          <w:iCs/>
        </w:rPr>
        <w:t>replicate</w:t>
      </w:r>
      <w:proofErr w:type="spellEnd"/>
      <w:r w:rsidR="00191B4D">
        <w:t>, que retorna uma réplica do</w:t>
      </w:r>
      <w:r>
        <w:t xml:space="preserve"> </w:t>
      </w:r>
      <w:r w:rsidR="00191B4D">
        <w:t xml:space="preserve">objeto desejado que pode ser atribuído a outra variável, conforme visto na </w:t>
      </w:r>
      <w:r w:rsidR="00191B4D">
        <w:fldChar w:fldCharType="begin"/>
      </w:r>
      <w:r w:rsidR="00191B4D">
        <w:instrText xml:space="preserve"> REF _Ref20053073 \h </w:instrText>
      </w:r>
      <w:r w:rsidR="00191B4D">
        <w:fldChar w:fldCharType="separate"/>
      </w:r>
      <w:ins w:id="3012" w:author="Ryan Lemos" w:date="2019-10-14T11:07:00Z">
        <w:r w:rsidR="00EA29D8">
          <w:t xml:space="preserve">Figura </w:t>
        </w:r>
        <w:r w:rsidR="00EA29D8">
          <w:rPr>
            <w:noProof/>
          </w:rPr>
          <w:t>98</w:t>
        </w:r>
      </w:ins>
      <w:del w:id="3013" w:author="Ryan Lemos" w:date="2019-10-07T11:05:00Z">
        <w:r w:rsidR="00054B21" w:rsidDel="00EA672B">
          <w:delText xml:space="preserve">Figura </w:delText>
        </w:r>
        <w:r w:rsidR="00054B21" w:rsidDel="00EA672B">
          <w:rPr>
            <w:noProof/>
          </w:rPr>
          <w:delText>104</w:delText>
        </w:r>
      </w:del>
      <w:r w:rsidR="00191B4D">
        <w:fldChar w:fldCharType="end"/>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salvos como visto na linha 117 a linha 121. No ambiente para que o professor possa duplicar a atividade, basta clicar no botão de duplicar atividade</w:t>
      </w:r>
      <w:del w:id="3014" w:author="Ryan Lemos" w:date="2019-10-13T15:38:00Z">
        <w:r w:rsidR="0000255B" w:rsidDel="00A768C5">
          <w:delText xml:space="preserve"> conforme seção x</w:delText>
        </w:r>
      </w:del>
      <w:r w:rsidR="0000255B">
        <w:t xml:space="preserve">. Uma vez clicado, o </w:t>
      </w:r>
      <w:r w:rsidR="0000255B" w:rsidRPr="00B70A30">
        <w:rPr>
          <w:i/>
          <w:iCs/>
        </w:rPr>
        <w:t>front-</w:t>
      </w:r>
      <w:proofErr w:type="spellStart"/>
      <w:r w:rsidR="0000255B" w:rsidRPr="00B70A30">
        <w:rPr>
          <w:i/>
          <w:iCs/>
        </w:rPr>
        <w:t>end</w:t>
      </w:r>
      <w:proofErr w:type="spellEnd"/>
      <w:r w:rsidR="0000255B">
        <w:t xml:space="preserve"> Angular envia uma requisição para o </w:t>
      </w:r>
      <w:proofErr w:type="spellStart"/>
      <w:r w:rsidR="0000255B" w:rsidRPr="00B70A30">
        <w:rPr>
          <w:i/>
          <w:iCs/>
        </w:rPr>
        <w:t>back-end</w:t>
      </w:r>
      <w:proofErr w:type="spellEnd"/>
      <w:r w:rsidR="0000255B">
        <w:t xml:space="preserve"> </w:t>
      </w:r>
      <w:proofErr w:type="spellStart"/>
      <w:r w:rsidR="0000255B">
        <w:t>Laravel</w:t>
      </w:r>
      <w:proofErr w:type="spellEnd"/>
      <w:r w:rsidR="0000255B">
        <w:t xml:space="preserve">, caindo exatamente na função da </w:t>
      </w:r>
      <w:r w:rsidR="0000255B">
        <w:fldChar w:fldCharType="begin"/>
      </w:r>
      <w:r w:rsidR="0000255B">
        <w:instrText xml:space="preserve"> REF _Ref20053073 \h </w:instrText>
      </w:r>
      <w:r w:rsidR="0000255B">
        <w:fldChar w:fldCharType="separate"/>
      </w:r>
      <w:ins w:id="3015" w:author="Ryan Lemos" w:date="2019-10-14T11:07:00Z">
        <w:r w:rsidR="00EA29D8">
          <w:t xml:space="preserve">Figura </w:t>
        </w:r>
        <w:r w:rsidR="00EA29D8">
          <w:rPr>
            <w:noProof/>
          </w:rPr>
          <w:t>98</w:t>
        </w:r>
      </w:ins>
      <w:del w:id="3016" w:author="Ryan Lemos" w:date="2019-10-07T11:05:00Z">
        <w:r w:rsidR="00054B21" w:rsidDel="00EA672B">
          <w:delText xml:space="preserve">Figura </w:delText>
        </w:r>
        <w:r w:rsidR="00054B21" w:rsidDel="00EA672B">
          <w:rPr>
            <w:noProof/>
          </w:rPr>
          <w:delText>104</w:delText>
        </w:r>
      </w:del>
      <w:r w:rsidR="0000255B">
        <w:fldChar w:fldCharType="end"/>
      </w:r>
      <w:r w:rsidR="0000255B">
        <w:t xml:space="preserve">. Depois de duplicado o registro o </w:t>
      </w:r>
      <w:proofErr w:type="spellStart"/>
      <w:r w:rsidR="0000255B" w:rsidRPr="00B70A30">
        <w:rPr>
          <w:i/>
          <w:iCs/>
        </w:rPr>
        <w:t>back-end</w:t>
      </w:r>
      <w:proofErr w:type="spellEnd"/>
      <w:r w:rsidR="0000255B">
        <w:rPr>
          <w:i/>
          <w:iCs/>
        </w:rPr>
        <w:t xml:space="preserve"> </w:t>
      </w:r>
      <w:r w:rsidR="0000255B">
        <w:t xml:space="preserve">retorna um </w:t>
      </w:r>
      <w:commentRangeStart w:id="3017"/>
      <w:del w:id="3018" w:author="Ryan Lemos" w:date="2019-10-13T12:28:00Z">
        <w:r w:rsidR="0000255B" w:rsidDel="00E70F3A">
          <w:delText>ApiResource</w:delText>
        </w:r>
        <w:commentRangeEnd w:id="3017"/>
        <w:r w:rsidR="0000255B" w:rsidDel="00E70F3A">
          <w:delText xml:space="preserve"> </w:delText>
        </w:r>
      </w:del>
      <w:ins w:id="3019" w:author="Ryan Lemos" w:date="2019-10-13T12:28:00Z">
        <w:r w:rsidR="00E70F3A">
          <w:t xml:space="preserve">API </w:t>
        </w:r>
        <w:proofErr w:type="spellStart"/>
        <w:r w:rsidR="00E70F3A" w:rsidRPr="00E70F3A">
          <w:rPr>
            <w:i/>
            <w:iCs/>
            <w:rPrChange w:id="3020" w:author="Ryan Lemos" w:date="2019-10-13T12:28:00Z">
              <w:rPr/>
            </w:rPrChange>
          </w:rPr>
          <w:t>Resource</w:t>
        </w:r>
        <w:proofErr w:type="spellEnd"/>
        <w:r w:rsidR="00E70F3A">
          <w:t xml:space="preserve"> </w:t>
        </w:r>
      </w:ins>
      <w:r w:rsidR="0000255B">
        <w:t xml:space="preserve">da atividade para o </w:t>
      </w:r>
      <w:r w:rsidR="0000255B" w:rsidRPr="00B70A30">
        <w:rPr>
          <w:i/>
          <w:iCs/>
        </w:rPr>
        <w:t>front-</w:t>
      </w:r>
      <w:proofErr w:type="spellStart"/>
      <w:r w:rsidR="0000255B" w:rsidRPr="00B70A30">
        <w:rPr>
          <w:i/>
          <w:iCs/>
        </w:rPr>
        <w:t>end</w:t>
      </w:r>
      <w:proofErr w:type="spellEnd"/>
      <w:r w:rsidR="0000255B">
        <w:t xml:space="preserve"> Angular, que então redireciona o usuário para a edição da atividade duplicada, para devidas alterações.</w:t>
      </w:r>
      <w:r w:rsidR="0000255B">
        <w:rPr>
          <w:rStyle w:val="Refdecomentrio"/>
        </w:rPr>
        <w:commentReference w:id="3017"/>
      </w:r>
    </w:p>
    <w:p w14:paraId="1BEDA553" w14:textId="4C20DE11" w:rsidR="00191B4D" w:rsidRDefault="00191B4D" w:rsidP="00B70A30">
      <w:pPr>
        <w:pStyle w:val="Legenda"/>
        <w:keepNext/>
      </w:pPr>
      <w:r>
        <w:lastRenderedPageBreak/>
        <w:t xml:space="preserve">Figura </w:t>
      </w:r>
      <w:fldSimple w:instr=" SEQ Figura \* ARABIC ">
        <w:ins w:id="3021" w:author="Ryan Lemos" w:date="2019-10-14T11:07:00Z">
          <w:r w:rsidR="00EA29D8">
            <w:rPr>
              <w:noProof/>
            </w:rPr>
            <w:t>95</w:t>
          </w:r>
        </w:ins>
        <w:del w:id="3022" w:author="Ryan Lemos" w:date="2019-10-07T11:05:00Z">
          <w:r w:rsidR="00D343FF" w:rsidDel="00EA672B">
            <w:rPr>
              <w:noProof/>
            </w:rPr>
            <w:delText>101</w:delText>
          </w:r>
        </w:del>
      </w:fldSimple>
      <w:r>
        <w:t xml:space="preserve"> - Função de duplicação de registro</w:t>
      </w:r>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2658110"/>
                    </a:xfrm>
                    <a:prstGeom prst="rect">
                      <a:avLst/>
                    </a:prstGeom>
                  </pic:spPr>
                </pic:pic>
              </a:graphicData>
            </a:graphic>
          </wp:inline>
        </w:drawing>
      </w:r>
    </w:p>
    <w:p w14:paraId="6D534C63" w14:textId="32366AD6" w:rsidR="00FA420F" w:rsidRPr="00181560" w:rsidRDefault="009E79A9" w:rsidP="00FA420F">
      <w:pPr>
        <w:pStyle w:val="Fontes"/>
        <w:rPr>
          <w:ins w:id="3023" w:author="Ryan Lemos" w:date="2019-10-13T12:52:00Z"/>
        </w:rPr>
      </w:pPr>
      <w:ins w:id="3024" w:author="Ryan Lemos" w:date="2019-10-13T13:01:00Z">
        <w:r>
          <w:t>Fonte: PRÓPRIA, 2019. Utilizando o VSCODE v.1.39.1</w:t>
        </w:r>
      </w:ins>
    </w:p>
    <w:p w14:paraId="22C03EDC" w14:textId="5CF34BC6" w:rsidR="004D5E0A" w:rsidRDefault="004D5E0A" w:rsidP="00FC505B"/>
    <w:p w14:paraId="7CAEE5FF" w14:textId="5270B89F" w:rsidR="00FC505B" w:rsidRDefault="00FC505B" w:rsidP="00FC505B">
      <w:r>
        <w:t>Um outro recurso disponível no ambiente, ao professor se dá pela geração de documentos no formato PDF</w:t>
      </w:r>
      <w:r w:rsidR="0058721F">
        <w:t xml:space="preserve"> das atividades criadas no ambiente. A estória que define essa necessidade pode ser vista pelo</w:t>
      </w:r>
      <w:del w:id="3025" w:author="Ryan Lemos" w:date="2019-10-09T21:09:00Z">
        <w:r w:rsidR="0058721F" w:rsidDel="00A57060">
          <w:delText xml:space="preserve"> </w:delText>
        </w:r>
      </w:del>
      <w:ins w:id="3026" w:author="Ryan Lemos" w:date="2019-10-09T21:09:00Z">
        <w:r w:rsidR="00A57060">
          <w:t xml:space="preserve"> </w:t>
        </w:r>
        <w:r w:rsidR="00A57060">
          <w:fldChar w:fldCharType="begin"/>
        </w:r>
        <w:r w:rsidR="00A57060">
          <w:instrText xml:space="preserve"> REF _Ref21547768 \h </w:instrText>
        </w:r>
      </w:ins>
      <w:r w:rsidR="00A57060">
        <w:fldChar w:fldCharType="separate"/>
      </w:r>
      <w:ins w:id="3027" w:author="Ryan Lemos" w:date="2019-10-14T11:07:00Z">
        <w:r w:rsidR="00EA29D8">
          <w:t xml:space="preserve">Quadro </w:t>
        </w:r>
        <w:r w:rsidR="00EA29D8">
          <w:rPr>
            <w:noProof/>
          </w:rPr>
          <w:t>31</w:t>
        </w:r>
      </w:ins>
      <w:ins w:id="3028" w:author="Ryan Lemos" w:date="2019-10-09T21:09:00Z">
        <w:r w:rsidR="00A57060">
          <w:fldChar w:fldCharType="end"/>
        </w:r>
      </w:ins>
      <w:del w:id="3029" w:author="Ryan Lemos" w:date="2019-10-09T21:09:00Z">
        <w:r w:rsidR="0058721F" w:rsidDel="00A57060">
          <w:delText>quadro x</w:delText>
        </w:r>
      </w:del>
      <w:r w:rsidR="0058721F">
        <w:t xml:space="preserve">. </w:t>
      </w:r>
    </w:p>
    <w:p w14:paraId="7AD35439" w14:textId="77777777" w:rsidR="00F7481A" w:rsidRDefault="00F7481A" w:rsidP="00FC505B"/>
    <w:p w14:paraId="21E85821" w14:textId="310986A1" w:rsidR="0058721F" w:rsidRDefault="00DE4F35" w:rsidP="00B70A30">
      <w:pPr>
        <w:pStyle w:val="Legenda"/>
      </w:pPr>
      <w:bookmarkStart w:id="3030" w:name="_Ref21547768"/>
      <w:r>
        <w:t xml:space="preserve">Quadro </w:t>
      </w:r>
      <w:fldSimple w:instr=" SEQ Quadro \* ARABIC ">
        <w:ins w:id="3031" w:author="Ryan Lemos" w:date="2019-10-14T11:07:00Z">
          <w:r w:rsidR="00EA29D8">
            <w:rPr>
              <w:noProof/>
            </w:rPr>
            <w:t>31</w:t>
          </w:r>
        </w:ins>
        <w:del w:id="3032" w:author="Ryan Lemos" w:date="2019-10-07T11:05:00Z">
          <w:r w:rsidR="00054B21" w:rsidDel="00EA672B">
            <w:rPr>
              <w:noProof/>
            </w:rPr>
            <w:delText>31</w:delText>
          </w:r>
        </w:del>
      </w:fldSimple>
      <w:bookmarkEnd w:id="3030"/>
      <w:r>
        <w:t xml:space="preserve"> - Estória de geração de PDF da atividade</w:t>
      </w:r>
    </w:p>
    <w:p w14:paraId="23E779B1" w14:textId="31484CB1" w:rsidR="003B3A81" w:rsidRDefault="003B3A81">
      <w:pPr>
        <w:pStyle w:val="estrias"/>
      </w:pPr>
      <w:r>
        <w:t>Como professor quero ser capaz de gerar um PDF da minha atividade</w:t>
      </w:r>
      <w:r w:rsidR="0058721F">
        <w:t>.</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1EB9B50D" w14:textId="250EEFD5" w:rsidR="00DE4F35" w:rsidRPr="00B70A30" w:rsidDel="00E01488" w:rsidRDefault="00DE4F35" w:rsidP="00B70A30">
      <w:pPr>
        <w:pStyle w:val="estrias"/>
        <w:numPr>
          <w:ilvl w:val="0"/>
          <w:numId w:val="27"/>
        </w:numPr>
        <w:rPr>
          <w:del w:id="3033" w:author="Ryan Lemos" w:date="2019-10-13T12:57:00Z"/>
          <w:b/>
          <w:bCs/>
        </w:rPr>
      </w:pPr>
      <w:r>
        <w:t>A atividade deve conter um cabeçalho em branco para preenchimento em sala.</w:t>
      </w:r>
    </w:p>
    <w:p w14:paraId="004E6790" w14:textId="29138FAE" w:rsidR="00DE4F35" w:rsidRDefault="00DE4F35">
      <w:pPr>
        <w:pStyle w:val="estrias"/>
        <w:numPr>
          <w:ilvl w:val="0"/>
          <w:numId w:val="27"/>
        </w:numPr>
        <w:rPr>
          <w:ins w:id="3034" w:author="Ryan Lemos" w:date="2019-10-13T12:57:00Z"/>
        </w:rPr>
        <w:pPrChange w:id="3035" w:author="Ryan Lemos" w:date="2019-10-13T12:57:00Z">
          <w:pPr/>
        </w:pPrChange>
      </w:pPr>
    </w:p>
    <w:p w14:paraId="1ECE213D" w14:textId="77777777" w:rsidR="00E01488" w:rsidRDefault="00E01488" w:rsidP="00E01488">
      <w:pPr>
        <w:pStyle w:val="Fontes"/>
        <w:rPr>
          <w:ins w:id="3036" w:author="Ryan Lemos" w:date="2019-10-13T12:57:00Z"/>
        </w:rPr>
      </w:pPr>
      <w:ins w:id="3037" w:author="Ryan Lemos" w:date="2019-10-13T12:57:00Z">
        <w:r>
          <w:t>Fonte: PRÓPRIA, 2019.</w:t>
        </w:r>
      </w:ins>
    </w:p>
    <w:p w14:paraId="6E7BCF57" w14:textId="77777777" w:rsidR="00E01488" w:rsidRDefault="00E01488" w:rsidP="00885747"/>
    <w:p w14:paraId="7B47B557" w14:textId="6321EFCB" w:rsidR="003B3A81" w:rsidRDefault="00DE4F35" w:rsidP="00885747">
      <w:r>
        <w:t xml:space="preserve">Através desses anseios foi então concebido a possibilidade de impressão de atividades no ambiente, para tal utilizou-se </w:t>
      </w:r>
      <w:r w:rsidR="007427E3">
        <w:t>o</w:t>
      </w:r>
      <w:r>
        <w:t xml:space="preserve"> pacote PHP</w:t>
      </w:r>
      <w:r w:rsidR="007427E3">
        <w:t xml:space="preserve"> </w:t>
      </w:r>
      <w:commentRangeStart w:id="3038"/>
      <w:r w:rsidR="007427E3">
        <w:t>DOMPDF</w:t>
      </w:r>
      <w:commentRangeEnd w:id="3038"/>
      <w:r w:rsidR="007427E3">
        <w:rPr>
          <w:rStyle w:val="Refdecomentrio"/>
        </w:rPr>
        <w:commentReference w:id="3038"/>
      </w:r>
      <w:r w:rsidR="007427E3">
        <w:t xml:space="preserve">. A geração de documentos PDF na aplicação é feita por meio desse pacote, o documento é gerado pelo </w:t>
      </w:r>
      <w:proofErr w:type="spellStart"/>
      <w:r w:rsidR="007427E3" w:rsidRPr="00B70A30">
        <w:rPr>
          <w:i/>
          <w:iCs/>
        </w:rPr>
        <w:t>back-end</w:t>
      </w:r>
      <w:proofErr w:type="spellEnd"/>
      <w:r w:rsidR="007427E3">
        <w:t xml:space="preserve"> que envia como resposta o arquivo ao </w:t>
      </w:r>
      <w:r w:rsidR="007427E3" w:rsidRPr="00B70A30">
        <w:rPr>
          <w:i/>
          <w:iCs/>
        </w:rPr>
        <w:t>front-</w:t>
      </w:r>
      <w:proofErr w:type="spellStart"/>
      <w:r w:rsidR="007427E3" w:rsidRPr="00B70A30">
        <w:rPr>
          <w:i/>
          <w:iCs/>
        </w:rPr>
        <w:t>end</w:t>
      </w:r>
      <w:proofErr w:type="spellEnd"/>
      <w:r w:rsidR="007427E3">
        <w:t xml:space="preserve"> que então possibilita ao usuário o </w:t>
      </w:r>
      <w:r w:rsidR="007427E3" w:rsidRPr="00B70A30">
        <w:rPr>
          <w:i/>
          <w:iCs/>
        </w:rPr>
        <w:t>download</w:t>
      </w:r>
      <w:r w:rsidR="007427E3">
        <w:t xml:space="preserve"> do documento. O processo de gerar um documento no DOMPDF é descrito na </w:t>
      </w:r>
      <w:commentRangeStart w:id="3039"/>
      <w:r w:rsidR="007427E3">
        <w:t>seção X.</w:t>
      </w:r>
      <w:commentRangeEnd w:id="3039"/>
      <w:r w:rsidR="007427E3">
        <w:rPr>
          <w:rStyle w:val="Refdecomentrio"/>
        </w:rPr>
        <w:commentReference w:id="3039"/>
      </w:r>
      <w:r w:rsidR="007427E3">
        <w:t xml:space="preserve"> A </w:t>
      </w:r>
      <w:r w:rsidR="00B70A30">
        <w:fldChar w:fldCharType="begin"/>
      </w:r>
      <w:r w:rsidR="00B70A30">
        <w:instrText xml:space="preserve"> REF _Ref20561698 \h </w:instrText>
      </w:r>
      <w:r w:rsidR="00B70A30">
        <w:fldChar w:fldCharType="separate"/>
      </w:r>
      <w:ins w:id="3040" w:author="Ryan Lemos" w:date="2019-10-14T11:07:00Z">
        <w:r w:rsidR="00EA29D8">
          <w:t xml:space="preserve">Figura </w:t>
        </w:r>
        <w:r w:rsidR="00EA29D8">
          <w:rPr>
            <w:noProof/>
          </w:rPr>
          <w:t>96</w:t>
        </w:r>
      </w:ins>
      <w:del w:id="3041" w:author="Ryan Lemos" w:date="2019-10-07T11:05:00Z">
        <w:r w:rsidR="00054B21" w:rsidDel="00EA672B">
          <w:delText xml:space="preserve">Figura </w:delText>
        </w:r>
        <w:r w:rsidR="00054B21" w:rsidDel="00EA672B">
          <w:rPr>
            <w:noProof/>
          </w:rPr>
          <w:delText>102</w:delText>
        </w:r>
      </w:del>
      <w:r w:rsidR="00B70A30">
        <w:fldChar w:fldCharType="end"/>
      </w:r>
    </w:p>
    <w:p w14:paraId="071F14B4" w14:textId="2313D79D" w:rsidR="007427E3" w:rsidRDefault="007427E3" w:rsidP="00B70A30">
      <w:pPr>
        <w:ind w:firstLine="0"/>
        <w:jc w:val="left"/>
      </w:pPr>
    </w:p>
    <w:p w14:paraId="4E13506C" w14:textId="19A4F8AE" w:rsidR="00B70A30" w:rsidRDefault="00B70A30" w:rsidP="00B70A30">
      <w:pPr>
        <w:pStyle w:val="Legenda"/>
        <w:keepNext/>
      </w:pPr>
      <w:bookmarkStart w:id="3042" w:name="_Ref20561698"/>
      <w:r>
        <w:lastRenderedPageBreak/>
        <w:t xml:space="preserve">Figura </w:t>
      </w:r>
      <w:fldSimple w:instr=" SEQ Figura \* ARABIC ">
        <w:ins w:id="3043" w:author="Ryan Lemos" w:date="2019-10-14T11:07:00Z">
          <w:r w:rsidR="00EA29D8">
            <w:rPr>
              <w:noProof/>
            </w:rPr>
            <w:t>96</w:t>
          </w:r>
        </w:ins>
        <w:del w:id="3044" w:author="Ryan Lemos" w:date="2019-10-07T11:05:00Z">
          <w:r w:rsidR="00D343FF" w:rsidDel="00EA672B">
            <w:rPr>
              <w:noProof/>
            </w:rPr>
            <w:delText>102</w:delText>
          </w:r>
        </w:del>
      </w:fldSimple>
      <w:bookmarkEnd w:id="3042"/>
      <w:r>
        <w:t xml:space="preserve"> - Exemplo de atividade gerada pelo ambiente</w:t>
      </w:r>
    </w:p>
    <w:p w14:paraId="6906617A" w14:textId="43C83C96" w:rsidR="00B70A30" w:rsidRPr="00B70A30" w:rsidRDefault="00B70A30" w:rsidP="00B70A30">
      <w:pPr>
        <w:ind w:firstLine="0"/>
        <w:jc w:val="center"/>
      </w:pPr>
      <w:commentRangeStart w:id="3045"/>
      <w:r>
        <w:rPr>
          <w:noProof/>
        </w:rPr>
        <w:drawing>
          <wp:inline distT="0" distB="0" distL="0" distR="0" wp14:anchorId="73C90E32" wp14:editId="63DA88A2">
            <wp:extent cx="5760085" cy="3416300"/>
            <wp:effectExtent l="0" t="0" r="0" b="0"/>
            <wp:docPr id="77" name="Imagem 7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m título.png"/>
                    <pic:cNvPicPr/>
                  </pic:nvPicPr>
                  <pic:blipFill>
                    <a:blip r:embed="rId125">
                      <a:extLst>
                        <a:ext uri="{28A0092B-C50C-407E-A947-70E740481C1C}">
                          <a14:useLocalDpi xmlns:a14="http://schemas.microsoft.com/office/drawing/2010/main" val="0"/>
                        </a:ext>
                      </a:extLst>
                    </a:blip>
                    <a:stretch>
                      <a:fillRect/>
                    </a:stretch>
                  </pic:blipFill>
                  <pic:spPr>
                    <a:xfrm>
                      <a:off x="0" y="0"/>
                      <a:ext cx="5760085" cy="3416300"/>
                    </a:xfrm>
                    <a:prstGeom prst="rect">
                      <a:avLst/>
                    </a:prstGeom>
                  </pic:spPr>
                </pic:pic>
              </a:graphicData>
            </a:graphic>
          </wp:inline>
        </w:drawing>
      </w:r>
      <w:commentRangeEnd w:id="3045"/>
      <w:r w:rsidR="00B32D53">
        <w:rPr>
          <w:rStyle w:val="Refdecomentrio"/>
        </w:rPr>
        <w:commentReference w:id="3045"/>
      </w:r>
    </w:p>
    <w:p w14:paraId="3FB8E609" w14:textId="77777777" w:rsidR="004002CD" w:rsidRDefault="004002CD" w:rsidP="004002CD">
      <w:pPr>
        <w:pStyle w:val="Fontes"/>
        <w:rPr>
          <w:ins w:id="3046" w:author="Ryan Lemos" w:date="2019-10-14T11:05:00Z"/>
        </w:rPr>
      </w:pPr>
      <w:ins w:id="3047" w:author="Ryan Lemos" w:date="2019-10-14T11:05:00Z">
        <w:r>
          <w:t xml:space="preserve">Fonte: PRÓPRIA, 2019. Utilizando o Adobe </w:t>
        </w:r>
        <w:proofErr w:type="spellStart"/>
        <w:r>
          <w:t>Acrobrat</w:t>
        </w:r>
        <w:proofErr w:type="spellEnd"/>
        <w:r>
          <w:t xml:space="preserve"> Reader DC v.19.012.</w:t>
        </w:r>
      </w:ins>
    </w:p>
    <w:p w14:paraId="1E60AD1C" w14:textId="77777777" w:rsidR="00B73552" w:rsidRDefault="00B73552" w:rsidP="00885747">
      <w:pPr>
        <w:rPr>
          <w:ins w:id="3048" w:author="Ryan Lemos" w:date="2019-10-09T21:09:00Z"/>
        </w:rPr>
      </w:pPr>
    </w:p>
    <w:p w14:paraId="187586BF" w14:textId="0734C283" w:rsidR="00AC435E" w:rsidRDefault="00885747" w:rsidP="00885747">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w:t>
      </w:r>
      <w:del w:id="3049" w:author="Ryan Lemos" w:date="2019-10-09T21:09:00Z">
        <w:r w:rsidR="00D43835" w:rsidDel="00B73552">
          <w:delText xml:space="preserve">Assim surge uma série de estórias, </w:delText>
        </w:r>
        <w:r w:rsidR="00D43835" w:rsidRPr="005B582B" w:rsidDel="00B73552">
          <w:rPr>
            <w:highlight w:val="yellow"/>
          </w:rPr>
          <w:delText>estória x até y</w:delText>
        </w:r>
        <w:r w:rsidR="00D43835" w:rsidDel="00B73552">
          <w:delText xml:space="preserve">, que descrevem o processo de gerenciamento das atividades de uma turma. </w:delText>
        </w:r>
      </w:del>
      <w:r w:rsidR="00D43835">
        <w:t xml:space="preserve">A </w:t>
      </w:r>
      <w:del w:id="3050" w:author="Ryan Lemos" w:date="2019-10-09T21:10:00Z">
        <w:r w:rsidR="00D43835" w:rsidRPr="005B582B" w:rsidDel="00B73552">
          <w:rPr>
            <w:highlight w:val="yellow"/>
          </w:rPr>
          <w:delText>estória x</w:delText>
        </w:r>
      </w:del>
      <w:ins w:id="3051" w:author="Ryan Lemos" w:date="2019-10-09T21:10:00Z">
        <w:r w:rsidR="00B73552">
          <w:t xml:space="preserve">estória do </w:t>
        </w:r>
        <w:r w:rsidR="00B73552">
          <w:fldChar w:fldCharType="begin"/>
        </w:r>
        <w:r w:rsidR="00B73552">
          <w:instrText xml:space="preserve"> REF _Ref21547843 \h </w:instrText>
        </w:r>
      </w:ins>
      <w:r w:rsidR="00B73552">
        <w:fldChar w:fldCharType="separate"/>
      </w:r>
      <w:ins w:id="3052" w:author="Ryan Lemos" w:date="2019-10-14T11:07:00Z">
        <w:r w:rsidR="00EA29D8">
          <w:t xml:space="preserve">Quadro </w:t>
        </w:r>
        <w:r w:rsidR="00EA29D8">
          <w:rPr>
            <w:noProof/>
          </w:rPr>
          <w:t>32</w:t>
        </w:r>
      </w:ins>
      <w:ins w:id="3053" w:author="Ryan Lemos" w:date="2019-10-09T21:10:00Z">
        <w:r w:rsidR="00B73552">
          <w:fldChar w:fldCharType="end"/>
        </w:r>
      </w:ins>
      <w:r w:rsidR="00D43835">
        <w:t xml:space="preserve"> representa o anseio do professor por visualizar as atividades que foram atribuídas aos alunos. </w:t>
      </w:r>
    </w:p>
    <w:p w14:paraId="023A54E3" w14:textId="77777777" w:rsidR="00FE4DD4" w:rsidRDefault="00FE4DD4" w:rsidP="00885747"/>
    <w:p w14:paraId="4C24977F" w14:textId="04E1E689" w:rsidR="00642301" w:rsidRDefault="00FE4DD4" w:rsidP="00B70A30">
      <w:pPr>
        <w:pStyle w:val="Legenda"/>
      </w:pPr>
      <w:bookmarkStart w:id="3054" w:name="_Ref21547843"/>
      <w:r>
        <w:t xml:space="preserve">Quadro </w:t>
      </w:r>
      <w:fldSimple w:instr=" SEQ Quadro \* ARABIC ">
        <w:ins w:id="3055" w:author="Ryan Lemos" w:date="2019-10-14T11:07:00Z">
          <w:r w:rsidR="00EA29D8">
            <w:rPr>
              <w:noProof/>
            </w:rPr>
            <w:t>32</w:t>
          </w:r>
        </w:ins>
        <w:del w:id="3056" w:author="Ryan Lemos" w:date="2019-10-07T11:05:00Z">
          <w:r w:rsidR="00054B21" w:rsidDel="00EA672B">
            <w:rPr>
              <w:noProof/>
            </w:rPr>
            <w:delText>32</w:delText>
          </w:r>
        </w:del>
      </w:fldSimple>
      <w:bookmarkEnd w:id="3054"/>
      <w:r w:rsidRPr="00CA69A4">
        <w:t xml:space="preserve"> - Estória de </w:t>
      </w:r>
      <w:r>
        <w:t>visualização de atividades associadas</w:t>
      </w:r>
    </w:p>
    <w:p w14:paraId="7AF79CDE" w14:textId="41237A83" w:rsidR="00642301" w:rsidRPr="005B582B" w:rsidDel="00E01488" w:rsidRDefault="00642301">
      <w:pPr>
        <w:pStyle w:val="estrias"/>
        <w:rPr>
          <w:del w:id="3057" w:author="Ryan Lemos" w:date="2019-10-13T12:57:00Z"/>
          <w:b/>
          <w:bCs/>
        </w:rPr>
      </w:pPr>
      <w:r>
        <w:t xml:space="preserve">Como professor quero ser capaz de </w:t>
      </w:r>
      <w:r w:rsidR="00D43835">
        <w:t>visualizar as atividades que enviei aos alunos.</w:t>
      </w:r>
    </w:p>
    <w:p w14:paraId="25881E53" w14:textId="257C3287" w:rsidR="00642301" w:rsidRDefault="00642301">
      <w:pPr>
        <w:pStyle w:val="estrias"/>
        <w:rPr>
          <w:ins w:id="3058" w:author="Ryan Lemos" w:date="2019-10-13T12:57:00Z"/>
        </w:rPr>
        <w:pPrChange w:id="3059" w:author="Ryan Lemos" w:date="2019-10-13T12:57:00Z">
          <w:pPr/>
        </w:pPrChange>
      </w:pPr>
    </w:p>
    <w:p w14:paraId="4B8A01EE" w14:textId="77777777" w:rsidR="00E01488" w:rsidRDefault="00E01488" w:rsidP="00E01488">
      <w:pPr>
        <w:pStyle w:val="Fontes"/>
        <w:rPr>
          <w:ins w:id="3060" w:author="Ryan Lemos" w:date="2019-10-13T12:57:00Z"/>
        </w:rPr>
      </w:pPr>
      <w:ins w:id="3061" w:author="Ryan Lemos" w:date="2019-10-13T12:57:00Z">
        <w:r>
          <w:t>Fonte: PRÓPRIA, 2019.</w:t>
        </w:r>
      </w:ins>
    </w:p>
    <w:p w14:paraId="28AB37D7" w14:textId="77777777" w:rsidR="00E01488" w:rsidRDefault="00E01488" w:rsidP="00885747"/>
    <w:p w14:paraId="0E37A876" w14:textId="5183CF91" w:rsidR="00AC435E" w:rsidRDefault="00AC435E" w:rsidP="005B582B">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ins w:id="3062" w:author="Ryan Lemos" w:date="2019-10-14T11:07:00Z">
        <w:r w:rsidR="00EA29D8">
          <w:t xml:space="preserve">Figura </w:t>
        </w:r>
        <w:r w:rsidR="00EA29D8">
          <w:rPr>
            <w:noProof/>
          </w:rPr>
          <w:t>97</w:t>
        </w:r>
      </w:ins>
      <w:del w:id="3063" w:author="Ryan Lemos" w:date="2019-10-07T11:05:00Z">
        <w:r w:rsidR="00054B21" w:rsidDel="00EA672B">
          <w:delText xml:space="preserve">Figura </w:delText>
        </w:r>
        <w:r w:rsidR="00054B21" w:rsidDel="00EA672B">
          <w:rPr>
            <w:noProof/>
          </w:rPr>
          <w:delText>103</w:delText>
        </w:r>
      </w:del>
      <w:r w:rsidR="001A76D7">
        <w:fldChar w:fldCharType="end"/>
      </w:r>
      <w:r w:rsidR="001A76D7">
        <w:t xml:space="preserve"> </w:t>
      </w:r>
      <w:r>
        <w:t>representa a listagem das atividades associadas a uma turma.</w:t>
      </w:r>
    </w:p>
    <w:p w14:paraId="4C8692AD" w14:textId="77777777" w:rsidR="00B965E2" w:rsidRDefault="00B965E2" w:rsidP="005B582B"/>
    <w:p w14:paraId="591FB405" w14:textId="4C1A4476" w:rsidR="00B965E2" w:rsidRDefault="00B965E2" w:rsidP="00B70A30">
      <w:pPr>
        <w:pStyle w:val="Legenda"/>
        <w:keepNext/>
      </w:pPr>
      <w:bookmarkStart w:id="3064" w:name="_Ref20053051"/>
      <w:r>
        <w:lastRenderedPageBreak/>
        <w:t xml:space="preserve">Figura </w:t>
      </w:r>
      <w:fldSimple w:instr=" SEQ Figura \* ARABIC ">
        <w:ins w:id="3065" w:author="Ryan Lemos" w:date="2019-10-14T11:07:00Z">
          <w:r w:rsidR="00EA29D8">
            <w:rPr>
              <w:noProof/>
            </w:rPr>
            <w:t>97</w:t>
          </w:r>
        </w:ins>
        <w:del w:id="3066" w:author="Ryan Lemos" w:date="2019-10-07T11:05:00Z">
          <w:r w:rsidR="00D343FF" w:rsidDel="00EA672B">
            <w:rPr>
              <w:noProof/>
            </w:rPr>
            <w:delText>103</w:delText>
          </w:r>
        </w:del>
      </w:fldSimple>
      <w:bookmarkEnd w:id="3064"/>
      <w:r>
        <w:t xml:space="preserve"> - Tela de listagem de atividades associadas a uma turma</w:t>
      </w:r>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57183" cy="2510249"/>
                    </a:xfrm>
                    <a:prstGeom prst="rect">
                      <a:avLst/>
                    </a:prstGeom>
                  </pic:spPr>
                </pic:pic>
              </a:graphicData>
            </a:graphic>
          </wp:inline>
        </w:drawing>
      </w:r>
    </w:p>
    <w:p w14:paraId="5B710106" w14:textId="0704B576" w:rsidR="007E37B0" w:rsidRDefault="009E79A9" w:rsidP="007E37B0">
      <w:pPr>
        <w:pStyle w:val="Fontes"/>
        <w:rPr>
          <w:ins w:id="3067" w:author="Ryan Lemos" w:date="2019-10-13T12:50:00Z"/>
        </w:rPr>
      </w:pPr>
      <w:ins w:id="3068" w:author="Ryan Lemos" w:date="2019-10-13T12:59:00Z">
        <w:r>
          <w:t>Fonte: PRÓPRIA, 2019. Utilizando o ambiente ILC v.1.</w:t>
        </w:r>
      </w:ins>
    </w:p>
    <w:p w14:paraId="6AA248BE" w14:textId="77777777" w:rsidR="00FB7263" w:rsidRDefault="00FB7263" w:rsidP="00B70A30">
      <w:pPr>
        <w:pStyle w:val="Legenda"/>
      </w:pPr>
    </w:p>
    <w:p w14:paraId="3A9E6767" w14:textId="2CAB3FF9" w:rsidR="00FB7263" w:rsidRDefault="00FB7263" w:rsidP="00FB7263">
      <w:r>
        <w:t>As atividades criadas anteriormente</w:t>
      </w:r>
      <w:del w:id="3069" w:author="Ryan Lemos" w:date="2019-10-13T15:38:00Z">
        <w:r w:rsidDel="00A768C5">
          <w:delText>, conforme seção x</w:delText>
        </w:r>
      </w:del>
      <w:r>
        <w:t>, podem ser atribuídas a um ou mais alunos de uma turma. A estória que descreve esse processo de associação pode ser vista no</w:t>
      </w:r>
      <w:del w:id="3070" w:author="Ryan Lemos" w:date="2019-10-09T21:10:00Z">
        <w:r w:rsidDel="00B73552">
          <w:delText xml:space="preserve"> </w:delText>
        </w:r>
      </w:del>
      <w:ins w:id="3071" w:author="Ryan Lemos" w:date="2019-10-09T21:10:00Z">
        <w:r w:rsidR="00B73552">
          <w:t xml:space="preserve"> </w:t>
        </w:r>
        <w:r w:rsidR="00B73552">
          <w:fldChar w:fldCharType="begin"/>
        </w:r>
        <w:r w:rsidR="00B73552">
          <w:instrText xml:space="preserve"> REF _Ref21547862 \h </w:instrText>
        </w:r>
      </w:ins>
      <w:r w:rsidR="00B73552">
        <w:fldChar w:fldCharType="separate"/>
      </w:r>
      <w:ins w:id="3072" w:author="Ryan Lemos" w:date="2019-10-14T11:07:00Z">
        <w:r w:rsidR="00EA29D8">
          <w:t xml:space="preserve">Quadro </w:t>
        </w:r>
        <w:r w:rsidR="00EA29D8">
          <w:rPr>
            <w:noProof/>
          </w:rPr>
          <w:t>33</w:t>
        </w:r>
      </w:ins>
      <w:ins w:id="3073" w:author="Ryan Lemos" w:date="2019-10-09T21:10:00Z">
        <w:r w:rsidR="00B73552">
          <w:fldChar w:fldCharType="end"/>
        </w:r>
      </w:ins>
      <w:del w:id="3074" w:author="Ryan Lemos" w:date="2019-10-09T21:10:00Z">
        <w:r w:rsidDel="00B73552">
          <w:delText>quadro x</w:delText>
        </w:r>
      </w:del>
      <w:r>
        <w:t xml:space="preserve">. Nessa estória há algumas restrições referentes a prazos para resolução da atividade que podem ser definidos pelo professor se achar necessário. E a segunda restrição diz respeito a associação dos alunos, em atividades avaliativas (aquelas que contam para o desempenho do aluno) todos da turma devem receber. </w:t>
      </w:r>
      <w:r w:rsidR="00724525">
        <w:t>Enquanto</w:t>
      </w:r>
      <w:r>
        <w:t xml:space="preserve"> as não avaliativas o professor escolhe quais alunos devem receber.</w:t>
      </w:r>
    </w:p>
    <w:p w14:paraId="30D960DA" w14:textId="77777777" w:rsidR="00FB7263" w:rsidRPr="00FB7263" w:rsidRDefault="00FB7263" w:rsidP="005074A5"/>
    <w:p w14:paraId="5ADE3DFD" w14:textId="3188853C" w:rsidR="001B007E" w:rsidRDefault="00FE4DD4" w:rsidP="00B70A30">
      <w:pPr>
        <w:pStyle w:val="Legenda"/>
      </w:pPr>
      <w:bookmarkStart w:id="3075" w:name="_Ref21547862"/>
      <w:r>
        <w:t xml:space="preserve">Quadro </w:t>
      </w:r>
      <w:fldSimple w:instr=" SEQ Quadro \* ARABIC ">
        <w:ins w:id="3076" w:author="Ryan Lemos" w:date="2019-10-14T11:07:00Z">
          <w:r w:rsidR="00EA29D8">
            <w:rPr>
              <w:noProof/>
            </w:rPr>
            <w:t>33</w:t>
          </w:r>
        </w:ins>
        <w:del w:id="3077" w:author="Ryan Lemos" w:date="2019-10-07T11:05:00Z">
          <w:r w:rsidR="00054B21" w:rsidDel="00EA672B">
            <w:rPr>
              <w:noProof/>
            </w:rPr>
            <w:delText>33</w:delText>
          </w:r>
        </w:del>
      </w:fldSimple>
      <w:bookmarkEnd w:id="3075"/>
      <w:r w:rsidRPr="00D7662E">
        <w:t xml:space="preserve"> - Estória de </w:t>
      </w:r>
      <w:r>
        <w:t>associação de atividades a alunos</w:t>
      </w:r>
    </w:p>
    <w:p w14:paraId="2AE084BF" w14:textId="4CDF66A6" w:rsidR="001B007E" w:rsidRDefault="001B007E" w:rsidP="001B007E">
      <w:pPr>
        <w:pStyle w:val="estrias"/>
      </w:pPr>
      <w:r>
        <w:t>Como professor quero ser capaz de atribuir atividades aos meus alunos, definindo ou não prazos de entrega, se será feita em sala ou não.</w:t>
      </w:r>
    </w:p>
    <w:p w14:paraId="3171B9D5" w14:textId="45288873" w:rsidR="00A1166E" w:rsidRPr="005074A5" w:rsidRDefault="00A1166E" w:rsidP="001B007E">
      <w:pPr>
        <w:pStyle w:val="estrias"/>
        <w:rPr>
          <w:b/>
          <w:bCs/>
        </w:rPr>
      </w:pPr>
      <w:r w:rsidRPr="005074A5">
        <w:rPr>
          <w:b/>
          <w:bCs/>
        </w:rPr>
        <w:t>Restrições da estória:</w:t>
      </w:r>
    </w:p>
    <w:p w14:paraId="3F076BA2" w14:textId="75E7DF7D" w:rsidR="00A1166E" w:rsidRDefault="00A1166E" w:rsidP="00A1166E">
      <w:pPr>
        <w:pStyle w:val="estrias"/>
        <w:numPr>
          <w:ilvl w:val="0"/>
          <w:numId w:val="31"/>
        </w:numPr>
      </w:pPr>
      <w:r>
        <w:t>A opção de prazo somente será habilitada se a atividade for avaliativa e resolvida pelo ambiente.</w:t>
      </w:r>
    </w:p>
    <w:p w14:paraId="5B75B8D7" w14:textId="4E5F4923" w:rsidR="00A1166E" w:rsidDel="00E01488" w:rsidRDefault="00A1166E" w:rsidP="005074A5">
      <w:pPr>
        <w:pStyle w:val="estrias"/>
        <w:numPr>
          <w:ilvl w:val="0"/>
          <w:numId w:val="31"/>
        </w:numPr>
        <w:rPr>
          <w:del w:id="3078" w:author="Ryan Lemos" w:date="2019-10-13T12:57:00Z"/>
        </w:rPr>
      </w:pPr>
      <w:r>
        <w:t>A</w:t>
      </w:r>
      <w:r w:rsidR="00FB7263">
        <w:t xml:space="preserve"> opção de escolha dos alunos que irão receber a atividade somente será possível se a atividade for executada pelo ambiente e não seja avaliativa, caso contrário todos da turma devem receber.</w:t>
      </w:r>
    </w:p>
    <w:p w14:paraId="0CF74B03" w14:textId="77777777" w:rsidR="00061602" w:rsidRDefault="00061602">
      <w:pPr>
        <w:pStyle w:val="estrias"/>
        <w:numPr>
          <w:ilvl w:val="0"/>
          <w:numId w:val="31"/>
        </w:numPr>
        <w:pPrChange w:id="3079" w:author="Ryan Lemos" w:date="2019-10-13T12:57:00Z">
          <w:pPr>
            <w:ind w:firstLine="0"/>
            <w:jc w:val="center"/>
          </w:pPr>
        </w:pPrChange>
      </w:pPr>
    </w:p>
    <w:p w14:paraId="0878E49A" w14:textId="77777777" w:rsidR="00E01488" w:rsidRDefault="00E01488" w:rsidP="00E01488">
      <w:pPr>
        <w:pStyle w:val="Fontes"/>
        <w:rPr>
          <w:ins w:id="3080" w:author="Ryan Lemos" w:date="2019-10-13T12:57:00Z"/>
        </w:rPr>
      </w:pPr>
      <w:ins w:id="3081" w:author="Ryan Lemos" w:date="2019-10-13T12:57:00Z">
        <w:r>
          <w:t>Fonte: PRÓPRIA, 2019.</w:t>
        </w:r>
      </w:ins>
    </w:p>
    <w:p w14:paraId="0F0613AE" w14:textId="77777777" w:rsidR="00226055" w:rsidRDefault="00226055">
      <w:pPr>
        <w:ind w:firstLine="0"/>
      </w:pPr>
    </w:p>
    <w:p w14:paraId="772DB986" w14:textId="15D7E670" w:rsidR="00AC435E" w:rsidRDefault="00FB7263" w:rsidP="00596E44">
      <w:r>
        <w:t xml:space="preserve">A </w:t>
      </w:r>
      <w:r w:rsidR="001A76D7">
        <w:fldChar w:fldCharType="begin"/>
      </w:r>
      <w:r w:rsidR="001A76D7">
        <w:instrText xml:space="preserve"> REF _Ref20053073 \h </w:instrText>
      </w:r>
      <w:r w:rsidR="001A76D7">
        <w:fldChar w:fldCharType="separate"/>
      </w:r>
      <w:ins w:id="3082" w:author="Ryan Lemos" w:date="2019-10-14T11:07:00Z">
        <w:r w:rsidR="00EA29D8">
          <w:t xml:space="preserve">Figura </w:t>
        </w:r>
        <w:r w:rsidR="00EA29D8">
          <w:rPr>
            <w:noProof/>
          </w:rPr>
          <w:t>98</w:t>
        </w:r>
      </w:ins>
      <w:del w:id="3083" w:author="Ryan Lemos" w:date="2019-10-07T11:05:00Z">
        <w:r w:rsidR="00054B21" w:rsidDel="00EA672B">
          <w:delText xml:space="preserve">Figura </w:delText>
        </w:r>
        <w:r w:rsidR="00054B21" w:rsidDel="00EA672B">
          <w:rPr>
            <w:noProof/>
          </w:rPr>
          <w:delText>104</w:delText>
        </w:r>
      </w:del>
      <w:r w:rsidR="001A76D7">
        <w:fldChar w:fldCharType="end"/>
      </w:r>
      <w:r>
        <w:t xml:space="preserve"> diz respeito a interação gerada a partir dessa estória</w:t>
      </w:r>
      <w:r w:rsidR="00AC435E">
        <w:t xml:space="preserve">. </w:t>
      </w:r>
      <w:r w:rsidR="00EA5D98">
        <w:t xml:space="preserve">Através dessa tela </w:t>
      </w:r>
      <w:r w:rsidR="00AC435E">
        <w:t xml:space="preserve">o professor pode definir qual atividade ele quer aplicar (dentre as cadastradas), se quer que a </w:t>
      </w:r>
      <w:r w:rsidR="00AC435E">
        <w:lastRenderedPageBreak/>
        <w:t>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rsidR="00AC435E">
        <w:t xml:space="preserve">Caso o professor decida por </w:t>
      </w:r>
      <w:r w:rsidR="00226055">
        <w:t>uma atividade avaliativa</w:t>
      </w:r>
      <w:r w:rsidR="002407A7">
        <w:t xml:space="preserve">, </w:t>
      </w:r>
      <w:r w:rsidR="00226055">
        <w:t>no ambiente surge um novo campo que diz respeito a um prazo para a resolução da atividade (</w:t>
      </w:r>
      <w:r>
        <w:t xml:space="preserve">sendo um </w:t>
      </w:r>
      <w:r w:rsidR="00226055">
        <w:t xml:space="preserve">campo </w:t>
      </w:r>
      <w:r>
        <w:t xml:space="preserve">de preenchimento </w:t>
      </w:r>
      <w:r w:rsidR="00226055">
        <w:t xml:space="preserve">opcional). </w:t>
      </w:r>
    </w:p>
    <w:p w14:paraId="528688A9" w14:textId="77777777" w:rsidR="00D43835" w:rsidRDefault="00D43835" w:rsidP="00596E44"/>
    <w:p w14:paraId="63945898" w14:textId="522437CD" w:rsidR="00921163" w:rsidRDefault="00921163" w:rsidP="00B70A30">
      <w:pPr>
        <w:pStyle w:val="Legenda"/>
        <w:keepNext/>
      </w:pPr>
      <w:bookmarkStart w:id="3084" w:name="_Ref20053073"/>
      <w:r>
        <w:t xml:space="preserve">Figura </w:t>
      </w:r>
      <w:fldSimple w:instr=" SEQ Figura \* ARABIC ">
        <w:ins w:id="3085" w:author="Ryan Lemos" w:date="2019-10-14T11:07:00Z">
          <w:r w:rsidR="00EA29D8">
            <w:rPr>
              <w:noProof/>
            </w:rPr>
            <w:t>98</w:t>
          </w:r>
        </w:ins>
        <w:del w:id="3086" w:author="Ryan Lemos" w:date="2019-10-07T11:05:00Z">
          <w:r w:rsidR="00D343FF" w:rsidDel="00EA672B">
            <w:rPr>
              <w:noProof/>
            </w:rPr>
            <w:delText>104</w:delText>
          </w:r>
        </w:del>
      </w:fldSimple>
      <w:bookmarkEnd w:id="3084"/>
      <w:r>
        <w:t xml:space="preserve"> - </w:t>
      </w:r>
      <w:r w:rsidRPr="00B97D13">
        <w:t>Tela de associação de atividade a uma turma</w:t>
      </w:r>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2727960"/>
                    </a:xfrm>
                    <a:prstGeom prst="rect">
                      <a:avLst/>
                    </a:prstGeom>
                  </pic:spPr>
                </pic:pic>
              </a:graphicData>
            </a:graphic>
          </wp:inline>
        </w:drawing>
      </w:r>
    </w:p>
    <w:p w14:paraId="19411A79" w14:textId="436D5F07" w:rsidR="007E37B0" w:rsidRDefault="00021305" w:rsidP="007E37B0">
      <w:pPr>
        <w:pStyle w:val="Fontes"/>
        <w:rPr>
          <w:ins w:id="3087" w:author="Ryan Lemos" w:date="2019-10-13T12:50:00Z"/>
        </w:rPr>
      </w:pPr>
      <w:commentRangeStart w:id="3088"/>
      <w:commentRangeEnd w:id="3088"/>
      <w:r>
        <w:rPr>
          <w:rStyle w:val="Refdecomentrio"/>
        </w:rPr>
        <w:commentReference w:id="3088"/>
      </w:r>
      <w:ins w:id="3089" w:author="Ryan Lemos" w:date="2019-10-13T12:50:00Z">
        <w:r w:rsidR="007E37B0" w:rsidRPr="007E37B0">
          <w:t xml:space="preserve"> </w:t>
        </w:r>
      </w:ins>
      <w:ins w:id="3090" w:author="Ryan Lemos" w:date="2019-10-13T12:59:00Z">
        <w:r w:rsidR="009E79A9">
          <w:t>Fonte: PRÓPRIA, 2019. Utilizando o ambiente ILC v.1.</w:t>
        </w:r>
      </w:ins>
    </w:p>
    <w:p w14:paraId="2D408565" w14:textId="4EC9E376" w:rsidR="00F7481A" w:rsidRDefault="00F7481A" w:rsidP="005074A5">
      <w:pPr>
        <w:ind w:firstLine="0"/>
        <w:jc w:val="center"/>
      </w:pPr>
    </w:p>
    <w:p w14:paraId="56CC6465" w14:textId="66BCAC07" w:rsidR="00FE4DD4" w:rsidRDefault="00F7481A" w:rsidP="001B007E">
      <w:r>
        <w:t xml:space="preserve">O professor pode acompanhar os resultados obtidos pelos alunos na resolução de atividades pelo ambiente. A estória do </w:t>
      </w:r>
      <w:ins w:id="3091" w:author="Ryan Lemos" w:date="2019-10-09T21:11:00Z">
        <w:r w:rsidR="00B73552">
          <w:fldChar w:fldCharType="begin"/>
        </w:r>
        <w:r w:rsidR="00B73552">
          <w:instrText xml:space="preserve"> REF _Ref21547903 \h </w:instrText>
        </w:r>
      </w:ins>
      <w:r w:rsidR="00B73552">
        <w:fldChar w:fldCharType="separate"/>
      </w:r>
      <w:ins w:id="3092" w:author="Ryan Lemos" w:date="2019-10-14T11:07:00Z">
        <w:r w:rsidR="00EA29D8">
          <w:t xml:space="preserve">Quadro </w:t>
        </w:r>
        <w:r w:rsidR="00EA29D8">
          <w:rPr>
            <w:noProof/>
          </w:rPr>
          <w:t>34</w:t>
        </w:r>
      </w:ins>
      <w:ins w:id="3093" w:author="Ryan Lemos" w:date="2019-10-09T21:11:00Z">
        <w:r w:rsidR="00B73552">
          <w:fldChar w:fldCharType="end"/>
        </w:r>
        <w:r w:rsidR="00B73552">
          <w:t xml:space="preserve"> </w:t>
        </w:r>
      </w:ins>
      <w:del w:id="3094" w:author="Ryan Lemos" w:date="2019-10-09T21:11:00Z">
        <w:r w:rsidDel="00B73552">
          <w:delText xml:space="preserve">quadro x </w:delText>
        </w:r>
      </w:del>
      <w:r>
        <w:t>define isso, incluindo como restrição a possibilidade de deixar que o aluno repita uma atividade, reiniciando assim o seu resultado.</w:t>
      </w:r>
    </w:p>
    <w:p w14:paraId="6C87A220" w14:textId="77777777" w:rsidR="00F7481A" w:rsidRDefault="00F7481A" w:rsidP="001B007E"/>
    <w:p w14:paraId="72807F97" w14:textId="545CC107" w:rsidR="00061602" w:rsidRDefault="00FE4DD4" w:rsidP="00B70A30">
      <w:pPr>
        <w:pStyle w:val="Legenda"/>
      </w:pPr>
      <w:bookmarkStart w:id="3095" w:name="_Ref21547903"/>
      <w:r>
        <w:t xml:space="preserve">Quadro </w:t>
      </w:r>
      <w:fldSimple w:instr=" SEQ Quadro \* ARABIC ">
        <w:ins w:id="3096" w:author="Ryan Lemos" w:date="2019-10-14T11:07:00Z">
          <w:r w:rsidR="00EA29D8">
            <w:rPr>
              <w:noProof/>
            </w:rPr>
            <w:t>34</w:t>
          </w:r>
        </w:ins>
        <w:del w:id="3097" w:author="Ryan Lemos" w:date="2019-10-07T11:05:00Z">
          <w:r w:rsidR="00054B21" w:rsidDel="00EA672B">
            <w:rPr>
              <w:noProof/>
            </w:rPr>
            <w:delText>34</w:delText>
          </w:r>
        </w:del>
      </w:fldSimple>
      <w:bookmarkEnd w:id="3095"/>
      <w:r w:rsidRPr="00135095">
        <w:t xml:space="preserve"> - Estória de </w:t>
      </w:r>
      <w:r>
        <w:t>visualização de resultados de uma atividade</w:t>
      </w:r>
    </w:p>
    <w:p w14:paraId="177BBB35" w14:textId="261457B9" w:rsidR="00061602" w:rsidRDefault="00061602" w:rsidP="005B582B">
      <w:pPr>
        <w:pStyle w:val="estrias"/>
      </w:pPr>
      <w:r>
        <w:t>Como professor necessito ser capaz de visualizar o resultado dos meus alunos em uma atividade enviada a eles.</w:t>
      </w:r>
    </w:p>
    <w:p w14:paraId="75761132" w14:textId="77777777" w:rsidR="00F7481A" w:rsidRDefault="00F7481A" w:rsidP="005B582B">
      <w:pPr>
        <w:pStyle w:val="estrias"/>
      </w:pPr>
    </w:p>
    <w:p w14:paraId="4C1B8A67" w14:textId="0641D1A5" w:rsidR="00F7481A" w:rsidRDefault="00F7481A" w:rsidP="005B582B">
      <w:pPr>
        <w:pStyle w:val="estrias"/>
        <w:rPr>
          <w:b/>
          <w:bCs/>
        </w:rPr>
      </w:pPr>
      <w:r w:rsidRPr="005074A5">
        <w:rPr>
          <w:b/>
          <w:bCs/>
        </w:rPr>
        <w:t>Restrições da estória</w:t>
      </w:r>
      <w:r>
        <w:rPr>
          <w:b/>
          <w:bCs/>
        </w:rPr>
        <w:t>:</w:t>
      </w:r>
    </w:p>
    <w:p w14:paraId="4C202643" w14:textId="5165DD59" w:rsidR="00F7481A" w:rsidRPr="005074A5" w:rsidDel="00E01488" w:rsidRDefault="00F7481A" w:rsidP="005074A5">
      <w:pPr>
        <w:pStyle w:val="estrias"/>
        <w:numPr>
          <w:ilvl w:val="0"/>
          <w:numId w:val="28"/>
        </w:numPr>
        <w:rPr>
          <w:del w:id="3098" w:author="Ryan Lemos" w:date="2019-10-13T12:57:00Z"/>
          <w:b/>
          <w:bCs/>
        </w:rPr>
      </w:pPr>
      <w:r>
        <w:t>O professor deve ser capaz de possibilitar ao aluno que repita a atividade reiniciando seu resultado.</w:t>
      </w:r>
    </w:p>
    <w:p w14:paraId="4AECA013" w14:textId="0DC03432" w:rsidR="00AC435E" w:rsidRDefault="00AC435E">
      <w:pPr>
        <w:pStyle w:val="estrias"/>
        <w:numPr>
          <w:ilvl w:val="0"/>
          <w:numId w:val="28"/>
        </w:numPr>
        <w:rPr>
          <w:ins w:id="3099" w:author="Ryan Lemos" w:date="2019-10-13T12:57:00Z"/>
        </w:rPr>
        <w:pPrChange w:id="3100" w:author="Ryan Lemos" w:date="2019-10-13T12:57:00Z">
          <w:pPr/>
        </w:pPrChange>
      </w:pPr>
    </w:p>
    <w:p w14:paraId="6F364470" w14:textId="77777777" w:rsidR="00E01488" w:rsidRDefault="00E01488" w:rsidP="00E01488">
      <w:pPr>
        <w:pStyle w:val="Fontes"/>
        <w:rPr>
          <w:ins w:id="3101" w:author="Ryan Lemos" w:date="2019-10-13T12:57:00Z"/>
        </w:rPr>
      </w:pPr>
      <w:ins w:id="3102" w:author="Ryan Lemos" w:date="2019-10-13T12:57:00Z">
        <w:r>
          <w:t>Fonte: PRÓPRIA, 2019.</w:t>
        </w:r>
      </w:ins>
    </w:p>
    <w:p w14:paraId="219F16B1" w14:textId="77777777" w:rsidR="00E01488" w:rsidRDefault="00E01488"/>
    <w:p w14:paraId="2AF04C29" w14:textId="653085EE" w:rsidR="004F46AF" w:rsidRDefault="00F7481A">
      <w:r>
        <w:t xml:space="preserve">A </w:t>
      </w:r>
      <w:r>
        <w:fldChar w:fldCharType="begin"/>
      </w:r>
      <w:r>
        <w:instrText xml:space="preserve"> REF _Ref20563578 \h </w:instrText>
      </w:r>
      <w:r>
        <w:fldChar w:fldCharType="separate"/>
      </w:r>
      <w:ins w:id="3103" w:author="Ryan Lemos" w:date="2019-10-14T11:07:00Z">
        <w:r w:rsidR="00EA29D8">
          <w:t xml:space="preserve">Figura </w:t>
        </w:r>
        <w:r w:rsidR="00EA29D8">
          <w:rPr>
            <w:noProof/>
          </w:rPr>
          <w:t>99</w:t>
        </w:r>
      </w:ins>
      <w:del w:id="3104" w:author="Ryan Lemos" w:date="2019-10-07T11:05:00Z">
        <w:r w:rsidR="00054B21" w:rsidDel="00EA672B">
          <w:delText xml:space="preserve">Figura </w:delText>
        </w:r>
        <w:r w:rsidR="00054B21" w:rsidDel="00EA672B">
          <w:rPr>
            <w:noProof/>
          </w:rPr>
          <w:delText>105</w:delText>
        </w:r>
      </w:del>
      <w:r>
        <w:fldChar w:fldCharType="end"/>
      </w:r>
      <w:r>
        <w:t xml:space="preserve"> representa a interação gerada pela estória do quadro x. O botão de repetição de atividade conforme requerido pela estória pode ser visto. Ele foi pensado </w:t>
      </w:r>
      <w:r w:rsidR="00DE58F2">
        <w:t xml:space="preserve">pois </w:t>
      </w:r>
      <w:r w:rsidR="00DE58F2">
        <w:lastRenderedPageBreak/>
        <w:t xml:space="preserve">acreditou-se que o aluno possa ter alguma dificuldade no momento de resolução da atividade, por motivos técnicos ou não. Então o professor tem a capacidade de deixá-lo repetir a atividade, reiniciando o resultado do aluno. </w:t>
      </w:r>
    </w:p>
    <w:p w14:paraId="67C0BA00" w14:textId="77777777" w:rsidR="00921163" w:rsidRDefault="008F460B" w:rsidP="00596E44">
      <w:pPr>
        <w:ind w:firstLine="0"/>
        <w:jc w:val="center"/>
      </w:pPr>
      <w:r w:rsidRPr="008F460B">
        <w:rPr>
          <w:noProof/>
        </w:rPr>
        <w:t xml:space="preserve"> </w:t>
      </w:r>
    </w:p>
    <w:p w14:paraId="67AC6FF5" w14:textId="06217ACB" w:rsidR="00921163" w:rsidRDefault="00921163" w:rsidP="00B70A30">
      <w:pPr>
        <w:pStyle w:val="Legenda"/>
        <w:keepNext/>
      </w:pPr>
      <w:bookmarkStart w:id="3105" w:name="_Ref20563578"/>
      <w:r>
        <w:t xml:space="preserve">Figura </w:t>
      </w:r>
      <w:fldSimple w:instr=" SEQ Figura \* ARABIC ">
        <w:ins w:id="3106" w:author="Ryan Lemos" w:date="2019-10-14T11:07:00Z">
          <w:r w:rsidR="00EA29D8">
            <w:rPr>
              <w:noProof/>
            </w:rPr>
            <w:t>99</w:t>
          </w:r>
        </w:ins>
        <w:del w:id="3107" w:author="Ryan Lemos" w:date="2019-10-07T11:05:00Z">
          <w:r w:rsidR="00D343FF" w:rsidDel="00EA672B">
            <w:rPr>
              <w:noProof/>
            </w:rPr>
            <w:delText>105</w:delText>
          </w:r>
        </w:del>
      </w:fldSimple>
      <w:bookmarkEnd w:id="3105"/>
      <w:r>
        <w:t xml:space="preserve"> - Tela de resultados de uma atividade</w:t>
      </w:r>
    </w:p>
    <w:p w14:paraId="5FA696D6" w14:textId="0B94DB1D" w:rsidR="00226055" w:rsidRDefault="008F460B" w:rsidP="00596E44">
      <w:pPr>
        <w:ind w:firstLine="0"/>
        <w:jc w:val="center"/>
      </w:pP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19211" cy="2820810"/>
                    </a:xfrm>
                    <a:prstGeom prst="rect">
                      <a:avLst/>
                    </a:prstGeom>
                  </pic:spPr>
                </pic:pic>
              </a:graphicData>
            </a:graphic>
          </wp:inline>
        </w:drawing>
      </w:r>
    </w:p>
    <w:p w14:paraId="56C1F684" w14:textId="7F7C1378" w:rsidR="007E37B0" w:rsidRDefault="009E79A9" w:rsidP="007E37B0">
      <w:pPr>
        <w:pStyle w:val="Fontes"/>
        <w:rPr>
          <w:ins w:id="3108" w:author="Ryan Lemos" w:date="2019-10-13T12:50:00Z"/>
        </w:rPr>
      </w:pPr>
      <w:ins w:id="3109" w:author="Ryan Lemos" w:date="2019-10-13T12:59:00Z">
        <w:r>
          <w:t>Fonte: PRÓPRIA, 2019. Utilizando o ambiente ILC v.1.</w:t>
        </w:r>
      </w:ins>
    </w:p>
    <w:p w14:paraId="68A69B15" w14:textId="77777777" w:rsidR="00DE58F2" w:rsidRDefault="00DE58F2" w:rsidP="00596E44">
      <w:pPr>
        <w:ind w:firstLine="0"/>
        <w:jc w:val="center"/>
      </w:pPr>
    </w:p>
    <w:p w14:paraId="4937E884" w14:textId="7335E287" w:rsidR="00DE58F2" w:rsidRDefault="00DE58F2">
      <w:r>
        <w:t>Por padrão, o ambiente pontua todas as atividades em 100 (ou 100%). Divide-se então esse valor pela quantidade de questões para identificar o valor de cada questão e pontuar o aluno conforme os acertos. Porém, o professor é livre para alterar o valor de uma atividade, juntamente com o valor das suas questões. A estória que descreve esse processo é explicitada no</w:t>
      </w:r>
      <w:del w:id="3110" w:author="Ryan Lemos" w:date="2019-10-09T21:11:00Z">
        <w:r w:rsidDel="00B73552">
          <w:delText xml:space="preserve"> </w:delText>
        </w:r>
      </w:del>
      <w:ins w:id="3111" w:author="Ryan Lemos" w:date="2019-10-09T21:11:00Z">
        <w:r w:rsidR="00B73552">
          <w:t xml:space="preserve"> </w:t>
        </w:r>
        <w:r w:rsidR="00B73552">
          <w:fldChar w:fldCharType="begin"/>
        </w:r>
        <w:r w:rsidR="00B73552">
          <w:instrText xml:space="preserve"> REF _Ref21547890 \h </w:instrText>
        </w:r>
      </w:ins>
      <w:r w:rsidR="00B73552">
        <w:fldChar w:fldCharType="separate"/>
      </w:r>
      <w:ins w:id="3112" w:author="Ryan Lemos" w:date="2019-10-14T11:07:00Z">
        <w:r w:rsidR="00EA29D8">
          <w:t xml:space="preserve">Quadro </w:t>
        </w:r>
        <w:r w:rsidR="00EA29D8">
          <w:rPr>
            <w:noProof/>
          </w:rPr>
          <w:t>35</w:t>
        </w:r>
      </w:ins>
      <w:ins w:id="3113" w:author="Ryan Lemos" w:date="2019-10-09T21:11:00Z">
        <w:r w:rsidR="00B73552">
          <w:fldChar w:fldCharType="end"/>
        </w:r>
      </w:ins>
      <w:del w:id="3114" w:author="Ryan Lemos" w:date="2019-10-09T21:11:00Z">
        <w:r w:rsidDel="00B73552">
          <w:delText>quadro x</w:delText>
        </w:r>
      </w:del>
      <w:r>
        <w:t>.</w:t>
      </w:r>
    </w:p>
    <w:p w14:paraId="42DE6F9D" w14:textId="7A3448E2" w:rsidR="00061602" w:rsidRDefault="00061602" w:rsidP="005074A5"/>
    <w:p w14:paraId="42DD1045" w14:textId="2A5B19BA" w:rsidR="00FE4DD4" w:rsidRDefault="00FE4DD4" w:rsidP="00B70A30">
      <w:pPr>
        <w:pStyle w:val="Legenda"/>
      </w:pPr>
      <w:bookmarkStart w:id="3115" w:name="_Ref21547890"/>
      <w:r>
        <w:t xml:space="preserve">Quadro </w:t>
      </w:r>
      <w:fldSimple w:instr=" SEQ Quadro \* ARABIC ">
        <w:ins w:id="3116" w:author="Ryan Lemos" w:date="2019-10-14T11:07:00Z">
          <w:r w:rsidR="00EA29D8">
            <w:rPr>
              <w:noProof/>
            </w:rPr>
            <w:t>35</w:t>
          </w:r>
        </w:ins>
        <w:del w:id="3117" w:author="Ryan Lemos" w:date="2019-10-07T11:05:00Z">
          <w:r w:rsidR="00054B21" w:rsidDel="00EA672B">
            <w:rPr>
              <w:noProof/>
            </w:rPr>
            <w:delText>35</w:delText>
          </w:r>
        </w:del>
      </w:fldSimple>
      <w:bookmarkEnd w:id="3115"/>
      <w:r w:rsidRPr="00C507CD">
        <w:t xml:space="preserve"> - Estória de </w:t>
      </w:r>
      <w:r>
        <w:t>alteração de pontuação de uma atividade</w:t>
      </w:r>
    </w:p>
    <w:p w14:paraId="432898F3" w14:textId="79B037D1"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pPr>
      <w:r>
        <w:t>Só será possível alterar a pontuação de uma atividade caso nenhum aluno a tenha iniciado.</w:t>
      </w:r>
    </w:p>
    <w:p w14:paraId="3AC0E326" w14:textId="69B398DE" w:rsidR="00DE58F2" w:rsidRDefault="00DE58F2">
      <w:pPr>
        <w:pStyle w:val="estrias"/>
        <w:numPr>
          <w:ilvl w:val="0"/>
          <w:numId w:val="24"/>
        </w:numPr>
      </w:pPr>
      <w:r>
        <w:t>Deve ser capaz de alterar a pontuação de cada questão individualmente.</w:t>
      </w:r>
    </w:p>
    <w:p w14:paraId="29FC5A03" w14:textId="4E9E2243" w:rsidR="00DE58F2" w:rsidRPr="00061602" w:rsidDel="00E01488" w:rsidRDefault="00DE58F2">
      <w:pPr>
        <w:pStyle w:val="estrias"/>
        <w:numPr>
          <w:ilvl w:val="0"/>
          <w:numId w:val="24"/>
        </w:numPr>
        <w:rPr>
          <w:del w:id="3118" w:author="Ryan Lemos" w:date="2019-10-13T12:57:00Z"/>
        </w:rPr>
      </w:pPr>
      <w:r>
        <w:t>Deve ser capaz de definir uma pontuação e distribuir essa pontuação a todas as questões por igual.</w:t>
      </w:r>
    </w:p>
    <w:p w14:paraId="69906F46" w14:textId="47B3AFEF" w:rsidR="00061602" w:rsidRDefault="00061602">
      <w:pPr>
        <w:pStyle w:val="estrias"/>
        <w:numPr>
          <w:ilvl w:val="0"/>
          <w:numId w:val="24"/>
        </w:numPr>
        <w:rPr>
          <w:ins w:id="3119" w:author="Ryan Lemos" w:date="2019-10-13T12:57:00Z"/>
        </w:rPr>
        <w:pPrChange w:id="3120" w:author="Ryan Lemos" w:date="2019-10-13T12:57:00Z">
          <w:pPr/>
        </w:pPrChange>
      </w:pPr>
    </w:p>
    <w:p w14:paraId="390CE34E" w14:textId="77777777" w:rsidR="00E01488" w:rsidRDefault="00E01488" w:rsidP="00E01488">
      <w:pPr>
        <w:pStyle w:val="Fontes"/>
        <w:rPr>
          <w:ins w:id="3121" w:author="Ryan Lemos" w:date="2019-10-13T12:57:00Z"/>
        </w:rPr>
      </w:pPr>
      <w:ins w:id="3122" w:author="Ryan Lemos" w:date="2019-10-13T12:57:00Z">
        <w:r>
          <w:t>Fonte: PRÓPRIA, 2019.</w:t>
        </w:r>
      </w:ins>
    </w:p>
    <w:p w14:paraId="5371350C" w14:textId="77777777" w:rsidR="00E01488" w:rsidRDefault="00E01488" w:rsidP="00596E44"/>
    <w:p w14:paraId="27D7542C" w14:textId="5F4BFF82" w:rsidR="006D241F" w:rsidDel="007E37B0" w:rsidRDefault="00DE58F2" w:rsidP="00596E44">
      <w:pPr>
        <w:rPr>
          <w:del w:id="3123" w:author="Ryan Lemos" w:date="2019-10-13T12:51:00Z"/>
        </w:rPr>
      </w:pPr>
      <w:r>
        <w:t>A implementação dessa estória pode ser vista na</w:t>
      </w:r>
      <w:r w:rsidR="006D241F">
        <w:t xml:space="preserve"> </w:t>
      </w:r>
      <w:r w:rsidR="001A76D7">
        <w:fldChar w:fldCharType="begin"/>
      </w:r>
      <w:r w:rsidR="001A76D7">
        <w:instrText xml:space="preserve"> REF _Ref20053157 \h </w:instrText>
      </w:r>
      <w:r w:rsidR="001A76D7">
        <w:fldChar w:fldCharType="separate"/>
      </w:r>
      <w:ins w:id="3124" w:author="Ryan Lemos" w:date="2019-10-14T11:07:00Z">
        <w:r w:rsidR="00EA29D8">
          <w:t xml:space="preserve">Figura </w:t>
        </w:r>
        <w:r w:rsidR="00EA29D8">
          <w:rPr>
            <w:noProof/>
          </w:rPr>
          <w:t>100</w:t>
        </w:r>
      </w:ins>
      <w:del w:id="3125" w:author="Ryan Lemos" w:date="2019-10-07T11:05:00Z">
        <w:r w:rsidR="00054B21" w:rsidDel="00EA672B">
          <w:delText xml:space="preserve">Figura </w:delText>
        </w:r>
        <w:r w:rsidR="00054B21" w:rsidDel="00EA672B">
          <w:rPr>
            <w:noProof/>
          </w:rPr>
          <w:delText>106</w:delText>
        </w:r>
      </w:del>
      <w:r w:rsidR="001A76D7">
        <w:fldChar w:fldCharType="end"/>
      </w:r>
      <w:r w:rsidR="006D241F">
        <w:t>.</w:t>
      </w:r>
      <w:r>
        <w:t xml:space="preserve"> Nessa tela o professor tem a lista de todas as questões da atividade, juntamente com o valor atual de cada questão</w:t>
      </w:r>
      <w:r w:rsidR="006D241F">
        <w:t>.</w:t>
      </w:r>
      <w:r w:rsidR="0010790E">
        <w:t xml:space="preserve"> O botão de salvar somente é liberado se a soma total das pontuações atribuídas for igual a pontuação da atividade.</w:t>
      </w:r>
    </w:p>
    <w:p w14:paraId="0AC4D6BB" w14:textId="77777777" w:rsidR="006D241F" w:rsidRDefault="006D241F">
      <w:pPr>
        <w:pPrChange w:id="3126" w:author="Ryan Lemos" w:date="2019-10-13T12:51:00Z">
          <w:pPr>
            <w:ind w:firstLine="0"/>
          </w:pPr>
        </w:pPrChange>
      </w:pPr>
    </w:p>
    <w:p w14:paraId="53D9C330" w14:textId="77777777" w:rsidR="00921163" w:rsidRDefault="008F460B" w:rsidP="00A23065">
      <w:pPr>
        <w:ind w:firstLine="0"/>
        <w:jc w:val="center"/>
      </w:pPr>
      <w:r w:rsidRPr="008F460B">
        <w:rPr>
          <w:noProof/>
        </w:rPr>
        <w:t xml:space="preserve"> </w:t>
      </w:r>
    </w:p>
    <w:p w14:paraId="6421DB02" w14:textId="3448F909" w:rsidR="00921163" w:rsidRDefault="00921163" w:rsidP="00B70A30">
      <w:pPr>
        <w:pStyle w:val="Legenda"/>
        <w:keepNext/>
      </w:pPr>
      <w:bookmarkStart w:id="3127" w:name="_Ref20053157"/>
      <w:r>
        <w:t xml:space="preserve">Figura </w:t>
      </w:r>
      <w:fldSimple w:instr=" SEQ Figura \* ARABIC ">
        <w:ins w:id="3128" w:author="Ryan Lemos" w:date="2019-10-14T11:07:00Z">
          <w:r w:rsidR="00EA29D8">
            <w:rPr>
              <w:noProof/>
            </w:rPr>
            <w:t>100</w:t>
          </w:r>
        </w:ins>
        <w:del w:id="3129" w:author="Ryan Lemos" w:date="2019-10-07T11:05:00Z">
          <w:r w:rsidR="00D343FF" w:rsidDel="00EA672B">
            <w:rPr>
              <w:noProof/>
            </w:rPr>
            <w:delText>106</w:delText>
          </w:r>
        </w:del>
      </w:fldSimple>
      <w:bookmarkEnd w:id="3127"/>
      <w:r>
        <w:t xml:space="preserve"> - Tela de modificação de pontuação de uma atividade</w:t>
      </w:r>
    </w:p>
    <w:p w14:paraId="3C6E86FF" w14:textId="6E187ADB"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3442970"/>
                    </a:xfrm>
                    <a:prstGeom prst="rect">
                      <a:avLst/>
                    </a:prstGeom>
                  </pic:spPr>
                </pic:pic>
              </a:graphicData>
            </a:graphic>
          </wp:inline>
        </w:drawing>
      </w:r>
    </w:p>
    <w:p w14:paraId="03FF101D" w14:textId="1FCBF032" w:rsidR="007E37B0" w:rsidRDefault="009E79A9" w:rsidP="007E37B0">
      <w:pPr>
        <w:pStyle w:val="Fontes"/>
        <w:rPr>
          <w:ins w:id="3130" w:author="Ryan Lemos" w:date="2019-10-13T12:51:00Z"/>
        </w:rPr>
      </w:pPr>
      <w:ins w:id="3131" w:author="Ryan Lemos" w:date="2019-10-13T12:59:00Z">
        <w:r>
          <w:t>Fonte: PRÓPRIA, 2019. Utilizando o ambiente ILC v.1.</w:t>
        </w:r>
      </w:ins>
    </w:p>
    <w:p w14:paraId="3C2E0737" w14:textId="77777777" w:rsidR="00B341FA" w:rsidRDefault="00B341FA" w:rsidP="00A23065">
      <w:pPr>
        <w:ind w:firstLine="0"/>
        <w:jc w:val="center"/>
      </w:pPr>
    </w:p>
    <w:p w14:paraId="3C3DB2B3" w14:textId="61F56335" w:rsidR="00B341FA" w:rsidRDefault="00B341FA" w:rsidP="00B341FA">
      <w:r>
        <w:t xml:space="preserve">Caso o professor mude o valor da atividade, ele pode redistribuir o valor das questões por igual, através do botão mesma pontuação, ao clicar nesse botão o ambiente executa uma função </w:t>
      </w:r>
      <w:proofErr w:type="spellStart"/>
      <w:r>
        <w:t>TypeScript</w:t>
      </w:r>
      <w:proofErr w:type="spellEnd"/>
      <w:r w:rsidR="009B7A0F">
        <w:t>, conforme</w:t>
      </w:r>
      <w:r>
        <w:t xml:space="preserve"> </w:t>
      </w:r>
      <w:r w:rsidR="009B7A0F">
        <w:fldChar w:fldCharType="begin"/>
      </w:r>
      <w:r w:rsidR="009B7A0F">
        <w:instrText xml:space="preserve"> REF _Ref20565189 \h </w:instrText>
      </w:r>
      <w:r w:rsidR="009B7A0F">
        <w:fldChar w:fldCharType="separate"/>
      </w:r>
      <w:ins w:id="3132" w:author="Ryan Lemos" w:date="2019-10-14T11:07:00Z">
        <w:r w:rsidR="00EA29D8">
          <w:t xml:space="preserve">Figura </w:t>
        </w:r>
        <w:r w:rsidR="00EA29D8">
          <w:rPr>
            <w:noProof/>
          </w:rPr>
          <w:t>101</w:t>
        </w:r>
      </w:ins>
      <w:del w:id="3133" w:author="Ryan Lemos" w:date="2019-10-07T11:05:00Z">
        <w:r w:rsidR="00054B21" w:rsidDel="00EA672B">
          <w:delText xml:space="preserve">Figura </w:delText>
        </w:r>
        <w:r w:rsidR="00054B21" w:rsidDel="00EA672B">
          <w:rPr>
            <w:noProof/>
          </w:rPr>
          <w:delText>107</w:delText>
        </w:r>
      </w:del>
      <w:r w:rsidR="009B7A0F">
        <w:fldChar w:fldCharType="end"/>
      </w:r>
      <w:r>
        <w:t>. Essa função divide o valor total da atividade pela quantidade de questões (linha 224), arredonda esse valor em uma casa (linha 225). Feito isso, percorre-se todos os valores do formulário do Angular relacionados a pontuação das questões (linha 231)</w:t>
      </w:r>
      <w:r w:rsidR="009B7A0F">
        <w:t xml:space="preserve"> por meio da função de </w:t>
      </w:r>
      <w:proofErr w:type="spellStart"/>
      <w:r w:rsidR="009B7A0F" w:rsidRPr="005074A5">
        <w:rPr>
          <w:i/>
          <w:iCs/>
        </w:rPr>
        <w:t>arrays</w:t>
      </w:r>
      <w:proofErr w:type="spellEnd"/>
      <w:r w:rsidR="009B7A0F">
        <w:t xml:space="preserve"> do </w:t>
      </w:r>
      <w:proofErr w:type="spellStart"/>
      <w:r w:rsidR="009B7A0F">
        <w:t>Javascript</w:t>
      </w:r>
      <w:proofErr w:type="spellEnd"/>
      <w:r w:rsidR="009B7A0F">
        <w:t xml:space="preserve"> chamada </w:t>
      </w:r>
      <w:proofErr w:type="spellStart"/>
      <w:r w:rsidR="009B7A0F" w:rsidRPr="005074A5">
        <w:rPr>
          <w:i/>
          <w:iCs/>
        </w:rPr>
        <w:t>forEach</w:t>
      </w:r>
      <w:proofErr w:type="spellEnd"/>
      <w:r w:rsidR="009B7A0F">
        <w:t>.</w:t>
      </w:r>
      <w:r>
        <w:t xml:space="preserve"> </w:t>
      </w:r>
      <w:r w:rsidR="009B7A0F">
        <w:t>A</w:t>
      </w:r>
      <w:r>
        <w:t xml:space="preserve"> cada iteração do loop</w:t>
      </w:r>
      <w:r w:rsidR="009B7A0F">
        <w:t xml:space="preserve"> calcula-se o valor total atribuído as questões e o valor restante. Caso seja a última questão, em vez de receber o valor arredondado (gerado na linha 225), recebe-se o valor restante. Isso evita a possibilidade de que o valor total somado de todas as questões, uma vez que se arredonda, não atingir o valor da atividade.</w:t>
      </w:r>
    </w:p>
    <w:p w14:paraId="413C572B" w14:textId="77777777" w:rsidR="009B7A0F" w:rsidRDefault="009B7A0F" w:rsidP="005074A5"/>
    <w:p w14:paraId="073BBFFF" w14:textId="471C3ABD" w:rsidR="009B7A0F" w:rsidRDefault="009B7A0F" w:rsidP="005074A5">
      <w:pPr>
        <w:pStyle w:val="Legenda"/>
        <w:keepNext/>
      </w:pPr>
      <w:bookmarkStart w:id="3134" w:name="_Ref20565189"/>
      <w:r>
        <w:lastRenderedPageBreak/>
        <w:t xml:space="preserve">Figura </w:t>
      </w:r>
      <w:fldSimple w:instr=" SEQ Figura \* ARABIC ">
        <w:ins w:id="3135" w:author="Ryan Lemos" w:date="2019-10-14T11:07:00Z">
          <w:r w:rsidR="00EA29D8">
            <w:rPr>
              <w:noProof/>
            </w:rPr>
            <w:t>101</w:t>
          </w:r>
        </w:ins>
        <w:del w:id="3136" w:author="Ryan Lemos" w:date="2019-10-07T11:05:00Z">
          <w:r w:rsidR="00D343FF" w:rsidDel="00EA672B">
            <w:rPr>
              <w:noProof/>
            </w:rPr>
            <w:delText>107</w:delText>
          </w:r>
        </w:del>
      </w:fldSimple>
      <w:bookmarkEnd w:id="3134"/>
      <w:r>
        <w:t xml:space="preserve"> - Função </w:t>
      </w:r>
      <w:proofErr w:type="spellStart"/>
      <w:r>
        <w:t>Typescript</w:t>
      </w:r>
      <w:proofErr w:type="spellEnd"/>
      <w:r>
        <w:t xml:space="preserve"> que gera o valor das questões</w:t>
      </w:r>
    </w:p>
    <w:p w14:paraId="19CB6FA0" w14:textId="0BA38A0E" w:rsidR="001B007E" w:rsidRDefault="00B341FA" w:rsidP="001B007E">
      <w:pPr>
        <w:ind w:firstLine="0"/>
        <w:jc w:val="center"/>
        <w:rPr>
          <w:ins w:id="3137" w:author="Ryan Lemos" w:date="2019-10-13T12:41:00Z"/>
        </w:rPr>
      </w:pPr>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2363470"/>
                    </a:xfrm>
                    <a:prstGeom prst="rect">
                      <a:avLst/>
                    </a:prstGeom>
                  </pic:spPr>
                </pic:pic>
              </a:graphicData>
            </a:graphic>
          </wp:inline>
        </w:drawing>
      </w:r>
    </w:p>
    <w:p w14:paraId="1BF3E3A0" w14:textId="7AE44E4F" w:rsidR="00031AD6" w:rsidRDefault="009E79A9">
      <w:pPr>
        <w:pStyle w:val="Fontes"/>
        <w:pPrChange w:id="3138" w:author="Ryan Lemos" w:date="2019-10-13T12:41:00Z">
          <w:pPr>
            <w:ind w:firstLine="0"/>
            <w:jc w:val="center"/>
          </w:pPr>
        </w:pPrChange>
      </w:pPr>
      <w:ins w:id="3139" w:author="Ryan Lemos" w:date="2019-10-13T13:01:00Z">
        <w:r>
          <w:t>Fonte: PRÓPRIA, 2019. Utilizando o VSCODE v.1.39.1</w:t>
        </w:r>
      </w:ins>
    </w:p>
    <w:p w14:paraId="539461D3" w14:textId="77777777" w:rsidR="00F02953" w:rsidRDefault="00F02953" w:rsidP="001B007E">
      <w:pPr>
        <w:ind w:firstLine="0"/>
        <w:jc w:val="center"/>
      </w:pPr>
    </w:p>
    <w:p w14:paraId="28D6AE1E" w14:textId="4A49FDBE" w:rsidR="000320F6" w:rsidRDefault="000320F6" w:rsidP="005B582B">
      <w:r>
        <w:t>O ambiente permite que as questões resolvidas pelo aluno pelo ambiente sejam corrigidas pelo professor. Porém o professor pode aplicar uma atividade gerada no ambiente em sala. Quando isso acontece o professor deve lançar manualmente a nota de cada aluno. A estória que define isso é vista no</w:t>
      </w:r>
      <w:ins w:id="3140" w:author="Ryan Lemos" w:date="2019-10-09T21:11:00Z">
        <w:r w:rsidR="00B73552">
          <w:t xml:space="preserve"> </w:t>
        </w:r>
        <w:r w:rsidR="00B73552">
          <w:fldChar w:fldCharType="begin"/>
        </w:r>
        <w:r w:rsidR="00B73552">
          <w:instrText xml:space="preserve"> REF _Ref21547924 \h </w:instrText>
        </w:r>
      </w:ins>
      <w:r w:rsidR="00B73552">
        <w:fldChar w:fldCharType="separate"/>
      </w:r>
      <w:ins w:id="3141" w:author="Ryan Lemos" w:date="2019-10-14T11:07:00Z">
        <w:r w:rsidR="00EA29D8">
          <w:t xml:space="preserve">Quadro </w:t>
        </w:r>
        <w:r w:rsidR="00EA29D8">
          <w:rPr>
            <w:noProof/>
          </w:rPr>
          <w:t>36</w:t>
        </w:r>
      </w:ins>
      <w:ins w:id="3142" w:author="Ryan Lemos" w:date="2019-10-09T21:11:00Z">
        <w:r w:rsidR="00B73552">
          <w:fldChar w:fldCharType="end"/>
        </w:r>
      </w:ins>
      <w:del w:id="3143" w:author="Ryan Lemos" w:date="2019-10-09T21:11:00Z">
        <w:r w:rsidDel="00B73552">
          <w:delText xml:space="preserve"> quadro x</w:delText>
        </w:r>
      </w:del>
      <w:r>
        <w:t>.</w:t>
      </w:r>
    </w:p>
    <w:p w14:paraId="2B5E6BF3" w14:textId="1CB00C5B" w:rsidR="000320F6" w:rsidRDefault="000320F6" w:rsidP="005B582B">
      <w:r>
        <w:t xml:space="preserve"> </w:t>
      </w:r>
    </w:p>
    <w:p w14:paraId="728214B5" w14:textId="11B55549" w:rsidR="00061602" w:rsidRDefault="00FE4DD4" w:rsidP="00B70A30">
      <w:pPr>
        <w:pStyle w:val="Legenda"/>
      </w:pPr>
      <w:bookmarkStart w:id="3144" w:name="_Ref21547924"/>
      <w:r>
        <w:t xml:space="preserve">Quadro </w:t>
      </w:r>
      <w:fldSimple w:instr=" SEQ Quadro \* ARABIC ">
        <w:ins w:id="3145" w:author="Ryan Lemos" w:date="2019-10-14T11:07:00Z">
          <w:r w:rsidR="00EA29D8">
            <w:rPr>
              <w:noProof/>
            </w:rPr>
            <w:t>36</w:t>
          </w:r>
        </w:ins>
        <w:del w:id="3146" w:author="Ryan Lemos" w:date="2019-10-07T11:05:00Z">
          <w:r w:rsidR="00054B21" w:rsidDel="00EA672B">
            <w:rPr>
              <w:noProof/>
            </w:rPr>
            <w:delText>36</w:delText>
          </w:r>
        </w:del>
      </w:fldSimple>
      <w:bookmarkEnd w:id="3144"/>
      <w:r w:rsidRPr="002F7A73">
        <w:t xml:space="preserve"> - Estória de </w:t>
      </w:r>
      <w:r>
        <w:t>alteração de resultado</w:t>
      </w:r>
    </w:p>
    <w:p w14:paraId="2A61B679" w14:textId="0048E6F0" w:rsidR="00061602" w:rsidRDefault="00061602" w:rsidP="005B582B">
      <w:pPr>
        <w:pStyle w:val="estrias"/>
      </w:pPr>
      <w:r>
        <w:t xml:space="preserve">Como professor desejo </w:t>
      </w:r>
      <w:r w:rsidRPr="00C33B5F">
        <w:t>se</w:t>
      </w:r>
      <w:r>
        <w:t xml:space="preserve">r </w:t>
      </w:r>
      <w:r w:rsidRPr="00C33B5F">
        <w:t>capaz de alterar o resultado dos alunos</w:t>
      </w:r>
      <w:del w:id="3147" w:author="Ryan Lemos" w:date="2019-10-09T21:11:00Z">
        <w:r w:rsidRPr="00C33B5F" w:rsidDel="00B73552">
          <w:delText xml:space="preserve"> </w:delText>
        </w:r>
      </w:del>
      <w:r w:rsidR="00B0502B">
        <w:t>.</w:t>
      </w:r>
    </w:p>
    <w:p w14:paraId="758FC806" w14:textId="77777777" w:rsidR="00B0502B" w:rsidRDefault="00B0502B" w:rsidP="005B582B">
      <w:pPr>
        <w:pStyle w:val="estrias"/>
      </w:pPr>
    </w:p>
    <w:p w14:paraId="25B78C1D" w14:textId="27F982B2" w:rsidR="00B0502B" w:rsidRDefault="00B0502B" w:rsidP="005B582B">
      <w:pPr>
        <w:pStyle w:val="estrias"/>
        <w:rPr>
          <w:b/>
          <w:bCs/>
        </w:rPr>
      </w:pPr>
      <w:r w:rsidRPr="005074A5">
        <w:rPr>
          <w:b/>
          <w:bCs/>
        </w:rPr>
        <w:t>Restrições da estória:</w:t>
      </w:r>
    </w:p>
    <w:p w14:paraId="2A17AB86" w14:textId="59D5D2F2" w:rsidR="00B0502B" w:rsidRPr="00B0502B" w:rsidDel="00E01488" w:rsidRDefault="00B0502B" w:rsidP="005074A5">
      <w:pPr>
        <w:pStyle w:val="estrias"/>
        <w:numPr>
          <w:ilvl w:val="0"/>
          <w:numId w:val="30"/>
        </w:numPr>
        <w:rPr>
          <w:del w:id="3148" w:author="Ryan Lemos" w:date="2019-10-13T12:58:00Z"/>
        </w:rPr>
      </w:pPr>
      <w:r w:rsidRPr="005074A5">
        <w:t>Somen</w:t>
      </w:r>
      <w:r>
        <w:t>te possível em questões realizadas em sala.</w:t>
      </w:r>
    </w:p>
    <w:p w14:paraId="773DADEA" w14:textId="7B370431" w:rsidR="00A23065" w:rsidRDefault="00A23065">
      <w:pPr>
        <w:pStyle w:val="estrias"/>
        <w:numPr>
          <w:ilvl w:val="0"/>
          <w:numId w:val="30"/>
        </w:numPr>
        <w:rPr>
          <w:ins w:id="3149" w:author="Ryan Lemos" w:date="2019-10-13T12:57:00Z"/>
        </w:rPr>
        <w:pPrChange w:id="3150" w:author="Ryan Lemos" w:date="2019-10-13T12:58:00Z">
          <w:pPr/>
        </w:pPrChange>
      </w:pPr>
    </w:p>
    <w:p w14:paraId="4D178603" w14:textId="77777777" w:rsidR="00E01488" w:rsidRDefault="00E01488" w:rsidP="00E01488">
      <w:pPr>
        <w:pStyle w:val="Fontes"/>
        <w:rPr>
          <w:ins w:id="3151" w:author="Ryan Lemos" w:date="2019-10-13T12:57:00Z"/>
        </w:rPr>
      </w:pPr>
      <w:ins w:id="3152" w:author="Ryan Lemos" w:date="2019-10-13T12:57:00Z">
        <w:r>
          <w:t>Fonte: PRÓPRIA, 2019.</w:t>
        </w:r>
      </w:ins>
    </w:p>
    <w:p w14:paraId="08A8C197" w14:textId="77777777" w:rsidR="00E01488" w:rsidRDefault="00E01488" w:rsidP="00A23065"/>
    <w:p w14:paraId="572BC2E6" w14:textId="098A02A9" w:rsidR="00A23065" w:rsidRDefault="000320F6">
      <w:r>
        <w:t>A</w:t>
      </w:r>
      <w:r w:rsidR="001A76D7">
        <w:t xml:space="preserve"> </w:t>
      </w:r>
      <w:r w:rsidR="001A76D7">
        <w:fldChar w:fldCharType="begin"/>
      </w:r>
      <w:r w:rsidR="001A76D7">
        <w:instrText xml:space="preserve"> REF _Ref20053204 \h </w:instrText>
      </w:r>
      <w:r w:rsidR="001A76D7">
        <w:fldChar w:fldCharType="separate"/>
      </w:r>
      <w:ins w:id="3153" w:author="Ryan Lemos" w:date="2019-10-14T11:07:00Z">
        <w:r w:rsidR="00EA29D8">
          <w:t xml:space="preserve">Figura </w:t>
        </w:r>
        <w:r w:rsidR="00EA29D8">
          <w:rPr>
            <w:noProof/>
          </w:rPr>
          <w:t>102</w:t>
        </w:r>
      </w:ins>
      <w:del w:id="3154" w:author="Ryan Lemos" w:date="2019-10-07T11:05:00Z">
        <w:r w:rsidR="00054B21" w:rsidDel="00EA672B">
          <w:delText xml:space="preserve">Figura </w:delText>
        </w:r>
        <w:r w:rsidR="00054B21" w:rsidDel="00EA672B">
          <w:rPr>
            <w:noProof/>
          </w:rPr>
          <w:delText>108</w:delText>
        </w:r>
      </w:del>
      <w:r w:rsidR="001A76D7">
        <w:fldChar w:fldCharType="end"/>
      </w:r>
      <w:r>
        <w:t xml:space="preserve"> demonstra a implementação dessa estória</w:t>
      </w:r>
      <w:r w:rsidR="00884C11">
        <w:t>. Nessa tela o professor tem a lista de todos os alunos da turma e pode enviar a pontuação de um ou mais alunos, bastando preencher o campo de resultado a frente do nome do aluno desejado</w:t>
      </w:r>
      <w:r w:rsidR="00A23065">
        <w:t>.</w:t>
      </w:r>
    </w:p>
    <w:p w14:paraId="29B49347" w14:textId="77777777" w:rsidR="00921163" w:rsidRDefault="008F460B" w:rsidP="00A23065">
      <w:pPr>
        <w:ind w:firstLine="0"/>
        <w:jc w:val="center"/>
      </w:pPr>
      <w:r w:rsidRPr="008F460B">
        <w:rPr>
          <w:noProof/>
        </w:rPr>
        <w:t xml:space="preserve"> </w:t>
      </w:r>
    </w:p>
    <w:p w14:paraId="0F82E6F5" w14:textId="1A1A6498" w:rsidR="00921163" w:rsidRDefault="00921163" w:rsidP="00B70A30">
      <w:pPr>
        <w:pStyle w:val="Legenda"/>
        <w:keepNext/>
      </w:pPr>
      <w:bookmarkStart w:id="3155" w:name="_Ref20053204"/>
      <w:r>
        <w:lastRenderedPageBreak/>
        <w:t xml:space="preserve">Figura </w:t>
      </w:r>
      <w:fldSimple w:instr=" SEQ Figura \* ARABIC ">
        <w:ins w:id="3156" w:author="Ryan Lemos" w:date="2019-10-14T11:07:00Z">
          <w:r w:rsidR="00EA29D8">
            <w:rPr>
              <w:noProof/>
            </w:rPr>
            <w:t>102</w:t>
          </w:r>
        </w:ins>
        <w:del w:id="3157" w:author="Ryan Lemos" w:date="2019-10-07T11:05:00Z">
          <w:r w:rsidR="00D343FF" w:rsidDel="00EA672B">
            <w:rPr>
              <w:noProof/>
            </w:rPr>
            <w:delText>108</w:delText>
          </w:r>
        </w:del>
      </w:fldSimple>
      <w:bookmarkEnd w:id="3155"/>
      <w:r>
        <w:t xml:space="preserve"> - Tela de alteração de resultados de uma atividade</w:t>
      </w:r>
    </w:p>
    <w:p w14:paraId="133F279B" w14:textId="05AFA985" w:rsidR="00053BDA" w:rsidRDefault="008F460B" w:rsidP="005074A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13301" cy="3081171"/>
                    </a:xfrm>
                    <a:prstGeom prst="rect">
                      <a:avLst/>
                    </a:prstGeom>
                  </pic:spPr>
                </pic:pic>
              </a:graphicData>
            </a:graphic>
          </wp:inline>
        </w:drawing>
      </w:r>
    </w:p>
    <w:p w14:paraId="6B19CBAD" w14:textId="0AD88076" w:rsidR="007E37B0" w:rsidRDefault="009E79A9" w:rsidP="007E37B0">
      <w:pPr>
        <w:pStyle w:val="Fontes"/>
        <w:rPr>
          <w:ins w:id="3158" w:author="Ryan Lemos" w:date="2019-10-13T12:51:00Z"/>
        </w:rPr>
      </w:pPr>
      <w:ins w:id="3159" w:author="Ryan Lemos" w:date="2019-10-13T12:59:00Z">
        <w:r>
          <w:t>Fonte: PRÓPRIA, 2019. Utilizando o ambiente ILC v.1.</w:t>
        </w:r>
      </w:ins>
    </w:p>
    <w:p w14:paraId="473C95EF" w14:textId="50711494" w:rsidR="00053BDA" w:rsidRDefault="00053BDA" w:rsidP="00053BDA"/>
    <w:p w14:paraId="1D2F3F78" w14:textId="4D2AFA5D" w:rsidR="00053BDA" w:rsidRDefault="00053BDA" w:rsidP="00053BDA">
      <w:r>
        <w:t>No ambiente é possível ao professor gerar um documento PDF de uma atividade de duas maneiras. A primeira</w:t>
      </w:r>
      <w:del w:id="3160" w:author="Ryan Lemos" w:date="2019-10-13T15:38:00Z">
        <w:r w:rsidDel="00A768C5">
          <w:delText xml:space="preserve"> conforme visto na seção x</w:delText>
        </w:r>
      </w:del>
      <w:r>
        <w:t>, com cabeçalho em branco, as questões organizadas conforme salvas no banco e com um gabarito das questões. E a segunda de maneira personalizada para cada aluno, contendo cabeçalho com nome do aluno, questões e alternativas distribuídas de maneira aleatória para cada aluno e um gabarito específico para cada aluno. A diferença entre as duas é que a segunda deve ser feita através do gerenciamento das turmas, em uma atividade associada a uma turma. A estória que define isso é vista no</w:t>
      </w:r>
      <w:del w:id="3161" w:author="Ryan Lemos" w:date="2019-10-09T21:11:00Z">
        <w:r w:rsidDel="00B73552">
          <w:delText xml:space="preserve"> </w:delText>
        </w:r>
      </w:del>
      <w:ins w:id="3162" w:author="Ryan Lemos" w:date="2019-10-09T21:12:00Z">
        <w:r w:rsidR="00B73552">
          <w:t xml:space="preserve"> </w:t>
        </w:r>
        <w:r w:rsidR="00B73552">
          <w:fldChar w:fldCharType="begin"/>
        </w:r>
        <w:r w:rsidR="00B73552">
          <w:instrText xml:space="preserve"> REF _Ref21547941 \h </w:instrText>
        </w:r>
      </w:ins>
      <w:r w:rsidR="00B73552">
        <w:fldChar w:fldCharType="separate"/>
      </w:r>
      <w:ins w:id="3163" w:author="Ryan Lemos" w:date="2019-10-14T11:07:00Z">
        <w:r w:rsidR="00EA29D8">
          <w:t xml:space="preserve">Quadro </w:t>
        </w:r>
        <w:r w:rsidR="00EA29D8">
          <w:rPr>
            <w:noProof/>
          </w:rPr>
          <w:t>37</w:t>
        </w:r>
      </w:ins>
      <w:ins w:id="3164" w:author="Ryan Lemos" w:date="2019-10-09T21:12:00Z">
        <w:r w:rsidR="00B73552">
          <w:fldChar w:fldCharType="end"/>
        </w:r>
      </w:ins>
      <w:del w:id="3165" w:author="Ryan Lemos" w:date="2019-10-09T21:11:00Z">
        <w:r w:rsidDel="00B73552">
          <w:delText>quadro x</w:delText>
        </w:r>
      </w:del>
      <w:r>
        <w:t>.</w:t>
      </w:r>
    </w:p>
    <w:p w14:paraId="7599F242" w14:textId="7AE801F0" w:rsidR="00053BDA" w:rsidRDefault="00053BDA" w:rsidP="005074A5"/>
    <w:p w14:paraId="399096D3" w14:textId="0F330E0E" w:rsidR="00061602" w:rsidRDefault="00FE4DD4" w:rsidP="00B70A30">
      <w:pPr>
        <w:pStyle w:val="Legenda"/>
      </w:pPr>
      <w:bookmarkStart w:id="3166" w:name="_Ref21547941"/>
      <w:r>
        <w:t xml:space="preserve">Quadro </w:t>
      </w:r>
      <w:fldSimple w:instr=" SEQ Quadro \* ARABIC ">
        <w:ins w:id="3167" w:author="Ryan Lemos" w:date="2019-10-14T11:07:00Z">
          <w:r w:rsidR="00EA29D8">
            <w:rPr>
              <w:noProof/>
            </w:rPr>
            <w:t>37</w:t>
          </w:r>
        </w:ins>
        <w:del w:id="3168" w:author="Ryan Lemos" w:date="2019-10-07T11:05:00Z">
          <w:r w:rsidR="00054B21" w:rsidDel="00EA672B">
            <w:rPr>
              <w:noProof/>
            </w:rPr>
            <w:delText>37</w:delText>
          </w:r>
        </w:del>
      </w:fldSimple>
      <w:bookmarkEnd w:id="3166"/>
      <w:r w:rsidRPr="00FA2724">
        <w:t xml:space="preserve"> - Estória de </w:t>
      </w:r>
      <w:r>
        <w:t>impressão personalizada</w:t>
      </w:r>
    </w:p>
    <w:p w14:paraId="70D11A09" w14:textId="239945E1" w:rsidR="00053BDA" w:rsidRDefault="002635CF" w:rsidP="005B582B">
      <w:pPr>
        <w:pStyle w:val="estrias"/>
      </w:pPr>
      <w:r>
        <w:t>Como professor desejo ser</w:t>
      </w:r>
      <w:r w:rsidR="00061602">
        <w:t xml:space="preserve"> capaz de </w:t>
      </w:r>
      <w:r w:rsidR="00053BDA">
        <w:t>gerar um documento PDF de uma</w:t>
      </w:r>
      <w:r w:rsidR="00061602">
        <w:t xml:space="preserve"> </w:t>
      </w:r>
      <w:r w:rsidR="00053BDA">
        <w:t>atividade associada a uma turma.</w:t>
      </w:r>
    </w:p>
    <w:p w14:paraId="6960D98B" w14:textId="77777777" w:rsidR="00053BDA" w:rsidRDefault="00053BDA" w:rsidP="005B582B">
      <w:pPr>
        <w:pStyle w:val="estrias"/>
      </w:pPr>
      <w:r>
        <w:t>Restrições da estória:</w:t>
      </w:r>
    </w:p>
    <w:p w14:paraId="06FF530D" w14:textId="5DBF7221" w:rsidR="00053BDA" w:rsidRDefault="00053BDA" w:rsidP="00053BDA">
      <w:pPr>
        <w:pStyle w:val="estrias"/>
        <w:numPr>
          <w:ilvl w:val="0"/>
          <w:numId w:val="30"/>
        </w:numPr>
      </w:pPr>
      <w:r>
        <w:t>O cabeçalho deve conter os dados do aluno.</w:t>
      </w:r>
    </w:p>
    <w:p w14:paraId="148A3AA0" w14:textId="51CE3EE0" w:rsidR="00053BDA" w:rsidRDefault="00053BDA">
      <w:pPr>
        <w:pStyle w:val="estrias"/>
        <w:numPr>
          <w:ilvl w:val="0"/>
          <w:numId w:val="30"/>
        </w:numPr>
      </w:pPr>
      <w:r>
        <w:t>A ordem das questões e alternativas devem ser geradas de maneira aleatória para cada aluno.</w:t>
      </w:r>
    </w:p>
    <w:p w14:paraId="5F1984D4" w14:textId="4A1A84C1" w:rsidR="00061602" w:rsidDel="00E01488" w:rsidRDefault="00053BDA" w:rsidP="00053BDA">
      <w:pPr>
        <w:pStyle w:val="estrias"/>
        <w:numPr>
          <w:ilvl w:val="0"/>
          <w:numId w:val="30"/>
        </w:numPr>
        <w:rPr>
          <w:del w:id="3169" w:author="Ryan Lemos" w:date="2019-10-13T12:58:00Z"/>
        </w:rPr>
      </w:pPr>
      <w:r>
        <w:t>O gabarito deve ser específico para cada aluno.</w:t>
      </w:r>
    </w:p>
    <w:p w14:paraId="491673DA" w14:textId="0EBA5454" w:rsidR="001F718F" w:rsidRDefault="001F718F">
      <w:pPr>
        <w:pStyle w:val="estrias"/>
        <w:numPr>
          <w:ilvl w:val="0"/>
          <w:numId w:val="30"/>
        </w:numPr>
        <w:rPr>
          <w:ins w:id="3170" w:author="Ryan Lemos" w:date="2019-10-13T12:58:00Z"/>
        </w:rPr>
        <w:pPrChange w:id="3171" w:author="Ryan Lemos" w:date="2019-10-13T12:58:00Z">
          <w:pPr>
            <w:ind w:firstLine="0"/>
            <w:jc w:val="center"/>
          </w:pPr>
        </w:pPrChange>
      </w:pPr>
    </w:p>
    <w:p w14:paraId="03AA56DE" w14:textId="77777777" w:rsidR="00E01488" w:rsidRDefault="00E01488" w:rsidP="00E01488">
      <w:pPr>
        <w:pStyle w:val="Fontes"/>
        <w:rPr>
          <w:ins w:id="3172" w:author="Ryan Lemos" w:date="2019-10-13T12:58:00Z"/>
        </w:rPr>
      </w:pPr>
      <w:ins w:id="3173" w:author="Ryan Lemos" w:date="2019-10-13T12:58:00Z">
        <w:r>
          <w:t>Fonte: PRÓPRIA, 2019.</w:t>
        </w:r>
      </w:ins>
    </w:p>
    <w:p w14:paraId="1D41E2E6" w14:textId="77777777" w:rsidR="00E01488" w:rsidRDefault="00E01488" w:rsidP="00A23065">
      <w:pPr>
        <w:ind w:firstLine="0"/>
        <w:jc w:val="center"/>
      </w:pPr>
    </w:p>
    <w:p w14:paraId="030C63A5" w14:textId="39E64801" w:rsidR="002C3A9E" w:rsidRDefault="00A23065" w:rsidP="00112BFA">
      <w:r>
        <w:lastRenderedPageBreak/>
        <w:t xml:space="preserve">Essa </w:t>
      </w:r>
      <w:r w:rsidR="007D44E2">
        <w:t xml:space="preserve">interação </w:t>
      </w:r>
      <w:r>
        <w:t>gera um arquivo em formato PDF</w:t>
      </w:r>
      <w:r w:rsidR="002C3568">
        <w:t>,</w:t>
      </w:r>
      <w:r>
        <w:t xml:space="preserve"> </w:t>
      </w:r>
      <w:r w:rsidR="002C3A9E">
        <w:t xml:space="preserve">contendo os dados de cada aluno. </w:t>
      </w:r>
      <w:r w:rsidR="00112BFA">
        <w:t>O documento é gerado</w:t>
      </w:r>
      <w:r w:rsidR="002C3A9E">
        <w:t xml:space="preserve"> com as questões ordenadas de maneira aleatória para cada aluno, juntamente com as alternativas (em caso de questões que não sejam discursivas) também de maneira aleatória.</w:t>
      </w:r>
      <w:r w:rsidR="00112BFA">
        <w:t xml:space="preserve"> </w:t>
      </w:r>
      <w:r w:rsidR="002C3A9E">
        <w:t>Assim uma mesma atividade pode ser concebida de n maneiras.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aos quais as questões e suas alternativas foram sorteadas.</w:t>
      </w:r>
      <w:r w:rsidR="00214DC8">
        <w:t xml:space="preserve"> A </w:t>
      </w:r>
      <w:r w:rsidR="00214DC8">
        <w:fldChar w:fldCharType="begin"/>
      </w:r>
      <w:r w:rsidR="00214DC8">
        <w:instrText xml:space="preserve"> REF _Ref20568700 \h </w:instrText>
      </w:r>
      <w:r w:rsidR="00214DC8">
        <w:fldChar w:fldCharType="separate"/>
      </w:r>
      <w:ins w:id="3174" w:author="Ryan Lemos" w:date="2019-10-14T11:07:00Z">
        <w:r w:rsidR="00EA29D8">
          <w:t xml:space="preserve">Figura </w:t>
        </w:r>
        <w:r w:rsidR="00EA29D8">
          <w:rPr>
            <w:noProof/>
          </w:rPr>
          <w:t>103</w:t>
        </w:r>
      </w:ins>
      <w:del w:id="3175" w:author="Ryan Lemos" w:date="2019-10-07T11:05:00Z">
        <w:r w:rsidR="00054B21" w:rsidDel="00EA672B">
          <w:delText xml:space="preserve">Figura </w:delText>
        </w:r>
        <w:r w:rsidR="00054B21" w:rsidDel="00EA672B">
          <w:rPr>
            <w:noProof/>
          </w:rPr>
          <w:delText>109</w:delText>
        </w:r>
      </w:del>
      <w:r w:rsidR="00214DC8">
        <w:fldChar w:fldCharType="end"/>
      </w:r>
      <w:r w:rsidR="00214DC8">
        <w:t xml:space="preserve"> </w:t>
      </w:r>
      <w:r w:rsidR="006451BF">
        <w:t xml:space="preserve">representa trechos do documento PDF de uma atividade pelo ambiente, serve de comparação. Do lado esquerdo no canto superior, tem-se algumas questões da atividade gerada para o aluno Ryan, enquanto o lado esquerdo no canto inferior diz respeito ao gabarito da atividade do aluno Ryan. No lado direto, canto superior diz respeito a algumas da atividade gerada para a aluna Brenda, enquanto abaixo seu gabarito. Nota-se que a questão um de ambos se coincide na mesma questão. Porém como a ordem das alternativas também são sorteadas, acaba que a resposta para o aluno Ryan se encontra na alternativa E, enquanto a resposta da aluna Brenda é vista na alternativa A. </w:t>
      </w:r>
    </w:p>
    <w:p w14:paraId="2D507ACE" w14:textId="77777777" w:rsidR="00214DC8" w:rsidRDefault="00214DC8" w:rsidP="00112BFA"/>
    <w:p w14:paraId="60139DAF" w14:textId="418C376A" w:rsidR="00214DC8" w:rsidRDefault="00214DC8" w:rsidP="005074A5">
      <w:pPr>
        <w:pStyle w:val="Legenda"/>
        <w:keepNext/>
      </w:pPr>
      <w:bookmarkStart w:id="3176" w:name="_Ref20568700"/>
      <w:r>
        <w:lastRenderedPageBreak/>
        <w:t xml:space="preserve">Figura </w:t>
      </w:r>
      <w:fldSimple w:instr=" SEQ Figura \* ARABIC ">
        <w:ins w:id="3177" w:author="Ryan Lemos" w:date="2019-10-14T11:07:00Z">
          <w:r w:rsidR="00EA29D8">
            <w:rPr>
              <w:noProof/>
            </w:rPr>
            <w:t>103</w:t>
          </w:r>
        </w:ins>
        <w:del w:id="3178" w:author="Ryan Lemos" w:date="2019-10-07T11:05:00Z">
          <w:r w:rsidR="00D343FF" w:rsidDel="00EA672B">
            <w:rPr>
              <w:noProof/>
            </w:rPr>
            <w:delText>109</w:delText>
          </w:r>
        </w:del>
      </w:fldSimple>
      <w:bookmarkEnd w:id="3176"/>
      <w:r>
        <w:t xml:space="preserve"> - Comparação entre atividades geradas para dois alunos</w:t>
      </w:r>
    </w:p>
    <w:p w14:paraId="1F146D50" w14:textId="6D17EC28" w:rsidR="00214DC8" w:rsidRDefault="00214DC8" w:rsidP="005074A5">
      <w:pPr>
        <w:ind w:firstLine="0"/>
        <w:jc w:val="center"/>
      </w:pPr>
      <w:commentRangeStart w:id="3179"/>
      <w:r>
        <w:rPr>
          <w:noProof/>
        </w:rPr>
        <w:drawing>
          <wp:inline distT="0" distB="0" distL="0" distR="0" wp14:anchorId="49CBB171" wp14:editId="6F0A4C24">
            <wp:extent cx="4762500" cy="4831278"/>
            <wp:effectExtent l="0" t="0" r="0" b="7620"/>
            <wp:docPr id="127" name="Imagem 12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em título.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773404" cy="4842339"/>
                    </a:xfrm>
                    <a:prstGeom prst="rect">
                      <a:avLst/>
                    </a:prstGeom>
                  </pic:spPr>
                </pic:pic>
              </a:graphicData>
            </a:graphic>
          </wp:inline>
        </w:drawing>
      </w:r>
      <w:commentRangeEnd w:id="3179"/>
      <w:r w:rsidR="00B32D53">
        <w:rPr>
          <w:rStyle w:val="Refdecomentrio"/>
        </w:rPr>
        <w:commentReference w:id="3179"/>
      </w:r>
    </w:p>
    <w:p w14:paraId="6B0CB697" w14:textId="0048928D" w:rsidR="00964F27" w:rsidRDefault="004002CD" w:rsidP="004002CD">
      <w:pPr>
        <w:pStyle w:val="Fontes"/>
        <w:rPr>
          <w:ins w:id="3180" w:author="Ryan Lemos" w:date="2019-10-14T11:03:00Z"/>
        </w:rPr>
        <w:pPrChange w:id="3181" w:author="Ryan Lemos" w:date="2019-10-14T11:05:00Z">
          <w:pPr>
            <w:ind w:firstLine="0"/>
            <w:jc w:val="center"/>
          </w:pPr>
        </w:pPrChange>
      </w:pPr>
      <w:ins w:id="3182" w:author="Ryan Lemos" w:date="2019-10-14T11:03:00Z">
        <w:r>
          <w:t>Fonte: PR</w:t>
        </w:r>
      </w:ins>
      <w:ins w:id="3183" w:author="Ryan Lemos" w:date="2019-10-14T11:04:00Z">
        <w:r>
          <w:t xml:space="preserve">ÓPRIA, 2019. Utilizando o Adobe </w:t>
        </w:r>
        <w:proofErr w:type="spellStart"/>
        <w:r>
          <w:t>Acrobrat</w:t>
        </w:r>
        <w:proofErr w:type="spellEnd"/>
        <w:r>
          <w:t xml:space="preserve"> Reader DC </w:t>
        </w:r>
      </w:ins>
      <w:ins w:id="3184" w:author="Ryan Lemos" w:date="2019-10-14T11:05:00Z">
        <w:r>
          <w:t>v.19.012.</w:t>
        </w:r>
      </w:ins>
    </w:p>
    <w:p w14:paraId="3BEFA402" w14:textId="77777777" w:rsidR="004002CD" w:rsidRDefault="004002CD" w:rsidP="001B007E">
      <w:pPr>
        <w:ind w:firstLine="0"/>
        <w:jc w:val="center"/>
      </w:pPr>
    </w:p>
    <w:p w14:paraId="0E262F61" w14:textId="01E99222" w:rsidR="00964F27" w:rsidRDefault="00964F27" w:rsidP="005074A5">
      <w:r>
        <w:t>Em atividades não avaliativas, o professor pode decidir a quais alunos enviar dentro do ambiente. Com isso o professor pode ser capaz de incluir novos alunos a uma atividade posteriormente ao momento da associação, se achar necessário. A estória do</w:t>
      </w:r>
      <w:ins w:id="3185" w:author="Ryan Lemos" w:date="2019-10-09T21:12:00Z">
        <w:r w:rsidR="00B73552">
          <w:t xml:space="preserve"> </w:t>
        </w:r>
        <w:r w:rsidR="00B73552">
          <w:fldChar w:fldCharType="begin"/>
        </w:r>
        <w:r w:rsidR="00B73552">
          <w:instrText xml:space="preserve"> REF _Ref21547957 \h </w:instrText>
        </w:r>
      </w:ins>
      <w:r w:rsidR="00B73552">
        <w:fldChar w:fldCharType="separate"/>
      </w:r>
      <w:ins w:id="3186" w:author="Ryan Lemos" w:date="2019-10-14T11:07:00Z">
        <w:r w:rsidR="00EA29D8">
          <w:t xml:space="preserve">Quadro </w:t>
        </w:r>
        <w:r w:rsidR="00EA29D8">
          <w:rPr>
            <w:noProof/>
          </w:rPr>
          <w:t>38</w:t>
        </w:r>
      </w:ins>
      <w:ins w:id="3187" w:author="Ryan Lemos" w:date="2019-10-09T21:12:00Z">
        <w:r w:rsidR="00B73552">
          <w:fldChar w:fldCharType="end"/>
        </w:r>
      </w:ins>
      <w:r>
        <w:t xml:space="preserve"> </w:t>
      </w:r>
      <w:del w:id="3188" w:author="Ryan Lemos" w:date="2019-10-09T21:12:00Z">
        <w:r w:rsidDel="00B73552">
          <w:delText xml:space="preserve">quadro x </w:delText>
        </w:r>
      </w:del>
      <w:r>
        <w:t>descreve essa necessidade do professor.</w:t>
      </w:r>
    </w:p>
    <w:p w14:paraId="0D5C0FFB" w14:textId="1FDDC2D6" w:rsidR="00FE4DD4" w:rsidRDefault="00FE4DD4" w:rsidP="005074A5">
      <w:pPr>
        <w:ind w:firstLine="0"/>
      </w:pPr>
    </w:p>
    <w:p w14:paraId="19885D7E" w14:textId="544F78D0" w:rsidR="00FE4DD4" w:rsidRDefault="00FE4DD4" w:rsidP="00B70A30">
      <w:pPr>
        <w:pStyle w:val="Legenda"/>
      </w:pPr>
      <w:bookmarkStart w:id="3189" w:name="_Ref21547957"/>
      <w:r>
        <w:t xml:space="preserve">Quadro </w:t>
      </w:r>
      <w:fldSimple w:instr=" SEQ Quadro \* ARABIC ">
        <w:ins w:id="3190" w:author="Ryan Lemos" w:date="2019-10-14T11:07:00Z">
          <w:r w:rsidR="00EA29D8">
            <w:rPr>
              <w:noProof/>
            </w:rPr>
            <w:t>38</w:t>
          </w:r>
        </w:ins>
        <w:del w:id="3191" w:author="Ryan Lemos" w:date="2019-10-07T11:05:00Z">
          <w:r w:rsidR="00054B21" w:rsidDel="00EA672B">
            <w:rPr>
              <w:noProof/>
            </w:rPr>
            <w:delText>38</w:delText>
          </w:r>
        </w:del>
      </w:fldSimple>
      <w:bookmarkEnd w:id="3189"/>
      <w:r>
        <w:t xml:space="preserve"> - Associação de outros alunos a uma atividade já associada</w:t>
      </w:r>
    </w:p>
    <w:p w14:paraId="47BADCFA" w14:textId="18AC474E" w:rsidR="00061602" w:rsidRDefault="002635CF" w:rsidP="00B70A30">
      <w:pPr>
        <w:pStyle w:val="estrias"/>
      </w:pPr>
      <w:r>
        <w:t>Como professor desejo</w:t>
      </w:r>
      <w:r w:rsidR="00061602">
        <w:t xml:space="preserve"> incluir alunos em uma atividade já associada a outros alunos (caso seja uma atividade não avaliativa).</w:t>
      </w:r>
    </w:p>
    <w:p w14:paraId="09FCEACB" w14:textId="77777777" w:rsidR="00E01488" w:rsidRDefault="00E01488" w:rsidP="00E01488">
      <w:pPr>
        <w:pStyle w:val="Fontes"/>
        <w:rPr>
          <w:ins w:id="3192" w:author="Ryan Lemos" w:date="2019-10-13T12:58:00Z"/>
        </w:rPr>
      </w:pPr>
      <w:ins w:id="3193" w:author="Ryan Lemos" w:date="2019-10-13T12:58:00Z">
        <w:r>
          <w:t>Fonte: PRÓPRIA, 2019.</w:t>
        </w:r>
      </w:ins>
    </w:p>
    <w:p w14:paraId="42F2E9C2" w14:textId="77777777" w:rsidR="00964F27" w:rsidRDefault="00964F27" w:rsidP="001B007E">
      <w:pPr>
        <w:ind w:firstLine="0"/>
        <w:jc w:val="center"/>
      </w:pPr>
    </w:p>
    <w:p w14:paraId="7002CAB0" w14:textId="24A4AED9" w:rsidR="008A7FB4" w:rsidRDefault="00964F27" w:rsidP="00964F27">
      <w:r>
        <w:t xml:space="preserve">A </w:t>
      </w:r>
      <w:r>
        <w:fldChar w:fldCharType="begin"/>
      </w:r>
      <w:r>
        <w:instrText xml:space="preserve"> REF _Ref20569299 \h </w:instrText>
      </w:r>
      <w:r>
        <w:fldChar w:fldCharType="separate"/>
      </w:r>
      <w:ins w:id="3194" w:author="Ryan Lemos" w:date="2019-10-14T11:07:00Z">
        <w:r w:rsidR="00EA29D8">
          <w:t xml:space="preserve">Figura </w:t>
        </w:r>
        <w:r w:rsidR="00EA29D8">
          <w:rPr>
            <w:noProof/>
          </w:rPr>
          <w:t>104</w:t>
        </w:r>
      </w:ins>
      <w:del w:id="3195" w:author="Ryan Lemos" w:date="2019-10-07T11:05:00Z">
        <w:r w:rsidR="00054B21" w:rsidDel="00EA672B">
          <w:delText xml:space="preserve">Figura </w:delText>
        </w:r>
        <w:r w:rsidR="00054B21" w:rsidDel="00EA672B">
          <w:rPr>
            <w:noProof/>
          </w:rPr>
          <w:delText>110</w:delText>
        </w:r>
      </w:del>
      <w:r>
        <w:fldChar w:fldCharType="end"/>
      </w:r>
      <w:r>
        <w:t xml:space="preserve"> representa essa interação. Buscou-se n</w:t>
      </w:r>
      <w:r w:rsidR="00173121">
        <w:t>a</w:t>
      </w:r>
      <w:r>
        <w:t xml:space="preserve"> implementação</w:t>
      </w:r>
      <w:r w:rsidR="00173121">
        <w:t>,</w:t>
      </w:r>
      <w:r>
        <w:t xml:space="preserve"> gerar uma interface simples de utilização, já que </w:t>
      </w:r>
      <w:r w:rsidR="00173121">
        <w:t xml:space="preserve">a estória em si é simples. Então basta ao professor marcar </w:t>
      </w:r>
      <w:r w:rsidR="00173121">
        <w:lastRenderedPageBreak/>
        <w:t xml:space="preserve">quais alunos que irão receber a atividade, e clicar no botão de salvar, feito isso os alunos selecionados receberão uma notificação de uma nova atividade. </w:t>
      </w:r>
    </w:p>
    <w:p w14:paraId="4BFD5F06" w14:textId="77777777" w:rsidR="00964F27" w:rsidRDefault="00964F27" w:rsidP="00964F27"/>
    <w:p w14:paraId="2D7F2254" w14:textId="10310080" w:rsidR="00964F27" w:rsidRDefault="00964F27" w:rsidP="005074A5">
      <w:pPr>
        <w:pStyle w:val="Legenda"/>
        <w:keepNext/>
      </w:pPr>
      <w:bookmarkStart w:id="3196" w:name="_Ref20569299"/>
      <w:r>
        <w:t xml:space="preserve">Figura </w:t>
      </w:r>
      <w:fldSimple w:instr=" SEQ Figura \* ARABIC ">
        <w:ins w:id="3197" w:author="Ryan Lemos" w:date="2019-10-14T11:07:00Z">
          <w:r w:rsidR="00EA29D8">
            <w:rPr>
              <w:noProof/>
            </w:rPr>
            <w:t>104</w:t>
          </w:r>
        </w:ins>
        <w:del w:id="3198" w:author="Ryan Lemos" w:date="2019-10-07T11:05:00Z">
          <w:r w:rsidR="00D343FF" w:rsidDel="00EA672B">
            <w:rPr>
              <w:noProof/>
            </w:rPr>
            <w:delText>110</w:delText>
          </w:r>
        </w:del>
      </w:fldSimple>
      <w:bookmarkEnd w:id="3196"/>
      <w:r>
        <w:t xml:space="preserve"> - Tela de inclusão de novos alunos a uma atividade</w:t>
      </w:r>
    </w:p>
    <w:p w14:paraId="05E86E17" w14:textId="143FFCA5" w:rsidR="00964F27" w:rsidRDefault="00964F27" w:rsidP="00964F27">
      <w:pPr>
        <w:ind w:firstLine="0"/>
        <w:jc w:val="center"/>
      </w:pPr>
      <w:r>
        <w:rPr>
          <w:noProof/>
        </w:rPr>
        <w:drawing>
          <wp:inline distT="0" distB="0" distL="0" distR="0" wp14:anchorId="5F77DF09" wp14:editId="65BFAB66">
            <wp:extent cx="5760085" cy="356679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3566795"/>
                    </a:xfrm>
                    <a:prstGeom prst="rect">
                      <a:avLst/>
                    </a:prstGeom>
                  </pic:spPr>
                </pic:pic>
              </a:graphicData>
            </a:graphic>
          </wp:inline>
        </w:drawing>
      </w:r>
    </w:p>
    <w:p w14:paraId="57A78CF4" w14:textId="1C6F171A" w:rsidR="007E37B0" w:rsidRDefault="009E79A9" w:rsidP="007E37B0">
      <w:pPr>
        <w:pStyle w:val="Fontes"/>
        <w:rPr>
          <w:ins w:id="3199" w:author="Ryan Lemos" w:date="2019-10-13T12:51:00Z"/>
        </w:rPr>
      </w:pPr>
      <w:ins w:id="3200" w:author="Ryan Lemos" w:date="2019-10-13T12:59:00Z">
        <w:r>
          <w:t>Fonte: PRÓPRIA, 2019. Utilizando o ambiente ILC v.1.</w:t>
        </w:r>
      </w:ins>
    </w:p>
    <w:p w14:paraId="75CBF5AB" w14:textId="77777777" w:rsidR="00173121" w:rsidRDefault="00173121" w:rsidP="005074A5">
      <w:pPr>
        <w:ind w:firstLine="0"/>
        <w:jc w:val="center"/>
      </w:pPr>
    </w:p>
    <w:p w14:paraId="3B784C8D" w14:textId="2B8C2983" w:rsidR="008A7FB4" w:rsidRDefault="008A7FB4" w:rsidP="00A23065">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7B4111">
        <w:t>,</w:t>
      </w:r>
      <w:r>
        <w:t xml:space="preserve"> por meio de observações acerca das respostas dos alunos.</w:t>
      </w:r>
      <w:r w:rsidR="00A23065">
        <w:t xml:space="preserve"> </w:t>
      </w:r>
      <w:r>
        <w:t xml:space="preserve">A estória </w:t>
      </w:r>
      <w:ins w:id="3201" w:author="Ryan Lemos" w:date="2019-10-09T21:12:00Z">
        <w:r w:rsidR="00B73552">
          <w:t xml:space="preserve">do </w:t>
        </w:r>
        <w:r w:rsidR="00B73552">
          <w:fldChar w:fldCharType="begin"/>
        </w:r>
        <w:r w:rsidR="00B73552">
          <w:instrText xml:space="preserve"> REF _Ref21547971 \h </w:instrText>
        </w:r>
      </w:ins>
      <w:r w:rsidR="00B73552">
        <w:fldChar w:fldCharType="separate"/>
      </w:r>
      <w:ins w:id="3202" w:author="Ryan Lemos" w:date="2019-10-14T11:07:00Z">
        <w:r w:rsidR="00EA29D8">
          <w:t xml:space="preserve">Quadro </w:t>
        </w:r>
        <w:r w:rsidR="00EA29D8">
          <w:rPr>
            <w:noProof/>
          </w:rPr>
          <w:t>39</w:t>
        </w:r>
      </w:ins>
      <w:ins w:id="3203" w:author="Ryan Lemos" w:date="2019-10-09T21:12:00Z">
        <w:r w:rsidR="00B73552">
          <w:fldChar w:fldCharType="end"/>
        </w:r>
      </w:ins>
      <w:del w:id="3204" w:author="Ryan Lemos" w:date="2019-10-09T21:12:00Z">
        <w:r w:rsidDel="00B73552">
          <w:delText>x</w:delText>
        </w:r>
      </w:del>
      <w:r>
        <w:t xml:space="preserve"> demonstra esse anseio por parte do professor</w:t>
      </w:r>
      <w:r w:rsidR="00A23065">
        <w:t xml:space="preserve">. </w:t>
      </w:r>
    </w:p>
    <w:p w14:paraId="02F1DF61" w14:textId="43BF1E1D" w:rsidR="00FE4DD4" w:rsidRDefault="00FE4DD4" w:rsidP="00FE4DD4">
      <w:pPr>
        <w:ind w:firstLine="0"/>
        <w:jc w:val="center"/>
      </w:pPr>
    </w:p>
    <w:p w14:paraId="15F3178E" w14:textId="4B4D7E72" w:rsidR="00FE4DD4" w:rsidRDefault="00FE4DD4" w:rsidP="00B70A30">
      <w:pPr>
        <w:pStyle w:val="Legenda"/>
      </w:pPr>
      <w:bookmarkStart w:id="3205" w:name="_Ref21547971"/>
      <w:r>
        <w:t xml:space="preserve">Quadro </w:t>
      </w:r>
      <w:fldSimple w:instr=" SEQ Quadro \* ARABIC ">
        <w:ins w:id="3206" w:author="Ryan Lemos" w:date="2019-10-14T11:07:00Z">
          <w:r w:rsidR="00EA29D8">
            <w:rPr>
              <w:noProof/>
            </w:rPr>
            <w:t>39</w:t>
          </w:r>
        </w:ins>
        <w:del w:id="3207" w:author="Ryan Lemos" w:date="2019-10-07T11:05:00Z">
          <w:r w:rsidR="00054B21" w:rsidDel="00EA672B">
            <w:rPr>
              <w:noProof/>
            </w:rPr>
            <w:delText>39</w:delText>
          </w:r>
        </w:del>
      </w:fldSimple>
      <w:bookmarkEnd w:id="3205"/>
      <w:r w:rsidRPr="00DB5F02">
        <w:t xml:space="preserve"> - Estória de </w:t>
      </w:r>
      <w:r>
        <w:t>correção de atividades</w:t>
      </w:r>
    </w:p>
    <w:p w14:paraId="2D29909E" w14:textId="12E35501" w:rsidR="008A7FB4" w:rsidRDefault="008A7FB4" w:rsidP="008A7FB4">
      <w:pPr>
        <w:pStyle w:val="estrias"/>
      </w:pPr>
      <w:r w:rsidRPr="005B582B">
        <w:t>Como p</w:t>
      </w:r>
      <w:r>
        <w:t>rofessor desejo ser capaz de corrigir as atividades respondidas pelos alunos.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72346FE3" w14:textId="32D0BFD8" w:rsidR="00FB6641" w:rsidRPr="005B582B" w:rsidDel="00E01488" w:rsidRDefault="00FB6641" w:rsidP="005B582B">
      <w:pPr>
        <w:pStyle w:val="estrias"/>
        <w:numPr>
          <w:ilvl w:val="0"/>
          <w:numId w:val="24"/>
        </w:numPr>
        <w:rPr>
          <w:del w:id="3208" w:author="Ryan Lemos" w:date="2019-10-13T12:58:00Z"/>
          <w:b/>
          <w:bCs/>
        </w:rPr>
      </w:pPr>
      <w:r>
        <w:t>Na correção, o professor deve ser capaz de opinar acerca de cada uma das respostas de um aluno.</w:t>
      </w:r>
    </w:p>
    <w:p w14:paraId="385E454B" w14:textId="237CF295" w:rsidR="008A7FB4" w:rsidRDefault="008A7FB4">
      <w:pPr>
        <w:pStyle w:val="estrias"/>
        <w:numPr>
          <w:ilvl w:val="0"/>
          <w:numId w:val="24"/>
        </w:numPr>
        <w:rPr>
          <w:ins w:id="3209" w:author="Ryan Lemos" w:date="2019-10-13T12:58:00Z"/>
        </w:rPr>
        <w:pPrChange w:id="3210" w:author="Ryan Lemos" w:date="2019-10-13T12:58:00Z">
          <w:pPr/>
        </w:pPrChange>
      </w:pPr>
    </w:p>
    <w:p w14:paraId="55B101B3" w14:textId="77777777" w:rsidR="00E01488" w:rsidRDefault="00E01488" w:rsidP="00E01488">
      <w:pPr>
        <w:pStyle w:val="Fontes"/>
        <w:rPr>
          <w:ins w:id="3211" w:author="Ryan Lemos" w:date="2019-10-13T12:58:00Z"/>
        </w:rPr>
      </w:pPr>
      <w:ins w:id="3212" w:author="Ryan Lemos" w:date="2019-10-13T12:58:00Z">
        <w:r>
          <w:t>Fonte: PRÓPRIA, 2019.</w:t>
        </w:r>
      </w:ins>
    </w:p>
    <w:p w14:paraId="0B72FF18" w14:textId="77777777" w:rsidR="00E01488" w:rsidRDefault="00E01488" w:rsidP="008A7FB4"/>
    <w:p w14:paraId="72A6854E" w14:textId="4EA8382D" w:rsidR="00A23065" w:rsidRDefault="00A23065">
      <w:r>
        <w:t>A implementação dessa estória é demonstrada pela</w:t>
      </w:r>
      <w:r w:rsidR="0023197E">
        <w:t xml:space="preserve"> </w:t>
      </w:r>
      <w:r w:rsidR="0023197E">
        <w:fldChar w:fldCharType="begin"/>
      </w:r>
      <w:r w:rsidR="0023197E">
        <w:instrText xml:space="preserve"> REF _Ref20053266 \h </w:instrText>
      </w:r>
      <w:r w:rsidR="0023197E">
        <w:fldChar w:fldCharType="separate"/>
      </w:r>
      <w:ins w:id="3213" w:author="Ryan Lemos" w:date="2019-10-14T11:07:00Z">
        <w:r w:rsidR="00EA29D8">
          <w:t xml:space="preserve">Figura </w:t>
        </w:r>
        <w:r w:rsidR="00EA29D8">
          <w:rPr>
            <w:noProof/>
          </w:rPr>
          <w:t>105</w:t>
        </w:r>
      </w:ins>
      <w:del w:id="3214" w:author="Ryan Lemos" w:date="2019-10-07T11:05:00Z">
        <w:r w:rsidR="00054B21" w:rsidDel="00EA672B">
          <w:delText xml:space="preserve">Figura </w:delText>
        </w:r>
        <w:r w:rsidR="00054B21" w:rsidDel="00EA672B">
          <w:rPr>
            <w:noProof/>
          </w:rPr>
          <w:delText>111</w:delText>
        </w:r>
      </w:del>
      <w:r w:rsidR="0023197E">
        <w:fldChar w:fldCharType="end"/>
      </w:r>
      <w:r w:rsidR="0023197E">
        <w:t xml:space="preserve"> e a </w:t>
      </w:r>
      <w:r w:rsidR="0023197E">
        <w:fldChar w:fldCharType="begin"/>
      </w:r>
      <w:r w:rsidR="0023197E">
        <w:instrText xml:space="preserve"> REF _Ref20053275 \h </w:instrText>
      </w:r>
      <w:r w:rsidR="0023197E">
        <w:fldChar w:fldCharType="separate"/>
      </w:r>
      <w:ins w:id="3215" w:author="Ryan Lemos" w:date="2019-10-14T11:07:00Z">
        <w:r w:rsidR="00EA29D8">
          <w:t xml:space="preserve">Figura </w:t>
        </w:r>
        <w:r w:rsidR="00EA29D8">
          <w:rPr>
            <w:noProof/>
          </w:rPr>
          <w:t>106</w:t>
        </w:r>
      </w:ins>
      <w:del w:id="3216" w:author="Ryan Lemos" w:date="2019-10-07T11:05:00Z">
        <w:r w:rsidR="00054B21" w:rsidDel="00EA672B">
          <w:delText xml:space="preserve">Figura </w:delText>
        </w:r>
        <w:r w:rsidR="00054B21" w:rsidDel="00EA672B">
          <w:rPr>
            <w:noProof/>
          </w:rPr>
          <w:delText>112</w:delText>
        </w:r>
      </w:del>
      <w:r w:rsidR="0023197E">
        <w:fldChar w:fldCharType="end"/>
      </w:r>
      <w:r>
        <w:t xml:space="preserve">. A </w:t>
      </w:r>
      <w:r w:rsidR="0023197E">
        <w:fldChar w:fldCharType="begin"/>
      </w:r>
      <w:r w:rsidR="0023197E">
        <w:instrText xml:space="preserve"> REF _Ref20053266 \h </w:instrText>
      </w:r>
      <w:r w:rsidR="0023197E">
        <w:fldChar w:fldCharType="separate"/>
      </w:r>
      <w:ins w:id="3217" w:author="Ryan Lemos" w:date="2019-10-14T11:07:00Z">
        <w:r w:rsidR="00EA29D8">
          <w:t xml:space="preserve">Figura </w:t>
        </w:r>
        <w:r w:rsidR="00EA29D8">
          <w:rPr>
            <w:noProof/>
          </w:rPr>
          <w:t>105</w:t>
        </w:r>
      </w:ins>
      <w:del w:id="3218" w:author="Ryan Lemos" w:date="2019-10-07T11:05:00Z">
        <w:r w:rsidR="00054B21" w:rsidDel="00EA672B">
          <w:delText xml:space="preserve">Figura </w:delText>
        </w:r>
        <w:r w:rsidR="00054B21" w:rsidDel="00EA672B">
          <w:rPr>
            <w:noProof/>
          </w:rPr>
          <w:delText>111</w:delText>
        </w:r>
      </w:del>
      <w:r w:rsidR="0023197E">
        <w:fldChar w:fldCharType="end"/>
      </w:r>
      <w:r w:rsidR="0023197E">
        <w:t xml:space="preserve"> </w:t>
      </w:r>
      <w:r>
        <w:t>se trata das atividades recebidas pelo professor</w:t>
      </w:r>
      <w:r w:rsidR="002C3A9E">
        <w:t xml:space="preserve">, </w:t>
      </w:r>
      <w:r w:rsidR="007B4111">
        <w:t>em que consta</w:t>
      </w:r>
      <w:r w:rsidR="002C3A9E">
        <w:t xml:space="preserve"> uma lista de atividades recebidas para correção. Para corrigir</w:t>
      </w:r>
      <w:r w:rsidR="007B4111">
        <w:t>,</w:t>
      </w:r>
      <w:r w:rsidR="002C3A9E">
        <w:t xml:space="preserve"> o professor deve clicar no botão azul</w:t>
      </w:r>
      <w:r w:rsidR="007B4111">
        <w:t>,</w:t>
      </w:r>
      <w:r w:rsidR="002C3A9E">
        <w:t xml:space="preserve"> com símbolo de lápis.</w:t>
      </w:r>
    </w:p>
    <w:p w14:paraId="7954FA58" w14:textId="77777777" w:rsidR="00A23065" w:rsidRDefault="00A23065" w:rsidP="00226055">
      <w:pPr>
        <w:ind w:firstLine="0"/>
      </w:pPr>
    </w:p>
    <w:p w14:paraId="59F0932A" w14:textId="6BFF8E39" w:rsidR="00921163" w:rsidRDefault="00921163" w:rsidP="00B70A30">
      <w:pPr>
        <w:pStyle w:val="Legenda"/>
        <w:keepNext/>
      </w:pPr>
      <w:bookmarkStart w:id="3219" w:name="_Ref20053266"/>
      <w:r>
        <w:t xml:space="preserve">Figura </w:t>
      </w:r>
      <w:fldSimple w:instr=" SEQ Figura \* ARABIC ">
        <w:ins w:id="3220" w:author="Ryan Lemos" w:date="2019-10-14T11:07:00Z">
          <w:r w:rsidR="00EA29D8">
            <w:rPr>
              <w:noProof/>
            </w:rPr>
            <w:t>105</w:t>
          </w:r>
        </w:ins>
        <w:del w:id="3221" w:author="Ryan Lemos" w:date="2019-10-07T11:05:00Z">
          <w:r w:rsidR="00D343FF" w:rsidDel="00EA672B">
            <w:rPr>
              <w:noProof/>
            </w:rPr>
            <w:delText>111</w:delText>
          </w:r>
        </w:del>
      </w:fldSimple>
      <w:bookmarkEnd w:id="3219"/>
      <w:r>
        <w:t xml:space="preserve"> - Tela de listagem de atividades recebidas</w:t>
      </w:r>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24463" cy="2867010"/>
                    </a:xfrm>
                    <a:prstGeom prst="rect">
                      <a:avLst/>
                    </a:prstGeom>
                  </pic:spPr>
                </pic:pic>
              </a:graphicData>
            </a:graphic>
          </wp:inline>
        </w:drawing>
      </w:r>
    </w:p>
    <w:p w14:paraId="51D75610" w14:textId="477B429F" w:rsidR="007E37B0" w:rsidRDefault="009E79A9" w:rsidP="007E37B0">
      <w:pPr>
        <w:pStyle w:val="Fontes"/>
        <w:rPr>
          <w:ins w:id="3222" w:author="Ryan Lemos" w:date="2019-10-13T12:51:00Z"/>
        </w:rPr>
      </w:pPr>
      <w:ins w:id="3223" w:author="Ryan Lemos" w:date="2019-10-13T12:59:00Z">
        <w:r>
          <w:t>Fonte: PRÓPRIA, 2019. Utilizando o ambiente ILC v.1.</w:t>
        </w:r>
      </w:ins>
    </w:p>
    <w:p w14:paraId="5946CEAB" w14:textId="77777777" w:rsidR="003A1F2B" w:rsidRDefault="003A1F2B" w:rsidP="00226055">
      <w:pPr>
        <w:ind w:firstLine="0"/>
      </w:pPr>
    </w:p>
    <w:p w14:paraId="0C734998" w14:textId="1134462C" w:rsidR="002C3A9E" w:rsidRDefault="002C3A9E" w:rsidP="00596E44">
      <w:r>
        <w:t>Ao clicar nesse botão surge uma tela</w:t>
      </w:r>
      <w:r w:rsidR="007B4111">
        <w:t>,</w:t>
      </w:r>
      <w:r>
        <w:t xml:space="preserve"> conforme apresentada na</w:t>
      </w:r>
      <w:r w:rsidR="0023197E">
        <w:t xml:space="preserve"> </w:t>
      </w:r>
      <w:r w:rsidR="0023197E">
        <w:fldChar w:fldCharType="begin"/>
      </w:r>
      <w:r w:rsidR="0023197E">
        <w:instrText xml:space="preserve"> REF _Ref20053275 \h </w:instrText>
      </w:r>
      <w:r w:rsidR="0023197E">
        <w:fldChar w:fldCharType="separate"/>
      </w:r>
      <w:ins w:id="3224" w:author="Ryan Lemos" w:date="2019-10-14T11:07:00Z">
        <w:r w:rsidR="00EA29D8">
          <w:t xml:space="preserve">Figura </w:t>
        </w:r>
        <w:r w:rsidR="00EA29D8">
          <w:rPr>
            <w:noProof/>
          </w:rPr>
          <w:t>106</w:t>
        </w:r>
      </w:ins>
      <w:del w:id="3225" w:author="Ryan Lemos" w:date="2019-10-07T11:05:00Z">
        <w:r w:rsidR="00054B21" w:rsidDel="00EA672B">
          <w:delText xml:space="preserve">Figura </w:delText>
        </w:r>
        <w:r w:rsidR="00054B21" w:rsidDel="00EA672B">
          <w:rPr>
            <w:noProof/>
          </w:rPr>
          <w:delText>112</w:delText>
        </w:r>
      </w:del>
      <w:r w:rsidR="0023197E">
        <w:fldChar w:fldCharType="end"/>
      </w:r>
      <w:r w:rsidR="007B4111">
        <w:t>,</w:t>
      </w:r>
      <w:r>
        <w:t xml:space="preserve"> que detém a lista de questões da atividade.</w:t>
      </w:r>
      <w:r w:rsidR="0019114F">
        <w:t xml:space="preserve"> Para cada questão </w:t>
      </w:r>
      <w:r w:rsidR="007B4111">
        <w:t>são</w:t>
      </w:r>
      <w:r w:rsidR="0019114F">
        <w:t xml:space="preserve"> descrito</w:t>
      </w:r>
      <w:r w:rsidR="007B4111">
        <w:t>s</w:t>
      </w:r>
      <w:r w:rsidR="0019114F">
        <w:t xml:space="preserve"> todos os seus dados chave, como texto de apoio, o texto da questão em si, o valor da questão,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 dar nota</w:t>
      </w:r>
      <w:r w:rsidR="0019114F">
        <w:t xml:space="preserve"> (que é obrigatório preencher) e colocar uma observação</w:t>
      </w:r>
      <w:r w:rsidR="007B4111">
        <w:t>,</w:t>
      </w:r>
      <w:r w:rsidR="0019114F">
        <w:t xml:space="preserve"> acerca da resposta do aluno.</w:t>
      </w:r>
      <w:r>
        <w:t xml:space="preserve"> As questões de marcar o professor não precisa dar nota, somente</w:t>
      </w:r>
      <w:r w:rsidR="0019114F">
        <w:t xml:space="preserve"> se quiser a observação. Nelas</w:t>
      </w:r>
      <w:r w:rsidR="007B4111">
        <w:t>,</w:t>
      </w:r>
      <w:r w:rsidR="0019114F">
        <w:t xml:space="preserve"> a nota do aluno já aparece</w:t>
      </w:r>
      <w:r w:rsidR="007B4111">
        <w:t>,</w:t>
      </w:r>
      <w:r w:rsidR="0019114F">
        <w:t xml:space="preserve"> juntamente com a questão em si, conforme visto na</w:t>
      </w:r>
      <w:r w:rsidR="0023197E">
        <w:t xml:space="preserve"> </w:t>
      </w:r>
      <w:r w:rsidR="0023197E">
        <w:fldChar w:fldCharType="begin"/>
      </w:r>
      <w:r w:rsidR="0023197E">
        <w:instrText xml:space="preserve"> REF _Ref20053275 \h </w:instrText>
      </w:r>
      <w:r w:rsidR="0023197E">
        <w:fldChar w:fldCharType="separate"/>
      </w:r>
      <w:ins w:id="3226" w:author="Ryan Lemos" w:date="2019-10-14T11:07:00Z">
        <w:r w:rsidR="00EA29D8">
          <w:t xml:space="preserve">Figura </w:t>
        </w:r>
        <w:r w:rsidR="00EA29D8">
          <w:rPr>
            <w:noProof/>
          </w:rPr>
          <w:t>106</w:t>
        </w:r>
      </w:ins>
      <w:del w:id="3227" w:author="Ryan Lemos" w:date="2019-10-07T11:05:00Z">
        <w:r w:rsidR="00054B21" w:rsidDel="00EA672B">
          <w:delText xml:space="preserve">Figura </w:delText>
        </w:r>
        <w:r w:rsidR="00054B21" w:rsidDel="00EA672B">
          <w:rPr>
            <w:noProof/>
          </w:rPr>
          <w:delText>112</w:delText>
        </w:r>
      </w:del>
      <w:r w:rsidR="0023197E">
        <w:fldChar w:fldCharType="end"/>
      </w:r>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0A3AD3FC" w:rsidR="00921163" w:rsidRDefault="00921163" w:rsidP="00B70A30">
      <w:pPr>
        <w:pStyle w:val="Legenda"/>
        <w:keepNext/>
      </w:pPr>
      <w:bookmarkStart w:id="3228" w:name="_Ref20053275"/>
      <w:r>
        <w:lastRenderedPageBreak/>
        <w:t xml:space="preserve">Figura </w:t>
      </w:r>
      <w:fldSimple w:instr=" SEQ Figura \* ARABIC ">
        <w:ins w:id="3229" w:author="Ryan Lemos" w:date="2019-10-14T11:07:00Z">
          <w:r w:rsidR="00EA29D8">
            <w:rPr>
              <w:noProof/>
            </w:rPr>
            <w:t>106</w:t>
          </w:r>
        </w:ins>
        <w:del w:id="3230" w:author="Ryan Lemos" w:date="2019-10-07T11:05:00Z">
          <w:r w:rsidR="00D343FF" w:rsidDel="00EA672B">
            <w:rPr>
              <w:noProof/>
            </w:rPr>
            <w:delText>112</w:delText>
          </w:r>
        </w:del>
      </w:fldSimple>
      <w:bookmarkEnd w:id="3228"/>
      <w:r>
        <w:t xml:space="preserve"> - Tela de correção de uma atividade</w:t>
      </w:r>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085" cy="2680335"/>
                    </a:xfrm>
                    <a:prstGeom prst="rect">
                      <a:avLst/>
                    </a:prstGeom>
                  </pic:spPr>
                </pic:pic>
              </a:graphicData>
            </a:graphic>
          </wp:inline>
        </w:drawing>
      </w:r>
    </w:p>
    <w:p w14:paraId="4D0D9375" w14:textId="3D3C32AB" w:rsidR="007E37B0" w:rsidRDefault="009E79A9" w:rsidP="007E37B0">
      <w:pPr>
        <w:pStyle w:val="Fontes"/>
        <w:rPr>
          <w:ins w:id="3231" w:author="Ryan Lemos" w:date="2019-10-13T12:51:00Z"/>
        </w:rPr>
      </w:pPr>
      <w:ins w:id="3232" w:author="Ryan Lemos" w:date="2019-10-13T12:59:00Z">
        <w:r>
          <w:t>Fonte: PRÓPRIA, 2019. Utilizando o ambiente ILC v.1.</w:t>
        </w:r>
      </w:ins>
    </w:p>
    <w:p w14:paraId="178FCA52" w14:textId="77777777" w:rsidR="004F46AF" w:rsidRPr="004C0224" w:rsidRDefault="004F46AF" w:rsidP="00596E44">
      <w:pPr>
        <w:ind w:firstLine="0"/>
      </w:pPr>
    </w:p>
    <w:p w14:paraId="02515A2C" w14:textId="77777777" w:rsidR="003C127D" w:rsidRDefault="003C127D">
      <w:pPr>
        <w:pStyle w:val="Ttulo4"/>
      </w:pPr>
      <w:bookmarkStart w:id="3233" w:name="_Toc21872673"/>
      <w:r>
        <w:t>Aluno</w:t>
      </w:r>
      <w:bookmarkEnd w:id="3233"/>
    </w:p>
    <w:p w14:paraId="05FD0E2C" w14:textId="77777777" w:rsidR="004F46AF" w:rsidRDefault="004F46AF" w:rsidP="004F46AF"/>
    <w:p w14:paraId="58156CB3" w14:textId="4D6664FE" w:rsidR="004F46AF" w:rsidRDefault="004F46AF" w:rsidP="004F46AF">
      <w:r>
        <w:t xml:space="preserve">Ao aluno foi acrescido 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0AEDC492" w:rsidR="00DC28CE" w:rsidRDefault="008057E8" w:rsidP="00021305">
      <w:r>
        <w:t>A primeira estória se trata da lista das atividades de um aluno, e é representada pel</w:t>
      </w:r>
      <w:del w:id="3234" w:author="Ryan Lemos" w:date="2019-10-09T21:12:00Z">
        <w:r w:rsidDel="00B73552">
          <w:delText xml:space="preserve">a </w:delText>
        </w:r>
        <w:r w:rsidRPr="00596E44" w:rsidDel="00B73552">
          <w:rPr>
            <w:highlight w:val="yellow"/>
          </w:rPr>
          <w:delText>figura x</w:delText>
        </w:r>
      </w:del>
      <w:ins w:id="3235" w:author="Ryan Lemos" w:date="2019-10-09T21:12:00Z">
        <w:r w:rsidR="00B73552">
          <w:t xml:space="preserve">o </w:t>
        </w:r>
        <w:r w:rsidR="00B73552">
          <w:fldChar w:fldCharType="begin"/>
        </w:r>
        <w:r w:rsidR="00B73552">
          <w:instrText xml:space="preserve"> REF _Ref21547990 \h </w:instrText>
        </w:r>
      </w:ins>
      <w:r w:rsidR="00B73552">
        <w:fldChar w:fldCharType="separate"/>
      </w:r>
      <w:ins w:id="3236" w:author="Ryan Lemos" w:date="2019-10-14T11:07:00Z">
        <w:r w:rsidR="00EA29D8">
          <w:t xml:space="preserve">Quadro </w:t>
        </w:r>
        <w:r w:rsidR="00EA29D8">
          <w:rPr>
            <w:noProof/>
          </w:rPr>
          <w:t>40</w:t>
        </w:r>
      </w:ins>
      <w:ins w:id="3237" w:author="Ryan Lemos" w:date="2019-10-09T21:12:00Z">
        <w:r w:rsidR="00B73552">
          <w:fldChar w:fldCharType="end"/>
        </w:r>
      </w:ins>
      <w:r>
        <w:t>. Essa estória apresenta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D4A65" w14:textId="77777777" w:rsidR="00FE4DD4" w:rsidRDefault="00FE4DD4" w:rsidP="00B70A30">
      <w:pPr>
        <w:ind w:firstLine="0"/>
        <w:jc w:val="center"/>
      </w:pPr>
    </w:p>
    <w:p w14:paraId="12B239E9" w14:textId="1EC9353F" w:rsidR="00300D1E" w:rsidRDefault="00FE4DD4" w:rsidP="00B70A30">
      <w:pPr>
        <w:pStyle w:val="Legenda"/>
      </w:pPr>
      <w:bookmarkStart w:id="3238" w:name="_Ref21547990"/>
      <w:r>
        <w:t xml:space="preserve">Quadro </w:t>
      </w:r>
      <w:fldSimple w:instr=" SEQ Quadro \* ARABIC ">
        <w:ins w:id="3239" w:author="Ryan Lemos" w:date="2019-10-14T11:07:00Z">
          <w:r w:rsidR="00EA29D8">
            <w:rPr>
              <w:noProof/>
            </w:rPr>
            <w:t>40</w:t>
          </w:r>
        </w:ins>
        <w:del w:id="3240" w:author="Ryan Lemos" w:date="2019-10-07T11:05:00Z">
          <w:r w:rsidR="00054B21" w:rsidDel="00EA672B">
            <w:rPr>
              <w:noProof/>
            </w:rPr>
            <w:delText>40</w:delText>
          </w:r>
        </w:del>
      </w:fldSimple>
      <w:bookmarkEnd w:id="3238"/>
      <w:r w:rsidRPr="00332C38">
        <w:t xml:space="preserve"> - Estória de </w:t>
      </w:r>
      <w:r>
        <w:t>visualização de atividades recebidas para um aluno</w:t>
      </w:r>
    </w:p>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57843AB" w14:textId="2AE018D8" w:rsidR="00300D1E" w:rsidDel="00E01488" w:rsidRDefault="00300D1E" w:rsidP="00596E44">
      <w:pPr>
        <w:pStyle w:val="estrias"/>
        <w:numPr>
          <w:ilvl w:val="0"/>
          <w:numId w:val="17"/>
        </w:numPr>
        <w:rPr>
          <w:del w:id="3241" w:author="Ryan Lemos" w:date="2019-10-13T12:58:00Z"/>
        </w:rPr>
      </w:pPr>
      <w:r>
        <w:t>Devo ser capaz de categorizar as atividades por nível</w:t>
      </w:r>
      <w:r w:rsidR="009801FC">
        <w:t>,</w:t>
      </w:r>
      <w:r>
        <w:t xml:space="preserve"> se foi corrigida ou não.</w:t>
      </w:r>
    </w:p>
    <w:p w14:paraId="167D28CC" w14:textId="68E366B6" w:rsidR="00A05EF6" w:rsidRDefault="00A05EF6">
      <w:pPr>
        <w:pStyle w:val="estrias"/>
        <w:numPr>
          <w:ilvl w:val="0"/>
          <w:numId w:val="17"/>
        </w:numPr>
        <w:rPr>
          <w:ins w:id="3242" w:author="Ryan Lemos" w:date="2019-10-13T12:58:00Z"/>
        </w:rPr>
        <w:pPrChange w:id="3243" w:author="Ryan Lemos" w:date="2019-10-13T12:58:00Z">
          <w:pPr/>
        </w:pPrChange>
      </w:pPr>
    </w:p>
    <w:p w14:paraId="47096137" w14:textId="77777777" w:rsidR="00E01488" w:rsidRDefault="00E01488" w:rsidP="00E01488">
      <w:pPr>
        <w:pStyle w:val="Fontes"/>
        <w:rPr>
          <w:ins w:id="3244" w:author="Ryan Lemos" w:date="2019-10-13T12:58:00Z"/>
        </w:rPr>
      </w:pPr>
      <w:ins w:id="3245" w:author="Ryan Lemos" w:date="2019-10-13T12:58:00Z">
        <w:r>
          <w:t>Fonte: PRÓPRIA, 2019.</w:t>
        </w:r>
      </w:ins>
    </w:p>
    <w:p w14:paraId="76E840C3" w14:textId="77777777" w:rsidR="00E01488" w:rsidRDefault="00E01488" w:rsidP="00021305"/>
    <w:p w14:paraId="7ABDC7F8" w14:textId="7B919783" w:rsidR="00ED291E" w:rsidRDefault="00ED291E" w:rsidP="00021305">
      <w:r>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ins w:id="3246" w:author="Ryan Lemos" w:date="2019-10-14T11:07:00Z">
        <w:r w:rsidR="00EA29D8">
          <w:t xml:space="preserve">Figura </w:t>
        </w:r>
        <w:r w:rsidR="00EA29D8">
          <w:rPr>
            <w:noProof/>
          </w:rPr>
          <w:t>107</w:t>
        </w:r>
      </w:ins>
      <w:del w:id="3247" w:author="Ryan Lemos" w:date="2019-10-07T11:05:00Z">
        <w:r w:rsidR="00054B21" w:rsidDel="00EA672B">
          <w:delText xml:space="preserve">Figura </w:delText>
        </w:r>
        <w:r w:rsidR="00054B21" w:rsidDel="00EA672B">
          <w:rPr>
            <w:noProof/>
          </w:rPr>
          <w:delText>113</w:delText>
        </w:r>
      </w:del>
      <w:r w:rsidR="0023197E">
        <w:fldChar w:fldCharType="end"/>
      </w:r>
      <w:r>
        <w:t xml:space="preserve">. </w:t>
      </w:r>
      <w:r w:rsidR="00021305">
        <w:t>Como especificado pela estória, atividades já respondidas podem ser reconhecidas por sua ação de botão</w:t>
      </w:r>
      <w:r w:rsidR="009801FC">
        <w:t>,</w:t>
      </w:r>
      <w:r w:rsidR="00021305">
        <w:t xml:space="preserve"> com símbolo de olho na cor amarela. Já as atividades a serem respondidas são identificadas através de um botão de lápis na cor azul.</w:t>
      </w:r>
    </w:p>
    <w:p w14:paraId="5DAD785E" w14:textId="77777777" w:rsidR="008057E8" w:rsidRDefault="008057E8" w:rsidP="004F46AF"/>
    <w:p w14:paraId="39DE62A5" w14:textId="0DB372D0" w:rsidR="00921163" w:rsidRDefault="00921163" w:rsidP="00B70A30">
      <w:pPr>
        <w:pStyle w:val="Legenda"/>
        <w:keepNext/>
      </w:pPr>
      <w:bookmarkStart w:id="3248" w:name="_Ref20053355"/>
      <w:r>
        <w:t xml:space="preserve">Figura </w:t>
      </w:r>
      <w:fldSimple w:instr=" SEQ Figura \* ARABIC ">
        <w:ins w:id="3249" w:author="Ryan Lemos" w:date="2019-10-14T11:07:00Z">
          <w:r w:rsidR="00EA29D8">
            <w:rPr>
              <w:noProof/>
            </w:rPr>
            <w:t>107</w:t>
          </w:r>
        </w:ins>
        <w:del w:id="3250" w:author="Ryan Lemos" w:date="2019-10-07T11:05:00Z">
          <w:r w:rsidR="00D343FF" w:rsidDel="00EA672B">
            <w:rPr>
              <w:noProof/>
            </w:rPr>
            <w:delText>113</w:delText>
          </w:r>
        </w:del>
      </w:fldSimple>
      <w:bookmarkEnd w:id="3248"/>
      <w:r>
        <w:t xml:space="preserve"> - Tela de listagem de atividades recebidas por um aluno</w:t>
      </w:r>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085" cy="2740025"/>
                    </a:xfrm>
                    <a:prstGeom prst="rect">
                      <a:avLst/>
                    </a:prstGeom>
                  </pic:spPr>
                </pic:pic>
              </a:graphicData>
            </a:graphic>
          </wp:inline>
        </w:drawing>
      </w:r>
    </w:p>
    <w:p w14:paraId="1CDEBBB5" w14:textId="1A6674D7" w:rsidR="007E37B0" w:rsidRDefault="009E79A9" w:rsidP="007E37B0">
      <w:pPr>
        <w:pStyle w:val="Fontes"/>
        <w:rPr>
          <w:ins w:id="3251" w:author="Ryan Lemos" w:date="2019-10-13T12:51:00Z"/>
        </w:rPr>
      </w:pPr>
      <w:ins w:id="3252" w:author="Ryan Lemos" w:date="2019-10-13T12:59:00Z">
        <w:r>
          <w:t>Fonte: PRÓPRIA, 2019. Utilizando o ambiente ILC v.1.</w:t>
        </w:r>
      </w:ins>
    </w:p>
    <w:p w14:paraId="4712028B" w14:textId="3ED6FF2E" w:rsidR="00021305" w:rsidRDefault="00021305" w:rsidP="008057E8">
      <w:pPr>
        <w:ind w:firstLine="0"/>
      </w:pPr>
    </w:p>
    <w:p w14:paraId="59084D05" w14:textId="519F2E04" w:rsidR="00021305" w:rsidRDefault="00021305" w:rsidP="00021305">
      <w:r>
        <w:t xml:space="preserve">Quanto à possibilidade de o aluno responder as atividades pelo ambiente, </w:t>
      </w:r>
      <w:r w:rsidR="00693EDB">
        <w:t>surge a estória demonstrada pel</w:t>
      </w:r>
      <w:del w:id="3253" w:author="Ryan Lemos" w:date="2019-10-09T21:13:00Z">
        <w:r w:rsidR="00693EDB" w:rsidDel="00B73552">
          <w:delText xml:space="preserve">a </w:delText>
        </w:r>
        <w:r w:rsidR="00693EDB" w:rsidRPr="00596E44" w:rsidDel="00B73552">
          <w:rPr>
            <w:highlight w:val="yellow"/>
          </w:rPr>
          <w:delText>figura x</w:delText>
        </w:r>
      </w:del>
      <w:ins w:id="3254" w:author="Ryan Lemos" w:date="2019-10-09T21:13:00Z">
        <w:r w:rsidR="00B73552">
          <w:t xml:space="preserve">o </w:t>
        </w:r>
        <w:r w:rsidR="00B73552">
          <w:fldChar w:fldCharType="begin"/>
        </w:r>
        <w:r w:rsidR="00B73552">
          <w:instrText xml:space="preserve"> REF _Ref21548007 \h </w:instrText>
        </w:r>
      </w:ins>
      <w:r w:rsidR="00B73552">
        <w:fldChar w:fldCharType="separate"/>
      </w:r>
      <w:ins w:id="3255" w:author="Ryan Lemos" w:date="2019-10-14T11:07:00Z">
        <w:r w:rsidR="00EA29D8">
          <w:t xml:space="preserve">Quadro </w:t>
        </w:r>
        <w:r w:rsidR="00EA29D8">
          <w:rPr>
            <w:noProof/>
          </w:rPr>
          <w:t>41</w:t>
        </w:r>
      </w:ins>
      <w:ins w:id="3256" w:author="Ryan Lemos" w:date="2019-10-09T21:13:00Z">
        <w:r w:rsidR="00B73552">
          <w:fldChar w:fldCharType="end"/>
        </w:r>
      </w:ins>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pPr>
    </w:p>
    <w:p w14:paraId="1D08E970" w14:textId="304FAE71" w:rsidR="00FE4DD4" w:rsidRDefault="00FE4DD4" w:rsidP="00B70A30">
      <w:pPr>
        <w:pStyle w:val="Legenda"/>
      </w:pPr>
      <w:bookmarkStart w:id="3257" w:name="_Ref21548007"/>
      <w:r>
        <w:t xml:space="preserve">Quadro </w:t>
      </w:r>
      <w:fldSimple w:instr=" SEQ Quadro \* ARABIC ">
        <w:ins w:id="3258" w:author="Ryan Lemos" w:date="2019-10-14T11:07:00Z">
          <w:r w:rsidR="00EA29D8">
            <w:rPr>
              <w:noProof/>
            </w:rPr>
            <w:t>41</w:t>
          </w:r>
        </w:ins>
        <w:del w:id="3259" w:author="Ryan Lemos" w:date="2019-10-07T11:05:00Z">
          <w:r w:rsidR="00054B21" w:rsidDel="00EA672B">
            <w:rPr>
              <w:noProof/>
            </w:rPr>
            <w:delText>41</w:delText>
          </w:r>
        </w:del>
      </w:fldSimple>
      <w:bookmarkEnd w:id="3257"/>
      <w:r w:rsidRPr="00EF0EC7">
        <w:t xml:space="preserve"> - Estória de </w:t>
      </w:r>
      <w:r>
        <w:t>resolução de atividades</w:t>
      </w:r>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lastRenderedPageBreak/>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10732EE" w14:textId="3D3F3777" w:rsidR="00326003" w:rsidDel="009E79A9" w:rsidRDefault="00300D1E" w:rsidP="00596E44">
      <w:pPr>
        <w:pStyle w:val="estrias"/>
        <w:numPr>
          <w:ilvl w:val="0"/>
          <w:numId w:val="16"/>
        </w:numPr>
        <w:rPr>
          <w:del w:id="3260" w:author="Ryan Lemos" w:date="2019-10-13T12:58:00Z"/>
        </w:rPr>
      </w:pPr>
      <w:r>
        <w:t xml:space="preserve">Em questões de fala, deve ser possível ao aluno gravar a fala para que o professor possa </w:t>
      </w:r>
      <w:del w:id="3261" w:author="Ryan Lemos" w:date="2019-10-13T12:58:00Z">
        <w:r w:rsidR="009801FC" w:rsidDel="009E79A9">
          <w:pgNum/>
        </w:r>
      </w:del>
      <w:ins w:id="3262" w:author="Ryan Lemos" w:date="2019-10-13T12:58:00Z">
        <w:r w:rsidR="009E79A9">
          <w:t>a</w:t>
        </w:r>
      </w:ins>
      <w:r w:rsidR="009801FC">
        <w:t>vali</w:t>
      </w:r>
      <w:ins w:id="3263" w:author="Ryan Lemos" w:date="2019-10-13T12:58:00Z">
        <w:r w:rsidR="009E79A9">
          <w:t>á</w:t>
        </w:r>
      </w:ins>
      <w:del w:id="3264" w:author="Ryan Lemos" w:date="2019-10-13T12:58:00Z">
        <w:r w:rsidR="009801FC" w:rsidDel="009E79A9">
          <w:delText>a</w:delText>
        </w:r>
      </w:del>
      <w:r>
        <w:t>-la.</w:t>
      </w:r>
    </w:p>
    <w:p w14:paraId="0A718D07" w14:textId="3D3FA9B2" w:rsidR="00693EDB" w:rsidRDefault="00693EDB">
      <w:pPr>
        <w:pStyle w:val="estrias"/>
        <w:numPr>
          <w:ilvl w:val="0"/>
          <w:numId w:val="16"/>
        </w:numPr>
        <w:rPr>
          <w:ins w:id="3265" w:author="Ryan Lemos" w:date="2019-10-13T12:58:00Z"/>
        </w:rPr>
        <w:pPrChange w:id="3266" w:author="Ryan Lemos" w:date="2019-10-13T12:58:00Z">
          <w:pPr>
            <w:ind w:firstLine="0"/>
            <w:jc w:val="center"/>
          </w:pPr>
        </w:pPrChange>
      </w:pPr>
    </w:p>
    <w:p w14:paraId="036E4D8F" w14:textId="77777777" w:rsidR="009E79A9" w:rsidRDefault="009E79A9" w:rsidP="009E79A9">
      <w:pPr>
        <w:pStyle w:val="Fontes"/>
        <w:rPr>
          <w:ins w:id="3267" w:author="Ryan Lemos" w:date="2019-10-13T12:58:00Z"/>
        </w:rPr>
      </w:pPr>
      <w:ins w:id="3268" w:author="Ryan Lemos" w:date="2019-10-13T12:58:00Z">
        <w:r>
          <w:t>Fonte: PRÓPRIA, 2019.</w:t>
        </w:r>
      </w:ins>
    </w:p>
    <w:p w14:paraId="4E5DE6DB" w14:textId="77777777" w:rsidR="009E79A9" w:rsidRDefault="009E79A9">
      <w:pPr>
        <w:ind w:firstLine="0"/>
        <w:jc w:val="center"/>
      </w:pPr>
    </w:p>
    <w:p w14:paraId="4294E2A2" w14:textId="28790B05" w:rsidR="001F718F" w:rsidRDefault="00227575" w:rsidP="001F718F">
      <w:r>
        <w:t xml:space="preserve">A </w:t>
      </w:r>
      <w:r w:rsidR="0023197E">
        <w:fldChar w:fldCharType="begin"/>
      </w:r>
      <w:r w:rsidR="0023197E">
        <w:instrText xml:space="preserve"> REF _Ref20053371 \h </w:instrText>
      </w:r>
      <w:r w:rsidR="0023197E">
        <w:fldChar w:fldCharType="separate"/>
      </w:r>
      <w:ins w:id="3269" w:author="Ryan Lemos" w:date="2019-10-14T11:07:00Z">
        <w:r w:rsidR="00EA29D8">
          <w:t xml:space="preserve">Figura </w:t>
        </w:r>
        <w:r w:rsidR="00EA29D8">
          <w:rPr>
            <w:noProof/>
          </w:rPr>
          <w:t>108</w:t>
        </w:r>
      </w:ins>
      <w:del w:id="3270" w:author="Ryan Lemos" w:date="2019-10-07T11:05:00Z">
        <w:r w:rsidR="00054B21" w:rsidDel="00EA672B">
          <w:delText xml:space="preserve">Figura </w:delText>
        </w:r>
        <w:r w:rsidR="00054B21" w:rsidDel="00EA672B">
          <w:rPr>
            <w:noProof/>
          </w:rPr>
          <w:delText>114</w:delText>
        </w:r>
      </w:del>
      <w:r w:rsidR="0023197E">
        <w:fldChar w:fldCharType="end"/>
      </w:r>
      <w:r w:rsidR="0023197E">
        <w:t xml:space="preserve"> </w:t>
      </w:r>
      <w:r>
        <w:t>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3D563AF0" w14:textId="3FD79787" w:rsidR="00921163" w:rsidRDefault="00921163" w:rsidP="00B70A30">
      <w:pPr>
        <w:pStyle w:val="Legenda"/>
        <w:keepNext/>
      </w:pPr>
      <w:bookmarkStart w:id="3271" w:name="_Ref20053371"/>
      <w:r>
        <w:t xml:space="preserve">Figura </w:t>
      </w:r>
      <w:fldSimple w:instr=" SEQ Figura \* ARABIC ">
        <w:ins w:id="3272" w:author="Ryan Lemos" w:date="2019-10-14T11:07:00Z">
          <w:r w:rsidR="00EA29D8">
            <w:rPr>
              <w:noProof/>
            </w:rPr>
            <w:t>108</w:t>
          </w:r>
        </w:ins>
        <w:del w:id="3273" w:author="Ryan Lemos" w:date="2019-10-07T11:05:00Z">
          <w:r w:rsidR="00D343FF" w:rsidDel="00EA672B">
            <w:rPr>
              <w:noProof/>
            </w:rPr>
            <w:delText>114</w:delText>
          </w:r>
        </w:del>
      </w:fldSimple>
      <w:bookmarkEnd w:id="3271"/>
      <w:r>
        <w:t xml:space="preserve"> - Tela de primeiro acesso a uma atividade</w:t>
      </w:r>
    </w:p>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61146" cy="2894289"/>
                    </a:xfrm>
                    <a:prstGeom prst="rect">
                      <a:avLst/>
                    </a:prstGeom>
                  </pic:spPr>
                </pic:pic>
              </a:graphicData>
            </a:graphic>
          </wp:inline>
        </w:drawing>
      </w:r>
    </w:p>
    <w:p w14:paraId="27D3DE2E" w14:textId="36199A43" w:rsidR="007E37B0" w:rsidRDefault="009E79A9" w:rsidP="007E37B0">
      <w:pPr>
        <w:pStyle w:val="Fontes"/>
        <w:rPr>
          <w:ins w:id="3274" w:author="Ryan Lemos" w:date="2019-10-13T12:51:00Z"/>
        </w:rPr>
      </w:pPr>
      <w:ins w:id="3275" w:author="Ryan Lemos" w:date="2019-10-13T12:59:00Z">
        <w:r>
          <w:t>Fonte: PRÓPRIA, 2019. Utilizando o ambiente ILC v.1.</w:t>
        </w:r>
      </w:ins>
    </w:p>
    <w:p w14:paraId="48AFB14B" w14:textId="77777777" w:rsidR="00227575" w:rsidRDefault="00227575" w:rsidP="00227575"/>
    <w:p w14:paraId="5E3FBF68" w14:textId="042052FB" w:rsidR="00227575" w:rsidRDefault="00227575" w:rsidP="00596E44">
      <w:r>
        <w:lastRenderedPageBreak/>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ins w:id="3276" w:author="Ryan Lemos" w:date="2019-10-14T11:07:00Z">
        <w:r w:rsidR="00EA29D8">
          <w:t xml:space="preserve">Figura </w:t>
        </w:r>
        <w:r w:rsidR="00EA29D8">
          <w:rPr>
            <w:noProof/>
          </w:rPr>
          <w:t>109</w:t>
        </w:r>
      </w:ins>
      <w:del w:id="3277" w:author="Ryan Lemos" w:date="2019-10-07T11:05:00Z">
        <w:r w:rsidR="00054B21" w:rsidDel="00EA672B">
          <w:delText xml:space="preserve">Figura </w:delText>
        </w:r>
        <w:r w:rsidR="00054B21" w:rsidDel="00EA672B">
          <w:rPr>
            <w:noProof/>
          </w:rPr>
          <w:delText>115</w:delText>
        </w:r>
      </w:del>
      <w:r w:rsidR="0023197E">
        <w:fldChar w:fldCharType="end"/>
      </w:r>
      <w:r w:rsidR="0023197E">
        <w:t>)</w:t>
      </w:r>
      <w:r w:rsidR="00A05EF6">
        <w:t xml:space="preserve">, utilizando o gravador de voz do navegador. </w:t>
      </w:r>
      <w:r>
        <w:t>Além disso</w:t>
      </w:r>
      <w:r w:rsidR="00A05EF6">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6116E41B" w:rsidR="00921163" w:rsidRDefault="00921163" w:rsidP="00B70A30">
      <w:pPr>
        <w:pStyle w:val="Legenda"/>
        <w:keepNext/>
      </w:pPr>
      <w:bookmarkStart w:id="3278" w:name="_Ref20053387"/>
      <w:r>
        <w:t xml:space="preserve">Figura </w:t>
      </w:r>
      <w:fldSimple w:instr=" SEQ Figura \* ARABIC ">
        <w:ins w:id="3279" w:author="Ryan Lemos" w:date="2019-10-14T11:07:00Z">
          <w:r w:rsidR="00EA29D8">
            <w:rPr>
              <w:noProof/>
            </w:rPr>
            <w:t>109</w:t>
          </w:r>
        </w:ins>
        <w:del w:id="3280" w:author="Ryan Lemos" w:date="2019-10-07T11:05:00Z">
          <w:r w:rsidR="00D343FF" w:rsidDel="00EA672B">
            <w:rPr>
              <w:noProof/>
            </w:rPr>
            <w:delText>115</w:delText>
          </w:r>
        </w:del>
      </w:fldSimple>
      <w:bookmarkEnd w:id="3278"/>
      <w:r>
        <w:t xml:space="preserve"> - Tela de resolução do tipo fala</w:t>
      </w:r>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279713" cy="1497641"/>
                    </a:xfrm>
                    <a:prstGeom prst="rect">
                      <a:avLst/>
                    </a:prstGeom>
                  </pic:spPr>
                </pic:pic>
              </a:graphicData>
            </a:graphic>
          </wp:inline>
        </w:drawing>
      </w:r>
    </w:p>
    <w:p w14:paraId="05FF52DF" w14:textId="35A7DA2B" w:rsidR="007E37B0" w:rsidRDefault="009E79A9" w:rsidP="007E37B0">
      <w:pPr>
        <w:pStyle w:val="Fontes"/>
        <w:rPr>
          <w:ins w:id="3281" w:author="Ryan Lemos" w:date="2019-10-13T12:51:00Z"/>
        </w:rPr>
      </w:pPr>
      <w:ins w:id="3282" w:author="Ryan Lemos" w:date="2019-10-13T12:59:00Z">
        <w:r>
          <w:t>Fonte: PRÓPRIA, 2019. Utilizando o ambiente ILC v.1.</w:t>
        </w:r>
      </w:ins>
    </w:p>
    <w:p w14:paraId="06BC3A34" w14:textId="7E11A39F" w:rsidR="00A05EF6" w:rsidRDefault="00A05EF6" w:rsidP="004F46AF">
      <w:pPr>
        <w:ind w:firstLine="0"/>
      </w:pPr>
    </w:p>
    <w:p w14:paraId="05BEF696" w14:textId="0FCB6A90" w:rsidR="00A05EF6" w:rsidRDefault="00A05EF6" w:rsidP="00596E44">
      <w:r>
        <w:t>Os recursos adicionais podem ser vistos tanto ao fundo da</w:t>
      </w:r>
      <w:r w:rsidR="0023197E">
        <w:t xml:space="preserve"> </w:t>
      </w:r>
      <w:r w:rsidR="0023197E">
        <w:fldChar w:fldCharType="begin"/>
      </w:r>
      <w:r w:rsidR="0023197E">
        <w:instrText xml:space="preserve"> REF _Ref20053371 \h </w:instrText>
      </w:r>
      <w:r w:rsidR="0023197E">
        <w:fldChar w:fldCharType="separate"/>
      </w:r>
      <w:ins w:id="3283" w:author="Ryan Lemos" w:date="2019-10-14T11:07:00Z">
        <w:r w:rsidR="00EA29D8">
          <w:t xml:space="preserve">Figura </w:t>
        </w:r>
        <w:r w:rsidR="00EA29D8">
          <w:rPr>
            <w:noProof/>
          </w:rPr>
          <w:t>108</w:t>
        </w:r>
      </w:ins>
      <w:del w:id="3284" w:author="Ryan Lemos" w:date="2019-10-07T11:05:00Z">
        <w:r w:rsidR="00054B21" w:rsidDel="00EA672B">
          <w:delText xml:space="preserve">Figura </w:delText>
        </w:r>
        <w:r w:rsidR="00054B21" w:rsidDel="00EA672B">
          <w:rPr>
            <w:noProof/>
          </w:rPr>
          <w:delText>114</w:delText>
        </w:r>
      </w:del>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ins w:id="3285" w:author="Ryan Lemos" w:date="2019-10-14T11:07:00Z">
        <w:r w:rsidR="00EA29D8">
          <w:t xml:space="preserve">Figura </w:t>
        </w:r>
        <w:r w:rsidR="00EA29D8">
          <w:rPr>
            <w:noProof/>
          </w:rPr>
          <w:t>110</w:t>
        </w:r>
      </w:ins>
      <w:del w:id="3286" w:author="Ryan Lemos" w:date="2019-10-07T11:05:00Z">
        <w:r w:rsidR="00054B21" w:rsidDel="00EA672B">
          <w:delText xml:space="preserve">Figura </w:delText>
        </w:r>
        <w:r w:rsidR="00054B21" w:rsidDel="00EA672B">
          <w:rPr>
            <w:noProof/>
          </w:rPr>
          <w:delText>116</w:delText>
        </w:r>
      </w:del>
      <w:r w:rsidR="0023197E">
        <w:fldChar w:fldCharType="end"/>
      </w:r>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0572D2D8" w:rsidR="00921163" w:rsidRDefault="00921163" w:rsidP="00B70A30">
      <w:pPr>
        <w:pStyle w:val="Legenda"/>
        <w:keepNext/>
      </w:pPr>
      <w:bookmarkStart w:id="3287" w:name="_Ref20053454"/>
      <w:r>
        <w:t xml:space="preserve">Figura </w:t>
      </w:r>
      <w:fldSimple w:instr=" SEQ Figura \* ARABIC ">
        <w:ins w:id="3288" w:author="Ryan Lemos" w:date="2019-10-14T11:07:00Z">
          <w:r w:rsidR="00EA29D8">
            <w:rPr>
              <w:noProof/>
            </w:rPr>
            <w:t>110</w:t>
          </w:r>
        </w:ins>
        <w:del w:id="3289" w:author="Ryan Lemos" w:date="2019-10-07T11:05:00Z">
          <w:r w:rsidR="00D343FF" w:rsidDel="00EA672B">
            <w:rPr>
              <w:noProof/>
            </w:rPr>
            <w:delText>116</w:delText>
          </w:r>
        </w:del>
      </w:fldSimple>
      <w:bookmarkEnd w:id="3287"/>
      <w:r>
        <w:t xml:space="preserve"> - Tela de questão com recurso de áudio</w:t>
      </w:r>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10285" cy="2023527"/>
                    </a:xfrm>
                    <a:prstGeom prst="rect">
                      <a:avLst/>
                    </a:prstGeom>
                  </pic:spPr>
                </pic:pic>
              </a:graphicData>
            </a:graphic>
          </wp:inline>
        </w:drawing>
      </w:r>
    </w:p>
    <w:p w14:paraId="2F1AE56B" w14:textId="548ACF99" w:rsidR="007E37B0" w:rsidRDefault="009E79A9" w:rsidP="007E37B0">
      <w:pPr>
        <w:pStyle w:val="Fontes"/>
        <w:rPr>
          <w:ins w:id="3290" w:author="Ryan Lemos" w:date="2019-10-13T12:51:00Z"/>
        </w:rPr>
      </w:pPr>
      <w:ins w:id="3291" w:author="Ryan Lemos" w:date="2019-10-13T12:59:00Z">
        <w:r>
          <w:t>Fonte: PRÓPRIA, 2019. Utilizando o ambiente ILC v.1.</w:t>
        </w:r>
      </w:ins>
    </w:p>
    <w:p w14:paraId="69DE9541" w14:textId="1B10DD65" w:rsidR="0034071A" w:rsidRDefault="0034071A" w:rsidP="0034071A"/>
    <w:p w14:paraId="710A2C0D" w14:textId="67A75EA6" w:rsidR="0034071A" w:rsidRDefault="0034071A" w:rsidP="0034071A">
      <w:pPr>
        <w:rPr>
          <w:ins w:id="3292" w:author="Ryan Lemos" w:date="2019-10-09T21:13:00Z"/>
        </w:rPr>
      </w:pPr>
      <w:r>
        <w:lastRenderedPageBreak/>
        <w:t xml:space="preserve">A última interação possível ao aluno é quando a atividade já está respondida, </w:t>
      </w:r>
      <w:r w:rsidR="0001061E">
        <w:t xml:space="preserve">possibilitando </w:t>
      </w:r>
      <w:r>
        <w:t>somente visualizar seus resultados. A estória d</w:t>
      </w:r>
      <w:del w:id="3293" w:author="Ryan Lemos" w:date="2019-10-09T21:13:00Z">
        <w:r w:rsidDel="00B73552">
          <w:delText xml:space="preserve">a </w:delText>
        </w:r>
        <w:r w:rsidRPr="00596E44" w:rsidDel="00B73552">
          <w:rPr>
            <w:highlight w:val="yellow"/>
          </w:rPr>
          <w:delText>figura x</w:delText>
        </w:r>
      </w:del>
      <w:ins w:id="3294" w:author="Ryan Lemos" w:date="2019-10-09T21:13:00Z">
        <w:r w:rsidR="00B73552">
          <w:t xml:space="preserve">o </w:t>
        </w:r>
        <w:r w:rsidR="00B73552">
          <w:fldChar w:fldCharType="begin"/>
        </w:r>
        <w:r w:rsidR="00B73552">
          <w:instrText xml:space="preserve"> REF _Ref21548023 \h </w:instrText>
        </w:r>
      </w:ins>
      <w:r w:rsidR="00B73552">
        <w:fldChar w:fldCharType="separate"/>
      </w:r>
      <w:ins w:id="3295" w:author="Ryan Lemos" w:date="2019-10-14T11:07:00Z">
        <w:r w:rsidR="00EA29D8">
          <w:t xml:space="preserve">Quadro </w:t>
        </w:r>
        <w:r w:rsidR="00EA29D8">
          <w:rPr>
            <w:noProof/>
          </w:rPr>
          <w:t>42</w:t>
        </w:r>
      </w:ins>
      <w:ins w:id="3296" w:author="Ryan Lemos" w:date="2019-10-09T21:13:00Z">
        <w:r w:rsidR="00B73552">
          <w:fldChar w:fldCharType="end"/>
        </w:r>
      </w:ins>
      <w:r>
        <w:t xml:space="preserve"> representa esse requisito.</w:t>
      </w:r>
    </w:p>
    <w:p w14:paraId="013D8A95" w14:textId="77777777" w:rsidR="00B73552" w:rsidRDefault="00B73552" w:rsidP="0034071A"/>
    <w:p w14:paraId="404037C0" w14:textId="4BA97C20" w:rsidR="00300D1E" w:rsidRDefault="00FE4DD4" w:rsidP="00B70A30">
      <w:pPr>
        <w:pStyle w:val="Legenda"/>
      </w:pPr>
      <w:bookmarkStart w:id="3297" w:name="_Ref21548023"/>
      <w:r>
        <w:t xml:space="preserve">Quadro </w:t>
      </w:r>
      <w:fldSimple w:instr=" SEQ Quadro \* ARABIC ">
        <w:ins w:id="3298" w:author="Ryan Lemos" w:date="2019-10-14T11:07:00Z">
          <w:r w:rsidR="00EA29D8">
            <w:rPr>
              <w:noProof/>
            </w:rPr>
            <w:t>42</w:t>
          </w:r>
        </w:ins>
        <w:del w:id="3299" w:author="Ryan Lemos" w:date="2019-10-07T11:05:00Z">
          <w:r w:rsidR="00054B21" w:rsidDel="00EA672B">
            <w:rPr>
              <w:noProof/>
            </w:rPr>
            <w:delText>42</w:delText>
          </w:r>
        </w:del>
      </w:fldSimple>
      <w:bookmarkEnd w:id="3297"/>
      <w:r w:rsidRPr="00F35E2D">
        <w:t xml:space="preserve"> - Estória de </w:t>
      </w:r>
      <w:r>
        <w:t>visualização de resultado de uma atividade</w:t>
      </w:r>
      <w:r w:rsidR="00454122">
        <w:t xml:space="preserve"> para um aluno</w:t>
      </w:r>
    </w:p>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2A113E" w:rsidR="0034071A" w:rsidRDefault="009E79A9">
      <w:pPr>
        <w:pStyle w:val="Fontes"/>
        <w:pPrChange w:id="3300" w:author="Ryan Lemos" w:date="2019-10-13T12:59:00Z">
          <w:pPr>
            <w:ind w:firstLine="0"/>
          </w:pPr>
        </w:pPrChange>
      </w:pPr>
      <w:ins w:id="3301" w:author="Ryan Lemos" w:date="2019-10-13T12:59:00Z">
        <w:r>
          <w:t>Fonte: PRÓPRIA, 2019.</w:t>
        </w:r>
      </w:ins>
    </w:p>
    <w:p w14:paraId="036216F1" w14:textId="77777777" w:rsidR="00072DA1" w:rsidRDefault="00072DA1" w:rsidP="0034071A">
      <w:pPr>
        <w:jc w:val="center"/>
      </w:pPr>
    </w:p>
    <w:p w14:paraId="1A10C0E7" w14:textId="3EABB1AF" w:rsidR="00072DA1" w:rsidRDefault="00072DA1" w:rsidP="00596E44">
      <w:r>
        <w:t xml:space="preserve">A </w:t>
      </w:r>
      <w:r w:rsidR="0023197E">
        <w:fldChar w:fldCharType="begin"/>
      </w:r>
      <w:r w:rsidR="0023197E">
        <w:instrText xml:space="preserve"> REF _Ref20053469 \h </w:instrText>
      </w:r>
      <w:r w:rsidR="0023197E">
        <w:fldChar w:fldCharType="separate"/>
      </w:r>
      <w:ins w:id="3302" w:author="Ryan Lemos" w:date="2019-10-14T11:07:00Z">
        <w:r w:rsidR="00EA29D8">
          <w:t xml:space="preserve">Figura </w:t>
        </w:r>
        <w:r w:rsidR="00EA29D8">
          <w:rPr>
            <w:noProof/>
          </w:rPr>
          <w:t>111</w:t>
        </w:r>
      </w:ins>
      <w:del w:id="3303" w:author="Ryan Lemos" w:date="2019-10-07T11:05:00Z">
        <w:r w:rsidR="00054B21" w:rsidDel="00EA672B">
          <w:delText xml:space="preserve">Figura </w:delText>
        </w:r>
        <w:r w:rsidR="00054B21" w:rsidDel="00EA672B">
          <w:rPr>
            <w:noProof/>
          </w:rPr>
          <w:delText>117</w:delText>
        </w:r>
      </w:del>
      <w:r w:rsidR="0023197E">
        <w:fldChar w:fldCharType="end"/>
      </w:r>
      <w:r w:rsidR="0023197E">
        <w:t xml:space="preserve"> </w:t>
      </w:r>
      <w:r>
        <w:t>representa a interação do aluno informada na estória d</w:t>
      </w:r>
      <w:del w:id="3304" w:author="Ryan Lemos" w:date="2019-10-09T21:16:00Z">
        <w:r w:rsidDel="005A7551">
          <w:delText xml:space="preserve">a </w:delText>
        </w:r>
        <w:r w:rsidRPr="00596E44" w:rsidDel="005A7551">
          <w:rPr>
            <w:highlight w:val="yellow"/>
          </w:rPr>
          <w:delText>figura x</w:delText>
        </w:r>
      </w:del>
      <w:ins w:id="3305" w:author="Ryan Lemos" w:date="2019-10-09T21:16:00Z">
        <w:r w:rsidR="005A7551">
          <w:t xml:space="preserve">o </w:t>
        </w:r>
      </w:ins>
      <w:ins w:id="3306" w:author="Ryan Lemos" w:date="2019-10-09T21:17:00Z">
        <w:r w:rsidR="005A7551">
          <w:fldChar w:fldCharType="begin"/>
        </w:r>
        <w:r w:rsidR="005A7551">
          <w:instrText xml:space="preserve"> REF _Ref21548023 \h </w:instrText>
        </w:r>
      </w:ins>
      <w:r w:rsidR="005A7551">
        <w:fldChar w:fldCharType="separate"/>
      </w:r>
      <w:ins w:id="3307" w:author="Ryan Lemos" w:date="2019-10-14T11:07:00Z">
        <w:r w:rsidR="00EA29D8">
          <w:t xml:space="preserve">Quadro </w:t>
        </w:r>
        <w:r w:rsidR="00EA29D8">
          <w:rPr>
            <w:noProof/>
          </w:rPr>
          <w:t>42</w:t>
        </w:r>
      </w:ins>
      <w:ins w:id="3308" w:author="Ryan Lemos" w:date="2019-10-09T21:17:00Z">
        <w:r w:rsidR="005A7551">
          <w:fldChar w:fldCharType="end"/>
        </w:r>
      </w:ins>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A14BCE" w14:textId="68DFDC2A" w:rsidR="00921163" w:rsidRDefault="00921163" w:rsidP="00B70A30">
      <w:pPr>
        <w:pStyle w:val="Legenda"/>
        <w:keepNext/>
      </w:pPr>
      <w:bookmarkStart w:id="3309" w:name="_Ref20053469"/>
      <w:r>
        <w:t xml:space="preserve">Figura </w:t>
      </w:r>
      <w:fldSimple w:instr=" SEQ Figura \* ARABIC ">
        <w:ins w:id="3310" w:author="Ryan Lemos" w:date="2019-10-14T11:07:00Z">
          <w:r w:rsidR="00EA29D8">
            <w:rPr>
              <w:noProof/>
            </w:rPr>
            <w:t>111</w:t>
          </w:r>
        </w:ins>
        <w:del w:id="3311" w:author="Ryan Lemos" w:date="2019-10-07T11:05:00Z">
          <w:r w:rsidR="00D343FF" w:rsidDel="00EA672B">
            <w:rPr>
              <w:noProof/>
            </w:rPr>
            <w:delText>117</w:delText>
          </w:r>
        </w:del>
      </w:fldSimple>
      <w:bookmarkEnd w:id="3309"/>
      <w:r>
        <w:t xml:space="preserve"> - Tela de resultado da atividade para um aluno</w:t>
      </w:r>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07253" cy="2447327"/>
                    </a:xfrm>
                    <a:prstGeom prst="rect">
                      <a:avLst/>
                    </a:prstGeom>
                  </pic:spPr>
                </pic:pic>
              </a:graphicData>
            </a:graphic>
          </wp:inline>
        </w:drawing>
      </w:r>
    </w:p>
    <w:p w14:paraId="35DFFA63" w14:textId="4168DF5F" w:rsidR="007E37B0" w:rsidRDefault="009E79A9" w:rsidP="007E37B0">
      <w:pPr>
        <w:pStyle w:val="Fontes"/>
        <w:rPr>
          <w:ins w:id="3312" w:author="Ryan Lemos" w:date="2019-10-13T12:51:00Z"/>
        </w:rPr>
      </w:pPr>
      <w:ins w:id="3313" w:author="Ryan Lemos" w:date="2019-10-13T12:59:00Z">
        <w:r>
          <w:t>Fonte: PRÓPRIA, 2019. Utilizando o ambiente ILC v.1.</w:t>
        </w:r>
      </w:ins>
    </w:p>
    <w:p w14:paraId="67DFF27C" w14:textId="77777777" w:rsidR="003C127D" w:rsidRPr="00E33640" w:rsidRDefault="003C127D" w:rsidP="00596E44"/>
    <w:p w14:paraId="15667703" w14:textId="162008B1" w:rsidR="003C127D" w:rsidRDefault="003C127D" w:rsidP="003C127D">
      <w:pPr>
        <w:pStyle w:val="Ttulo2"/>
      </w:pPr>
      <w:bookmarkStart w:id="3314" w:name="_Toc21872674"/>
      <w:r>
        <w:t>Release 3 – Complementos</w:t>
      </w:r>
      <w:bookmarkEnd w:id="3314"/>
    </w:p>
    <w:p w14:paraId="49F4182A" w14:textId="77777777" w:rsidR="00C57C44" w:rsidRDefault="00C57C44" w:rsidP="00C57C44"/>
    <w:p w14:paraId="65FA3674" w14:textId="6B09E780"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proofErr w:type="spellStart"/>
      <w:r w:rsidRPr="00596E44">
        <w:rPr>
          <w:i/>
          <w:iCs/>
        </w:rPr>
        <w:t>refactorings</w:t>
      </w:r>
      <w:proofErr w:type="spellEnd"/>
      <w:r>
        <w:t xml:space="preserve">, como visto na </w:t>
      </w:r>
      <w:r w:rsidRPr="00596E44">
        <w:rPr>
          <w:highlight w:val="red"/>
        </w:rPr>
        <w:t>seção</w:t>
      </w:r>
      <w:del w:id="3315" w:author="Ryan Lemos" w:date="2019-10-13T15:38:00Z">
        <w:r w:rsidRPr="00596E44" w:rsidDel="00A768C5">
          <w:rPr>
            <w:highlight w:val="red"/>
          </w:rPr>
          <w:delText xml:space="preserve"> </w:delText>
        </w:r>
      </w:del>
      <w:ins w:id="3316" w:author="Ryan Lemos" w:date="2019-10-13T15:38:00Z">
        <w:r w:rsidR="00A768C5">
          <w:rPr>
            <w:highlight w:val="red"/>
          </w:rPr>
          <w:t xml:space="preserve"> </w:t>
        </w:r>
        <w:r w:rsidR="00A768C5">
          <w:rPr>
            <w:highlight w:val="red"/>
          </w:rPr>
          <w:fldChar w:fldCharType="begin"/>
        </w:r>
        <w:r w:rsidR="00A768C5">
          <w:rPr>
            <w:highlight w:val="red"/>
          </w:rPr>
          <w:instrText xml:space="preserve"> REF _Ref527668666 \r \h </w:instrText>
        </w:r>
      </w:ins>
      <w:r w:rsidR="00A768C5">
        <w:rPr>
          <w:highlight w:val="red"/>
        </w:rPr>
      </w:r>
      <w:r w:rsidR="00A768C5">
        <w:rPr>
          <w:highlight w:val="red"/>
        </w:rPr>
        <w:fldChar w:fldCharType="separate"/>
      </w:r>
      <w:ins w:id="3317" w:author="Ryan Lemos" w:date="2019-10-14T11:07:00Z">
        <w:r w:rsidR="00EA29D8">
          <w:rPr>
            <w:highlight w:val="red"/>
          </w:rPr>
          <w:t>2.2.3.3</w:t>
        </w:r>
      </w:ins>
      <w:ins w:id="3318" w:author="Ryan Lemos" w:date="2019-10-13T15:38:00Z">
        <w:r w:rsidR="00A768C5">
          <w:rPr>
            <w:highlight w:val="red"/>
          </w:rPr>
          <w:fldChar w:fldCharType="end"/>
        </w:r>
      </w:ins>
      <w:del w:id="3319" w:author="Ryan Lemos" w:date="2019-10-13T15:38:00Z">
        <w:r w:rsidRPr="00596E44" w:rsidDel="00A768C5">
          <w:rPr>
            <w:highlight w:val="red"/>
          </w:rPr>
          <w:delText>x</w:delText>
        </w:r>
      </w:del>
      <w:r w:rsidR="0001061E">
        <w:t>, que</w:t>
      </w:r>
      <w:r>
        <w:t xml:space="preserve"> se </w:t>
      </w:r>
      <w:r w:rsidR="009B5E45">
        <w:t>trata</w:t>
      </w:r>
      <w:r>
        <w:t xml:space="preserve"> de melhorias que não modificam as funcionalidades</w:t>
      </w:r>
      <w:r w:rsidR="0001061E">
        <w:t>,</w:t>
      </w:r>
      <w:r>
        <w:t xml:space="preserve"> apenas </w:t>
      </w:r>
      <w:r>
        <w:lastRenderedPageBreak/>
        <w:t>melhoram a 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 c</w:t>
      </w:r>
      <w:r w:rsidR="009B5E45">
        <w:t>omo também melhorias no código, como uma melhor organização do código, uma divisão de tarefas entre cliente e servidor mais balanceada, tipagem de variáveis</w:t>
      </w:r>
      <w:r w:rsidR="0001061E">
        <w:t>,</w:t>
      </w:r>
      <w:r w:rsidR="009B5E45">
        <w:t xml:space="preserve"> etc. Todas as mudanças visuais podem ser 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3320" w:name="_Toc21872675"/>
      <w:bookmarkStart w:id="3321" w:name="_Ref21873575"/>
      <w:r>
        <w:t>Sistema desenvolvido</w:t>
      </w:r>
      <w:bookmarkEnd w:id="3320"/>
      <w:bookmarkEnd w:id="3321"/>
    </w:p>
    <w:p w14:paraId="3AA80399" w14:textId="77777777" w:rsidR="009B5E45" w:rsidRDefault="009B5E45" w:rsidP="009B5E45"/>
    <w:p w14:paraId="5B30C9EA" w14:textId="088C9E6C" w:rsidR="009B5E45" w:rsidRDefault="009B5E45">
      <w:r>
        <w:t xml:space="preserve">Como ressaltado, o desenvolvimento deste </w:t>
      </w:r>
      <w:r w:rsidRPr="005B582B">
        <w:rPr>
          <w:i/>
          <w:iCs/>
        </w:rPr>
        <w:t>release</w:t>
      </w:r>
      <w:r>
        <w:t xml:space="preserve"> compreendeu no relatório de desempenho, tanto para o professor quanto para o aluno. Ao professor é possível que 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3322" w:name="_Toc21872676"/>
      <w:r>
        <w:t>Professor</w:t>
      </w:r>
      <w:bookmarkEnd w:id="3322"/>
    </w:p>
    <w:p w14:paraId="1E362F4C" w14:textId="3E692FAB" w:rsidR="00394EB9" w:rsidRDefault="00394EB9" w:rsidP="00394EB9"/>
    <w:p w14:paraId="645696A0" w14:textId="4A6A3AD6" w:rsidR="006269C7" w:rsidRDefault="006269C7" w:rsidP="00394EB9">
      <w:r>
        <w:t>Conforme discutido na seção</w:t>
      </w:r>
      <w:del w:id="3323" w:author="Ryan Lemos" w:date="2019-10-13T15:39:00Z">
        <w:r w:rsidDel="00A768C5">
          <w:delText xml:space="preserve"> </w:delText>
        </w:r>
      </w:del>
      <w:ins w:id="3324" w:author="Ryan Lemos" w:date="2019-10-13T15:39:00Z">
        <w:r w:rsidR="00A768C5">
          <w:t xml:space="preserve"> </w:t>
        </w:r>
        <w:r w:rsidR="00A768C5">
          <w:fldChar w:fldCharType="begin"/>
        </w:r>
        <w:r w:rsidR="00A768C5">
          <w:instrText xml:space="preserve"> REF _Ref21873575 \r \h </w:instrText>
        </w:r>
      </w:ins>
      <w:r w:rsidR="00A768C5">
        <w:fldChar w:fldCharType="separate"/>
      </w:r>
      <w:ins w:id="3325" w:author="Ryan Lemos" w:date="2019-10-14T11:07:00Z">
        <w:r w:rsidR="00EA29D8">
          <w:t>3.8.1</w:t>
        </w:r>
      </w:ins>
      <w:ins w:id="3326" w:author="Ryan Lemos" w:date="2019-10-13T15:39:00Z">
        <w:r w:rsidR="00A768C5">
          <w:fldChar w:fldCharType="end"/>
        </w:r>
      </w:ins>
      <w:del w:id="3327" w:author="Ryan Lemos" w:date="2019-10-13T15:39:00Z">
        <w:r w:rsidR="0001061E" w:rsidDel="00A768C5">
          <w:delText>xxx</w:delText>
        </w:r>
      </w:del>
      <w:r w:rsidR="0001061E">
        <w:t xml:space="preserve">,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w:t>
      </w:r>
      <w:del w:id="3328" w:author="Ryan Lemos" w:date="2019-10-09T21:13:00Z">
        <w:r w:rsidR="00403EF2" w:rsidDel="00B73552">
          <w:delText xml:space="preserve">a </w:delText>
        </w:r>
        <w:r w:rsidR="00403EF2" w:rsidRPr="00596E44" w:rsidDel="00B73552">
          <w:rPr>
            <w:highlight w:val="yellow"/>
          </w:rPr>
          <w:delText>figura x</w:delText>
        </w:r>
      </w:del>
      <w:ins w:id="3329" w:author="Ryan Lemos" w:date="2019-10-09T21:13:00Z">
        <w:r w:rsidR="00B73552">
          <w:t xml:space="preserve">o </w:t>
        </w:r>
        <w:r w:rsidR="00B73552">
          <w:fldChar w:fldCharType="begin"/>
        </w:r>
        <w:r w:rsidR="00B73552">
          <w:instrText xml:space="preserve"> REF _Ref21548045 \h </w:instrText>
        </w:r>
      </w:ins>
      <w:r w:rsidR="00B73552">
        <w:fldChar w:fldCharType="separate"/>
      </w:r>
      <w:ins w:id="3330" w:author="Ryan Lemos" w:date="2019-10-14T11:07:00Z">
        <w:r w:rsidR="00EA29D8">
          <w:t xml:space="preserve">Quadro </w:t>
        </w:r>
        <w:r w:rsidR="00EA29D8">
          <w:rPr>
            <w:noProof/>
          </w:rPr>
          <w:t>43</w:t>
        </w:r>
      </w:ins>
      <w:ins w:id="3331" w:author="Ryan Lemos" w:date="2019-10-09T21:13:00Z">
        <w:r w:rsidR="00B73552">
          <w:fldChar w:fldCharType="end"/>
        </w:r>
      </w:ins>
      <w:r w:rsidR="00403EF2">
        <w:t>.</w:t>
      </w:r>
    </w:p>
    <w:p w14:paraId="61CFC4F5" w14:textId="77777777" w:rsidR="00454122" w:rsidRPr="00B70A30" w:rsidRDefault="00454122" w:rsidP="00454122">
      <w:pPr>
        <w:pStyle w:val="Legenda"/>
        <w:rPr>
          <w:b w:val="0"/>
          <w:bCs/>
        </w:rPr>
      </w:pPr>
    </w:p>
    <w:p w14:paraId="101ABF94" w14:textId="37786618" w:rsidR="00403EF2" w:rsidRDefault="00454122" w:rsidP="00B70A30">
      <w:pPr>
        <w:pStyle w:val="Legenda"/>
      </w:pPr>
      <w:bookmarkStart w:id="3332" w:name="_Ref21548045"/>
      <w:r>
        <w:t xml:space="preserve">Quadro </w:t>
      </w:r>
      <w:fldSimple w:instr=" SEQ Quadro \* ARABIC ">
        <w:ins w:id="3333" w:author="Ryan Lemos" w:date="2019-10-14T11:07:00Z">
          <w:r w:rsidR="00EA29D8">
            <w:rPr>
              <w:noProof/>
            </w:rPr>
            <w:t>43</w:t>
          </w:r>
        </w:ins>
        <w:del w:id="3334" w:author="Ryan Lemos" w:date="2019-10-07T11:05:00Z">
          <w:r w:rsidR="00054B21" w:rsidDel="00EA672B">
            <w:rPr>
              <w:noProof/>
            </w:rPr>
            <w:delText>43</w:delText>
          </w:r>
        </w:del>
      </w:fldSimple>
      <w:bookmarkEnd w:id="3332"/>
      <w:r w:rsidRPr="0068662A">
        <w:t xml:space="preserve"> - Estória de </w:t>
      </w:r>
      <w:r>
        <w:t>visualização de desempenho de uma turma</w:t>
      </w:r>
    </w:p>
    <w:p w14:paraId="0BD9D14A" w14:textId="2162C7EF" w:rsidR="00403EF2" w:rsidRDefault="00584E31" w:rsidP="00596E44">
      <w:pPr>
        <w:pStyle w:val="estrias"/>
      </w:pPr>
      <w:r w:rsidRPr="00584E31">
        <w:t>Como professor quero ser capaz de visualizar o desempenho dos meus alunos.</w:t>
      </w:r>
    </w:p>
    <w:p w14:paraId="7EE42500" w14:textId="77777777" w:rsidR="009E79A9" w:rsidRDefault="009E79A9" w:rsidP="009E79A9">
      <w:pPr>
        <w:pStyle w:val="Fontes"/>
        <w:rPr>
          <w:ins w:id="3335" w:author="Ryan Lemos" w:date="2019-10-13T12:59:00Z"/>
        </w:rPr>
      </w:pPr>
      <w:ins w:id="3336" w:author="Ryan Lemos" w:date="2019-10-13T12:59:00Z">
        <w:r>
          <w:t>Fonte: PRÓPRIA, 2019.</w:t>
        </w:r>
      </w:ins>
    </w:p>
    <w:p w14:paraId="1650B295" w14:textId="10F957C1" w:rsidR="00403EF2" w:rsidRDefault="00403EF2" w:rsidP="00394EB9"/>
    <w:p w14:paraId="402B7325" w14:textId="6E8944EB"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01061E">
        <w:t>O</w:t>
      </w:r>
      <w:r w:rsidR="004959D0">
        <w:t xml:space="preserve"> professor </w:t>
      </w:r>
      <w:r w:rsidR="0001061E">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028DD294" w:rsidR="00921163" w:rsidRDefault="00921163" w:rsidP="00B70A30">
      <w:pPr>
        <w:pStyle w:val="Legenda"/>
        <w:keepNext/>
      </w:pPr>
      <w:r>
        <w:t xml:space="preserve">Figura </w:t>
      </w:r>
      <w:fldSimple w:instr=" SEQ Figura \* ARABIC ">
        <w:ins w:id="3337" w:author="Ryan Lemos" w:date="2019-10-14T11:07:00Z">
          <w:r w:rsidR="00EA29D8">
            <w:rPr>
              <w:noProof/>
            </w:rPr>
            <w:t>112</w:t>
          </w:r>
        </w:ins>
        <w:del w:id="3338" w:author="Ryan Lemos" w:date="2019-10-07T11:05:00Z">
          <w:r w:rsidR="00D343FF" w:rsidDel="00EA672B">
            <w:rPr>
              <w:noProof/>
            </w:rPr>
            <w:delText>118</w:delText>
          </w:r>
        </w:del>
      </w:fldSimple>
      <w:r>
        <w:t xml:space="preserve"> - Tela de desempenho da turma</w:t>
      </w:r>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97335" cy="1874115"/>
                    </a:xfrm>
                    <a:prstGeom prst="rect">
                      <a:avLst/>
                    </a:prstGeom>
                  </pic:spPr>
                </pic:pic>
              </a:graphicData>
            </a:graphic>
          </wp:inline>
        </w:drawing>
      </w:r>
    </w:p>
    <w:p w14:paraId="6C956A80" w14:textId="57A006F6" w:rsidR="007E37B0" w:rsidRDefault="009E79A9" w:rsidP="007E37B0">
      <w:pPr>
        <w:pStyle w:val="Fontes"/>
        <w:rPr>
          <w:ins w:id="3339" w:author="Ryan Lemos" w:date="2019-10-13T12:51:00Z"/>
        </w:rPr>
      </w:pPr>
      <w:ins w:id="3340" w:author="Ryan Lemos" w:date="2019-10-13T12:59:00Z">
        <w:r>
          <w:t>Fonte: PRÓPRIA, 2019. Utilizando o ambiente ILC v.1.</w:t>
        </w:r>
      </w:ins>
    </w:p>
    <w:p w14:paraId="52136D2B" w14:textId="77777777" w:rsidR="00394EB9" w:rsidRPr="00596E44" w:rsidRDefault="00394EB9" w:rsidP="00596E44"/>
    <w:p w14:paraId="33707155" w14:textId="78CD9216" w:rsidR="009A2E13" w:rsidRDefault="003C127D" w:rsidP="00BE3639">
      <w:pPr>
        <w:pStyle w:val="Ttulo4"/>
      </w:pPr>
      <w:bookmarkStart w:id="3341" w:name="_Toc21872677"/>
      <w:r>
        <w:t>Aluno</w:t>
      </w:r>
      <w:bookmarkEnd w:id="3341"/>
    </w:p>
    <w:p w14:paraId="016A5287" w14:textId="77777777" w:rsidR="00353AF5" w:rsidRPr="00753186" w:rsidRDefault="00353AF5" w:rsidP="005B582B"/>
    <w:p w14:paraId="29CADA4E" w14:textId="1FB128BA"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consegue enxergar visualmente seu desempenho e como tem evoluído no decorrer dos níveis. A </w:t>
      </w:r>
      <w:r w:rsidRPr="00B73552">
        <w:rPr>
          <w:rPrChange w:id="3342" w:author="Ryan Lemos" w:date="2019-10-09T21:14:00Z">
            <w:rPr>
              <w:highlight w:val="yellow"/>
            </w:rPr>
          </w:rPrChange>
        </w:rPr>
        <w:t>estória</w:t>
      </w:r>
      <w:del w:id="3343" w:author="Ryan Lemos" w:date="2019-10-09T21:14:00Z">
        <w:r w:rsidRPr="005B582B" w:rsidDel="00B73552">
          <w:rPr>
            <w:highlight w:val="yellow"/>
          </w:rPr>
          <w:delText xml:space="preserve"> x</w:delText>
        </w:r>
      </w:del>
      <w:r>
        <w:t xml:space="preserve"> que define essa interação</w:t>
      </w:r>
      <w:r w:rsidR="00A844C7">
        <w:t xml:space="preserve"> está retratada n</w:t>
      </w:r>
      <w:del w:id="3344" w:author="Ryan Lemos" w:date="2019-10-09T21:14:00Z">
        <w:r w:rsidR="00A844C7" w:rsidDel="00B73552">
          <w:delText xml:space="preserve">a </w:delText>
        </w:r>
        <w:r w:rsidR="00A844C7" w:rsidRPr="005B582B" w:rsidDel="00B73552">
          <w:rPr>
            <w:highlight w:val="yellow"/>
          </w:rPr>
          <w:delText>Figura xx.</w:delText>
        </w:r>
      </w:del>
      <w:ins w:id="3345" w:author="Ryan Lemos" w:date="2019-10-09T21:14:00Z">
        <w:r w:rsidR="00B73552">
          <w:t xml:space="preserve">o </w:t>
        </w:r>
        <w:r w:rsidR="00B73552">
          <w:fldChar w:fldCharType="begin"/>
        </w:r>
        <w:r w:rsidR="00B73552">
          <w:instrText xml:space="preserve"> REF _Ref21548073 \h </w:instrText>
        </w:r>
      </w:ins>
      <w:r w:rsidR="00B73552">
        <w:fldChar w:fldCharType="separate"/>
      </w:r>
      <w:ins w:id="3346" w:author="Ryan Lemos" w:date="2019-10-14T11:07:00Z">
        <w:r w:rsidR="00EA29D8">
          <w:t xml:space="preserve">Quadro </w:t>
        </w:r>
        <w:r w:rsidR="00EA29D8">
          <w:rPr>
            <w:noProof/>
          </w:rPr>
          <w:t>44</w:t>
        </w:r>
      </w:ins>
      <w:ins w:id="3347" w:author="Ryan Lemos" w:date="2019-10-09T21:14:00Z">
        <w:r w:rsidR="00B73552">
          <w:fldChar w:fldCharType="end"/>
        </w:r>
        <w:r w:rsidR="00B73552">
          <w:t>.</w:t>
        </w:r>
      </w:ins>
    </w:p>
    <w:p w14:paraId="7D37E33A" w14:textId="77777777" w:rsidR="00454122" w:rsidRPr="00B70A30" w:rsidRDefault="00454122" w:rsidP="00454122">
      <w:pPr>
        <w:pStyle w:val="Legenda"/>
        <w:rPr>
          <w:b w:val="0"/>
          <w:bCs/>
        </w:rPr>
      </w:pPr>
    </w:p>
    <w:p w14:paraId="66930498" w14:textId="63F9B9A3" w:rsidR="00353AF5" w:rsidRDefault="00454122" w:rsidP="00B70A30">
      <w:pPr>
        <w:pStyle w:val="Legenda"/>
      </w:pPr>
      <w:bookmarkStart w:id="3348" w:name="_Ref21548073"/>
      <w:r>
        <w:t xml:space="preserve">Quadro </w:t>
      </w:r>
      <w:fldSimple w:instr=" SEQ Quadro \* ARABIC ">
        <w:ins w:id="3349" w:author="Ryan Lemos" w:date="2019-10-14T11:07:00Z">
          <w:r w:rsidR="00EA29D8">
            <w:rPr>
              <w:noProof/>
            </w:rPr>
            <w:t>44</w:t>
          </w:r>
        </w:ins>
        <w:del w:id="3350" w:author="Ryan Lemos" w:date="2019-10-07T11:05:00Z">
          <w:r w:rsidR="00054B21" w:rsidDel="00EA672B">
            <w:rPr>
              <w:noProof/>
            </w:rPr>
            <w:delText>44</w:delText>
          </w:r>
        </w:del>
      </w:fldSimple>
      <w:bookmarkEnd w:id="3348"/>
      <w:r>
        <w:t xml:space="preserve"> - </w:t>
      </w:r>
      <w:r w:rsidRPr="00491E62">
        <w:t>Estória de</w:t>
      </w:r>
      <w:r>
        <w:t xml:space="preserve"> visualização de desempenho para um aluno</w:t>
      </w:r>
    </w:p>
    <w:p w14:paraId="1C914B2C" w14:textId="465C6970"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Pr="00584E31">
        <w:t>.</w:t>
      </w:r>
    </w:p>
    <w:p w14:paraId="116C7B05" w14:textId="77777777" w:rsidR="009E79A9" w:rsidRDefault="009E79A9" w:rsidP="009E79A9">
      <w:pPr>
        <w:pStyle w:val="Fontes"/>
        <w:rPr>
          <w:ins w:id="3351" w:author="Ryan Lemos" w:date="2019-10-13T12:59:00Z"/>
        </w:rPr>
      </w:pPr>
      <w:ins w:id="3352" w:author="Ryan Lemos" w:date="2019-10-13T12:59:00Z">
        <w:r>
          <w:t>Fonte: PRÓPRIA, 2019.</w:t>
        </w:r>
      </w:ins>
    </w:p>
    <w:p w14:paraId="3D846E89" w14:textId="66259B0E" w:rsidR="00353AF5" w:rsidRDefault="00353AF5" w:rsidP="00353AF5"/>
    <w:p w14:paraId="73DAC2E2" w14:textId="5F0A877D" w:rsidR="00353AF5" w:rsidRDefault="00611F3F" w:rsidP="00353AF5">
      <w:r>
        <w:t xml:space="preserve">O </w:t>
      </w:r>
      <w:r w:rsidR="0023197E">
        <w:fldChar w:fldCharType="begin"/>
      </w:r>
      <w:r w:rsidR="0023197E">
        <w:instrText xml:space="preserve"> REF _Ref20053527 \h </w:instrText>
      </w:r>
      <w:r w:rsidR="0023197E">
        <w:fldChar w:fldCharType="separate"/>
      </w:r>
      <w:r w:rsidR="00EA29D8">
        <w:t xml:space="preserve">Gráfico </w:t>
      </w:r>
      <w:r w:rsidR="00EA29D8">
        <w:rPr>
          <w:noProof/>
        </w:rPr>
        <w:t>1</w:t>
      </w:r>
      <w:r w:rsidR="0023197E">
        <w:fldChar w:fldCharType="end"/>
      </w:r>
      <w:r w:rsidR="0023197E">
        <w:t xml:space="preserve"> </w:t>
      </w:r>
      <w:r w:rsidR="00353AF5">
        <w:t>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3010F360" w14:textId="528764CE" w:rsidR="00921163" w:rsidRDefault="00921163" w:rsidP="00B70A30">
      <w:pPr>
        <w:pStyle w:val="Legenda"/>
        <w:keepNext/>
      </w:pPr>
      <w:bookmarkStart w:id="3353" w:name="_Ref20053527"/>
      <w:r>
        <w:lastRenderedPageBreak/>
        <w:t xml:space="preserve">Gráfico </w:t>
      </w:r>
      <w:fldSimple w:instr=" SEQ Gráfico \* ARABIC ">
        <w:r w:rsidR="00EA29D8">
          <w:rPr>
            <w:noProof/>
          </w:rPr>
          <w:t>1</w:t>
        </w:r>
      </w:fldSimple>
      <w:bookmarkEnd w:id="3353"/>
      <w:r w:rsidR="0023197E">
        <w:t xml:space="preserve"> </w:t>
      </w:r>
      <w:r>
        <w:t>- Visualização do d</w:t>
      </w:r>
      <w:r w:rsidRPr="00411AA1">
        <w:t xml:space="preserve">esempenho dos </w:t>
      </w:r>
      <w:r>
        <w:t>alunos pelos anos</w:t>
      </w:r>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82636" cy="2624119"/>
                    </a:xfrm>
                    <a:prstGeom prst="rect">
                      <a:avLst/>
                    </a:prstGeom>
                  </pic:spPr>
                </pic:pic>
              </a:graphicData>
            </a:graphic>
          </wp:inline>
        </w:drawing>
      </w:r>
    </w:p>
    <w:p w14:paraId="3B2395BB" w14:textId="6BACFB4B" w:rsidR="007E37B0" w:rsidRDefault="009E79A9" w:rsidP="007E37B0">
      <w:pPr>
        <w:pStyle w:val="Fontes"/>
        <w:rPr>
          <w:ins w:id="3354" w:author="Ryan Lemos" w:date="2019-10-13T12:51:00Z"/>
        </w:rPr>
      </w:pPr>
      <w:ins w:id="3355" w:author="Ryan Lemos" w:date="2019-10-13T12:59:00Z">
        <w:r>
          <w:t>Fonte: PRÓPRIA, 2019. Utilizando o ambiente ILC v.1.</w:t>
        </w:r>
      </w:ins>
    </w:p>
    <w:p w14:paraId="00E40A7E" w14:textId="77777777" w:rsidR="00FD5D46" w:rsidRDefault="00FD5D46" w:rsidP="005B582B">
      <w:pPr>
        <w:ind w:firstLine="0"/>
        <w:jc w:val="center"/>
      </w:pPr>
    </w:p>
    <w:p w14:paraId="368BBC55" w14:textId="6676EC48" w:rsidR="001511E1" w:rsidRPr="008B44C6" w:rsidRDefault="001511E1" w:rsidP="00353AF5">
      <w:r>
        <w:t xml:space="preserve">Já </w:t>
      </w:r>
      <w:r w:rsidR="00611F3F">
        <w:t>o</w:t>
      </w:r>
      <w:r w:rsidR="0023197E">
        <w:t xml:space="preserve"> </w:t>
      </w:r>
      <w:r w:rsidR="0023197E">
        <w:fldChar w:fldCharType="begin"/>
      </w:r>
      <w:r w:rsidR="0023197E">
        <w:instrText xml:space="preserve"> REF _Ref20053546 \h </w:instrText>
      </w:r>
      <w:r w:rsidR="0023197E">
        <w:fldChar w:fldCharType="separate"/>
      </w:r>
      <w:r w:rsidR="00EA29D8">
        <w:t xml:space="preserve">Gráfico </w:t>
      </w:r>
      <w:r w:rsidR="00EA29D8">
        <w:rPr>
          <w:noProof/>
        </w:rPr>
        <w:t>2</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w:t>
      </w:r>
      <w:proofErr w:type="spellStart"/>
      <w:r w:rsidR="008B44C6">
        <w:t>MaterializeCSS</w:t>
      </w:r>
      <w:proofErr w:type="spellEnd"/>
      <w:r w:rsidR="008B44C6">
        <w:t xml:space="preserve"> chamado </w:t>
      </w:r>
      <w:r w:rsidR="008B44C6" w:rsidRPr="005B582B">
        <w:rPr>
          <w:i/>
          <w:iCs/>
        </w:rPr>
        <w:t>switch</w:t>
      </w:r>
      <w:r w:rsidR="00611F3F">
        <w:rPr>
          <w:i/>
          <w:iCs/>
        </w:rPr>
        <w:t>,</w:t>
      </w:r>
      <w:r w:rsidR="008B44C6">
        <w:rPr>
          <w:i/>
          <w:iCs/>
        </w:rPr>
        <w:t xml:space="preserve"> </w:t>
      </w:r>
      <w:r w:rsidR="008B44C6">
        <w:t xml:space="preserve">que seria como um interruptor. Para o lado esquerdo visualiza-se o </w:t>
      </w:r>
      <w:commentRangeStart w:id="3356"/>
      <w:r w:rsidR="008B44C6">
        <w:t>gráfico por níve</w:t>
      </w:r>
      <w:r w:rsidR="003B2AF5">
        <w:t>is</w:t>
      </w:r>
      <w:r w:rsidR="008B44C6">
        <w:t xml:space="preserve">, ao ser levado para a direita visualiza-se o gráfico por </w:t>
      </w:r>
      <w:r w:rsidR="003B2AF5">
        <w:t>tipos de questões</w:t>
      </w:r>
      <w:r w:rsidR="008B44C6">
        <w:t>.</w:t>
      </w:r>
      <w:commentRangeEnd w:id="3356"/>
      <w:r w:rsidR="00611F3F">
        <w:rPr>
          <w:rStyle w:val="Refdecomentrio"/>
        </w:rPr>
        <w:commentReference w:id="3356"/>
      </w:r>
    </w:p>
    <w:p w14:paraId="0115E590" w14:textId="77777777" w:rsidR="00FD5D46" w:rsidRDefault="00FD5D46" w:rsidP="00353AF5"/>
    <w:p w14:paraId="5E33F522" w14:textId="2458F104" w:rsidR="00921163" w:rsidRDefault="00921163" w:rsidP="00B70A30">
      <w:pPr>
        <w:pStyle w:val="Legenda"/>
        <w:keepNext/>
      </w:pPr>
      <w:bookmarkStart w:id="3357" w:name="_Ref20053546"/>
      <w:r>
        <w:t xml:space="preserve">Gráfico </w:t>
      </w:r>
      <w:fldSimple w:instr=" SEQ Gráfico \* ARABIC ">
        <w:r w:rsidR="00EA29D8">
          <w:rPr>
            <w:noProof/>
          </w:rPr>
          <w:t>2</w:t>
        </w:r>
      </w:fldSimple>
      <w:bookmarkEnd w:id="3357"/>
      <w:r>
        <w:t xml:space="preserve"> - </w:t>
      </w:r>
      <w:r w:rsidRPr="009E4A47">
        <w:t>Visualização do desempenho dos alunos p</w:t>
      </w:r>
      <w:r>
        <w:t>or tipo de questão</w:t>
      </w:r>
    </w:p>
    <w:p w14:paraId="31930348" w14:textId="11E7526E" w:rsidR="00FD5D46" w:rsidRPr="00753186" w:rsidRDefault="00FD5D46" w:rsidP="005B582B">
      <w:pPr>
        <w:ind w:firstLine="0"/>
        <w:jc w:val="center"/>
      </w:pPr>
      <w:r>
        <w:rPr>
          <w:noProof/>
        </w:rPr>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77711" cy="2839166"/>
                    </a:xfrm>
                    <a:prstGeom prst="rect">
                      <a:avLst/>
                    </a:prstGeom>
                  </pic:spPr>
                </pic:pic>
              </a:graphicData>
            </a:graphic>
          </wp:inline>
        </w:drawing>
      </w:r>
    </w:p>
    <w:p w14:paraId="5F33E9B1" w14:textId="2B49CD35" w:rsidR="007E37B0" w:rsidRDefault="009E79A9" w:rsidP="007E37B0">
      <w:pPr>
        <w:pStyle w:val="Fontes"/>
        <w:rPr>
          <w:ins w:id="3358" w:author="Ryan Lemos" w:date="2019-10-13T12:52:00Z"/>
        </w:rPr>
      </w:pPr>
      <w:ins w:id="3359" w:author="Ryan Lemos" w:date="2019-10-13T12:59:00Z">
        <w:r>
          <w:t>Fonte: PRÓPRIA, 2019. Utilizando o ambiente ILC v.1.</w:t>
        </w:r>
      </w:ins>
    </w:p>
    <w:p w14:paraId="0368D2A2" w14:textId="5396D362" w:rsidR="00BE3639" w:rsidRPr="00134BC2" w:rsidRDefault="00BE3639"/>
    <w:p w14:paraId="392F0DE8" w14:textId="36FD37EE" w:rsidR="00883B09" w:rsidRDefault="00883B09" w:rsidP="00596E44">
      <w:pPr>
        <w:pStyle w:val="Ttulo2"/>
      </w:pPr>
      <w:bookmarkStart w:id="3360" w:name="_Toc21872678"/>
      <w:r>
        <w:lastRenderedPageBreak/>
        <w:t xml:space="preserve">Aplicação da metodologia XP no </w:t>
      </w:r>
      <w:commentRangeStart w:id="3361"/>
      <w:r>
        <w:t>desenvolvimento</w:t>
      </w:r>
      <w:commentRangeEnd w:id="3361"/>
      <w:r w:rsidR="005244B7">
        <w:rPr>
          <w:rStyle w:val="Refdecomentrio"/>
          <w:rFonts w:eastAsia="Calibri"/>
          <w:caps w:val="0"/>
        </w:rPr>
        <w:commentReference w:id="3361"/>
      </w:r>
      <w:bookmarkEnd w:id="3360"/>
    </w:p>
    <w:p w14:paraId="530BA3E1" w14:textId="77777777" w:rsidR="00C84EFD" w:rsidRDefault="00C84EFD" w:rsidP="005074A5">
      <w:pPr>
        <w:ind w:firstLine="0"/>
      </w:pPr>
    </w:p>
    <w:p w14:paraId="191FE15E" w14:textId="13368FC6" w:rsidR="00C84EFD" w:rsidRDefault="007D7000">
      <w:r>
        <w:t>A metodologia XP trouxe um ganho de tempo no desenvolvimento da aplicação. Inicialmente na etapa de projeto, imaginou-se que a aplicação seria concebida em 6 meses. O tempo restante seria utilizado para correções e melhorias. O cronograma foi respeitado, e o desenvolvimento finalizado ao final do sexto mês. Porém, vale destacar que o segundo release demandou mais tempo do que o esperado, pois o módulo de banco de questões se demonstrou complexo e ajuda externa na concepção foi necessária. O professor Leonardo</w:t>
      </w:r>
      <w:r w:rsidR="00C84EFD">
        <w:t xml:space="preserve"> </w:t>
      </w:r>
      <w:r w:rsidR="00CC1F23">
        <w:t>Neves Correa</w:t>
      </w:r>
      <w:r w:rsidR="00C84EFD">
        <w:t xml:space="preserve"> do </w:t>
      </w:r>
      <w:r w:rsidR="00CC1F23">
        <w:t>Departamento de Comunicação e Letras</w:t>
      </w:r>
      <w:r w:rsidR="00C84EFD">
        <w:t xml:space="preserve"> da UNIMONTES viu o ambiente de perto, e auxiliou na concepção do módulo de banco de questões. Como professor de línguas a sua visão a respeito do tema foi essencial para a modelagem e concepção desse módulo. Com esse atraso, concluiu-se o terceiro release em menos tempo, já que o terceiro release seria constituído de alguns acréscimos e correções.</w:t>
      </w:r>
      <w:r w:rsidR="00B40550">
        <w:t xml:space="preserve"> A tabela x demonstra o cronograma de desenvolvimento da aplicação.</w:t>
      </w:r>
    </w:p>
    <w:p w14:paraId="76801727" w14:textId="77777777" w:rsidR="00EC6FD7" w:rsidRDefault="00EC6FD7"/>
    <w:p w14:paraId="4ACA0A61" w14:textId="0BF87FA8" w:rsidR="00C84EFD" w:rsidRDefault="00EC6FD7" w:rsidP="005074A5">
      <w:pPr>
        <w:pStyle w:val="Legenda"/>
      </w:pPr>
      <w:r>
        <w:t xml:space="preserve">Tabela </w:t>
      </w:r>
      <w:fldSimple w:instr=" SEQ Tabela \* ARABIC ">
        <w:r w:rsidR="00EA29D8">
          <w:rPr>
            <w:noProof/>
          </w:rPr>
          <w:t>1</w:t>
        </w:r>
      </w:fldSimple>
      <w:r>
        <w:t xml:space="preserve"> - Cronograma de desenvolvimento</w:t>
      </w:r>
    </w:p>
    <w:tbl>
      <w:tblPr>
        <w:tblStyle w:val="Tabelacomgrade"/>
        <w:tblW w:w="5000" w:type="pct"/>
        <w:jc w:val="center"/>
        <w:tblLayout w:type="fixed"/>
        <w:tblLook w:val="04A0" w:firstRow="1" w:lastRow="0" w:firstColumn="1" w:lastColumn="0" w:noHBand="0" w:noVBand="1"/>
      </w:tblPr>
      <w:tblGrid>
        <w:gridCol w:w="1619"/>
        <w:gridCol w:w="1540"/>
        <w:gridCol w:w="806"/>
        <w:gridCol w:w="852"/>
        <w:gridCol w:w="850"/>
        <w:gridCol w:w="993"/>
        <w:gridCol w:w="1134"/>
        <w:gridCol w:w="1267"/>
      </w:tblGrid>
      <w:tr w:rsidR="00B40550" w:rsidRPr="00E376AE" w14:paraId="6980C847" w14:textId="77777777" w:rsidTr="00B40550">
        <w:trPr>
          <w:trHeight w:val="248"/>
          <w:jc w:val="center"/>
        </w:trPr>
        <w:tc>
          <w:tcPr>
            <w:tcW w:w="1743" w:type="pct"/>
            <w:gridSpan w:val="2"/>
            <w:vAlign w:val="center"/>
          </w:tcPr>
          <w:p w14:paraId="3161FAD8" w14:textId="39DBEE45" w:rsidR="00B40550" w:rsidRPr="00E376AE" w:rsidRDefault="00B40550" w:rsidP="00C84EFD">
            <w:pPr>
              <w:spacing w:line="240" w:lineRule="auto"/>
              <w:ind w:firstLine="0"/>
              <w:jc w:val="center"/>
              <w:rPr>
                <w:rFonts w:eastAsia="Times New Roman"/>
                <w:color w:val="000000"/>
                <w:sz w:val="20"/>
                <w:szCs w:val="20"/>
                <w:lang w:eastAsia="pt-BR"/>
              </w:rPr>
            </w:pPr>
            <w:r>
              <w:rPr>
                <w:rFonts w:eastAsia="Times New Roman"/>
                <w:color w:val="000000"/>
                <w:sz w:val="20"/>
                <w:szCs w:val="20"/>
                <w:lang w:eastAsia="pt-BR"/>
              </w:rPr>
              <w:t>ATIVIDADES</w:t>
            </w:r>
          </w:p>
        </w:tc>
        <w:tc>
          <w:tcPr>
            <w:tcW w:w="445" w:type="pct"/>
            <w:noWrap/>
            <w:vAlign w:val="center"/>
            <w:hideMark/>
          </w:tcPr>
          <w:p w14:paraId="16E0F1B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JAN/</w:t>
            </w:r>
          </w:p>
          <w:p w14:paraId="4EA674C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70" w:type="pct"/>
            <w:noWrap/>
            <w:vAlign w:val="center"/>
          </w:tcPr>
          <w:p w14:paraId="62DB4BC3"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FEV/</w:t>
            </w:r>
          </w:p>
          <w:p w14:paraId="11F664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69" w:type="pct"/>
            <w:noWrap/>
            <w:vAlign w:val="center"/>
          </w:tcPr>
          <w:p w14:paraId="347F912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MAR/</w:t>
            </w:r>
          </w:p>
          <w:p w14:paraId="1CF0CAD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548" w:type="pct"/>
            <w:noWrap/>
            <w:vAlign w:val="center"/>
          </w:tcPr>
          <w:p w14:paraId="5CA2074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ABR/</w:t>
            </w:r>
          </w:p>
          <w:p w14:paraId="4EFED81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26" w:type="pct"/>
            <w:noWrap/>
            <w:vAlign w:val="center"/>
          </w:tcPr>
          <w:p w14:paraId="21B57A6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MAIO</w:t>
            </w:r>
          </w:p>
          <w:p w14:paraId="4A26495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99" w:type="pct"/>
            <w:noWrap/>
            <w:vAlign w:val="center"/>
          </w:tcPr>
          <w:p w14:paraId="39D7783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JUN/</w:t>
            </w:r>
          </w:p>
          <w:p w14:paraId="1A2C0DB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r>
      <w:tr w:rsidR="00B40550" w:rsidRPr="00E376AE" w14:paraId="44145D51" w14:textId="77777777" w:rsidTr="006C7E48">
        <w:trPr>
          <w:trHeight w:val="671"/>
          <w:jc w:val="center"/>
        </w:trPr>
        <w:tc>
          <w:tcPr>
            <w:tcW w:w="893" w:type="pct"/>
            <w:tcBorders>
              <w:bottom w:val="single" w:sz="4" w:space="0" w:color="auto"/>
            </w:tcBorders>
            <w:shd w:val="clear" w:color="auto" w:fill="FF5B5B"/>
            <w:vAlign w:val="center"/>
          </w:tcPr>
          <w:p w14:paraId="0C90482D"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162DADE8"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 xml:space="preserve">Desenvolvimento e entrega do </w:t>
            </w:r>
            <w:r w:rsidRPr="00063021">
              <w:rPr>
                <w:rFonts w:eastAsia="Times New Roman"/>
                <w:sz w:val="20"/>
                <w:szCs w:val="20"/>
                <w:lang w:eastAsia="pt-BR"/>
              </w:rPr>
              <w:t>Release de Cadastros</w:t>
            </w:r>
            <w:r>
              <w:rPr>
                <w:rFonts w:eastAsia="Times New Roman"/>
                <w:sz w:val="20"/>
                <w:szCs w:val="20"/>
                <w:lang w:eastAsia="pt-BR"/>
              </w:rPr>
              <w:t xml:space="preserve"> Gerais</w:t>
            </w:r>
          </w:p>
        </w:tc>
        <w:tc>
          <w:tcPr>
            <w:tcW w:w="445" w:type="pct"/>
            <w:shd w:val="clear" w:color="auto" w:fill="FF5B5B"/>
            <w:noWrap/>
            <w:hideMark/>
          </w:tcPr>
          <w:p w14:paraId="717562A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5B5B"/>
            <w:noWrap/>
            <w:hideMark/>
          </w:tcPr>
          <w:p w14:paraId="3F56F53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noWrap/>
            <w:hideMark/>
          </w:tcPr>
          <w:p w14:paraId="060B0B2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noWrap/>
            <w:hideMark/>
          </w:tcPr>
          <w:p w14:paraId="70B71FB8"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3C48C6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4EE6F786"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DEFE15" w14:textId="77777777" w:rsidTr="006C7E48">
        <w:trPr>
          <w:trHeight w:val="671"/>
          <w:jc w:val="center"/>
        </w:trPr>
        <w:tc>
          <w:tcPr>
            <w:tcW w:w="893" w:type="pct"/>
            <w:tcBorders>
              <w:bottom w:val="nil"/>
            </w:tcBorders>
            <w:shd w:val="clear" w:color="auto" w:fill="5497D4"/>
            <w:vAlign w:val="center"/>
          </w:tcPr>
          <w:p w14:paraId="5C4CD194" w14:textId="77777777" w:rsidR="00B40550" w:rsidRPr="00E376AE"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0A10FCDA" w14:textId="77777777" w:rsidR="00B40550" w:rsidRDefault="00B40550" w:rsidP="005074A5">
            <w:pPr>
              <w:spacing w:line="240" w:lineRule="auto"/>
              <w:ind w:firstLine="0"/>
              <w:rPr>
                <w:rFonts w:eastAsia="Times New Roman"/>
                <w:sz w:val="20"/>
                <w:szCs w:val="20"/>
                <w:lang w:eastAsia="pt-BR"/>
              </w:rPr>
            </w:pPr>
          </w:p>
        </w:tc>
        <w:tc>
          <w:tcPr>
            <w:tcW w:w="445" w:type="pct"/>
            <w:shd w:val="clear" w:color="auto" w:fill="5497D4"/>
            <w:noWrap/>
          </w:tcPr>
          <w:p w14:paraId="48C0E1C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5497D4"/>
            <w:noWrap/>
          </w:tcPr>
          <w:p w14:paraId="2AA1898C"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noWrap/>
          </w:tcPr>
          <w:p w14:paraId="122690EF"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noWrap/>
          </w:tcPr>
          <w:p w14:paraId="6C92E8D4"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noWrap/>
          </w:tcPr>
          <w:p w14:paraId="5AFAFC35"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69AA6C5F"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685CDD9B" w14:textId="77777777" w:rsidTr="006C7E48">
        <w:trPr>
          <w:trHeight w:val="506"/>
          <w:jc w:val="center"/>
        </w:trPr>
        <w:tc>
          <w:tcPr>
            <w:tcW w:w="893" w:type="pct"/>
            <w:tcBorders>
              <w:top w:val="nil"/>
            </w:tcBorders>
            <w:shd w:val="clear" w:color="auto" w:fill="FF5B5B"/>
            <w:vAlign w:val="center"/>
          </w:tcPr>
          <w:p w14:paraId="63C66FA7"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4EB6359B"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Desenvolvimento e entrega do</w:t>
            </w:r>
            <w:r w:rsidRPr="00E376AE">
              <w:rPr>
                <w:rFonts w:eastAsia="Times New Roman"/>
                <w:sz w:val="20"/>
                <w:szCs w:val="20"/>
                <w:lang w:eastAsia="pt-BR"/>
              </w:rPr>
              <w:t xml:space="preserve"> Release d</w:t>
            </w:r>
            <w:r>
              <w:rPr>
                <w:rFonts w:eastAsia="Times New Roman"/>
                <w:sz w:val="20"/>
                <w:szCs w:val="20"/>
                <w:lang w:eastAsia="pt-BR"/>
              </w:rPr>
              <w:t>o</w:t>
            </w:r>
            <w:r w:rsidRPr="00E376AE">
              <w:rPr>
                <w:rFonts w:eastAsia="Times New Roman"/>
                <w:sz w:val="20"/>
                <w:szCs w:val="20"/>
                <w:lang w:eastAsia="pt-BR"/>
              </w:rPr>
              <w:t xml:space="preserve"> </w:t>
            </w:r>
            <w:r>
              <w:rPr>
                <w:rFonts w:eastAsia="Times New Roman"/>
                <w:sz w:val="20"/>
                <w:szCs w:val="20"/>
                <w:lang w:eastAsia="pt-BR"/>
              </w:rPr>
              <w:t>banco de questões e atividades</w:t>
            </w:r>
          </w:p>
        </w:tc>
        <w:tc>
          <w:tcPr>
            <w:tcW w:w="445" w:type="pct"/>
            <w:shd w:val="clear" w:color="auto" w:fill="FFFFFF" w:themeFill="background1"/>
            <w:noWrap/>
            <w:hideMark/>
          </w:tcPr>
          <w:p w14:paraId="3F335047"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noWrap/>
            <w:hideMark/>
          </w:tcPr>
          <w:p w14:paraId="2E9B8CE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5B5B"/>
            <w:noWrap/>
            <w:hideMark/>
          </w:tcPr>
          <w:p w14:paraId="207892D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5B5B"/>
            <w:noWrap/>
            <w:hideMark/>
          </w:tcPr>
          <w:p w14:paraId="4CA538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79686DB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3646B44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B8875D6" w14:textId="77777777" w:rsidTr="006C7E48">
        <w:trPr>
          <w:trHeight w:val="506"/>
          <w:jc w:val="center"/>
        </w:trPr>
        <w:tc>
          <w:tcPr>
            <w:tcW w:w="893" w:type="pct"/>
            <w:shd w:val="clear" w:color="auto" w:fill="5497D4"/>
            <w:vAlign w:val="center"/>
          </w:tcPr>
          <w:p w14:paraId="4DAE6756" w14:textId="77777777" w:rsidR="00B40550"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36BF3AE4" w14:textId="77777777" w:rsidR="00B40550" w:rsidRPr="00E376AE" w:rsidRDefault="00B40550" w:rsidP="005074A5">
            <w:pPr>
              <w:spacing w:line="240" w:lineRule="auto"/>
              <w:ind w:firstLine="0"/>
              <w:rPr>
                <w:rFonts w:eastAsia="Times New Roman"/>
                <w:sz w:val="20"/>
                <w:szCs w:val="20"/>
                <w:lang w:eastAsia="pt-BR"/>
              </w:rPr>
            </w:pPr>
          </w:p>
        </w:tc>
        <w:tc>
          <w:tcPr>
            <w:tcW w:w="445" w:type="pct"/>
            <w:shd w:val="clear" w:color="auto" w:fill="FFFFFF" w:themeFill="background1"/>
            <w:noWrap/>
          </w:tcPr>
          <w:p w14:paraId="6142FED7"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noWrap/>
          </w:tcPr>
          <w:p w14:paraId="623758EB"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5497D4"/>
            <w:noWrap/>
          </w:tcPr>
          <w:p w14:paraId="005B0EE9"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5497D4"/>
            <w:noWrap/>
          </w:tcPr>
          <w:p w14:paraId="4057A4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5497D4"/>
            <w:noWrap/>
          </w:tcPr>
          <w:p w14:paraId="7D4D15F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11507774"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7F6BFAEC" w14:textId="77777777" w:rsidTr="006C7E48">
        <w:trPr>
          <w:trHeight w:val="671"/>
          <w:jc w:val="center"/>
        </w:trPr>
        <w:tc>
          <w:tcPr>
            <w:tcW w:w="893" w:type="pct"/>
            <w:shd w:val="clear" w:color="auto" w:fill="FF5B5B"/>
            <w:vAlign w:val="center"/>
          </w:tcPr>
          <w:p w14:paraId="3D1D860F" w14:textId="77777777" w:rsidR="00B40550" w:rsidRPr="009B6AA0" w:rsidRDefault="00B40550" w:rsidP="00C84EFD">
            <w:pPr>
              <w:spacing w:line="240" w:lineRule="auto"/>
              <w:ind w:firstLine="0"/>
              <w:jc w:val="center"/>
              <w:rPr>
                <w:sz w:val="20"/>
                <w:szCs w:val="20"/>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30ACC172" w14:textId="77777777" w:rsidR="00B40550" w:rsidRPr="00E376AE" w:rsidRDefault="00B40550" w:rsidP="005074A5">
            <w:pPr>
              <w:spacing w:line="240" w:lineRule="auto"/>
              <w:ind w:firstLine="0"/>
              <w:rPr>
                <w:rFonts w:eastAsia="Times New Roman"/>
                <w:sz w:val="20"/>
                <w:szCs w:val="20"/>
                <w:lang w:eastAsia="pt-BR"/>
              </w:rPr>
            </w:pPr>
            <w:r>
              <w:rPr>
                <w:sz w:val="20"/>
                <w:szCs w:val="20"/>
              </w:rPr>
              <w:t xml:space="preserve">Desenvolvimento e entrega do </w:t>
            </w:r>
            <w:r w:rsidRPr="009B6AA0">
              <w:rPr>
                <w:sz w:val="20"/>
                <w:szCs w:val="20"/>
              </w:rPr>
              <w:t xml:space="preserve">Release </w:t>
            </w:r>
            <w:r>
              <w:rPr>
                <w:sz w:val="20"/>
                <w:szCs w:val="20"/>
              </w:rPr>
              <w:t>de complementos</w:t>
            </w:r>
          </w:p>
        </w:tc>
        <w:tc>
          <w:tcPr>
            <w:tcW w:w="445" w:type="pct"/>
            <w:shd w:val="clear" w:color="auto" w:fill="FFFFFF" w:themeFill="background1"/>
            <w:noWrap/>
            <w:hideMark/>
          </w:tcPr>
          <w:p w14:paraId="6E85FD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FFFF" w:themeFill="background1"/>
            <w:noWrap/>
            <w:hideMark/>
          </w:tcPr>
          <w:p w14:paraId="2560648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FFFF" w:themeFill="background1"/>
            <w:noWrap/>
            <w:hideMark/>
          </w:tcPr>
          <w:p w14:paraId="7DFC804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FFFF" w:themeFill="background1"/>
            <w:noWrap/>
            <w:hideMark/>
          </w:tcPr>
          <w:p w14:paraId="5AD30933"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shd w:val="clear" w:color="auto" w:fill="FF5B5B"/>
            <w:noWrap/>
            <w:hideMark/>
          </w:tcPr>
          <w:p w14:paraId="6D14D3D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shd w:val="clear" w:color="auto" w:fill="FF5B5B"/>
            <w:noWrap/>
            <w:hideMark/>
          </w:tcPr>
          <w:p w14:paraId="5310225E"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9115C6" w14:textId="77777777" w:rsidTr="006C7E48">
        <w:trPr>
          <w:trHeight w:val="671"/>
          <w:jc w:val="center"/>
        </w:trPr>
        <w:tc>
          <w:tcPr>
            <w:tcW w:w="893" w:type="pct"/>
            <w:shd w:val="clear" w:color="auto" w:fill="5497D4"/>
            <w:vAlign w:val="center"/>
          </w:tcPr>
          <w:p w14:paraId="6C862D04" w14:textId="77777777" w:rsidR="00B40550" w:rsidRPr="009B6AA0" w:rsidRDefault="00B40550" w:rsidP="00C84EFD">
            <w:pPr>
              <w:spacing w:line="240" w:lineRule="auto"/>
              <w:ind w:firstLine="0"/>
              <w:jc w:val="center"/>
              <w:rPr>
                <w:sz w:val="20"/>
                <w:szCs w:val="20"/>
              </w:rPr>
            </w:pPr>
            <w:r w:rsidRPr="00972889">
              <w:rPr>
                <w:rFonts w:eastAsia="Times New Roman"/>
                <w:color w:val="F2F2F2" w:themeColor="background1" w:themeShade="F2"/>
                <w:sz w:val="20"/>
                <w:szCs w:val="20"/>
                <w:lang w:eastAsia="pt-BR"/>
              </w:rPr>
              <w:t>REALIZADA</w:t>
            </w:r>
          </w:p>
        </w:tc>
        <w:tc>
          <w:tcPr>
            <w:tcW w:w="850" w:type="pct"/>
            <w:vMerge/>
            <w:vAlign w:val="center"/>
          </w:tcPr>
          <w:p w14:paraId="7279D7FA" w14:textId="77777777" w:rsidR="00B40550" w:rsidRDefault="00B40550" w:rsidP="00C84EFD">
            <w:pPr>
              <w:spacing w:line="240" w:lineRule="auto"/>
              <w:ind w:firstLine="0"/>
              <w:jc w:val="center"/>
              <w:rPr>
                <w:sz w:val="20"/>
                <w:szCs w:val="20"/>
              </w:rPr>
            </w:pPr>
          </w:p>
        </w:tc>
        <w:tc>
          <w:tcPr>
            <w:tcW w:w="445" w:type="pct"/>
            <w:shd w:val="clear" w:color="auto" w:fill="FFFFFF" w:themeFill="background1"/>
            <w:noWrap/>
          </w:tcPr>
          <w:p w14:paraId="475F96D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FFFFFF" w:themeFill="background1"/>
            <w:noWrap/>
          </w:tcPr>
          <w:p w14:paraId="3929B9A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FFFFFF" w:themeFill="background1"/>
            <w:noWrap/>
          </w:tcPr>
          <w:p w14:paraId="10C3FA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FFFFFF" w:themeFill="background1"/>
            <w:noWrap/>
          </w:tcPr>
          <w:p w14:paraId="496C3C9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FFFFFF" w:themeFill="background1"/>
            <w:noWrap/>
          </w:tcPr>
          <w:p w14:paraId="585D176A"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shd w:val="clear" w:color="auto" w:fill="5B9BD5" w:themeFill="accent5"/>
            <w:noWrap/>
          </w:tcPr>
          <w:p w14:paraId="06581DF2"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bl>
    <w:p w14:paraId="10501E86" w14:textId="77777777" w:rsidR="009E79A9" w:rsidRDefault="009E79A9" w:rsidP="009E79A9">
      <w:pPr>
        <w:pStyle w:val="Fontes"/>
        <w:rPr>
          <w:ins w:id="3362" w:author="Ryan Lemos" w:date="2019-10-13T13:00:00Z"/>
        </w:rPr>
      </w:pPr>
      <w:ins w:id="3363" w:author="Ryan Lemos" w:date="2019-10-13T13:00:00Z">
        <w:r>
          <w:t>Fonte: PRÓPRIA, 2019.</w:t>
        </w:r>
      </w:ins>
    </w:p>
    <w:p w14:paraId="25B65BA2" w14:textId="77777777" w:rsidR="00C84EFD" w:rsidRPr="005074A5" w:rsidRDefault="00C84EFD" w:rsidP="005074A5"/>
    <w:p w14:paraId="6DAF2CBF" w14:textId="7F1E97D4" w:rsidR="00C84EFD" w:rsidRDefault="00B40550" w:rsidP="00B40550">
      <w:r>
        <w:t xml:space="preserve">Outro ganho com a utilização da metodologia foi em quesito de qualidade de código, os </w:t>
      </w:r>
      <w:proofErr w:type="spellStart"/>
      <w:r w:rsidRPr="005074A5">
        <w:rPr>
          <w:i/>
          <w:iCs/>
        </w:rPr>
        <w:t>refactorings</w:t>
      </w:r>
      <w:proofErr w:type="spellEnd"/>
      <w:r>
        <w:t xml:space="preserve"> e os testes auxiliam de maneira a que o código sempre se encontre em sua melhor maneira. Isso foi importante principalmente na utilização do </w:t>
      </w:r>
      <w:r w:rsidRPr="005074A5">
        <w:rPr>
          <w:i/>
          <w:iCs/>
        </w:rPr>
        <w:t>framework</w:t>
      </w:r>
      <w:r>
        <w:t xml:space="preserve"> Angular, já que não havia conhecimento prévio de implementação e utilização. Com os </w:t>
      </w:r>
      <w:proofErr w:type="spellStart"/>
      <w:r w:rsidRPr="005074A5">
        <w:rPr>
          <w:i/>
          <w:iCs/>
        </w:rPr>
        <w:t>refactorings</w:t>
      </w:r>
      <w:proofErr w:type="spellEnd"/>
      <w:r>
        <w:t xml:space="preserve"> a partir do momento em que alguma solução, de código mais limpo e otimizado, era descoberta o código anterior era substituído e melhorado.  </w:t>
      </w:r>
    </w:p>
    <w:p w14:paraId="53B395BA" w14:textId="1889F645" w:rsidR="00B40550" w:rsidRDefault="00B40550" w:rsidP="00B40550">
      <w:r>
        <w:lastRenderedPageBreak/>
        <w:t>Um problema encontrado na aplicação, foi em relação ao pilar do cliente presente. Pois é algo dificilmente alcançável</w:t>
      </w:r>
      <w:r w:rsidR="00515F3D">
        <w:t>, horários que não se conciliam, distância, dificuldade de comunicação, mesmo utilizando metáforas outro pilar do XP. É preciso ao cliente disponibilidade e vontade de contribuir no desenvolvimento.</w:t>
      </w:r>
    </w:p>
    <w:p w14:paraId="7FB9866F" w14:textId="36D5C34F" w:rsidR="00515F3D" w:rsidRPr="00515F3D" w:rsidRDefault="00515F3D" w:rsidP="00B40550">
      <w:r>
        <w:t xml:space="preserve">Os testes são outro ponto importante, o TDD auxiliou especialmente na concepção da API de </w:t>
      </w:r>
      <w:proofErr w:type="spellStart"/>
      <w:r w:rsidRPr="005074A5">
        <w:rPr>
          <w:i/>
          <w:iCs/>
        </w:rPr>
        <w:t>back</w:t>
      </w:r>
      <w:proofErr w:type="spellEnd"/>
      <w:r w:rsidRPr="005074A5">
        <w:rPr>
          <w:i/>
          <w:iCs/>
        </w:rPr>
        <w:t>-end</w:t>
      </w:r>
      <w:r>
        <w:t xml:space="preserve">. Através dos testes era possível verificar o retorno da API, validar salvamentos na base de dados e validações. A seção </w:t>
      </w:r>
      <w:ins w:id="3364" w:author="Ryan Lemos" w:date="2019-10-13T15:39:00Z">
        <w:r w:rsidR="00A768C5">
          <w:fldChar w:fldCharType="begin"/>
        </w:r>
        <w:r w:rsidR="00A768C5">
          <w:instrText xml:space="preserve"> REF _Ref21873589 \r \h </w:instrText>
        </w:r>
      </w:ins>
      <w:r w:rsidR="00A768C5">
        <w:fldChar w:fldCharType="separate"/>
      </w:r>
      <w:ins w:id="3365" w:author="Ryan Lemos" w:date="2019-10-14T11:07:00Z">
        <w:r w:rsidR="00EA29D8">
          <w:t>3.9.1</w:t>
        </w:r>
      </w:ins>
      <w:ins w:id="3366" w:author="Ryan Lemos" w:date="2019-10-13T15:39:00Z">
        <w:r w:rsidR="00A768C5">
          <w:fldChar w:fldCharType="end"/>
        </w:r>
        <w:r w:rsidR="00A768C5">
          <w:t xml:space="preserve"> </w:t>
        </w:r>
      </w:ins>
      <w:del w:id="3367" w:author="Ryan Lemos" w:date="2019-10-13T15:39:00Z">
        <w:r w:rsidDel="00A768C5">
          <w:delText xml:space="preserve">X </w:delText>
        </w:r>
      </w:del>
      <w:r>
        <w:t xml:space="preserve">trata de alguns testes realizados na aplicação e demonstra como foi utilizada a biblioteca de testes do PHP. </w:t>
      </w:r>
    </w:p>
    <w:p w14:paraId="29AA7FA3" w14:textId="77777777" w:rsidR="00515F3D" w:rsidRPr="005074A5" w:rsidRDefault="00515F3D" w:rsidP="005074A5"/>
    <w:p w14:paraId="4211DBC7" w14:textId="1AFB993B" w:rsidR="009A2E13" w:rsidRDefault="009A2E13" w:rsidP="005074A5">
      <w:pPr>
        <w:pStyle w:val="Ttulo3"/>
      </w:pPr>
      <w:bookmarkStart w:id="3368" w:name="_Toc21872679"/>
      <w:bookmarkStart w:id="3369" w:name="_Ref21873589"/>
      <w:commentRangeStart w:id="3370"/>
      <w:r>
        <w:t>Testes</w:t>
      </w:r>
      <w:commentRangeEnd w:id="3370"/>
      <w:r w:rsidR="005244B7">
        <w:rPr>
          <w:rStyle w:val="Refdecomentrio"/>
          <w:rFonts w:eastAsia="Calibri"/>
          <w:b w:val="0"/>
        </w:rPr>
        <w:commentReference w:id="3370"/>
      </w:r>
      <w:bookmarkEnd w:id="3368"/>
      <w:bookmarkEnd w:id="3369"/>
    </w:p>
    <w:p w14:paraId="57C29D3B" w14:textId="53943362" w:rsidR="007D7000" w:rsidRDefault="007D7000" w:rsidP="009A2E13"/>
    <w:p w14:paraId="77841E39" w14:textId="788DD03C" w:rsidR="00515F3D" w:rsidRPr="004C0224" w:rsidRDefault="00515F3D" w:rsidP="009A2E13">
      <w:r>
        <w:t>Conforme visto na seção</w:t>
      </w:r>
      <w:del w:id="3371" w:author="Ryan Lemos" w:date="2019-10-13T15:39:00Z">
        <w:r w:rsidDel="00A768C5">
          <w:delText xml:space="preserve"> </w:delText>
        </w:r>
      </w:del>
      <w:ins w:id="3372" w:author="Ryan Lemos" w:date="2019-10-13T15:39:00Z">
        <w:r w:rsidR="00A768C5">
          <w:t xml:space="preserve"> </w:t>
        </w:r>
        <w:r w:rsidR="00A768C5">
          <w:fldChar w:fldCharType="begin"/>
        </w:r>
        <w:r w:rsidR="00A768C5">
          <w:instrText xml:space="preserve"> REF _Ref527668666 \r \h </w:instrText>
        </w:r>
      </w:ins>
      <w:r w:rsidR="00A768C5">
        <w:fldChar w:fldCharType="separate"/>
      </w:r>
      <w:ins w:id="3373" w:author="Ryan Lemos" w:date="2019-10-14T11:07:00Z">
        <w:r w:rsidR="00EA29D8">
          <w:t>2.2.3.3</w:t>
        </w:r>
      </w:ins>
      <w:ins w:id="3374" w:author="Ryan Lemos" w:date="2019-10-13T15:39:00Z">
        <w:r w:rsidR="00A768C5">
          <w:fldChar w:fldCharType="end"/>
        </w:r>
      </w:ins>
      <w:del w:id="3375" w:author="Ryan Lemos" w:date="2019-10-13T15:39:00Z">
        <w:r w:rsidDel="00A768C5">
          <w:delText>X</w:delText>
        </w:r>
      </w:del>
      <w:r>
        <w:t xml:space="preserve">, o XP utiliza-se do que se conhece como TDD. O </w:t>
      </w:r>
      <w:commentRangeStart w:id="3376"/>
      <w:r>
        <w:t>TDD</w:t>
      </w:r>
      <w:commentRangeEnd w:id="3376"/>
      <w:r>
        <w:rPr>
          <w:rStyle w:val="Refdecomentrio"/>
        </w:rPr>
        <w:commentReference w:id="3376"/>
      </w:r>
      <w:r>
        <w:t xml:space="preserve"> prega que os testes sejam concebidos antes mesmo de que a funcionalidade seja criada. E que o teste em si seja extremamente simples. A cada passagem pelo teste, o teste em si é melhorado de maneira a conceber a necessidade da estória e validações necessárias.</w:t>
      </w:r>
    </w:p>
    <w:p w14:paraId="3FE2FAA6" w14:textId="6151393F" w:rsidR="009A2E13" w:rsidRDefault="009A2E13" w:rsidP="009A2E13">
      <w:r>
        <w:t>A biblioteca de testes utilizada</w:t>
      </w:r>
      <w:r w:rsidR="00515F3D">
        <w:t xml:space="preserve"> no desenvolvimento</w:t>
      </w:r>
      <w:r>
        <w:t xml:space="preserve"> foi o </w:t>
      </w:r>
      <w:commentRangeStart w:id="3377"/>
      <w:proofErr w:type="spellStart"/>
      <w:r>
        <w:t>PHPUnit</w:t>
      </w:r>
      <w:proofErr w:type="spellEnd"/>
      <w:r>
        <w:t xml:space="preserve">, </w:t>
      </w:r>
      <w:commentRangeEnd w:id="3377"/>
      <w:r w:rsidR="00A26001">
        <w:rPr>
          <w:rStyle w:val="Refdecomentrio"/>
        </w:rPr>
        <w:commentReference w:id="3377"/>
      </w:r>
      <w:r>
        <w:t xml:space="preserve">que já vem integrado com o </w:t>
      </w:r>
      <w:proofErr w:type="spellStart"/>
      <w:r>
        <w:t>Laravel</w:t>
      </w:r>
      <w:proofErr w:type="spellEnd"/>
      <w:r>
        <w:t xml:space="preserve">. O </w:t>
      </w:r>
      <w:proofErr w:type="spellStart"/>
      <w:r>
        <w:t>Laravel</w:t>
      </w:r>
      <w:proofErr w:type="spellEnd"/>
      <w:r>
        <w:t xml:space="preserve"> apoia as funções nativas do </w:t>
      </w:r>
      <w:proofErr w:type="spellStart"/>
      <w:r>
        <w:t>PHPUnit</w:t>
      </w:r>
      <w:proofErr w:type="spellEnd"/>
      <w:r>
        <w:t xml:space="preserve">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606C9740" w14:textId="47F6C5B9" w:rsidR="00515F3D" w:rsidRDefault="009A2E13" w:rsidP="009A2E13">
      <w:r>
        <w:t xml:space="preserve">O primeiro exemplo de teste se trata do trecho de código </w:t>
      </w:r>
      <w:del w:id="3378" w:author="Ryan Lemos" w:date="2019-10-13T15:42:00Z">
        <w:r w:rsidR="00515F3D" w:rsidDel="00A768C5">
          <w:delText xml:space="preserve">x </w:delText>
        </w:r>
      </w:del>
      <w:ins w:id="3379" w:author="Ryan Lemos" w:date="2019-10-13T15:42:00Z">
        <w:r w:rsidR="00A768C5">
          <w:t xml:space="preserve">da </w:t>
        </w:r>
        <w:r w:rsidR="00A768C5">
          <w:fldChar w:fldCharType="begin"/>
        </w:r>
        <w:r w:rsidR="00A768C5">
          <w:instrText xml:space="preserve"> REF _Ref21873756 \h </w:instrText>
        </w:r>
      </w:ins>
      <w:r w:rsidR="00A768C5">
        <w:fldChar w:fldCharType="separate"/>
      </w:r>
      <w:ins w:id="3380" w:author="Ryan Lemos" w:date="2019-10-14T11:07:00Z">
        <w:r w:rsidR="00EA29D8">
          <w:t xml:space="preserve">Figura </w:t>
        </w:r>
        <w:r w:rsidR="00EA29D8">
          <w:rPr>
            <w:noProof/>
          </w:rPr>
          <w:t>113</w:t>
        </w:r>
      </w:ins>
      <w:ins w:id="3381" w:author="Ryan Lemos" w:date="2019-10-13T15:42:00Z">
        <w:r w:rsidR="00A768C5">
          <w:fldChar w:fldCharType="end"/>
        </w:r>
        <w:r w:rsidR="00A768C5">
          <w:t xml:space="preserve"> </w:t>
        </w:r>
      </w:ins>
      <w:r>
        <w:t xml:space="preserve">que compreende na classe de Teste de usuário, demonstrando a função de teste de inserção. </w:t>
      </w:r>
      <w:r w:rsidR="00515F3D">
        <w:t>Houve a</w:t>
      </w:r>
      <w:r>
        <w:t xml:space="preserve"> utilização de dois </w:t>
      </w:r>
      <w:commentRangeStart w:id="3382"/>
      <w:proofErr w:type="spellStart"/>
      <w:r>
        <w:t>Traits</w:t>
      </w:r>
      <w:commentRangeEnd w:id="3382"/>
      <w:proofErr w:type="spellEnd"/>
      <w:r w:rsidR="00515F3D">
        <w:t xml:space="preserve"> do PHP</w:t>
      </w:r>
      <w:r w:rsidR="007D7000">
        <w:rPr>
          <w:rStyle w:val="Refdecomentrio"/>
        </w:rPr>
        <w:commentReference w:id="3382"/>
      </w:r>
      <w:r>
        <w:t>, o ‘</w:t>
      </w:r>
      <w:proofErr w:type="spellStart"/>
      <w:r w:rsidRPr="008250E0">
        <w:rPr>
          <w:i/>
        </w:rPr>
        <w:t>WithoutMiddleware</w:t>
      </w:r>
      <w:proofErr w:type="spellEnd"/>
      <w:r>
        <w:rPr>
          <w:i/>
        </w:rPr>
        <w:t>’ e ‘</w:t>
      </w:r>
      <w:proofErr w:type="spellStart"/>
      <w:r>
        <w:rPr>
          <w:i/>
        </w:rPr>
        <w:t>DatabaseMigrations</w:t>
      </w:r>
      <w:proofErr w:type="spellEnd"/>
      <w:r>
        <w:rPr>
          <w:i/>
        </w:rPr>
        <w:t>’</w:t>
      </w:r>
      <w:r>
        <w:t xml:space="preserve">. O primeiro serve para não utilizar </w:t>
      </w:r>
      <w:r w:rsidRPr="008250E0">
        <w:rPr>
          <w:i/>
        </w:rPr>
        <w:t>middlewares</w:t>
      </w:r>
      <w:r>
        <w:t xml:space="preserve"> que podem impedir o acesso a determinados conteúdos</w:t>
      </w:r>
      <w:r w:rsidR="00A26001">
        <w:t>,</w:t>
      </w:r>
      <w:r>
        <w:t xml:space="preserve"> para determinados tipos de usuários. O segundo acrescenta as migrações, que cria toda a base de dados no ambiente de teste</w:t>
      </w:r>
      <w:r w:rsidR="00515F3D">
        <w:t>, e a cada passagem pelos testes a base é criada para o teste e apagada no final do teste.</w:t>
      </w:r>
    </w:p>
    <w:p w14:paraId="01B68900" w14:textId="4D52E7B0" w:rsidR="009A2E13" w:rsidRPr="005A6F0E" w:rsidRDefault="009A2E13" w:rsidP="009A2E13">
      <w:r>
        <w:t>Há ainda uma função chamada ‘</w:t>
      </w:r>
      <w:proofErr w:type="spellStart"/>
      <w:r>
        <w:t>setUp</w:t>
      </w:r>
      <w:proofErr w:type="spellEnd"/>
      <w:r>
        <w:t xml:space="preserve">’, que seria uma configuração inicial dos testes, </w:t>
      </w:r>
      <w:r w:rsidR="00515F3D">
        <w:t>sendo</w:t>
      </w:r>
      <w:r>
        <w:t xml:space="preserve"> possível configurar o que for necessário para todos os testes. Para isso usou-se o comando </w:t>
      </w:r>
      <w:proofErr w:type="spellStart"/>
      <w:r>
        <w:t>artisan</w:t>
      </w:r>
      <w:proofErr w:type="spellEnd"/>
      <w:r>
        <w:t xml:space="preserve"> ‘</w:t>
      </w:r>
      <w:proofErr w:type="spellStart"/>
      <w:r>
        <w:t>db:seed</w:t>
      </w:r>
      <w:proofErr w:type="spellEnd"/>
      <w:r>
        <w:t xml:space="preserve">’ que serve para </w:t>
      </w:r>
      <w:ins w:id="3383" w:author="Ryan Lemos" w:date="2019-10-13T12:30:00Z">
        <w:r w:rsidR="00F4093A">
          <w:t xml:space="preserve">incluir registros na </w:t>
        </w:r>
      </w:ins>
      <w:del w:id="3384" w:author="Ryan Lemos" w:date="2019-10-13T12:30:00Z">
        <w:r w:rsidDel="00F4093A">
          <w:delText>‘</w:delText>
        </w:r>
      </w:del>
      <w:commentRangeStart w:id="3385"/>
      <w:del w:id="3386" w:author="Ryan Lemos" w:date="2019-10-13T12:29:00Z">
        <w:r w:rsidDel="00F4093A">
          <w:delText xml:space="preserve">alimentar’ </w:delText>
        </w:r>
      </w:del>
      <w:commentRangeEnd w:id="3385"/>
      <w:r w:rsidR="002E394F">
        <w:rPr>
          <w:rStyle w:val="Refdecomentrio"/>
        </w:rPr>
        <w:commentReference w:id="3385"/>
      </w:r>
      <w:del w:id="3387" w:author="Ryan Lemos" w:date="2019-10-13T12:30:00Z">
        <w:r w:rsidDel="00F4093A">
          <w:delText xml:space="preserve">a </w:delText>
        </w:r>
      </w:del>
      <w:r>
        <w:t>base de dados</w:t>
      </w:r>
      <w:del w:id="3388" w:author="Ryan Lemos" w:date="2019-10-13T12:30:00Z">
        <w:r w:rsidDel="00F4093A">
          <w:delText xml:space="preserve"> com registros</w:delText>
        </w:r>
      </w:del>
      <w:r>
        <w:t>. O restante da função serve para autenticar um usuário</w:t>
      </w:r>
      <w:r w:rsidR="00A26001">
        <w:t>,</w:t>
      </w:r>
      <w:r>
        <w:t xml:space="preserve"> que será utilizado em outro trecho da classe de testes de usuário.</w:t>
      </w:r>
    </w:p>
    <w:p w14:paraId="52B27E8B" w14:textId="323EF0B0" w:rsidR="009A2E13" w:rsidRDefault="009A2E13" w:rsidP="009A2E13">
      <w:pPr>
        <w:rPr>
          <w:ins w:id="3389" w:author="Ryan Lemos" w:date="2019-10-09T20:51:00Z"/>
        </w:rPr>
      </w:pPr>
    </w:p>
    <w:p w14:paraId="33A46056" w14:textId="027B1775" w:rsidR="001A66C9" w:rsidRPr="00A118AA" w:rsidRDefault="001A66C9">
      <w:pPr>
        <w:pStyle w:val="Legenda"/>
        <w:pPrChange w:id="3390" w:author="Ryan Lemos" w:date="2019-10-09T20:52:00Z">
          <w:pPr/>
        </w:pPrChange>
      </w:pPr>
      <w:bookmarkStart w:id="3391" w:name="_Ref21873756"/>
      <w:ins w:id="3392" w:author="Ryan Lemos" w:date="2019-10-09T20:52:00Z">
        <w:r>
          <w:t xml:space="preserve">Figura </w:t>
        </w:r>
        <w:r>
          <w:fldChar w:fldCharType="begin"/>
        </w:r>
        <w:r>
          <w:instrText xml:space="preserve"> SEQ Figura \* ARABIC </w:instrText>
        </w:r>
      </w:ins>
      <w:r>
        <w:fldChar w:fldCharType="separate"/>
      </w:r>
      <w:ins w:id="3393" w:author="Ryan Lemos" w:date="2019-10-14T11:07:00Z">
        <w:r w:rsidR="00EA29D8">
          <w:rPr>
            <w:noProof/>
          </w:rPr>
          <w:t>113</w:t>
        </w:r>
      </w:ins>
      <w:ins w:id="3394" w:author="Ryan Lemos" w:date="2019-10-09T20:52:00Z">
        <w:r>
          <w:fldChar w:fldCharType="end"/>
        </w:r>
        <w:bookmarkEnd w:id="3391"/>
        <w:r>
          <w:t xml:space="preserve"> – Trecho da classe de teste do usuário</w:t>
        </w:r>
      </w:ins>
    </w:p>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proofErr w:type="spellStart"/>
      <w:r w:rsidRPr="008250E0">
        <w:rPr>
          <w:rFonts w:ascii="Courier New" w:eastAsia="Times New Roman" w:hAnsi="Courier New" w:cs="Courier New"/>
          <w:color w:val="A9B7C6"/>
          <w:sz w:val="20"/>
          <w:szCs w:val="20"/>
          <w:shd w:val="clear" w:color="auto" w:fill="232525"/>
          <w:lang w:val="en-US" w:eastAsia="pt-BR"/>
        </w:rPr>
        <w:t>UserTest</w:t>
      </w:r>
      <w:proofErr w:type="spellEnd"/>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b/>
          <w:bCs/>
          <w:color w:val="CC7832"/>
          <w:sz w:val="20"/>
          <w:szCs w:val="20"/>
          <w:shd w:val="clear" w:color="auto" w:fill="232525"/>
          <w:lang w:val="en-US" w:eastAsia="pt-BR"/>
        </w:rPr>
        <w:t xml:space="preserve">extends </w:t>
      </w:r>
      <w:proofErr w:type="spellStart"/>
      <w:r w:rsidRPr="008250E0">
        <w:rPr>
          <w:rFonts w:ascii="Courier New" w:eastAsia="Times New Roman" w:hAnsi="Courier New" w:cs="Courier New"/>
          <w:color w:val="A9B7C6"/>
          <w:sz w:val="20"/>
          <w:szCs w:val="20"/>
          <w:shd w:val="clear" w:color="auto" w:fill="232525"/>
          <w:lang w:val="en-US" w:eastAsia="pt-BR"/>
        </w:rPr>
        <w:t>TestCase</w:t>
      </w:r>
      <w:proofErr w:type="spellEnd"/>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WithoutMiddleware</w:t>
      </w:r>
      <w:proofErr w:type="spellEnd"/>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DatabaseMigrations</w:t>
      </w:r>
      <w:proofErr w:type="spellEnd"/>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proofErr w:type="spellStart"/>
      <w:r w:rsidRPr="008250E0">
        <w:rPr>
          <w:rFonts w:ascii="Courier New" w:eastAsia="Times New Roman" w:hAnsi="Courier New" w:cs="Courier New"/>
          <w:i/>
          <w:iCs/>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db:seed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auth.login_for_tests</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teresinhag</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testStore</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postJson</w:t>
      </w:r>
      <w:proofErr w:type="spellEnd"/>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user.store</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assertStatus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proofErr w:type="spellStart"/>
      <w:r w:rsidRPr="008250E0">
        <w:rPr>
          <w:rFonts w:ascii="Courier New" w:eastAsia="Times New Roman" w:hAnsi="Courier New" w:cs="Courier New"/>
          <w:color w:val="FFC66D"/>
          <w:sz w:val="20"/>
          <w:szCs w:val="20"/>
          <w:shd w:val="clear" w:color="auto" w:fill="232525"/>
          <w:lang w:val="en-US" w:eastAsia="pt-BR"/>
        </w:rPr>
        <w:t>assertJson</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role_user</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6B5100DD" w:rsidR="009A2E13" w:rsidRPr="00031AD6" w:rsidRDefault="009E79A9">
      <w:pPr>
        <w:pStyle w:val="Fontes"/>
        <w:rPr>
          <w:ins w:id="3395" w:author="Ryan Lemos" w:date="2019-10-13T12:42:00Z"/>
          <w:rPrChange w:id="3396" w:author="Ryan Lemos" w:date="2019-10-13T12:42:00Z">
            <w:rPr>
              <w:ins w:id="3397" w:author="Ryan Lemos" w:date="2019-10-13T12:42:00Z"/>
              <w:lang w:val="en-US"/>
            </w:rPr>
          </w:rPrChange>
        </w:rPr>
        <w:pPrChange w:id="3398" w:author="Ryan Lemos" w:date="2019-10-13T12:42:00Z">
          <w:pPr/>
        </w:pPrChange>
      </w:pPr>
      <w:ins w:id="3399" w:author="Ryan Lemos" w:date="2019-10-13T13:01:00Z">
        <w:r>
          <w:t>Fonte: PRÓPRIA, 2019. Utilizando o VSCODE v.1.39.1</w:t>
        </w:r>
      </w:ins>
    </w:p>
    <w:p w14:paraId="2382FC4D" w14:textId="77777777" w:rsidR="00031AD6" w:rsidRPr="00031AD6" w:rsidRDefault="00031AD6" w:rsidP="009A2E13">
      <w:pPr>
        <w:rPr>
          <w:rPrChange w:id="3400" w:author="Ryan Lemos" w:date="2019-10-13T12:42:00Z">
            <w:rPr>
              <w:lang w:val="en-US"/>
            </w:rPr>
          </w:rPrChange>
        </w:rPr>
      </w:pPr>
    </w:p>
    <w:p w14:paraId="74EEBEB3" w14:textId="5D8417AB" w:rsidR="009A2E13" w:rsidRDefault="009A2E13" w:rsidP="009A2E13">
      <w:r>
        <w:t>Para a função ‘</w:t>
      </w:r>
      <w:proofErr w:type="spellStart"/>
      <w:r>
        <w:t>testStore</w:t>
      </w:r>
      <w:proofErr w:type="spellEnd"/>
      <w:r>
        <w:t>’</w:t>
      </w:r>
      <w:r w:rsidR="00A26001">
        <w:t>,</w:t>
      </w:r>
      <w:r>
        <w:t xml:space="preserve"> que verifica a inserção de um novo usuário na base de dados, tem-se a primeira linha que recebe a resposta de uma requisição para a rota de inserção de usuários, passando os dados do usuário por meio de um </w:t>
      </w:r>
      <w:proofErr w:type="spellStart"/>
      <w:r w:rsidRPr="008250E0">
        <w:rPr>
          <w:i/>
        </w:rPr>
        <w:t>array</w:t>
      </w:r>
      <w:proofErr w:type="spellEnd"/>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00265C22">
        <w:t xml:space="preserve">objeto </w:t>
      </w:r>
      <w:r>
        <w:t>JSON, contendo a palavra ‘</w:t>
      </w:r>
      <w:proofErr w:type="spellStart"/>
      <w:r w:rsidRPr="008250E0">
        <w:rPr>
          <w:i/>
        </w:rPr>
        <w:t>success</w:t>
      </w:r>
      <w:proofErr w:type="spellEnd"/>
      <w:r>
        <w:t>’, indicando que tudo ocorreu bem. Ainda há mais duas asserções que verificam se os dados foram salvos na base de dados.</w:t>
      </w:r>
      <w:r w:rsidR="00265C22">
        <w:t xml:space="preserve"> A primeira diz respeito a se o dado foi salvo na </w:t>
      </w:r>
      <w:r w:rsidR="00265C22">
        <w:lastRenderedPageBreak/>
        <w:t>tabela de usuários e se o perfil do usuário foi incluído na tabela pivô de usuários e perfis (</w:t>
      </w:r>
      <w:proofErr w:type="spellStart"/>
      <w:r w:rsidR="00265C22">
        <w:t>role_user</w:t>
      </w:r>
      <w:proofErr w:type="spellEnd"/>
      <w:r w:rsidR="00265C22">
        <w:t xml:space="preserve">). </w:t>
      </w:r>
    </w:p>
    <w:p w14:paraId="0616E1A0" w14:textId="590E464D" w:rsidR="009A2E13" w:rsidDel="001A66C9" w:rsidRDefault="009A2E13" w:rsidP="009A2E13">
      <w:pPr>
        <w:rPr>
          <w:del w:id="3401" w:author="Ryan Lemos" w:date="2019-10-09T20:52:00Z"/>
        </w:rPr>
      </w:pPr>
      <w:del w:id="3402" w:author="Ryan Lemos" w:date="2019-10-09T20:52:00Z">
        <w:r w:rsidDel="001A66C9">
          <w:delText xml:space="preserve">O teste do trecho de código </w:delText>
        </w:r>
        <w:r w:rsidR="00A26001" w:rsidDel="001A66C9">
          <w:delText xml:space="preserve">da </w:delText>
        </w:r>
        <w:r w:rsidR="00A26001" w:rsidRPr="005B582B" w:rsidDel="001A66C9">
          <w:rPr>
            <w:highlight w:val="yellow"/>
          </w:rPr>
          <w:delText>Figura xxx</w:delText>
        </w:r>
        <w:r w:rsidR="00A26001" w:rsidDel="001A66C9">
          <w:delText xml:space="preserve"> </w:delText>
        </w:r>
        <w:r w:rsidDel="001A66C9">
          <w:delText xml:space="preserve">é responsável por verificar se é possível enviar uma notificação ao professor, </w:delText>
        </w:r>
        <w:r w:rsidR="00A26001" w:rsidDel="001A66C9">
          <w:delText xml:space="preserve">e </w:delText>
        </w:r>
        <w:r w:rsidDel="001A66C9">
          <w:delText>salvar na base, ao enviar uma dúvida. As asserções seguem o mesmo exemplo do teste de inserção dos usuários.</w:delText>
        </w:r>
      </w:del>
    </w:p>
    <w:p w14:paraId="36DA6FB2" w14:textId="13ABEFC9" w:rsidR="009A2E13" w:rsidDel="001A66C9" w:rsidRDefault="009A2E13" w:rsidP="009A2E13">
      <w:pPr>
        <w:rPr>
          <w:del w:id="3403" w:author="Ryan Lemos" w:date="2019-10-09T20:52:00Z"/>
        </w:rPr>
      </w:pPr>
    </w:p>
    <w:p w14:paraId="6B165501" w14:textId="4E55CD1C" w:rsidR="00040E23" w:rsidDel="001A66C9" w:rsidRDefault="009A2E13" w:rsidP="009A2E13">
      <w:pPr>
        <w:pStyle w:val="Pr-formataoHTML"/>
        <w:shd w:val="clear" w:color="auto" w:fill="2B2B2B"/>
        <w:rPr>
          <w:del w:id="3404" w:author="Ryan Lemos" w:date="2019-10-09T20:52:00Z"/>
          <w:color w:val="A9B7C6"/>
          <w:shd w:val="clear" w:color="auto" w:fill="232525"/>
          <w:lang w:val="en-US"/>
        </w:rPr>
      </w:pPr>
      <w:del w:id="3405" w:author="Ryan Lemos" w:date="2019-10-09T20:52:00Z">
        <w:r w:rsidRPr="008250E0" w:rsidDel="001A66C9">
          <w:rPr>
            <w:b/>
            <w:bCs/>
            <w:color w:val="CC7832"/>
            <w:shd w:val="clear" w:color="auto" w:fill="232525"/>
            <w:lang w:val="en-US"/>
          </w:rPr>
          <w:delText xml:space="preserve">public function </w:delText>
        </w:r>
        <w:r w:rsidRPr="008250E0" w:rsidDel="001A66C9">
          <w:rPr>
            <w:color w:val="FFC66D"/>
            <w:shd w:val="clear" w:color="auto" w:fill="232525"/>
            <w:lang w:val="en-US"/>
          </w:rPr>
          <w:delText>testIfSendNotificationOnCreate</w:delText>
        </w:r>
        <w:r w:rsidRPr="008250E0" w:rsidDel="001A66C9">
          <w:rPr>
            <w:color w:val="A9B7C6"/>
            <w:shd w:val="clear" w:color="auto" w:fill="232525"/>
            <w:lang w:val="en-US"/>
          </w:rPr>
          <w:delText>()</w:delText>
        </w:r>
      </w:del>
    </w:p>
    <w:p w14:paraId="74FBDED2" w14:textId="3D2FE3AD" w:rsidR="009A2E13" w:rsidRPr="008250E0" w:rsidDel="001A66C9" w:rsidRDefault="009A2E13" w:rsidP="009A2E13">
      <w:pPr>
        <w:pStyle w:val="Pr-formataoHTML"/>
        <w:shd w:val="clear" w:color="auto" w:fill="2B2B2B"/>
        <w:rPr>
          <w:del w:id="3406" w:author="Ryan Lemos" w:date="2019-10-09T20:52:00Z"/>
          <w:color w:val="A9B7C6"/>
          <w:lang w:val="en-US"/>
        </w:rPr>
      </w:pPr>
      <w:del w:id="3407" w:author="Ryan Lemos" w:date="2019-10-09T20:52:00Z">
        <w:r w:rsidRPr="008250E0" w:rsidDel="001A66C9">
          <w:rPr>
            <w:color w:val="A9B7C6"/>
            <w:shd w:val="clear" w:color="auto" w:fill="232525"/>
            <w:lang w:val="en-US"/>
          </w:rPr>
          <w:delText>{</w:delText>
        </w:r>
        <w:r w:rsidRPr="008250E0" w:rsidDel="001A66C9">
          <w:rPr>
            <w:color w:val="A9B7C6"/>
            <w:shd w:val="clear" w:color="auto" w:fill="232525"/>
            <w:lang w:val="en-US"/>
          </w:rPr>
          <w:br/>
        </w:r>
        <w:r w:rsidRPr="008250E0" w:rsidDel="001A66C9">
          <w:rPr>
            <w:color w:val="A9B7C6"/>
            <w:shd w:val="clear" w:color="auto" w:fill="232525"/>
            <w:lang w:val="en-US"/>
          </w:rPr>
          <w:br/>
          <w:delText xml:space="preserve">    </w:delText>
        </w:r>
        <w:r w:rsidRPr="008250E0" w:rsidDel="001A66C9">
          <w:rPr>
            <w:color w:val="9876AA"/>
            <w:shd w:val="clear" w:color="auto" w:fill="232525"/>
            <w:lang w:val="en-US"/>
          </w:rPr>
          <w:delText xml:space="preserve">$response </w:delText>
        </w:r>
        <w:r w:rsidRPr="008250E0" w:rsidDel="001A66C9">
          <w:rPr>
            <w:color w:val="A9B7C6"/>
            <w:shd w:val="clear" w:color="auto" w:fill="232525"/>
            <w:lang w:val="en-US"/>
          </w:rPr>
          <w:delText xml:space="preserve">= </w:delText>
        </w:r>
        <w:r w:rsidRPr="008250E0" w:rsidDel="001A66C9">
          <w:rPr>
            <w:color w:val="9876AA"/>
            <w:shd w:val="clear" w:color="auto" w:fill="232525"/>
            <w:lang w:val="en-US"/>
          </w:rPr>
          <w:delText>$this</w:delText>
        </w:r>
        <w:r w:rsidRPr="008250E0" w:rsidDel="001A66C9">
          <w:rPr>
            <w:color w:val="A9B7C6"/>
            <w:shd w:val="clear" w:color="auto" w:fill="232525"/>
            <w:lang w:val="en-US"/>
          </w:rPr>
          <w:delText>-&gt;</w:delText>
        </w:r>
        <w:r w:rsidRPr="008250E0" w:rsidDel="001A66C9">
          <w:rPr>
            <w:color w:val="FFC66D"/>
            <w:shd w:val="clear" w:color="auto" w:fill="232525"/>
            <w:lang w:val="en-US"/>
          </w:rPr>
          <w:delText>enviaDuvida</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r>
        <w:r w:rsidRPr="008250E0" w:rsidDel="001A66C9">
          <w:rPr>
            <w:color w:val="CC7832"/>
            <w:shd w:val="clear" w:color="auto" w:fill="232525"/>
            <w:lang w:val="en-US"/>
          </w:rPr>
          <w:br/>
        </w:r>
        <w:r w:rsidRPr="008250E0" w:rsidDel="001A66C9">
          <w:rPr>
            <w:color w:val="CC7832"/>
            <w:shd w:val="clear" w:color="auto" w:fill="232525"/>
            <w:lang w:val="en-US"/>
          </w:rPr>
          <w:br/>
          <w:delText xml:space="preserve">    </w:delText>
        </w:r>
        <w:r w:rsidRPr="008250E0" w:rsidDel="001A66C9">
          <w:rPr>
            <w:color w:val="9876AA"/>
            <w:shd w:val="clear" w:color="auto" w:fill="232525"/>
            <w:lang w:val="en-US"/>
          </w:rPr>
          <w:delText>$response</w:delText>
        </w:r>
        <w:r w:rsidRPr="008250E0" w:rsidDel="001A66C9">
          <w:rPr>
            <w:color w:val="A9B7C6"/>
            <w:shd w:val="clear" w:color="auto" w:fill="232525"/>
            <w:lang w:val="en-US"/>
          </w:rPr>
          <w:delText>-&gt;</w:delText>
        </w:r>
        <w:r w:rsidRPr="008250E0" w:rsidDel="001A66C9">
          <w:rPr>
            <w:color w:val="FFC66D"/>
            <w:shd w:val="clear" w:color="auto" w:fill="232525"/>
            <w:lang w:val="en-US"/>
          </w:rPr>
          <w:delText>assertStatus</w:delText>
        </w:r>
        <w:r w:rsidRPr="008250E0" w:rsidDel="001A66C9">
          <w:rPr>
            <w:color w:val="A9B7C6"/>
            <w:shd w:val="clear" w:color="auto" w:fill="232525"/>
            <w:lang w:val="en-US"/>
          </w:rPr>
          <w:delText>(</w:delText>
        </w:r>
        <w:r w:rsidRPr="008250E0" w:rsidDel="001A66C9">
          <w:rPr>
            <w:color w:val="6897BB"/>
            <w:shd w:val="clear" w:color="auto" w:fill="232525"/>
            <w:lang w:val="en-US"/>
          </w:rPr>
          <w:delText>200</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delText xml:space="preserve">    </w:delText>
        </w:r>
        <w:r w:rsidRPr="008250E0" w:rsidDel="001A66C9">
          <w:rPr>
            <w:color w:val="9876AA"/>
            <w:shd w:val="clear" w:color="auto" w:fill="232525"/>
            <w:lang w:val="en-US"/>
          </w:rPr>
          <w:delText>$response</w:delText>
        </w:r>
        <w:r w:rsidRPr="008250E0" w:rsidDel="001A66C9">
          <w:rPr>
            <w:color w:val="A9B7C6"/>
            <w:shd w:val="clear" w:color="auto" w:fill="232525"/>
            <w:lang w:val="en-US"/>
          </w:rPr>
          <w:delText>-&gt;</w:delText>
        </w:r>
        <w:r w:rsidRPr="008250E0" w:rsidDel="001A66C9">
          <w:rPr>
            <w:color w:val="FFC66D"/>
            <w:shd w:val="clear" w:color="auto" w:fill="232525"/>
            <w:lang w:val="en-US"/>
          </w:rPr>
          <w:delText>assertJson</w:delText>
        </w:r>
        <w:r w:rsidRPr="008250E0" w:rsidDel="001A66C9">
          <w:rPr>
            <w:color w:val="A9B7C6"/>
            <w:shd w:val="clear" w:color="auto" w:fill="232525"/>
            <w:lang w:val="en-US"/>
          </w:rPr>
          <w:delText>([</w:delText>
        </w:r>
        <w:r w:rsidRPr="008250E0" w:rsidDel="001A66C9">
          <w:rPr>
            <w:color w:val="6A8759"/>
            <w:shd w:val="clear" w:color="auto" w:fill="232525"/>
            <w:lang w:val="en-US"/>
          </w:rPr>
          <w:delText>'success'</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delText xml:space="preserve">    </w:delText>
        </w:r>
        <w:r w:rsidRPr="008250E0" w:rsidDel="001A66C9">
          <w:rPr>
            <w:color w:val="9876AA"/>
            <w:shd w:val="clear" w:color="auto" w:fill="232525"/>
            <w:lang w:val="en-US"/>
          </w:rPr>
          <w:delText>$this</w:delText>
        </w:r>
        <w:r w:rsidRPr="008250E0" w:rsidDel="001A66C9">
          <w:rPr>
            <w:color w:val="A9B7C6"/>
            <w:shd w:val="clear" w:color="auto" w:fill="232525"/>
            <w:lang w:val="en-US"/>
          </w:rPr>
          <w:delText>-&gt;</w:delText>
        </w:r>
        <w:r w:rsidRPr="008250E0" w:rsidDel="001A66C9">
          <w:rPr>
            <w:color w:val="FFC66D"/>
            <w:shd w:val="clear" w:color="auto" w:fill="232525"/>
            <w:lang w:val="en-US"/>
          </w:rPr>
          <w:delText>assertDatabaseHas</w:delText>
        </w:r>
        <w:r w:rsidRPr="008250E0" w:rsidDel="001A66C9">
          <w:rPr>
            <w:color w:val="A9B7C6"/>
            <w:shd w:val="clear" w:color="auto" w:fill="232525"/>
            <w:lang w:val="en-US"/>
          </w:rPr>
          <w:delText>(</w:delText>
        </w:r>
        <w:r w:rsidRPr="008250E0" w:rsidDel="001A66C9">
          <w:rPr>
            <w:color w:val="6A8759"/>
            <w:shd w:val="clear" w:color="auto" w:fill="232525"/>
            <w:lang w:val="en-US"/>
          </w:rPr>
          <w:delText>'notifications'</w:delText>
        </w:r>
        <w:r w:rsidRPr="008250E0" w:rsidDel="001A66C9">
          <w:rPr>
            <w:color w:val="CC7832"/>
            <w:shd w:val="clear" w:color="auto" w:fill="232525"/>
            <w:lang w:val="en-US"/>
          </w:rPr>
          <w:delText xml:space="preserve">, </w:delText>
        </w:r>
        <w:r w:rsidRPr="008250E0" w:rsidDel="001A66C9">
          <w:rPr>
            <w:color w:val="A9B7C6"/>
            <w:shd w:val="clear" w:color="auto" w:fill="232525"/>
            <w:lang w:val="en-US"/>
          </w:rPr>
          <w:delText>[</w:delText>
        </w:r>
        <w:r w:rsidRPr="008250E0" w:rsidDel="001A66C9">
          <w:rPr>
            <w:color w:val="6A8759"/>
            <w:shd w:val="clear" w:color="auto" w:fill="232525"/>
            <w:lang w:val="en-US"/>
          </w:rPr>
          <w:delText xml:space="preserve">'notifiable_id' </w:delText>
        </w:r>
        <w:r w:rsidRPr="008250E0" w:rsidDel="001A66C9">
          <w:rPr>
            <w:color w:val="A9B7C6"/>
            <w:shd w:val="clear" w:color="auto" w:fill="232525"/>
            <w:lang w:val="en-US"/>
          </w:rPr>
          <w:delText xml:space="preserve">=&gt; </w:delText>
        </w:r>
        <w:r w:rsidRPr="008250E0" w:rsidDel="001A66C9">
          <w:rPr>
            <w:color w:val="6897BB"/>
            <w:shd w:val="clear" w:color="auto" w:fill="232525"/>
            <w:lang w:val="en-US"/>
          </w:rPr>
          <w:delText>2</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r>
        <w:r w:rsidRPr="008250E0" w:rsidDel="001A66C9">
          <w:rPr>
            <w:color w:val="A9B7C6"/>
            <w:shd w:val="clear" w:color="auto" w:fill="232525"/>
            <w:lang w:val="en-US"/>
          </w:rPr>
          <w:delText>}</w:delText>
        </w:r>
      </w:del>
    </w:p>
    <w:p w14:paraId="7DA01259" w14:textId="7D07CCA4" w:rsidR="009A2E13" w:rsidRPr="008250E0" w:rsidDel="001A66C9" w:rsidRDefault="009A2E13" w:rsidP="009A2E13">
      <w:pPr>
        <w:rPr>
          <w:del w:id="3408" w:author="Ryan Lemos" w:date="2019-10-09T20:52:00Z"/>
          <w:lang w:val="en-US"/>
        </w:rPr>
      </w:pPr>
      <w:del w:id="3409" w:author="Ryan Lemos" w:date="2019-10-09T20:52:00Z">
        <w:r w:rsidRPr="008250E0" w:rsidDel="001A66C9">
          <w:rPr>
            <w:lang w:val="en-US"/>
          </w:rPr>
          <w:delText xml:space="preserve"> </w:delText>
        </w:r>
      </w:del>
    </w:p>
    <w:p w14:paraId="00ECEE7A" w14:textId="425DAC38" w:rsidR="009A2E13" w:rsidRDefault="009A2E13" w:rsidP="009A2E13">
      <w:pPr>
        <w:rPr>
          <w:ins w:id="3410" w:author="Ryan Lemos" w:date="2019-10-09T20:53:00Z"/>
        </w:rPr>
      </w:pPr>
      <w:r>
        <w:t>O teste</w:t>
      </w:r>
      <w:r w:rsidR="00265C22">
        <w:t xml:space="preserve"> do trecho </w:t>
      </w:r>
      <w:del w:id="3411" w:author="Ryan Lemos" w:date="2019-10-13T15:41:00Z">
        <w:r w:rsidR="00265C22" w:rsidDel="00A768C5">
          <w:delText>x</w:delText>
        </w:r>
        <w:r w:rsidDel="00A768C5">
          <w:delText xml:space="preserve"> </w:delText>
        </w:r>
      </w:del>
      <w:ins w:id="3412" w:author="Ryan Lemos" w:date="2019-10-13T15:41:00Z">
        <w:r w:rsidR="00A768C5">
          <w:t xml:space="preserve">de código da </w:t>
        </w:r>
        <w:r w:rsidR="00A768C5">
          <w:fldChar w:fldCharType="begin"/>
        </w:r>
        <w:r w:rsidR="00A768C5">
          <w:instrText xml:space="preserve"> REF _Ref21873733 \h </w:instrText>
        </w:r>
      </w:ins>
      <w:r w:rsidR="00A768C5">
        <w:fldChar w:fldCharType="separate"/>
      </w:r>
      <w:ins w:id="3413" w:author="Ryan Lemos" w:date="2019-10-14T11:07:00Z">
        <w:r w:rsidR="00EA29D8">
          <w:t xml:space="preserve">Figura </w:t>
        </w:r>
        <w:r w:rsidR="00EA29D8">
          <w:rPr>
            <w:noProof/>
          </w:rPr>
          <w:t>114</w:t>
        </w:r>
      </w:ins>
      <w:ins w:id="3414" w:author="Ryan Lemos" w:date="2019-10-13T15:41:00Z">
        <w:r w:rsidR="00A768C5">
          <w:fldChar w:fldCharType="end"/>
        </w:r>
        <w:r w:rsidR="00A768C5">
          <w:t xml:space="preserve"> </w:t>
        </w:r>
      </w:ins>
      <w:r>
        <w:t>se trata da atualização de um evento criado por um professor</w:t>
      </w:r>
      <w:r w:rsidR="00265C22">
        <w:t xml:space="preserve">. Primeiramente há duas funções responsáveis por criar as dependências desse teste. A primeira cria uma turma e associa o professor a essa turma. A segunda cria </w:t>
      </w:r>
      <w:r w:rsidR="00610173">
        <w:t xml:space="preserve">um evento, associando-o a turma criada na função anterior. Então é feito uma requisição a API por meio da função do PHPUNIT chamada </w:t>
      </w:r>
      <w:proofErr w:type="spellStart"/>
      <w:r w:rsidR="00610173">
        <w:t>json</w:t>
      </w:r>
      <w:proofErr w:type="spellEnd"/>
      <w:r w:rsidR="00610173">
        <w:t>. Passa-se o método a ser utilizado, nesse caso o verbo PUT conforme descrito na seção</w:t>
      </w:r>
      <w:del w:id="3415" w:author="Ryan Lemos" w:date="2019-10-13T15:40:00Z">
        <w:r w:rsidR="00610173" w:rsidDel="00A768C5">
          <w:delText xml:space="preserve"> </w:delText>
        </w:r>
      </w:del>
      <w:ins w:id="3416" w:author="Ryan Lemos" w:date="2019-10-13T15:40:00Z">
        <w:r w:rsidR="00A768C5">
          <w:t xml:space="preserve"> </w:t>
        </w:r>
        <w:r w:rsidR="00A768C5">
          <w:fldChar w:fldCharType="begin"/>
        </w:r>
        <w:r w:rsidR="00A768C5">
          <w:instrText xml:space="preserve"> REF _Ref21873642 \r \h </w:instrText>
        </w:r>
      </w:ins>
      <w:r w:rsidR="00A768C5">
        <w:fldChar w:fldCharType="separate"/>
      </w:r>
      <w:ins w:id="3417" w:author="Ryan Lemos" w:date="2019-10-14T11:07:00Z">
        <w:r w:rsidR="00EA29D8">
          <w:t>2.2.4.10</w:t>
        </w:r>
      </w:ins>
      <w:ins w:id="3418" w:author="Ryan Lemos" w:date="2019-10-13T15:40:00Z">
        <w:r w:rsidR="00A768C5">
          <w:fldChar w:fldCharType="end"/>
        </w:r>
      </w:ins>
      <w:del w:id="3419" w:author="Ryan Lemos" w:date="2019-10-13T15:40:00Z">
        <w:r w:rsidR="00610173" w:rsidDel="00A768C5">
          <w:delText>x</w:delText>
        </w:r>
      </w:del>
      <w:r w:rsidR="00610173">
        <w:t>, enviando os dados a serem atualizados. Por último entram as asserções que verificam o retorno da API, se o dado foi incluído na base e se o dado anterior foi excluído.</w:t>
      </w:r>
    </w:p>
    <w:p w14:paraId="6663EF42" w14:textId="77777777" w:rsidR="001A66C9" w:rsidRDefault="001A66C9" w:rsidP="009A2E13"/>
    <w:p w14:paraId="1C856177" w14:textId="03EE1575" w:rsidR="009A2E13" w:rsidRPr="00A118AA" w:rsidRDefault="001A66C9">
      <w:pPr>
        <w:pStyle w:val="Legenda"/>
        <w:pPrChange w:id="3420" w:author="Ryan Lemos" w:date="2019-10-09T20:53:00Z">
          <w:pPr/>
        </w:pPrChange>
      </w:pPr>
      <w:bookmarkStart w:id="3421" w:name="_Ref21873733"/>
      <w:ins w:id="3422" w:author="Ryan Lemos" w:date="2019-10-09T20:53:00Z">
        <w:r>
          <w:t xml:space="preserve">Figura </w:t>
        </w:r>
        <w:r>
          <w:fldChar w:fldCharType="begin"/>
        </w:r>
        <w:r>
          <w:instrText xml:space="preserve"> SEQ Figura \* ARABIC </w:instrText>
        </w:r>
      </w:ins>
      <w:r>
        <w:fldChar w:fldCharType="separate"/>
      </w:r>
      <w:ins w:id="3423" w:author="Ryan Lemos" w:date="2019-10-14T11:07:00Z">
        <w:r w:rsidR="00EA29D8">
          <w:rPr>
            <w:noProof/>
          </w:rPr>
          <w:t>114</w:t>
        </w:r>
      </w:ins>
      <w:ins w:id="3424" w:author="Ryan Lemos" w:date="2019-10-09T20:53:00Z">
        <w:r>
          <w:fldChar w:fldCharType="end"/>
        </w:r>
        <w:bookmarkEnd w:id="3421"/>
        <w:r>
          <w:t xml:space="preserve"> - Teste de atualização de um evento</w:t>
        </w:r>
      </w:ins>
    </w:p>
    <w:p w14:paraId="6D716019" w14:textId="77777777" w:rsidR="00040E23" w:rsidRDefault="009A2E13" w:rsidP="009A2E13">
      <w:pPr>
        <w:pStyle w:val="Pr-formataoHTML"/>
        <w:shd w:val="clear" w:color="auto" w:fill="2B2B2B"/>
        <w:rPr>
          <w:color w:val="A9B7C6"/>
          <w:shd w:val="clear" w:color="auto" w:fill="232525"/>
          <w:lang w:val="en-US"/>
        </w:rPr>
      </w:pPr>
      <w:r w:rsidRPr="00EA29D8">
        <w:rPr>
          <w:color w:val="A9B7C6"/>
          <w:shd w:val="clear" w:color="auto" w:fill="232525"/>
          <w:lang w:val="en-US"/>
          <w:rPrChange w:id="3425" w:author="Ryan Lemos" w:date="2019-10-14T11:08:00Z">
            <w:rPr>
              <w:color w:val="A9B7C6"/>
              <w:shd w:val="clear" w:color="auto" w:fill="232525"/>
              <w:lang w:val="en-US"/>
            </w:rPr>
          </w:rPrChange>
        </w:rPr>
        <w:br/>
      </w:r>
      <w:r w:rsidRPr="008250E0">
        <w:rPr>
          <w:b/>
          <w:bCs/>
          <w:color w:val="CC7832"/>
          <w:shd w:val="clear" w:color="auto" w:fill="232525"/>
          <w:lang w:val="en-US"/>
        </w:rPr>
        <w:t xml:space="preserve">public function </w:t>
      </w:r>
      <w:proofErr w:type="spellStart"/>
      <w:proofErr w:type="gramStart"/>
      <w:r w:rsidRPr="008250E0">
        <w:rPr>
          <w:color w:val="FFC66D"/>
          <w:shd w:val="clear" w:color="auto" w:fill="232525"/>
          <w:lang w:val="en-US"/>
        </w:rPr>
        <w:t>testUpdate</w:t>
      </w:r>
      <w:proofErr w:type="spellEnd"/>
      <w:r w:rsidRPr="008250E0">
        <w:rPr>
          <w:color w:val="A9B7C6"/>
          <w:shd w:val="clear" w:color="auto" w:fill="232525"/>
          <w:lang w:val="en-US"/>
        </w:rPr>
        <w:t>(</w:t>
      </w:r>
      <w:proofErr w:type="gramEnd"/>
      <w:r w:rsidRPr="008250E0">
        <w:rPr>
          <w:color w:val="A9B7C6"/>
          <w:shd w:val="clear" w:color="auto" w:fill="232525"/>
          <w:lang w:val="en-US"/>
        </w:rPr>
        <w:t>)</w:t>
      </w:r>
    </w:p>
    <w:p w14:paraId="43F8CCFA" w14:textId="4DE536BA"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createGroup</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createEventTeacher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 xml:space="preserve">'teste </w:t>
      </w:r>
      <w:proofErr w:type="spellStart"/>
      <w:r w:rsidRPr="008250E0">
        <w:rPr>
          <w:color w:val="6A8759"/>
          <w:shd w:val="clear" w:color="auto" w:fill="232525"/>
          <w:lang w:val="en-US"/>
        </w:rPr>
        <w:t>edição</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w:t>
      </w:r>
      <w:proofErr w:type="spellStart"/>
      <w:r w:rsidRPr="008250E0">
        <w:rPr>
          <w:color w:val="6A8759"/>
          <w:shd w:val="clear" w:color="auto" w:fill="232525"/>
          <w:lang w:val="en-US"/>
        </w:rPr>
        <w:t>event.update</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9876AA"/>
          <w:shd w:val="clear" w:color="auto" w:fill="232525"/>
          <w:lang w:val="en-US"/>
        </w:rPr>
        <w:t>header_teacher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assertDatabaseMissing</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0D9B9B49" w:rsidR="009A2E13" w:rsidRPr="00031AD6" w:rsidRDefault="009E79A9">
      <w:pPr>
        <w:pStyle w:val="Fontes"/>
        <w:rPr>
          <w:ins w:id="3426" w:author="Ryan Lemos" w:date="2019-10-13T12:42:00Z"/>
          <w:rPrChange w:id="3427" w:author="Ryan Lemos" w:date="2019-10-13T12:42:00Z">
            <w:rPr>
              <w:ins w:id="3428" w:author="Ryan Lemos" w:date="2019-10-13T12:42:00Z"/>
              <w:lang w:val="en-US"/>
            </w:rPr>
          </w:rPrChange>
        </w:rPr>
        <w:pPrChange w:id="3429" w:author="Ryan Lemos" w:date="2019-10-13T12:42:00Z">
          <w:pPr>
            <w:pStyle w:val="Ttulo2"/>
            <w:numPr>
              <w:ilvl w:val="0"/>
              <w:numId w:val="0"/>
            </w:numPr>
            <w:ind w:left="0" w:firstLine="0"/>
          </w:pPr>
        </w:pPrChange>
      </w:pPr>
      <w:ins w:id="3430" w:author="Ryan Lemos" w:date="2019-10-13T13:01:00Z">
        <w:r>
          <w:t>Fonte: PRÓPRIA, 2019. Utilizando o VSCODE v.1.39.1</w:t>
        </w:r>
      </w:ins>
    </w:p>
    <w:p w14:paraId="27B7245C" w14:textId="77777777" w:rsidR="00031AD6" w:rsidRPr="00031AD6" w:rsidRDefault="00031AD6">
      <w:pPr>
        <w:rPr>
          <w:rPrChange w:id="3431" w:author="Ryan Lemos" w:date="2019-10-13T12:42:00Z">
            <w:rPr>
              <w:lang w:val="en-US"/>
            </w:rPr>
          </w:rPrChange>
        </w:rPr>
        <w:pPrChange w:id="3432" w:author="Ryan Lemos" w:date="2019-10-13T12:42:00Z">
          <w:pPr>
            <w:pStyle w:val="Ttulo2"/>
            <w:numPr>
              <w:ilvl w:val="0"/>
              <w:numId w:val="0"/>
            </w:numPr>
            <w:ind w:left="0" w:firstLine="0"/>
          </w:pPr>
        </w:pPrChange>
      </w:pPr>
    </w:p>
    <w:p w14:paraId="7960D4F7" w14:textId="3AE010BB" w:rsidR="001D5294" w:rsidRPr="001D5294" w:rsidRDefault="001D5294" w:rsidP="001D5294">
      <w:r w:rsidRPr="005074A5">
        <w:t>O trecho de código</w:t>
      </w:r>
      <w:r>
        <w:t xml:space="preserve"> </w:t>
      </w:r>
      <w:ins w:id="3433" w:author="Ryan Lemos" w:date="2019-10-13T15:41:00Z">
        <w:r w:rsidR="00A768C5">
          <w:t xml:space="preserve">da </w:t>
        </w:r>
        <w:r w:rsidR="00A768C5">
          <w:fldChar w:fldCharType="begin"/>
        </w:r>
        <w:r w:rsidR="00A768C5">
          <w:instrText xml:space="preserve"> REF _Ref21873715 \h </w:instrText>
        </w:r>
      </w:ins>
      <w:r w:rsidR="00A768C5">
        <w:fldChar w:fldCharType="separate"/>
      </w:r>
      <w:ins w:id="3434" w:author="Ryan Lemos" w:date="2019-10-14T11:07:00Z">
        <w:r w:rsidR="00EA29D8" w:rsidRPr="00EA29D8">
          <w:rPr>
            <w:b/>
            <w:iCs/>
            <w:rPrChange w:id="3435" w:author="Ryan Lemos" w:date="2019-10-14T11:08:00Z">
              <w:rPr>
                <w:b/>
                <w:iCs/>
              </w:rPr>
            </w:rPrChange>
          </w:rPr>
          <w:t xml:space="preserve">Figura </w:t>
        </w:r>
        <w:r w:rsidR="00EA29D8" w:rsidRPr="00EA29D8">
          <w:rPr>
            <w:noProof/>
            <w:rPrChange w:id="3436" w:author="Ryan Lemos" w:date="2019-10-14T11:08:00Z">
              <w:rPr>
                <w:noProof/>
                <w:lang w:val="en-US"/>
              </w:rPr>
            </w:rPrChange>
          </w:rPr>
          <w:t>115</w:t>
        </w:r>
      </w:ins>
      <w:ins w:id="3437" w:author="Ryan Lemos" w:date="2019-10-13T15:41:00Z">
        <w:r w:rsidR="00A768C5">
          <w:fldChar w:fldCharType="end"/>
        </w:r>
      </w:ins>
      <w:del w:id="3438" w:author="Ryan Lemos" w:date="2019-10-13T15:41:00Z">
        <w:r w:rsidDel="00A768C5">
          <w:delText>x</w:delText>
        </w:r>
      </w:del>
      <w:r>
        <w:t xml:space="preserve">, que foi retirado da classe de teste de autenticação, demonstra as funções de teste utilizadas para autenticação de usuários no ambiente. A função </w:t>
      </w:r>
      <w:proofErr w:type="spellStart"/>
      <w:r w:rsidRPr="005074A5">
        <w:rPr>
          <w:i/>
          <w:iCs/>
        </w:rPr>
        <w:t>testIfCanLogin</w:t>
      </w:r>
      <w:proofErr w:type="spellEnd"/>
      <w:r>
        <w:t xml:space="preserve"> testa se ao enviar os dados de acesso o usuário consegue obter o </w:t>
      </w:r>
      <w:r w:rsidRPr="005074A5">
        <w:rPr>
          <w:i/>
          <w:iCs/>
        </w:rPr>
        <w:t>token</w:t>
      </w:r>
      <w:r>
        <w:t xml:space="preserve"> de autenticação utilizado na comunicação entre a API e o </w:t>
      </w:r>
      <w:r w:rsidRPr="005074A5">
        <w:rPr>
          <w:i/>
          <w:iCs/>
        </w:rPr>
        <w:t>front-end</w:t>
      </w:r>
      <w:r>
        <w:t xml:space="preserve">. Através desse </w:t>
      </w:r>
      <w:r w:rsidRPr="005074A5">
        <w:rPr>
          <w:i/>
          <w:iCs/>
        </w:rPr>
        <w:t>token</w:t>
      </w:r>
      <w:r>
        <w:t xml:space="preserve"> a API consegue reconhecer o usuário autenticado, mesmo o dado não persistindo no </w:t>
      </w:r>
      <w:proofErr w:type="spellStart"/>
      <w:r w:rsidRPr="005074A5">
        <w:rPr>
          <w:i/>
          <w:iCs/>
        </w:rPr>
        <w:t>back-end</w:t>
      </w:r>
      <w:proofErr w:type="spellEnd"/>
      <w:r>
        <w:t xml:space="preserve"> como ocorre nas seções. </w:t>
      </w:r>
    </w:p>
    <w:p w14:paraId="6ACD6847" w14:textId="12584944" w:rsidR="001D5294" w:rsidRPr="00D36233" w:rsidRDefault="001A66C9">
      <w:pPr>
        <w:pStyle w:val="Legenda"/>
        <w:rPr>
          <w:lang w:val="en-US"/>
          <w:rPrChange w:id="3439" w:author="Ryan Lemos" w:date="2019-10-13T11:43:00Z">
            <w:rPr/>
          </w:rPrChange>
        </w:rPr>
        <w:pPrChange w:id="3440" w:author="Ryan Lemos" w:date="2019-10-09T20:53:00Z">
          <w:pPr/>
        </w:pPrChange>
      </w:pPr>
      <w:bookmarkStart w:id="3441" w:name="_Ref21873715"/>
      <w:proofErr w:type="spellStart"/>
      <w:ins w:id="3442" w:author="Ryan Lemos" w:date="2019-10-09T20:53:00Z">
        <w:r w:rsidRPr="00D36233">
          <w:rPr>
            <w:lang w:val="en-US"/>
            <w:rPrChange w:id="3443" w:author="Ryan Lemos" w:date="2019-10-13T11:43:00Z">
              <w:rPr>
                <w:b/>
                <w:iCs/>
              </w:rPr>
            </w:rPrChange>
          </w:rPr>
          <w:t>Figura</w:t>
        </w:r>
        <w:proofErr w:type="spellEnd"/>
        <w:r w:rsidRPr="00D36233">
          <w:rPr>
            <w:lang w:val="en-US"/>
            <w:rPrChange w:id="3444" w:author="Ryan Lemos" w:date="2019-10-13T11:43:00Z">
              <w:rPr>
                <w:b/>
                <w:iCs/>
              </w:rPr>
            </w:rPrChange>
          </w:rPr>
          <w:t xml:space="preserve"> </w:t>
        </w:r>
        <w:r>
          <w:fldChar w:fldCharType="begin"/>
        </w:r>
        <w:r w:rsidRPr="00D36233">
          <w:rPr>
            <w:lang w:val="en-US"/>
            <w:rPrChange w:id="3445" w:author="Ryan Lemos" w:date="2019-10-13T11:43:00Z">
              <w:rPr>
                <w:b/>
                <w:iCs/>
              </w:rPr>
            </w:rPrChange>
          </w:rPr>
          <w:instrText xml:space="preserve"> SEQ Figura \* ARABIC </w:instrText>
        </w:r>
      </w:ins>
      <w:r>
        <w:fldChar w:fldCharType="separate"/>
      </w:r>
      <w:ins w:id="3446" w:author="Ryan Lemos" w:date="2019-10-14T11:07:00Z">
        <w:r w:rsidR="00EA29D8">
          <w:rPr>
            <w:noProof/>
            <w:lang w:val="en-US"/>
          </w:rPr>
          <w:t>115</w:t>
        </w:r>
      </w:ins>
      <w:ins w:id="3447" w:author="Ryan Lemos" w:date="2019-10-09T20:53:00Z">
        <w:r>
          <w:fldChar w:fldCharType="end"/>
        </w:r>
        <w:bookmarkEnd w:id="3441"/>
        <w:r w:rsidRPr="00D36233">
          <w:rPr>
            <w:lang w:val="en-US"/>
            <w:rPrChange w:id="3448" w:author="Ryan Lemos" w:date="2019-10-13T11:43:00Z">
              <w:rPr>
                <w:b/>
                <w:iCs/>
              </w:rPr>
            </w:rPrChange>
          </w:rPr>
          <w:t xml:space="preserve"> - Teste de login</w:t>
        </w:r>
      </w:ins>
    </w:p>
    <w:p w14:paraId="6B36C0B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D36233">
        <w:rPr>
          <w:rFonts w:ascii="Consolas" w:eastAsia="Times New Roman" w:hAnsi="Consolas"/>
          <w:color w:val="D4D4D4"/>
          <w:sz w:val="21"/>
          <w:szCs w:val="21"/>
          <w:lang w:val="en-US" w:eastAsia="pt-BR"/>
          <w:rPrChange w:id="3449" w:author="Ryan Lemos" w:date="2019-10-13T11:43:00Z">
            <w:rPr>
              <w:rFonts w:ascii="Consolas" w:eastAsia="Times New Roman" w:hAnsi="Consolas"/>
              <w:color w:val="D4D4D4"/>
              <w:sz w:val="21"/>
              <w:szCs w:val="21"/>
              <w:lang w:eastAsia="pt-BR"/>
            </w:rPr>
          </w:rPrChange>
        </w:rPr>
        <w:t>    </w:t>
      </w:r>
      <w:r w:rsidRPr="005074A5">
        <w:rPr>
          <w:rFonts w:ascii="Consolas" w:eastAsia="Times New Roman" w:hAnsi="Consolas"/>
          <w:color w:val="569CD6"/>
          <w:sz w:val="21"/>
          <w:szCs w:val="21"/>
          <w:lang w:val="en-US" w:eastAsia="pt-BR"/>
        </w:rPr>
        <w:t>public</w:t>
      </w:r>
      <w:r w:rsidRPr="005074A5">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function</w:t>
      </w:r>
      <w:r w:rsidRPr="005074A5">
        <w:rPr>
          <w:rFonts w:ascii="Consolas" w:eastAsia="Times New Roman" w:hAnsi="Consolas"/>
          <w:color w:val="D4D4D4"/>
          <w:sz w:val="21"/>
          <w:szCs w:val="21"/>
          <w:lang w:val="en-US" w:eastAsia="pt-BR"/>
        </w:rPr>
        <w:t> </w:t>
      </w:r>
      <w:proofErr w:type="spellStart"/>
      <w:proofErr w:type="gramStart"/>
      <w:r w:rsidRPr="005074A5">
        <w:rPr>
          <w:rFonts w:ascii="Consolas" w:eastAsia="Times New Roman" w:hAnsi="Consolas"/>
          <w:color w:val="DCDCAA"/>
          <w:sz w:val="21"/>
          <w:szCs w:val="21"/>
          <w:lang w:val="en-US" w:eastAsia="pt-BR"/>
        </w:rPr>
        <w:t>testIfCanLogin</w:t>
      </w:r>
      <w:proofErr w:type="spellEnd"/>
      <w:r w:rsidRPr="005074A5">
        <w:rPr>
          <w:rFonts w:ascii="Consolas" w:eastAsia="Times New Roman" w:hAnsi="Consolas"/>
          <w:color w:val="D4D4D4"/>
          <w:sz w:val="21"/>
          <w:szCs w:val="21"/>
          <w:lang w:val="en-US" w:eastAsia="pt-BR"/>
        </w:rPr>
        <w:t>(</w:t>
      </w:r>
      <w:proofErr w:type="gramEnd"/>
      <w:r w:rsidRPr="005074A5">
        <w:rPr>
          <w:rFonts w:ascii="Consolas" w:eastAsia="Times New Roman" w:hAnsi="Consolas"/>
          <w:color w:val="D4D4D4"/>
          <w:sz w:val="21"/>
          <w:szCs w:val="21"/>
          <w:lang w:val="en-US" w:eastAsia="pt-BR"/>
        </w:rPr>
        <w:t>)</w:t>
      </w:r>
    </w:p>
    <w:p w14:paraId="2E8C2C29"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p>
    <w:p w14:paraId="5286E82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r w:rsidRPr="005074A5">
        <w:rPr>
          <w:rFonts w:ascii="Consolas" w:eastAsia="Times New Roman" w:hAnsi="Consolas"/>
          <w:color w:val="9CDCFE"/>
          <w:sz w:val="21"/>
          <w:szCs w:val="21"/>
          <w:lang w:val="en-US" w:eastAsia="pt-BR"/>
        </w:rPr>
        <w:t>$response</w:t>
      </w:r>
      <w:r w:rsidRPr="005074A5">
        <w:rPr>
          <w:rFonts w:ascii="Consolas" w:eastAsia="Times New Roman" w:hAnsi="Consolas"/>
          <w:color w:val="D4D4D4"/>
          <w:sz w:val="21"/>
          <w:szCs w:val="21"/>
          <w:lang w:val="en-US" w:eastAsia="pt-BR"/>
        </w:rPr>
        <w:t> = </w:t>
      </w:r>
      <w:r w:rsidRPr="005074A5">
        <w:rPr>
          <w:rFonts w:ascii="Consolas" w:eastAsia="Times New Roman" w:hAnsi="Consolas"/>
          <w:color w:val="569CD6"/>
          <w:sz w:val="21"/>
          <w:szCs w:val="21"/>
          <w:lang w:val="en-US" w:eastAsia="pt-BR"/>
        </w:rPr>
        <w:t>$this</w:t>
      </w:r>
      <w:r w:rsidRPr="005074A5">
        <w:rPr>
          <w:rFonts w:ascii="Consolas" w:eastAsia="Times New Roman" w:hAnsi="Consolas"/>
          <w:color w:val="D4D4D4"/>
          <w:sz w:val="21"/>
          <w:szCs w:val="21"/>
          <w:lang w:val="en-US" w:eastAsia="pt-BR"/>
        </w:rPr>
        <w:t>-&gt;</w:t>
      </w:r>
      <w:r w:rsidRPr="005074A5">
        <w:rPr>
          <w:rFonts w:ascii="Consolas" w:eastAsia="Times New Roman" w:hAnsi="Consolas"/>
          <w:color w:val="DCDCAA"/>
          <w:sz w:val="21"/>
          <w:szCs w:val="21"/>
          <w:lang w:val="en-US" w:eastAsia="pt-BR"/>
        </w:rPr>
        <w:t>postJson</w:t>
      </w:r>
      <w:r w:rsidRPr="005074A5">
        <w:rPr>
          <w:rFonts w:ascii="Consolas" w:eastAsia="Times New Roman" w:hAnsi="Consolas"/>
          <w:color w:val="D4D4D4"/>
          <w:sz w:val="21"/>
          <w:szCs w:val="21"/>
          <w:lang w:val="en-US" w:eastAsia="pt-BR"/>
        </w:rPr>
        <w:t>(</w:t>
      </w:r>
      <w:r w:rsidRPr="005074A5">
        <w:rPr>
          <w:rFonts w:ascii="Consolas" w:eastAsia="Times New Roman" w:hAnsi="Consolas"/>
          <w:color w:val="DCDCAA"/>
          <w:sz w:val="21"/>
          <w:szCs w:val="21"/>
          <w:lang w:val="en-US" w:eastAsia="pt-BR"/>
        </w:rPr>
        <w:t>route</w:t>
      </w:r>
      <w:r w:rsidRPr="005074A5">
        <w:rPr>
          <w:rFonts w:ascii="Consolas" w:eastAsia="Times New Roman" w:hAnsi="Consolas"/>
          <w:color w:val="D4D4D4"/>
          <w:sz w:val="21"/>
          <w:szCs w:val="21"/>
          <w:lang w:val="en-US" w:eastAsia="pt-BR"/>
        </w:rPr>
        <w:t>(</w:t>
      </w:r>
      <w:r w:rsidRPr="005074A5">
        <w:rPr>
          <w:rFonts w:ascii="Consolas" w:eastAsia="Times New Roman" w:hAnsi="Consolas"/>
          <w:color w:val="CE9178"/>
          <w:sz w:val="21"/>
          <w:szCs w:val="21"/>
          <w:lang w:val="en-US" w:eastAsia="pt-BR"/>
        </w:rPr>
        <w:t>'auth.login'</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'username'</w:t>
      </w:r>
      <w:r w:rsidRPr="005074A5">
        <w:rPr>
          <w:rFonts w:ascii="Consolas" w:eastAsia="Times New Roman" w:hAnsi="Consolas"/>
          <w:color w:val="D4D4D4"/>
          <w:sz w:val="21"/>
          <w:szCs w:val="21"/>
          <w:lang w:val="en-US" w:eastAsia="pt-BR"/>
        </w:rPr>
        <w:t> =&gt;</w:t>
      </w:r>
      <w:r w:rsidRPr="005074A5">
        <w:rPr>
          <w:rFonts w:ascii="Consolas" w:eastAsia="Times New Roman" w:hAnsi="Consolas"/>
          <w:color w:val="CE9178"/>
          <w:sz w:val="21"/>
          <w:szCs w:val="21"/>
          <w:lang w:val="en-US" w:eastAsia="pt-BR"/>
        </w:rPr>
        <w:t>'ryanlemos'</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'password'</w:t>
      </w:r>
      <w:r w:rsidRPr="005074A5">
        <w:rPr>
          <w:rFonts w:ascii="Consolas" w:eastAsia="Times New Roman" w:hAnsi="Consolas"/>
          <w:color w:val="D4D4D4"/>
          <w:sz w:val="21"/>
          <w:szCs w:val="21"/>
          <w:lang w:val="en-US" w:eastAsia="pt-BR"/>
        </w:rPr>
        <w:t> =&gt; </w:t>
      </w:r>
      <w:r w:rsidRPr="005074A5">
        <w:rPr>
          <w:rFonts w:ascii="Consolas" w:eastAsia="Times New Roman" w:hAnsi="Consolas"/>
          <w:color w:val="CE9178"/>
          <w:sz w:val="21"/>
          <w:szCs w:val="21"/>
          <w:lang w:val="en-US" w:eastAsia="pt-BR"/>
        </w:rPr>
        <w:t>'secret'</w:t>
      </w:r>
      <w:r w:rsidRPr="005074A5">
        <w:rPr>
          <w:rFonts w:ascii="Consolas" w:eastAsia="Times New Roman" w:hAnsi="Consolas"/>
          <w:color w:val="D4D4D4"/>
          <w:sz w:val="21"/>
          <w:szCs w:val="21"/>
          <w:lang w:val="en-US" w:eastAsia="pt-BR"/>
        </w:rPr>
        <w:t>]);</w:t>
      </w:r>
    </w:p>
    <w:p w14:paraId="1C84F00B"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5074A5">
        <w:rPr>
          <w:rFonts w:ascii="Consolas" w:eastAsia="Times New Roman" w:hAnsi="Consolas"/>
          <w:color w:val="D4D4D4"/>
          <w:sz w:val="21"/>
          <w:szCs w:val="21"/>
          <w:lang w:val="en-US"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proofErr w:type="spellStart"/>
      <w:proofErr w:type="gramStart"/>
      <w:r w:rsidRPr="00EC6FD7">
        <w:rPr>
          <w:rFonts w:ascii="Consolas" w:eastAsia="Times New Roman" w:hAnsi="Consolas"/>
          <w:color w:val="DCDCAA"/>
          <w:sz w:val="21"/>
          <w:szCs w:val="21"/>
          <w:lang w:eastAsia="pt-BR"/>
        </w:rPr>
        <w:t>assertStatus</w:t>
      </w:r>
      <w:proofErr w:type="spellEnd"/>
      <w:r w:rsidRPr="00EC6FD7">
        <w:rPr>
          <w:rFonts w:ascii="Consolas" w:eastAsia="Times New Roman" w:hAnsi="Consolas"/>
          <w:color w:val="D4D4D4"/>
          <w:sz w:val="21"/>
          <w:szCs w:val="21"/>
          <w:lang w:eastAsia="pt-BR"/>
        </w:rPr>
        <w:t>(</w:t>
      </w:r>
      <w:proofErr w:type="gramEnd"/>
      <w:r w:rsidRPr="00EC6FD7">
        <w:rPr>
          <w:rFonts w:ascii="Consolas" w:eastAsia="Times New Roman" w:hAnsi="Consolas"/>
          <w:color w:val="B5CEA8"/>
          <w:sz w:val="21"/>
          <w:szCs w:val="21"/>
          <w:lang w:eastAsia="pt-BR"/>
        </w:rPr>
        <w:t>200</w:t>
      </w:r>
      <w:r w:rsidRPr="00EC6FD7">
        <w:rPr>
          <w:rFonts w:ascii="Consolas" w:eastAsia="Times New Roman" w:hAnsi="Consolas"/>
          <w:color w:val="D4D4D4"/>
          <w:sz w:val="21"/>
          <w:szCs w:val="21"/>
          <w:lang w:eastAsia="pt-BR"/>
        </w:rPr>
        <w:t>);</w:t>
      </w:r>
    </w:p>
    <w:p w14:paraId="32F9A19A"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lastRenderedPageBreak/>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proofErr w:type="spellStart"/>
      <w:r w:rsidRPr="00EC6FD7">
        <w:rPr>
          <w:rFonts w:ascii="Consolas" w:eastAsia="Times New Roman" w:hAnsi="Consolas"/>
          <w:color w:val="DCDCAA"/>
          <w:sz w:val="21"/>
          <w:szCs w:val="21"/>
          <w:lang w:eastAsia="pt-BR"/>
        </w:rPr>
        <w:t>assertJsonFragment</w:t>
      </w:r>
      <w:proofErr w:type="spellEnd"/>
      <w:r w:rsidRPr="00EC6FD7">
        <w:rPr>
          <w:rFonts w:ascii="Consolas" w:eastAsia="Times New Roman" w:hAnsi="Consolas"/>
          <w:color w:val="D4D4D4"/>
          <w:sz w:val="21"/>
          <w:szCs w:val="21"/>
          <w:lang w:eastAsia="pt-BR"/>
        </w:rPr>
        <w:t>([</w:t>
      </w:r>
      <w:r w:rsidRPr="00EC6FD7">
        <w:rPr>
          <w:rFonts w:ascii="Consolas" w:eastAsia="Times New Roman" w:hAnsi="Consolas"/>
          <w:color w:val="CE9178"/>
          <w:sz w:val="21"/>
          <w:szCs w:val="21"/>
          <w:lang w:eastAsia="pt-BR"/>
        </w:rPr>
        <w:t>'token'</w:t>
      </w:r>
      <w:r w:rsidRPr="00EC6FD7">
        <w:rPr>
          <w:rFonts w:ascii="Consolas" w:eastAsia="Times New Roman" w:hAnsi="Consolas"/>
          <w:color w:val="D4D4D4"/>
          <w:sz w:val="21"/>
          <w:szCs w:val="21"/>
          <w:lang w:eastAsia="pt-BR"/>
        </w:rPr>
        <w:t>]);</w:t>
      </w:r>
    </w:p>
    <w:p w14:paraId="02E526E3" w14:textId="48AC5486" w:rsidR="001D5294" w:rsidRPr="001D5294" w:rsidRDefault="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p>
    <w:p w14:paraId="0C3BEE55" w14:textId="77777777" w:rsidR="006A06B2" w:rsidRPr="001D5294" w:rsidRDefault="006A06B2" w:rsidP="006A06B2">
      <w:pPr>
        <w:shd w:val="clear" w:color="auto" w:fill="1E1E1E"/>
        <w:spacing w:line="285" w:lineRule="atLeast"/>
        <w:ind w:firstLine="0"/>
        <w:jc w:val="left"/>
        <w:outlineLvl w:val="9"/>
        <w:rPr>
          <w:rFonts w:ascii="Consolas" w:eastAsia="Times New Roman" w:hAnsi="Consolas"/>
          <w:color w:val="D4D4D4"/>
          <w:sz w:val="21"/>
          <w:szCs w:val="21"/>
          <w:lang w:eastAsia="pt-BR"/>
        </w:rPr>
      </w:pPr>
    </w:p>
    <w:p w14:paraId="4730372E" w14:textId="42B899C3" w:rsidR="006A06B2" w:rsidRDefault="009E79A9">
      <w:pPr>
        <w:pStyle w:val="Fontes"/>
        <w:rPr>
          <w:ins w:id="3450" w:author="Ryan Lemos" w:date="2019-10-13T12:42:00Z"/>
        </w:rPr>
        <w:pPrChange w:id="3451" w:author="Ryan Lemos" w:date="2019-10-13T12:42:00Z">
          <w:pPr/>
        </w:pPrChange>
      </w:pPr>
      <w:ins w:id="3452" w:author="Ryan Lemos" w:date="2019-10-13T13:01:00Z">
        <w:r>
          <w:t>Fonte: PRÓPRIA, 2019. Utilizando o VSCODE v.1.39.1</w:t>
        </w:r>
      </w:ins>
    </w:p>
    <w:p w14:paraId="731E380E" w14:textId="77777777" w:rsidR="00031AD6" w:rsidRDefault="00031AD6" w:rsidP="006A06B2"/>
    <w:p w14:paraId="211BCC6C" w14:textId="7445DC50" w:rsidR="003E02E6" w:rsidRDefault="003E02E6" w:rsidP="009C65BE">
      <w:r>
        <w:t>Para executar os testes, é preciso executar o PHPUNIT por meio de um terminal conforme visto pela</w:t>
      </w:r>
      <w:del w:id="3453" w:author="Ryan Lemos" w:date="2019-10-09T20:50:00Z">
        <w:r w:rsidDel="001A66C9">
          <w:delText xml:space="preserve"> </w:delText>
        </w:r>
      </w:del>
      <w:ins w:id="3454" w:author="Ryan Lemos" w:date="2019-10-09T20:50:00Z">
        <w:r w:rsidR="001A66C9">
          <w:t xml:space="preserve"> </w:t>
        </w:r>
        <w:r w:rsidR="001A66C9">
          <w:fldChar w:fldCharType="begin"/>
        </w:r>
        <w:r w:rsidR="001A66C9">
          <w:instrText xml:space="preserve"> REF _Ref21546662 \h </w:instrText>
        </w:r>
      </w:ins>
      <w:r w:rsidR="001A66C9">
        <w:fldChar w:fldCharType="separate"/>
      </w:r>
      <w:ins w:id="3455" w:author="Ryan Lemos" w:date="2019-10-14T11:07:00Z">
        <w:r w:rsidR="00EA29D8">
          <w:t xml:space="preserve">Figura </w:t>
        </w:r>
        <w:r w:rsidR="00EA29D8">
          <w:rPr>
            <w:noProof/>
          </w:rPr>
          <w:t>116</w:t>
        </w:r>
      </w:ins>
      <w:ins w:id="3456" w:author="Ryan Lemos" w:date="2019-10-09T20:50:00Z">
        <w:r w:rsidR="001A66C9">
          <w:fldChar w:fldCharType="end"/>
        </w:r>
      </w:ins>
      <w:del w:id="3457" w:author="Ryan Lemos" w:date="2019-10-09T20:50:00Z">
        <w:r w:rsidDel="001A66C9">
          <w:delText>figura x</w:delText>
        </w:r>
      </w:del>
      <w:r>
        <w:t xml:space="preserve">. Deve-se indicar o caminho do arquivo de teste, e no caso da </w:t>
      </w:r>
      <w:ins w:id="3458" w:author="Ryan Lemos" w:date="2019-10-09T21:15:00Z">
        <w:r w:rsidR="005A7551">
          <w:fldChar w:fldCharType="begin"/>
        </w:r>
        <w:r w:rsidR="005A7551">
          <w:instrText xml:space="preserve"> REF _Ref21546662 \h </w:instrText>
        </w:r>
      </w:ins>
      <w:r w:rsidR="005A7551">
        <w:fldChar w:fldCharType="separate"/>
      </w:r>
      <w:ins w:id="3459" w:author="Ryan Lemos" w:date="2019-10-14T11:07:00Z">
        <w:r w:rsidR="00EA29D8">
          <w:t xml:space="preserve">Figura </w:t>
        </w:r>
        <w:r w:rsidR="00EA29D8">
          <w:rPr>
            <w:noProof/>
          </w:rPr>
          <w:t>116</w:t>
        </w:r>
      </w:ins>
      <w:ins w:id="3460" w:author="Ryan Lemos" w:date="2019-10-09T21:15:00Z">
        <w:r w:rsidR="005A7551">
          <w:fldChar w:fldCharType="end"/>
        </w:r>
        <w:r w:rsidR="005A7551">
          <w:t xml:space="preserve"> </w:t>
        </w:r>
      </w:ins>
      <w:del w:id="3461" w:author="Ryan Lemos" w:date="2019-10-09T21:15:00Z">
        <w:r w:rsidDel="005A7551">
          <w:delText xml:space="preserve">figura x </w:delText>
        </w:r>
      </w:del>
      <w:r>
        <w:t>utilizou-se um parâmetro para executar somente uma função dentro da classe de testes. O resultado do teste é exibido, no caso ok, e quantas asserções, ou verificações, foram executadas e constatadas naquele teste</w:t>
      </w:r>
      <w:r w:rsidR="009C65BE">
        <w:t>. Como visto na</w:t>
      </w:r>
      <w:del w:id="3462" w:author="Ryan Lemos" w:date="2019-10-09T21:15:00Z">
        <w:r w:rsidR="009C65BE" w:rsidDel="005A7551">
          <w:delText xml:space="preserve"> </w:delText>
        </w:r>
      </w:del>
      <w:ins w:id="3463" w:author="Ryan Lemos" w:date="2019-10-09T21:15:00Z">
        <w:r w:rsidR="005A7551">
          <w:t xml:space="preserve"> </w:t>
        </w:r>
        <w:r w:rsidR="005A7551">
          <w:fldChar w:fldCharType="begin"/>
        </w:r>
        <w:r w:rsidR="005A7551">
          <w:instrText xml:space="preserve"> REF _Ref21546662 \h </w:instrText>
        </w:r>
      </w:ins>
      <w:r w:rsidR="005A7551">
        <w:fldChar w:fldCharType="separate"/>
      </w:r>
      <w:ins w:id="3464" w:author="Ryan Lemos" w:date="2019-10-14T11:07:00Z">
        <w:r w:rsidR="00EA29D8">
          <w:t xml:space="preserve">Figura </w:t>
        </w:r>
        <w:r w:rsidR="00EA29D8">
          <w:rPr>
            <w:noProof/>
          </w:rPr>
          <w:t>116</w:t>
        </w:r>
      </w:ins>
      <w:ins w:id="3465" w:author="Ryan Lemos" w:date="2019-10-09T21:15:00Z">
        <w:r w:rsidR="005A7551">
          <w:fldChar w:fldCharType="end"/>
        </w:r>
      </w:ins>
      <w:del w:id="3466" w:author="Ryan Lemos" w:date="2019-10-09T21:15:00Z">
        <w:r w:rsidR="009C65BE" w:rsidDel="005A7551">
          <w:delText>figura x</w:delText>
        </w:r>
      </w:del>
      <w:r w:rsidR="009C65BE">
        <w:t xml:space="preserve">, o teste de uma função demorou para executar quase um minuto, 58 segundos. Isso se dá, pois, o fato de a biblioteca PHPUNIT ter que criar, excluir e preencher os registros em uma base de dados deixa demorada a execução dos testes. Isso foi um gargalo na utilização da metodologia XP durante o desenvolvimento, já que o XP prega velocidade na execução e manutenção dos testes. </w:t>
      </w:r>
    </w:p>
    <w:p w14:paraId="72F5F446" w14:textId="77777777" w:rsidR="009C65BE" w:rsidRDefault="009C65BE"/>
    <w:p w14:paraId="2E7EB52B" w14:textId="2DE378B2" w:rsidR="00EC6FD7" w:rsidRDefault="00EC6FD7" w:rsidP="005074A5">
      <w:pPr>
        <w:pStyle w:val="Legenda"/>
        <w:keepNext/>
      </w:pPr>
      <w:bookmarkStart w:id="3467" w:name="_Ref21546662"/>
      <w:r>
        <w:t xml:space="preserve">Figura </w:t>
      </w:r>
      <w:fldSimple w:instr=" SEQ Figura \* ARABIC ">
        <w:ins w:id="3468" w:author="Ryan Lemos" w:date="2019-10-14T11:07:00Z">
          <w:r w:rsidR="00EA29D8">
            <w:rPr>
              <w:noProof/>
            </w:rPr>
            <w:t>116</w:t>
          </w:r>
        </w:ins>
        <w:del w:id="3469" w:author="Ryan Lemos" w:date="2019-10-07T11:05:00Z">
          <w:r w:rsidR="00D343FF" w:rsidDel="00EA672B">
            <w:rPr>
              <w:noProof/>
            </w:rPr>
            <w:delText>119</w:delText>
          </w:r>
        </w:del>
      </w:fldSimple>
      <w:bookmarkEnd w:id="3467"/>
      <w:r>
        <w:t xml:space="preserve"> - Execução de um teste no PHPUNIT</w:t>
      </w:r>
    </w:p>
    <w:p w14:paraId="1084119B" w14:textId="518A29FA" w:rsidR="003E02E6" w:rsidRPr="005074A5" w:rsidRDefault="003E02E6" w:rsidP="005074A5">
      <w:pPr>
        <w:ind w:firstLine="0"/>
      </w:pPr>
      <w:r>
        <w:rPr>
          <w:noProof/>
        </w:rPr>
        <w:drawing>
          <wp:inline distT="0" distB="0" distL="0" distR="0" wp14:anchorId="3C79379C" wp14:editId="1C2B19C5">
            <wp:extent cx="5760085" cy="1847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085" cy="1847850"/>
                    </a:xfrm>
                    <a:prstGeom prst="rect">
                      <a:avLst/>
                    </a:prstGeom>
                  </pic:spPr>
                </pic:pic>
              </a:graphicData>
            </a:graphic>
          </wp:inline>
        </w:drawing>
      </w:r>
    </w:p>
    <w:p w14:paraId="0E4C058E" w14:textId="7BB7B43D" w:rsidR="00031AD6" w:rsidRDefault="00031AD6" w:rsidP="00031AD6">
      <w:pPr>
        <w:pStyle w:val="Fontes"/>
        <w:rPr>
          <w:ins w:id="3470" w:author="Ryan Lemos" w:date="2019-10-13T12:42:00Z"/>
        </w:rPr>
      </w:pPr>
      <w:ins w:id="3471" w:author="Ryan Lemos" w:date="2019-10-13T12:42:00Z">
        <w:r>
          <w:t>PRÓPRIA, 2019. Utilizando</w:t>
        </w:r>
      </w:ins>
      <w:ins w:id="3472" w:author="Ryan Lemos" w:date="2019-10-13T12:43:00Z">
        <w:r>
          <w:t xml:space="preserve"> o terminal CMD dentro d</w:t>
        </w:r>
      </w:ins>
      <w:ins w:id="3473" w:author="Ryan Lemos" w:date="2019-10-13T12:42:00Z">
        <w:r>
          <w:t>o VSCODE v.1.39.1</w:t>
        </w:r>
      </w:ins>
      <w:ins w:id="3474" w:author="Ryan Lemos" w:date="2019-10-13T12:43:00Z">
        <w:r>
          <w:t>.</w:t>
        </w:r>
      </w:ins>
    </w:p>
    <w:p w14:paraId="20EF3BC0" w14:textId="7AE61934" w:rsidR="0066124C" w:rsidRDefault="0066124C" w:rsidP="005074A5">
      <w:pPr>
        <w:pStyle w:val="Ttulo1"/>
        <w:numPr>
          <w:ilvl w:val="0"/>
          <w:numId w:val="0"/>
        </w:numPr>
        <w:rPr>
          <w:ins w:id="3475" w:author="Ryan Lemos" w:date="2019-10-13T12:42:00Z"/>
        </w:rPr>
      </w:pPr>
    </w:p>
    <w:p w14:paraId="6861E2F0" w14:textId="77777777" w:rsidR="00031AD6" w:rsidRPr="00031AD6" w:rsidRDefault="00031AD6">
      <w:pPr>
        <w:rPr>
          <w:rPrChange w:id="3476" w:author="Ryan Lemos" w:date="2019-10-13T12:42:00Z">
            <w:rPr/>
          </w:rPrChange>
        </w:rPr>
        <w:pPrChange w:id="3477" w:author="Ryan Lemos" w:date="2019-10-13T12:42:00Z">
          <w:pPr>
            <w:pStyle w:val="Ttulo1"/>
            <w:numPr>
              <w:numId w:val="0"/>
            </w:numPr>
          </w:pPr>
        </w:pPrChange>
      </w:pPr>
    </w:p>
    <w:p w14:paraId="6C31B15E" w14:textId="222FDAF2" w:rsidR="00E55893" w:rsidRPr="005074A5" w:rsidRDefault="00E55893" w:rsidP="00E55893">
      <w:pPr>
        <w:pStyle w:val="Ttulo1"/>
      </w:pPr>
      <w:bookmarkStart w:id="3478" w:name="_Toc21872680"/>
      <w:r w:rsidRPr="005074A5">
        <w:t>Utilização</w:t>
      </w:r>
      <w:r w:rsidR="00723C16" w:rsidRPr="005074A5">
        <w:t xml:space="preserve"> do ambiente</w:t>
      </w:r>
      <w:bookmarkEnd w:id="3478"/>
    </w:p>
    <w:p w14:paraId="33C87CA9" w14:textId="77777777" w:rsidR="00BE08AB" w:rsidRPr="005074A5" w:rsidRDefault="00BE08AB" w:rsidP="00BE08AB"/>
    <w:p w14:paraId="6A6EE593" w14:textId="26EC0603" w:rsidR="00BE08AB" w:rsidRDefault="00BE08AB" w:rsidP="00BE08AB">
      <w:r>
        <w:t>Como o desenvolvimento desse ambiente foi guiado por uma metodologia iterativa, conforme visto na seção</w:t>
      </w:r>
      <w:del w:id="3479" w:author="Ryan Lemos" w:date="2019-10-13T15:40:00Z">
        <w:r w:rsidDel="00A768C5">
          <w:delText xml:space="preserve"> </w:delText>
        </w:r>
      </w:del>
      <w:ins w:id="3480" w:author="Ryan Lemos" w:date="2019-10-13T15:40:00Z">
        <w:r w:rsidR="00A768C5">
          <w:t xml:space="preserve"> </w:t>
        </w:r>
        <w:r w:rsidR="00A768C5">
          <w:fldChar w:fldCharType="begin"/>
        </w:r>
        <w:r w:rsidR="00A768C5">
          <w:instrText xml:space="preserve"> REF _Ref527668666 \r \h </w:instrText>
        </w:r>
      </w:ins>
      <w:r w:rsidR="00A768C5">
        <w:fldChar w:fldCharType="separate"/>
      </w:r>
      <w:ins w:id="3481" w:author="Ryan Lemos" w:date="2019-10-14T11:07:00Z">
        <w:r w:rsidR="00EA29D8">
          <w:t>2.2.3.3</w:t>
        </w:r>
      </w:ins>
      <w:ins w:id="3482" w:author="Ryan Lemos" w:date="2019-10-13T15:40:00Z">
        <w:r w:rsidR="00A768C5">
          <w:fldChar w:fldCharType="end"/>
        </w:r>
      </w:ins>
      <w:del w:id="3483" w:author="Ryan Lemos" w:date="2019-10-13T15:40:00Z">
        <w:r w:rsidDel="00A768C5">
          <w:delText>x</w:delText>
        </w:r>
      </w:del>
      <w:r>
        <w:t>, a cada iteração (ou entrega) uma versão estável e utilizável do sistema deveria ser disponibilizada para uso. Dessa maneira, a partir do final do primeiro release a</w:t>
      </w:r>
      <w:r w:rsidR="00040E23">
        <w:t xml:space="preserve"> primeira</w:t>
      </w:r>
      <w:r>
        <w:t xml:space="preserve"> versão estável da aplicação foi disponibilizada para utilização</w:t>
      </w:r>
      <w:r w:rsidR="00040E23">
        <w:t>. E no final de cada iteração uma nova gama de funcionalidades eram inseridas.</w:t>
      </w:r>
    </w:p>
    <w:p w14:paraId="5312EB4A" w14:textId="3AED65A0" w:rsidR="00801304" w:rsidRDefault="00040E23">
      <w:r>
        <w:t xml:space="preserve">Porém, a escola só decidiu começar a utilização do ambiente no meio do segundo release. Foram cadastrados então professores e alunos. Em primeiro momento pensou-se que a </w:t>
      </w:r>
      <w:r>
        <w:lastRenderedPageBreak/>
        <w:t xml:space="preserve">escola cadastraria cada usuário e no momento do cadastro possibilitasse a escolha da senha e do nome do usuário pela pessoa cadastrada. Porém não foi isso que ocorreu, </w:t>
      </w:r>
      <w:r w:rsidR="00801304">
        <w:t>a escola cadastrou todos os alunos e professores e manteve um registro em um caderno de nomes de usuários e senhas. Posteriormente enviando aos devidos usuários seus acessos. Ao total foram cadastrados 106 alunos e 6 professores. Nesse tempo de cadastro, alguns bugs foram reportados pela funcionária da escola e corrigidos.</w:t>
      </w:r>
    </w:p>
    <w:p w14:paraId="4ED5249F" w14:textId="65E9BD31" w:rsidR="00801304" w:rsidRDefault="00801304" w:rsidP="00BE08AB">
      <w:r>
        <w:t xml:space="preserve">Ao final do terceiro release, a escola passou de fato a cada usuário o seu acesso. Possibilitando assim que os professores utilizassem e testassem a aplicação. Recebeu-se o </w:t>
      </w:r>
      <w:r w:rsidRPr="005074A5">
        <w:rPr>
          <w:i/>
          <w:iCs/>
        </w:rPr>
        <w:t>feedback</w:t>
      </w:r>
      <w:r>
        <w:t xml:space="preserve"> de um dos professores que sugeriu algumas modificações, como a possibilidade de edição dos dados de uma turma, nomenclaturas, entre outras.</w:t>
      </w:r>
    </w:p>
    <w:p w14:paraId="7A032685" w14:textId="75FFECF7" w:rsidR="00801304" w:rsidRDefault="00801304" w:rsidP="00BE08AB">
      <w:r>
        <w:t>Percebendo a importância da utilização de um ambiente informacional, a escola entrou em contato e sugeriu um treinamento aos professores. Porém não foi possível estabelecer um horário em que todos estivessem disponíveis. Assim, foi-se sugerido pela gestora da escola, a confecção de um manual de utilização do ambiente</w:t>
      </w:r>
      <w:r w:rsidR="0068005C">
        <w:t xml:space="preserve"> para os professores</w:t>
      </w:r>
      <w:r>
        <w:t xml:space="preserve">. </w:t>
      </w:r>
    </w:p>
    <w:p w14:paraId="74E95E0F" w14:textId="1E93C5B9" w:rsidR="0068005C" w:rsidRPr="00801304" w:rsidRDefault="00801304">
      <w:r>
        <w:t>Esse manual foi confeccionado e distribuído</w:t>
      </w:r>
      <w:r w:rsidR="0068005C">
        <w:t xml:space="preserve"> primeiramente</w:t>
      </w:r>
      <w:r>
        <w:t xml:space="preserve"> aos professores, e pode ser visto no apêndice X. </w:t>
      </w:r>
      <w:r w:rsidR="0068005C">
        <w:t xml:space="preserve">Nele, há uma explicação do padrão visual da aplicação e utilização dos recursos. </w:t>
      </w:r>
    </w:p>
    <w:p w14:paraId="09DEFAA9" w14:textId="77777777" w:rsidR="00BE08AB" w:rsidRPr="005074A5" w:rsidRDefault="00BE08AB" w:rsidP="005074A5"/>
    <w:p w14:paraId="4E25139D" w14:textId="77777777" w:rsidR="00E55893" w:rsidRPr="005074A5" w:rsidRDefault="00E55893" w:rsidP="00E55893">
      <w:pPr>
        <w:pStyle w:val="Ttulo1"/>
      </w:pPr>
      <w:bookmarkStart w:id="3484" w:name="_Toc21872681"/>
      <w:r w:rsidRPr="005074A5">
        <w:t>Considerações finais</w:t>
      </w:r>
      <w:bookmarkEnd w:id="3484"/>
    </w:p>
    <w:p w14:paraId="5BE1101D" w14:textId="394F89E8" w:rsidR="007216C5" w:rsidRPr="00596E44" w:rsidRDefault="00E55893">
      <w:pPr>
        <w:pStyle w:val="Ttulo2"/>
        <w:rPr>
          <w:lang w:val="en-US"/>
        </w:rPr>
      </w:pPr>
      <w:bookmarkStart w:id="3485" w:name="_Toc21872682"/>
      <w:r w:rsidRPr="005074A5">
        <w:t>Trabalhos futuros</w:t>
      </w:r>
      <w:bookmarkEnd w:id="3485"/>
      <w:r w:rsidR="007216C5" w:rsidRPr="00596E44">
        <w:rPr>
          <w:lang w:val="en-US"/>
        </w:rPr>
        <w:br/>
      </w:r>
    </w:p>
    <w:p w14:paraId="3C069AA2" w14:textId="77777777" w:rsidR="00B265CE" w:rsidRPr="00596E44" w:rsidRDefault="00B265CE" w:rsidP="00B265CE">
      <w:pPr>
        <w:rPr>
          <w:lang w:val="en-US"/>
        </w:rPr>
        <w:sectPr w:rsidR="00B265CE" w:rsidRPr="00596E44"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3486" w:name="_Toc21872683"/>
      <w:r>
        <w:lastRenderedPageBreak/>
        <w:t>Referências</w:t>
      </w:r>
      <w:bookmarkEnd w:id="3486"/>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
      </w:pPr>
      <w:r w:rsidRPr="005074A5">
        <w:rPr>
          <w:noProof/>
        </w:rPr>
        <w:t xml:space="preserve">ABREU, L. </w:t>
      </w:r>
      <w:r w:rsidRPr="005074A5">
        <w:rPr>
          <w:b/>
          <w:noProof/>
        </w:rPr>
        <w:t>TypeScript:</w:t>
      </w:r>
      <w:r w:rsidRPr="005074A5">
        <w:rPr>
          <w:noProof/>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
      </w:pPr>
    </w:p>
    <w:p w14:paraId="534120EA" w14:textId="77777777" w:rsidR="00D339A1" w:rsidRPr="00723C16" w:rsidRDefault="00D339A1" w:rsidP="000809C2">
      <w:pPr>
        <w:spacing w:line="240" w:lineRule="auto"/>
        <w:ind w:firstLine="0"/>
        <w:jc w:val="left"/>
        <w:rPr>
          <w:noProof/>
        </w:rPr>
      </w:pPr>
      <w:r w:rsidRPr="005074A5">
        <w:rPr>
          <w:noProof/>
        </w:rPr>
        <w:t xml:space="preserve">ALVES, J. R. M.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
      </w:pPr>
    </w:p>
    <w:p w14:paraId="6D77BCF4" w14:textId="77777777" w:rsidR="00D339A1" w:rsidRPr="00723C16" w:rsidRDefault="00D339A1" w:rsidP="000809C2">
      <w:pPr>
        <w:spacing w:line="240" w:lineRule="auto"/>
        <w:ind w:firstLine="0"/>
        <w:jc w:val="left"/>
        <w:rPr>
          <w:noProof/>
        </w:rPr>
      </w:pPr>
      <w:r w:rsidRPr="005074A5">
        <w:rPr>
          <w:noProof/>
        </w:rPr>
        <w:t xml:space="preserve">BABBEL. </w:t>
      </w:r>
      <w:r w:rsidRPr="005074A5">
        <w:rPr>
          <w:b/>
          <w:bCs/>
          <w:noProof/>
        </w:rPr>
        <w:t>Preços</w:t>
      </w:r>
      <w:r w:rsidR="00E44BB8" w:rsidRPr="005074A5">
        <w:rPr>
          <w:noProof/>
        </w:rPr>
        <w:t>.</w:t>
      </w:r>
      <w:r w:rsidRPr="005074A5">
        <w:rPr>
          <w:noProof/>
        </w:rPr>
        <w:t xml:space="preserve"> 2018. Disponível em: &lt;https://home.babbel.com/prices&gt;. Acesso em: 23 ago. 2018.</w:t>
      </w:r>
    </w:p>
    <w:p w14:paraId="2598E0F7" w14:textId="77777777" w:rsidR="00D339A1" w:rsidRPr="00723C16" w:rsidRDefault="00D339A1" w:rsidP="000809C2">
      <w:pPr>
        <w:spacing w:line="240" w:lineRule="auto"/>
        <w:ind w:firstLine="0"/>
        <w:jc w:val="left"/>
        <w:rPr>
          <w:noProof/>
        </w:rPr>
      </w:pPr>
    </w:p>
    <w:p w14:paraId="74FB352D" w14:textId="77777777" w:rsidR="00D339A1" w:rsidRPr="00723C16" w:rsidRDefault="00D339A1" w:rsidP="000809C2">
      <w:pPr>
        <w:spacing w:line="240" w:lineRule="auto"/>
        <w:ind w:firstLine="0"/>
        <w:jc w:val="left"/>
        <w:rPr>
          <w:noProof/>
        </w:rPr>
      </w:pPr>
      <w:r w:rsidRPr="005074A5">
        <w:rPr>
          <w:noProof/>
        </w:rPr>
        <w:t xml:space="preserve">BACICH, L. </w:t>
      </w:r>
      <w:r w:rsidRPr="005074A5">
        <w:rPr>
          <w:i/>
          <w:noProof/>
        </w:rPr>
        <w:t>et al</w:t>
      </w:r>
      <w:r w:rsidRPr="005074A5">
        <w:rPr>
          <w:noProof/>
        </w:rPr>
        <w:t xml:space="preserve">. </w:t>
      </w:r>
      <w:r w:rsidRPr="005074A5">
        <w:rPr>
          <w:b/>
          <w:bCs/>
          <w:noProof/>
        </w:rPr>
        <w:t>Ensino Híbrido:</w:t>
      </w:r>
      <w:r w:rsidRPr="005074A5">
        <w:rPr>
          <w:noProof/>
        </w:rPr>
        <w:t xml:space="preserve"> Personalização e tecnologia na educação. Porto Alegre: Penso, 2015.</w:t>
      </w:r>
    </w:p>
    <w:p w14:paraId="6433EA32" w14:textId="16AD8022" w:rsidR="00D339A1" w:rsidRDefault="00D339A1" w:rsidP="000809C2">
      <w:pPr>
        <w:spacing w:line="240" w:lineRule="auto"/>
        <w:ind w:firstLine="0"/>
        <w:jc w:val="left"/>
        <w:rPr>
          <w:ins w:id="3487" w:author="Ryan Lemos" w:date="2019-10-05T19:58:00Z"/>
          <w:noProof/>
        </w:rPr>
      </w:pPr>
    </w:p>
    <w:p w14:paraId="19194C5B" w14:textId="25418B9A" w:rsidR="006031D7" w:rsidRDefault="006031D7" w:rsidP="000809C2">
      <w:pPr>
        <w:spacing w:line="240" w:lineRule="auto"/>
        <w:ind w:firstLine="0"/>
        <w:jc w:val="left"/>
        <w:rPr>
          <w:ins w:id="3488" w:author="Ryan Lemos" w:date="2019-10-05T19:58:00Z"/>
          <w:noProof/>
        </w:rPr>
      </w:pPr>
      <w:ins w:id="3489" w:author="Ryan Lemos" w:date="2019-10-05T19:58:00Z">
        <w:r>
          <w:rPr>
            <w:noProof/>
          </w:rPr>
          <w:t xml:space="preserve">BALDUINO, P. </w:t>
        </w:r>
        <w:r w:rsidRPr="006031D7">
          <w:rPr>
            <w:b/>
            <w:bCs/>
            <w:noProof/>
            <w:rPrChange w:id="3490" w:author="Ryan Lemos" w:date="2019-10-05T19:59:00Z">
              <w:rPr>
                <w:noProof/>
              </w:rPr>
            </w:rPrChange>
          </w:rPr>
          <w:t xml:space="preserve">Dominando JavaScript com </w:t>
        </w:r>
      </w:ins>
      <w:ins w:id="3491" w:author="Ryan Lemos" w:date="2019-10-05T19:59:00Z">
        <w:r w:rsidRPr="006031D7">
          <w:rPr>
            <w:b/>
            <w:bCs/>
            <w:noProof/>
            <w:rPrChange w:id="3492" w:author="Ryan Lemos" w:date="2019-10-05T19:59:00Z">
              <w:rPr>
                <w:noProof/>
              </w:rPr>
            </w:rPrChange>
          </w:rPr>
          <w:t>jQ</w:t>
        </w:r>
      </w:ins>
      <w:ins w:id="3493" w:author="Ryan Lemos" w:date="2019-10-05T19:58:00Z">
        <w:r w:rsidRPr="006031D7">
          <w:rPr>
            <w:b/>
            <w:bCs/>
            <w:noProof/>
            <w:rPrChange w:id="3494" w:author="Ryan Lemos" w:date="2019-10-05T19:59:00Z">
              <w:rPr>
                <w:noProof/>
              </w:rPr>
            </w:rPrChange>
          </w:rPr>
          <w:t>uery</w:t>
        </w:r>
        <w:r>
          <w:rPr>
            <w:noProof/>
          </w:rPr>
          <w:t>.</w:t>
        </w:r>
      </w:ins>
      <w:ins w:id="3495" w:author="Ryan Lemos" w:date="2019-10-05T19:59:00Z">
        <w:r>
          <w:rPr>
            <w:noProof/>
          </w:rPr>
          <w:t xml:space="preserve"> </w:t>
        </w:r>
      </w:ins>
      <w:ins w:id="3496" w:author="Ryan Lemos" w:date="2019-10-05T20:00:00Z">
        <w:r w:rsidR="00B85A5D" w:rsidRPr="005074A5">
          <w:rPr>
            <w:noProof/>
          </w:rPr>
          <w:t xml:space="preserve">São Paulo: Casa do Código, </w:t>
        </w:r>
      </w:ins>
      <w:ins w:id="3497" w:author="Ryan Lemos" w:date="2019-10-05T20:03:00Z">
        <w:r w:rsidR="00B85A5D" w:rsidRPr="00B85A5D">
          <w:rPr>
            <w:noProof/>
          </w:rPr>
          <w:t>2014</w:t>
        </w:r>
      </w:ins>
      <w:ins w:id="3498" w:author="Ryan Lemos" w:date="2019-10-05T20:00:00Z">
        <w:r w:rsidR="00B85A5D" w:rsidRPr="005074A5">
          <w:rPr>
            <w:noProof/>
          </w:rPr>
          <w:t>.</w:t>
        </w:r>
      </w:ins>
    </w:p>
    <w:p w14:paraId="1458331C" w14:textId="77777777" w:rsidR="006031D7" w:rsidRPr="00723C16" w:rsidRDefault="006031D7" w:rsidP="000809C2">
      <w:pPr>
        <w:spacing w:line="240" w:lineRule="auto"/>
        <w:ind w:firstLine="0"/>
        <w:jc w:val="left"/>
        <w:rPr>
          <w:noProof/>
        </w:rPr>
      </w:pPr>
    </w:p>
    <w:p w14:paraId="36AC5AE7" w14:textId="77777777" w:rsidR="00D339A1" w:rsidRPr="00723C16" w:rsidRDefault="00D339A1" w:rsidP="000809C2">
      <w:pPr>
        <w:spacing w:line="240" w:lineRule="auto"/>
        <w:ind w:firstLine="0"/>
        <w:jc w:val="left"/>
        <w:rPr>
          <w:noProof/>
        </w:rPr>
      </w:pPr>
      <w:r w:rsidRPr="005074A5">
        <w:rPr>
          <w:noProof/>
        </w:rPr>
        <w:t xml:space="preserve">BARANAUSKAS, M. C. C.; ROCHA, H. V. D. </w:t>
      </w:r>
      <w:r w:rsidRPr="005074A5">
        <w:rPr>
          <w:b/>
          <w:bCs/>
          <w:noProof/>
        </w:rPr>
        <w:t>Design e Avaliação de Interfaces Humano-Computador</w:t>
      </w:r>
      <w:r w:rsidRPr="005074A5">
        <w:rPr>
          <w:noProof/>
        </w:rPr>
        <w:t>. Campinas: UNIVERSIDADE ESTADUAL DE CAMPINAS, 2003.</w:t>
      </w:r>
      <w:r w:rsidR="005B5EC4" w:rsidRPr="005074A5">
        <w:rPr>
          <w:noProof/>
        </w:rPr>
        <w:t xml:space="preserve"> Disponível em</w:t>
      </w:r>
      <w:r w:rsidR="00D21BE3" w:rsidRPr="005074A5">
        <w:rPr>
          <w:noProof/>
        </w:rPr>
        <w:t>:</w:t>
      </w:r>
      <w:r w:rsidR="005B5EC4" w:rsidRPr="005074A5">
        <w:rPr>
          <w:noProof/>
        </w:rPr>
        <w:t xml:space="preserve"> &lt;https://www.nied.unicamp.br/biblioteca/design-e-avaliacao-de-interfaces-humano-computador/ &gt; Acesso em:</w:t>
      </w:r>
      <w:r w:rsidR="00F85EFB" w:rsidRPr="005074A5">
        <w:rPr>
          <w:noProof/>
        </w:rPr>
        <w:t xml:space="preserve"> 22</w:t>
      </w:r>
      <w:r w:rsidR="00F0748E" w:rsidRPr="005074A5">
        <w:rPr>
          <w:noProof/>
        </w:rPr>
        <w:t xml:space="preserve"> </w:t>
      </w:r>
      <w:r w:rsidR="00F85EFB" w:rsidRPr="005074A5">
        <w:rPr>
          <w:noProof/>
        </w:rPr>
        <w:t>set. 2018.</w:t>
      </w:r>
    </w:p>
    <w:p w14:paraId="7042880D" w14:textId="1FF2D685" w:rsidR="00D339A1" w:rsidRDefault="00D339A1" w:rsidP="000809C2">
      <w:pPr>
        <w:spacing w:line="240" w:lineRule="auto"/>
        <w:ind w:firstLine="0"/>
        <w:jc w:val="left"/>
        <w:rPr>
          <w:ins w:id="3499" w:author="Ryan Lemos" w:date="2019-10-07T09:02:00Z"/>
          <w:noProof/>
        </w:rPr>
      </w:pPr>
    </w:p>
    <w:p w14:paraId="421C749F" w14:textId="2B67C45C" w:rsidR="00DC21E5" w:rsidRPr="00DC21E5" w:rsidRDefault="00DC21E5" w:rsidP="000809C2">
      <w:pPr>
        <w:spacing w:line="240" w:lineRule="auto"/>
        <w:ind w:firstLine="0"/>
        <w:jc w:val="left"/>
        <w:rPr>
          <w:ins w:id="3500" w:author="Ryan Lemos" w:date="2019-10-07T09:02:00Z"/>
          <w:noProof/>
        </w:rPr>
      </w:pPr>
      <w:ins w:id="3501" w:author="Ryan Lemos" w:date="2019-10-07T09:02:00Z">
        <w:r w:rsidRPr="00DC21E5">
          <w:rPr>
            <w:noProof/>
            <w:lang w:val="en-US"/>
            <w:rPrChange w:id="3502" w:author="Ryan Lemos" w:date="2019-10-07T09:03:00Z">
              <w:rPr>
                <w:noProof/>
              </w:rPr>
            </w:rPrChange>
          </w:rPr>
          <w:t xml:space="preserve">BERGMANN, S. </w:t>
        </w:r>
      </w:ins>
      <w:ins w:id="3503" w:author="Ryan Lemos" w:date="2019-10-07T09:03:00Z">
        <w:r w:rsidRPr="00DC21E5">
          <w:rPr>
            <w:b/>
            <w:bCs/>
            <w:noProof/>
            <w:lang w:val="en-US"/>
            <w:rPrChange w:id="3504" w:author="Ryan Lemos" w:date="2019-10-07T09:03:00Z">
              <w:rPr>
                <w:noProof/>
              </w:rPr>
            </w:rPrChange>
          </w:rPr>
          <w:t>Welcome to PHPUnit</w:t>
        </w:r>
        <w:r w:rsidRPr="00DC21E5">
          <w:rPr>
            <w:noProof/>
            <w:lang w:val="en-US"/>
            <w:rPrChange w:id="3505" w:author="Ryan Lemos" w:date="2019-10-07T09:03:00Z">
              <w:rPr>
                <w:b/>
                <w:bCs/>
                <w:noProof/>
                <w:lang w:val="en-US"/>
              </w:rPr>
            </w:rPrChange>
          </w:rPr>
          <w:t>.</w:t>
        </w:r>
        <w:r>
          <w:rPr>
            <w:noProof/>
            <w:lang w:val="en-US"/>
          </w:rPr>
          <w:t xml:space="preserve"> </w:t>
        </w:r>
        <w:r w:rsidRPr="00DC21E5">
          <w:rPr>
            <w:noProof/>
            <w:rPrChange w:id="3506" w:author="Ryan Lemos" w:date="2019-10-07T09:03:00Z">
              <w:rPr>
                <w:noProof/>
                <w:lang w:val="en-US"/>
              </w:rPr>
            </w:rPrChange>
          </w:rPr>
          <w:t xml:space="preserve">2019. Disponível em: </w:t>
        </w:r>
        <w:r>
          <w:rPr>
            <w:noProof/>
          </w:rPr>
          <w:t>&lt;</w:t>
        </w:r>
        <w:r w:rsidRPr="00DC21E5">
          <w:rPr>
            <w:noProof/>
          </w:rPr>
          <w:t>https://phpunit.de/</w:t>
        </w:r>
        <w:r>
          <w:rPr>
            <w:noProof/>
          </w:rPr>
          <w:t>&gt; Acesso em:</w:t>
        </w:r>
      </w:ins>
      <w:ins w:id="3507" w:author="Ryan Lemos" w:date="2019-10-07T09:04:00Z">
        <w:r>
          <w:rPr>
            <w:noProof/>
          </w:rPr>
          <w:t xml:space="preserve"> 07 out. 2019.</w:t>
        </w:r>
      </w:ins>
    </w:p>
    <w:p w14:paraId="60C09FDD" w14:textId="77777777" w:rsidR="00DC21E5" w:rsidRPr="00DC21E5" w:rsidRDefault="00DC21E5" w:rsidP="000809C2">
      <w:pPr>
        <w:spacing w:line="240" w:lineRule="auto"/>
        <w:ind w:firstLine="0"/>
        <w:jc w:val="left"/>
        <w:rPr>
          <w:noProof/>
        </w:rPr>
      </w:pPr>
    </w:p>
    <w:p w14:paraId="436A48F1" w14:textId="77777777" w:rsidR="00D339A1" w:rsidRPr="00723C16" w:rsidRDefault="00D339A1" w:rsidP="000809C2">
      <w:pPr>
        <w:spacing w:line="240" w:lineRule="auto"/>
        <w:ind w:firstLine="0"/>
        <w:jc w:val="left"/>
        <w:rPr>
          <w:noProof/>
        </w:rPr>
      </w:pPr>
      <w:r w:rsidRPr="005074A5">
        <w:rPr>
          <w:noProof/>
        </w:rPr>
        <w:t xml:space="preserve">CAELUM. </w:t>
      </w:r>
      <w:r w:rsidRPr="005074A5">
        <w:rPr>
          <w:b/>
          <w:bCs/>
          <w:noProof/>
        </w:rPr>
        <w:t>Desenvolvimento Web com HTML, CSS e JavaScript</w:t>
      </w:r>
      <w:r w:rsidRPr="005074A5">
        <w:rPr>
          <w:noProof/>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
      </w:pPr>
    </w:p>
    <w:p w14:paraId="5F498411" w14:textId="77777777" w:rsidR="00D339A1" w:rsidRPr="00723C16" w:rsidRDefault="00D339A1" w:rsidP="000809C2">
      <w:pPr>
        <w:spacing w:line="240" w:lineRule="auto"/>
        <w:ind w:firstLine="0"/>
        <w:jc w:val="left"/>
        <w:rPr>
          <w:noProof/>
        </w:rPr>
      </w:pPr>
      <w:r w:rsidRPr="005074A5">
        <w:rPr>
          <w:noProof/>
        </w:rPr>
        <w:t xml:space="preserve">CAMPOS, A. L. N. </w:t>
      </w:r>
      <w:r w:rsidRPr="005074A5">
        <w:rPr>
          <w:b/>
          <w:bCs/>
          <w:noProof/>
        </w:rPr>
        <w:t>Modelagem de Processos com BPMN</w:t>
      </w:r>
      <w:r w:rsidRPr="005074A5">
        <w:rPr>
          <w:noProof/>
        </w:rPr>
        <w:t>. 2. ed. Rio de Janeiro: Brasport, 2014.</w:t>
      </w:r>
    </w:p>
    <w:p w14:paraId="225C6375" w14:textId="77777777" w:rsidR="00D339A1" w:rsidRPr="00723C16" w:rsidRDefault="00D339A1" w:rsidP="000809C2">
      <w:pPr>
        <w:spacing w:line="240" w:lineRule="auto"/>
        <w:ind w:firstLine="0"/>
        <w:jc w:val="left"/>
        <w:rPr>
          <w:noProof/>
        </w:rPr>
      </w:pPr>
    </w:p>
    <w:p w14:paraId="4D604CD4" w14:textId="77777777" w:rsidR="00D339A1" w:rsidRPr="00723C16" w:rsidRDefault="00D339A1" w:rsidP="000809C2">
      <w:pPr>
        <w:spacing w:line="240" w:lineRule="auto"/>
        <w:ind w:firstLine="0"/>
        <w:jc w:val="left"/>
        <w:rPr>
          <w:noProof/>
        </w:rPr>
      </w:pPr>
      <w:r w:rsidRPr="005074A5">
        <w:rPr>
          <w:noProof/>
        </w:rPr>
        <w:t xml:space="preserve">CARVALHO, V. </w:t>
      </w:r>
      <w:r w:rsidRPr="005074A5">
        <w:rPr>
          <w:b/>
          <w:bCs/>
          <w:noProof/>
        </w:rPr>
        <w:t>MySQL:</w:t>
      </w:r>
      <w:r w:rsidRPr="005074A5">
        <w:rPr>
          <w:noProof/>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
      </w:pPr>
    </w:p>
    <w:p w14:paraId="2929973B" w14:textId="77777777" w:rsidR="00D339A1" w:rsidRPr="00723C16" w:rsidRDefault="00D339A1" w:rsidP="000809C2">
      <w:pPr>
        <w:spacing w:line="240" w:lineRule="auto"/>
        <w:ind w:firstLine="0"/>
        <w:jc w:val="left"/>
        <w:rPr>
          <w:noProof/>
        </w:rPr>
      </w:pPr>
      <w:r w:rsidRPr="005074A5">
        <w:rPr>
          <w:noProof/>
        </w:rPr>
        <w:t xml:space="preserve">CCAA. </w:t>
      </w:r>
      <w:r w:rsidRPr="005074A5">
        <w:rPr>
          <w:b/>
          <w:bCs/>
          <w:noProof/>
        </w:rPr>
        <w:t>Espaço CCAA Aluno</w:t>
      </w:r>
      <w:r w:rsidR="00E44BB8" w:rsidRPr="005074A5">
        <w:rPr>
          <w:noProof/>
        </w:rPr>
        <w:t>.</w:t>
      </w:r>
      <w:r w:rsidRPr="005074A5">
        <w:rPr>
          <w:noProof/>
        </w:rPr>
        <w:t xml:space="preserve"> sd. Disponível em: &lt;https://www.ccaa.com.br/espacoccaa/conteudos/&gt;. Acesso em: 23 ago. 2018.</w:t>
      </w:r>
    </w:p>
    <w:p w14:paraId="3B9B6876" w14:textId="77777777" w:rsidR="00C00F6E" w:rsidRPr="00723C16" w:rsidRDefault="00C00F6E" w:rsidP="000809C2">
      <w:pPr>
        <w:spacing w:line="240" w:lineRule="auto"/>
        <w:ind w:firstLine="0"/>
        <w:jc w:val="left"/>
        <w:rPr>
          <w:noProof/>
        </w:rPr>
      </w:pPr>
    </w:p>
    <w:p w14:paraId="54033FEC" w14:textId="161D6FA0" w:rsidR="00C00F6E" w:rsidRPr="00723C16" w:rsidRDefault="00C00F6E" w:rsidP="000809C2">
      <w:pPr>
        <w:spacing w:line="240" w:lineRule="auto"/>
        <w:ind w:firstLine="0"/>
        <w:jc w:val="left"/>
        <w:rPr>
          <w:noProof/>
          <w:lang w:val="en-US"/>
        </w:rPr>
      </w:pPr>
      <w:r w:rsidRPr="005074A5">
        <w:rPr>
          <w:noProof/>
        </w:rPr>
        <w:t xml:space="preserve">CKEDITOR. </w:t>
      </w:r>
      <w:r w:rsidRPr="005074A5">
        <w:rPr>
          <w:b/>
          <w:noProof/>
        </w:rPr>
        <w:t>CKEditor Ecosystem</w:t>
      </w:r>
      <w:r w:rsidRPr="005074A5">
        <w:rPr>
          <w:noProof/>
        </w:rPr>
        <w:t xml:space="preserve">. 2019. Disponível em: &lt;https://ckeditor.com/&gt;. </w:t>
      </w:r>
      <w:r w:rsidRPr="005074A5">
        <w:rPr>
          <w:noProof/>
          <w:lang w:val="en-US"/>
        </w:rPr>
        <w:t xml:space="preserve">Acesso em: </w:t>
      </w:r>
      <w:r w:rsidR="00CF506D" w:rsidRPr="005074A5">
        <w:rPr>
          <w:noProof/>
          <w:lang w:val="en-US"/>
        </w:rPr>
        <w:t>02 mai</w:t>
      </w:r>
      <w:r w:rsidR="0053624F" w:rsidRPr="005074A5">
        <w:rPr>
          <w:noProof/>
          <w:lang w:val="en-US"/>
        </w:rPr>
        <w:t>o</w:t>
      </w:r>
      <w:r w:rsidR="00CF506D" w:rsidRPr="005074A5">
        <w:rPr>
          <w:noProof/>
          <w:lang w:val="en-US"/>
        </w:rPr>
        <w:t xml:space="preserve"> 2019.</w:t>
      </w:r>
    </w:p>
    <w:p w14:paraId="1BB81E66" w14:textId="77777777" w:rsidR="00D339A1" w:rsidRPr="00723C16" w:rsidRDefault="00D339A1" w:rsidP="000809C2">
      <w:pPr>
        <w:spacing w:line="240" w:lineRule="auto"/>
        <w:ind w:firstLine="0"/>
        <w:jc w:val="left"/>
        <w:rPr>
          <w:noProof/>
          <w:lang w:val="en-US"/>
        </w:rPr>
      </w:pPr>
    </w:p>
    <w:p w14:paraId="0172E47C" w14:textId="77777777" w:rsidR="00D339A1" w:rsidRPr="00723C16" w:rsidRDefault="00D339A1" w:rsidP="000809C2">
      <w:pPr>
        <w:spacing w:line="240" w:lineRule="auto"/>
        <w:ind w:firstLine="0"/>
        <w:jc w:val="left"/>
        <w:rPr>
          <w:noProof/>
          <w:lang w:val="en-US"/>
        </w:rPr>
      </w:pPr>
      <w:r w:rsidRPr="005074A5">
        <w:rPr>
          <w:noProof/>
          <w:lang w:val="en-US"/>
        </w:rPr>
        <w:t xml:space="preserve">CROCKFORD, D. </w:t>
      </w:r>
      <w:r w:rsidRPr="005074A5">
        <w:rPr>
          <w:b/>
          <w:bCs/>
          <w:noProof/>
          <w:lang w:val="en-US"/>
        </w:rPr>
        <w:t>JavaScript:</w:t>
      </w:r>
      <w:r w:rsidRPr="005074A5">
        <w:rPr>
          <w:noProof/>
          <w:lang w:val="en-US"/>
        </w:rPr>
        <w:t xml:space="preserve"> The Good Parts. Sebastopol: O'Reilly, 2008.</w:t>
      </w:r>
      <w:r w:rsidR="000158A8" w:rsidRPr="00723C16">
        <w:rPr>
          <w:noProof/>
          <w:lang w:val="en-US"/>
        </w:rPr>
        <w:t xml:space="preserve"> </w:t>
      </w:r>
    </w:p>
    <w:p w14:paraId="2FB409B8" w14:textId="77777777" w:rsidR="00D339A1" w:rsidRPr="00723C16" w:rsidRDefault="00D339A1" w:rsidP="000809C2">
      <w:pPr>
        <w:spacing w:line="240" w:lineRule="auto"/>
        <w:ind w:firstLine="0"/>
        <w:jc w:val="left"/>
        <w:rPr>
          <w:noProof/>
          <w:lang w:val="en-US"/>
        </w:rPr>
      </w:pPr>
    </w:p>
    <w:p w14:paraId="28E592D1" w14:textId="77777777" w:rsidR="00D339A1" w:rsidRPr="00723C16" w:rsidRDefault="00D339A1" w:rsidP="000809C2">
      <w:pPr>
        <w:spacing w:line="240" w:lineRule="auto"/>
        <w:ind w:firstLine="0"/>
        <w:jc w:val="left"/>
        <w:rPr>
          <w:noProof/>
        </w:rPr>
      </w:pPr>
      <w:r w:rsidRPr="005074A5">
        <w:rPr>
          <w:noProof/>
        </w:rPr>
        <w:t xml:space="preserve">DIAS, D. D. S.; SILVA, M. F. D. </w:t>
      </w:r>
      <w:r w:rsidRPr="005074A5">
        <w:rPr>
          <w:b/>
          <w:bCs/>
          <w:noProof/>
        </w:rPr>
        <w:t>Como escrever uma monografia:</w:t>
      </w:r>
      <w:r w:rsidRPr="005074A5">
        <w:rPr>
          <w:noProof/>
        </w:rPr>
        <w:t xml:space="preserve"> Manual de elaboração com exemplos e exercícios. Rio de Janeiro: Atlas, 2010.</w:t>
      </w:r>
    </w:p>
    <w:p w14:paraId="0A3E1909" w14:textId="77777777" w:rsidR="00D339A1" w:rsidRPr="00723C16" w:rsidRDefault="00D339A1" w:rsidP="000809C2">
      <w:pPr>
        <w:spacing w:line="240" w:lineRule="auto"/>
        <w:ind w:firstLine="0"/>
        <w:jc w:val="left"/>
        <w:rPr>
          <w:noProof/>
        </w:rPr>
      </w:pPr>
    </w:p>
    <w:p w14:paraId="0B53137A" w14:textId="77777777" w:rsidR="00D339A1" w:rsidRPr="00681596" w:rsidRDefault="00D339A1" w:rsidP="000809C2">
      <w:pPr>
        <w:spacing w:line="240" w:lineRule="auto"/>
        <w:ind w:firstLine="0"/>
        <w:jc w:val="left"/>
        <w:rPr>
          <w:noProof/>
          <w:lang w:val="en-US"/>
          <w:rPrChange w:id="3508" w:author="Ryan Lemos" w:date="2019-10-07T08:43:00Z">
            <w:rPr>
              <w:noProof/>
            </w:rPr>
          </w:rPrChange>
        </w:rPr>
      </w:pPr>
      <w:r w:rsidRPr="005074A5">
        <w:rPr>
          <w:noProof/>
        </w:rPr>
        <w:t xml:space="preserve">DUOLINGO. </w:t>
      </w:r>
      <w:r w:rsidRPr="005074A5">
        <w:rPr>
          <w:b/>
          <w:bCs/>
          <w:noProof/>
        </w:rPr>
        <w:t>Aprenda idiomas de graça. Para sempre</w:t>
      </w:r>
      <w:r w:rsidRPr="005074A5">
        <w:rPr>
          <w:noProof/>
        </w:rPr>
        <w:t xml:space="preserve">, sd. Disponível em: &lt;https://pt.duolingo.com/&gt;. </w:t>
      </w:r>
      <w:r w:rsidRPr="00681596">
        <w:rPr>
          <w:noProof/>
          <w:lang w:val="en-US"/>
          <w:rPrChange w:id="3509" w:author="Ryan Lemos" w:date="2019-10-07T08:43:00Z">
            <w:rPr>
              <w:noProof/>
            </w:rPr>
          </w:rPrChange>
        </w:rPr>
        <w:t>Acesso em: 23 ago. 2018.</w:t>
      </w:r>
    </w:p>
    <w:p w14:paraId="0D1ED6B3" w14:textId="3DADF9DB" w:rsidR="00D339A1" w:rsidRPr="00681596" w:rsidRDefault="00D339A1" w:rsidP="000809C2">
      <w:pPr>
        <w:spacing w:line="240" w:lineRule="auto"/>
        <w:ind w:firstLine="0"/>
        <w:jc w:val="left"/>
        <w:rPr>
          <w:ins w:id="3510" w:author="Ryan Lemos" w:date="2019-10-05T19:47:00Z"/>
          <w:noProof/>
          <w:lang w:val="en-US"/>
          <w:rPrChange w:id="3511" w:author="Ryan Lemos" w:date="2019-10-07T08:43:00Z">
            <w:rPr>
              <w:ins w:id="3512" w:author="Ryan Lemos" w:date="2019-10-05T19:47:00Z"/>
              <w:noProof/>
            </w:rPr>
          </w:rPrChange>
        </w:rPr>
      </w:pPr>
    </w:p>
    <w:p w14:paraId="565718C1" w14:textId="008DC42D" w:rsidR="00552280" w:rsidRPr="00681596" w:rsidRDefault="00552280" w:rsidP="000809C2">
      <w:pPr>
        <w:spacing w:line="240" w:lineRule="auto"/>
        <w:ind w:firstLine="0"/>
        <w:jc w:val="left"/>
        <w:rPr>
          <w:ins w:id="3513" w:author="Ryan Lemos" w:date="2019-10-05T19:47:00Z"/>
          <w:noProof/>
        </w:rPr>
      </w:pPr>
      <w:ins w:id="3514" w:author="Ryan Lemos" w:date="2019-10-05T19:47:00Z">
        <w:r w:rsidRPr="00552280">
          <w:rPr>
            <w:noProof/>
            <w:lang w:val="en-US"/>
            <w:rPrChange w:id="3515" w:author="Ryan Lemos" w:date="2019-10-05T19:48:00Z">
              <w:rPr>
                <w:noProof/>
              </w:rPr>
            </w:rPrChange>
          </w:rPr>
          <w:lastRenderedPageBreak/>
          <w:t>DUCKECTT, J. J</w:t>
        </w:r>
      </w:ins>
      <w:ins w:id="3516" w:author="Ryan Lemos" w:date="2019-10-05T19:48:00Z">
        <w:r w:rsidRPr="00552280">
          <w:rPr>
            <w:noProof/>
            <w:lang w:val="en-US"/>
            <w:rPrChange w:id="3517" w:author="Ryan Lemos" w:date="2019-10-05T19:48:00Z">
              <w:rPr>
                <w:noProof/>
              </w:rPr>
            </w:rPrChange>
          </w:rPr>
          <w:t xml:space="preserve">avaScript &amp; JQUERY: </w:t>
        </w:r>
        <w:r w:rsidRPr="00552280">
          <w:rPr>
            <w:i/>
            <w:iCs/>
            <w:noProof/>
            <w:lang w:val="en-US"/>
            <w:rPrChange w:id="3518" w:author="Ryan Lemos" w:date="2019-10-05T19:49:00Z">
              <w:rPr>
                <w:noProof/>
              </w:rPr>
            </w:rPrChange>
          </w:rPr>
          <w:t>I</w:t>
        </w:r>
        <w:r w:rsidRPr="00552280">
          <w:rPr>
            <w:i/>
            <w:iCs/>
            <w:noProof/>
            <w:lang w:val="en-US"/>
            <w:rPrChange w:id="3519" w:author="Ryan Lemos" w:date="2019-10-05T19:49:00Z">
              <w:rPr>
                <w:noProof/>
                <w:lang w:val="en-US"/>
              </w:rPr>
            </w:rPrChange>
          </w:rPr>
          <w:t>nteractive front-end web development</w:t>
        </w:r>
        <w:r>
          <w:rPr>
            <w:noProof/>
            <w:lang w:val="en-US"/>
          </w:rPr>
          <w:t>.</w:t>
        </w:r>
      </w:ins>
      <w:ins w:id="3520" w:author="Ryan Lemos" w:date="2019-10-05T19:49:00Z">
        <w:r>
          <w:rPr>
            <w:noProof/>
            <w:lang w:val="en-US"/>
          </w:rPr>
          <w:t xml:space="preserve"> </w:t>
        </w:r>
        <w:r w:rsidR="004D1E94" w:rsidRPr="00681596">
          <w:rPr>
            <w:noProof/>
            <w:rPrChange w:id="3521" w:author="Ryan Lemos" w:date="2019-10-07T08:43:00Z">
              <w:rPr>
                <w:noProof/>
                <w:lang w:val="en-US"/>
              </w:rPr>
            </w:rPrChange>
          </w:rPr>
          <w:t xml:space="preserve">Indianapolis: </w:t>
        </w:r>
      </w:ins>
      <w:ins w:id="3522" w:author="Ryan Lemos" w:date="2019-10-05T19:50:00Z">
        <w:r w:rsidR="004D1E94" w:rsidRPr="00681596">
          <w:rPr>
            <w:noProof/>
            <w:rPrChange w:id="3523" w:author="Ryan Lemos" w:date="2019-10-07T08:43:00Z">
              <w:rPr>
                <w:noProof/>
                <w:lang w:val="en-US"/>
              </w:rPr>
            </w:rPrChange>
          </w:rPr>
          <w:t>Wiley, 2014.</w:t>
        </w:r>
      </w:ins>
      <w:ins w:id="3524" w:author="Ryan Lemos" w:date="2019-10-05T19:48:00Z">
        <w:r w:rsidRPr="00681596">
          <w:rPr>
            <w:noProof/>
            <w:rPrChange w:id="3525" w:author="Ryan Lemos" w:date="2019-10-07T08:43:00Z">
              <w:rPr>
                <w:noProof/>
                <w:lang w:val="en-US"/>
              </w:rPr>
            </w:rPrChange>
          </w:rPr>
          <w:t xml:space="preserve"> </w:t>
        </w:r>
      </w:ins>
    </w:p>
    <w:p w14:paraId="2D341A1D" w14:textId="77777777" w:rsidR="00552280" w:rsidRPr="00681596" w:rsidRDefault="00552280" w:rsidP="000809C2">
      <w:pPr>
        <w:spacing w:line="240" w:lineRule="auto"/>
        <w:ind w:firstLine="0"/>
        <w:jc w:val="left"/>
        <w:rPr>
          <w:noProof/>
        </w:rPr>
      </w:pPr>
    </w:p>
    <w:p w14:paraId="731F42AA" w14:textId="77777777" w:rsidR="00D339A1" w:rsidRPr="00723C16" w:rsidRDefault="00D339A1" w:rsidP="000809C2">
      <w:pPr>
        <w:spacing w:line="240" w:lineRule="auto"/>
        <w:ind w:firstLine="0"/>
        <w:jc w:val="left"/>
        <w:rPr>
          <w:noProof/>
        </w:rPr>
      </w:pPr>
      <w:r w:rsidRPr="005074A5">
        <w:rPr>
          <w:noProof/>
        </w:rPr>
        <w:t xml:space="preserve">ELMASRI, R.; NAVATHE, S. B. </w:t>
      </w:r>
      <w:r w:rsidRPr="005074A5">
        <w:rPr>
          <w:b/>
          <w:bCs/>
          <w:noProof/>
        </w:rPr>
        <w:t>Sistemas de Banco de Dados</w:t>
      </w:r>
      <w:r w:rsidRPr="005074A5">
        <w:rPr>
          <w:noProof/>
        </w:rPr>
        <w:t>. 6. ed. São Paulo: Pearson Education, 2011.</w:t>
      </w:r>
    </w:p>
    <w:p w14:paraId="114D6DB5" w14:textId="77777777" w:rsidR="00D339A1" w:rsidRPr="00723C16" w:rsidRDefault="00D339A1" w:rsidP="000809C2">
      <w:pPr>
        <w:spacing w:line="240" w:lineRule="auto"/>
        <w:ind w:firstLine="0"/>
        <w:jc w:val="left"/>
        <w:rPr>
          <w:noProof/>
        </w:rPr>
      </w:pPr>
    </w:p>
    <w:p w14:paraId="627670E0" w14:textId="77777777" w:rsidR="00D339A1" w:rsidRPr="00723C16" w:rsidRDefault="00D339A1" w:rsidP="000809C2">
      <w:pPr>
        <w:spacing w:line="240" w:lineRule="auto"/>
        <w:ind w:firstLine="0"/>
        <w:jc w:val="left"/>
        <w:rPr>
          <w:noProof/>
        </w:rPr>
      </w:pPr>
      <w:r w:rsidRPr="005074A5">
        <w:rPr>
          <w:noProof/>
        </w:rPr>
        <w:t xml:space="preserve">FERREIRA, A. B. D. H. </w:t>
      </w:r>
      <w:r w:rsidRPr="005074A5">
        <w:rPr>
          <w:b/>
          <w:bCs/>
          <w:noProof/>
        </w:rPr>
        <w:t>Mini Aurélio Século XXI:</w:t>
      </w:r>
      <w:r w:rsidRPr="005074A5">
        <w:rPr>
          <w:noProof/>
        </w:rPr>
        <w:t xml:space="preserve"> O minidicionário da língua portuguesa. 5. ed. Rio de Janeiro: Nova Fronteira S.A, 2001.</w:t>
      </w:r>
    </w:p>
    <w:p w14:paraId="0C27DD67" w14:textId="77777777" w:rsidR="00D339A1" w:rsidRPr="00723C16" w:rsidRDefault="00D339A1" w:rsidP="000809C2">
      <w:pPr>
        <w:spacing w:line="240" w:lineRule="auto"/>
        <w:ind w:firstLine="0"/>
        <w:jc w:val="left"/>
        <w:rPr>
          <w:noProof/>
        </w:rPr>
      </w:pPr>
    </w:p>
    <w:p w14:paraId="7065709D" w14:textId="7E862480" w:rsidR="00D339A1" w:rsidRPr="00723C16" w:rsidRDefault="00D339A1" w:rsidP="000809C2">
      <w:pPr>
        <w:spacing w:line="240" w:lineRule="auto"/>
        <w:ind w:firstLine="0"/>
        <w:jc w:val="left"/>
        <w:rPr>
          <w:noProof/>
        </w:rPr>
      </w:pPr>
      <w:r w:rsidRPr="005074A5">
        <w:rPr>
          <w:noProof/>
        </w:rPr>
        <w:t xml:space="preserve">GOOGLE. </w:t>
      </w:r>
      <w:r w:rsidR="00BF38D5" w:rsidRPr="005074A5">
        <w:rPr>
          <w:b/>
          <w:bCs/>
          <w:noProof/>
        </w:rPr>
        <w:t>Angular</w:t>
      </w:r>
      <w:r w:rsidR="001B55B1" w:rsidRPr="005074A5">
        <w:rPr>
          <w:noProof/>
        </w:rPr>
        <w:t>.</w:t>
      </w:r>
      <w:r w:rsidRPr="005074A5">
        <w:rPr>
          <w:noProof/>
        </w:rPr>
        <w:t xml:space="preserve"> </w:t>
      </w:r>
      <w:r w:rsidR="00512162" w:rsidRPr="005074A5">
        <w:rPr>
          <w:noProof/>
        </w:rPr>
        <w:t>2019</w:t>
      </w:r>
      <w:ins w:id="3526" w:author="Ryan Lemos" w:date="2019-10-07T20:42:00Z">
        <w:r w:rsidR="00BB6D2A">
          <w:rPr>
            <w:noProof/>
          </w:rPr>
          <w:t>c</w:t>
        </w:r>
      </w:ins>
      <w:del w:id="3527" w:author="Ryan Lemos" w:date="2019-10-07T20:42:00Z">
        <w:r w:rsidR="00512162" w:rsidRPr="005074A5" w:rsidDel="00BB6D2A">
          <w:rPr>
            <w:noProof/>
          </w:rPr>
          <w:delText>b</w:delText>
        </w:r>
      </w:del>
      <w:r w:rsidRPr="005074A5">
        <w:rPr>
          <w:noProof/>
        </w:rPr>
        <w:t>. Disponível em: &lt;</w:t>
      </w:r>
      <w:r w:rsidR="00BF38D5" w:rsidRPr="005074A5">
        <w:rPr>
          <w:noProof/>
        </w:rPr>
        <w:t>https://angular.io/</w:t>
      </w:r>
      <w:r w:rsidRPr="005074A5">
        <w:rPr>
          <w:noProof/>
        </w:rPr>
        <w:t xml:space="preserve">&gt;. Acesso em: </w:t>
      </w:r>
      <w:r w:rsidR="00275E78" w:rsidRPr="005074A5">
        <w:rPr>
          <w:noProof/>
        </w:rPr>
        <w:t>08</w:t>
      </w:r>
      <w:r w:rsidRPr="005074A5">
        <w:rPr>
          <w:noProof/>
        </w:rPr>
        <w:t xml:space="preserve"> </w:t>
      </w:r>
      <w:r w:rsidR="00275E78" w:rsidRPr="005074A5">
        <w:rPr>
          <w:noProof/>
        </w:rPr>
        <w:t>fev</w:t>
      </w:r>
      <w:r w:rsidRPr="005074A5">
        <w:rPr>
          <w:noProof/>
        </w:rPr>
        <w:t>. 201</w:t>
      </w:r>
      <w:r w:rsidR="00275E78" w:rsidRPr="005074A5">
        <w:rPr>
          <w:noProof/>
        </w:rPr>
        <w:t>9</w:t>
      </w:r>
      <w:r w:rsidRPr="005074A5">
        <w:rPr>
          <w:noProof/>
        </w:rPr>
        <w:t>.</w:t>
      </w:r>
    </w:p>
    <w:p w14:paraId="7E9E19B6" w14:textId="77777777" w:rsidR="006C52DB" w:rsidRPr="00723C16" w:rsidRDefault="006C52DB" w:rsidP="000809C2">
      <w:pPr>
        <w:spacing w:line="240" w:lineRule="auto"/>
        <w:ind w:firstLine="0"/>
        <w:jc w:val="left"/>
        <w:rPr>
          <w:noProof/>
        </w:rPr>
      </w:pPr>
    </w:p>
    <w:p w14:paraId="124D63DD" w14:textId="2B90D60E" w:rsidR="006C52DB" w:rsidRDefault="006C52DB" w:rsidP="000809C2">
      <w:pPr>
        <w:spacing w:line="240" w:lineRule="auto"/>
        <w:ind w:firstLine="0"/>
        <w:jc w:val="left"/>
        <w:rPr>
          <w:ins w:id="3528" w:author="Ryan Lemos" w:date="2019-10-07T20:34:00Z"/>
          <w:noProof/>
        </w:rPr>
      </w:pPr>
      <w:r w:rsidRPr="005074A5">
        <w:rPr>
          <w:noProof/>
        </w:rPr>
        <w:t xml:space="preserve">GOOGLE. </w:t>
      </w:r>
      <w:r w:rsidRPr="005074A5">
        <w:rPr>
          <w:b/>
          <w:noProof/>
        </w:rPr>
        <w:t>Introduction</w:t>
      </w:r>
      <w:r w:rsidR="001B55B1" w:rsidRPr="005074A5">
        <w:rPr>
          <w:noProof/>
        </w:rPr>
        <w:t>.</w:t>
      </w:r>
      <w:r w:rsidRPr="005074A5">
        <w:rPr>
          <w:noProof/>
        </w:rPr>
        <w:t xml:space="preserve"> </w:t>
      </w:r>
      <w:r w:rsidR="00512162" w:rsidRPr="005074A5">
        <w:rPr>
          <w:noProof/>
        </w:rPr>
        <w:t>2019</w:t>
      </w:r>
      <w:ins w:id="3529" w:author="Ryan Lemos" w:date="2019-10-07T20:44:00Z">
        <w:r w:rsidR="00BB6D2A">
          <w:rPr>
            <w:noProof/>
          </w:rPr>
          <w:t>a</w:t>
        </w:r>
      </w:ins>
      <w:del w:id="3530" w:author="Ryan Lemos" w:date="2019-10-07T20:42:00Z">
        <w:r w:rsidR="00512162" w:rsidRPr="005074A5" w:rsidDel="00BB6D2A">
          <w:rPr>
            <w:noProof/>
          </w:rPr>
          <w:delText>a</w:delText>
        </w:r>
      </w:del>
      <w:r w:rsidRPr="005074A5">
        <w:rPr>
          <w:noProof/>
        </w:rPr>
        <w:t>. Disponível em: &lt;https://material.io/design/introduction/#principles&gt;. Acesso em: 29 abr. 2019.</w:t>
      </w:r>
    </w:p>
    <w:p w14:paraId="091448AA" w14:textId="6A3460FF" w:rsidR="00E53873" w:rsidRDefault="00E53873" w:rsidP="000809C2">
      <w:pPr>
        <w:spacing w:line="240" w:lineRule="auto"/>
        <w:ind w:firstLine="0"/>
        <w:jc w:val="left"/>
        <w:rPr>
          <w:ins w:id="3531" w:author="Ryan Lemos" w:date="2019-10-07T20:34:00Z"/>
          <w:noProof/>
        </w:rPr>
      </w:pPr>
    </w:p>
    <w:p w14:paraId="7679FC29" w14:textId="6F975B70" w:rsidR="00E53873" w:rsidRPr="00723C16" w:rsidRDefault="00E53873" w:rsidP="000809C2">
      <w:pPr>
        <w:spacing w:line="240" w:lineRule="auto"/>
        <w:ind w:firstLine="0"/>
        <w:jc w:val="left"/>
        <w:rPr>
          <w:noProof/>
        </w:rPr>
      </w:pPr>
      <w:ins w:id="3532" w:author="Ryan Lemos" w:date="2019-10-07T20:34:00Z">
        <w:r>
          <w:rPr>
            <w:noProof/>
          </w:rPr>
          <w:t xml:space="preserve">GOOGLE. </w:t>
        </w:r>
      </w:ins>
      <w:ins w:id="3533" w:author="Ryan Lemos" w:date="2019-10-07T20:42:00Z">
        <w:r w:rsidR="00BB6D2A" w:rsidRPr="00BB6D2A">
          <w:rPr>
            <w:b/>
            <w:bCs/>
            <w:noProof/>
          </w:rPr>
          <w:t>Chrome DevTools</w:t>
        </w:r>
      </w:ins>
      <w:ins w:id="3534" w:author="Ryan Lemos" w:date="2019-10-07T20:34:00Z">
        <w:r>
          <w:rPr>
            <w:noProof/>
          </w:rPr>
          <w:t>.</w:t>
        </w:r>
      </w:ins>
      <w:ins w:id="3535" w:author="Ryan Lemos" w:date="2019-10-07T20:35:00Z">
        <w:r>
          <w:rPr>
            <w:noProof/>
          </w:rPr>
          <w:t xml:space="preserve"> 2019</w:t>
        </w:r>
      </w:ins>
      <w:ins w:id="3536" w:author="Ryan Lemos" w:date="2019-10-07T20:44:00Z">
        <w:r w:rsidR="00BB6D2A">
          <w:rPr>
            <w:noProof/>
          </w:rPr>
          <w:t>b</w:t>
        </w:r>
      </w:ins>
      <w:ins w:id="3537" w:author="Ryan Lemos" w:date="2019-10-07T20:42:00Z">
        <w:r w:rsidR="00BB6D2A">
          <w:rPr>
            <w:noProof/>
          </w:rPr>
          <w:t>.</w:t>
        </w:r>
      </w:ins>
      <w:ins w:id="3538" w:author="Ryan Lemos" w:date="2019-10-07T20:34:00Z">
        <w:r>
          <w:rPr>
            <w:noProof/>
          </w:rPr>
          <w:t xml:space="preserve"> Disponível em: &lt;</w:t>
        </w:r>
        <w:r w:rsidRPr="00E53873">
          <w:t xml:space="preserve"> </w:t>
        </w:r>
      </w:ins>
      <w:ins w:id="3539" w:author="Ryan Lemos" w:date="2019-10-07T20:42:00Z">
        <w:r w:rsidR="00BB6D2A" w:rsidRPr="00BB6D2A">
          <w:rPr>
            <w:noProof/>
          </w:rPr>
          <w:t xml:space="preserve">https://developers.google.com/web/tools/chrome-devtools?hl=pt-br </w:t>
        </w:r>
      </w:ins>
      <w:ins w:id="3540" w:author="Ryan Lemos" w:date="2019-10-07T20:34:00Z">
        <w:r>
          <w:rPr>
            <w:noProof/>
          </w:rPr>
          <w:t>&gt; Acesso em: 07 out. 2019.</w:t>
        </w:r>
      </w:ins>
    </w:p>
    <w:p w14:paraId="3FE6A08D" w14:textId="77777777" w:rsidR="00E53873" w:rsidRPr="00E53873" w:rsidRDefault="00E53873" w:rsidP="000809C2">
      <w:pPr>
        <w:spacing w:line="240" w:lineRule="auto"/>
        <w:ind w:firstLine="0"/>
        <w:jc w:val="left"/>
        <w:rPr>
          <w:noProof/>
        </w:rPr>
      </w:pPr>
    </w:p>
    <w:p w14:paraId="2888D1AA" w14:textId="77777777" w:rsidR="00095610" w:rsidRPr="00723C16" w:rsidRDefault="00095610" w:rsidP="000809C2">
      <w:pPr>
        <w:spacing w:line="240" w:lineRule="auto"/>
        <w:ind w:firstLine="0"/>
        <w:jc w:val="left"/>
        <w:rPr>
          <w:noProof/>
        </w:rPr>
      </w:pPr>
      <w:r w:rsidRPr="005074A5">
        <w:rPr>
          <w:noProof/>
        </w:rPr>
        <w:t xml:space="preserve">GUEDES, T. </w:t>
      </w:r>
      <w:r w:rsidRPr="005074A5">
        <w:rPr>
          <w:b/>
          <w:noProof/>
        </w:rPr>
        <w:t xml:space="preserve">Crie aplicações com </w:t>
      </w:r>
      <w:r w:rsidR="00C05B5C" w:rsidRPr="005074A5">
        <w:rPr>
          <w:b/>
          <w:noProof/>
        </w:rPr>
        <w:t>Angular</w:t>
      </w:r>
      <w:r w:rsidRPr="005074A5">
        <w:rPr>
          <w:noProof/>
        </w:rPr>
        <w:t>: o novo Framework do Google. São Paulo: Casa do Código, 2017.</w:t>
      </w:r>
    </w:p>
    <w:p w14:paraId="45F05A9F" w14:textId="77777777" w:rsidR="00D339A1" w:rsidRPr="00723C16" w:rsidRDefault="00D339A1" w:rsidP="000809C2">
      <w:pPr>
        <w:spacing w:line="240" w:lineRule="auto"/>
        <w:ind w:firstLine="0"/>
        <w:jc w:val="left"/>
        <w:rPr>
          <w:noProof/>
        </w:rPr>
      </w:pPr>
    </w:p>
    <w:p w14:paraId="30D167D8" w14:textId="77777777" w:rsidR="00D339A1" w:rsidRPr="00723C16" w:rsidRDefault="00D339A1" w:rsidP="000809C2">
      <w:pPr>
        <w:spacing w:line="240" w:lineRule="auto"/>
        <w:ind w:firstLine="0"/>
        <w:jc w:val="left"/>
        <w:rPr>
          <w:noProof/>
          <w:lang w:val="en-US"/>
        </w:rPr>
      </w:pPr>
      <w:r w:rsidRPr="005074A5">
        <w:rPr>
          <w:noProof/>
        </w:rPr>
        <w:t xml:space="preserve">HIRAMA, K. </w:t>
      </w:r>
      <w:r w:rsidRPr="005074A5">
        <w:rPr>
          <w:b/>
          <w:bCs/>
          <w:noProof/>
        </w:rPr>
        <w:t>Engenharia de Software:</w:t>
      </w:r>
      <w:r w:rsidRPr="005074A5">
        <w:rPr>
          <w:noProof/>
        </w:rPr>
        <w:t xml:space="preserve"> Qualidade e Produtividade com Tecnologia. </w:t>
      </w:r>
      <w:r w:rsidRPr="005074A5">
        <w:rPr>
          <w:noProof/>
          <w:lang w:val="en-US"/>
        </w:rPr>
        <w:t>Rio de Janeiro: Elsevier, 2011.</w:t>
      </w:r>
    </w:p>
    <w:p w14:paraId="6C899A64" w14:textId="77777777" w:rsidR="00D339A1" w:rsidRPr="00723C16" w:rsidRDefault="00D339A1" w:rsidP="000809C2">
      <w:pPr>
        <w:spacing w:line="240" w:lineRule="auto"/>
        <w:ind w:firstLine="0"/>
        <w:jc w:val="left"/>
        <w:rPr>
          <w:noProof/>
          <w:lang w:val="en-US"/>
        </w:rPr>
      </w:pPr>
    </w:p>
    <w:p w14:paraId="75F4CEC2" w14:textId="77777777" w:rsidR="001D561A" w:rsidRPr="00723C16" w:rsidRDefault="00D339A1" w:rsidP="001D561A">
      <w:pPr>
        <w:spacing w:line="240" w:lineRule="auto"/>
        <w:ind w:firstLine="0"/>
        <w:jc w:val="left"/>
        <w:rPr>
          <w:noProof/>
        </w:rPr>
      </w:pPr>
      <w:r w:rsidRPr="005074A5">
        <w:rPr>
          <w:noProof/>
          <w:lang w:val="en-US"/>
        </w:rPr>
        <w:t xml:space="preserve">INSTITUTE OF ELETRICAL AND ELETRONICS ENGINEERS. </w:t>
      </w:r>
      <w:r w:rsidRPr="005074A5">
        <w:rPr>
          <w:b/>
          <w:bCs/>
          <w:noProof/>
          <w:lang w:val="en-US"/>
        </w:rPr>
        <w:t>IEE</w:t>
      </w:r>
      <w:r w:rsidR="00E95C78" w:rsidRPr="005074A5">
        <w:rPr>
          <w:b/>
          <w:bCs/>
          <w:noProof/>
          <w:lang w:val="en-US"/>
        </w:rPr>
        <w:t>E</w:t>
      </w:r>
      <w:r w:rsidRPr="005074A5">
        <w:rPr>
          <w:b/>
          <w:bCs/>
          <w:noProof/>
          <w:lang w:val="en-US"/>
        </w:rPr>
        <w:t xml:space="preserve"> Std 610.12-1990:</w:t>
      </w:r>
      <w:r w:rsidRPr="005074A5">
        <w:rPr>
          <w:noProof/>
          <w:lang w:val="en-US"/>
        </w:rPr>
        <w:t xml:space="preserve"> IEEE Standard Glossary of Software Engineering Terminology. </w:t>
      </w:r>
      <w:r w:rsidRPr="005074A5">
        <w:rPr>
          <w:noProof/>
        </w:rPr>
        <w:t>New York: [s.n.], 1990. 84 p.</w:t>
      </w:r>
      <w:r w:rsidR="001D561A" w:rsidRPr="005074A5">
        <w:rPr>
          <w:noProof/>
        </w:rPr>
        <w:t xml:space="preserve"> Disponível em: &lt;</w:t>
      </w:r>
      <w:r w:rsidR="00E95C78" w:rsidRPr="005074A5">
        <w:t xml:space="preserve"> </w:t>
      </w:r>
      <w:r w:rsidR="009D2A48" w:rsidRPr="005074A5">
        <w:t>http://www.mit.jyu.fi/ope/kurssit/TIES462/Materiaalit/IEEE_SoftwareEngGlossary.pdf</w:t>
      </w:r>
      <w:r w:rsidR="001D561A" w:rsidRPr="005074A5">
        <w:rPr>
          <w:noProof/>
        </w:rPr>
        <w:t>&gt;. Acesso em:</w:t>
      </w:r>
      <w:r w:rsidR="00E95C78" w:rsidRPr="005074A5">
        <w:rPr>
          <w:noProof/>
        </w:rPr>
        <w:t xml:space="preserve"> 9 set. 2018.</w:t>
      </w:r>
    </w:p>
    <w:p w14:paraId="4BACDFFD" w14:textId="5C118714" w:rsidR="00D339A1" w:rsidRDefault="00D339A1" w:rsidP="000809C2">
      <w:pPr>
        <w:spacing w:line="240" w:lineRule="auto"/>
        <w:ind w:firstLine="0"/>
        <w:jc w:val="left"/>
        <w:rPr>
          <w:ins w:id="3541" w:author="Ryan Lemos" w:date="2019-10-05T19:14:00Z"/>
          <w:noProof/>
        </w:rPr>
      </w:pPr>
    </w:p>
    <w:p w14:paraId="2777F364" w14:textId="74C6E1AF" w:rsidR="009D3286" w:rsidRDefault="009D3286" w:rsidP="000809C2">
      <w:pPr>
        <w:spacing w:line="240" w:lineRule="auto"/>
        <w:ind w:firstLine="0"/>
        <w:jc w:val="left"/>
        <w:rPr>
          <w:ins w:id="3542" w:author="Ryan Lemos" w:date="2019-10-05T19:14:00Z"/>
          <w:noProof/>
        </w:rPr>
      </w:pPr>
      <w:ins w:id="3543" w:author="Ryan Lemos" w:date="2019-10-05T19:14:00Z">
        <w:r w:rsidRPr="00393D2D">
          <w:rPr>
            <w:noProof/>
          </w:rPr>
          <w:t>KAHLERT, T</w:t>
        </w:r>
      </w:ins>
      <w:ins w:id="3544" w:author="Ryan Lemos" w:date="2019-10-05T19:15:00Z">
        <w:r>
          <w:rPr>
            <w:noProof/>
          </w:rPr>
          <w:t>;</w:t>
        </w:r>
      </w:ins>
      <w:ins w:id="3545" w:author="Ryan Lemos" w:date="2019-10-05T19:14:00Z">
        <w:r w:rsidRPr="00393D2D">
          <w:rPr>
            <w:noProof/>
          </w:rPr>
          <w:t xml:space="preserve"> GIZA, K. </w:t>
        </w:r>
        <w:r w:rsidRPr="00393D2D">
          <w:rPr>
            <w:b/>
            <w:bCs/>
            <w:noProof/>
          </w:rPr>
          <w:t xml:space="preserve">Visual Studio Code: </w:t>
        </w:r>
        <w:r w:rsidRPr="00393D2D">
          <w:rPr>
            <w:noProof/>
          </w:rPr>
          <w:t>Tips e Tricks.</w:t>
        </w:r>
        <w:r>
          <w:rPr>
            <w:noProof/>
          </w:rPr>
          <w:t xml:space="preserve"> Dortmund: Microsoft, v. 1,</w:t>
        </w:r>
        <w:r w:rsidRPr="00393D2D">
          <w:rPr>
            <w:b/>
            <w:bCs/>
            <w:noProof/>
          </w:rPr>
          <w:t xml:space="preserve"> </w:t>
        </w:r>
        <w:r w:rsidRPr="00393D2D">
          <w:rPr>
            <w:noProof/>
          </w:rPr>
          <w:t>2016</w:t>
        </w:r>
        <w:r>
          <w:rPr>
            <w:noProof/>
          </w:rPr>
          <w:t>.</w:t>
        </w:r>
        <w:r w:rsidRPr="00393D2D">
          <w:rPr>
            <w:noProof/>
          </w:rPr>
          <w:t xml:space="preserve"> Disponível em: &lt;</w:t>
        </w:r>
        <w:r w:rsidRPr="000665E1">
          <w:t xml:space="preserve"> </w:t>
        </w:r>
      </w:ins>
      <w:ins w:id="3546" w:author="Ryan Lemos" w:date="2019-10-05T19:46:00Z">
        <w:r w:rsidR="00D343FF" w:rsidRPr="00D343FF">
          <w:t>https://www.microsoft.com/de-de/techwiese/aktionen/visual-studio-code-ebook-download.aspx</w:t>
        </w:r>
      </w:ins>
      <w:ins w:id="3547" w:author="Ryan Lemos" w:date="2019-10-05T19:14:00Z">
        <w:r w:rsidRPr="00393D2D">
          <w:rPr>
            <w:noProof/>
          </w:rPr>
          <w:t>&gt;</w:t>
        </w:r>
        <w:r>
          <w:rPr>
            <w:noProof/>
          </w:rPr>
          <w:t xml:space="preserve"> Acesso em: 05 out. 2019.</w:t>
        </w:r>
      </w:ins>
    </w:p>
    <w:p w14:paraId="4AEC0891" w14:textId="0585A7E6" w:rsidR="009D3286" w:rsidRDefault="009D3286" w:rsidP="000809C2">
      <w:pPr>
        <w:spacing w:line="240" w:lineRule="auto"/>
        <w:ind w:firstLine="0"/>
        <w:jc w:val="left"/>
        <w:rPr>
          <w:ins w:id="3548" w:author="Ryan Lemos" w:date="2019-10-07T20:51:00Z"/>
          <w:noProof/>
        </w:rPr>
      </w:pPr>
    </w:p>
    <w:p w14:paraId="0AA53A4E" w14:textId="29B8EF0B" w:rsidR="008839CF" w:rsidRPr="008839CF" w:rsidRDefault="008839CF" w:rsidP="000809C2">
      <w:pPr>
        <w:spacing w:line="240" w:lineRule="auto"/>
        <w:ind w:firstLine="0"/>
        <w:jc w:val="left"/>
        <w:rPr>
          <w:ins w:id="3549" w:author="Ryan Lemos" w:date="2019-10-07T20:51:00Z"/>
          <w:noProof/>
        </w:rPr>
      </w:pPr>
      <w:ins w:id="3550" w:author="Ryan Lemos" w:date="2019-10-07T20:51:00Z">
        <w:r w:rsidRPr="008839CF">
          <w:rPr>
            <w:noProof/>
          </w:rPr>
          <w:t xml:space="preserve">LEWIS; M. </w:t>
        </w:r>
        <w:r w:rsidRPr="008839CF">
          <w:rPr>
            <w:b/>
            <w:bCs/>
            <w:noProof/>
            <w:rPrChange w:id="3551" w:author="Ryan Lemos" w:date="2019-10-07T20:52:00Z">
              <w:rPr>
                <w:noProof/>
              </w:rPr>
            </w:rPrChange>
          </w:rPr>
          <w:t>angular 6.0+ calendar</w:t>
        </w:r>
        <w:r w:rsidRPr="008839CF">
          <w:rPr>
            <w:noProof/>
          </w:rPr>
          <w:t xml:space="preserve">. </w:t>
        </w:r>
      </w:ins>
      <w:ins w:id="3552" w:author="Ryan Lemos" w:date="2019-10-07T20:52:00Z">
        <w:r w:rsidRPr="008839CF">
          <w:rPr>
            <w:noProof/>
            <w:rPrChange w:id="3553" w:author="Ryan Lemos" w:date="2019-10-07T20:52:00Z">
              <w:rPr>
                <w:noProof/>
                <w:lang w:val="en-US"/>
              </w:rPr>
            </w:rPrChange>
          </w:rPr>
          <w:t>s</w:t>
        </w:r>
        <w:r w:rsidRPr="008839CF">
          <w:rPr>
            <w:noProof/>
          </w:rPr>
          <w:t>d</w:t>
        </w:r>
        <w:r w:rsidRPr="008839CF">
          <w:rPr>
            <w:noProof/>
            <w:rPrChange w:id="3554" w:author="Ryan Lemos" w:date="2019-10-07T20:52:00Z">
              <w:rPr>
                <w:noProof/>
                <w:lang w:val="en-US"/>
              </w:rPr>
            </w:rPrChange>
          </w:rPr>
          <w:t>. Disponível em &lt;</w:t>
        </w:r>
        <w:r w:rsidRPr="008839CF">
          <w:t xml:space="preserve"> </w:t>
        </w:r>
        <w:r w:rsidRPr="008839CF">
          <w:rPr>
            <w:noProof/>
          </w:rPr>
          <w:t xml:space="preserve">https://mattlewis92.github.io/angular-calendar/docs/ </w:t>
        </w:r>
        <w:r w:rsidRPr="008839CF">
          <w:rPr>
            <w:noProof/>
            <w:rPrChange w:id="3555" w:author="Ryan Lemos" w:date="2019-10-07T20:52:00Z">
              <w:rPr>
                <w:noProof/>
                <w:lang w:val="en-US"/>
              </w:rPr>
            </w:rPrChange>
          </w:rPr>
          <w:t>&gt;</w:t>
        </w:r>
        <w:r>
          <w:rPr>
            <w:noProof/>
          </w:rPr>
          <w:t xml:space="preserve"> A</w:t>
        </w:r>
      </w:ins>
      <w:ins w:id="3556" w:author="Ryan Lemos" w:date="2019-10-07T20:53:00Z">
        <w:r>
          <w:rPr>
            <w:noProof/>
          </w:rPr>
          <w:t>cesso em: 07 out. 2019.</w:t>
        </w:r>
      </w:ins>
    </w:p>
    <w:p w14:paraId="4F7C309A" w14:textId="4BC83CB5" w:rsidR="008839CF" w:rsidRDefault="008839CF" w:rsidP="000809C2">
      <w:pPr>
        <w:spacing w:line="240" w:lineRule="auto"/>
        <w:ind w:firstLine="0"/>
        <w:jc w:val="left"/>
        <w:rPr>
          <w:ins w:id="3557" w:author="Ryan Lemos" w:date="2019-10-07T21:08:00Z"/>
          <w:noProof/>
        </w:rPr>
      </w:pPr>
    </w:p>
    <w:p w14:paraId="5BCDCCA3" w14:textId="1BB8D88B" w:rsidR="005F6213" w:rsidRPr="005F6213" w:rsidRDefault="005F6213" w:rsidP="000809C2">
      <w:pPr>
        <w:spacing w:line="240" w:lineRule="auto"/>
        <w:ind w:firstLine="0"/>
        <w:jc w:val="left"/>
        <w:rPr>
          <w:ins w:id="3558" w:author="Ryan Lemos" w:date="2019-10-07T21:08:00Z"/>
          <w:noProof/>
        </w:rPr>
      </w:pPr>
      <w:ins w:id="3559" w:author="Ryan Lemos" w:date="2019-10-07T21:08:00Z">
        <w:r w:rsidRPr="001D3106">
          <w:rPr>
            <w:noProof/>
          </w:rPr>
          <w:t xml:space="preserve">LIN; L. </w:t>
        </w:r>
        <w:r w:rsidRPr="001D3106">
          <w:rPr>
            <w:b/>
            <w:bCs/>
            <w:noProof/>
            <w:rPrChange w:id="3560" w:author="Ryan Lemos" w:date="2019-10-09T09:18:00Z">
              <w:rPr>
                <w:noProof/>
              </w:rPr>
            </w:rPrChange>
          </w:rPr>
          <w:t>Angular DataTables</w:t>
        </w:r>
        <w:r w:rsidRPr="001D3106">
          <w:rPr>
            <w:noProof/>
          </w:rPr>
          <w:t xml:space="preserve">. </w:t>
        </w:r>
        <w:r w:rsidRPr="005F6213">
          <w:rPr>
            <w:noProof/>
            <w:rPrChange w:id="3561" w:author="Ryan Lemos" w:date="2019-10-07T21:08:00Z">
              <w:rPr>
                <w:noProof/>
                <w:lang w:val="en-US"/>
              </w:rPr>
            </w:rPrChange>
          </w:rPr>
          <w:t>2019. Disponível em &lt;</w:t>
        </w:r>
        <w:r w:rsidRPr="005F6213">
          <w:t xml:space="preserve"> </w:t>
        </w:r>
        <w:r w:rsidRPr="005F6213">
          <w:rPr>
            <w:noProof/>
          </w:rPr>
          <w:t>https://l-lin.github.io/angular-datatables/#/welcome</w:t>
        </w:r>
        <w:r>
          <w:rPr>
            <w:noProof/>
          </w:rPr>
          <w:t xml:space="preserve">&gt; Acesso </w:t>
        </w:r>
      </w:ins>
      <w:ins w:id="3562" w:author="Ryan Lemos" w:date="2019-10-07T21:09:00Z">
        <w:r>
          <w:rPr>
            <w:noProof/>
          </w:rPr>
          <w:t>em: 07 out. 2019.</w:t>
        </w:r>
      </w:ins>
    </w:p>
    <w:p w14:paraId="3788CAF1" w14:textId="77777777" w:rsidR="005F6213" w:rsidRPr="005F6213" w:rsidRDefault="005F6213" w:rsidP="000809C2">
      <w:pPr>
        <w:spacing w:line="240" w:lineRule="auto"/>
        <w:ind w:firstLine="0"/>
        <w:jc w:val="left"/>
        <w:rPr>
          <w:noProof/>
        </w:rPr>
      </w:pPr>
    </w:p>
    <w:p w14:paraId="4219BBF6" w14:textId="77777777" w:rsidR="00D339A1" w:rsidRPr="00723C16" w:rsidRDefault="00D339A1" w:rsidP="000809C2">
      <w:pPr>
        <w:spacing w:line="240" w:lineRule="auto"/>
        <w:ind w:firstLine="0"/>
        <w:jc w:val="left"/>
        <w:rPr>
          <w:noProof/>
        </w:rPr>
      </w:pPr>
      <w:r w:rsidRPr="001D3106">
        <w:rPr>
          <w:noProof/>
        </w:rPr>
        <w:t xml:space="preserve">LOCKHART, J. </w:t>
      </w:r>
      <w:r w:rsidRPr="001D3106">
        <w:rPr>
          <w:b/>
          <w:bCs/>
          <w:noProof/>
        </w:rPr>
        <w:t>PHP Moderno</w:t>
      </w:r>
      <w:r w:rsidRPr="001D3106">
        <w:rPr>
          <w:noProof/>
        </w:rPr>
        <w:t xml:space="preserve">. </w:t>
      </w:r>
      <w:r w:rsidRPr="005074A5">
        <w:rPr>
          <w:noProof/>
        </w:rPr>
        <w:t>São Paulo: Novatec, 2015.</w:t>
      </w:r>
      <w:r w:rsidR="007742D4" w:rsidRPr="00723C16">
        <w:rPr>
          <w:noProof/>
        </w:rPr>
        <w:t xml:space="preserve"> </w:t>
      </w:r>
    </w:p>
    <w:p w14:paraId="4571C95E" w14:textId="0A7B0584" w:rsidR="00F97B7F" w:rsidRPr="00723C16" w:rsidRDefault="00F97B7F" w:rsidP="000809C2">
      <w:pPr>
        <w:spacing w:line="240" w:lineRule="auto"/>
        <w:ind w:firstLine="0"/>
        <w:jc w:val="left"/>
        <w:rPr>
          <w:noProof/>
        </w:rPr>
      </w:pPr>
    </w:p>
    <w:p w14:paraId="3947003A" w14:textId="77777777" w:rsidR="00F97B7F" w:rsidRPr="00723C16" w:rsidRDefault="00F97B7F" w:rsidP="000809C2">
      <w:pPr>
        <w:spacing w:line="240" w:lineRule="auto"/>
        <w:ind w:firstLine="0"/>
        <w:jc w:val="left"/>
        <w:rPr>
          <w:noProof/>
        </w:rPr>
      </w:pPr>
      <w:r w:rsidRPr="005074A5">
        <w:rPr>
          <w:noProof/>
          <w:lang w:val="en-US"/>
        </w:rPr>
        <w:t xml:space="preserve">MASSÉ, M. </w:t>
      </w:r>
      <w:r w:rsidRPr="005074A5">
        <w:rPr>
          <w:b/>
          <w:noProof/>
          <w:lang w:val="en-US"/>
        </w:rPr>
        <w:t xml:space="preserve">REST API: </w:t>
      </w:r>
      <w:r w:rsidRPr="005074A5">
        <w:rPr>
          <w:noProof/>
          <w:lang w:val="en-US"/>
        </w:rPr>
        <w:t xml:space="preserve">Design RuleBook. </w:t>
      </w:r>
      <w:r w:rsidRPr="005074A5">
        <w:rPr>
          <w:noProof/>
        </w:rPr>
        <w:t>Sebastopol: O'Reilly, 2012.</w:t>
      </w:r>
    </w:p>
    <w:p w14:paraId="73E08C2E" w14:textId="77777777" w:rsidR="008051B4" w:rsidRPr="00723C16" w:rsidRDefault="008051B4" w:rsidP="000809C2">
      <w:pPr>
        <w:spacing w:line="240" w:lineRule="auto"/>
        <w:ind w:firstLine="0"/>
        <w:jc w:val="left"/>
        <w:rPr>
          <w:noProof/>
        </w:rPr>
      </w:pPr>
    </w:p>
    <w:p w14:paraId="086EBC1F" w14:textId="77777777" w:rsidR="008051B4" w:rsidRPr="00723C16" w:rsidRDefault="008051B4" w:rsidP="000809C2">
      <w:pPr>
        <w:spacing w:line="240" w:lineRule="auto"/>
        <w:ind w:firstLine="0"/>
        <w:jc w:val="left"/>
        <w:rPr>
          <w:noProof/>
        </w:rPr>
      </w:pPr>
      <w:r w:rsidRPr="005074A5">
        <w:rPr>
          <w:noProof/>
        </w:rPr>
        <w:t xml:space="preserve">MATERIALIZE. </w:t>
      </w:r>
      <w:r w:rsidRPr="005074A5">
        <w:rPr>
          <w:b/>
          <w:noProof/>
        </w:rPr>
        <w:t>Materialize</w:t>
      </w:r>
      <w:r w:rsidR="001B55B1" w:rsidRPr="005074A5">
        <w:rPr>
          <w:noProof/>
        </w:rPr>
        <w:t>. 2019</w:t>
      </w:r>
      <w:r w:rsidRPr="005074A5">
        <w:rPr>
          <w:noProof/>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
      </w:pPr>
    </w:p>
    <w:p w14:paraId="28352D78" w14:textId="77777777" w:rsidR="00D339A1" w:rsidRPr="00723C16" w:rsidRDefault="00D339A1" w:rsidP="000809C2">
      <w:pPr>
        <w:spacing w:line="240" w:lineRule="auto"/>
        <w:ind w:firstLine="0"/>
        <w:jc w:val="left"/>
        <w:rPr>
          <w:noProof/>
        </w:rPr>
      </w:pPr>
      <w:r w:rsidRPr="005074A5">
        <w:rPr>
          <w:noProof/>
        </w:rPr>
        <w:t xml:space="preserve">MCFARLAND, D. S. </w:t>
      </w:r>
      <w:r w:rsidRPr="005074A5">
        <w:rPr>
          <w:b/>
          <w:bCs/>
          <w:noProof/>
        </w:rPr>
        <w:t>CSS3:</w:t>
      </w:r>
      <w:r w:rsidRPr="005074A5">
        <w:rPr>
          <w:noProof/>
        </w:rPr>
        <w:t xml:space="preserve"> the missing manual. 3. ed. Sebastopol: O'Reilly, 2013.</w:t>
      </w:r>
    </w:p>
    <w:p w14:paraId="1B1E2D16" w14:textId="77777777" w:rsidR="00F810C1" w:rsidRPr="00723C16" w:rsidRDefault="00F810C1" w:rsidP="000809C2">
      <w:pPr>
        <w:spacing w:line="240" w:lineRule="auto"/>
        <w:ind w:firstLine="0"/>
        <w:jc w:val="left"/>
        <w:rPr>
          <w:noProof/>
        </w:rPr>
      </w:pPr>
    </w:p>
    <w:p w14:paraId="6FB46C52" w14:textId="77777777" w:rsidR="00D339A1" w:rsidRPr="00723C16" w:rsidRDefault="00D339A1" w:rsidP="000809C2">
      <w:pPr>
        <w:spacing w:line="240" w:lineRule="auto"/>
        <w:ind w:firstLine="0"/>
        <w:jc w:val="left"/>
        <w:rPr>
          <w:noProof/>
        </w:rPr>
      </w:pPr>
      <w:r w:rsidRPr="005074A5">
        <w:rPr>
          <w:noProof/>
        </w:rPr>
        <w:lastRenderedPageBreak/>
        <w:t xml:space="preserve">MELO NETO, J. A. D.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2, 2012.</w:t>
      </w:r>
    </w:p>
    <w:p w14:paraId="481B6845" w14:textId="51A503C7" w:rsidR="005074A5" w:rsidRDefault="005074A5" w:rsidP="000809C2">
      <w:pPr>
        <w:spacing w:line="240" w:lineRule="auto"/>
        <w:ind w:firstLine="0"/>
        <w:jc w:val="left"/>
        <w:rPr>
          <w:noProof/>
        </w:rPr>
      </w:pPr>
    </w:p>
    <w:p w14:paraId="428ED7AA" w14:textId="44CD6478" w:rsidR="005074A5" w:rsidRDefault="00A45C61" w:rsidP="000809C2">
      <w:pPr>
        <w:spacing w:line="240" w:lineRule="auto"/>
        <w:ind w:firstLine="0"/>
        <w:jc w:val="left"/>
        <w:rPr>
          <w:ins w:id="3563" w:author="Ryan Lemos" w:date="2019-10-05T18:29:00Z"/>
          <w:noProof/>
        </w:rPr>
      </w:pPr>
      <w:ins w:id="3564" w:author="Ryan Lemos" w:date="2019-10-05T18:29:00Z">
        <w:r>
          <w:rPr>
            <w:noProof/>
          </w:rPr>
          <w:t xml:space="preserve">MORAIS, E. V. de; LOPER, A. A. </w:t>
        </w:r>
        <w:r w:rsidRPr="00393D2D">
          <w:rPr>
            <w:b/>
            <w:bCs/>
            <w:noProof/>
          </w:rPr>
          <w:t>Interação humano computador</w:t>
        </w:r>
        <w:r>
          <w:rPr>
            <w:noProof/>
          </w:rPr>
          <w:t>. Londrina: UNOPAR, 2014.</w:t>
        </w:r>
      </w:ins>
    </w:p>
    <w:p w14:paraId="4ADCE033" w14:textId="2FDF85B6" w:rsidR="006C22F5" w:rsidRDefault="006C22F5" w:rsidP="000809C2">
      <w:pPr>
        <w:spacing w:line="240" w:lineRule="auto"/>
        <w:ind w:firstLine="0"/>
        <w:jc w:val="left"/>
        <w:rPr>
          <w:ins w:id="3565" w:author="Ryan Lemos" w:date="2019-10-13T12:25:00Z"/>
          <w:noProof/>
        </w:rPr>
      </w:pPr>
    </w:p>
    <w:p w14:paraId="2D1973CE" w14:textId="3ED73F0C" w:rsidR="00BD1CB5" w:rsidRPr="00BD1CB5" w:rsidRDefault="00BD1CB5" w:rsidP="000809C2">
      <w:pPr>
        <w:spacing w:line="240" w:lineRule="auto"/>
        <w:ind w:firstLine="0"/>
        <w:jc w:val="left"/>
        <w:rPr>
          <w:ins w:id="3566" w:author="Ryan Lemos" w:date="2019-10-13T12:25:00Z"/>
          <w:noProof/>
        </w:rPr>
      </w:pPr>
      <w:ins w:id="3567" w:author="Ryan Lemos" w:date="2019-10-13T12:25:00Z">
        <w:r w:rsidRPr="0010565A">
          <w:rPr>
            <w:noProof/>
          </w:rPr>
          <w:t xml:space="preserve">OTWEL, T. </w:t>
        </w:r>
        <w:r w:rsidRPr="0010565A">
          <w:rPr>
            <w:b/>
            <w:bCs/>
            <w:noProof/>
            <w:rPrChange w:id="3568" w:author="Ryan Lemos" w:date="2019-10-13T15:17:00Z">
              <w:rPr>
                <w:noProof/>
              </w:rPr>
            </w:rPrChange>
          </w:rPr>
          <w:t>Eloquent:</w:t>
        </w:r>
        <w:r w:rsidRPr="0010565A">
          <w:rPr>
            <w:noProof/>
          </w:rPr>
          <w:t xml:space="preserve"> API Resources</w:t>
        </w:r>
        <w:r w:rsidRPr="0010565A">
          <w:rPr>
            <w:noProof/>
            <w:rPrChange w:id="3569" w:author="Ryan Lemos" w:date="2019-10-13T15:17:00Z">
              <w:rPr>
                <w:noProof/>
                <w:lang w:val="en-US"/>
              </w:rPr>
            </w:rPrChange>
          </w:rPr>
          <w:t xml:space="preserve">. </w:t>
        </w:r>
        <w:r w:rsidRPr="00BD1CB5">
          <w:rPr>
            <w:noProof/>
            <w:rPrChange w:id="3570" w:author="Ryan Lemos" w:date="2019-10-13T12:25:00Z">
              <w:rPr>
                <w:noProof/>
                <w:lang w:val="en-US"/>
              </w:rPr>
            </w:rPrChange>
          </w:rPr>
          <w:t>2019. Disponível em &lt;</w:t>
        </w:r>
        <w:r w:rsidRPr="00BD1CB5">
          <w:t xml:space="preserve"> </w:t>
        </w:r>
        <w:r w:rsidRPr="00BD1CB5">
          <w:rPr>
            <w:noProof/>
          </w:rPr>
          <w:t xml:space="preserve">https://laravel.com/docs/5.5/eloquent-resources </w:t>
        </w:r>
        <w:r w:rsidRPr="00BD1CB5">
          <w:rPr>
            <w:noProof/>
            <w:rPrChange w:id="3571" w:author="Ryan Lemos" w:date="2019-10-13T12:25:00Z">
              <w:rPr>
                <w:noProof/>
                <w:lang w:val="en-US"/>
              </w:rPr>
            </w:rPrChange>
          </w:rPr>
          <w:t>&gt;</w:t>
        </w:r>
        <w:r>
          <w:rPr>
            <w:noProof/>
          </w:rPr>
          <w:t>. Acesso em 13 out. 2</w:t>
        </w:r>
      </w:ins>
      <w:ins w:id="3572" w:author="Ryan Lemos" w:date="2019-10-13T12:26:00Z">
        <w:r>
          <w:rPr>
            <w:noProof/>
          </w:rPr>
          <w:t>019.</w:t>
        </w:r>
      </w:ins>
    </w:p>
    <w:p w14:paraId="7571D614" w14:textId="77777777" w:rsidR="00BD1CB5" w:rsidRPr="00BD1CB5" w:rsidRDefault="00BD1CB5" w:rsidP="000809C2">
      <w:pPr>
        <w:spacing w:line="240" w:lineRule="auto"/>
        <w:ind w:firstLine="0"/>
        <w:jc w:val="left"/>
        <w:rPr>
          <w:noProof/>
        </w:rPr>
      </w:pPr>
    </w:p>
    <w:p w14:paraId="1E788B62" w14:textId="0C055B67" w:rsidR="00D339A1" w:rsidRPr="00723C16" w:rsidRDefault="00D339A1" w:rsidP="000809C2">
      <w:pPr>
        <w:spacing w:line="240" w:lineRule="auto"/>
        <w:ind w:firstLine="0"/>
        <w:jc w:val="left"/>
        <w:rPr>
          <w:noProof/>
        </w:rPr>
      </w:pPr>
      <w:r w:rsidRPr="005074A5">
        <w:rPr>
          <w:noProof/>
        </w:rPr>
        <w:t xml:space="preserve">PHP. </w:t>
      </w:r>
      <w:r w:rsidRPr="005074A5">
        <w:rPr>
          <w:b/>
          <w:noProof/>
        </w:rPr>
        <w:t>O que é o PHP?</w:t>
      </w:r>
      <w:r w:rsidRPr="005074A5">
        <w:rPr>
          <w:noProof/>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
      </w:pPr>
    </w:p>
    <w:p w14:paraId="24693168" w14:textId="77777777" w:rsidR="00D339A1" w:rsidRPr="00723C16" w:rsidRDefault="00D339A1" w:rsidP="000809C2">
      <w:pPr>
        <w:spacing w:line="240" w:lineRule="auto"/>
        <w:ind w:firstLine="0"/>
        <w:jc w:val="left"/>
        <w:rPr>
          <w:noProof/>
          <w:lang w:val="en-US"/>
        </w:rPr>
      </w:pPr>
      <w:r w:rsidRPr="005074A5">
        <w:rPr>
          <w:noProof/>
        </w:rPr>
        <w:t xml:space="preserve">PRESSMAN, R. S. </w:t>
      </w:r>
      <w:r w:rsidRPr="005074A5">
        <w:rPr>
          <w:b/>
          <w:bCs/>
          <w:noProof/>
        </w:rPr>
        <w:t>Engenharia de Software:</w:t>
      </w:r>
      <w:r w:rsidRPr="005074A5">
        <w:rPr>
          <w:noProof/>
        </w:rPr>
        <w:t xml:space="preserve"> Uma abordagem Profissional. </w:t>
      </w:r>
      <w:r w:rsidRPr="005074A5">
        <w:rPr>
          <w:noProof/>
          <w:lang w:val="en-US"/>
        </w:rPr>
        <w:t>7. ed. Porto Alegre: Bookman, 2011.</w:t>
      </w:r>
    </w:p>
    <w:p w14:paraId="7299240B" w14:textId="77777777" w:rsidR="00D339A1" w:rsidRPr="00723C16" w:rsidRDefault="00D339A1" w:rsidP="000809C2">
      <w:pPr>
        <w:spacing w:line="240" w:lineRule="auto"/>
        <w:ind w:firstLine="0"/>
        <w:jc w:val="left"/>
        <w:rPr>
          <w:noProof/>
          <w:lang w:val="en-US"/>
        </w:rPr>
      </w:pPr>
    </w:p>
    <w:p w14:paraId="78089BD9" w14:textId="77777777" w:rsidR="001D561A" w:rsidRPr="00723C16" w:rsidRDefault="00D339A1" w:rsidP="001D561A">
      <w:pPr>
        <w:spacing w:line="240" w:lineRule="auto"/>
        <w:ind w:firstLine="0"/>
        <w:jc w:val="left"/>
        <w:rPr>
          <w:noProof/>
          <w:lang w:val="en-US"/>
        </w:rPr>
      </w:pPr>
      <w:r w:rsidRPr="005074A5">
        <w:rPr>
          <w:noProof/>
          <w:lang w:val="en-US"/>
        </w:rPr>
        <w:t xml:space="preserve">ROBBINS, J. N. </w:t>
      </w:r>
      <w:r w:rsidRPr="005074A5">
        <w:rPr>
          <w:b/>
          <w:bCs/>
          <w:noProof/>
          <w:lang w:val="en-US"/>
        </w:rPr>
        <w:t>HTML5:</w:t>
      </w:r>
      <w:r w:rsidRPr="005074A5">
        <w:rPr>
          <w:noProof/>
          <w:lang w:val="en-US"/>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
      </w:pPr>
    </w:p>
    <w:p w14:paraId="7BD3A003" w14:textId="77777777" w:rsidR="00D339A1" w:rsidRPr="00723C16" w:rsidRDefault="00D339A1" w:rsidP="000809C2">
      <w:pPr>
        <w:spacing w:line="240" w:lineRule="auto"/>
        <w:ind w:firstLine="0"/>
        <w:jc w:val="left"/>
        <w:rPr>
          <w:noProof/>
        </w:rPr>
      </w:pPr>
      <w:r w:rsidRPr="005074A5">
        <w:rPr>
          <w:noProof/>
          <w:lang w:val="en-US"/>
        </w:rPr>
        <w:t xml:space="preserve">SANDHU, R. S. Role-based Access Control. In: </w:t>
      </w:r>
      <w:r w:rsidRPr="005074A5">
        <w:rPr>
          <w:b/>
          <w:noProof/>
          <w:lang w:val="en-US"/>
        </w:rPr>
        <w:t>Advances in Computers.</w:t>
      </w:r>
      <w:r w:rsidRPr="005074A5">
        <w:rPr>
          <w:noProof/>
          <w:lang w:val="en-US"/>
        </w:rPr>
        <w:t xml:space="preserve"> Fairfax: Academic Press, v. 46, 1998. p. 237-286. </w:t>
      </w:r>
      <w:r w:rsidRPr="005074A5">
        <w:rPr>
          <w:noProof/>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
      </w:pPr>
    </w:p>
    <w:p w14:paraId="42AC0922" w14:textId="77777777" w:rsidR="00F80769" w:rsidRPr="00723C16" w:rsidRDefault="001A0B14" w:rsidP="000809C2">
      <w:pPr>
        <w:spacing w:line="240" w:lineRule="auto"/>
        <w:ind w:firstLine="0"/>
        <w:jc w:val="left"/>
        <w:rPr>
          <w:noProof/>
        </w:rPr>
      </w:pPr>
      <w:r w:rsidRPr="005074A5">
        <w:rPr>
          <w:noProof/>
        </w:rPr>
        <w:t xml:space="preserve">SANTOS, L. dos. </w:t>
      </w:r>
      <w:r w:rsidRPr="005074A5">
        <w:rPr>
          <w:b/>
          <w:noProof/>
        </w:rPr>
        <w:t xml:space="preserve">Como escrever boas histórias de usuário (User Stories). </w:t>
      </w:r>
      <w:r w:rsidRPr="005074A5">
        <w:rPr>
          <w:noProof/>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pPr>
    </w:p>
    <w:p w14:paraId="2DA1CB69" w14:textId="77777777" w:rsidR="00D339A1" w:rsidRPr="00723C16" w:rsidRDefault="00D339A1" w:rsidP="000809C2">
      <w:pPr>
        <w:spacing w:line="240" w:lineRule="auto"/>
        <w:ind w:firstLine="0"/>
        <w:jc w:val="left"/>
        <w:rPr>
          <w:noProof/>
        </w:rPr>
      </w:pPr>
      <w:r w:rsidRPr="005074A5">
        <w:rPr>
          <w:noProof/>
        </w:rPr>
        <w:t xml:space="preserve">SEVERINO, A. J. </w:t>
      </w:r>
      <w:r w:rsidRPr="005074A5">
        <w:rPr>
          <w:b/>
          <w:bCs/>
          <w:noProof/>
        </w:rPr>
        <w:t>Metodologia de trabalho científico</w:t>
      </w:r>
      <w:r w:rsidRPr="005074A5">
        <w:rPr>
          <w:noProof/>
        </w:rPr>
        <w:t>. 22. ed. São Paulo: Cortez, 2002.</w:t>
      </w:r>
    </w:p>
    <w:p w14:paraId="330555BC" w14:textId="77777777" w:rsidR="00D339A1" w:rsidRPr="00723C16" w:rsidRDefault="00D339A1" w:rsidP="000809C2">
      <w:pPr>
        <w:spacing w:line="240" w:lineRule="auto"/>
        <w:ind w:firstLine="0"/>
        <w:jc w:val="left"/>
        <w:rPr>
          <w:noProof/>
        </w:rPr>
      </w:pPr>
    </w:p>
    <w:p w14:paraId="6EB6D7EC" w14:textId="77777777" w:rsidR="00D339A1" w:rsidRPr="00723C16" w:rsidRDefault="00D339A1" w:rsidP="000809C2">
      <w:pPr>
        <w:spacing w:line="240" w:lineRule="auto"/>
        <w:ind w:firstLine="0"/>
        <w:jc w:val="left"/>
        <w:rPr>
          <w:noProof/>
          <w:lang w:val="en-US"/>
        </w:rPr>
      </w:pPr>
      <w:r w:rsidRPr="005074A5">
        <w:rPr>
          <w:noProof/>
        </w:rPr>
        <w:t xml:space="preserve">SILBERCHATZ, A.; KORTH, H. F.; SUDARSHAN, S. </w:t>
      </w:r>
      <w:r w:rsidRPr="005074A5">
        <w:rPr>
          <w:b/>
          <w:bCs/>
          <w:noProof/>
        </w:rPr>
        <w:t>Sistema de Banco de Dados</w:t>
      </w:r>
      <w:r w:rsidRPr="005074A5">
        <w:rPr>
          <w:noProof/>
        </w:rPr>
        <w:t xml:space="preserve">. </w:t>
      </w:r>
      <w:r w:rsidRPr="005074A5">
        <w:rPr>
          <w:noProof/>
          <w:lang w:val="en-US"/>
        </w:rPr>
        <w:t>3. ed. São Paulo: Pearson Education, 1999.</w:t>
      </w:r>
    </w:p>
    <w:p w14:paraId="778675A3" w14:textId="77777777" w:rsidR="00D339A1" w:rsidRPr="00723C16" w:rsidRDefault="00D339A1" w:rsidP="000809C2">
      <w:pPr>
        <w:spacing w:line="240" w:lineRule="auto"/>
        <w:ind w:firstLine="0"/>
        <w:jc w:val="left"/>
        <w:rPr>
          <w:noProof/>
          <w:lang w:val="en-US"/>
        </w:rPr>
      </w:pPr>
    </w:p>
    <w:p w14:paraId="7C5BE69F" w14:textId="77777777" w:rsidR="001D561A" w:rsidRPr="00723C16" w:rsidRDefault="00D339A1" w:rsidP="001D561A">
      <w:pPr>
        <w:spacing w:line="240" w:lineRule="auto"/>
        <w:ind w:firstLine="0"/>
        <w:jc w:val="left"/>
        <w:rPr>
          <w:noProof/>
        </w:rPr>
      </w:pPr>
      <w:r w:rsidRPr="005074A5">
        <w:rPr>
          <w:noProof/>
          <w:lang w:val="en-US"/>
        </w:rPr>
        <w:t xml:space="preserve">SILVER, B. </w:t>
      </w:r>
      <w:r w:rsidRPr="005074A5">
        <w:rPr>
          <w:b/>
          <w:bCs/>
          <w:noProof/>
          <w:lang w:val="en-US"/>
        </w:rPr>
        <w:t>BPMN Method and Style:</w:t>
      </w:r>
      <w:r w:rsidRPr="005074A5">
        <w:rPr>
          <w:noProof/>
          <w:lang w:val="en-US"/>
        </w:rPr>
        <w:t xml:space="preserve"> with Bpmn Implementer's Guide. </w:t>
      </w:r>
      <w:r w:rsidRPr="005074A5">
        <w:rPr>
          <w:noProof/>
        </w:rPr>
        <w:t>2. ed. Altadena: Cody-Cassidy Press, 2017</w:t>
      </w:r>
      <w:r w:rsidR="00A33B79" w:rsidRPr="005074A5">
        <w:rPr>
          <w:noProof/>
        </w:rPr>
        <w:t>.</w:t>
      </w:r>
    </w:p>
    <w:p w14:paraId="6CAB5E11" w14:textId="77777777" w:rsidR="00D339A1" w:rsidRPr="00723C16" w:rsidRDefault="00D339A1" w:rsidP="000809C2">
      <w:pPr>
        <w:spacing w:line="240" w:lineRule="auto"/>
        <w:ind w:firstLine="0"/>
        <w:jc w:val="left"/>
        <w:rPr>
          <w:noProof/>
        </w:rPr>
      </w:pPr>
    </w:p>
    <w:p w14:paraId="05449935" w14:textId="77777777" w:rsidR="00D339A1" w:rsidRPr="00723C16" w:rsidRDefault="00D339A1" w:rsidP="000809C2">
      <w:pPr>
        <w:spacing w:line="240" w:lineRule="auto"/>
        <w:ind w:firstLine="0"/>
        <w:jc w:val="left"/>
        <w:rPr>
          <w:noProof/>
        </w:rPr>
      </w:pPr>
      <w:r w:rsidRPr="005074A5">
        <w:rPr>
          <w:noProof/>
        </w:rPr>
        <w:t xml:space="preserve">SKLAR, D. </w:t>
      </w:r>
      <w:r w:rsidRPr="005074A5">
        <w:rPr>
          <w:b/>
          <w:bCs/>
          <w:noProof/>
        </w:rPr>
        <w:t>Aprendendo PHP:</w:t>
      </w:r>
      <w:r w:rsidRPr="005074A5">
        <w:rPr>
          <w:noProof/>
        </w:rPr>
        <w:t xml:space="preserve"> Introdução amigável à linguagem mais popular da WEB. São Paulo: Novatec, 2016.</w:t>
      </w:r>
      <w:r w:rsidR="006B76CA" w:rsidRPr="00723C16">
        <w:rPr>
          <w:noProof/>
        </w:rPr>
        <w:t xml:space="preserve"> </w:t>
      </w:r>
    </w:p>
    <w:p w14:paraId="12155987" w14:textId="77777777" w:rsidR="00D67CFB" w:rsidRDefault="00D67CFB" w:rsidP="000809C2">
      <w:pPr>
        <w:spacing w:line="240" w:lineRule="auto"/>
        <w:ind w:firstLine="0"/>
        <w:jc w:val="left"/>
        <w:rPr>
          <w:ins w:id="3573" w:author="Ryan Lemos" w:date="2019-10-05T19:10:00Z"/>
          <w:noProof/>
        </w:rPr>
      </w:pPr>
    </w:p>
    <w:p w14:paraId="720DF6F5" w14:textId="5836335E" w:rsidR="00ED0C47" w:rsidRPr="009D3286" w:rsidRDefault="00ED0C47" w:rsidP="000809C2">
      <w:pPr>
        <w:spacing w:line="240" w:lineRule="auto"/>
        <w:ind w:firstLine="0"/>
        <w:jc w:val="left"/>
        <w:rPr>
          <w:ins w:id="3574" w:author="Ryan Lemos" w:date="2019-10-05T19:10:00Z"/>
          <w:noProof/>
        </w:rPr>
      </w:pPr>
      <w:ins w:id="3575" w:author="Ryan Lemos" w:date="2019-10-05T19:10:00Z">
        <w:r w:rsidRPr="00681596">
          <w:rPr>
            <w:noProof/>
          </w:rPr>
          <w:t>SOLE</w:t>
        </w:r>
      </w:ins>
      <w:ins w:id="3576" w:author="Ryan Lemos" w:date="2019-10-05T19:11:00Z">
        <w:r w:rsidRPr="00681596">
          <w:rPr>
            <w:noProof/>
          </w:rPr>
          <w:t xml:space="preserve">, A. D. </w:t>
        </w:r>
        <w:r w:rsidRPr="00681596">
          <w:rPr>
            <w:b/>
            <w:bCs/>
            <w:noProof/>
            <w:rPrChange w:id="3577" w:author="Ryan Lemos" w:date="2019-10-07T08:43:00Z">
              <w:rPr>
                <w:noProof/>
              </w:rPr>
            </w:rPrChange>
          </w:rPr>
          <w:t>Visual Studi</w:t>
        </w:r>
        <w:r w:rsidRPr="00681596">
          <w:rPr>
            <w:b/>
            <w:bCs/>
            <w:noProof/>
            <w:rPrChange w:id="3578" w:author="Ryan Lemos" w:date="2019-10-07T08:43:00Z">
              <w:rPr>
                <w:noProof/>
                <w:lang w:val="en-US"/>
              </w:rPr>
            </w:rPrChange>
          </w:rPr>
          <w:t>o Code:</w:t>
        </w:r>
        <w:r w:rsidRPr="00681596">
          <w:rPr>
            <w:noProof/>
            <w:rPrChange w:id="3579" w:author="Ryan Lemos" w:date="2019-10-07T08:43:00Z">
              <w:rPr>
                <w:noProof/>
                <w:lang w:val="en-US"/>
              </w:rPr>
            </w:rPrChange>
          </w:rPr>
          <w:t xml:space="preserve"> Succinctly.</w:t>
        </w:r>
      </w:ins>
      <w:ins w:id="3580" w:author="Ryan Lemos" w:date="2019-10-05T19:12:00Z">
        <w:r w:rsidR="009D3286" w:rsidRPr="00681596">
          <w:rPr>
            <w:noProof/>
            <w:rPrChange w:id="3581" w:author="Ryan Lemos" w:date="2019-10-07T08:43:00Z">
              <w:rPr>
                <w:noProof/>
                <w:lang w:val="en-US"/>
              </w:rPr>
            </w:rPrChange>
          </w:rPr>
          <w:t xml:space="preserve"> </w:t>
        </w:r>
        <w:r w:rsidR="009D3286" w:rsidRPr="009D3286">
          <w:rPr>
            <w:noProof/>
            <w:rPrChange w:id="3582" w:author="Ryan Lemos" w:date="2019-10-05T19:13:00Z">
              <w:rPr>
                <w:noProof/>
                <w:lang w:val="en-US"/>
              </w:rPr>
            </w:rPrChange>
          </w:rPr>
          <w:t>Morrisville: Sync</w:t>
        </w:r>
      </w:ins>
      <w:ins w:id="3583" w:author="Ryan Lemos" w:date="2019-10-05T19:13:00Z">
        <w:r w:rsidR="009D3286" w:rsidRPr="009D3286">
          <w:rPr>
            <w:noProof/>
            <w:rPrChange w:id="3584" w:author="Ryan Lemos" w:date="2019-10-05T19:13:00Z">
              <w:rPr>
                <w:noProof/>
                <w:lang w:val="en-US"/>
              </w:rPr>
            </w:rPrChange>
          </w:rPr>
          <w:t xml:space="preserve">fusion. 2016. Disponível em: </w:t>
        </w:r>
        <w:r w:rsidR="009D3286">
          <w:rPr>
            <w:noProof/>
          </w:rPr>
          <w:t>&lt;</w:t>
        </w:r>
        <w:r w:rsidR="009D3286" w:rsidRPr="009D3286">
          <w:rPr>
            <w:noProof/>
          </w:rPr>
          <w:t>https://www.syncfusion.com/ebooks/visual_studio_code_succinctly</w:t>
        </w:r>
        <w:r w:rsidR="009D3286">
          <w:rPr>
            <w:noProof/>
          </w:rPr>
          <w:t xml:space="preserve">&gt; Acesso em </w:t>
        </w:r>
      </w:ins>
      <w:ins w:id="3585" w:author="Ryan Lemos" w:date="2019-10-05T19:14:00Z">
        <w:r w:rsidR="009D3286">
          <w:rPr>
            <w:noProof/>
          </w:rPr>
          <w:t>05 out. 2019.</w:t>
        </w:r>
      </w:ins>
    </w:p>
    <w:p w14:paraId="406CE040" w14:textId="77777777" w:rsidR="00ED0C47" w:rsidRPr="009D3286" w:rsidRDefault="00ED0C47" w:rsidP="000809C2">
      <w:pPr>
        <w:spacing w:line="240" w:lineRule="auto"/>
        <w:ind w:firstLine="0"/>
        <w:jc w:val="left"/>
        <w:rPr>
          <w:noProof/>
        </w:rPr>
      </w:pPr>
    </w:p>
    <w:p w14:paraId="6F6D1CA4" w14:textId="77777777" w:rsidR="00D339A1" w:rsidRPr="00681596" w:rsidRDefault="00D339A1" w:rsidP="000809C2">
      <w:pPr>
        <w:spacing w:line="240" w:lineRule="auto"/>
        <w:ind w:firstLine="0"/>
        <w:jc w:val="left"/>
        <w:rPr>
          <w:noProof/>
          <w:lang w:val="en-US"/>
          <w:rPrChange w:id="3586" w:author="Ryan Lemos" w:date="2019-10-07T08:43:00Z">
            <w:rPr>
              <w:noProof/>
            </w:rPr>
          </w:rPrChange>
        </w:rPr>
      </w:pPr>
      <w:r w:rsidRPr="005074A5">
        <w:rPr>
          <w:noProof/>
        </w:rPr>
        <w:t xml:space="preserve">SOMMERVILLE, I. </w:t>
      </w:r>
      <w:r w:rsidRPr="005074A5">
        <w:rPr>
          <w:b/>
          <w:bCs/>
          <w:noProof/>
        </w:rPr>
        <w:t>Engenharia de Software</w:t>
      </w:r>
      <w:r w:rsidRPr="005074A5">
        <w:rPr>
          <w:noProof/>
        </w:rPr>
        <w:t xml:space="preserve">. </w:t>
      </w:r>
      <w:r w:rsidRPr="00681596">
        <w:rPr>
          <w:noProof/>
          <w:lang w:val="en-US"/>
          <w:rPrChange w:id="3587" w:author="Ryan Lemos" w:date="2019-10-07T08:43:00Z">
            <w:rPr>
              <w:noProof/>
            </w:rPr>
          </w:rPrChange>
        </w:rPr>
        <w:t>9. ed. São Paulo: Pearson Prentice Hall, 2011.</w:t>
      </w:r>
    </w:p>
    <w:p w14:paraId="47F0A541" w14:textId="77777777" w:rsidR="00D339A1" w:rsidRPr="00681596" w:rsidRDefault="00D339A1" w:rsidP="000809C2">
      <w:pPr>
        <w:spacing w:line="240" w:lineRule="auto"/>
        <w:ind w:firstLine="0"/>
        <w:jc w:val="left"/>
        <w:rPr>
          <w:noProof/>
          <w:lang w:val="en-US"/>
          <w:rPrChange w:id="3588" w:author="Ryan Lemos" w:date="2019-10-07T08:43:00Z">
            <w:rPr>
              <w:noProof/>
            </w:rPr>
          </w:rPrChange>
        </w:rPr>
      </w:pPr>
    </w:p>
    <w:p w14:paraId="76009B2E" w14:textId="77777777" w:rsidR="00D339A1" w:rsidRPr="00681596" w:rsidRDefault="00D339A1" w:rsidP="000809C2">
      <w:pPr>
        <w:spacing w:line="240" w:lineRule="auto"/>
        <w:ind w:firstLine="0"/>
        <w:jc w:val="left"/>
        <w:rPr>
          <w:noProof/>
          <w:lang w:val="en-US"/>
          <w:rPrChange w:id="3589" w:author="Ryan Lemos" w:date="2019-10-07T08:43:00Z">
            <w:rPr>
              <w:noProof/>
            </w:rPr>
          </w:rPrChange>
        </w:rPr>
      </w:pPr>
      <w:r w:rsidRPr="005074A5">
        <w:rPr>
          <w:noProof/>
        </w:rPr>
        <w:t xml:space="preserve">STAUFFER, M. </w:t>
      </w:r>
      <w:r w:rsidRPr="005074A5">
        <w:rPr>
          <w:b/>
          <w:bCs/>
          <w:noProof/>
        </w:rPr>
        <w:t>Desenvolvendo com Laravel:</w:t>
      </w:r>
      <w:r w:rsidRPr="005074A5">
        <w:rPr>
          <w:noProof/>
        </w:rPr>
        <w:t xml:space="preserve"> Um Framework para construção de aplicativos PHP modernos. </w:t>
      </w:r>
      <w:r w:rsidRPr="00681596">
        <w:rPr>
          <w:noProof/>
          <w:lang w:val="en-US"/>
          <w:rPrChange w:id="3590" w:author="Ryan Lemos" w:date="2019-10-07T08:43:00Z">
            <w:rPr>
              <w:noProof/>
            </w:rPr>
          </w:rPrChange>
        </w:rPr>
        <w:t>São Paulo: Novatec, 2017.</w:t>
      </w:r>
    </w:p>
    <w:p w14:paraId="104E3B7C" w14:textId="5CF8D8F6" w:rsidR="00D339A1" w:rsidRPr="00681596" w:rsidRDefault="00D339A1" w:rsidP="000809C2">
      <w:pPr>
        <w:spacing w:line="240" w:lineRule="auto"/>
        <w:ind w:firstLine="0"/>
        <w:jc w:val="left"/>
        <w:rPr>
          <w:ins w:id="3591" w:author="Ryan Lemos" w:date="2019-10-05T20:17:00Z"/>
          <w:noProof/>
          <w:lang w:val="en-US"/>
          <w:rPrChange w:id="3592" w:author="Ryan Lemos" w:date="2019-10-07T08:43:00Z">
            <w:rPr>
              <w:ins w:id="3593" w:author="Ryan Lemos" w:date="2019-10-05T20:17:00Z"/>
              <w:noProof/>
            </w:rPr>
          </w:rPrChange>
        </w:rPr>
      </w:pPr>
    </w:p>
    <w:p w14:paraId="51A848AE" w14:textId="54B44E40" w:rsidR="00D67CFB" w:rsidRPr="00D67CFB" w:rsidRDefault="00D67CFB" w:rsidP="000809C2">
      <w:pPr>
        <w:spacing w:line="240" w:lineRule="auto"/>
        <w:ind w:firstLine="0"/>
        <w:jc w:val="left"/>
        <w:rPr>
          <w:ins w:id="3594" w:author="Ryan Lemos" w:date="2019-10-05T20:18:00Z"/>
          <w:noProof/>
        </w:rPr>
      </w:pPr>
      <w:ins w:id="3595" w:author="Ryan Lemos" w:date="2019-10-05T20:18:00Z">
        <w:r w:rsidRPr="00D67CFB">
          <w:rPr>
            <w:noProof/>
            <w:lang w:val="en-US"/>
            <w:rPrChange w:id="3596" w:author="Ryan Lemos" w:date="2019-10-05T20:18:00Z">
              <w:rPr>
                <w:noProof/>
              </w:rPr>
            </w:rPrChange>
          </w:rPr>
          <w:t xml:space="preserve">SYED, B. A. </w:t>
        </w:r>
        <w:r w:rsidRPr="00D67CFB">
          <w:rPr>
            <w:b/>
            <w:bCs/>
            <w:noProof/>
            <w:lang w:val="en-US"/>
            <w:rPrChange w:id="3597" w:author="Ryan Lemos" w:date="2019-10-05T20:20:00Z">
              <w:rPr>
                <w:noProof/>
              </w:rPr>
            </w:rPrChange>
          </w:rPr>
          <w:t>Deep D</w:t>
        </w:r>
        <w:r w:rsidRPr="00D67CFB">
          <w:rPr>
            <w:b/>
            <w:bCs/>
            <w:noProof/>
            <w:lang w:val="en-US"/>
            <w:rPrChange w:id="3598" w:author="Ryan Lemos" w:date="2019-10-05T20:20:00Z">
              <w:rPr>
                <w:noProof/>
                <w:lang w:val="en-US"/>
              </w:rPr>
            </w:rPrChange>
          </w:rPr>
          <w:t>ive In TypeScript</w:t>
        </w:r>
      </w:ins>
      <w:ins w:id="3599" w:author="Ryan Lemos" w:date="2019-10-05T20:20:00Z">
        <w:r>
          <w:rPr>
            <w:b/>
            <w:bCs/>
            <w:noProof/>
            <w:lang w:val="en-US"/>
          </w:rPr>
          <w:t>.</w:t>
        </w:r>
        <w:r>
          <w:rPr>
            <w:noProof/>
            <w:lang w:val="en-US"/>
          </w:rPr>
          <w:t xml:space="preserve"> </w:t>
        </w:r>
      </w:ins>
      <w:ins w:id="3600" w:author="Ryan Lemos" w:date="2019-10-05T20:22:00Z">
        <w:r w:rsidRPr="00D67CFB">
          <w:rPr>
            <w:noProof/>
            <w:rPrChange w:id="3601" w:author="Ryan Lemos" w:date="2019-10-05T20:23:00Z">
              <w:rPr>
                <w:noProof/>
                <w:lang w:val="en-US"/>
              </w:rPr>
            </w:rPrChange>
          </w:rPr>
          <w:t xml:space="preserve">2016. </w:t>
        </w:r>
      </w:ins>
      <w:ins w:id="3602" w:author="Ryan Lemos" w:date="2019-10-05T20:21:00Z">
        <w:r w:rsidRPr="00D67CFB">
          <w:rPr>
            <w:noProof/>
            <w:rPrChange w:id="3603" w:author="Ryan Lemos" w:date="2019-10-05T20:23:00Z">
              <w:rPr>
                <w:noProof/>
                <w:lang w:val="en-US"/>
              </w:rPr>
            </w:rPrChange>
          </w:rPr>
          <w:t xml:space="preserve">Disponível em: </w:t>
        </w:r>
      </w:ins>
      <w:ins w:id="3604" w:author="Ryan Lemos" w:date="2019-10-05T20:23:00Z">
        <w:r>
          <w:rPr>
            <w:noProof/>
          </w:rPr>
          <w:t>&lt;</w:t>
        </w:r>
        <w:r w:rsidRPr="00D67CFB">
          <w:t xml:space="preserve"> </w:t>
        </w:r>
        <w:r w:rsidRPr="00D67CFB">
          <w:rPr>
            <w:noProof/>
          </w:rPr>
          <w:t>https://legacy.gitbook.com/book/basarat/typescript/details</w:t>
        </w:r>
        <w:r>
          <w:rPr>
            <w:noProof/>
          </w:rPr>
          <w:t>&gt; Acesso em</w:t>
        </w:r>
      </w:ins>
      <w:ins w:id="3605" w:author="Ryan Lemos" w:date="2019-10-05T20:24:00Z">
        <w:r>
          <w:rPr>
            <w:noProof/>
          </w:rPr>
          <w:t>: 05 out. 2019.</w:t>
        </w:r>
      </w:ins>
    </w:p>
    <w:p w14:paraId="54CB6150" w14:textId="3A5F4EF7" w:rsidR="00D67CFB" w:rsidRDefault="00D67CFB" w:rsidP="000809C2">
      <w:pPr>
        <w:spacing w:line="240" w:lineRule="auto"/>
        <w:ind w:firstLine="0"/>
        <w:jc w:val="left"/>
        <w:rPr>
          <w:ins w:id="3606" w:author="Ryan Lemos" w:date="2019-10-09T09:25:00Z"/>
          <w:noProof/>
        </w:rPr>
      </w:pPr>
    </w:p>
    <w:p w14:paraId="75651DFD" w14:textId="368A0B6E" w:rsidR="00CC0E1E" w:rsidRPr="00B23593" w:rsidRDefault="00DE2B76" w:rsidP="000809C2">
      <w:pPr>
        <w:spacing w:line="240" w:lineRule="auto"/>
        <w:ind w:firstLine="0"/>
        <w:jc w:val="left"/>
        <w:rPr>
          <w:ins w:id="3607" w:author="Ryan Lemos" w:date="2019-10-09T09:25:00Z"/>
          <w:noProof/>
        </w:rPr>
      </w:pPr>
      <w:ins w:id="3608" w:author="Ryan Lemos" w:date="2019-10-09T09:25:00Z">
        <w:r w:rsidRPr="00DE2B76">
          <w:rPr>
            <w:noProof/>
            <w:lang w:val="en-US"/>
            <w:rPrChange w:id="3609" w:author="Ryan Lemos" w:date="2019-10-09T09:27:00Z">
              <w:rPr>
                <w:noProof/>
              </w:rPr>
            </w:rPrChange>
          </w:rPr>
          <w:lastRenderedPageBreak/>
          <w:t>SWEETALERT2</w:t>
        </w:r>
      </w:ins>
      <w:ins w:id="3610" w:author="Ryan Lemos" w:date="2019-10-09T09:26:00Z">
        <w:r w:rsidRPr="00DE2B76">
          <w:rPr>
            <w:noProof/>
            <w:lang w:val="en-US"/>
            <w:rPrChange w:id="3611" w:author="Ryan Lemos" w:date="2019-10-09T09:27:00Z">
              <w:rPr>
                <w:noProof/>
              </w:rPr>
            </w:rPrChange>
          </w:rPr>
          <w:t xml:space="preserve">. </w:t>
        </w:r>
      </w:ins>
      <w:ins w:id="3612" w:author="Ryan Lemos" w:date="2019-10-09T09:27:00Z">
        <w:r w:rsidRPr="00DE2B76">
          <w:rPr>
            <w:b/>
            <w:bCs/>
            <w:noProof/>
            <w:lang w:val="en-US"/>
            <w:rPrChange w:id="3613" w:author="Ryan Lemos" w:date="2019-10-09T09:27:00Z">
              <w:rPr>
                <w:noProof/>
              </w:rPr>
            </w:rPrChange>
          </w:rPr>
          <w:t>Sweet Alert 2</w:t>
        </w:r>
        <w:r>
          <w:rPr>
            <w:noProof/>
            <w:lang w:val="en-US"/>
          </w:rPr>
          <w:t>:</w:t>
        </w:r>
        <w:r w:rsidRPr="00DE2B76">
          <w:rPr>
            <w:noProof/>
            <w:lang w:val="en-US"/>
            <w:rPrChange w:id="3614" w:author="Ryan Lemos" w:date="2019-10-09T09:27:00Z">
              <w:rPr>
                <w:noProof/>
              </w:rPr>
            </w:rPrChange>
          </w:rPr>
          <w:t xml:space="preserve"> </w:t>
        </w:r>
        <w:r w:rsidRPr="00DE2B76">
          <w:rPr>
            <w:noProof/>
            <w:lang w:val="en-US"/>
          </w:rPr>
          <w:t>A</w:t>
        </w:r>
        <w:r w:rsidRPr="00DE2B76">
          <w:rPr>
            <w:noProof/>
            <w:lang w:val="en-US"/>
            <w:rPrChange w:id="3615" w:author="Ryan Lemos" w:date="2019-10-09T09:27:00Z">
              <w:rPr>
                <w:noProof/>
              </w:rPr>
            </w:rPrChange>
          </w:rPr>
          <w:t xml:space="preserve"> beautiful, responsive, customizable, accessible (wai-aria) replacement for javascript's popup boxes</w:t>
        </w:r>
      </w:ins>
      <w:ins w:id="3616" w:author="Ryan Lemos" w:date="2019-10-09T09:28:00Z">
        <w:r>
          <w:rPr>
            <w:noProof/>
            <w:lang w:val="en-US"/>
          </w:rPr>
          <w:t xml:space="preserve">. </w:t>
        </w:r>
        <w:r w:rsidRPr="00B23593">
          <w:rPr>
            <w:noProof/>
            <w:rPrChange w:id="3617" w:author="Ryan Lemos" w:date="2019-10-09T09:54:00Z">
              <w:rPr>
                <w:noProof/>
                <w:lang w:val="en-US"/>
              </w:rPr>
            </w:rPrChange>
          </w:rPr>
          <w:t xml:space="preserve">2019. Disponível em: &lt;https://sweetalert2.github.io/&gt;. Acesso em: 09 out. 2019. </w:t>
        </w:r>
      </w:ins>
    </w:p>
    <w:p w14:paraId="7E13B424" w14:textId="77777777" w:rsidR="00CC0E1E" w:rsidRPr="00B23593" w:rsidRDefault="00CC0E1E" w:rsidP="000809C2">
      <w:pPr>
        <w:spacing w:line="240" w:lineRule="auto"/>
        <w:ind w:firstLine="0"/>
        <w:jc w:val="left"/>
        <w:rPr>
          <w:noProof/>
        </w:rPr>
      </w:pPr>
    </w:p>
    <w:p w14:paraId="244CBC9F" w14:textId="77777777" w:rsidR="00D339A1" w:rsidRPr="00723C16" w:rsidRDefault="00D339A1" w:rsidP="000809C2">
      <w:pPr>
        <w:spacing w:line="240" w:lineRule="auto"/>
        <w:ind w:firstLine="0"/>
        <w:jc w:val="left"/>
        <w:rPr>
          <w:noProof/>
        </w:rPr>
      </w:pPr>
      <w:r w:rsidRPr="005074A5">
        <w:rPr>
          <w:noProof/>
        </w:rPr>
        <w:t xml:space="preserve">TELES, V. M. </w:t>
      </w:r>
      <w:r w:rsidRPr="005074A5">
        <w:rPr>
          <w:b/>
          <w:bCs/>
          <w:noProof/>
        </w:rPr>
        <w:t>Extreme Programming:</w:t>
      </w:r>
      <w:r w:rsidRPr="005074A5">
        <w:rPr>
          <w:noProof/>
        </w:rPr>
        <w:t xml:space="preserve"> Aprenda como encantar seus usuários desenvolvendo software com agilidade e alta qualidade. 2. ed. São Paulo: Novatec, 2014.</w:t>
      </w:r>
    </w:p>
    <w:p w14:paraId="66C4CF01" w14:textId="1BAC169D" w:rsidR="00D339A1" w:rsidRDefault="00D339A1" w:rsidP="000809C2">
      <w:pPr>
        <w:spacing w:line="240" w:lineRule="auto"/>
        <w:ind w:firstLine="0"/>
        <w:jc w:val="left"/>
        <w:rPr>
          <w:ins w:id="3618" w:author="Ryan Lemos" w:date="2019-10-05T20:48:00Z"/>
          <w:noProof/>
        </w:rPr>
      </w:pPr>
    </w:p>
    <w:p w14:paraId="33EC5296" w14:textId="125F5321" w:rsidR="00C23F2F" w:rsidRDefault="00C23F2F" w:rsidP="000809C2">
      <w:pPr>
        <w:spacing w:line="240" w:lineRule="auto"/>
        <w:ind w:firstLine="0"/>
        <w:jc w:val="left"/>
        <w:rPr>
          <w:ins w:id="3619" w:author="Ryan Lemos" w:date="2019-10-05T20:48:00Z"/>
          <w:noProof/>
        </w:rPr>
      </w:pPr>
      <w:ins w:id="3620" w:author="Ryan Lemos" w:date="2019-10-05T20:48:00Z">
        <w:r>
          <w:rPr>
            <w:noProof/>
          </w:rPr>
          <w:t>TURINI, R.</w:t>
        </w:r>
      </w:ins>
      <w:ins w:id="3621" w:author="Ryan Lemos" w:date="2019-10-05T20:49:00Z">
        <w:r>
          <w:rPr>
            <w:noProof/>
          </w:rPr>
          <w:t xml:space="preserve"> </w:t>
        </w:r>
        <w:r w:rsidRPr="00C23F2F">
          <w:rPr>
            <w:b/>
            <w:bCs/>
            <w:noProof/>
            <w:rPrChange w:id="3622" w:author="Ryan Lemos" w:date="2019-10-05T20:49:00Z">
              <w:rPr>
                <w:noProof/>
              </w:rPr>
            </w:rPrChange>
          </w:rPr>
          <w:t>PHP e Laravel:</w:t>
        </w:r>
        <w:r>
          <w:rPr>
            <w:noProof/>
          </w:rPr>
          <w:t xml:space="preserve"> Crie aplicações como um verdadeiro artesão. </w:t>
        </w:r>
        <w:r w:rsidRPr="005074A5">
          <w:rPr>
            <w:noProof/>
          </w:rPr>
          <w:t xml:space="preserve">São Paulo: Casa do Código, </w:t>
        </w:r>
        <w:r w:rsidRPr="00B85A5D">
          <w:rPr>
            <w:noProof/>
          </w:rPr>
          <w:t>201</w:t>
        </w:r>
        <w:r>
          <w:rPr>
            <w:noProof/>
          </w:rPr>
          <w:t>5</w:t>
        </w:r>
        <w:r w:rsidRPr="005074A5">
          <w:rPr>
            <w:noProof/>
          </w:rPr>
          <w:t>.</w:t>
        </w:r>
      </w:ins>
    </w:p>
    <w:p w14:paraId="7AB56336" w14:textId="77777777" w:rsidR="00C23F2F" w:rsidRPr="00723C16" w:rsidRDefault="00C23F2F" w:rsidP="000809C2">
      <w:pPr>
        <w:spacing w:line="240" w:lineRule="auto"/>
        <w:ind w:firstLine="0"/>
        <w:jc w:val="left"/>
        <w:rPr>
          <w:noProof/>
        </w:rPr>
      </w:pPr>
    </w:p>
    <w:p w14:paraId="27464231" w14:textId="6A33173C"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Experiências Wizard</w:t>
      </w:r>
      <w:r w:rsidRPr="005074A5">
        <w:rPr>
          <w:noProof/>
        </w:rPr>
        <w:t xml:space="preserve">, </w:t>
      </w:r>
      <w:r w:rsidR="00E234D7" w:rsidRPr="005074A5">
        <w:rPr>
          <w:noProof/>
        </w:rPr>
        <w:t>2017b</w:t>
      </w:r>
      <w:r w:rsidRPr="005074A5">
        <w:rPr>
          <w:noProof/>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
      </w:pPr>
    </w:p>
    <w:p w14:paraId="5E8EDED5" w14:textId="450F36E8"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Sobre a Wizard</w:t>
      </w:r>
      <w:r w:rsidRPr="005074A5">
        <w:rPr>
          <w:noProof/>
        </w:rPr>
        <w:t>, 2017</w:t>
      </w:r>
      <w:r w:rsidR="00E234D7" w:rsidRPr="005074A5">
        <w:rPr>
          <w:noProof/>
        </w:rPr>
        <w:t>a</w:t>
      </w:r>
      <w:r w:rsidRPr="005074A5">
        <w:rPr>
          <w:noProof/>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074A5">
        <w:rPr>
          <w:noProof/>
        </w:rPr>
        <w:t xml:space="preserve">ZAPATER, M.; SUZUKI, R. </w:t>
      </w:r>
      <w:r w:rsidRPr="005074A5">
        <w:rPr>
          <w:b/>
          <w:noProof/>
        </w:rPr>
        <w:t>Segurança da Informação:</w:t>
      </w:r>
      <w:r w:rsidRPr="005074A5">
        <w:rPr>
          <w:noProof/>
        </w:rPr>
        <w:t xml:space="preserve"> Um diferencial determinante na competitividade das corporações. Promon Business &amp; Tecnology Review. Rio de Janeiro,</w:t>
      </w:r>
      <w:r w:rsidR="0053624F" w:rsidRPr="005074A5">
        <w:rPr>
          <w:noProof/>
        </w:rPr>
        <w:t xml:space="preserve"> </w:t>
      </w:r>
      <w:r w:rsidRPr="005074A5">
        <w:rPr>
          <w:noProof/>
        </w:rPr>
        <w:t>2005.</w:t>
      </w:r>
      <w:r w:rsidR="0053624F" w:rsidRPr="005074A5">
        <w:rPr>
          <w:noProof/>
        </w:rPr>
        <w:t xml:space="preserve"> 28 p.</w:t>
      </w:r>
      <w:r w:rsidRPr="005074A5">
        <w:rPr>
          <w:noProof/>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3623" w:name="_Toc21872684"/>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3623"/>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33" w:author="Karine Martins" w:date="2019-09-16T08:10:00Z" w:initials="KM">
    <w:p w14:paraId="14AD2452" w14:textId="2E11960B" w:rsidR="0096109B" w:rsidRDefault="0096109B">
      <w:pPr>
        <w:pStyle w:val="Textodecomentrio"/>
      </w:pPr>
      <w:r>
        <w:rPr>
          <w:rStyle w:val="Refdecomentrio"/>
        </w:rPr>
        <w:annotationRef/>
      </w:r>
      <w:r>
        <w:t>A introdução está muito sucinta. Pode trazer tema, problema, justificativa e objetivos, na íntegra do projeto, sem precisar resumir. A única convenção a utilizar é a questão de texto corrido, sem uso de marcadores e subdivisões de títulos. Outro cuidado é o tempo verbal. Lembre-se que monografia é relatar algo já realizado e não de futuro.</w:t>
      </w:r>
    </w:p>
  </w:comment>
  <w:comment w:id="539" w:author="Karine Martins" w:date="2019-09-16T08:15:00Z" w:initials="KM">
    <w:p w14:paraId="46479457" w14:textId="1DC785ED" w:rsidR="0096109B" w:rsidRDefault="0096109B">
      <w:pPr>
        <w:pStyle w:val="Textodecomentrio"/>
      </w:pPr>
      <w:r>
        <w:rPr>
          <w:rStyle w:val="Refdecomentrio"/>
        </w:rPr>
        <w:annotationRef/>
      </w:r>
      <w:r>
        <w:t xml:space="preserve">Segue-se a ordem alfabética. Primeiro a, depois b. </w:t>
      </w:r>
    </w:p>
  </w:comment>
  <w:comment w:id="646" w:author="Karine Martins" w:date="2019-09-16T08:51:00Z" w:initials="KM">
    <w:p w14:paraId="03D6273A" w14:textId="0BFB8C7C" w:rsidR="0096109B" w:rsidRDefault="0096109B">
      <w:pPr>
        <w:pStyle w:val="Textodecomentrio"/>
      </w:pPr>
      <w:r>
        <w:rPr>
          <w:rStyle w:val="Refdecomentrio"/>
        </w:rPr>
        <w:annotationRef/>
      </w:r>
      <w:r>
        <w:t>B antes de a?</w:t>
      </w:r>
    </w:p>
  </w:comment>
  <w:comment w:id="650" w:author="Ryan Lemos" w:date="2019-09-22T14:07:00Z" w:initials="RL">
    <w:p w14:paraId="1F21C6CB" w14:textId="60C117EA" w:rsidR="0096109B" w:rsidRDefault="0096109B">
      <w:pPr>
        <w:pStyle w:val="Textodecomentrio"/>
      </w:pPr>
      <w:r>
        <w:rPr>
          <w:rStyle w:val="Refdecomentrio"/>
        </w:rPr>
        <w:annotationRef/>
      </w:r>
      <w:r>
        <w:t>Escrever sobre os navegadores web e seus recursos</w:t>
      </w:r>
    </w:p>
  </w:comment>
  <w:comment w:id="655" w:author="Ryan Lemos" w:date="2019-09-22T14:17:00Z" w:initials="RL">
    <w:p w14:paraId="2D709400" w14:textId="1A9A0CFB" w:rsidR="0096109B" w:rsidRDefault="0096109B">
      <w:pPr>
        <w:pStyle w:val="Textodecomentrio"/>
      </w:pPr>
      <w:r>
        <w:rPr>
          <w:rStyle w:val="Refdecomentrio"/>
        </w:rPr>
        <w:annotationRef/>
      </w:r>
      <w:r>
        <w:t>Escrever sobre o VSCODE</w:t>
      </w:r>
    </w:p>
  </w:comment>
  <w:comment w:id="783" w:author="Ryan Lemos" w:date="2019-10-07T19:59:00Z" w:initials="RL">
    <w:p w14:paraId="55C5D4FD" w14:textId="4A6A8ED4" w:rsidR="0096109B" w:rsidRDefault="0096109B">
      <w:pPr>
        <w:pStyle w:val="Textodecomentrio"/>
      </w:pPr>
      <w:r>
        <w:rPr>
          <w:rStyle w:val="Refdecomentrio"/>
        </w:rPr>
        <w:annotationRef/>
      </w:r>
      <w:r>
        <w:t xml:space="preserve">Escrever mais sobre </w:t>
      </w:r>
      <w:proofErr w:type="spellStart"/>
      <w:r>
        <w:t>Javascript</w:t>
      </w:r>
      <w:proofErr w:type="spellEnd"/>
    </w:p>
  </w:comment>
  <w:comment w:id="862" w:author="Ryan Lemos" w:date="2019-09-22T14:19:00Z" w:initials="RL">
    <w:p w14:paraId="1F1AC1CD" w14:textId="238AF01C" w:rsidR="0096109B" w:rsidRDefault="0096109B">
      <w:pPr>
        <w:pStyle w:val="Textodecomentrio"/>
      </w:pPr>
      <w:r>
        <w:rPr>
          <w:rStyle w:val="Refdecomentrio"/>
        </w:rPr>
        <w:annotationRef/>
      </w:r>
      <w:r>
        <w:t>Escrever sobre o JSON</w:t>
      </w:r>
    </w:p>
  </w:comment>
  <w:comment w:id="1033" w:author="Ryan Lemos" w:date="2019-09-22T14:09:00Z" w:initials="RL">
    <w:p w14:paraId="01DBE393" w14:textId="3ECEDB66" w:rsidR="0096109B" w:rsidRDefault="0096109B">
      <w:pPr>
        <w:pStyle w:val="Textodecomentrio"/>
      </w:pPr>
      <w:r>
        <w:rPr>
          <w:rStyle w:val="Refdecomentrio"/>
        </w:rPr>
        <w:annotationRef/>
      </w:r>
      <w:r>
        <w:t xml:space="preserve">Escrever sobre o </w:t>
      </w:r>
      <w:proofErr w:type="spellStart"/>
      <w:r>
        <w:t>php</w:t>
      </w:r>
      <w:proofErr w:type="spellEnd"/>
      <w:r>
        <w:t xml:space="preserve"> </w:t>
      </w:r>
      <w:proofErr w:type="spellStart"/>
      <w:r>
        <w:t>unit</w:t>
      </w:r>
      <w:proofErr w:type="spellEnd"/>
    </w:p>
  </w:comment>
  <w:comment w:id="1038" w:author="Ryan Lemos" w:date="2019-09-22T14:10:00Z" w:initials="RL">
    <w:p w14:paraId="20C39DAA" w14:textId="600BC011" w:rsidR="0096109B" w:rsidRDefault="0096109B">
      <w:pPr>
        <w:pStyle w:val="Textodecomentrio"/>
      </w:pPr>
      <w:r>
        <w:rPr>
          <w:rStyle w:val="Refdecomentrio"/>
        </w:rPr>
        <w:annotationRef/>
      </w:r>
      <w:r>
        <w:t xml:space="preserve">Escrever sobre o </w:t>
      </w:r>
      <w:proofErr w:type="spellStart"/>
      <w:r>
        <w:t>artisan</w:t>
      </w:r>
      <w:proofErr w:type="spellEnd"/>
    </w:p>
  </w:comment>
  <w:comment w:id="1511" w:author="Ryan Lemos" w:date="2019-10-07T11:16:00Z" w:initials="RL">
    <w:p w14:paraId="0FAF8FEF" w14:textId="2B156014" w:rsidR="0096109B" w:rsidRDefault="0096109B">
      <w:pPr>
        <w:pStyle w:val="Textodecomentrio"/>
      </w:pPr>
      <w:r>
        <w:rPr>
          <w:rStyle w:val="Refdecomentrio"/>
        </w:rPr>
        <w:annotationRef/>
      </w:r>
      <w:r>
        <w:t>Falar sobre o modelo E-R</w:t>
      </w:r>
    </w:p>
  </w:comment>
  <w:comment w:id="1509" w:author="Ryan Lemos" w:date="2019-10-07T11:24:00Z" w:initials="RL">
    <w:p w14:paraId="04B26414" w14:textId="416D3861" w:rsidR="0096109B" w:rsidRDefault="0096109B">
      <w:pPr>
        <w:pStyle w:val="Textodecomentrio"/>
      </w:pPr>
      <w:r>
        <w:rPr>
          <w:rStyle w:val="Refdecomentrio"/>
        </w:rPr>
        <w:annotationRef/>
      </w:r>
      <w:r>
        <w:t>Falar sobre o modelo E-R</w:t>
      </w:r>
    </w:p>
  </w:comment>
  <w:comment w:id="1668" w:author="Karine Martins" w:date="2019-09-16T09:36:00Z" w:initials="KM">
    <w:p w14:paraId="55BBEA7D" w14:textId="46336C44" w:rsidR="0096109B" w:rsidRDefault="0096109B">
      <w:pPr>
        <w:pStyle w:val="Textodecomentrio"/>
      </w:pPr>
      <w:r>
        <w:rPr>
          <w:rStyle w:val="Refdecomentrio"/>
        </w:rPr>
        <w:annotationRef/>
      </w:r>
      <w:r>
        <w:t>Não consta no referencial teórico.</w:t>
      </w:r>
    </w:p>
  </w:comment>
  <w:comment w:id="1669" w:author="Ryan Lemos" w:date="2019-10-07T21:02:00Z" w:initials="RL">
    <w:p w14:paraId="00F82864" w14:textId="752758BA" w:rsidR="0096109B" w:rsidRDefault="0096109B">
      <w:pPr>
        <w:pStyle w:val="Textodecomentrio"/>
      </w:pPr>
      <w:r>
        <w:rPr>
          <w:rStyle w:val="Refdecomentrio"/>
        </w:rPr>
        <w:annotationRef/>
      </w:r>
      <w:r>
        <w:t>Falar a versão</w:t>
      </w:r>
    </w:p>
  </w:comment>
  <w:comment w:id="1760" w:author="Karine Martins" w:date="2019-09-16T09:41:00Z" w:initials="KM">
    <w:p w14:paraId="1352919B" w14:textId="083707E2" w:rsidR="0096109B" w:rsidRDefault="0096109B">
      <w:pPr>
        <w:pStyle w:val="Textodecomentrio"/>
      </w:pPr>
      <w:r>
        <w:rPr>
          <w:rStyle w:val="Refdecomentrio"/>
        </w:rPr>
        <w:annotationRef/>
      </w:r>
      <w:r>
        <w:rPr>
          <w:noProof/>
        </w:rPr>
        <w:t>Não tem legnda e fonte, além da figura não ser mencionada no texto.</w:t>
      </w:r>
    </w:p>
  </w:comment>
  <w:comment w:id="1901" w:author="Ryan Lemos" w:date="2019-09-28T11:19:00Z" w:initials="RL">
    <w:p w14:paraId="2DD3EADC" w14:textId="5C650B78" w:rsidR="0096109B" w:rsidRDefault="0096109B">
      <w:pPr>
        <w:pStyle w:val="Textodecomentrio"/>
      </w:pPr>
      <w:r>
        <w:rPr>
          <w:rStyle w:val="Refdecomentrio"/>
        </w:rPr>
        <w:annotationRef/>
      </w:r>
      <w:r>
        <w:t>Revisar a escrita, pois foi retirado do manual</w:t>
      </w:r>
    </w:p>
  </w:comment>
  <w:comment w:id="1907" w:author="Ryan Lemos" w:date="2019-09-30T10:57:00Z" w:initials="RL">
    <w:p w14:paraId="213E6C53" w14:textId="4577BFC3" w:rsidR="0096109B" w:rsidRDefault="0096109B">
      <w:pPr>
        <w:pStyle w:val="Textodecomentrio"/>
      </w:pPr>
      <w:bookmarkStart w:id="1908" w:name="_GoBack"/>
      <w:r>
        <w:rPr>
          <w:rStyle w:val="Refdecomentrio"/>
        </w:rPr>
        <w:annotationRef/>
      </w:r>
      <w:r>
        <w:t>Falar sobre eles no referencial</w:t>
      </w:r>
      <w:bookmarkEnd w:id="1908"/>
    </w:p>
  </w:comment>
  <w:comment w:id="1977" w:author="Ryan Lemos" w:date="2019-09-30T11:09:00Z" w:initials="RL">
    <w:p w14:paraId="1C46D0D4" w14:textId="3F3C66EC" w:rsidR="0096109B" w:rsidRDefault="0096109B">
      <w:pPr>
        <w:pStyle w:val="Textodecomentrio"/>
      </w:pPr>
      <w:r>
        <w:rPr>
          <w:rStyle w:val="Refdecomentrio"/>
        </w:rPr>
        <w:annotationRef/>
      </w:r>
      <w:r>
        <w:t xml:space="preserve">Falar do </w:t>
      </w:r>
      <w:proofErr w:type="spellStart"/>
      <w:r>
        <w:t>Sweet</w:t>
      </w:r>
      <w:proofErr w:type="spellEnd"/>
      <w:r>
        <w:t xml:space="preserve"> </w:t>
      </w:r>
      <w:proofErr w:type="spellStart"/>
      <w:r>
        <w:t>Alert</w:t>
      </w:r>
      <w:proofErr w:type="spellEnd"/>
      <w:r>
        <w:t xml:space="preserve"> no referencial e incluir nas siglas</w:t>
      </w:r>
    </w:p>
  </w:comment>
  <w:comment w:id="1978" w:author="Ryan Lemos" w:date="2019-09-30T11:14:00Z" w:initials="RL">
    <w:p w14:paraId="1C5BDCDC" w14:textId="77777777" w:rsidR="0096109B" w:rsidRDefault="0096109B">
      <w:pPr>
        <w:pStyle w:val="Textodecomentrio"/>
      </w:pPr>
      <w:r>
        <w:rPr>
          <w:rStyle w:val="Refdecomentrio"/>
        </w:rPr>
        <w:annotationRef/>
      </w:r>
      <w:r>
        <w:t>Colocar isso no referencial</w:t>
      </w:r>
    </w:p>
    <w:p w14:paraId="1502B6ED" w14:textId="792F083C" w:rsidR="0096109B" w:rsidRDefault="0096109B">
      <w:pPr>
        <w:pStyle w:val="Textodecomentrio"/>
      </w:pPr>
    </w:p>
  </w:comment>
  <w:comment w:id="2100" w:author="Ryan Lemos" w:date="2019-10-01T08:15:00Z" w:initials="RL">
    <w:p w14:paraId="0A08D5C6" w14:textId="7E61615E" w:rsidR="0096109B" w:rsidRDefault="0096109B" w:rsidP="00E70F3A">
      <w:pPr>
        <w:pStyle w:val="Textodecomentrio"/>
        <w:ind w:firstLine="0"/>
        <w:jc w:val="center"/>
      </w:pPr>
      <w:r>
        <w:rPr>
          <w:rStyle w:val="Refdecomentrio"/>
        </w:rPr>
        <w:annotationRef/>
      </w:r>
      <w:r>
        <w:t>Daqui para baixo, botões da barra superior</w:t>
      </w:r>
    </w:p>
  </w:comment>
  <w:comment w:id="2191" w:author="Karine Martins" w:date="2019-09-16T20:14:00Z" w:initials="KM">
    <w:p w14:paraId="020BD9DF" w14:textId="696D38C8" w:rsidR="0096109B" w:rsidRDefault="0096109B">
      <w:pPr>
        <w:pStyle w:val="Textodecomentrio"/>
      </w:pPr>
      <w:r>
        <w:rPr>
          <w:rStyle w:val="Refdecomentrio"/>
        </w:rPr>
        <w:annotationRef/>
      </w:r>
      <w:r>
        <w:rPr>
          <w:noProof/>
        </w:rPr>
        <w:t>Primeira vez que é utilizada a palavra , sem uma definição prévia.</w:t>
      </w:r>
    </w:p>
  </w:comment>
  <w:comment w:id="2192" w:author="Karine Martins" w:date="2019-09-16T20:15:00Z" w:initials="KM">
    <w:p w14:paraId="0BFF6AA8" w14:textId="66B8E6F5" w:rsidR="0096109B" w:rsidRDefault="0096109B">
      <w:pPr>
        <w:pStyle w:val="Textodecomentrio"/>
      </w:pPr>
      <w:r>
        <w:rPr>
          <w:rStyle w:val="Refdecomentrio"/>
        </w:rPr>
        <w:annotationRef/>
      </w:r>
      <w:r>
        <w:rPr>
          <w:noProof/>
        </w:rPr>
        <w:t>Não houve definição prévia dessa palav e nem no contexto de Laravel foi citada.</w:t>
      </w:r>
    </w:p>
  </w:comment>
  <w:comment w:id="2261" w:author="Ryan Lemos" w:date="2019-09-22T13:32:00Z" w:initials="RL">
    <w:p w14:paraId="20D7F8EE" w14:textId="1A88033A" w:rsidR="0096109B" w:rsidRDefault="0096109B">
      <w:pPr>
        <w:pStyle w:val="Textodecomentrio"/>
      </w:pPr>
      <w:r>
        <w:rPr>
          <w:rStyle w:val="Refdecomentrio"/>
        </w:rPr>
        <w:annotationRef/>
      </w:r>
      <w:r>
        <w:t>VERIFICAR SE FALA DO JQUERY NO REFERENCIAL</w:t>
      </w:r>
    </w:p>
  </w:comment>
  <w:comment w:id="2267" w:author="Karine Martins" w:date="2019-09-16T20:21:00Z" w:initials="KM">
    <w:p w14:paraId="06E924F5" w14:textId="7F5008A7" w:rsidR="0096109B" w:rsidRDefault="0096109B">
      <w:pPr>
        <w:pStyle w:val="Textodecomentrio"/>
      </w:pPr>
      <w:r>
        <w:rPr>
          <w:rStyle w:val="Refdecomentrio"/>
        </w:rPr>
        <w:annotationRef/>
      </w:r>
      <w:r>
        <w:rPr>
          <w:noProof/>
        </w:rPr>
        <w:t>O que a senha tem a ver com a data de nascimento?</w:t>
      </w:r>
    </w:p>
  </w:comment>
  <w:comment w:id="2373" w:author="Karine Martins" w:date="2019-09-16T20:50:00Z" w:initials="KM">
    <w:p w14:paraId="4C017126" w14:textId="0B092BE9" w:rsidR="0096109B" w:rsidRDefault="0096109B">
      <w:pPr>
        <w:pStyle w:val="Textodecomentrio"/>
      </w:pPr>
      <w:r>
        <w:rPr>
          <w:rStyle w:val="Refdecomentrio"/>
        </w:rPr>
        <w:annotationRef/>
      </w:r>
      <w:r>
        <w:rPr>
          <w:noProof/>
        </w:rPr>
        <w:t>E o caso de apostilas em .doc ou pdf?</w:t>
      </w:r>
    </w:p>
  </w:comment>
  <w:comment w:id="2374" w:author="Ryan Lemos" w:date="2019-09-21T12:44:00Z" w:initials="RL">
    <w:p w14:paraId="17E0511B" w14:textId="77777777" w:rsidR="0096109B" w:rsidRDefault="0096109B">
      <w:pPr>
        <w:pStyle w:val="Textodecomentrio"/>
      </w:pPr>
      <w:r>
        <w:rPr>
          <w:rStyle w:val="Refdecomentrio"/>
        </w:rPr>
        <w:annotationRef/>
      </w:r>
      <w:r>
        <w:t>Ela falou que era só essas duas opções</w:t>
      </w:r>
    </w:p>
    <w:p w14:paraId="682C528B" w14:textId="4E6871BD" w:rsidR="0096109B" w:rsidRDefault="0096109B">
      <w:pPr>
        <w:pStyle w:val="Textodecomentrio"/>
      </w:pPr>
    </w:p>
  </w:comment>
  <w:comment w:id="2451" w:author="Ryan Lemos" w:date="2019-10-09T19:57:00Z" w:initials="RL">
    <w:p w14:paraId="79FF7801" w14:textId="77777777" w:rsidR="0096109B" w:rsidRDefault="0096109B" w:rsidP="00B32D53">
      <w:pPr>
        <w:ind w:firstLine="0"/>
        <w:jc w:val="center"/>
      </w:pPr>
      <w:r>
        <w:rPr>
          <w:rStyle w:val="Refdecomentrio"/>
        </w:rPr>
        <w:annotationRef/>
      </w:r>
      <w:r w:rsidRPr="008C1DD0">
        <w:rPr>
          <w:highlight w:val="yellow"/>
        </w:rPr>
        <w:t>Falar da edição e visualização dos materiais</w:t>
      </w:r>
    </w:p>
    <w:p w14:paraId="06845C40" w14:textId="1ED3C63D" w:rsidR="0096109B" w:rsidRDefault="0096109B">
      <w:pPr>
        <w:pStyle w:val="Textodecomentrio"/>
      </w:pPr>
    </w:p>
  </w:comment>
  <w:comment w:id="2838" w:author="Karine Martins" w:date="2019-09-16T22:26:00Z" w:initials="KM">
    <w:p w14:paraId="0C802FA7" w14:textId="106F8E2E" w:rsidR="0096109B" w:rsidRDefault="0096109B">
      <w:pPr>
        <w:pStyle w:val="Textodecomentrio"/>
      </w:pPr>
      <w:r>
        <w:rPr>
          <w:rStyle w:val="Refdecomentrio"/>
        </w:rPr>
        <w:annotationRef/>
      </w:r>
      <w:r>
        <w:rPr>
          <w:noProof/>
        </w:rPr>
        <w:t>Assunto novo que não consta no referencial teórico.</w:t>
      </w:r>
    </w:p>
  </w:comment>
  <w:comment w:id="2858" w:author="Karine Martins" w:date="2019-09-16T22:30:00Z" w:initials="KM">
    <w:p w14:paraId="1726744F" w14:textId="667C70ED" w:rsidR="0096109B" w:rsidRDefault="0096109B">
      <w:pPr>
        <w:pStyle w:val="Textodecomentrio"/>
      </w:pPr>
      <w:r>
        <w:rPr>
          <w:rStyle w:val="Refdecomentrio"/>
        </w:rPr>
        <w:annotationRef/>
      </w:r>
      <w:r>
        <w:t>Assunto novo e não tratado no referencial teórico.</w:t>
      </w:r>
    </w:p>
  </w:comment>
  <w:comment w:id="2961" w:author="Ryan Lemos" w:date="2019-09-24T21:24:00Z" w:initials="RL">
    <w:p w14:paraId="3885BE35" w14:textId="449743B6" w:rsidR="0096109B" w:rsidRDefault="0096109B">
      <w:pPr>
        <w:pStyle w:val="Textodecomentrio"/>
      </w:pPr>
      <w:r>
        <w:rPr>
          <w:rStyle w:val="Refdecomentrio"/>
        </w:rPr>
        <w:annotationRef/>
      </w:r>
      <w:r>
        <w:t>Verificar se eu falo isso no referencial na parte de BD</w:t>
      </w:r>
    </w:p>
  </w:comment>
  <w:comment w:id="3006" w:author="Ryan Lemos" w:date="2019-09-21T12:53:00Z" w:initials="RL">
    <w:p w14:paraId="3706C445" w14:textId="4EAC78E6" w:rsidR="0096109B" w:rsidRDefault="0096109B">
      <w:pPr>
        <w:pStyle w:val="Textodecomentrio"/>
      </w:pPr>
      <w:r>
        <w:rPr>
          <w:rStyle w:val="Refdecomentrio"/>
        </w:rPr>
        <w:annotationRef/>
      </w:r>
      <w:r w:rsidRPr="008C1DD0">
        <w:rPr>
          <w:highlight w:val="yellow"/>
        </w:rPr>
        <w:t>FALAR SOBRE A POSSIBILIDADE DE DUPLICAR UMA ATIVIDADE E GERAR SEU PDF</w:t>
      </w:r>
    </w:p>
  </w:comment>
  <w:comment w:id="3011" w:author="Ryan Lemos" w:date="2019-09-26T20:05:00Z" w:initials="RL">
    <w:p w14:paraId="38B7C0FF" w14:textId="374B04D3" w:rsidR="0096109B" w:rsidRDefault="0096109B">
      <w:pPr>
        <w:pStyle w:val="Textodecomentrio"/>
      </w:pPr>
      <w:r>
        <w:rPr>
          <w:rStyle w:val="Refdecomentrio"/>
        </w:rPr>
        <w:annotationRef/>
      </w:r>
      <w:r>
        <w:t xml:space="preserve">Verificar se fala do </w:t>
      </w:r>
      <w:proofErr w:type="spellStart"/>
      <w:r>
        <w:t>eloquent</w:t>
      </w:r>
      <w:proofErr w:type="spellEnd"/>
      <w:r>
        <w:t xml:space="preserve"> no referencial</w:t>
      </w:r>
    </w:p>
  </w:comment>
  <w:comment w:id="3017" w:author="Ryan Lemos" w:date="2019-09-26T20:54:00Z" w:initials="RL">
    <w:p w14:paraId="1AD6DFA7" w14:textId="12C77755" w:rsidR="0096109B" w:rsidRDefault="0096109B">
      <w:pPr>
        <w:pStyle w:val="Textodecomentrio"/>
      </w:pPr>
      <w:r>
        <w:rPr>
          <w:rStyle w:val="Refdecomentrio"/>
        </w:rPr>
        <w:annotationRef/>
      </w:r>
      <w:r>
        <w:t>Falar disso no referencial</w:t>
      </w:r>
    </w:p>
  </w:comment>
  <w:comment w:id="3038" w:author="Ryan Lemos" w:date="2019-09-28T10:56:00Z" w:initials="RL">
    <w:p w14:paraId="4E1CD68F" w14:textId="544D8B3F" w:rsidR="0096109B" w:rsidRDefault="0096109B">
      <w:pPr>
        <w:pStyle w:val="Textodecomentrio"/>
      </w:pPr>
      <w:r>
        <w:rPr>
          <w:rStyle w:val="Refdecomentrio"/>
        </w:rPr>
        <w:annotationRef/>
      </w:r>
      <w:r>
        <w:t xml:space="preserve">Falar dele no </w:t>
      </w:r>
      <w:proofErr w:type="spellStart"/>
      <w:r>
        <w:t>referêncial</w:t>
      </w:r>
      <w:proofErr w:type="spellEnd"/>
      <w:r>
        <w:t>.</w:t>
      </w:r>
    </w:p>
  </w:comment>
  <w:comment w:id="3039" w:author="Ryan Lemos" w:date="2019-09-28T11:00:00Z" w:initials="RL">
    <w:p w14:paraId="63E9759F" w14:textId="7BAFE477" w:rsidR="0096109B" w:rsidRDefault="0096109B">
      <w:pPr>
        <w:pStyle w:val="Textodecomentrio"/>
      </w:pPr>
      <w:r>
        <w:rPr>
          <w:rStyle w:val="Refdecomentrio"/>
        </w:rPr>
        <w:annotationRef/>
      </w:r>
      <w:proofErr w:type="spellStart"/>
      <w:r>
        <w:t>Linkar</w:t>
      </w:r>
      <w:proofErr w:type="spellEnd"/>
      <w:r>
        <w:t xml:space="preserve"> a seção do </w:t>
      </w:r>
      <w:proofErr w:type="spellStart"/>
      <w:r>
        <w:t>referêncial</w:t>
      </w:r>
      <w:proofErr w:type="spellEnd"/>
    </w:p>
  </w:comment>
  <w:comment w:id="3045" w:author="Ryan Lemos" w:date="2019-10-09T19:59:00Z" w:initials="RL">
    <w:p w14:paraId="5ABEF265" w14:textId="706A4575" w:rsidR="0096109B" w:rsidRDefault="0096109B">
      <w:pPr>
        <w:pStyle w:val="Textodecomentrio"/>
      </w:pPr>
      <w:r>
        <w:rPr>
          <w:rStyle w:val="Refdecomentrio"/>
        </w:rPr>
        <w:annotationRef/>
      </w:r>
      <w:r>
        <w:t>Incluir A e B</w:t>
      </w:r>
    </w:p>
  </w:comment>
  <w:comment w:id="3088" w:author="Ryan Lemos" w:date="2019-07-28T18:23:00Z" w:initials="RL">
    <w:p w14:paraId="1A90DA8B" w14:textId="38E31B32" w:rsidR="0096109B" w:rsidRDefault="0096109B">
      <w:pPr>
        <w:pStyle w:val="Textodecomentrio"/>
      </w:pPr>
      <w:r>
        <w:rPr>
          <w:rStyle w:val="Refdecomentrio"/>
        </w:rPr>
        <w:annotationRef/>
      </w:r>
    </w:p>
  </w:comment>
  <w:comment w:id="3179" w:author="Ryan Lemos" w:date="2019-10-09T19:59:00Z" w:initials="RL">
    <w:p w14:paraId="58ABB0B4" w14:textId="52FD4EA5" w:rsidR="0096109B" w:rsidRDefault="0096109B">
      <w:pPr>
        <w:pStyle w:val="Textodecomentrio"/>
      </w:pPr>
      <w:r>
        <w:rPr>
          <w:rStyle w:val="Refdecomentrio"/>
        </w:rPr>
        <w:annotationRef/>
      </w:r>
      <w:r>
        <w:t>Incluir A B C D</w:t>
      </w:r>
    </w:p>
  </w:comment>
  <w:comment w:id="3356" w:author="Karine Martins" w:date="2019-09-16T23:08:00Z" w:initials="KM">
    <w:p w14:paraId="3F0389AF" w14:textId="11FB5553" w:rsidR="0096109B" w:rsidRDefault="0096109B">
      <w:pPr>
        <w:pStyle w:val="Textodecomentrio"/>
      </w:pPr>
      <w:r>
        <w:rPr>
          <w:rStyle w:val="Refdecomentrio"/>
        </w:rPr>
        <w:annotationRef/>
      </w:r>
      <w:r>
        <w:t>Apresentar imagens para diferenciar pois não vi diferença.</w:t>
      </w:r>
    </w:p>
  </w:comment>
  <w:comment w:id="3361" w:author="Ryan Lemos" w:date="2019-09-28T11:37:00Z" w:initials="RL">
    <w:p w14:paraId="07843DC0" w14:textId="3B3E8343" w:rsidR="0096109B" w:rsidRDefault="0096109B">
      <w:pPr>
        <w:pStyle w:val="Textodecomentrio"/>
      </w:pPr>
      <w:r>
        <w:rPr>
          <w:rStyle w:val="Refdecomentrio"/>
        </w:rPr>
        <w:annotationRef/>
      </w:r>
      <w:r>
        <w:t xml:space="preserve">Explicara utilização do </w:t>
      </w:r>
      <w:proofErr w:type="spellStart"/>
      <w:r>
        <w:t>xp</w:t>
      </w:r>
      <w:proofErr w:type="spellEnd"/>
      <w:r>
        <w:t xml:space="preserve"> na monografia, resultados e tal</w:t>
      </w:r>
    </w:p>
  </w:comment>
  <w:comment w:id="3370" w:author="Ryan Lemos" w:date="2019-09-28T11:37:00Z" w:initials="RL">
    <w:p w14:paraId="72B9F08C" w14:textId="4C3EBE33" w:rsidR="0096109B" w:rsidRDefault="0096109B">
      <w:pPr>
        <w:pStyle w:val="Textodecomentrio"/>
      </w:pPr>
      <w:r>
        <w:rPr>
          <w:rStyle w:val="Refdecomentrio"/>
        </w:rPr>
        <w:annotationRef/>
      </w:r>
      <w:r>
        <w:t>Revisar essa seção pois foi retirada quando estava falando sobre os releases</w:t>
      </w:r>
    </w:p>
  </w:comment>
  <w:comment w:id="3376" w:author="Ryan Lemos" w:date="2019-09-29T20:06:00Z" w:initials="RL">
    <w:p w14:paraId="66DE6A4C" w14:textId="1B435A07" w:rsidR="0096109B" w:rsidRDefault="0096109B">
      <w:pPr>
        <w:pStyle w:val="Textodecomentrio"/>
      </w:pPr>
      <w:r>
        <w:rPr>
          <w:rStyle w:val="Refdecomentrio"/>
        </w:rPr>
        <w:annotationRef/>
      </w:r>
      <w:r>
        <w:t xml:space="preserve">Verificar se eu falo de </w:t>
      </w:r>
      <w:proofErr w:type="spellStart"/>
      <w:r>
        <w:t>tdd</w:t>
      </w:r>
      <w:proofErr w:type="spellEnd"/>
      <w:r>
        <w:t xml:space="preserve"> na seção do XP</w:t>
      </w:r>
    </w:p>
  </w:comment>
  <w:comment w:id="3377" w:author="Karine Martins" w:date="2019-09-16T23:09:00Z" w:initials="KM">
    <w:p w14:paraId="77E3381D" w14:textId="72A791E3" w:rsidR="0096109B" w:rsidRDefault="0096109B">
      <w:pPr>
        <w:pStyle w:val="Textodecomentrio"/>
      </w:pPr>
      <w:r>
        <w:rPr>
          <w:rStyle w:val="Refdecomentrio"/>
        </w:rPr>
        <w:annotationRef/>
      </w:r>
      <w:r>
        <w:t>NÃO FOI DESCRITA NO REFERENCIAL TEÓRICO.</w:t>
      </w:r>
    </w:p>
  </w:comment>
  <w:comment w:id="3382" w:author="Ryan Lemos" w:date="2019-09-29T19:36:00Z" w:initials="RL">
    <w:p w14:paraId="1E9AEF9E" w14:textId="6B340C8D" w:rsidR="0096109B" w:rsidRDefault="0096109B">
      <w:pPr>
        <w:pStyle w:val="Textodecomentrio"/>
      </w:pPr>
      <w:r>
        <w:rPr>
          <w:rStyle w:val="Refdecomentrio"/>
        </w:rPr>
        <w:annotationRef/>
      </w:r>
      <w:r>
        <w:t xml:space="preserve">Incluir isso no referencial quando falar sobre o </w:t>
      </w:r>
      <w:proofErr w:type="spellStart"/>
      <w:r>
        <w:t>php</w:t>
      </w:r>
      <w:proofErr w:type="spellEnd"/>
    </w:p>
  </w:comment>
  <w:comment w:id="3385" w:author="Ryan Lemos" w:date="2019-10-01T08:50:00Z" w:initials="RL">
    <w:p w14:paraId="501377DC" w14:textId="737874D0" w:rsidR="0096109B" w:rsidRDefault="0096109B">
      <w:pPr>
        <w:pStyle w:val="Textodecomentrio"/>
      </w:pPr>
      <w:r>
        <w:rPr>
          <w:rStyle w:val="Refdecomentrio"/>
        </w:rPr>
        <w:annotationRef/>
      </w:r>
      <w:r>
        <w:t>modificar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AD2452" w15:done="0"/>
  <w15:commentEx w15:paraId="46479457" w15:done="1"/>
  <w15:commentEx w15:paraId="03D6273A" w15:done="1"/>
  <w15:commentEx w15:paraId="1F21C6CB" w15:done="0"/>
  <w15:commentEx w15:paraId="2D709400" w15:done="1"/>
  <w15:commentEx w15:paraId="55C5D4FD" w15:done="1"/>
  <w15:commentEx w15:paraId="1F1AC1CD" w15:done="1"/>
  <w15:commentEx w15:paraId="01DBE393" w15:done="0"/>
  <w15:commentEx w15:paraId="20C39DAA" w15:done="1"/>
  <w15:commentEx w15:paraId="0FAF8FEF" w15:done="0"/>
  <w15:commentEx w15:paraId="04B26414" w15:done="0"/>
  <w15:commentEx w15:paraId="55BBEA7D" w15:done="1"/>
  <w15:commentEx w15:paraId="00F82864" w15:done="1"/>
  <w15:commentEx w15:paraId="1352919B" w15:done="0"/>
  <w15:commentEx w15:paraId="2DD3EADC" w15:done="0"/>
  <w15:commentEx w15:paraId="213E6C53" w15:done="1"/>
  <w15:commentEx w15:paraId="1C46D0D4" w15:done="1"/>
  <w15:commentEx w15:paraId="1502B6ED" w15:done="1"/>
  <w15:commentEx w15:paraId="0A08D5C6" w15:done="0"/>
  <w15:commentEx w15:paraId="020BD9DF" w15:done="1"/>
  <w15:commentEx w15:paraId="0BFF6AA8" w15:done="1"/>
  <w15:commentEx w15:paraId="20D7F8EE" w15:done="0"/>
  <w15:commentEx w15:paraId="06E924F5" w15:done="1"/>
  <w15:commentEx w15:paraId="4C017126" w15:done="1"/>
  <w15:commentEx w15:paraId="682C528B" w15:paraIdParent="4C017126" w15:done="1"/>
  <w15:commentEx w15:paraId="06845C40" w15:done="1"/>
  <w15:commentEx w15:paraId="0C802FA7" w15:done="1"/>
  <w15:commentEx w15:paraId="1726744F" w15:done="1"/>
  <w15:commentEx w15:paraId="3885BE35" w15:done="0"/>
  <w15:commentEx w15:paraId="3706C445" w15:done="1"/>
  <w15:commentEx w15:paraId="38B7C0FF" w15:done="1"/>
  <w15:commentEx w15:paraId="1AD6DFA7" w15:done="0"/>
  <w15:commentEx w15:paraId="4E1CD68F" w15:done="0"/>
  <w15:commentEx w15:paraId="63E9759F" w15:done="0"/>
  <w15:commentEx w15:paraId="5ABEF265" w15:done="0"/>
  <w15:commentEx w15:paraId="1A90DA8B" w15:done="1"/>
  <w15:commentEx w15:paraId="58ABB0B4" w15:done="0"/>
  <w15:commentEx w15:paraId="3F0389AF" w15:done="1"/>
  <w15:commentEx w15:paraId="07843DC0" w15:done="1"/>
  <w15:commentEx w15:paraId="72B9F08C" w15:done="1"/>
  <w15:commentEx w15:paraId="66DE6A4C" w15:done="0"/>
  <w15:commentEx w15:paraId="77E3381D" w15:done="1"/>
  <w15:commentEx w15:paraId="1E9AEF9E" w15:done="0"/>
  <w15:commentEx w15:paraId="501377D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AD2452" w16cid:durableId="2129C1DE"/>
  <w16cid:commentId w16cid:paraId="46479457" w16cid:durableId="213B7B36"/>
  <w16cid:commentId w16cid:paraId="03D6273A" w16cid:durableId="213B7B37"/>
  <w16cid:commentId w16cid:paraId="1F21C6CB" w16cid:durableId="2131FEB5"/>
  <w16cid:commentId w16cid:paraId="2D709400" w16cid:durableId="21320107"/>
  <w16cid:commentId w16cid:paraId="55C5D4FD" w16cid:durableId="2146179E"/>
  <w16cid:commentId w16cid:paraId="1F1AC1CD" w16cid:durableId="2132017A"/>
  <w16cid:commentId w16cid:paraId="01DBE393" w16cid:durableId="2131FF2F"/>
  <w16cid:commentId w16cid:paraId="20C39DAA" w16cid:durableId="2131FF5E"/>
  <w16cid:commentId w16cid:paraId="0FAF8FEF" w16cid:durableId="21459D1B"/>
  <w16cid:commentId w16cid:paraId="04B26414" w16cid:durableId="21459ED1"/>
  <w16cid:commentId w16cid:paraId="55BBEA7D" w16cid:durableId="2129D607"/>
  <w16cid:commentId w16cid:paraId="00F82864" w16cid:durableId="21462668"/>
  <w16cid:commentId w16cid:paraId="1352919B" w16cid:durableId="2129D734"/>
  <w16cid:commentId w16cid:paraId="2DD3EADC" w16cid:durableId="2139C026"/>
  <w16cid:commentId w16cid:paraId="213E6C53" w16cid:durableId="213C5E24"/>
  <w16cid:commentId w16cid:paraId="1C46D0D4" w16cid:durableId="213C60E2"/>
  <w16cid:commentId w16cid:paraId="1502B6ED" w16cid:durableId="213C6221"/>
  <w16cid:commentId w16cid:paraId="0A08D5C6" w16cid:durableId="213D899D"/>
  <w16cid:commentId w16cid:paraId="020BD9DF" w16cid:durableId="212A6B96"/>
  <w16cid:commentId w16cid:paraId="0BFF6AA8" w16cid:durableId="212A6BF2"/>
  <w16cid:commentId w16cid:paraId="20D7F8EE" w16cid:durableId="2131F657"/>
  <w16cid:commentId w16cid:paraId="06E924F5" w16cid:durableId="212A6D46"/>
  <w16cid:commentId w16cid:paraId="4C017126" w16cid:durableId="212A7424"/>
  <w16cid:commentId w16cid:paraId="682C528B" w16cid:durableId="213099A3"/>
  <w16cid:commentId w16cid:paraId="06845C40" w16cid:durableId="2148BA3C"/>
  <w16cid:commentId w16cid:paraId="0C802FA7" w16cid:durableId="212A8AAC"/>
  <w16cid:commentId w16cid:paraId="1726744F" w16cid:durableId="212A8B7D"/>
  <w16cid:commentId w16cid:paraId="3885BE35" w16cid:durableId="213507FB"/>
  <w16cid:commentId w16cid:paraId="3706C445" w16cid:durableId="21309BAE"/>
  <w16cid:commentId w16cid:paraId="38B7C0FF" w16cid:durableId="21379891"/>
  <w16cid:commentId w16cid:paraId="1AD6DFA7" w16cid:durableId="2137A40D"/>
  <w16cid:commentId w16cid:paraId="4E1CD68F" w16cid:durableId="2139BADE"/>
  <w16cid:commentId w16cid:paraId="63E9759F" w16cid:durableId="2139BBE0"/>
  <w16cid:commentId w16cid:paraId="5ABEF265" w16cid:durableId="2148BAAC"/>
  <w16cid:commentId w16cid:paraId="1A90DA8B" w16cid:durableId="21308B49"/>
  <w16cid:commentId w16cid:paraId="58ABB0B4" w16cid:durableId="2148BA97"/>
  <w16cid:commentId w16cid:paraId="3F0389AF" w16cid:durableId="212A947A"/>
  <w16cid:commentId w16cid:paraId="07843DC0" w16cid:durableId="2139C494"/>
  <w16cid:commentId w16cid:paraId="72B9F08C" w16cid:durableId="2139C471"/>
  <w16cid:commentId w16cid:paraId="66DE6A4C" w16cid:durableId="213B8D38"/>
  <w16cid:commentId w16cid:paraId="77E3381D" w16cid:durableId="212A94B5"/>
  <w16cid:commentId w16cid:paraId="1E9AEF9E" w16cid:durableId="213B8625"/>
  <w16cid:commentId w16cid:paraId="501377DC" w16cid:durableId="213D9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81E37E" w14:textId="77777777" w:rsidR="00641941" w:rsidRDefault="00641941" w:rsidP="00C24B28">
      <w:pPr>
        <w:spacing w:line="240" w:lineRule="auto"/>
      </w:pPr>
      <w:r>
        <w:separator/>
      </w:r>
    </w:p>
  </w:endnote>
  <w:endnote w:type="continuationSeparator" w:id="0">
    <w:p w14:paraId="36F7BCA5" w14:textId="77777777" w:rsidR="00641941" w:rsidRDefault="00641941"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5B0093" w14:textId="77777777" w:rsidR="00641941" w:rsidRDefault="00641941" w:rsidP="00C24B28">
      <w:pPr>
        <w:spacing w:line="240" w:lineRule="auto"/>
      </w:pPr>
      <w:r>
        <w:separator/>
      </w:r>
    </w:p>
  </w:footnote>
  <w:footnote w:type="continuationSeparator" w:id="0">
    <w:p w14:paraId="009C09C5" w14:textId="77777777" w:rsidR="00641941" w:rsidRDefault="00641941"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DB125" w14:textId="282708DE" w:rsidR="0096109B" w:rsidRDefault="0096109B">
    <w:pPr>
      <w:pStyle w:val="Cabealho"/>
      <w:jc w:val="right"/>
    </w:pPr>
  </w:p>
  <w:p w14:paraId="0D5B3EA3" w14:textId="77777777" w:rsidR="0096109B" w:rsidRDefault="0096109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96109B" w:rsidRDefault="0096109B">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96109B" w:rsidRDefault="0096109B">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96109B" w:rsidRDefault="0096109B">
    <w:pPr>
      <w:pStyle w:val="Corpodetexto"/>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96109B" w:rsidRDefault="0096109B">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96109B" w:rsidRDefault="0096109B">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96109B" w:rsidRDefault="0096109B">
                    <w:pPr>
                      <w:spacing w:before="10"/>
                      <w:ind w:left="20"/>
                      <w:rPr>
                        <w:b/>
                      </w:rPr>
                    </w:pPr>
                    <w:r>
                      <w:rPr>
                        <w:b/>
                      </w:rPr>
                      <w:t>RESUMO</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96109B" w:rsidRPr="00C1350C" w:rsidRDefault="0096109B">
    <w:pPr>
      <w:pStyle w:val="Cabealho"/>
      <w:jc w:val="right"/>
      <w:rPr>
        <w:sz w:val="20"/>
        <w:szCs w:val="20"/>
      </w:rPr>
    </w:pPr>
  </w:p>
  <w:p w14:paraId="4574301F" w14:textId="77777777" w:rsidR="0096109B" w:rsidRPr="00475C34" w:rsidRDefault="0096109B" w:rsidP="00475C34">
    <w:pPr>
      <w:pStyle w:val="Cabealho"/>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96109B" w:rsidRPr="00C1350C" w:rsidRDefault="0096109B">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96109B" w:rsidRPr="00C1350C" w:rsidRDefault="0096109B">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96109B" w:rsidRPr="00C1350C" w:rsidRDefault="0096109B">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AB84751"/>
    <w:multiLevelType w:val="hybridMultilevel"/>
    <w:tmpl w:val="8A4869E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6"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7"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8"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0"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3"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4"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5"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3"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5"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6"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8"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9"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6"/>
  </w:num>
  <w:num w:numId="2">
    <w:abstractNumId w:val="18"/>
  </w:num>
  <w:num w:numId="3">
    <w:abstractNumId w:val="19"/>
  </w:num>
  <w:num w:numId="4">
    <w:abstractNumId w:val="23"/>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6"/>
  </w:num>
  <w:num w:numId="9">
    <w:abstractNumId w:val="1"/>
  </w:num>
  <w:num w:numId="10">
    <w:abstractNumId w:val="3"/>
  </w:num>
  <w:num w:numId="11">
    <w:abstractNumId w:val="17"/>
  </w:num>
  <w:num w:numId="12">
    <w:abstractNumId w:val="8"/>
  </w:num>
  <w:num w:numId="13">
    <w:abstractNumId w:val="0"/>
  </w:num>
  <w:num w:numId="14">
    <w:abstractNumId w:val="10"/>
  </w:num>
  <w:num w:numId="15">
    <w:abstractNumId w:val="20"/>
  </w:num>
  <w:num w:numId="16">
    <w:abstractNumId w:val="5"/>
  </w:num>
  <w:num w:numId="17">
    <w:abstractNumId w:val="7"/>
  </w:num>
  <w:num w:numId="18">
    <w:abstractNumId w:val="21"/>
  </w:num>
  <w:num w:numId="19">
    <w:abstractNumId w:val="16"/>
  </w:num>
  <w:num w:numId="20">
    <w:abstractNumId w:val="29"/>
  </w:num>
  <w:num w:numId="21">
    <w:abstractNumId w:val="14"/>
  </w:num>
  <w:num w:numId="22">
    <w:abstractNumId w:val="27"/>
  </w:num>
  <w:num w:numId="23">
    <w:abstractNumId w:val="25"/>
  </w:num>
  <w:num w:numId="24">
    <w:abstractNumId w:val="13"/>
  </w:num>
  <w:num w:numId="25">
    <w:abstractNumId w:val="22"/>
  </w:num>
  <w:num w:numId="26">
    <w:abstractNumId w:val="28"/>
  </w:num>
  <w:num w:numId="27">
    <w:abstractNumId w:val="11"/>
  </w:num>
  <w:num w:numId="28">
    <w:abstractNumId w:val="15"/>
  </w:num>
  <w:num w:numId="29">
    <w:abstractNumId w:val="24"/>
  </w:num>
  <w:num w:numId="30">
    <w:abstractNumId w:val="9"/>
  </w:num>
  <w:num w:numId="3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rson w15:author="Karine Martins">
    <w15:presenceInfo w15:providerId="Windows Live" w15:userId="829972754c6982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55B"/>
    <w:rsid w:val="000032A4"/>
    <w:rsid w:val="00004774"/>
    <w:rsid w:val="0000541D"/>
    <w:rsid w:val="000056AA"/>
    <w:rsid w:val="00005904"/>
    <w:rsid w:val="00007D72"/>
    <w:rsid w:val="0001061E"/>
    <w:rsid w:val="00011241"/>
    <w:rsid w:val="000141C1"/>
    <w:rsid w:val="00014B39"/>
    <w:rsid w:val="00014BF9"/>
    <w:rsid w:val="00014D90"/>
    <w:rsid w:val="000158A8"/>
    <w:rsid w:val="000159B3"/>
    <w:rsid w:val="00017C3F"/>
    <w:rsid w:val="00017D8C"/>
    <w:rsid w:val="00020347"/>
    <w:rsid w:val="00020A75"/>
    <w:rsid w:val="00020B97"/>
    <w:rsid w:val="00021305"/>
    <w:rsid w:val="000230F3"/>
    <w:rsid w:val="00024DAF"/>
    <w:rsid w:val="0002552A"/>
    <w:rsid w:val="00025794"/>
    <w:rsid w:val="00025BB2"/>
    <w:rsid w:val="00026623"/>
    <w:rsid w:val="00027C62"/>
    <w:rsid w:val="000313A3"/>
    <w:rsid w:val="00031AD6"/>
    <w:rsid w:val="000320F6"/>
    <w:rsid w:val="000337A3"/>
    <w:rsid w:val="000342CC"/>
    <w:rsid w:val="000355D3"/>
    <w:rsid w:val="0003588E"/>
    <w:rsid w:val="000359CC"/>
    <w:rsid w:val="00035A41"/>
    <w:rsid w:val="00036533"/>
    <w:rsid w:val="00036E5A"/>
    <w:rsid w:val="000409C7"/>
    <w:rsid w:val="00040E23"/>
    <w:rsid w:val="00040E68"/>
    <w:rsid w:val="000430BA"/>
    <w:rsid w:val="000436F8"/>
    <w:rsid w:val="00044917"/>
    <w:rsid w:val="000451C9"/>
    <w:rsid w:val="000457D9"/>
    <w:rsid w:val="00045B68"/>
    <w:rsid w:val="00046041"/>
    <w:rsid w:val="00046048"/>
    <w:rsid w:val="000463E6"/>
    <w:rsid w:val="00046874"/>
    <w:rsid w:val="00046CD3"/>
    <w:rsid w:val="00047219"/>
    <w:rsid w:val="00050E1D"/>
    <w:rsid w:val="000520ED"/>
    <w:rsid w:val="00052293"/>
    <w:rsid w:val="00052ECE"/>
    <w:rsid w:val="00053AE7"/>
    <w:rsid w:val="00053BDA"/>
    <w:rsid w:val="00054B21"/>
    <w:rsid w:val="0005542D"/>
    <w:rsid w:val="00057070"/>
    <w:rsid w:val="0006137C"/>
    <w:rsid w:val="00061602"/>
    <w:rsid w:val="00062608"/>
    <w:rsid w:val="00062A3C"/>
    <w:rsid w:val="000638D6"/>
    <w:rsid w:val="00063EEB"/>
    <w:rsid w:val="00063EF1"/>
    <w:rsid w:val="00065236"/>
    <w:rsid w:val="000665E1"/>
    <w:rsid w:val="00067C3F"/>
    <w:rsid w:val="00070634"/>
    <w:rsid w:val="00071453"/>
    <w:rsid w:val="0007209C"/>
    <w:rsid w:val="00072A1C"/>
    <w:rsid w:val="00072DA1"/>
    <w:rsid w:val="00073800"/>
    <w:rsid w:val="000738BC"/>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5A0"/>
    <w:rsid w:val="00095610"/>
    <w:rsid w:val="00095BB3"/>
    <w:rsid w:val="00097BA3"/>
    <w:rsid w:val="00097F52"/>
    <w:rsid w:val="000A0BD1"/>
    <w:rsid w:val="000A13DB"/>
    <w:rsid w:val="000A1C9C"/>
    <w:rsid w:val="000A1E7E"/>
    <w:rsid w:val="000A2495"/>
    <w:rsid w:val="000A2CD0"/>
    <w:rsid w:val="000A4A8B"/>
    <w:rsid w:val="000A5A15"/>
    <w:rsid w:val="000A6051"/>
    <w:rsid w:val="000A60C7"/>
    <w:rsid w:val="000A7001"/>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325"/>
    <w:rsid w:val="000D4682"/>
    <w:rsid w:val="000D507A"/>
    <w:rsid w:val="000D5CF0"/>
    <w:rsid w:val="000D79BC"/>
    <w:rsid w:val="000D7E32"/>
    <w:rsid w:val="000E1A66"/>
    <w:rsid w:val="000E3B98"/>
    <w:rsid w:val="000E46C5"/>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565A"/>
    <w:rsid w:val="00106037"/>
    <w:rsid w:val="0010790E"/>
    <w:rsid w:val="00110294"/>
    <w:rsid w:val="00110B74"/>
    <w:rsid w:val="001119F8"/>
    <w:rsid w:val="0011235D"/>
    <w:rsid w:val="00112AD2"/>
    <w:rsid w:val="00112BFA"/>
    <w:rsid w:val="001139FC"/>
    <w:rsid w:val="00113DF1"/>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56F"/>
    <w:rsid w:val="00135E22"/>
    <w:rsid w:val="001429B7"/>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A13"/>
    <w:rsid w:val="00172F7F"/>
    <w:rsid w:val="00173121"/>
    <w:rsid w:val="0017466D"/>
    <w:rsid w:val="00176D82"/>
    <w:rsid w:val="001770D0"/>
    <w:rsid w:val="00182D61"/>
    <w:rsid w:val="00183145"/>
    <w:rsid w:val="0018329D"/>
    <w:rsid w:val="0018361B"/>
    <w:rsid w:val="001839A6"/>
    <w:rsid w:val="00184B24"/>
    <w:rsid w:val="00186C79"/>
    <w:rsid w:val="00186D52"/>
    <w:rsid w:val="0019114F"/>
    <w:rsid w:val="00191B4D"/>
    <w:rsid w:val="00195995"/>
    <w:rsid w:val="00195EE3"/>
    <w:rsid w:val="00196CD9"/>
    <w:rsid w:val="001A0B14"/>
    <w:rsid w:val="001A0EC3"/>
    <w:rsid w:val="001A0EE2"/>
    <w:rsid w:val="001A10DD"/>
    <w:rsid w:val="001A28E7"/>
    <w:rsid w:val="001A2AEE"/>
    <w:rsid w:val="001A2D1A"/>
    <w:rsid w:val="001A2DF1"/>
    <w:rsid w:val="001A4AEF"/>
    <w:rsid w:val="001A66C9"/>
    <w:rsid w:val="001A7133"/>
    <w:rsid w:val="001A7576"/>
    <w:rsid w:val="001A76D7"/>
    <w:rsid w:val="001A795A"/>
    <w:rsid w:val="001A7EB0"/>
    <w:rsid w:val="001B007E"/>
    <w:rsid w:val="001B0DB7"/>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00D8"/>
    <w:rsid w:val="001D261F"/>
    <w:rsid w:val="001D2BA8"/>
    <w:rsid w:val="001D3106"/>
    <w:rsid w:val="001D3142"/>
    <w:rsid w:val="001D34B2"/>
    <w:rsid w:val="001D466F"/>
    <w:rsid w:val="001D5294"/>
    <w:rsid w:val="001D561A"/>
    <w:rsid w:val="001D7B1C"/>
    <w:rsid w:val="001E0BCC"/>
    <w:rsid w:val="001E1CED"/>
    <w:rsid w:val="001E4B24"/>
    <w:rsid w:val="001E6C37"/>
    <w:rsid w:val="001E6C85"/>
    <w:rsid w:val="001E6EA8"/>
    <w:rsid w:val="001F0260"/>
    <w:rsid w:val="001F0729"/>
    <w:rsid w:val="001F17E4"/>
    <w:rsid w:val="001F2932"/>
    <w:rsid w:val="001F46C4"/>
    <w:rsid w:val="001F5919"/>
    <w:rsid w:val="001F6BA4"/>
    <w:rsid w:val="001F718F"/>
    <w:rsid w:val="001F7688"/>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4DC8"/>
    <w:rsid w:val="00214F9A"/>
    <w:rsid w:val="00215A64"/>
    <w:rsid w:val="00216157"/>
    <w:rsid w:val="00216AA0"/>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197E"/>
    <w:rsid w:val="002338C8"/>
    <w:rsid w:val="00237DB9"/>
    <w:rsid w:val="0024032D"/>
    <w:rsid w:val="002407A7"/>
    <w:rsid w:val="00240F85"/>
    <w:rsid w:val="002421E0"/>
    <w:rsid w:val="002424A1"/>
    <w:rsid w:val="00243339"/>
    <w:rsid w:val="0024674F"/>
    <w:rsid w:val="002474B1"/>
    <w:rsid w:val="00247D7C"/>
    <w:rsid w:val="00251067"/>
    <w:rsid w:val="00252CB2"/>
    <w:rsid w:val="002548EA"/>
    <w:rsid w:val="0025597C"/>
    <w:rsid w:val="0025653B"/>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5C22"/>
    <w:rsid w:val="0026603B"/>
    <w:rsid w:val="002717D4"/>
    <w:rsid w:val="0027197B"/>
    <w:rsid w:val="002720E4"/>
    <w:rsid w:val="00272B8E"/>
    <w:rsid w:val="00273340"/>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3154"/>
    <w:rsid w:val="00294AD5"/>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A7215"/>
    <w:rsid w:val="002B0E14"/>
    <w:rsid w:val="002B4006"/>
    <w:rsid w:val="002B57F3"/>
    <w:rsid w:val="002B5F74"/>
    <w:rsid w:val="002B6DF4"/>
    <w:rsid w:val="002C0249"/>
    <w:rsid w:val="002C0641"/>
    <w:rsid w:val="002C098B"/>
    <w:rsid w:val="002C0E60"/>
    <w:rsid w:val="002C1266"/>
    <w:rsid w:val="002C1B1C"/>
    <w:rsid w:val="002C277D"/>
    <w:rsid w:val="002C2872"/>
    <w:rsid w:val="002C28D4"/>
    <w:rsid w:val="002C2BEC"/>
    <w:rsid w:val="002C3568"/>
    <w:rsid w:val="002C3A9E"/>
    <w:rsid w:val="002C512B"/>
    <w:rsid w:val="002C54DD"/>
    <w:rsid w:val="002C7A0B"/>
    <w:rsid w:val="002D0367"/>
    <w:rsid w:val="002D05BB"/>
    <w:rsid w:val="002D073A"/>
    <w:rsid w:val="002D1A7B"/>
    <w:rsid w:val="002D1E6C"/>
    <w:rsid w:val="002D33F5"/>
    <w:rsid w:val="002D4EA3"/>
    <w:rsid w:val="002D50FD"/>
    <w:rsid w:val="002D65A4"/>
    <w:rsid w:val="002D6CD4"/>
    <w:rsid w:val="002E0311"/>
    <w:rsid w:val="002E032D"/>
    <w:rsid w:val="002E06F3"/>
    <w:rsid w:val="002E194C"/>
    <w:rsid w:val="002E284D"/>
    <w:rsid w:val="002E317D"/>
    <w:rsid w:val="002E394F"/>
    <w:rsid w:val="002E39B0"/>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1CB2"/>
    <w:rsid w:val="00322554"/>
    <w:rsid w:val="00324A16"/>
    <w:rsid w:val="00324B80"/>
    <w:rsid w:val="0032504F"/>
    <w:rsid w:val="00325BEA"/>
    <w:rsid w:val="00326003"/>
    <w:rsid w:val="003264B4"/>
    <w:rsid w:val="00332F7F"/>
    <w:rsid w:val="003335C4"/>
    <w:rsid w:val="003353B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AF5"/>
    <w:rsid w:val="003B2B7A"/>
    <w:rsid w:val="003B3A81"/>
    <w:rsid w:val="003B4045"/>
    <w:rsid w:val="003B49D8"/>
    <w:rsid w:val="003B4E90"/>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02E6"/>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02CD"/>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59D0"/>
    <w:rsid w:val="0049723A"/>
    <w:rsid w:val="00497977"/>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2546"/>
    <w:rsid w:val="004C2D5D"/>
    <w:rsid w:val="004C3E78"/>
    <w:rsid w:val="004C52AB"/>
    <w:rsid w:val="004C70CA"/>
    <w:rsid w:val="004D1124"/>
    <w:rsid w:val="004D1787"/>
    <w:rsid w:val="004D18C2"/>
    <w:rsid w:val="004D1E94"/>
    <w:rsid w:val="004D32E9"/>
    <w:rsid w:val="004D3B78"/>
    <w:rsid w:val="004D40BE"/>
    <w:rsid w:val="004D4704"/>
    <w:rsid w:val="004D5E0A"/>
    <w:rsid w:val="004D672C"/>
    <w:rsid w:val="004D78CE"/>
    <w:rsid w:val="004D7A85"/>
    <w:rsid w:val="004D7A94"/>
    <w:rsid w:val="004E03FA"/>
    <w:rsid w:val="004E12B0"/>
    <w:rsid w:val="004E2699"/>
    <w:rsid w:val="004E2974"/>
    <w:rsid w:val="004E2F1A"/>
    <w:rsid w:val="004E5461"/>
    <w:rsid w:val="004E5854"/>
    <w:rsid w:val="004E770C"/>
    <w:rsid w:val="004F0639"/>
    <w:rsid w:val="004F3A13"/>
    <w:rsid w:val="004F41B7"/>
    <w:rsid w:val="004F46AF"/>
    <w:rsid w:val="004F519B"/>
    <w:rsid w:val="004F54E5"/>
    <w:rsid w:val="004F60D9"/>
    <w:rsid w:val="004F7863"/>
    <w:rsid w:val="00501E82"/>
    <w:rsid w:val="00501F9D"/>
    <w:rsid w:val="00503E09"/>
    <w:rsid w:val="00506933"/>
    <w:rsid w:val="005074A5"/>
    <w:rsid w:val="00510265"/>
    <w:rsid w:val="0051065B"/>
    <w:rsid w:val="00510EAC"/>
    <w:rsid w:val="00511CE0"/>
    <w:rsid w:val="00512162"/>
    <w:rsid w:val="00512BE6"/>
    <w:rsid w:val="0051335C"/>
    <w:rsid w:val="00515A53"/>
    <w:rsid w:val="00515F3D"/>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30AC3"/>
    <w:rsid w:val="00532250"/>
    <w:rsid w:val="00532A28"/>
    <w:rsid w:val="00534C2D"/>
    <w:rsid w:val="005358E8"/>
    <w:rsid w:val="00535A0B"/>
    <w:rsid w:val="0053624F"/>
    <w:rsid w:val="005370F2"/>
    <w:rsid w:val="00540DE4"/>
    <w:rsid w:val="00542A68"/>
    <w:rsid w:val="00545842"/>
    <w:rsid w:val="005471E1"/>
    <w:rsid w:val="0055033F"/>
    <w:rsid w:val="00550481"/>
    <w:rsid w:val="005504EB"/>
    <w:rsid w:val="00552280"/>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4E31"/>
    <w:rsid w:val="005854F3"/>
    <w:rsid w:val="0058721F"/>
    <w:rsid w:val="005873D5"/>
    <w:rsid w:val="00587C3B"/>
    <w:rsid w:val="00591448"/>
    <w:rsid w:val="00592C27"/>
    <w:rsid w:val="00595635"/>
    <w:rsid w:val="00596BF9"/>
    <w:rsid w:val="00596E44"/>
    <w:rsid w:val="005A01B5"/>
    <w:rsid w:val="005A0BA5"/>
    <w:rsid w:val="005A26E4"/>
    <w:rsid w:val="005A2D83"/>
    <w:rsid w:val="005A47D2"/>
    <w:rsid w:val="005A55FD"/>
    <w:rsid w:val="005A61AA"/>
    <w:rsid w:val="005A6F0E"/>
    <w:rsid w:val="005A7551"/>
    <w:rsid w:val="005A76FB"/>
    <w:rsid w:val="005B013B"/>
    <w:rsid w:val="005B01A9"/>
    <w:rsid w:val="005B19E3"/>
    <w:rsid w:val="005B293B"/>
    <w:rsid w:val="005B3026"/>
    <w:rsid w:val="005B3A5D"/>
    <w:rsid w:val="005B582B"/>
    <w:rsid w:val="005B5EC4"/>
    <w:rsid w:val="005B6230"/>
    <w:rsid w:val="005B7023"/>
    <w:rsid w:val="005C106A"/>
    <w:rsid w:val="005C1ADD"/>
    <w:rsid w:val="005C1EF3"/>
    <w:rsid w:val="005C2183"/>
    <w:rsid w:val="005C2DDD"/>
    <w:rsid w:val="005C3861"/>
    <w:rsid w:val="005C46E8"/>
    <w:rsid w:val="005C4E6B"/>
    <w:rsid w:val="005C5E9A"/>
    <w:rsid w:val="005C6A6B"/>
    <w:rsid w:val="005D0C26"/>
    <w:rsid w:val="005D1008"/>
    <w:rsid w:val="005D254E"/>
    <w:rsid w:val="005D3460"/>
    <w:rsid w:val="005D4313"/>
    <w:rsid w:val="005D48CB"/>
    <w:rsid w:val="005D5225"/>
    <w:rsid w:val="005E32C9"/>
    <w:rsid w:val="005E3464"/>
    <w:rsid w:val="005E4896"/>
    <w:rsid w:val="005E5840"/>
    <w:rsid w:val="005F0194"/>
    <w:rsid w:val="005F0557"/>
    <w:rsid w:val="005F1ECA"/>
    <w:rsid w:val="005F248C"/>
    <w:rsid w:val="005F4BD8"/>
    <w:rsid w:val="005F5099"/>
    <w:rsid w:val="005F5B8A"/>
    <w:rsid w:val="005F6213"/>
    <w:rsid w:val="005F6C85"/>
    <w:rsid w:val="005F7938"/>
    <w:rsid w:val="00600233"/>
    <w:rsid w:val="006002C8"/>
    <w:rsid w:val="0060102B"/>
    <w:rsid w:val="00601168"/>
    <w:rsid w:val="0060136A"/>
    <w:rsid w:val="0060171D"/>
    <w:rsid w:val="00601F8B"/>
    <w:rsid w:val="006025A5"/>
    <w:rsid w:val="006031D7"/>
    <w:rsid w:val="0060327A"/>
    <w:rsid w:val="006032F9"/>
    <w:rsid w:val="006034C1"/>
    <w:rsid w:val="00610173"/>
    <w:rsid w:val="00610E07"/>
    <w:rsid w:val="00611F3F"/>
    <w:rsid w:val="00612551"/>
    <w:rsid w:val="0061287F"/>
    <w:rsid w:val="00612C65"/>
    <w:rsid w:val="006130CA"/>
    <w:rsid w:val="0061370F"/>
    <w:rsid w:val="00613F3F"/>
    <w:rsid w:val="00615239"/>
    <w:rsid w:val="00615E27"/>
    <w:rsid w:val="006176E4"/>
    <w:rsid w:val="00617CD6"/>
    <w:rsid w:val="00620499"/>
    <w:rsid w:val="00620FFC"/>
    <w:rsid w:val="00621527"/>
    <w:rsid w:val="006224DB"/>
    <w:rsid w:val="0062306C"/>
    <w:rsid w:val="00624323"/>
    <w:rsid w:val="00624FEF"/>
    <w:rsid w:val="00626453"/>
    <w:rsid w:val="006269C7"/>
    <w:rsid w:val="00627B70"/>
    <w:rsid w:val="006320F5"/>
    <w:rsid w:val="00633709"/>
    <w:rsid w:val="006339DC"/>
    <w:rsid w:val="00634322"/>
    <w:rsid w:val="00635E2C"/>
    <w:rsid w:val="00636936"/>
    <w:rsid w:val="00637C8E"/>
    <w:rsid w:val="00640D2B"/>
    <w:rsid w:val="006411C6"/>
    <w:rsid w:val="00641546"/>
    <w:rsid w:val="006415C2"/>
    <w:rsid w:val="00641941"/>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3FB5"/>
    <w:rsid w:val="00654EED"/>
    <w:rsid w:val="0065607B"/>
    <w:rsid w:val="00657261"/>
    <w:rsid w:val="00657878"/>
    <w:rsid w:val="00657D9D"/>
    <w:rsid w:val="00657F50"/>
    <w:rsid w:val="00660466"/>
    <w:rsid w:val="0066124C"/>
    <w:rsid w:val="00661406"/>
    <w:rsid w:val="006635BB"/>
    <w:rsid w:val="0066402F"/>
    <w:rsid w:val="0066460A"/>
    <w:rsid w:val="00664853"/>
    <w:rsid w:val="00664BE5"/>
    <w:rsid w:val="00665D51"/>
    <w:rsid w:val="00667531"/>
    <w:rsid w:val="00673F0C"/>
    <w:rsid w:val="00674022"/>
    <w:rsid w:val="00675471"/>
    <w:rsid w:val="00676588"/>
    <w:rsid w:val="0068005C"/>
    <w:rsid w:val="00681380"/>
    <w:rsid w:val="006814E6"/>
    <w:rsid w:val="00681596"/>
    <w:rsid w:val="0068253A"/>
    <w:rsid w:val="006834ED"/>
    <w:rsid w:val="00684D1C"/>
    <w:rsid w:val="00691107"/>
    <w:rsid w:val="0069115F"/>
    <w:rsid w:val="006921D0"/>
    <w:rsid w:val="00693EDB"/>
    <w:rsid w:val="0069440C"/>
    <w:rsid w:val="006948FF"/>
    <w:rsid w:val="00694F9B"/>
    <w:rsid w:val="00696E51"/>
    <w:rsid w:val="0069744B"/>
    <w:rsid w:val="006976EF"/>
    <w:rsid w:val="00697E7F"/>
    <w:rsid w:val="00697EF9"/>
    <w:rsid w:val="006A06B2"/>
    <w:rsid w:val="006A1A44"/>
    <w:rsid w:val="006A3641"/>
    <w:rsid w:val="006A3C38"/>
    <w:rsid w:val="006A45F2"/>
    <w:rsid w:val="006A6354"/>
    <w:rsid w:val="006A6FBB"/>
    <w:rsid w:val="006A741E"/>
    <w:rsid w:val="006A785C"/>
    <w:rsid w:val="006A7E46"/>
    <w:rsid w:val="006B26F1"/>
    <w:rsid w:val="006B2D58"/>
    <w:rsid w:val="006B35AD"/>
    <w:rsid w:val="006B586C"/>
    <w:rsid w:val="006B76CA"/>
    <w:rsid w:val="006C005E"/>
    <w:rsid w:val="006C0ABD"/>
    <w:rsid w:val="006C0D8C"/>
    <w:rsid w:val="006C22F5"/>
    <w:rsid w:val="006C2A6B"/>
    <w:rsid w:val="006C2EEF"/>
    <w:rsid w:val="006C319D"/>
    <w:rsid w:val="006C31B4"/>
    <w:rsid w:val="006C3EB5"/>
    <w:rsid w:val="006C4152"/>
    <w:rsid w:val="006C52DB"/>
    <w:rsid w:val="006C554E"/>
    <w:rsid w:val="006C7D68"/>
    <w:rsid w:val="006C7E4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204A"/>
    <w:rsid w:val="006F2907"/>
    <w:rsid w:val="006F2975"/>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4188"/>
    <w:rsid w:val="007242D9"/>
    <w:rsid w:val="00724525"/>
    <w:rsid w:val="00725243"/>
    <w:rsid w:val="00725491"/>
    <w:rsid w:val="0072691D"/>
    <w:rsid w:val="00727E5E"/>
    <w:rsid w:val="0073158C"/>
    <w:rsid w:val="00731834"/>
    <w:rsid w:val="0073216C"/>
    <w:rsid w:val="0073374B"/>
    <w:rsid w:val="00734E81"/>
    <w:rsid w:val="0073538E"/>
    <w:rsid w:val="0073791D"/>
    <w:rsid w:val="00737B65"/>
    <w:rsid w:val="0074122F"/>
    <w:rsid w:val="00741774"/>
    <w:rsid w:val="00741AAF"/>
    <w:rsid w:val="0074225E"/>
    <w:rsid w:val="007423D5"/>
    <w:rsid w:val="007427E3"/>
    <w:rsid w:val="00742AD2"/>
    <w:rsid w:val="007438A2"/>
    <w:rsid w:val="00744533"/>
    <w:rsid w:val="0074469D"/>
    <w:rsid w:val="00744F39"/>
    <w:rsid w:val="00746A3B"/>
    <w:rsid w:val="00747341"/>
    <w:rsid w:val="007502A9"/>
    <w:rsid w:val="00752538"/>
    <w:rsid w:val="00752B91"/>
    <w:rsid w:val="00752E3D"/>
    <w:rsid w:val="00753186"/>
    <w:rsid w:val="0075437C"/>
    <w:rsid w:val="00754BFB"/>
    <w:rsid w:val="00755810"/>
    <w:rsid w:val="00755BB9"/>
    <w:rsid w:val="00755FAF"/>
    <w:rsid w:val="007567FB"/>
    <w:rsid w:val="00757A94"/>
    <w:rsid w:val="00760E3E"/>
    <w:rsid w:val="0076151F"/>
    <w:rsid w:val="0076179B"/>
    <w:rsid w:val="0076363A"/>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448E"/>
    <w:rsid w:val="007950B1"/>
    <w:rsid w:val="0079566F"/>
    <w:rsid w:val="007A0577"/>
    <w:rsid w:val="007A0D38"/>
    <w:rsid w:val="007A16FF"/>
    <w:rsid w:val="007A2067"/>
    <w:rsid w:val="007A25D9"/>
    <w:rsid w:val="007A3F1B"/>
    <w:rsid w:val="007A44CD"/>
    <w:rsid w:val="007A5153"/>
    <w:rsid w:val="007A5F3B"/>
    <w:rsid w:val="007B05F6"/>
    <w:rsid w:val="007B145F"/>
    <w:rsid w:val="007B2832"/>
    <w:rsid w:val="007B4111"/>
    <w:rsid w:val="007B61FF"/>
    <w:rsid w:val="007B7613"/>
    <w:rsid w:val="007C351E"/>
    <w:rsid w:val="007C6290"/>
    <w:rsid w:val="007C69E6"/>
    <w:rsid w:val="007C7670"/>
    <w:rsid w:val="007D1ACF"/>
    <w:rsid w:val="007D44E2"/>
    <w:rsid w:val="007D45C3"/>
    <w:rsid w:val="007D58DA"/>
    <w:rsid w:val="007D7000"/>
    <w:rsid w:val="007D740F"/>
    <w:rsid w:val="007D7572"/>
    <w:rsid w:val="007D798F"/>
    <w:rsid w:val="007D7C65"/>
    <w:rsid w:val="007E0D3C"/>
    <w:rsid w:val="007E0DFA"/>
    <w:rsid w:val="007E2674"/>
    <w:rsid w:val="007E27A6"/>
    <w:rsid w:val="007E37B0"/>
    <w:rsid w:val="007E3B43"/>
    <w:rsid w:val="007E3DF1"/>
    <w:rsid w:val="007E4A25"/>
    <w:rsid w:val="007E50BD"/>
    <w:rsid w:val="007E71AA"/>
    <w:rsid w:val="007F2136"/>
    <w:rsid w:val="007F5095"/>
    <w:rsid w:val="007F6CC7"/>
    <w:rsid w:val="007F6E7C"/>
    <w:rsid w:val="007F7B5C"/>
    <w:rsid w:val="00800522"/>
    <w:rsid w:val="008009D1"/>
    <w:rsid w:val="00801304"/>
    <w:rsid w:val="008051B4"/>
    <w:rsid w:val="008051DB"/>
    <w:rsid w:val="008057E8"/>
    <w:rsid w:val="008112B2"/>
    <w:rsid w:val="008115A1"/>
    <w:rsid w:val="00811E10"/>
    <w:rsid w:val="008150A3"/>
    <w:rsid w:val="00815E1B"/>
    <w:rsid w:val="00817198"/>
    <w:rsid w:val="0082027D"/>
    <w:rsid w:val="00822C40"/>
    <w:rsid w:val="00824FAF"/>
    <w:rsid w:val="008256DD"/>
    <w:rsid w:val="00825ED8"/>
    <w:rsid w:val="00826E27"/>
    <w:rsid w:val="00830B0E"/>
    <w:rsid w:val="00832256"/>
    <w:rsid w:val="008326B1"/>
    <w:rsid w:val="008347CD"/>
    <w:rsid w:val="00835CC6"/>
    <w:rsid w:val="00837FF8"/>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162B"/>
    <w:rsid w:val="008823CD"/>
    <w:rsid w:val="008839CF"/>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026"/>
    <w:rsid w:val="008A07FD"/>
    <w:rsid w:val="008A2428"/>
    <w:rsid w:val="008A2918"/>
    <w:rsid w:val="008A32A5"/>
    <w:rsid w:val="008A4B7B"/>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A3E"/>
    <w:rsid w:val="008C38D8"/>
    <w:rsid w:val="008C483B"/>
    <w:rsid w:val="008C4A0B"/>
    <w:rsid w:val="008C56FF"/>
    <w:rsid w:val="008C7405"/>
    <w:rsid w:val="008D15A0"/>
    <w:rsid w:val="008D3297"/>
    <w:rsid w:val="008D3D21"/>
    <w:rsid w:val="008D597F"/>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4BA"/>
    <w:rsid w:val="008F56A8"/>
    <w:rsid w:val="008F6CAC"/>
    <w:rsid w:val="008F6EE2"/>
    <w:rsid w:val="008F7A2E"/>
    <w:rsid w:val="00903662"/>
    <w:rsid w:val="00903AE7"/>
    <w:rsid w:val="00903EB4"/>
    <w:rsid w:val="009046CF"/>
    <w:rsid w:val="00904D38"/>
    <w:rsid w:val="00905032"/>
    <w:rsid w:val="00906D21"/>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2C42"/>
    <w:rsid w:val="00933692"/>
    <w:rsid w:val="00933E2B"/>
    <w:rsid w:val="00933FC4"/>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73AF"/>
    <w:rsid w:val="00957695"/>
    <w:rsid w:val="0096099D"/>
    <w:rsid w:val="00960D56"/>
    <w:rsid w:val="0096109B"/>
    <w:rsid w:val="00964252"/>
    <w:rsid w:val="0096488D"/>
    <w:rsid w:val="009648A4"/>
    <w:rsid w:val="00964F27"/>
    <w:rsid w:val="00965AB1"/>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69CF"/>
    <w:rsid w:val="009A7B93"/>
    <w:rsid w:val="009B1B55"/>
    <w:rsid w:val="009B245F"/>
    <w:rsid w:val="009B3841"/>
    <w:rsid w:val="009B3BE0"/>
    <w:rsid w:val="009B4F8A"/>
    <w:rsid w:val="009B5E45"/>
    <w:rsid w:val="009B6875"/>
    <w:rsid w:val="009B6D0B"/>
    <w:rsid w:val="009B7397"/>
    <w:rsid w:val="009B74DD"/>
    <w:rsid w:val="009B7A0F"/>
    <w:rsid w:val="009C1098"/>
    <w:rsid w:val="009C14C4"/>
    <w:rsid w:val="009C1AC1"/>
    <w:rsid w:val="009C206C"/>
    <w:rsid w:val="009C2C9A"/>
    <w:rsid w:val="009C33D3"/>
    <w:rsid w:val="009C3D34"/>
    <w:rsid w:val="009C3DC3"/>
    <w:rsid w:val="009C52F5"/>
    <w:rsid w:val="009C5DEA"/>
    <w:rsid w:val="009C5E46"/>
    <w:rsid w:val="009C658F"/>
    <w:rsid w:val="009C65BE"/>
    <w:rsid w:val="009C7E85"/>
    <w:rsid w:val="009D1767"/>
    <w:rsid w:val="009D2445"/>
    <w:rsid w:val="009D2A48"/>
    <w:rsid w:val="009D3286"/>
    <w:rsid w:val="009D33ED"/>
    <w:rsid w:val="009D474E"/>
    <w:rsid w:val="009D68E1"/>
    <w:rsid w:val="009D6BC2"/>
    <w:rsid w:val="009E06D0"/>
    <w:rsid w:val="009E0DFF"/>
    <w:rsid w:val="009E0F65"/>
    <w:rsid w:val="009E252C"/>
    <w:rsid w:val="009E494C"/>
    <w:rsid w:val="009E65CE"/>
    <w:rsid w:val="009E7024"/>
    <w:rsid w:val="009E73F3"/>
    <w:rsid w:val="009E79A9"/>
    <w:rsid w:val="009F069F"/>
    <w:rsid w:val="009F0B86"/>
    <w:rsid w:val="009F0CD8"/>
    <w:rsid w:val="009F4256"/>
    <w:rsid w:val="009F6736"/>
    <w:rsid w:val="009F6921"/>
    <w:rsid w:val="009F73A5"/>
    <w:rsid w:val="009F7D5B"/>
    <w:rsid w:val="00A001B9"/>
    <w:rsid w:val="00A020FE"/>
    <w:rsid w:val="00A02AAC"/>
    <w:rsid w:val="00A03BBB"/>
    <w:rsid w:val="00A03CF3"/>
    <w:rsid w:val="00A042BD"/>
    <w:rsid w:val="00A05EF6"/>
    <w:rsid w:val="00A06192"/>
    <w:rsid w:val="00A1160D"/>
    <w:rsid w:val="00A1166E"/>
    <w:rsid w:val="00A118AA"/>
    <w:rsid w:val="00A131B7"/>
    <w:rsid w:val="00A156CD"/>
    <w:rsid w:val="00A157DE"/>
    <w:rsid w:val="00A1768E"/>
    <w:rsid w:val="00A20FAA"/>
    <w:rsid w:val="00A21335"/>
    <w:rsid w:val="00A2188C"/>
    <w:rsid w:val="00A22ECA"/>
    <w:rsid w:val="00A23065"/>
    <w:rsid w:val="00A23302"/>
    <w:rsid w:val="00A235D0"/>
    <w:rsid w:val="00A23E32"/>
    <w:rsid w:val="00A23F70"/>
    <w:rsid w:val="00A2452D"/>
    <w:rsid w:val="00A2494E"/>
    <w:rsid w:val="00A253E0"/>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4226"/>
    <w:rsid w:val="00A45C61"/>
    <w:rsid w:val="00A46F18"/>
    <w:rsid w:val="00A510A6"/>
    <w:rsid w:val="00A51158"/>
    <w:rsid w:val="00A519CE"/>
    <w:rsid w:val="00A530BF"/>
    <w:rsid w:val="00A53868"/>
    <w:rsid w:val="00A53FF4"/>
    <w:rsid w:val="00A5492E"/>
    <w:rsid w:val="00A55316"/>
    <w:rsid w:val="00A5665B"/>
    <w:rsid w:val="00A56DD8"/>
    <w:rsid w:val="00A57060"/>
    <w:rsid w:val="00A5757F"/>
    <w:rsid w:val="00A57CA9"/>
    <w:rsid w:val="00A606E6"/>
    <w:rsid w:val="00A6213E"/>
    <w:rsid w:val="00A636CB"/>
    <w:rsid w:val="00A65374"/>
    <w:rsid w:val="00A66625"/>
    <w:rsid w:val="00A70DA8"/>
    <w:rsid w:val="00A7257B"/>
    <w:rsid w:val="00A72EBB"/>
    <w:rsid w:val="00A738A2"/>
    <w:rsid w:val="00A74523"/>
    <w:rsid w:val="00A7499D"/>
    <w:rsid w:val="00A74A37"/>
    <w:rsid w:val="00A761BD"/>
    <w:rsid w:val="00A768C5"/>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B00B5"/>
    <w:rsid w:val="00AB250E"/>
    <w:rsid w:val="00AB2F50"/>
    <w:rsid w:val="00AB35D5"/>
    <w:rsid w:val="00AB385B"/>
    <w:rsid w:val="00AB3C4D"/>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02B"/>
    <w:rsid w:val="00B051BB"/>
    <w:rsid w:val="00B05A6F"/>
    <w:rsid w:val="00B064C1"/>
    <w:rsid w:val="00B10B9F"/>
    <w:rsid w:val="00B1119E"/>
    <w:rsid w:val="00B116AB"/>
    <w:rsid w:val="00B13CD6"/>
    <w:rsid w:val="00B16BAC"/>
    <w:rsid w:val="00B170CF"/>
    <w:rsid w:val="00B17438"/>
    <w:rsid w:val="00B17950"/>
    <w:rsid w:val="00B17DCF"/>
    <w:rsid w:val="00B205FF"/>
    <w:rsid w:val="00B21300"/>
    <w:rsid w:val="00B224BF"/>
    <w:rsid w:val="00B23593"/>
    <w:rsid w:val="00B24BE4"/>
    <w:rsid w:val="00B251F7"/>
    <w:rsid w:val="00B26489"/>
    <w:rsid w:val="00B26539"/>
    <w:rsid w:val="00B265CE"/>
    <w:rsid w:val="00B300A5"/>
    <w:rsid w:val="00B30166"/>
    <w:rsid w:val="00B30211"/>
    <w:rsid w:val="00B307BB"/>
    <w:rsid w:val="00B311CF"/>
    <w:rsid w:val="00B318DA"/>
    <w:rsid w:val="00B32D53"/>
    <w:rsid w:val="00B32DD0"/>
    <w:rsid w:val="00B334A9"/>
    <w:rsid w:val="00B335E4"/>
    <w:rsid w:val="00B341FA"/>
    <w:rsid w:val="00B36A81"/>
    <w:rsid w:val="00B3767E"/>
    <w:rsid w:val="00B4017F"/>
    <w:rsid w:val="00B40550"/>
    <w:rsid w:val="00B40B44"/>
    <w:rsid w:val="00B40F34"/>
    <w:rsid w:val="00B41A8D"/>
    <w:rsid w:val="00B44258"/>
    <w:rsid w:val="00B44F1A"/>
    <w:rsid w:val="00B45F30"/>
    <w:rsid w:val="00B47252"/>
    <w:rsid w:val="00B474C1"/>
    <w:rsid w:val="00B47F12"/>
    <w:rsid w:val="00B5128B"/>
    <w:rsid w:val="00B51C84"/>
    <w:rsid w:val="00B51F59"/>
    <w:rsid w:val="00B5382A"/>
    <w:rsid w:val="00B539A7"/>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A30"/>
    <w:rsid w:val="00B70E5E"/>
    <w:rsid w:val="00B721EE"/>
    <w:rsid w:val="00B72861"/>
    <w:rsid w:val="00B73552"/>
    <w:rsid w:val="00B73CDF"/>
    <w:rsid w:val="00B7454B"/>
    <w:rsid w:val="00B778F3"/>
    <w:rsid w:val="00B77D37"/>
    <w:rsid w:val="00B80DB4"/>
    <w:rsid w:val="00B82B0A"/>
    <w:rsid w:val="00B82E8A"/>
    <w:rsid w:val="00B85A5D"/>
    <w:rsid w:val="00B86943"/>
    <w:rsid w:val="00B8698D"/>
    <w:rsid w:val="00B86B7E"/>
    <w:rsid w:val="00B90DB4"/>
    <w:rsid w:val="00B9282B"/>
    <w:rsid w:val="00B92B4E"/>
    <w:rsid w:val="00B930B2"/>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15BA"/>
    <w:rsid w:val="00BA1D2A"/>
    <w:rsid w:val="00BA3F09"/>
    <w:rsid w:val="00BA58CA"/>
    <w:rsid w:val="00BA662B"/>
    <w:rsid w:val="00BA716E"/>
    <w:rsid w:val="00BA7441"/>
    <w:rsid w:val="00BA7A9D"/>
    <w:rsid w:val="00BB0511"/>
    <w:rsid w:val="00BB0CD7"/>
    <w:rsid w:val="00BB25A9"/>
    <w:rsid w:val="00BB4604"/>
    <w:rsid w:val="00BB47FC"/>
    <w:rsid w:val="00BB5564"/>
    <w:rsid w:val="00BB59C9"/>
    <w:rsid w:val="00BB6D2A"/>
    <w:rsid w:val="00BB7F3D"/>
    <w:rsid w:val="00BC0316"/>
    <w:rsid w:val="00BC0F18"/>
    <w:rsid w:val="00BC228A"/>
    <w:rsid w:val="00BC3A9C"/>
    <w:rsid w:val="00BC47FE"/>
    <w:rsid w:val="00BC494F"/>
    <w:rsid w:val="00BC4BB5"/>
    <w:rsid w:val="00BC4D6F"/>
    <w:rsid w:val="00BC5765"/>
    <w:rsid w:val="00BC59B8"/>
    <w:rsid w:val="00BC638E"/>
    <w:rsid w:val="00BC68D8"/>
    <w:rsid w:val="00BC6D8D"/>
    <w:rsid w:val="00BC6DE8"/>
    <w:rsid w:val="00BD0148"/>
    <w:rsid w:val="00BD1CB5"/>
    <w:rsid w:val="00BD266E"/>
    <w:rsid w:val="00BD514F"/>
    <w:rsid w:val="00BD5426"/>
    <w:rsid w:val="00BD54C1"/>
    <w:rsid w:val="00BE08AB"/>
    <w:rsid w:val="00BE09F0"/>
    <w:rsid w:val="00BE0DBB"/>
    <w:rsid w:val="00BE29AD"/>
    <w:rsid w:val="00BE3639"/>
    <w:rsid w:val="00BE398C"/>
    <w:rsid w:val="00BE3C05"/>
    <w:rsid w:val="00BE5291"/>
    <w:rsid w:val="00BE5F19"/>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2F24"/>
    <w:rsid w:val="00C1350C"/>
    <w:rsid w:val="00C16820"/>
    <w:rsid w:val="00C233A8"/>
    <w:rsid w:val="00C23846"/>
    <w:rsid w:val="00C23F2F"/>
    <w:rsid w:val="00C24435"/>
    <w:rsid w:val="00C24558"/>
    <w:rsid w:val="00C248E8"/>
    <w:rsid w:val="00C24B28"/>
    <w:rsid w:val="00C25861"/>
    <w:rsid w:val="00C27EBE"/>
    <w:rsid w:val="00C3177A"/>
    <w:rsid w:val="00C33153"/>
    <w:rsid w:val="00C33B5F"/>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46C2"/>
    <w:rsid w:val="00C771BE"/>
    <w:rsid w:val="00C7767B"/>
    <w:rsid w:val="00C77717"/>
    <w:rsid w:val="00C778D2"/>
    <w:rsid w:val="00C77FAF"/>
    <w:rsid w:val="00C8050C"/>
    <w:rsid w:val="00C8070A"/>
    <w:rsid w:val="00C80A0C"/>
    <w:rsid w:val="00C826A9"/>
    <w:rsid w:val="00C845ED"/>
    <w:rsid w:val="00C84EF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0AC8"/>
    <w:rsid w:val="00CB211B"/>
    <w:rsid w:val="00CB3C88"/>
    <w:rsid w:val="00CB5D1D"/>
    <w:rsid w:val="00CB768F"/>
    <w:rsid w:val="00CC0E1E"/>
    <w:rsid w:val="00CC0F20"/>
    <w:rsid w:val="00CC15AB"/>
    <w:rsid w:val="00CC17F1"/>
    <w:rsid w:val="00CC1F23"/>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264A"/>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43FF"/>
    <w:rsid w:val="00D35B5D"/>
    <w:rsid w:val="00D36233"/>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4F8"/>
    <w:rsid w:val="00D536A8"/>
    <w:rsid w:val="00D54A70"/>
    <w:rsid w:val="00D56CD0"/>
    <w:rsid w:val="00D6032E"/>
    <w:rsid w:val="00D61CB9"/>
    <w:rsid w:val="00D64B9C"/>
    <w:rsid w:val="00D64FC7"/>
    <w:rsid w:val="00D65636"/>
    <w:rsid w:val="00D66866"/>
    <w:rsid w:val="00D67AD9"/>
    <w:rsid w:val="00D67CBF"/>
    <w:rsid w:val="00D67CFB"/>
    <w:rsid w:val="00D702B4"/>
    <w:rsid w:val="00D719EF"/>
    <w:rsid w:val="00D724F5"/>
    <w:rsid w:val="00D72925"/>
    <w:rsid w:val="00D764A7"/>
    <w:rsid w:val="00D76516"/>
    <w:rsid w:val="00D76B5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A80"/>
    <w:rsid w:val="00D9623A"/>
    <w:rsid w:val="00DA129B"/>
    <w:rsid w:val="00DA1574"/>
    <w:rsid w:val="00DA3DBD"/>
    <w:rsid w:val="00DA42CB"/>
    <w:rsid w:val="00DA49B0"/>
    <w:rsid w:val="00DA645E"/>
    <w:rsid w:val="00DA6C7C"/>
    <w:rsid w:val="00DA6DC5"/>
    <w:rsid w:val="00DA77E5"/>
    <w:rsid w:val="00DB29B6"/>
    <w:rsid w:val="00DB3739"/>
    <w:rsid w:val="00DB37F6"/>
    <w:rsid w:val="00DB3B57"/>
    <w:rsid w:val="00DB4F23"/>
    <w:rsid w:val="00DB544E"/>
    <w:rsid w:val="00DB67FE"/>
    <w:rsid w:val="00DB6973"/>
    <w:rsid w:val="00DC21E5"/>
    <w:rsid w:val="00DC28CE"/>
    <w:rsid w:val="00DC2BED"/>
    <w:rsid w:val="00DC2E54"/>
    <w:rsid w:val="00DC4A43"/>
    <w:rsid w:val="00DC6A31"/>
    <w:rsid w:val="00DD0050"/>
    <w:rsid w:val="00DD12F6"/>
    <w:rsid w:val="00DD1900"/>
    <w:rsid w:val="00DD1A6C"/>
    <w:rsid w:val="00DD261E"/>
    <w:rsid w:val="00DD2FB4"/>
    <w:rsid w:val="00DD30FE"/>
    <w:rsid w:val="00DD4017"/>
    <w:rsid w:val="00DD52A3"/>
    <w:rsid w:val="00DD5964"/>
    <w:rsid w:val="00DD5A71"/>
    <w:rsid w:val="00DD5AE0"/>
    <w:rsid w:val="00DD5C94"/>
    <w:rsid w:val="00DD7879"/>
    <w:rsid w:val="00DE2B76"/>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8AC"/>
    <w:rsid w:val="00DF64AC"/>
    <w:rsid w:val="00DF726D"/>
    <w:rsid w:val="00DF7624"/>
    <w:rsid w:val="00E00836"/>
    <w:rsid w:val="00E00C08"/>
    <w:rsid w:val="00E01488"/>
    <w:rsid w:val="00E01691"/>
    <w:rsid w:val="00E018ED"/>
    <w:rsid w:val="00E0253B"/>
    <w:rsid w:val="00E02E54"/>
    <w:rsid w:val="00E03C76"/>
    <w:rsid w:val="00E05053"/>
    <w:rsid w:val="00E05820"/>
    <w:rsid w:val="00E106F1"/>
    <w:rsid w:val="00E16558"/>
    <w:rsid w:val="00E207E4"/>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2E04"/>
    <w:rsid w:val="00E3333B"/>
    <w:rsid w:val="00E33640"/>
    <w:rsid w:val="00E3420B"/>
    <w:rsid w:val="00E376AE"/>
    <w:rsid w:val="00E419B2"/>
    <w:rsid w:val="00E428AD"/>
    <w:rsid w:val="00E44BB8"/>
    <w:rsid w:val="00E44F8E"/>
    <w:rsid w:val="00E50EAA"/>
    <w:rsid w:val="00E52242"/>
    <w:rsid w:val="00E524BE"/>
    <w:rsid w:val="00E535D5"/>
    <w:rsid w:val="00E53873"/>
    <w:rsid w:val="00E54C0C"/>
    <w:rsid w:val="00E550EC"/>
    <w:rsid w:val="00E55893"/>
    <w:rsid w:val="00E56A1C"/>
    <w:rsid w:val="00E572D4"/>
    <w:rsid w:val="00E57A9E"/>
    <w:rsid w:val="00E6023B"/>
    <w:rsid w:val="00E607A9"/>
    <w:rsid w:val="00E61662"/>
    <w:rsid w:val="00E61AC9"/>
    <w:rsid w:val="00E63AFD"/>
    <w:rsid w:val="00E64F18"/>
    <w:rsid w:val="00E7058B"/>
    <w:rsid w:val="00E70F3A"/>
    <w:rsid w:val="00E71EB8"/>
    <w:rsid w:val="00E74A33"/>
    <w:rsid w:val="00E7509B"/>
    <w:rsid w:val="00E7627A"/>
    <w:rsid w:val="00E77EBF"/>
    <w:rsid w:val="00E80E7B"/>
    <w:rsid w:val="00E8204B"/>
    <w:rsid w:val="00E8296B"/>
    <w:rsid w:val="00E87850"/>
    <w:rsid w:val="00E900DB"/>
    <w:rsid w:val="00E90C04"/>
    <w:rsid w:val="00E917DC"/>
    <w:rsid w:val="00E9283F"/>
    <w:rsid w:val="00E93953"/>
    <w:rsid w:val="00E95466"/>
    <w:rsid w:val="00E95C78"/>
    <w:rsid w:val="00EA0CBF"/>
    <w:rsid w:val="00EA2079"/>
    <w:rsid w:val="00EA29D8"/>
    <w:rsid w:val="00EA351A"/>
    <w:rsid w:val="00EA398F"/>
    <w:rsid w:val="00EA5D98"/>
    <w:rsid w:val="00EA672B"/>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C6FD7"/>
    <w:rsid w:val="00ED0C47"/>
    <w:rsid w:val="00ED0FA2"/>
    <w:rsid w:val="00ED291E"/>
    <w:rsid w:val="00ED3C34"/>
    <w:rsid w:val="00ED455B"/>
    <w:rsid w:val="00ED5549"/>
    <w:rsid w:val="00ED5BCD"/>
    <w:rsid w:val="00ED5F25"/>
    <w:rsid w:val="00ED6555"/>
    <w:rsid w:val="00EE035A"/>
    <w:rsid w:val="00EE101B"/>
    <w:rsid w:val="00EE3DE9"/>
    <w:rsid w:val="00EE494C"/>
    <w:rsid w:val="00EE588E"/>
    <w:rsid w:val="00EE5F10"/>
    <w:rsid w:val="00EE7F49"/>
    <w:rsid w:val="00EF10D1"/>
    <w:rsid w:val="00EF2D6C"/>
    <w:rsid w:val="00EF489E"/>
    <w:rsid w:val="00EF57AB"/>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093A"/>
    <w:rsid w:val="00F40B49"/>
    <w:rsid w:val="00F420BA"/>
    <w:rsid w:val="00F42676"/>
    <w:rsid w:val="00F42679"/>
    <w:rsid w:val="00F42D4C"/>
    <w:rsid w:val="00F434C7"/>
    <w:rsid w:val="00F44134"/>
    <w:rsid w:val="00F508F6"/>
    <w:rsid w:val="00F5144D"/>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5E4"/>
    <w:rsid w:val="00F71701"/>
    <w:rsid w:val="00F71835"/>
    <w:rsid w:val="00F72E97"/>
    <w:rsid w:val="00F73317"/>
    <w:rsid w:val="00F7481A"/>
    <w:rsid w:val="00F74ABC"/>
    <w:rsid w:val="00F74B19"/>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420F"/>
    <w:rsid w:val="00FA6455"/>
    <w:rsid w:val="00FA7477"/>
    <w:rsid w:val="00FB122B"/>
    <w:rsid w:val="00FB13A8"/>
    <w:rsid w:val="00FB17FA"/>
    <w:rsid w:val="00FB26B1"/>
    <w:rsid w:val="00FB2EC2"/>
    <w:rsid w:val="00FB50D2"/>
    <w:rsid w:val="00FB5BB1"/>
    <w:rsid w:val="00FB6446"/>
    <w:rsid w:val="00FB6641"/>
    <w:rsid w:val="00FB6F67"/>
    <w:rsid w:val="00FB7263"/>
    <w:rsid w:val="00FB7BB6"/>
    <w:rsid w:val="00FC0021"/>
    <w:rsid w:val="00FC505B"/>
    <w:rsid w:val="00FC5A32"/>
    <w:rsid w:val="00FD0859"/>
    <w:rsid w:val="00FD0909"/>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124366">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7758420">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0932109">
      <w:bodyDiv w:val="1"/>
      <w:marLeft w:val="0"/>
      <w:marRight w:val="0"/>
      <w:marTop w:val="0"/>
      <w:marBottom w:val="0"/>
      <w:divBdr>
        <w:top w:val="none" w:sz="0" w:space="0" w:color="auto"/>
        <w:left w:val="none" w:sz="0" w:space="0" w:color="auto"/>
        <w:bottom w:val="none" w:sz="0" w:space="0" w:color="auto"/>
        <w:right w:val="none" w:sz="0" w:space="0" w:color="auto"/>
      </w:divBdr>
      <w:divsChild>
        <w:div w:id="612639257">
          <w:marLeft w:val="0"/>
          <w:marRight w:val="0"/>
          <w:marTop w:val="0"/>
          <w:marBottom w:val="0"/>
          <w:divBdr>
            <w:top w:val="none" w:sz="0" w:space="0" w:color="auto"/>
            <w:left w:val="none" w:sz="0" w:space="0" w:color="auto"/>
            <w:bottom w:val="none" w:sz="0" w:space="0" w:color="auto"/>
            <w:right w:val="none" w:sz="0" w:space="0" w:color="auto"/>
          </w:divBdr>
          <w:divsChild>
            <w:div w:id="1248467414">
              <w:marLeft w:val="0"/>
              <w:marRight w:val="0"/>
              <w:marTop w:val="0"/>
              <w:marBottom w:val="0"/>
              <w:divBdr>
                <w:top w:val="none" w:sz="0" w:space="0" w:color="auto"/>
                <w:left w:val="none" w:sz="0" w:space="0" w:color="auto"/>
                <w:bottom w:val="none" w:sz="0" w:space="0" w:color="auto"/>
                <w:right w:val="none" w:sz="0" w:space="0" w:color="auto"/>
              </w:divBdr>
            </w:div>
            <w:div w:id="1040670416">
              <w:marLeft w:val="0"/>
              <w:marRight w:val="0"/>
              <w:marTop w:val="0"/>
              <w:marBottom w:val="0"/>
              <w:divBdr>
                <w:top w:val="none" w:sz="0" w:space="0" w:color="auto"/>
                <w:left w:val="none" w:sz="0" w:space="0" w:color="auto"/>
                <w:bottom w:val="none" w:sz="0" w:space="0" w:color="auto"/>
                <w:right w:val="none" w:sz="0" w:space="0" w:color="auto"/>
              </w:divBdr>
            </w:div>
            <w:div w:id="1827282698">
              <w:marLeft w:val="0"/>
              <w:marRight w:val="0"/>
              <w:marTop w:val="0"/>
              <w:marBottom w:val="0"/>
              <w:divBdr>
                <w:top w:val="none" w:sz="0" w:space="0" w:color="auto"/>
                <w:left w:val="none" w:sz="0" w:space="0" w:color="auto"/>
                <w:bottom w:val="none" w:sz="0" w:space="0" w:color="auto"/>
                <w:right w:val="none" w:sz="0" w:space="0" w:color="auto"/>
              </w:divBdr>
            </w:div>
            <w:div w:id="1402867306">
              <w:marLeft w:val="0"/>
              <w:marRight w:val="0"/>
              <w:marTop w:val="0"/>
              <w:marBottom w:val="0"/>
              <w:divBdr>
                <w:top w:val="none" w:sz="0" w:space="0" w:color="auto"/>
                <w:left w:val="none" w:sz="0" w:space="0" w:color="auto"/>
                <w:bottom w:val="none" w:sz="0" w:space="0" w:color="auto"/>
                <w:right w:val="none" w:sz="0" w:space="0" w:color="auto"/>
              </w:divBdr>
            </w:div>
            <w:div w:id="398678135">
              <w:marLeft w:val="0"/>
              <w:marRight w:val="0"/>
              <w:marTop w:val="0"/>
              <w:marBottom w:val="0"/>
              <w:divBdr>
                <w:top w:val="none" w:sz="0" w:space="0" w:color="auto"/>
                <w:left w:val="none" w:sz="0" w:space="0" w:color="auto"/>
                <w:bottom w:val="none" w:sz="0" w:space="0" w:color="auto"/>
                <w:right w:val="none" w:sz="0" w:space="0" w:color="auto"/>
              </w:divBdr>
            </w:div>
            <w:div w:id="1956329788">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425467146">
              <w:marLeft w:val="0"/>
              <w:marRight w:val="0"/>
              <w:marTop w:val="0"/>
              <w:marBottom w:val="0"/>
              <w:divBdr>
                <w:top w:val="none" w:sz="0" w:space="0" w:color="auto"/>
                <w:left w:val="none" w:sz="0" w:space="0" w:color="auto"/>
                <w:bottom w:val="none" w:sz="0" w:space="0" w:color="auto"/>
                <w:right w:val="none" w:sz="0" w:space="0" w:color="auto"/>
              </w:divBdr>
            </w:div>
            <w:div w:id="476075326">
              <w:marLeft w:val="0"/>
              <w:marRight w:val="0"/>
              <w:marTop w:val="0"/>
              <w:marBottom w:val="0"/>
              <w:divBdr>
                <w:top w:val="none" w:sz="0" w:space="0" w:color="auto"/>
                <w:left w:val="none" w:sz="0" w:space="0" w:color="auto"/>
                <w:bottom w:val="none" w:sz="0" w:space="0" w:color="auto"/>
                <w:right w:val="none" w:sz="0" w:space="0" w:color="auto"/>
              </w:divBdr>
            </w:div>
            <w:div w:id="1506554994">
              <w:marLeft w:val="0"/>
              <w:marRight w:val="0"/>
              <w:marTop w:val="0"/>
              <w:marBottom w:val="0"/>
              <w:divBdr>
                <w:top w:val="none" w:sz="0" w:space="0" w:color="auto"/>
                <w:left w:val="none" w:sz="0" w:space="0" w:color="auto"/>
                <w:bottom w:val="none" w:sz="0" w:space="0" w:color="auto"/>
                <w:right w:val="none" w:sz="0" w:space="0" w:color="auto"/>
              </w:divBdr>
            </w:div>
            <w:div w:id="328873027">
              <w:marLeft w:val="0"/>
              <w:marRight w:val="0"/>
              <w:marTop w:val="0"/>
              <w:marBottom w:val="0"/>
              <w:divBdr>
                <w:top w:val="none" w:sz="0" w:space="0" w:color="auto"/>
                <w:left w:val="none" w:sz="0" w:space="0" w:color="auto"/>
                <w:bottom w:val="none" w:sz="0" w:space="0" w:color="auto"/>
                <w:right w:val="none" w:sz="0" w:space="0" w:color="auto"/>
              </w:divBdr>
            </w:div>
            <w:div w:id="2109426979">
              <w:marLeft w:val="0"/>
              <w:marRight w:val="0"/>
              <w:marTop w:val="0"/>
              <w:marBottom w:val="0"/>
              <w:divBdr>
                <w:top w:val="none" w:sz="0" w:space="0" w:color="auto"/>
                <w:left w:val="none" w:sz="0" w:space="0" w:color="auto"/>
                <w:bottom w:val="none" w:sz="0" w:space="0" w:color="auto"/>
                <w:right w:val="none" w:sz="0" w:space="0" w:color="auto"/>
              </w:divBdr>
            </w:div>
            <w:div w:id="1670138905">
              <w:marLeft w:val="0"/>
              <w:marRight w:val="0"/>
              <w:marTop w:val="0"/>
              <w:marBottom w:val="0"/>
              <w:divBdr>
                <w:top w:val="none" w:sz="0" w:space="0" w:color="auto"/>
                <w:left w:val="none" w:sz="0" w:space="0" w:color="auto"/>
                <w:bottom w:val="none" w:sz="0" w:space="0" w:color="auto"/>
                <w:right w:val="none" w:sz="0" w:space="0" w:color="auto"/>
              </w:divBdr>
            </w:div>
            <w:div w:id="88084740">
              <w:marLeft w:val="0"/>
              <w:marRight w:val="0"/>
              <w:marTop w:val="0"/>
              <w:marBottom w:val="0"/>
              <w:divBdr>
                <w:top w:val="none" w:sz="0" w:space="0" w:color="auto"/>
                <w:left w:val="none" w:sz="0" w:space="0" w:color="auto"/>
                <w:bottom w:val="none" w:sz="0" w:space="0" w:color="auto"/>
                <w:right w:val="none" w:sz="0" w:space="0" w:color="auto"/>
              </w:divBdr>
            </w:div>
            <w:div w:id="1406684153">
              <w:marLeft w:val="0"/>
              <w:marRight w:val="0"/>
              <w:marTop w:val="0"/>
              <w:marBottom w:val="0"/>
              <w:divBdr>
                <w:top w:val="none" w:sz="0" w:space="0" w:color="auto"/>
                <w:left w:val="none" w:sz="0" w:space="0" w:color="auto"/>
                <w:bottom w:val="none" w:sz="0" w:space="0" w:color="auto"/>
                <w:right w:val="none" w:sz="0" w:space="0" w:color="auto"/>
              </w:divBdr>
            </w:div>
            <w:div w:id="1011378547">
              <w:marLeft w:val="0"/>
              <w:marRight w:val="0"/>
              <w:marTop w:val="0"/>
              <w:marBottom w:val="0"/>
              <w:divBdr>
                <w:top w:val="none" w:sz="0" w:space="0" w:color="auto"/>
                <w:left w:val="none" w:sz="0" w:space="0" w:color="auto"/>
                <w:bottom w:val="none" w:sz="0" w:space="0" w:color="auto"/>
                <w:right w:val="none" w:sz="0" w:space="0" w:color="auto"/>
              </w:divBdr>
            </w:div>
            <w:div w:id="286392424">
              <w:marLeft w:val="0"/>
              <w:marRight w:val="0"/>
              <w:marTop w:val="0"/>
              <w:marBottom w:val="0"/>
              <w:divBdr>
                <w:top w:val="none" w:sz="0" w:space="0" w:color="auto"/>
                <w:left w:val="none" w:sz="0" w:space="0" w:color="auto"/>
                <w:bottom w:val="none" w:sz="0" w:space="0" w:color="auto"/>
                <w:right w:val="none" w:sz="0" w:space="0" w:color="auto"/>
              </w:divBdr>
            </w:div>
            <w:div w:id="747579497">
              <w:marLeft w:val="0"/>
              <w:marRight w:val="0"/>
              <w:marTop w:val="0"/>
              <w:marBottom w:val="0"/>
              <w:divBdr>
                <w:top w:val="none" w:sz="0" w:space="0" w:color="auto"/>
                <w:left w:val="none" w:sz="0" w:space="0" w:color="auto"/>
                <w:bottom w:val="none" w:sz="0" w:space="0" w:color="auto"/>
                <w:right w:val="none" w:sz="0" w:space="0" w:color="auto"/>
              </w:divBdr>
            </w:div>
            <w:div w:id="1280841411">
              <w:marLeft w:val="0"/>
              <w:marRight w:val="0"/>
              <w:marTop w:val="0"/>
              <w:marBottom w:val="0"/>
              <w:divBdr>
                <w:top w:val="none" w:sz="0" w:space="0" w:color="auto"/>
                <w:left w:val="none" w:sz="0" w:space="0" w:color="auto"/>
                <w:bottom w:val="none" w:sz="0" w:space="0" w:color="auto"/>
                <w:right w:val="none" w:sz="0" w:space="0" w:color="auto"/>
              </w:divBdr>
            </w:div>
            <w:div w:id="1450004967">
              <w:marLeft w:val="0"/>
              <w:marRight w:val="0"/>
              <w:marTop w:val="0"/>
              <w:marBottom w:val="0"/>
              <w:divBdr>
                <w:top w:val="none" w:sz="0" w:space="0" w:color="auto"/>
                <w:left w:val="none" w:sz="0" w:space="0" w:color="auto"/>
                <w:bottom w:val="none" w:sz="0" w:space="0" w:color="auto"/>
                <w:right w:val="none" w:sz="0" w:space="0" w:color="auto"/>
              </w:divBdr>
            </w:div>
            <w:div w:id="570164284">
              <w:marLeft w:val="0"/>
              <w:marRight w:val="0"/>
              <w:marTop w:val="0"/>
              <w:marBottom w:val="0"/>
              <w:divBdr>
                <w:top w:val="none" w:sz="0" w:space="0" w:color="auto"/>
                <w:left w:val="none" w:sz="0" w:space="0" w:color="auto"/>
                <w:bottom w:val="none" w:sz="0" w:space="0" w:color="auto"/>
                <w:right w:val="none" w:sz="0" w:space="0" w:color="auto"/>
              </w:divBdr>
            </w:div>
            <w:div w:id="86733549">
              <w:marLeft w:val="0"/>
              <w:marRight w:val="0"/>
              <w:marTop w:val="0"/>
              <w:marBottom w:val="0"/>
              <w:divBdr>
                <w:top w:val="none" w:sz="0" w:space="0" w:color="auto"/>
                <w:left w:val="none" w:sz="0" w:space="0" w:color="auto"/>
                <w:bottom w:val="none" w:sz="0" w:space="0" w:color="auto"/>
                <w:right w:val="none" w:sz="0" w:space="0" w:color="auto"/>
              </w:divBdr>
            </w:div>
            <w:div w:id="290794109">
              <w:marLeft w:val="0"/>
              <w:marRight w:val="0"/>
              <w:marTop w:val="0"/>
              <w:marBottom w:val="0"/>
              <w:divBdr>
                <w:top w:val="none" w:sz="0" w:space="0" w:color="auto"/>
                <w:left w:val="none" w:sz="0" w:space="0" w:color="auto"/>
                <w:bottom w:val="none" w:sz="0" w:space="0" w:color="auto"/>
                <w:right w:val="none" w:sz="0" w:space="0" w:color="auto"/>
              </w:divBdr>
            </w:div>
            <w:div w:id="386686584">
              <w:marLeft w:val="0"/>
              <w:marRight w:val="0"/>
              <w:marTop w:val="0"/>
              <w:marBottom w:val="0"/>
              <w:divBdr>
                <w:top w:val="none" w:sz="0" w:space="0" w:color="auto"/>
                <w:left w:val="none" w:sz="0" w:space="0" w:color="auto"/>
                <w:bottom w:val="none" w:sz="0" w:space="0" w:color="auto"/>
                <w:right w:val="none" w:sz="0" w:space="0" w:color="auto"/>
              </w:divBdr>
            </w:div>
            <w:div w:id="1201288519">
              <w:marLeft w:val="0"/>
              <w:marRight w:val="0"/>
              <w:marTop w:val="0"/>
              <w:marBottom w:val="0"/>
              <w:divBdr>
                <w:top w:val="none" w:sz="0" w:space="0" w:color="auto"/>
                <w:left w:val="none" w:sz="0" w:space="0" w:color="auto"/>
                <w:bottom w:val="none" w:sz="0" w:space="0" w:color="auto"/>
                <w:right w:val="none" w:sz="0" w:space="0" w:color="auto"/>
              </w:divBdr>
            </w:div>
            <w:div w:id="257325410">
              <w:marLeft w:val="0"/>
              <w:marRight w:val="0"/>
              <w:marTop w:val="0"/>
              <w:marBottom w:val="0"/>
              <w:divBdr>
                <w:top w:val="none" w:sz="0" w:space="0" w:color="auto"/>
                <w:left w:val="none" w:sz="0" w:space="0" w:color="auto"/>
                <w:bottom w:val="none" w:sz="0" w:space="0" w:color="auto"/>
                <w:right w:val="none" w:sz="0" w:space="0" w:color="auto"/>
              </w:divBdr>
            </w:div>
            <w:div w:id="1438864588">
              <w:marLeft w:val="0"/>
              <w:marRight w:val="0"/>
              <w:marTop w:val="0"/>
              <w:marBottom w:val="0"/>
              <w:divBdr>
                <w:top w:val="none" w:sz="0" w:space="0" w:color="auto"/>
                <w:left w:val="none" w:sz="0" w:space="0" w:color="auto"/>
                <w:bottom w:val="none" w:sz="0" w:space="0" w:color="auto"/>
                <w:right w:val="none" w:sz="0" w:space="0" w:color="auto"/>
              </w:divBdr>
            </w:div>
            <w:div w:id="1094286022">
              <w:marLeft w:val="0"/>
              <w:marRight w:val="0"/>
              <w:marTop w:val="0"/>
              <w:marBottom w:val="0"/>
              <w:divBdr>
                <w:top w:val="none" w:sz="0" w:space="0" w:color="auto"/>
                <w:left w:val="none" w:sz="0" w:space="0" w:color="auto"/>
                <w:bottom w:val="none" w:sz="0" w:space="0" w:color="auto"/>
                <w:right w:val="none" w:sz="0" w:space="0" w:color="auto"/>
              </w:divBdr>
            </w:div>
            <w:div w:id="1014301313">
              <w:marLeft w:val="0"/>
              <w:marRight w:val="0"/>
              <w:marTop w:val="0"/>
              <w:marBottom w:val="0"/>
              <w:divBdr>
                <w:top w:val="none" w:sz="0" w:space="0" w:color="auto"/>
                <w:left w:val="none" w:sz="0" w:space="0" w:color="auto"/>
                <w:bottom w:val="none" w:sz="0" w:space="0" w:color="auto"/>
                <w:right w:val="none" w:sz="0" w:space="0" w:color="auto"/>
              </w:divBdr>
            </w:div>
            <w:div w:id="1535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35097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069265">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499586908">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1807026">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2955415">
      <w:bodyDiv w:val="1"/>
      <w:marLeft w:val="0"/>
      <w:marRight w:val="0"/>
      <w:marTop w:val="0"/>
      <w:marBottom w:val="0"/>
      <w:divBdr>
        <w:top w:val="none" w:sz="0" w:space="0" w:color="auto"/>
        <w:left w:val="none" w:sz="0" w:space="0" w:color="auto"/>
        <w:bottom w:val="none" w:sz="0" w:space="0" w:color="auto"/>
        <w:right w:val="none" w:sz="0" w:space="0" w:color="auto"/>
      </w:divBdr>
      <w:divsChild>
        <w:div w:id="279462339">
          <w:marLeft w:val="0"/>
          <w:marRight w:val="0"/>
          <w:marTop w:val="0"/>
          <w:marBottom w:val="0"/>
          <w:divBdr>
            <w:top w:val="none" w:sz="0" w:space="0" w:color="auto"/>
            <w:left w:val="none" w:sz="0" w:space="0" w:color="auto"/>
            <w:bottom w:val="none" w:sz="0" w:space="0" w:color="auto"/>
            <w:right w:val="none" w:sz="0" w:space="0" w:color="auto"/>
          </w:divBdr>
        </w:div>
        <w:div w:id="30157579">
          <w:marLeft w:val="0"/>
          <w:marRight w:val="0"/>
          <w:marTop w:val="0"/>
          <w:marBottom w:val="0"/>
          <w:divBdr>
            <w:top w:val="none" w:sz="0" w:space="0" w:color="auto"/>
            <w:left w:val="none" w:sz="0" w:space="0" w:color="auto"/>
            <w:bottom w:val="none" w:sz="0" w:space="0" w:color="auto"/>
            <w:right w:val="none" w:sz="0" w:space="0" w:color="auto"/>
          </w:divBdr>
        </w:div>
        <w:div w:id="1306159746">
          <w:marLeft w:val="0"/>
          <w:marRight w:val="0"/>
          <w:marTop w:val="0"/>
          <w:marBottom w:val="0"/>
          <w:divBdr>
            <w:top w:val="none" w:sz="0" w:space="0" w:color="auto"/>
            <w:left w:val="none" w:sz="0" w:space="0" w:color="auto"/>
            <w:bottom w:val="none" w:sz="0" w:space="0" w:color="auto"/>
            <w:right w:val="none" w:sz="0" w:space="0" w:color="auto"/>
          </w:divBdr>
        </w:div>
      </w:divsChild>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29511404">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4743131">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3794367">
      <w:bodyDiv w:val="1"/>
      <w:marLeft w:val="0"/>
      <w:marRight w:val="0"/>
      <w:marTop w:val="0"/>
      <w:marBottom w:val="0"/>
      <w:divBdr>
        <w:top w:val="none" w:sz="0" w:space="0" w:color="auto"/>
        <w:left w:val="none" w:sz="0" w:space="0" w:color="auto"/>
        <w:bottom w:val="none" w:sz="0" w:space="0" w:color="auto"/>
        <w:right w:val="none" w:sz="0" w:space="0" w:color="auto"/>
      </w:divBdr>
      <w:divsChild>
        <w:div w:id="1953587442">
          <w:marLeft w:val="0"/>
          <w:marRight w:val="0"/>
          <w:marTop w:val="0"/>
          <w:marBottom w:val="0"/>
          <w:divBdr>
            <w:top w:val="none" w:sz="0" w:space="0" w:color="auto"/>
            <w:left w:val="none" w:sz="0" w:space="0" w:color="auto"/>
            <w:bottom w:val="none" w:sz="0" w:space="0" w:color="auto"/>
            <w:right w:val="none" w:sz="0" w:space="0" w:color="auto"/>
          </w:divBdr>
          <w:divsChild>
            <w:div w:id="1402872036">
              <w:marLeft w:val="0"/>
              <w:marRight w:val="0"/>
              <w:marTop w:val="0"/>
              <w:marBottom w:val="0"/>
              <w:divBdr>
                <w:top w:val="none" w:sz="0" w:space="0" w:color="auto"/>
                <w:left w:val="none" w:sz="0" w:space="0" w:color="auto"/>
                <w:bottom w:val="none" w:sz="0" w:space="0" w:color="auto"/>
                <w:right w:val="none" w:sz="0" w:space="0" w:color="auto"/>
              </w:divBdr>
            </w:div>
            <w:div w:id="1423573531">
              <w:marLeft w:val="0"/>
              <w:marRight w:val="0"/>
              <w:marTop w:val="0"/>
              <w:marBottom w:val="0"/>
              <w:divBdr>
                <w:top w:val="none" w:sz="0" w:space="0" w:color="auto"/>
                <w:left w:val="none" w:sz="0" w:space="0" w:color="auto"/>
                <w:bottom w:val="none" w:sz="0" w:space="0" w:color="auto"/>
                <w:right w:val="none" w:sz="0" w:space="0" w:color="auto"/>
              </w:divBdr>
            </w:div>
            <w:div w:id="1199197178">
              <w:marLeft w:val="0"/>
              <w:marRight w:val="0"/>
              <w:marTop w:val="0"/>
              <w:marBottom w:val="0"/>
              <w:divBdr>
                <w:top w:val="none" w:sz="0" w:space="0" w:color="auto"/>
                <w:left w:val="none" w:sz="0" w:space="0" w:color="auto"/>
                <w:bottom w:val="none" w:sz="0" w:space="0" w:color="auto"/>
                <w:right w:val="none" w:sz="0" w:space="0" w:color="auto"/>
              </w:divBdr>
            </w:div>
            <w:div w:id="1468358955">
              <w:marLeft w:val="0"/>
              <w:marRight w:val="0"/>
              <w:marTop w:val="0"/>
              <w:marBottom w:val="0"/>
              <w:divBdr>
                <w:top w:val="none" w:sz="0" w:space="0" w:color="auto"/>
                <w:left w:val="none" w:sz="0" w:space="0" w:color="auto"/>
                <w:bottom w:val="none" w:sz="0" w:space="0" w:color="auto"/>
                <w:right w:val="none" w:sz="0" w:space="0" w:color="auto"/>
              </w:divBdr>
            </w:div>
            <w:div w:id="1225291126">
              <w:marLeft w:val="0"/>
              <w:marRight w:val="0"/>
              <w:marTop w:val="0"/>
              <w:marBottom w:val="0"/>
              <w:divBdr>
                <w:top w:val="none" w:sz="0" w:space="0" w:color="auto"/>
                <w:left w:val="none" w:sz="0" w:space="0" w:color="auto"/>
                <w:bottom w:val="none" w:sz="0" w:space="0" w:color="auto"/>
                <w:right w:val="none" w:sz="0" w:space="0" w:color="auto"/>
              </w:divBdr>
            </w:div>
            <w:div w:id="1658261864">
              <w:marLeft w:val="0"/>
              <w:marRight w:val="0"/>
              <w:marTop w:val="0"/>
              <w:marBottom w:val="0"/>
              <w:divBdr>
                <w:top w:val="none" w:sz="0" w:space="0" w:color="auto"/>
                <w:left w:val="none" w:sz="0" w:space="0" w:color="auto"/>
                <w:bottom w:val="none" w:sz="0" w:space="0" w:color="auto"/>
                <w:right w:val="none" w:sz="0" w:space="0" w:color="auto"/>
              </w:divBdr>
            </w:div>
            <w:div w:id="1083113566">
              <w:marLeft w:val="0"/>
              <w:marRight w:val="0"/>
              <w:marTop w:val="0"/>
              <w:marBottom w:val="0"/>
              <w:divBdr>
                <w:top w:val="none" w:sz="0" w:space="0" w:color="auto"/>
                <w:left w:val="none" w:sz="0" w:space="0" w:color="auto"/>
                <w:bottom w:val="none" w:sz="0" w:space="0" w:color="auto"/>
                <w:right w:val="none" w:sz="0" w:space="0" w:color="auto"/>
              </w:divBdr>
            </w:div>
            <w:div w:id="249968612">
              <w:marLeft w:val="0"/>
              <w:marRight w:val="0"/>
              <w:marTop w:val="0"/>
              <w:marBottom w:val="0"/>
              <w:divBdr>
                <w:top w:val="none" w:sz="0" w:space="0" w:color="auto"/>
                <w:left w:val="none" w:sz="0" w:space="0" w:color="auto"/>
                <w:bottom w:val="none" w:sz="0" w:space="0" w:color="auto"/>
                <w:right w:val="none" w:sz="0" w:space="0" w:color="auto"/>
              </w:divBdr>
            </w:div>
            <w:div w:id="1098138462">
              <w:marLeft w:val="0"/>
              <w:marRight w:val="0"/>
              <w:marTop w:val="0"/>
              <w:marBottom w:val="0"/>
              <w:divBdr>
                <w:top w:val="none" w:sz="0" w:space="0" w:color="auto"/>
                <w:left w:val="none" w:sz="0" w:space="0" w:color="auto"/>
                <w:bottom w:val="none" w:sz="0" w:space="0" w:color="auto"/>
                <w:right w:val="none" w:sz="0" w:space="0" w:color="auto"/>
              </w:divBdr>
            </w:div>
            <w:div w:id="263267586">
              <w:marLeft w:val="0"/>
              <w:marRight w:val="0"/>
              <w:marTop w:val="0"/>
              <w:marBottom w:val="0"/>
              <w:divBdr>
                <w:top w:val="none" w:sz="0" w:space="0" w:color="auto"/>
                <w:left w:val="none" w:sz="0" w:space="0" w:color="auto"/>
                <w:bottom w:val="none" w:sz="0" w:space="0" w:color="auto"/>
                <w:right w:val="none" w:sz="0" w:space="0" w:color="auto"/>
              </w:divBdr>
            </w:div>
            <w:div w:id="1106190520">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 w:id="1442872788">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315036230">
              <w:marLeft w:val="0"/>
              <w:marRight w:val="0"/>
              <w:marTop w:val="0"/>
              <w:marBottom w:val="0"/>
              <w:divBdr>
                <w:top w:val="none" w:sz="0" w:space="0" w:color="auto"/>
                <w:left w:val="none" w:sz="0" w:space="0" w:color="auto"/>
                <w:bottom w:val="none" w:sz="0" w:space="0" w:color="auto"/>
                <w:right w:val="none" w:sz="0" w:space="0" w:color="auto"/>
              </w:divBdr>
            </w:div>
            <w:div w:id="52438141">
              <w:marLeft w:val="0"/>
              <w:marRight w:val="0"/>
              <w:marTop w:val="0"/>
              <w:marBottom w:val="0"/>
              <w:divBdr>
                <w:top w:val="none" w:sz="0" w:space="0" w:color="auto"/>
                <w:left w:val="none" w:sz="0" w:space="0" w:color="auto"/>
                <w:bottom w:val="none" w:sz="0" w:space="0" w:color="auto"/>
                <w:right w:val="none" w:sz="0" w:space="0" w:color="auto"/>
              </w:divBdr>
            </w:div>
            <w:div w:id="1822119300">
              <w:marLeft w:val="0"/>
              <w:marRight w:val="0"/>
              <w:marTop w:val="0"/>
              <w:marBottom w:val="0"/>
              <w:divBdr>
                <w:top w:val="none" w:sz="0" w:space="0" w:color="auto"/>
                <w:left w:val="none" w:sz="0" w:space="0" w:color="auto"/>
                <w:bottom w:val="none" w:sz="0" w:space="0" w:color="auto"/>
                <w:right w:val="none" w:sz="0" w:space="0" w:color="auto"/>
              </w:divBdr>
            </w:div>
            <w:div w:id="1423986590">
              <w:marLeft w:val="0"/>
              <w:marRight w:val="0"/>
              <w:marTop w:val="0"/>
              <w:marBottom w:val="0"/>
              <w:divBdr>
                <w:top w:val="none" w:sz="0" w:space="0" w:color="auto"/>
                <w:left w:val="none" w:sz="0" w:space="0" w:color="auto"/>
                <w:bottom w:val="none" w:sz="0" w:space="0" w:color="auto"/>
                <w:right w:val="none" w:sz="0" w:space="0" w:color="auto"/>
              </w:divBdr>
            </w:div>
            <w:div w:id="1836653267">
              <w:marLeft w:val="0"/>
              <w:marRight w:val="0"/>
              <w:marTop w:val="0"/>
              <w:marBottom w:val="0"/>
              <w:divBdr>
                <w:top w:val="none" w:sz="0" w:space="0" w:color="auto"/>
                <w:left w:val="none" w:sz="0" w:space="0" w:color="auto"/>
                <w:bottom w:val="none" w:sz="0" w:space="0" w:color="auto"/>
                <w:right w:val="none" w:sz="0" w:space="0" w:color="auto"/>
              </w:divBdr>
            </w:div>
            <w:div w:id="654719291">
              <w:marLeft w:val="0"/>
              <w:marRight w:val="0"/>
              <w:marTop w:val="0"/>
              <w:marBottom w:val="0"/>
              <w:divBdr>
                <w:top w:val="none" w:sz="0" w:space="0" w:color="auto"/>
                <w:left w:val="none" w:sz="0" w:space="0" w:color="auto"/>
                <w:bottom w:val="none" w:sz="0" w:space="0" w:color="auto"/>
                <w:right w:val="none" w:sz="0" w:space="0" w:color="auto"/>
              </w:divBdr>
            </w:div>
            <w:div w:id="836386740">
              <w:marLeft w:val="0"/>
              <w:marRight w:val="0"/>
              <w:marTop w:val="0"/>
              <w:marBottom w:val="0"/>
              <w:divBdr>
                <w:top w:val="none" w:sz="0" w:space="0" w:color="auto"/>
                <w:left w:val="none" w:sz="0" w:space="0" w:color="auto"/>
                <w:bottom w:val="none" w:sz="0" w:space="0" w:color="auto"/>
                <w:right w:val="none" w:sz="0" w:space="0" w:color="auto"/>
              </w:divBdr>
            </w:div>
            <w:div w:id="2049605078">
              <w:marLeft w:val="0"/>
              <w:marRight w:val="0"/>
              <w:marTop w:val="0"/>
              <w:marBottom w:val="0"/>
              <w:divBdr>
                <w:top w:val="none" w:sz="0" w:space="0" w:color="auto"/>
                <w:left w:val="none" w:sz="0" w:space="0" w:color="auto"/>
                <w:bottom w:val="none" w:sz="0" w:space="0" w:color="auto"/>
                <w:right w:val="none" w:sz="0" w:space="0" w:color="auto"/>
              </w:divBdr>
            </w:div>
            <w:div w:id="665548592">
              <w:marLeft w:val="0"/>
              <w:marRight w:val="0"/>
              <w:marTop w:val="0"/>
              <w:marBottom w:val="0"/>
              <w:divBdr>
                <w:top w:val="none" w:sz="0" w:space="0" w:color="auto"/>
                <w:left w:val="none" w:sz="0" w:space="0" w:color="auto"/>
                <w:bottom w:val="none" w:sz="0" w:space="0" w:color="auto"/>
                <w:right w:val="none" w:sz="0" w:space="0" w:color="auto"/>
              </w:divBdr>
            </w:div>
            <w:div w:id="249855043">
              <w:marLeft w:val="0"/>
              <w:marRight w:val="0"/>
              <w:marTop w:val="0"/>
              <w:marBottom w:val="0"/>
              <w:divBdr>
                <w:top w:val="none" w:sz="0" w:space="0" w:color="auto"/>
                <w:left w:val="none" w:sz="0" w:space="0" w:color="auto"/>
                <w:bottom w:val="none" w:sz="0" w:space="0" w:color="auto"/>
                <w:right w:val="none" w:sz="0" w:space="0" w:color="auto"/>
              </w:divBdr>
            </w:div>
            <w:div w:id="841773862">
              <w:marLeft w:val="0"/>
              <w:marRight w:val="0"/>
              <w:marTop w:val="0"/>
              <w:marBottom w:val="0"/>
              <w:divBdr>
                <w:top w:val="none" w:sz="0" w:space="0" w:color="auto"/>
                <w:left w:val="none" w:sz="0" w:space="0" w:color="auto"/>
                <w:bottom w:val="none" w:sz="0" w:space="0" w:color="auto"/>
                <w:right w:val="none" w:sz="0" w:space="0" w:color="auto"/>
              </w:divBdr>
            </w:div>
            <w:div w:id="683480302">
              <w:marLeft w:val="0"/>
              <w:marRight w:val="0"/>
              <w:marTop w:val="0"/>
              <w:marBottom w:val="0"/>
              <w:divBdr>
                <w:top w:val="none" w:sz="0" w:space="0" w:color="auto"/>
                <w:left w:val="none" w:sz="0" w:space="0" w:color="auto"/>
                <w:bottom w:val="none" w:sz="0" w:space="0" w:color="auto"/>
                <w:right w:val="none" w:sz="0" w:space="0" w:color="auto"/>
              </w:divBdr>
            </w:div>
            <w:div w:id="2090078181">
              <w:marLeft w:val="0"/>
              <w:marRight w:val="0"/>
              <w:marTop w:val="0"/>
              <w:marBottom w:val="0"/>
              <w:divBdr>
                <w:top w:val="none" w:sz="0" w:space="0" w:color="auto"/>
                <w:left w:val="none" w:sz="0" w:space="0" w:color="auto"/>
                <w:bottom w:val="none" w:sz="0" w:space="0" w:color="auto"/>
                <w:right w:val="none" w:sz="0" w:space="0" w:color="auto"/>
              </w:divBdr>
            </w:div>
            <w:div w:id="1501580125">
              <w:marLeft w:val="0"/>
              <w:marRight w:val="0"/>
              <w:marTop w:val="0"/>
              <w:marBottom w:val="0"/>
              <w:divBdr>
                <w:top w:val="none" w:sz="0" w:space="0" w:color="auto"/>
                <w:left w:val="none" w:sz="0" w:space="0" w:color="auto"/>
                <w:bottom w:val="none" w:sz="0" w:space="0" w:color="auto"/>
                <w:right w:val="none" w:sz="0" w:space="0" w:color="auto"/>
              </w:divBdr>
            </w:div>
            <w:div w:id="1598948411">
              <w:marLeft w:val="0"/>
              <w:marRight w:val="0"/>
              <w:marTop w:val="0"/>
              <w:marBottom w:val="0"/>
              <w:divBdr>
                <w:top w:val="none" w:sz="0" w:space="0" w:color="auto"/>
                <w:left w:val="none" w:sz="0" w:space="0" w:color="auto"/>
                <w:bottom w:val="none" w:sz="0" w:space="0" w:color="auto"/>
                <w:right w:val="none" w:sz="0" w:space="0" w:color="auto"/>
              </w:divBdr>
            </w:div>
            <w:div w:id="1474908561">
              <w:marLeft w:val="0"/>
              <w:marRight w:val="0"/>
              <w:marTop w:val="0"/>
              <w:marBottom w:val="0"/>
              <w:divBdr>
                <w:top w:val="none" w:sz="0" w:space="0" w:color="auto"/>
                <w:left w:val="none" w:sz="0" w:space="0" w:color="auto"/>
                <w:bottom w:val="none" w:sz="0" w:space="0" w:color="auto"/>
                <w:right w:val="none" w:sz="0" w:space="0" w:color="auto"/>
              </w:divBdr>
            </w:div>
            <w:div w:id="1346397905">
              <w:marLeft w:val="0"/>
              <w:marRight w:val="0"/>
              <w:marTop w:val="0"/>
              <w:marBottom w:val="0"/>
              <w:divBdr>
                <w:top w:val="none" w:sz="0" w:space="0" w:color="auto"/>
                <w:left w:val="none" w:sz="0" w:space="0" w:color="auto"/>
                <w:bottom w:val="none" w:sz="0" w:space="0" w:color="auto"/>
                <w:right w:val="none" w:sz="0" w:space="0" w:color="auto"/>
              </w:divBdr>
            </w:div>
            <w:div w:id="285237429">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792018688">
              <w:marLeft w:val="0"/>
              <w:marRight w:val="0"/>
              <w:marTop w:val="0"/>
              <w:marBottom w:val="0"/>
              <w:divBdr>
                <w:top w:val="none" w:sz="0" w:space="0" w:color="auto"/>
                <w:left w:val="none" w:sz="0" w:space="0" w:color="auto"/>
                <w:bottom w:val="none" w:sz="0" w:space="0" w:color="auto"/>
                <w:right w:val="none" w:sz="0" w:space="0" w:color="auto"/>
              </w:divBdr>
            </w:div>
            <w:div w:id="1916623570">
              <w:marLeft w:val="0"/>
              <w:marRight w:val="0"/>
              <w:marTop w:val="0"/>
              <w:marBottom w:val="0"/>
              <w:divBdr>
                <w:top w:val="none" w:sz="0" w:space="0" w:color="auto"/>
                <w:left w:val="none" w:sz="0" w:space="0" w:color="auto"/>
                <w:bottom w:val="none" w:sz="0" w:space="0" w:color="auto"/>
                <w:right w:val="none" w:sz="0" w:space="0" w:color="auto"/>
              </w:divBdr>
            </w:div>
            <w:div w:id="1028608697">
              <w:marLeft w:val="0"/>
              <w:marRight w:val="0"/>
              <w:marTop w:val="0"/>
              <w:marBottom w:val="0"/>
              <w:divBdr>
                <w:top w:val="none" w:sz="0" w:space="0" w:color="auto"/>
                <w:left w:val="none" w:sz="0" w:space="0" w:color="auto"/>
                <w:bottom w:val="none" w:sz="0" w:space="0" w:color="auto"/>
                <w:right w:val="none" w:sz="0" w:space="0" w:color="auto"/>
              </w:divBdr>
            </w:div>
            <w:div w:id="662702357">
              <w:marLeft w:val="0"/>
              <w:marRight w:val="0"/>
              <w:marTop w:val="0"/>
              <w:marBottom w:val="0"/>
              <w:divBdr>
                <w:top w:val="none" w:sz="0" w:space="0" w:color="auto"/>
                <w:left w:val="none" w:sz="0" w:space="0" w:color="auto"/>
                <w:bottom w:val="none" w:sz="0" w:space="0" w:color="auto"/>
                <w:right w:val="none" w:sz="0" w:space="0" w:color="auto"/>
              </w:divBdr>
            </w:div>
            <w:div w:id="1749956839">
              <w:marLeft w:val="0"/>
              <w:marRight w:val="0"/>
              <w:marTop w:val="0"/>
              <w:marBottom w:val="0"/>
              <w:divBdr>
                <w:top w:val="none" w:sz="0" w:space="0" w:color="auto"/>
                <w:left w:val="none" w:sz="0" w:space="0" w:color="auto"/>
                <w:bottom w:val="none" w:sz="0" w:space="0" w:color="auto"/>
                <w:right w:val="none" w:sz="0" w:space="0" w:color="auto"/>
              </w:divBdr>
            </w:div>
            <w:div w:id="548347325">
              <w:marLeft w:val="0"/>
              <w:marRight w:val="0"/>
              <w:marTop w:val="0"/>
              <w:marBottom w:val="0"/>
              <w:divBdr>
                <w:top w:val="none" w:sz="0" w:space="0" w:color="auto"/>
                <w:left w:val="none" w:sz="0" w:space="0" w:color="auto"/>
                <w:bottom w:val="none" w:sz="0" w:space="0" w:color="auto"/>
                <w:right w:val="none" w:sz="0" w:space="0" w:color="auto"/>
              </w:divBdr>
            </w:div>
            <w:div w:id="1884750255">
              <w:marLeft w:val="0"/>
              <w:marRight w:val="0"/>
              <w:marTop w:val="0"/>
              <w:marBottom w:val="0"/>
              <w:divBdr>
                <w:top w:val="none" w:sz="0" w:space="0" w:color="auto"/>
                <w:left w:val="none" w:sz="0" w:space="0" w:color="auto"/>
                <w:bottom w:val="none" w:sz="0" w:space="0" w:color="auto"/>
                <w:right w:val="none" w:sz="0" w:space="0" w:color="auto"/>
              </w:divBdr>
            </w:div>
            <w:div w:id="308364585">
              <w:marLeft w:val="0"/>
              <w:marRight w:val="0"/>
              <w:marTop w:val="0"/>
              <w:marBottom w:val="0"/>
              <w:divBdr>
                <w:top w:val="none" w:sz="0" w:space="0" w:color="auto"/>
                <w:left w:val="none" w:sz="0" w:space="0" w:color="auto"/>
                <w:bottom w:val="none" w:sz="0" w:space="0" w:color="auto"/>
                <w:right w:val="none" w:sz="0" w:space="0" w:color="auto"/>
              </w:divBdr>
            </w:div>
            <w:div w:id="1242446338">
              <w:marLeft w:val="0"/>
              <w:marRight w:val="0"/>
              <w:marTop w:val="0"/>
              <w:marBottom w:val="0"/>
              <w:divBdr>
                <w:top w:val="none" w:sz="0" w:space="0" w:color="auto"/>
                <w:left w:val="none" w:sz="0" w:space="0" w:color="auto"/>
                <w:bottom w:val="none" w:sz="0" w:space="0" w:color="auto"/>
                <w:right w:val="none" w:sz="0" w:space="0" w:color="auto"/>
              </w:divBdr>
            </w:div>
            <w:div w:id="2062167521">
              <w:marLeft w:val="0"/>
              <w:marRight w:val="0"/>
              <w:marTop w:val="0"/>
              <w:marBottom w:val="0"/>
              <w:divBdr>
                <w:top w:val="none" w:sz="0" w:space="0" w:color="auto"/>
                <w:left w:val="none" w:sz="0" w:space="0" w:color="auto"/>
                <w:bottom w:val="none" w:sz="0" w:space="0" w:color="auto"/>
                <w:right w:val="none" w:sz="0" w:space="0" w:color="auto"/>
              </w:divBdr>
            </w:div>
            <w:div w:id="941719261">
              <w:marLeft w:val="0"/>
              <w:marRight w:val="0"/>
              <w:marTop w:val="0"/>
              <w:marBottom w:val="0"/>
              <w:divBdr>
                <w:top w:val="none" w:sz="0" w:space="0" w:color="auto"/>
                <w:left w:val="none" w:sz="0" w:space="0" w:color="auto"/>
                <w:bottom w:val="none" w:sz="0" w:space="0" w:color="auto"/>
                <w:right w:val="none" w:sz="0" w:space="0" w:color="auto"/>
              </w:divBdr>
            </w:div>
            <w:div w:id="491919210">
              <w:marLeft w:val="0"/>
              <w:marRight w:val="0"/>
              <w:marTop w:val="0"/>
              <w:marBottom w:val="0"/>
              <w:divBdr>
                <w:top w:val="none" w:sz="0" w:space="0" w:color="auto"/>
                <w:left w:val="none" w:sz="0" w:space="0" w:color="auto"/>
                <w:bottom w:val="none" w:sz="0" w:space="0" w:color="auto"/>
                <w:right w:val="none" w:sz="0" w:space="0" w:color="auto"/>
              </w:divBdr>
            </w:div>
            <w:div w:id="1165702580">
              <w:marLeft w:val="0"/>
              <w:marRight w:val="0"/>
              <w:marTop w:val="0"/>
              <w:marBottom w:val="0"/>
              <w:divBdr>
                <w:top w:val="none" w:sz="0" w:space="0" w:color="auto"/>
                <w:left w:val="none" w:sz="0" w:space="0" w:color="auto"/>
                <w:bottom w:val="none" w:sz="0" w:space="0" w:color="auto"/>
                <w:right w:val="none" w:sz="0" w:space="0" w:color="auto"/>
              </w:divBdr>
            </w:div>
            <w:div w:id="1295452694">
              <w:marLeft w:val="0"/>
              <w:marRight w:val="0"/>
              <w:marTop w:val="0"/>
              <w:marBottom w:val="0"/>
              <w:divBdr>
                <w:top w:val="none" w:sz="0" w:space="0" w:color="auto"/>
                <w:left w:val="none" w:sz="0" w:space="0" w:color="auto"/>
                <w:bottom w:val="none" w:sz="0" w:space="0" w:color="auto"/>
                <w:right w:val="none" w:sz="0" w:space="0" w:color="auto"/>
              </w:divBdr>
            </w:div>
            <w:div w:id="1920821876">
              <w:marLeft w:val="0"/>
              <w:marRight w:val="0"/>
              <w:marTop w:val="0"/>
              <w:marBottom w:val="0"/>
              <w:divBdr>
                <w:top w:val="none" w:sz="0" w:space="0" w:color="auto"/>
                <w:left w:val="none" w:sz="0" w:space="0" w:color="auto"/>
                <w:bottom w:val="none" w:sz="0" w:space="0" w:color="auto"/>
                <w:right w:val="none" w:sz="0" w:space="0" w:color="auto"/>
              </w:divBdr>
            </w:div>
            <w:div w:id="466170957">
              <w:marLeft w:val="0"/>
              <w:marRight w:val="0"/>
              <w:marTop w:val="0"/>
              <w:marBottom w:val="0"/>
              <w:divBdr>
                <w:top w:val="none" w:sz="0" w:space="0" w:color="auto"/>
                <w:left w:val="none" w:sz="0" w:space="0" w:color="auto"/>
                <w:bottom w:val="none" w:sz="0" w:space="0" w:color="auto"/>
                <w:right w:val="none" w:sz="0" w:space="0" w:color="auto"/>
              </w:divBdr>
            </w:div>
            <w:div w:id="236474438">
              <w:marLeft w:val="0"/>
              <w:marRight w:val="0"/>
              <w:marTop w:val="0"/>
              <w:marBottom w:val="0"/>
              <w:divBdr>
                <w:top w:val="none" w:sz="0" w:space="0" w:color="auto"/>
                <w:left w:val="none" w:sz="0" w:space="0" w:color="auto"/>
                <w:bottom w:val="none" w:sz="0" w:space="0" w:color="auto"/>
                <w:right w:val="none" w:sz="0" w:space="0" w:color="auto"/>
              </w:divBdr>
            </w:div>
            <w:div w:id="986937103">
              <w:marLeft w:val="0"/>
              <w:marRight w:val="0"/>
              <w:marTop w:val="0"/>
              <w:marBottom w:val="0"/>
              <w:divBdr>
                <w:top w:val="none" w:sz="0" w:space="0" w:color="auto"/>
                <w:left w:val="none" w:sz="0" w:space="0" w:color="auto"/>
                <w:bottom w:val="none" w:sz="0" w:space="0" w:color="auto"/>
                <w:right w:val="none" w:sz="0" w:space="0" w:color="auto"/>
              </w:divBdr>
            </w:div>
            <w:div w:id="771434211">
              <w:marLeft w:val="0"/>
              <w:marRight w:val="0"/>
              <w:marTop w:val="0"/>
              <w:marBottom w:val="0"/>
              <w:divBdr>
                <w:top w:val="none" w:sz="0" w:space="0" w:color="auto"/>
                <w:left w:val="none" w:sz="0" w:space="0" w:color="auto"/>
                <w:bottom w:val="none" w:sz="0" w:space="0" w:color="auto"/>
                <w:right w:val="none" w:sz="0" w:space="0" w:color="auto"/>
              </w:divBdr>
            </w:div>
            <w:div w:id="1725563666">
              <w:marLeft w:val="0"/>
              <w:marRight w:val="0"/>
              <w:marTop w:val="0"/>
              <w:marBottom w:val="0"/>
              <w:divBdr>
                <w:top w:val="none" w:sz="0" w:space="0" w:color="auto"/>
                <w:left w:val="none" w:sz="0" w:space="0" w:color="auto"/>
                <w:bottom w:val="none" w:sz="0" w:space="0" w:color="auto"/>
                <w:right w:val="none" w:sz="0" w:space="0" w:color="auto"/>
              </w:divBdr>
            </w:div>
            <w:div w:id="1159419272">
              <w:marLeft w:val="0"/>
              <w:marRight w:val="0"/>
              <w:marTop w:val="0"/>
              <w:marBottom w:val="0"/>
              <w:divBdr>
                <w:top w:val="none" w:sz="0" w:space="0" w:color="auto"/>
                <w:left w:val="none" w:sz="0" w:space="0" w:color="auto"/>
                <w:bottom w:val="none" w:sz="0" w:space="0" w:color="auto"/>
                <w:right w:val="none" w:sz="0" w:space="0" w:color="auto"/>
              </w:divBdr>
            </w:div>
            <w:div w:id="1358854352">
              <w:marLeft w:val="0"/>
              <w:marRight w:val="0"/>
              <w:marTop w:val="0"/>
              <w:marBottom w:val="0"/>
              <w:divBdr>
                <w:top w:val="none" w:sz="0" w:space="0" w:color="auto"/>
                <w:left w:val="none" w:sz="0" w:space="0" w:color="auto"/>
                <w:bottom w:val="none" w:sz="0" w:space="0" w:color="auto"/>
                <w:right w:val="none" w:sz="0" w:space="0" w:color="auto"/>
              </w:divBdr>
            </w:div>
            <w:div w:id="2068334155">
              <w:marLeft w:val="0"/>
              <w:marRight w:val="0"/>
              <w:marTop w:val="0"/>
              <w:marBottom w:val="0"/>
              <w:divBdr>
                <w:top w:val="none" w:sz="0" w:space="0" w:color="auto"/>
                <w:left w:val="none" w:sz="0" w:space="0" w:color="auto"/>
                <w:bottom w:val="none" w:sz="0" w:space="0" w:color="auto"/>
                <w:right w:val="none" w:sz="0" w:space="0" w:color="auto"/>
              </w:divBdr>
            </w:div>
            <w:div w:id="1359620837">
              <w:marLeft w:val="0"/>
              <w:marRight w:val="0"/>
              <w:marTop w:val="0"/>
              <w:marBottom w:val="0"/>
              <w:divBdr>
                <w:top w:val="none" w:sz="0" w:space="0" w:color="auto"/>
                <w:left w:val="none" w:sz="0" w:space="0" w:color="auto"/>
                <w:bottom w:val="none" w:sz="0" w:space="0" w:color="auto"/>
                <w:right w:val="none" w:sz="0" w:space="0" w:color="auto"/>
              </w:divBdr>
            </w:div>
            <w:div w:id="480777955">
              <w:marLeft w:val="0"/>
              <w:marRight w:val="0"/>
              <w:marTop w:val="0"/>
              <w:marBottom w:val="0"/>
              <w:divBdr>
                <w:top w:val="none" w:sz="0" w:space="0" w:color="auto"/>
                <w:left w:val="none" w:sz="0" w:space="0" w:color="auto"/>
                <w:bottom w:val="none" w:sz="0" w:space="0" w:color="auto"/>
                <w:right w:val="none" w:sz="0" w:space="0" w:color="auto"/>
              </w:divBdr>
            </w:div>
            <w:div w:id="2145734793">
              <w:marLeft w:val="0"/>
              <w:marRight w:val="0"/>
              <w:marTop w:val="0"/>
              <w:marBottom w:val="0"/>
              <w:divBdr>
                <w:top w:val="none" w:sz="0" w:space="0" w:color="auto"/>
                <w:left w:val="none" w:sz="0" w:space="0" w:color="auto"/>
                <w:bottom w:val="none" w:sz="0" w:space="0" w:color="auto"/>
                <w:right w:val="none" w:sz="0" w:space="0" w:color="auto"/>
              </w:divBdr>
            </w:div>
            <w:div w:id="1108547037">
              <w:marLeft w:val="0"/>
              <w:marRight w:val="0"/>
              <w:marTop w:val="0"/>
              <w:marBottom w:val="0"/>
              <w:divBdr>
                <w:top w:val="none" w:sz="0" w:space="0" w:color="auto"/>
                <w:left w:val="none" w:sz="0" w:space="0" w:color="auto"/>
                <w:bottom w:val="none" w:sz="0" w:space="0" w:color="auto"/>
                <w:right w:val="none" w:sz="0" w:space="0" w:color="auto"/>
              </w:divBdr>
            </w:div>
            <w:div w:id="1390419924">
              <w:marLeft w:val="0"/>
              <w:marRight w:val="0"/>
              <w:marTop w:val="0"/>
              <w:marBottom w:val="0"/>
              <w:divBdr>
                <w:top w:val="none" w:sz="0" w:space="0" w:color="auto"/>
                <w:left w:val="none" w:sz="0" w:space="0" w:color="auto"/>
                <w:bottom w:val="none" w:sz="0" w:space="0" w:color="auto"/>
                <w:right w:val="none" w:sz="0" w:space="0" w:color="auto"/>
              </w:divBdr>
            </w:div>
            <w:div w:id="685597686">
              <w:marLeft w:val="0"/>
              <w:marRight w:val="0"/>
              <w:marTop w:val="0"/>
              <w:marBottom w:val="0"/>
              <w:divBdr>
                <w:top w:val="none" w:sz="0" w:space="0" w:color="auto"/>
                <w:left w:val="none" w:sz="0" w:space="0" w:color="auto"/>
                <w:bottom w:val="none" w:sz="0" w:space="0" w:color="auto"/>
                <w:right w:val="none" w:sz="0" w:space="0" w:color="auto"/>
              </w:divBdr>
            </w:div>
            <w:div w:id="1983803884">
              <w:marLeft w:val="0"/>
              <w:marRight w:val="0"/>
              <w:marTop w:val="0"/>
              <w:marBottom w:val="0"/>
              <w:divBdr>
                <w:top w:val="none" w:sz="0" w:space="0" w:color="auto"/>
                <w:left w:val="none" w:sz="0" w:space="0" w:color="auto"/>
                <w:bottom w:val="none" w:sz="0" w:space="0" w:color="auto"/>
                <w:right w:val="none" w:sz="0" w:space="0" w:color="auto"/>
              </w:divBdr>
            </w:div>
            <w:div w:id="395516503">
              <w:marLeft w:val="0"/>
              <w:marRight w:val="0"/>
              <w:marTop w:val="0"/>
              <w:marBottom w:val="0"/>
              <w:divBdr>
                <w:top w:val="none" w:sz="0" w:space="0" w:color="auto"/>
                <w:left w:val="none" w:sz="0" w:space="0" w:color="auto"/>
                <w:bottom w:val="none" w:sz="0" w:space="0" w:color="auto"/>
                <w:right w:val="none" w:sz="0" w:space="0" w:color="auto"/>
              </w:divBdr>
            </w:div>
            <w:div w:id="464280759">
              <w:marLeft w:val="0"/>
              <w:marRight w:val="0"/>
              <w:marTop w:val="0"/>
              <w:marBottom w:val="0"/>
              <w:divBdr>
                <w:top w:val="none" w:sz="0" w:space="0" w:color="auto"/>
                <w:left w:val="none" w:sz="0" w:space="0" w:color="auto"/>
                <w:bottom w:val="none" w:sz="0" w:space="0" w:color="auto"/>
                <w:right w:val="none" w:sz="0" w:space="0" w:color="auto"/>
              </w:divBdr>
            </w:div>
            <w:div w:id="159009199">
              <w:marLeft w:val="0"/>
              <w:marRight w:val="0"/>
              <w:marTop w:val="0"/>
              <w:marBottom w:val="0"/>
              <w:divBdr>
                <w:top w:val="none" w:sz="0" w:space="0" w:color="auto"/>
                <w:left w:val="none" w:sz="0" w:space="0" w:color="auto"/>
                <w:bottom w:val="none" w:sz="0" w:space="0" w:color="auto"/>
                <w:right w:val="none" w:sz="0" w:space="0" w:color="auto"/>
              </w:divBdr>
            </w:div>
            <w:div w:id="1727147815">
              <w:marLeft w:val="0"/>
              <w:marRight w:val="0"/>
              <w:marTop w:val="0"/>
              <w:marBottom w:val="0"/>
              <w:divBdr>
                <w:top w:val="none" w:sz="0" w:space="0" w:color="auto"/>
                <w:left w:val="none" w:sz="0" w:space="0" w:color="auto"/>
                <w:bottom w:val="none" w:sz="0" w:space="0" w:color="auto"/>
                <w:right w:val="none" w:sz="0" w:space="0" w:color="auto"/>
              </w:divBdr>
            </w:div>
            <w:div w:id="2004627111">
              <w:marLeft w:val="0"/>
              <w:marRight w:val="0"/>
              <w:marTop w:val="0"/>
              <w:marBottom w:val="0"/>
              <w:divBdr>
                <w:top w:val="none" w:sz="0" w:space="0" w:color="auto"/>
                <w:left w:val="none" w:sz="0" w:space="0" w:color="auto"/>
                <w:bottom w:val="none" w:sz="0" w:space="0" w:color="auto"/>
                <w:right w:val="none" w:sz="0" w:space="0" w:color="auto"/>
              </w:divBdr>
            </w:div>
            <w:div w:id="1087382672">
              <w:marLeft w:val="0"/>
              <w:marRight w:val="0"/>
              <w:marTop w:val="0"/>
              <w:marBottom w:val="0"/>
              <w:divBdr>
                <w:top w:val="none" w:sz="0" w:space="0" w:color="auto"/>
                <w:left w:val="none" w:sz="0" w:space="0" w:color="auto"/>
                <w:bottom w:val="none" w:sz="0" w:space="0" w:color="auto"/>
                <w:right w:val="none" w:sz="0" w:space="0" w:color="auto"/>
              </w:divBdr>
            </w:div>
            <w:div w:id="809636152">
              <w:marLeft w:val="0"/>
              <w:marRight w:val="0"/>
              <w:marTop w:val="0"/>
              <w:marBottom w:val="0"/>
              <w:divBdr>
                <w:top w:val="none" w:sz="0" w:space="0" w:color="auto"/>
                <w:left w:val="none" w:sz="0" w:space="0" w:color="auto"/>
                <w:bottom w:val="none" w:sz="0" w:space="0" w:color="auto"/>
                <w:right w:val="none" w:sz="0" w:space="0" w:color="auto"/>
              </w:divBdr>
            </w:div>
            <w:div w:id="530922356">
              <w:marLeft w:val="0"/>
              <w:marRight w:val="0"/>
              <w:marTop w:val="0"/>
              <w:marBottom w:val="0"/>
              <w:divBdr>
                <w:top w:val="none" w:sz="0" w:space="0" w:color="auto"/>
                <w:left w:val="none" w:sz="0" w:space="0" w:color="auto"/>
                <w:bottom w:val="none" w:sz="0" w:space="0" w:color="auto"/>
                <w:right w:val="none" w:sz="0" w:space="0" w:color="auto"/>
              </w:divBdr>
            </w:div>
            <w:div w:id="1921989266">
              <w:marLeft w:val="0"/>
              <w:marRight w:val="0"/>
              <w:marTop w:val="0"/>
              <w:marBottom w:val="0"/>
              <w:divBdr>
                <w:top w:val="none" w:sz="0" w:space="0" w:color="auto"/>
                <w:left w:val="none" w:sz="0" w:space="0" w:color="auto"/>
                <w:bottom w:val="none" w:sz="0" w:space="0" w:color="auto"/>
                <w:right w:val="none" w:sz="0" w:space="0" w:color="auto"/>
              </w:divBdr>
            </w:div>
            <w:div w:id="410465569">
              <w:marLeft w:val="0"/>
              <w:marRight w:val="0"/>
              <w:marTop w:val="0"/>
              <w:marBottom w:val="0"/>
              <w:divBdr>
                <w:top w:val="none" w:sz="0" w:space="0" w:color="auto"/>
                <w:left w:val="none" w:sz="0" w:space="0" w:color="auto"/>
                <w:bottom w:val="none" w:sz="0" w:space="0" w:color="auto"/>
                <w:right w:val="none" w:sz="0" w:space="0" w:color="auto"/>
              </w:divBdr>
            </w:div>
            <w:div w:id="1174952608">
              <w:marLeft w:val="0"/>
              <w:marRight w:val="0"/>
              <w:marTop w:val="0"/>
              <w:marBottom w:val="0"/>
              <w:divBdr>
                <w:top w:val="none" w:sz="0" w:space="0" w:color="auto"/>
                <w:left w:val="none" w:sz="0" w:space="0" w:color="auto"/>
                <w:bottom w:val="none" w:sz="0" w:space="0" w:color="auto"/>
                <w:right w:val="none" w:sz="0" w:space="0" w:color="auto"/>
              </w:divBdr>
            </w:div>
            <w:div w:id="1370103216">
              <w:marLeft w:val="0"/>
              <w:marRight w:val="0"/>
              <w:marTop w:val="0"/>
              <w:marBottom w:val="0"/>
              <w:divBdr>
                <w:top w:val="none" w:sz="0" w:space="0" w:color="auto"/>
                <w:left w:val="none" w:sz="0" w:space="0" w:color="auto"/>
                <w:bottom w:val="none" w:sz="0" w:space="0" w:color="auto"/>
                <w:right w:val="none" w:sz="0" w:space="0" w:color="auto"/>
              </w:divBdr>
            </w:div>
            <w:div w:id="1931961123">
              <w:marLeft w:val="0"/>
              <w:marRight w:val="0"/>
              <w:marTop w:val="0"/>
              <w:marBottom w:val="0"/>
              <w:divBdr>
                <w:top w:val="none" w:sz="0" w:space="0" w:color="auto"/>
                <w:left w:val="none" w:sz="0" w:space="0" w:color="auto"/>
                <w:bottom w:val="none" w:sz="0" w:space="0" w:color="auto"/>
                <w:right w:val="none" w:sz="0" w:space="0" w:color="auto"/>
              </w:divBdr>
            </w:div>
            <w:div w:id="1394700458">
              <w:marLeft w:val="0"/>
              <w:marRight w:val="0"/>
              <w:marTop w:val="0"/>
              <w:marBottom w:val="0"/>
              <w:divBdr>
                <w:top w:val="none" w:sz="0" w:space="0" w:color="auto"/>
                <w:left w:val="none" w:sz="0" w:space="0" w:color="auto"/>
                <w:bottom w:val="none" w:sz="0" w:space="0" w:color="auto"/>
                <w:right w:val="none" w:sz="0" w:space="0" w:color="auto"/>
              </w:divBdr>
            </w:div>
            <w:div w:id="1577864421">
              <w:marLeft w:val="0"/>
              <w:marRight w:val="0"/>
              <w:marTop w:val="0"/>
              <w:marBottom w:val="0"/>
              <w:divBdr>
                <w:top w:val="none" w:sz="0" w:space="0" w:color="auto"/>
                <w:left w:val="none" w:sz="0" w:space="0" w:color="auto"/>
                <w:bottom w:val="none" w:sz="0" w:space="0" w:color="auto"/>
                <w:right w:val="none" w:sz="0" w:space="0" w:color="auto"/>
              </w:divBdr>
            </w:div>
            <w:div w:id="42559019">
              <w:marLeft w:val="0"/>
              <w:marRight w:val="0"/>
              <w:marTop w:val="0"/>
              <w:marBottom w:val="0"/>
              <w:divBdr>
                <w:top w:val="none" w:sz="0" w:space="0" w:color="auto"/>
                <w:left w:val="none" w:sz="0" w:space="0" w:color="auto"/>
                <w:bottom w:val="none" w:sz="0" w:space="0" w:color="auto"/>
                <w:right w:val="none" w:sz="0" w:space="0" w:color="auto"/>
              </w:divBdr>
            </w:div>
            <w:div w:id="927811347">
              <w:marLeft w:val="0"/>
              <w:marRight w:val="0"/>
              <w:marTop w:val="0"/>
              <w:marBottom w:val="0"/>
              <w:divBdr>
                <w:top w:val="none" w:sz="0" w:space="0" w:color="auto"/>
                <w:left w:val="none" w:sz="0" w:space="0" w:color="auto"/>
                <w:bottom w:val="none" w:sz="0" w:space="0" w:color="auto"/>
                <w:right w:val="none" w:sz="0" w:space="0" w:color="auto"/>
              </w:divBdr>
            </w:div>
            <w:div w:id="896010872">
              <w:marLeft w:val="0"/>
              <w:marRight w:val="0"/>
              <w:marTop w:val="0"/>
              <w:marBottom w:val="0"/>
              <w:divBdr>
                <w:top w:val="none" w:sz="0" w:space="0" w:color="auto"/>
                <w:left w:val="none" w:sz="0" w:space="0" w:color="auto"/>
                <w:bottom w:val="none" w:sz="0" w:space="0" w:color="auto"/>
                <w:right w:val="none" w:sz="0" w:space="0" w:color="auto"/>
              </w:divBdr>
            </w:div>
            <w:div w:id="523640106">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648245665">
              <w:marLeft w:val="0"/>
              <w:marRight w:val="0"/>
              <w:marTop w:val="0"/>
              <w:marBottom w:val="0"/>
              <w:divBdr>
                <w:top w:val="none" w:sz="0" w:space="0" w:color="auto"/>
                <w:left w:val="none" w:sz="0" w:space="0" w:color="auto"/>
                <w:bottom w:val="none" w:sz="0" w:space="0" w:color="auto"/>
                <w:right w:val="none" w:sz="0" w:space="0" w:color="auto"/>
              </w:divBdr>
            </w:div>
            <w:div w:id="827404571">
              <w:marLeft w:val="0"/>
              <w:marRight w:val="0"/>
              <w:marTop w:val="0"/>
              <w:marBottom w:val="0"/>
              <w:divBdr>
                <w:top w:val="none" w:sz="0" w:space="0" w:color="auto"/>
                <w:left w:val="none" w:sz="0" w:space="0" w:color="auto"/>
                <w:bottom w:val="none" w:sz="0" w:space="0" w:color="auto"/>
                <w:right w:val="none" w:sz="0" w:space="0" w:color="auto"/>
              </w:divBdr>
            </w:div>
            <w:div w:id="1665746066">
              <w:marLeft w:val="0"/>
              <w:marRight w:val="0"/>
              <w:marTop w:val="0"/>
              <w:marBottom w:val="0"/>
              <w:divBdr>
                <w:top w:val="none" w:sz="0" w:space="0" w:color="auto"/>
                <w:left w:val="none" w:sz="0" w:space="0" w:color="auto"/>
                <w:bottom w:val="none" w:sz="0" w:space="0" w:color="auto"/>
                <w:right w:val="none" w:sz="0" w:space="0" w:color="auto"/>
              </w:divBdr>
            </w:div>
            <w:div w:id="833568350">
              <w:marLeft w:val="0"/>
              <w:marRight w:val="0"/>
              <w:marTop w:val="0"/>
              <w:marBottom w:val="0"/>
              <w:divBdr>
                <w:top w:val="none" w:sz="0" w:space="0" w:color="auto"/>
                <w:left w:val="none" w:sz="0" w:space="0" w:color="auto"/>
                <w:bottom w:val="none" w:sz="0" w:space="0" w:color="auto"/>
                <w:right w:val="none" w:sz="0" w:space="0" w:color="auto"/>
              </w:divBdr>
            </w:div>
            <w:div w:id="838279055">
              <w:marLeft w:val="0"/>
              <w:marRight w:val="0"/>
              <w:marTop w:val="0"/>
              <w:marBottom w:val="0"/>
              <w:divBdr>
                <w:top w:val="none" w:sz="0" w:space="0" w:color="auto"/>
                <w:left w:val="none" w:sz="0" w:space="0" w:color="auto"/>
                <w:bottom w:val="none" w:sz="0" w:space="0" w:color="auto"/>
                <w:right w:val="none" w:sz="0" w:space="0" w:color="auto"/>
              </w:divBdr>
            </w:div>
            <w:div w:id="1028607437">
              <w:marLeft w:val="0"/>
              <w:marRight w:val="0"/>
              <w:marTop w:val="0"/>
              <w:marBottom w:val="0"/>
              <w:divBdr>
                <w:top w:val="none" w:sz="0" w:space="0" w:color="auto"/>
                <w:left w:val="none" w:sz="0" w:space="0" w:color="auto"/>
                <w:bottom w:val="none" w:sz="0" w:space="0" w:color="auto"/>
                <w:right w:val="none" w:sz="0" w:space="0" w:color="auto"/>
              </w:divBdr>
            </w:div>
            <w:div w:id="1305936307">
              <w:marLeft w:val="0"/>
              <w:marRight w:val="0"/>
              <w:marTop w:val="0"/>
              <w:marBottom w:val="0"/>
              <w:divBdr>
                <w:top w:val="none" w:sz="0" w:space="0" w:color="auto"/>
                <w:left w:val="none" w:sz="0" w:space="0" w:color="auto"/>
                <w:bottom w:val="none" w:sz="0" w:space="0" w:color="auto"/>
                <w:right w:val="none" w:sz="0" w:space="0" w:color="auto"/>
              </w:divBdr>
            </w:div>
            <w:div w:id="965814712">
              <w:marLeft w:val="0"/>
              <w:marRight w:val="0"/>
              <w:marTop w:val="0"/>
              <w:marBottom w:val="0"/>
              <w:divBdr>
                <w:top w:val="none" w:sz="0" w:space="0" w:color="auto"/>
                <w:left w:val="none" w:sz="0" w:space="0" w:color="auto"/>
                <w:bottom w:val="none" w:sz="0" w:space="0" w:color="auto"/>
                <w:right w:val="none" w:sz="0" w:space="0" w:color="auto"/>
              </w:divBdr>
            </w:div>
            <w:div w:id="63112753">
              <w:marLeft w:val="0"/>
              <w:marRight w:val="0"/>
              <w:marTop w:val="0"/>
              <w:marBottom w:val="0"/>
              <w:divBdr>
                <w:top w:val="none" w:sz="0" w:space="0" w:color="auto"/>
                <w:left w:val="none" w:sz="0" w:space="0" w:color="auto"/>
                <w:bottom w:val="none" w:sz="0" w:space="0" w:color="auto"/>
                <w:right w:val="none" w:sz="0" w:space="0" w:color="auto"/>
              </w:divBdr>
            </w:div>
            <w:div w:id="561063911">
              <w:marLeft w:val="0"/>
              <w:marRight w:val="0"/>
              <w:marTop w:val="0"/>
              <w:marBottom w:val="0"/>
              <w:divBdr>
                <w:top w:val="none" w:sz="0" w:space="0" w:color="auto"/>
                <w:left w:val="none" w:sz="0" w:space="0" w:color="auto"/>
                <w:bottom w:val="none" w:sz="0" w:space="0" w:color="auto"/>
                <w:right w:val="none" w:sz="0" w:space="0" w:color="auto"/>
              </w:divBdr>
            </w:div>
            <w:div w:id="1282540944">
              <w:marLeft w:val="0"/>
              <w:marRight w:val="0"/>
              <w:marTop w:val="0"/>
              <w:marBottom w:val="0"/>
              <w:divBdr>
                <w:top w:val="none" w:sz="0" w:space="0" w:color="auto"/>
                <w:left w:val="none" w:sz="0" w:space="0" w:color="auto"/>
                <w:bottom w:val="none" w:sz="0" w:space="0" w:color="auto"/>
                <w:right w:val="none" w:sz="0" w:space="0" w:color="auto"/>
              </w:divBdr>
            </w:div>
            <w:div w:id="1904365487">
              <w:marLeft w:val="0"/>
              <w:marRight w:val="0"/>
              <w:marTop w:val="0"/>
              <w:marBottom w:val="0"/>
              <w:divBdr>
                <w:top w:val="none" w:sz="0" w:space="0" w:color="auto"/>
                <w:left w:val="none" w:sz="0" w:space="0" w:color="auto"/>
                <w:bottom w:val="none" w:sz="0" w:space="0" w:color="auto"/>
                <w:right w:val="none" w:sz="0" w:space="0" w:color="auto"/>
              </w:divBdr>
            </w:div>
            <w:div w:id="95902660">
              <w:marLeft w:val="0"/>
              <w:marRight w:val="0"/>
              <w:marTop w:val="0"/>
              <w:marBottom w:val="0"/>
              <w:divBdr>
                <w:top w:val="none" w:sz="0" w:space="0" w:color="auto"/>
                <w:left w:val="none" w:sz="0" w:space="0" w:color="auto"/>
                <w:bottom w:val="none" w:sz="0" w:space="0" w:color="auto"/>
                <w:right w:val="none" w:sz="0" w:space="0" w:color="auto"/>
              </w:divBdr>
            </w:div>
            <w:div w:id="463541645">
              <w:marLeft w:val="0"/>
              <w:marRight w:val="0"/>
              <w:marTop w:val="0"/>
              <w:marBottom w:val="0"/>
              <w:divBdr>
                <w:top w:val="none" w:sz="0" w:space="0" w:color="auto"/>
                <w:left w:val="none" w:sz="0" w:space="0" w:color="auto"/>
                <w:bottom w:val="none" w:sz="0" w:space="0" w:color="auto"/>
                <w:right w:val="none" w:sz="0" w:space="0" w:color="auto"/>
              </w:divBdr>
            </w:div>
            <w:div w:id="1426800605">
              <w:marLeft w:val="0"/>
              <w:marRight w:val="0"/>
              <w:marTop w:val="0"/>
              <w:marBottom w:val="0"/>
              <w:divBdr>
                <w:top w:val="none" w:sz="0" w:space="0" w:color="auto"/>
                <w:left w:val="none" w:sz="0" w:space="0" w:color="auto"/>
                <w:bottom w:val="none" w:sz="0" w:space="0" w:color="auto"/>
                <w:right w:val="none" w:sz="0" w:space="0" w:color="auto"/>
              </w:divBdr>
            </w:div>
            <w:div w:id="760830887">
              <w:marLeft w:val="0"/>
              <w:marRight w:val="0"/>
              <w:marTop w:val="0"/>
              <w:marBottom w:val="0"/>
              <w:divBdr>
                <w:top w:val="none" w:sz="0" w:space="0" w:color="auto"/>
                <w:left w:val="none" w:sz="0" w:space="0" w:color="auto"/>
                <w:bottom w:val="none" w:sz="0" w:space="0" w:color="auto"/>
                <w:right w:val="none" w:sz="0" w:space="0" w:color="auto"/>
              </w:divBdr>
            </w:div>
            <w:div w:id="1059479141">
              <w:marLeft w:val="0"/>
              <w:marRight w:val="0"/>
              <w:marTop w:val="0"/>
              <w:marBottom w:val="0"/>
              <w:divBdr>
                <w:top w:val="none" w:sz="0" w:space="0" w:color="auto"/>
                <w:left w:val="none" w:sz="0" w:space="0" w:color="auto"/>
                <w:bottom w:val="none" w:sz="0" w:space="0" w:color="auto"/>
                <w:right w:val="none" w:sz="0" w:space="0" w:color="auto"/>
              </w:divBdr>
            </w:div>
            <w:div w:id="2118867246">
              <w:marLeft w:val="0"/>
              <w:marRight w:val="0"/>
              <w:marTop w:val="0"/>
              <w:marBottom w:val="0"/>
              <w:divBdr>
                <w:top w:val="none" w:sz="0" w:space="0" w:color="auto"/>
                <w:left w:val="none" w:sz="0" w:space="0" w:color="auto"/>
                <w:bottom w:val="none" w:sz="0" w:space="0" w:color="auto"/>
                <w:right w:val="none" w:sz="0" w:space="0" w:color="auto"/>
              </w:divBdr>
            </w:div>
            <w:div w:id="1501504308">
              <w:marLeft w:val="0"/>
              <w:marRight w:val="0"/>
              <w:marTop w:val="0"/>
              <w:marBottom w:val="0"/>
              <w:divBdr>
                <w:top w:val="none" w:sz="0" w:space="0" w:color="auto"/>
                <w:left w:val="none" w:sz="0" w:space="0" w:color="auto"/>
                <w:bottom w:val="none" w:sz="0" w:space="0" w:color="auto"/>
                <w:right w:val="none" w:sz="0" w:space="0" w:color="auto"/>
              </w:divBdr>
            </w:div>
            <w:div w:id="660082022">
              <w:marLeft w:val="0"/>
              <w:marRight w:val="0"/>
              <w:marTop w:val="0"/>
              <w:marBottom w:val="0"/>
              <w:divBdr>
                <w:top w:val="none" w:sz="0" w:space="0" w:color="auto"/>
                <w:left w:val="none" w:sz="0" w:space="0" w:color="auto"/>
                <w:bottom w:val="none" w:sz="0" w:space="0" w:color="auto"/>
                <w:right w:val="none" w:sz="0" w:space="0" w:color="auto"/>
              </w:divBdr>
            </w:div>
            <w:div w:id="157231061">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1997030627">
              <w:marLeft w:val="0"/>
              <w:marRight w:val="0"/>
              <w:marTop w:val="0"/>
              <w:marBottom w:val="0"/>
              <w:divBdr>
                <w:top w:val="none" w:sz="0" w:space="0" w:color="auto"/>
                <w:left w:val="none" w:sz="0" w:space="0" w:color="auto"/>
                <w:bottom w:val="none" w:sz="0" w:space="0" w:color="auto"/>
                <w:right w:val="none" w:sz="0" w:space="0" w:color="auto"/>
              </w:divBdr>
            </w:div>
            <w:div w:id="1699507395">
              <w:marLeft w:val="0"/>
              <w:marRight w:val="0"/>
              <w:marTop w:val="0"/>
              <w:marBottom w:val="0"/>
              <w:divBdr>
                <w:top w:val="none" w:sz="0" w:space="0" w:color="auto"/>
                <w:left w:val="none" w:sz="0" w:space="0" w:color="auto"/>
                <w:bottom w:val="none" w:sz="0" w:space="0" w:color="auto"/>
                <w:right w:val="none" w:sz="0" w:space="0" w:color="auto"/>
              </w:divBdr>
            </w:div>
            <w:div w:id="674068846">
              <w:marLeft w:val="0"/>
              <w:marRight w:val="0"/>
              <w:marTop w:val="0"/>
              <w:marBottom w:val="0"/>
              <w:divBdr>
                <w:top w:val="none" w:sz="0" w:space="0" w:color="auto"/>
                <w:left w:val="none" w:sz="0" w:space="0" w:color="auto"/>
                <w:bottom w:val="none" w:sz="0" w:space="0" w:color="auto"/>
                <w:right w:val="none" w:sz="0" w:space="0" w:color="auto"/>
              </w:divBdr>
            </w:div>
            <w:div w:id="374696960">
              <w:marLeft w:val="0"/>
              <w:marRight w:val="0"/>
              <w:marTop w:val="0"/>
              <w:marBottom w:val="0"/>
              <w:divBdr>
                <w:top w:val="none" w:sz="0" w:space="0" w:color="auto"/>
                <w:left w:val="none" w:sz="0" w:space="0" w:color="auto"/>
                <w:bottom w:val="none" w:sz="0" w:space="0" w:color="auto"/>
                <w:right w:val="none" w:sz="0" w:space="0" w:color="auto"/>
              </w:divBdr>
            </w:div>
            <w:div w:id="1405880657">
              <w:marLeft w:val="0"/>
              <w:marRight w:val="0"/>
              <w:marTop w:val="0"/>
              <w:marBottom w:val="0"/>
              <w:divBdr>
                <w:top w:val="none" w:sz="0" w:space="0" w:color="auto"/>
                <w:left w:val="none" w:sz="0" w:space="0" w:color="auto"/>
                <w:bottom w:val="none" w:sz="0" w:space="0" w:color="auto"/>
                <w:right w:val="none" w:sz="0" w:space="0" w:color="auto"/>
              </w:divBdr>
            </w:div>
            <w:div w:id="1627269832">
              <w:marLeft w:val="0"/>
              <w:marRight w:val="0"/>
              <w:marTop w:val="0"/>
              <w:marBottom w:val="0"/>
              <w:divBdr>
                <w:top w:val="none" w:sz="0" w:space="0" w:color="auto"/>
                <w:left w:val="none" w:sz="0" w:space="0" w:color="auto"/>
                <w:bottom w:val="none" w:sz="0" w:space="0" w:color="auto"/>
                <w:right w:val="none" w:sz="0" w:space="0" w:color="auto"/>
              </w:divBdr>
            </w:div>
            <w:div w:id="1379473705">
              <w:marLeft w:val="0"/>
              <w:marRight w:val="0"/>
              <w:marTop w:val="0"/>
              <w:marBottom w:val="0"/>
              <w:divBdr>
                <w:top w:val="none" w:sz="0" w:space="0" w:color="auto"/>
                <w:left w:val="none" w:sz="0" w:space="0" w:color="auto"/>
                <w:bottom w:val="none" w:sz="0" w:space="0" w:color="auto"/>
                <w:right w:val="none" w:sz="0" w:space="0" w:color="auto"/>
              </w:divBdr>
            </w:div>
            <w:div w:id="1240403698">
              <w:marLeft w:val="0"/>
              <w:marRight w:val="0"/>
              <w:marTop w:val="0"/>
              <w:marBottom w:val="0"/>
              <w:divBdr>
                <w:top w:val="none" w:sz="0" w:space="0" w:color="auto"/>
                <w:left w:val="none" w:sz="0" w:space="0" w:color="auto"/>
                <w:bottom w:val="none" w:sz="0" w:space="0" w:color="auto"/>
                <w:right w:val="none" w:sz="0" w:space="0" w:color="auto"/>
              </w:divBdr>
            </w:div>
            <w:div w:id="1940287686">
              <w:marLeft w:val="0"/>
              <w:marRight w:val="0"/>
              <w:marTop w:val="0"/>
              <w:marBottom w:val="0"/>
              <w:divBdr>
                <w:top w:val="none" w:sz="0" w:space="0" w:color="auto"/>
                <w:left w:val="none" w:sz="0" w:space="0" w:color="auto"/>
                <w:bottom w:val="none" w:sz="0" w:space="0" w:color="auto"/>
                <w:right w:val="none" w:sz="0" w:space="0" w:color="auto"/>
              </w:divBdr>
            </w:div>
            <w:div w:id="2034648911">
              <w:marLeft w:val="0"/>
              <w:marRight w:val="0"/>
              <w:marTop w:val="0"/>
              <w:marBottom w:val="0"/>
              <w:divBdr>
                <w:top w:val="none" w:sz="0" w:space="0" w:color="auto"/>
                <w:left w:val="none" w:sz="0" w:space="0" w:color="auto"/>
                <w:bottom w:val="none" w:sz="0" w:space="0" w:color="auto"/>
                <w:right w:val="none" w:sz="0" w:space="0" w:color="auto"/>
              </w:divBdr>
            </w:div>
            <w:div w:id="1245802304">
              <w:marLeft w:val="0"/>
              <w:marRight w:val="0"/>
              <w:marTop w:val="0"/>
              <w:marBottom w:val="0"/>
              <w:divBdr>
                <w:top w:val="none" w:sz="0" w:space="0" w:color="auto"/>
                <w:left w:val="none" w:sz="0" w:space="0" w:color="auto"/>
                <w:bottom w:val="none" w:sz="0" w:space="0" w:color="auto"/>
                <w:right w:val="none" w:sz="0" w:space="0" w:color="auto"/>
              </w:divBdr>
            </w:div>
            <w:div w:id="76827899">
              <w:marLeft w:val="0"/>
              <w:marRight w:val="0"/>
              <w:marTop w:val="0"/>
              <w:marBottom w:val="0"/>
              <w:divBdr>
                <w:top w:val="none" w:sz="0" w:space="0" w:color="auto"/>
                <w:left w:val="none" w:sz="0" w:space="0" w:color="auto"/>
                <w:bottom w:val="none" w:sz="0" w:space="0" w:color="auto"/>
                <w:right w:val="none" w:sz="0" w:space="0" w:color="auto"/>
              </w:divBdr>
            </w:div>
            <w:div w:id="1699548349">
              <w:marLeft w:val="0"/>
              <w:marRight w:val="0"/>
              <w:marTop w:val="0"/>
              <w:marBottom w:val="0"/>
              <w:divBdr>
                <w:top w:val="none" w:sz="0" w:space="0" w:color="auto"/>
                <w:left w:val="none" w:sz="0" w:space="0" w:color="auto"/>
                <w:bottom w:val="none" w:sz="0" w:space="0" w:color="auto"/>
                <w:right w:val="none" w:sz="0" w:space="0" w:color="auto"/>
              </w:divBdr>
            </w:div>
            <w:div w:id="1013143478">
              <w:marLeft w:val="0"/>
              <w:marRight w:val="0"/>
              <w:marTop w:val="0"/>
              <w:marBottom w:val="0"/>
              <w:divBdr>
                <w:top w:val="none" w:sz="0" w:space="0" w:color="auto"/>
                <w:left w:val="none" w:sz="0" w:space="0" w:color="auto"/>
                <w:bottom w:val="none" w:sz="0" w:space="0" w:color="auto"/>
                <w:right w:val="none" w:sz="0" w:space="0" w:color="auto"/>
              </w:divBdr>
            </w:div>
            <w:div w:id="2023166003">
              <w:marLeft w:val="0"/>
              <w:marRight w:val="0"/>
              <w:marTop w:val="0"/>
              <w:marBottom w:val="0"/>
              <w:divBdr>
                <w:top w:val="none" w:sz="0" w:space="0" w:color="auto"/>
                <w:left w:val="none" w:sz="0" w:space="0" w:color="auto"/>
                <w:bottom w:val="none" w:sz="0" w:space="0" w:color="auto"/>
                <w:right w:val="none" w:sz="0" w:space="0" w:color="auto"/>
              </w:divBdr>
            </w:div>
            <w:div w:id="124273960">
              <w:marLeft w:val="0"/>
              <w:marRight w:val="0"/>
              <w:marTop w:val="0"/>
              <w:marBottom w:val="0"/>
              <w:divBdr>
                <w:top w:val="none" w:sz="0" w:space="0" w:color="auto"/>
                <w:left w:val="none" w:sz="0" w:space="0" w:color="auto"/>
                <w:bottom w:val="none" w:sz="0" w:space="0" w:color="auto"/>
                <w:right w:val="none" w:sz="0" w:space="0" w:color="auto"/>
              </w:divBdr>
            </w:div>
            <w:div w:id="1020396650">
              <w:marLeft w:val="0"/>
              <w:marRight w:val="0"/>
              <w:marTop w:val="0"/>
              <w:marBottom w:val="0"/>
              <w:divBdr>
                <w:top w:val="none" w:sz="0" w:space="0" w:color="auto"/>
                <w:left w:val="none" w:sz="0" w:space="0" w:color="auto"/>
                <w:bottom w:val="none" w:sz="0" w:space="0" w:color="auto"/>
                <w:right w:val="none" w:sz="0" w:space="0" w:color="auto"/>
              </w:divBdr>
            </w:div>
            <w:div w:id="1598052209">
              <w:marLeft w:val="0"/>
              <w:marRight w:val="0"/>
              <w:marTop w:val="0"/>
              <w:marBottom w:val="0"/>
              <w:divBdr>
                <w:top w:val="none" w:sz="0" w:space="0" w:color="auto"/>
                <w:left w:val="none" w:sz="0" w:space="0" w:color="auto"/>
                <w:bottom w:val="none" w:sz="0" w:space="0" w:color="auto"/>
                <w:right w:val="none" w:sz="0" w:space="0" w:color="auto"/>
              </w:divBdr>
            </w:div>
            <w:div w:id="504630765">
              <w:marLeft w:val="0"/>
              <w:marRight w:val="0"/>
              <w:marTop w:val="0"/>
              <w:marBottom w:val="0"/>
              <w:divBdr>
                <w:top w:val="none" w:sz="0" w:space="0" w:color="auto"/>
                <w:left w:val="none" w:sz="0" w:space="0" w:color="auto"/>
                <w:bottom w:val="none" w:sz="0" w:space="0" w:color="auto"/>
                <w:right w:val="none" w:sz="0" w:space="0" w:color="auto"/>
              </w:divBdr>
            </w:div>
            <w:div w:id="1536849454">
              <w:marLeft w:val="0"/>
              <w:marRight w:val="0"/>
              <w:marTop w:val="0"/>
              <w:marBottom w:val="0"/>
              <w:divBdr>
                <w:top w:val="none" w:sz="0" w:space="0" w:color="auto"/>
                <w:left w:val="none" w:sz="0" w:space="0" w:color="auto"/>
                <w:bottom w:val="none" w:sz="0" w:space="0" w:color="auto"/>
                <w:right w:val="none" w:sz="0" w:space="0" w:color="auto"/>
              </w:divBdr>
            </w:div>
            <w:div w:id="2091193619">
              <w:marLeft w:val="0"/>
              <w:marRight w:val="0"/>
              <w:marTop w:val="0"/>
              <w:marBottom w:val="0"/>
              <w:divBdr>
                <w:top w:val="none" w:sz="0" w:space="0" w:color="auto"/>
                <w:left w:val="none" w:sz="0" w:space="0" w:color="auto"/>
                <w:bottom w:val="none" w:sz="0" w:space="0" w:color="auto"/>
                <w:right w:val="none" w:sz="0" w:space="0" w:color="auto"/>
              </w:divBdr>
            </w:div>
            <w:div w:id="223419972">
              <w:marLeft w:val="0"/>
              <w:marRight w:val="0"/>
              <w:marTop w:val="0"/>
              <w:marBottom w:val="0"/>
              <w:divBdr>
                <w:top w:val="none" w:sz="0" w:space="0" w:color="auto"/>
                <w:left w:val="none" w:sz="0" w:space="0" w:color="auto"/>
                <w:bottom w:val="none" w:sz="0" w:space="0" w:color="auto"/>
                <w:right w:val="none" w:sz="0" w:space="0" w:color="auto"/>
              </w:divBdr>
            </w:div>
            <w:div w:id="473446348">
              <w:marLeft w:val="0"/>
              <w:marRight w:val="0"/>
              <w:marTop w:val="0"/>
              <w:marBottom w:val="0"/>
              <w:divBdr>
                <w:top w:val="none" w:sz="0" w:space="0" w:color="auto"/>
                <w:left w:val="none" w:sz="0" w:space="0" w:color="auto"/>
                <w:bottom w:val="none" w:sz="0" w:space="0" w:color="auto"/>
                <w:right w:val="none" w:sz="0" w:space="0" w:color="auto"/>
              </w:divBdr>
            </w:div>
            <w:div w:id="330766744">
              <w:marLeft w:val="0"/>
              <w:marRight w:val="0"/>
              <w:marTop w:val="0"/>
              <w:marBottom w:val="0"/>
              <w:divBdr>
                <w:top w:val="none" w:sz="0" w:space="0" w:color="auto"/>
                <w:left w:val="none" w:sz="0" w:space="0" w:color="auto"/>
                <w:bottom w:val="none" w:sz="0" w:space="0" w:color="auto"/>
                <w:right w:val="none" w:sz="0" w:space="0" w:color="auto"/>
              </w:divBdr>
            </w:div>
            <w:div w:id="1540817599">
              <w:marLeft w:val="0"/>
              <w:marRight w:val="0"/>
              <w:marTop w:val="0"/>
              <w:marBottom w:val="0"/>
              <w:divBdr>
                <w:top w:val="none" w:sz="0" w:space="0" w:color="auto"/>
                <w:left w:val="none" w:sz="0" w:space="0" w:color="auto"/>
                <w:bottom w:val="none" w:sz="0" w:space="0" w:color="auto"/>
                <w:right w:val="none" w:sz="0" w:space="0" w:color="auto"/>
              </w:divBdr>
            </w:div>
            <w:div w:id="1686862870">
              <w:marLeft w:val="0"/>
              <w:marRight w:val="0"/>
              <w:marTop w:val="0"/>
              <w:marBottom w:val="0"/>
              <w:divBdr>
                <w:top w:val="none" w:sz="0" w:space="0" w:color="auto"/>
                <w:left w:val="none" w:sz="0" w:space="0" w:color="auto"/>
                <w:bottom w:val="none" w:sz="0" w:space="0" w:color="auto"/>
                <w:right w:val="none" w:sz="0" w:space="0" w:color="auto"/>
              </w:divBdr>
            </w:div>
            <w:div w:id="36205533">
              <w:marLeft w:val="0"/>
              <w:marRight w:val="0"/>
              <w:marTop w:val="0"/>
              <w:marBottom w:val="0"/>
              <w:divBdr>
                <w:top w:val="none" w:sz="0" w:space="0" w:color="auto"/>
                <w:left w:val="none" w:sz="0" w:space="0" w:color="auto"/>
                <w:bottom w:val="none" w:sz="0" w:space="0" w:color="auto"/>
                <w:right w:val="none" w:sz="0" w:space="0" w:color="auto"/>
              </w:divBdr>
            </w:div>
            <w:div w:id="2095278727">
              <w:marLeft w:val="0"/>
              <w:marRight w:val="0"/>
              <w:marTop w:val="0"/>
              <w:marBottom w:val="0"/>
              <w:divBdr>
                <w:top w:val="none" w:sz="0" w:space="0" w:color="auto"/>
                <w:left w:val="none" w:sz="0" w:space="0" w:color="auto"/>
                <w:bottom w:val="none" w:sz="0" w:space="0" w:color="auto"/>
                <w:right w:val="none" w:sz="0" w:space="0" w:color="auto"/>
              </w:divBdr>
            </w:div>
            <w:div w:id="1508133606">
              <w:marLeft w:val="0"/>
              <w:marRight w:val="0"/>
              <w:marTop w:val="0"/>
              <w:marBottom w:val="0"/>
              <w:divBdr>
                <w:top w:val="none" w:sz="0" w:space="0" w:color="auto"/>
                <w:left w:val="none" w:sz="0" w:space="0" w:color="auto"/>
                <w:bottom w:val="none" w:sz="0" w:space="0" w:color="auto"/>
                <w:right w:val="none" w:sz="0" w:space="0" w:color="auto"/>
              </w:divBdr>
            </w:div>
            <w:div w:id="1791896714">
              <w:marLeft w:val="0"/>
              <w:marRight w:val="0"/>
              <w:marTop w:val="0"/>
              <w:marBottom w:val="0"/>
              <w:divBdr>
                <w:top w:val="none" w:sz="0" w:space="0" w:color="auto"/>
                <w:left w:val="none" w:sz="0" w:space="0" w:color="auto"/>
                <w:bottom w:val="none" w:sz="0" w:space="0" w:color="auto"/>
                <w:right w:val="none" w:sz="0" w:space="0" w:color="auto"/>
              </w:divBdr>
            </w:div>
            <w:div w:id="1126046106">
              <w:marLeft w:val="0"/>
              <w:marRight w:val="0"/>
              <w:marTop w:val="0"/>
              <w:marBottom w:val="0"/>
              <w:divBdr>
                <w:top w:val="none" w:sz="0" w:space="0" w:color="auto"/>
                <w:left w:val="none" w:sz="0" w:space="0" w:color="auto"/>
                <w:bottom w:val="none" w:sz="0" w:space="0" w:color="auto"/>
                <w:right w:val="none" w:sz="0" w:space="0" w:color="auto"/>
              </w:divBdr>
            </w:div>
            <w:div w:id="713114428">
              <w:marLeft w:val="0"/>
              <w:marRight w:val="0"/>
              <w:marTop w:val="0"/>
              <w:marBottom w:val="0"/>
              <w:divBdr>
                <w:top w:val="none" w:sz="0" w:space="0" w:color="auto"/>
                <w:left w:val="none" w:sz="0" w:space="0" w:color="auto"/>
                <w:bottom w:val="none" w:sz="0" w:space="0" w:color="auto"/>
                <w:right w:val="none" w:sz="0" w:space="0" w:color="auto"/>
              </w:divBdr>
            </w:div>
            <w:div w:id="1830753450">
              <w:marLeft w:val="0"/>
              <w:marRight w:val="0"/>
              <w:marTop w:val="0"/>
              <w:marBottom w:val="0"/>
              <w:divBdr>
                <w:top w:val="none" w:sz="0" w:space="0" w:color="auto"/>
                <w:left w:val="none" w:sz="0" w:space="0" w:color="auto"/>
                <w:bottom w:val="none" w:sz="0" w:space="0" w:color="auto"/>
                <w:right w:val="none" w:sz="0" w:space="0" w:color="auto"/>
              </w:divBdr>
            </w:div>
            <w:div w:id="1288702253">
              <w:marLeft w:val="0"/>
              <w:marRight w:val="0"/>
              <w:marTop w:val="0"/>
              <w:marBottom w:val="0"/>
              <w:divBdr>
                <w:top w:val="none" w:sz="0" w:space="0" w:color="auto"/>
                <w:left w:val="none" w:sz="0" w:space="0" w:color="auto"/>
                <w:bottom w:val="none" w:sz="0" w:space="0" w:color="auto"/>
                <w:right w:val="none" w:sz="0" w:space="0" w:color="auto"/>
              </w:divBdr>
            </w:div>
            <w:div w:id="451752565">
              <w:marLeft w:val="0"/>
              <w:marRight w:val="0"/>
              <w:marTop w:val="0"/>
              <w:marBottom w:val="0"/>
              <w:divBdr>
                <w:top w:val="none" w:sz="0" w:space="0" w:color="auto"/>
                <w:left w:val="none" w:sz="0" w:space="0" w:color="auto"/>
                <w:bottom w:val="none" w:sz="0" w:space="0" w:color="auto"/>
                <w:right w:val="none" w:sz="0" w:space="0" w:color="auto"/>
              </w:divBdr>
            </w:div>
            <w:div w:id="1155728893">
              <w:marLeft w:val="0"/>
              <w:marRight w:val="0"/>
              <w:marTop w:val="0"/>
              <w:marBottom w:val="0"/>
              <w:divBdr>
                <w:top w:val="none" w:sz="0" w:space="0" w:color="auto"/>
                <w:left w:val="none" w:sz="0" w:space="0" w:color="auto"/>
                <w:bottom w:val="none" w:sz="0" w:space="0" w:color="auto"/>
                <w:right w:val="none" w:sz="0" w:space="0" w:color="auto"/>
              </w:divBdr>
            </w:div>
            <w:div w:id="1008213780">
              <w:marLeft w:val="0"/>
              <w:marRight w:val="0"/>
              <w:marTop w:val="0"/>
              <w:marBottom w:val="0"/>
              <w:divBdr>
                <w:top w:val="none" w:sz="0" w:space="0" w:color="auto"/>
                <w:left w:val="none" w:sz="0" w:space="0" w:color="auto"/>
                <w:bottom w:val="none" w:sz="0" w:space="0" w:color="auto"/>
                <w:right w:val="none" w:sz="0" w:space="0" w:color="auto"/>
              </w:divBdr>
            </w:div>
            <w:div w:id="1240749901">
              <w:marLeft w:val="0"/>
              <w:marRight w:val="0"/>
              <w:marTop w:val="0"/>
              <w:marBottom w:val="0"/>
              <w:divBdr>
                <w:top w:val="none" w:sz="0" w:space="0" w:color="auto"/>
                <w:left w:val="none" w:sz="0" w:space="0" w:color="auto"/>
                <w:bottom w:val="none" w:sz="0" w:space="0" w:color="auto"/>
                <w:right w:val="none" w:sz="0" w:space="0" w:color="auto"/>
              </w:divBdr>
            </w:div>
            <w:div w:id="1160729749">
              <w:marLeft w:val="0"/>
              <w:marRight w:val="0"/>
              <w:marTop w:val="0"/>
              <w:marBottom w:val="0"/>
              <w:divBdr>
                <w:top w:val="none" w:sz="0" w:space="0" w:color="auto"/>
                <w:left w:val="none" w:sz="0" w:space="0" w:color="auto"/>
                <w:bottom w:val="none" w:sz="0" w:space="0" w:color="auto"/>
                <w:right w:val="none" w:sz="0" w:space="0" w:color="auto"/>
              </w:divBdr>
            </w:div>
            <w:div w:id="105202323">
              <w:marLeft w:val="0"/>
              <w:marRight w:val="0"/>
              <w:marTop w:val="0"/>
              <w:marBottom w:val="0"/>
              <w:divBdr>
                <w:top w:val="none" w:sz="0" w:space="0" w:color="auto"/>
                <w:left w:val="none" w:sz="0" w:space="0" w:color="auto"/>
                <w:bottom w:val="none" w:sz="0" w:space="0" w:color="auto"/>
                <w:right w:val="none" w:sz="0" w:space="0" w:color="auto"/>
              </w:divBdr>
            </w:div>
            <w:div w:id="556822686">
              <w:marLeft w:val="0"/>
              <w:marRight w:val="0"/>
              <w:marTop w:val="0"/>
              <w:marBottom w:val="0"/>
              <w:divBdr>
                <w:top w:val="none" w:sz="0" w:space="0" w:color="auto"/>
                <w:left w:val="none" w:sz="0" w:space="0" w:color="auto"/>
                <w:bottom w:val="none" w:sz="0" w:space="0" w:color="auto"/>
                <w:right w:val="none" w:sz="0" w:space="0" w:color="auto"/>
              </w:divBdr>
            </w:div>
            <w:div w:id="321275574">
              <w:marLeft w:val="0"/>
              <w:marRight w:val="0"/>
              <w:marTop w:val="0"/>
              <w:marBottom w:val="0"/>
              <w:divBdr>
                <w:top w:val="none" w:sz="0" w:space="0" w:color="auto"/>
                <w:left w:val="none" w:sz="0" w:space="0" w:color="auto"/>
                <w:bottom w:val="none" w:sz="0" w:space="0" w:color="auto"/>
                <w:right w:val="none" w:sz="0" w:space="0" w:color="auto"/>
              </w:divBdr>
            </w:div>
            <w:div w:id="1384060610">
              <w:marLeft w:val="0"/>
              <w:marRight w:val="0"/>
              <w:marTop w:val="0"/>
              <w:marBottom w:val="0"/>
              <w:divBdr>
                <w:top w:val="none" w:sz="0" w:space="0" w:color="auto"/>
                <w:left w:val="none" w:sz="0" w:space="0" w:color="auto"/>
                <w:bottom w:val="none" w:sz="0" w:space="0" w:color="auto"/>
                <w:right w:val="none" w:sz="0" w:space="0" w:color="auto"/>
              </w:divBdr>
            </w:div>
            <w:div w:id="614138268">
              <w:marLeft w:val="0"/>
              <w:marRight w:val="0"/>
              <w:marTop w:val="0"/>
              <w:marBottom w:val="0"/>
              <w:divBdr>
                <w:top w:val="none" w:sz="0" w:space="0" w:color="auto"/>
                <w:left w:val="none" w:sz="0" w:space="0" w:color="auto"/>
                <w:bottom w:val="none" w:sz="0" w:space="0" w:color="auto"/>
                <w:right w:val="none" w:sz="0" w:space="0" w:color="auto"/>
              </w:divBdr>
            </w:div>
            <w:div w:id="1076978259">
              <w:marLeft w:val="0"/>
              <w:marRight w:val="0"/>
              <w:marTop w:val="0"/>
              <w:marBottom w:val="0"/>
              <w:divBdr>
                <w:top w:val="none" w:sz="0" w:space="0" w:color="auto"/>
                <w:left w:val="none" w:sz="0" w:space="0" w:color="auto"/>
                <w:bottom w:val="none" w:sz="0" w:space="0" w:color="auto"/>
                <w:right w:val="none" w:sz="0" w:space="0" w:color="auto"/>
              </w:divBdr>
            </w:div>
            <w:div w:id="529269934">
              <w:marLeft w:val="0"/>
              <w:marRight w:val="0"/>
              <w:marTop w:val="0"/>
              <w:marBottom w:val="0"/>
              <w:divBdr>
                <w:top w:val="none" w:sz="0" w:space="0" w:color="auto"/>
                <w:left w:val="none" w:sz="0" w:space="0" w:color="auto"/>
                <w:bottom w:val="none" w:sz="0" w:space="0" w:color="auto"/>
                <w:right w:val="none" w:sz="0" w:space="0" w:color="auto"/>
              </w:divBdr>
            </w:div>
            <w:div w:id="339819752">
              <w:marLeft w:val="0"/>
              <w:marRight w:val="0"/>
              <w:marTop w:val="0"/>
              <w:marBottom w:val="0"/>
              <w:divBdr>
                <w:top w:val="none" w:sz="0" w:space="0" w:color="auto"/>
                <w:left w:val="none" w:sz="0" w:space="0" w:color="auto"/>
                <w:bottom w:val="none" w:sz="0" w:space="0" w:color="auto"/>
                <w:right w:val="none" w:sz="0" w:space="0" w:color="auto"/>
              </w:divBdr>
            </w:div>
            <w:div w:id="779379315">
              <w:marLeft w:val="0"/>
              <w:marRight w:val="0"/>
              <w:marTop w:val="0"/>
              <w:marBottom w:val="0"/>
              <w:divBdr>
                <w:top w:val="none" w:sz="0" w:space="0" w:color="auto"/>
                <w:left w:val="none" w:sz="0" w:space="0" w:color="auto"/>
                <w:bottom w:val="none" w:sz="0" w:space="0" w:color="auto"/>
                <w:right w:val="none" w:sz="0" w:space="0" w:color="auto"/>
              </w:divBdr>
            </w:div>
            <w:div w:id="174342869">
              <w:marLeft w:val="0"/>
              <w:marRight w:val="0"/>
              <w:marTop w:val="0"/>
              <w:marBottom w:val="0"/>
              <w:divBdr>
                <w:top w:val="none" w:sz="0" w:space="0" w:color="auto"/>
                <w:left w:val="none" w:sz="0" w:space="0" w:color="auto"/>
                <w:bottom w:val="none" w:sz="0" w:space="0" w:color="auto"/>
                <w:right w:val="none" w:sz="0" w:space="0" w:color="auto"/>
              </w:divBdr>
            </w:div>
            <w:div w:id="183640526">
              <w:marLeft w:val="0"/>
              <w:marRight w:val="0"/>
              <w:marTop w:val="0"/>
              <w:marBottom w:val="0"/>
              <w:divBdr>
                <w:top w:val="none" w:sz="0" w:space="0" w:color="auto"/>
                <w:left w:val="none" w:sz="0" w:space="0" w:color="auto"/>
                <w:bottom w:val="none" w:sz="0" w:space="0" w:color="auto"/>
                <w:right w:val="none" w:sz="0" w:space="0" w:color="auto"/>
              </w:divBdr>
            </w:div>
            <w:div w:id="1676613760">
              <w:marLeft w:val="0"/>
              <w:marRight w:val="0"/>
              <w:marTop w:val="0"/>
              <w:marBottom w:val="0"/>
              <w:divBdr>
                <w:top w:val="none" w:sz="0" w:space="0" w:color="auto"/>
                <w:left w:val="none" w:sz="0" w:space="0" w:color="auto"/>
                <w:bottom w:val="none" w:sz="0" w:space="0" w:color="auto"/>
                <w:right w:val="none" w:sz="0" w:space="0" w:color="auto"/>
              </w:divBdr>
            </w:div>
            <w:div w:id="1677615065">
              <w:marLeft w:val="0"/>
              <w:marRight w:val="0"/>
              <w:marTop w:val="0"/>
              <w:marBottom w:val="0"/>
              <w:divBdr>
                <w:top w:val="none" w:sz="0" w:space="0" w:color="auto"/>
                <w:left w:val="none" w:sz="0" w:space="0" w:color="auto"/>
                <w:bottom w:val="none" w:sz="0" w:space="0" w:color="auto"/>
                <w:right w:val="none" w:sz="0" w:space="0" w:color="auto"/>
              </w:divBdr>
            </w:div>
            <w:div w:id="1036583866">
              <w:marLeft w:val="0"/>
              <w:marRight w:val="0"/>
              <w:marTop w:val="0"/>
              <w:marBottom w:val="0"/>
              <w:divBdr>
                <w:top w:val="none" w:sz="0" w:space="0" w:color="auto"/>
                <w:left w:val="none" w:sz="0" w:space="0" w:color="auto"/>
                <w:bottom w:val="none" w:sz="0" w:space="0" w:color="auto"/>
                <w:right w:val="none" w:sz="0" w:space="0" w:color="auto"/>
              </w:divBdr>
            </w:div>
            <w:div w:id="1937205284">
              <w:marLeft w:val="0"/>
              <w:marRight w:val="0"/>
              <w:marTop w:val="0"/>
              <w:marBottom w:val="0"/>
              <w:divBdr>
                <w:top w:val="none" w:sz="0" w:space="0" w:color="auto"/>
                <w:left w:val="none" w:sz="0" w:space="0" w:color="auto"/>
                <w:bottom w:val="none" w:sz="0" w:space="0" w:color="auto"/>
                <w:right w:val="none" w:sz="0" w:space="0" w:color="auto"/>
              </w:divBdr>
            </w:div>
            <w:div w:id="1112558503">
              <w:marLeft w:val="0"/>
              <w:marRight w:val="0"/>
              <w:marTop w:val="0"/>
              <w:marBottom w:val="0"/>
              <w:divBdr>
                <w:top w:val="none" w:sz="0" w:space="0" w:color="auto"/>
                <w:left w:val="none" w:sz="0" w:space="0" w:color="auto"/>
                <w:bottom w:val="none" w:sz="0" w:space="0" w:color="auto"/>
                <w:right w:val="none" w:sz="0" w:space="0" w:color="auto"/>
              </w:divBdr>
            </w:div>
            <w:div w:id="1964388691">
              <w:marLeft w:val="0"/>
              <w:marRight w:val="0"/>
              <w:marTop w:val="0"/>
              <w:marBottom w:val="0"/>
              <w:divBdr>
                <w:top w:val="none" w:sz="0" w:space="0" w:color="auto"/>
                <w:left w:val="none" w:sz="0" w:space="0" w:color="auto"/>
                <w:bottom w:val="none" w:sz="0" w:space="0" w:color="auto"/>
                <w:right w:val="none" w:sz="0" w:space="0" w:color="auto"/>
              </w:divBdr>
            </w:div>
            <w:div w:id="1625385334">
              <w:marLeft w:val="0"/>
              <w:marRight w:val="0"/>
              <w:marTop w:val="0"/>
              <w:marBottom w:val="0"/>
              <w:divBdr>
                <w:top w:val="none" w:sz="0" w:space="0" w:color="auto"/>
                <w:left w:val="none" w:sz="0" w:space="0" w:color="auto"/>
                <w:bottom w:val="none" w:sz="0" w:space="0" w:color="auto"/>
                <w:right w:val="none" w:sz="0" w:space="0" w:color="auto"/>
              </w:divBdr>
            </w:div>
            <w:div w:id="175123179">
              <w:marLeft w:val="0"/>
              <w:marRight w:val="0"/>
              <w:marTop w:val="0"/>
              <w:marBottom w:val="0"/>
              <w:divBdr>
                <w:top w:val="none" w:sz="0" w:space="0" w:color="auto"/>
                <w:left w:val="none" w:sz="0" w:space="0" w:color="auto"/>
                <w:bottom w:val="none" w:sz="0" w:space="0" w:color="auto"/>
                <w:right w:val="none" w:sz="0" w:space="0" w:color="auto"/>
              </w:divBdr>
            </w:div>
            <w:div w:id="376783625">
              <w:marLeft w:val="0"/>
              <w:marRight w:val="0"/>
              <w:marTop w:val="0"/>
              <w:marBottom w:val="0"/>
              <w:divBdr>
                <w:top w:val="none" w:sz="0" w:space="0" w:color="auto"/>
                <w:left w:val="none" w:sz="0" w:space="0" w:color="auto"/>
                <w:bottom w:val="none" w:sz="0" w:space="0" w:color="auto"/>
                <w:right w:val="none" w:sz="0" w:space="0" w:color="auto"/>
              </w:divBdr>
            </w:div>
            <w:div w:id="1497190862">
              <w:marLeft w:val="0"/>
              <w:marRight w:val="0"/>
              <w:marTop w:val="0"/>
              <w:marBottom w:val="0"/>
              <w:divBdr>
                <w:top w:val="none" w:sz="0" w:space="0" w:color="auto"/>
                <w:left w:val="none" w:sz="0" w:space="0" w:color="auto"/>
                <w:bottom w:val="none" w:sz="0" w:space="0" w:color="auto"/>
                <w:right w:val="none" w:sz="0" w:space="0" w:color="auto"/>
              </w:divBdr>
            </w:div>
            <w:div w:id="1964458591">
              <w:marLeft w:val="0"/>
              <w:marRight w:val="0"/>
              <w:marTop w:val="0"/>
              <w:marBottom w:val="0"/>
              <w:divBdr>
                <w:top w:val="none" w:sz="0" w:space="0" w:color="auto"/>
                <w:left w:val="none" w:sz="0" w:space="0" w:color="auto"/>
                <w:bottom w:val="none" w:sz="0" w:space="0" w:color="auto"/>
                <w:right w:val="none" w:sz="0" w:space="0" w:color="auto"/>
              </w:divBdr>
            </w:div>
            <w:div w:id="1082605535">
              <w:marLeft w:val="0"/>
              <w:marRight w:val="0"/>
              <w:marTop w:val="0"/>
              <w:marBottom w:val="0"/>
              <w:divBdr>
                <w:top w:val="none" w:sz="0" w:space="0" w:color="auto"/>
                <w:left w:val="none" w:sz="0" w:space="0" w:color="auto"/>
                <w:bottom w:val="none" w:sz="0" w:space="0" w:color="auto"/>
                <w:right w:val="none" w:sz="0" w:space="0" w:color="auto"/>
              </w:divBdr>
            </w:div>
            <w:div w:id="1954901675">
              <w:marLeft w:val="0"/>
              <w:marRight w:val="0"/>
              <w:marTop w:val="0"/>
              <w:marBottom w:val="0"/>
              <w:divBdr>
                <w:top w:val="none" w:sz="0" w:space="0" w:color="auto"/>
                <w:left w:val="none" w:sz="0" w:space="0" w:color="auto"/>
                <w:bottom w:val="none" w:sz="0" w:space="0" w:color="auto"/>
                <w:right w:val="none" w:sz="0" w:space="0" w:color="auto"/>
              </w:divBdr>
            </w:div>
            <w:div w:id="1198619727">
              <w:marLeft w:val="0"/>
              <w:marRight w:val="0"/>
              <w:marTop w:val="0"/>
              <w:marBottom w:val="0"/>
              <w:divBdr>
                <w:top w:val="none" w:sz="0" w:space="0" w:color="auto"/>
                <w:left w:val="none" w:sz="0" w:space="0" w:color="auto"/>
                <w:bottom w:val="none" w:sz="0" w:space="0" w:color="auto"/>
                <w:right w:val="none" w:sz="0" w:space="0" w:color="auto"/>
              </w:divBdr>
            </w:div>
            <w:div w:id="573512037">
              <w:marLeft w:val="0"/>
              <w:marRight w:val="0"/>
              <w:marTop w:val="0"/>
              <w:marBottom w:val="0"/>
              <w:divBdr>
                <w:top w:val="none" w:sz="0" w:space="0" w:color="auto"/>
                <w:left w:val="none" w:sz="0" w:space="0" w:color="auto"/>
                <w:bottom w:val="none" w:sz="0" w:space="0" w:color="auto"/>
                <w:right w:val="none" w:sz="0" w:space="0" w:color="auto"/>
              </w:divBdr>
            </w:div>
            <w:div w:id="901208573">
              <w:marLeft w:val="0"/>
              <w:marRight w:val="0"/>
              <w:marTop w:val="0"/>
              <w:marBottom w:val="0"/>
              <w:divBdr>
                <w:top w:val="none" w:sz="0" w:space="0" w:color="auto"/>
                <w:left w:val="none" w:sz="0" w:space="0" w:color="auto"/>
                <w:bottom w:val="none" w:sz="0" w:space="0" w:color="auto"/>
                <w:right w:val="none" w:sz="0" w:space="0" w:color="auto"/>
              </w:divBdr>
            </w:div>
            <w:div w:id="1717508259">
              <w:marLeft w:val="0"/>
              <w:marRight w:val="0"/>
              <w:marTop w:val="0"/>
              <w:marBottom w:val="0"/>
              <w:divBdr>
                <w:top w:val="none" w:sz="0" w:space="0" w:color="auto"/>
                <w:left w:val="none" w:sz="0" w:space="0" w:color="auto"/>
                <w:bottom w:val="none" w:sz="0" w:space="0" w:color="auto"/>
                <w:right w:val="none" w:sz="0" w:space="0" w:color="auto"/>
              </w:divBdr>
            </w:div>
            <w:div w:id="565191213">
              <w:marLeft w:val="0"/>
              <w:marRight w:val="0"/>
              <w:marTop w:val="0"/>
              <w:marBottom w:val="0"/>
              <w:divBdr>
                <w:top w:val="none" w:sz="0" w:space="0" w:color="auto"/>
                <w:left w:val="none" w:sz="0" w:space="0" w:color="auto"/>
                <w:bottom w:val="none" w:sz="0" w:space="0" w:color="auto"/>
                <w:right w:val="none" w:sz="0" w:space="0" w:color="auto"/>
              </w:divBdr>
            </w:div>
            <w:div w:id="817964656">
              <w:marLeft w:val="0"/>
              <w:marRight w:val="0"/>
              <w:marTop w:val="0"/>
              <w:marBottom w:val="0"/>
              <w:divBdr>
                <w:top w:val="none" w:sz="0" w:space="0" w:color="auto"/>
                <w:left w:val="none" w:sz="0" w:space="0" w:color="auto"/>
                <w:bottom w:val="none" w:sz="0" w:space="0" w:color="auto"/>
                <w:right w:val="none" w:sz="0" w:space="0" w:color="auto"/>
              </w:divBdr>
            </w:div>
            <w:div w:id="744227186">
              <w:marLeft w:val="0"/>
              <w:marRight w:val="0"/>
              <w:marTop w:val="0"/>
              <w:marBottom w:val="0"/>
              <w:divBdr>
                <w:top w:val="none" w:sz="0" w:space="0" w:color="auto"/>
                <w:left w:val="none" w:sz="0" w:space="0" w:color="auto"/>
                <w:bottom w:val="none" w:sz="0" w:space="0" w:color="auto"/>
                <w:right w:val="none" w:sz="0" w:space="0" w:color="auto"/>
              </w:divBdr>
            </w:div>
            <w:div w:id="2019381330">
              <w:marLeft w:val="0"/>
              <w:marRight w:val="0"/>
              <w:marTop w:val="0"/>
              <w:marBottom w:val="0"/>
              <w:divBdr>
                <w:top w:val="none" w:sz="0" w:space="0" w:color="auto"/>
                <w:left w:val="none" w:sz="0" w:space="0" w:color="auto"/>
                <w:bottom w:val="none" w:sz="0" w:space="0" w:color="auto"/>
                <w:right w:val="none" w:sz="0" w:space="0" w:color="auto"/>
              </w:divBdr>
            </w:div>
            <w:div w:id="1811048183">
              <w:marLeft w:val="0"/>
              <w:marRight w:val="0"/>
              <w:marTop w:val="0"/>
              <w:marBottom w:val="0"/>
              <w:divBdr>
                <w:top w:val="none" w:sz="0" w:space="0" w:color="auto"/>
                <w:left w:val="none" w:sz="0" w:space="0" w:color="auto"/>
                <w:bottom w:val="none" w:sz="0" w:space="0" w:color="auto"/>
                <w:right w:val="none" w:sz="0" w:space="0" w:color="auto"/>
              </w:divBdr>
            </w:div>
            <w:div w:id="1143543310">
              <w:marLeft w:val="0"/>
              <w:marRight w:val="0"/>
              <w:marTop w:val="0"/>
              <w:marBottom w:val="0"/>
              <w:divBdr>
                <w:top w:val="none" w:sz="0" w:space="0" w:color="auto"/>
                <w:left w:val="none" w:sz="0" w:space="0" w:color="auto"/>
                <w:bottom w:val="none" w:sz="0" w:space="0" w:color="auto"/>
                <w:right w:val="none" w:sz="0" w:space="0" w:color="auto"/>
              </w:divBdr>
            </w:div>
            <w:div w:id="516971331">
              <w:marLeft w:val="0"/>
              <w:marRight w:val="0"/>
              <w:marTop w:val="0"/>
              <w:marBottom w:val="0"/>
              <w:divBdr>
                <w:top w:val="none" w:sz="0" w:space="0" w:color="auto"/>
                <w:left w:val="none" w:sz="0" w:space="0" w:color="auto"/>
                <w:bottom w:val="none" w:sz="0" w:space="0" w:color="auto"/>
                <w:right w:val="none" w:sz="0" w:space="0" w:color="auto"/>
              </w:divBdr>
            </w:div>
            <w:div w:id="1048146167">
              <w:marLeft w:val="0"/>
              <w:marRight w:val="0"/>
              <w:marTop w:val="0"/>
              <w:marBottom w:val="0"/>
              <w:divBdr>
                <w:top w:val="none" w:sz="0" w:space="0" w:color="auto"/>
                <w:left w:val="none" w:sz="0" w:space="0" w:color="auto"/>
                <w:bottom w:val="none" w:sz="0" w:space="0" w:color="auto"/>
                <w:right w:val="none" w:sz="0" w:space="0" w:color="auto"/>
              </w:divBdr>
            </w:div>
            <w:div w:id="1805156069">
              <w:marLeft w:val="0"/>
              <w:marRight w:val="0"/>
              <w:marTop w:val="0"/>
              <w:marBottom w:val="0"/>
              <w:divBdr>
                <w:top w:val="none" w:sz="0" w:space="0" w:color="auto"/>
                <w:left w:val="none" w:sz="0" w:space="0" w:color="auto"/>
                <w:bottom w:val="none" w:sz="0" w:space="0" w:color="auto"/>
                <w:right w:val="none" w:sz="0" w:space="0" w:color="auto"/>
              </w:divBdr>
            </w:div>
            <w:div w:id="1260605450">
              <w:marLeft w:val="0"/>
              <w:marRight w:val="0"/>
              <w:marTop w:val="0"/>
              <w:marBottom w:val="0"/>
              <w:divBdr>
                <w:top w:val="none" w:sz="0" w:space="0" w:color="auto"/>
                <w:left w:val="none" w:sz="0" w:space="0" w:color="auto"/>
                <w:bottom w:val="none" w:sz="0" w:space="0" w:color="auto"/>
                <w:right w:val="none" w:sz="0" w:space="0" w:color="auto"/>
              </w:divBdr>
            </w:div>
            <w:div w:id="785734847">
              <w:marLeft w:val="0"/>
              <w:marRight w:val="0"/>
              <w:marTop w:val="0"/>
              <w:marBottom w:val="0"/>
              <w:divBdr>
                <w:top w:val="none" w:sz="0" w:space="0" w:color="auto"/>
                <w:left w:val="none" w:sz="0" w:space="0" w:color="auto"/>
                <w:bottom w:val="none" w:sz="0" w:space="0" w:color="auto"/>
                <w:right w:val="none" w:sz="0" w:space="0" w:color="auto"/>
              </w:divBdr>
            </w:div>
            <w:div w:id="662196548">
              <w:marLeft w:val="0"/>
              <w:marRight w:val="0"/>
              <w:marTop w:val="0"/>
              <w:marBottom w:val="0"/>
              <w:divBdr>
                <w:top w:val="none" w:sz="0" w:space="0" w:color="auto"/>
                <w:left w:val="none" w:sz="0" w:space="0" w:color="auto"/>
                <w:bottom w:val="none" w:sz="0" w:space="0" w:color="auto"/>
                <w:right w:val="none" w:sz="0" w:space="0" w:color="auto"/>
              </w:divBdr>
            </w:div>
            <w:div w:id="869924913">
              <w:marLeft w:val="0"/>
              <w:marRight w:val="0"/>
              <w:marTop w:val="0"/>
              <w:marBottom w:val="0"/>
              <w:divBdr>
                <w:top w:val="none" w:sz="0" w:space="0" w:color="auto"/>
                <w:left w:val="none" w:sz="0" w:space="0" w:color="auto"/>
                <w:bottom w:val="none" w:sz="0" w:space="0" w:color="auto"/>
                <w:right w:val="none" w:sz="0" w:space="0" w:color="auto"/>
              </w:divBdr>
            </w:div>
            <w:div w:id="1810972079">
              <w:marLeft w:val="0"/>
              <w:marRight w:val="0"/>
              <w:marTop w:val="0"/>
              <w:marBottom w:val="0"/>
              <w:divBdr>
                <w:top w:val="none" w:sz="0" w:space="0" w:color="auto"/>
                <w:left w:val="none" w:sz="0" w:space="0" w:color="auto"/>
                <w:bottom w:val="none" w:sz="0" w:space="0" w:color="auto"/>
                <w:right w:val="none" w:sz="0" w:space="0" w:color="auto"/>
              </w:divBdr>
            </w:div>
            <w:div w:id="159780322">
              <w:marLeft w:val="0"/>
              <w:marRight w:val="0"/>
              <w:marTop w:val="0"/>
              <w:marBottom w:val="0"/>
              <w:divBdr>
                <w:top w:val="none" w:sz="0" w:space="0" w:color="auto"/>
                <w:left w:val="none" w:sz="0" w:space="0" w:color="auto"/>
                <w:bottom w:val="none" w:sz="0" w:space="0" w:color="auto"/>
                <w:right w:val="none" w:sz="0" w:space="0" w:color="auto"/>
              </w:divBdr>
            </w:div>
            <w:div w:id="744568298">
              <w:marLeft w:val="0"/>
              <w:marRight w:val="0"/>
              <w:marTop w:val="0"/>
              <w:marBottom w:val="0"/>
              <w:divBdr>
                <w:top w:val="none" w:sz="0" w:space="0" w:color="auto"/>
                <w:left w:val="none" w:sz="0" w:space="0" w:color="auto"/>
                <w:bottom w:val="none" w:sz="0" w:space="0" w:color="auto"/>
                <w:right w:val="none" w:sz="0" w:space="0" w:color="auto"/>
              </w:divBdr>
            </w:div>
            <w:div w:id="1933274437">
              <w:marLeft w:val="0"/>
              <w:marRight w:val="0"/>
              <w:marTop w:val="0"/>
              <w:marBottom w:val="0"/>
              <w:divBdr>
                <w:top w:val="none" w:sz="0" w:space="0" w:color="auto"/>
                <w:left w:val="none" w:sz="0" w:space="0" w:color="auto"/>
                <w:bottom w:val="none" w:sz="0" w:space="0" w:color="auto"/>
                <w:right w:val="none" w:sz="0" w:space="0" w:color="auto"/>
              </w:divBdr>
            </w:div>
            <w:div w:id="482746367">
              <w:marLeft w:val="0"/>
              <w:marRight w:val="0"/>
              <w:marTop w:val="0"/>
              <w:marBottom w:val="0"/>
              <w:divBdr>
                <w:top w:val="none" w:sz="0" w:space="0" w:color="auto"/>
                <w:left w:val="none" w:sz="0" w:space="0" w:color="auto"/>
                <w:bottom w:val="none" w:sz="0" w:space="0" w:color="auto"/>
                <w:right w:val="none" w:sz="0" w:space="0" w:color="auto"/>
              </w:divBdr>
            </w:div>
            <w:div w:id="404377369">
              <w:marLeft w:val="0"/>
              <w:marRight w:val="0"/>
              <w:marTop w:val="0"/>
              <w:marBottom w:val="0"/>
              <w:divBdr>
                <w:top w:val="none" w:sz="0" w:space="0" w:color="auto"/>
                <w:left w:val="none" w:sz="0" w:space="0" w:color="auto"/>
                <w:bottom w:val="none" w:sz="0" w:space="0" w:color="auto"/>
                <w:right w:val="none" w:sz="0" w:space="0" w:color="auto"/>
              </w:divBdr>
            </w:div>
            <w:div w:id="349724752">
              <w:marLeft w:val="0"/>
              <w:marRight w:val="0"/>
              <w:marTop w:val="0"/>
              <w:marBottom w:val="0"/>
              <w:divBdr>
                <w:top w:val="none" w:sz="0" w:space="0" w:color="auto"/>
                <w:left w:val="none" w:sz="0" w:space="0" w:color="auto"/>
                <w:bottom w:val="none" w:sz="0" w:space="0" w:color="auto"/>
                <w:right w:val="none" w:sz="0" w:space="0" w:color="auto"/>
              </w:divBdr>
            </w:div>
            <w:div w:id="1891381519">
              <w:marLeft w:val="0"/>
              <w:marRight w:val="0"/>
              <w:marTop w:val="0"/>
              <w:marBottom w:val="0"/>
              <w:divBdr>
                <w:top w:val="none" w:sz="0" w:space="0" w:color="auto"/>
                <w:left w:val="none" w:sz="0" w:space="0" w:color="auto"/>
                <w:bottom w:val="none" w:sz="0" w:space="0" w:color="auto"/>
                <w:right w:val="none" w:sz="0" w:space="0" w:color="auto"/>
              </w:divBdr>
            </w:div>
            <w:div w:id="692650238">
              <w:marLeft w:val="0"/>
              <w:marRight w:val="0"/>
              <w:marTop w:val="0"/>
              <w:marBottom w:val="0"/>
              <w:divBdr>
                <w:top w:val="none" w:sz="0" w:space="0" w:color="auto"/>
                <w:left w:val="none" w:sz="0" w:space="0" w:color="auto"/>
                <w:bottom w:val="none" w:sz="0" w:space="0" w:color="auto"/>
                <w:right w:val="none" w:sz="0" w:space="0" w:color="auto"/>
              </w:divBdr>
            </w:div>
            <w:div w:id="304818997">
              <w:marLeft w:val="0"/>
              <w:marRight w:val="0"/>
              <w:marTop w:val="0"/>
              <w:marBottom w:val="0"/>
              <w:divBdr>
                <w:top w:val="none" w:sz="0" w:space="0" w:color="auto"/>
                <w:left w:val="none" w:sz="0" w:space="0" w:color="auto"/>
                <w:bottom w:val="none" w:sz="0" w:space="0" w:color="auto"/>
                <w:right w:val="none" w:sz="0" w:space="0" w:color="auto"/>
              </w:divBdr>
            </w:div>
            <w:div w:id="790125582">
              <w:marLeft w:val="0"/>
              <w:marRight w:val="0"/>
              <w:marTop w:val="0"/>
              <w:marBottom w:val="0"/>
              <w:divBdr>
                <w:top w:val="none" w:sz="0" w:space="0" w:color="auto"/>
                <w:left w:val="none" w:sz="0" w:space="0" w:color="auto"/>
                <w:bottom w:val="none" w:sz="0" w:space="0" w:color="auto"/>
                <w:right w:val="none" w:sz="0" w:space="0" w:color="auto"/>
              </w:divBdr>
            </w:div>
            <w:div w:id="862329469">
              <w:marLeft w:val="0"/>
              <w:marRight w:val="0"/>
              <w:marTop w:val="0"/>
              <w:marBottom w:val="0"/>
              <w:divBdr>
                <w:top w:val="none" w:sz="0" w:space="0" w:color="auto"/>
                <w:left w:val="none" w:sz="0" w:space="0" w:color="auto"/>
                <w:bottom w:val="none" w:sz="0" w:space="0" w:color="auto"/>
                <w:right w:val="none" w:sz="0" w:space="0" w:color="auto"/>
              </w:divBdr>
            </w:div>
            <w:div w:id="1158300031">
              <w:marLeft w:val="0"/>
              <w:marRight w:val="0"/>
              <w:marTop w:val="0"/>
              <w:marBottom w:val="0"/>
              <w:divBdr>
                <w:top w:val="none" w:sz="0" w:space="0" w:color="auto"/>
                <w:left w:val="none" w:sz="0" w:space="0" w:color="auto"/>
                <w:bottom w:val="none" w:sz="0" w:space="0" w:color="auto"/>
                <w:right w:val="none" w:sz="0" w:space="0" w:color="auto"/>
              </w:divBdr>
            </w:div>
            <w:div w:id="982540134">
              <w:marLeft w:val="0"/>
              <w:marRight w:val="0"/>
              <w:marTop w:val="0"/>
              <w:marBottom w:val="0"/>
              <w:divBdr>
                <w:top w:val="none" w:sz="0" w:space="0" w:color="auto"/>
                <w:left w:val="none" w:sz="0" w:space="0" w:color="auto"/>
                <w:bottom w:val="none" w:sz="0" w:space="0" w:color="auto"/>
                <w:right w:val="none" w:sz="0" w:space="0" w:color="auto"/>
              </w:divBdr>
            </w:div>
            <w:div w:id="29426993">
              <w:marLeft w:val="0"/>
              <w:marRight w:val="0"/>
              <w:marTop w:val="0"/>
              <w:marBottom w:val="0"/>
              <w:divBdr>
                <w:top w:val="none" w:sz="0" w:space="0" w:color="auto"/>
                <w:left w:val="none" w:sz="0" w:space="0" w:color="auto"/>
                <w:bottom w:val="none" w:sz="0" w:space="0" w:color="auto"/>
                <w:right w:val="none" w:sz="0" w:space="0" w:color="auto"/>
              </w:divBdr>
            </w:div>
            <w:div w:id="582884252">
              <w:marLeft w:val="0"/>
              <w:marRight w:val="0"/>
              <w:marTop w:val="0"/>
              <w:marBottom w:val="0"/>
              <w:divBdr>
                <w:top w:val="none" w:sz="0" w:space="0" w:color="auto"/>
                <w:left w:val="none" w:sz="0" w:space="0" w:color="auto"/>
                <w:bottom w:val="none" w:sz="0" w:space="0" w:color="auto"/>
                <w:right w:val="none" w:sz="0" w:space="0" w:color="auto"/>
              </w:divBdr>
            </w:div>
            <w:div w:id="1054349041">
              <w:marLeft w:val="0"/>
              <w:marRight w:val="0"/>
              <w:marTop w:val="0"/>
              <w:marBottom w:val="0"/>
              <w:divBdr>
                <w:top w:val="none" w:sz="0" w:space="0" w:color="auto"/>
                <w:left w:val="none" w:sz="0" w:space="0" w:color="auto"/>
                <w:bottom w:val="none" w:sz="0" w:space="0" w:color="auto"/>
                <w:right w:val="none" w:sz="0" w:space="0" w:color="auto"/>
              </w:divBdr>
            </w:div>
            <w:div w:id="673651985">
              <w:marLeft w:val="0"/>
              <w:marRight w:val="0"/>
              <w:marTop w:val="0"/>
              <w:marBottom w:val="0"/>
              <w:divBdr>
                <w:top w:val="none" w:sz="0" w:space="0" w:color="auto"/>
                <w:left w:val="none" w:sz="0" w:space="0" w:color="auto"/>
                <w:bottom w:val="none" w:sz="0" w:space="0" w:color="auto"/>
                <w:right w:val="none" w:sz="0" w:space="0" w:color="auto"/>
              </w:divBdr>
            </w:div>
            <w:div w:id="597832445">
              <w:marLeft w:val="0"/>
              <w:marRight w:val="0"/>
              <w:marTop w:val="0"/>
              <w:marBottom w:val="0"/>
              <w:divBdr>
                <w:top w:val="none" w:sz="0" w:space="0" w:color="auto"/>
                <w:left w:val="none" w:sz="0" w:space="0" w:color="auto"/>
                <w:bottom w:val="none" w:sz="0" w:space="0" w:color="auto"/>
                <w:right w:val="none" w:sz="0" w:space="0" w:color="auto"/>
              </w:divBdr>
            </w:div>
            <w:div w:id="738402098">
              <w:marLeft w:val="0"/>
              <w:marRight w:val="0"/>
              <w:marTop w:val="0"/>
              <w:marBottom w:val="0"/>
              <w:divBdr>
                <w:top w:val="none" w:sz="0" w:space="0" w:color="auto"/>
                <w:left w:val="none" w:sz="0" w:space="0" w:color="auto"/>
                <w:bottom w:val="none" w:sz="0" w:space="0" w:color="auto"/>
                <w:right w:val="none" w:sz="0" w:space="0" w:color="auto"/>
              </w:divBdr>
            </w:div>
            <w:div w:id="1171916636">
              <w:marLeft w:val="0"/>
              <w:marRight w:val="0"/>
              <w:marTop w:val="0"/>
              <w:marBottom w:val="0"/>
              <w:divBdr>
                <w:top w:val="none" w:sz="0" w:space="0" w:color="auto"/>
                <w:left w:val="none" w:sz="0" w:space="0" w:color="auto"/>
                <w:bottom w:val="none" w:sz="0" w:space="0" w:color="auto"/>
                <w:right w:val="none" w:sz="0" w:space="0" w:color="auto"/>
              </w:divBdr>
            </w:div>
            <w:div w:id="1320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7740193">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697000683">
      <w:bodyDiv w:val="1"/>
      <w:marLeft w:val="0"/>
      <w:marRight w:val="0"/>
      <w:marTop w:val="0"/>
      <w:marBottom w:val="0"/>
      <w:divBdr>
        <w:top w:val="none" w:sz="0" w:space="0" w:color="auto"/>
        <w:left w:val="none" w:sz="0" w:space="0" w:color="auto"/>
        <w:bottom w:val="none" w:sz="0" w:space="0" w:color="auto"/>
        <w:right w:val="none" w:sz="0" w:space="0" w:color="auto"/>
      </w:divBdr>
      <w:divsChild>
        <w:div w:id="224999611">
          <w:marLeft w:val="0"/>
          <w:marRight w:val="0"/>
          <w:marTop w:val="0"/>
          <w:marBottom w:val="0"/>
          <w:divBdr>
            <w:top w:val="none" w:sz="0" w:space="0" w:color="auto"/>
            <w:left w:val="none" w:sz="0" w:space="0" w:color="auto"/>
            <w:bottom w:val="none" w:sz="0" w:space="0" w:color="auto"/>
            <w:right w:val="none" w:sz="0" w:space="0" w:color="auto"/>
          </w:divBdr>
          <w:divsChild>
            <w:div w:id="1140077523">
              <w:marLeft w:val="0"/>
              <w:marRight w:val="0"/>
              <w:marTop w:val="0"/>
              <w:marBottom w:val="0"/>
              <w:divBdr>
                <w:top w:val="none" w:sz="0" w:space="0" w:color="auto"/>
                <w:left w:val="none" w:sz="0" w:space="0" w:color="auto"/>
                <w:bottom w:val="none" w:sz="0" w:space="0" w:color="auto"/>
                <w:right w:val="none" w:sz="0" w:space="0" w:color="auto"/>
              </w:divBdr>
            </w:div>
            <w:div w:id="976110862">
              <w:marLeft w:val="0"/>
              <w:marRight w:val="0"/>
              <w:marTop w:val="0"/>
              <w:marBottom w:val="0"/>
              <w:divBdr>
                <w:top w:val="none" w:sz="0" w:space="0" w:color="auto"/>
                <w:left w:val="none" w:sz="0" w:space="0" w:color="auto"/>
                <w:bottom w:val="none" w:sz="0" w:space="0" w:color="auto"/>
                <w:right w:val="none" w:sz="0" w:space="0" w:color="auto"/>
              </w:divBdr>
            </w:div>
            <w:div w:id="1380200875">
              <w:marLeft w:val="0"/>
              <w:marRight w:val="0"/>
              <w:marTop w:val="0"/>
              <w:marBottom w:val="0"/>
              <w:divBdr>
                <w:top w:val="none" w:sz="0" w:space="0" w:color="auto"/>
                <w:left w:val="none" w:sz="0" w:space="0" w:color="auto"/>
                <w:bottom w:val="none" w:sz="0" w:space="0" w:color="auto"/>
                <w:right w:val="none" w:sz="0" w:space="0" w:color="auto"/>
              </w:divBdr>
            </w:div>
            <w:div w:id="2066834528">
              <w:marLeft w:val="0"/>
              <w:marRight w:val="0"/>
              <w:marTop w:val="0"/>
              <w:marBottom w:val="0"/>
              <w:divBdr>
                <w:top w:val="none" w:sz="0" w:space="0" w:color="auto"/>
                <w:left w:val="none" w:sz="0" w:space="0" w:color="auto"/>
                <w:bottom w:val="none" w:sz="0" w:space="0" w:color="auto"/>
                <w:right w:val="none" w:sz="0" w:space="0" w:color="auto"/>
              </w:divBdr>
            </w:div>
            <w:div w:id="1520772238">
              <w:marLeft w:val="0"/>
              <w:marRight w:val="0"/>
              <w:marTop w:val="0"/>
              <w:marBottom w:val="0"/>
              <w:divBdr>
                <w:top w:val="none" w:sz="0" w:space="0" w:color="auto"/>
                <w:left w:val="none" w:sz="0" w:space="0" w:color="auto"/>
                <w:bottom w:val="none" w:sz="0" w:space="0" w:color="auto"/>
                <w:right w:val="none" w:sz="0" w:space="0" w:color="auto"/>
              </w:divBdr>
            </w:div>
            <w:div w:id="1740206625">
              <w:marLeft w:val="0"/>
              <w:marRight w:val="0"/>
              <w:marTop w:val="0"/>
              <w:marBottom w:val="0"/>
              <w:divBdr>
                <w:top w:val="none" w:sz="0" w:space="0" w:color="auto"/>
                <w:left w:val="none" w:sz="0" w:space="0" w:color="auto"/>
                <w:bottom w:val="none" w:sz="0" w:space="0" w:color="auto"/>
                <w:right w:val="none" w:sz="0" w:space="0" w:color="auto"/>
              </w:divBdr>
            </w:div>
            <w:div w:id="283510417">
              <w:marLeft w:val="0"/>
              <w:marRight w:val="0"/>
              <w:marTop w:val="0"/>
              <w:marBottom w:val="0"/>
              <w:divBdr>
                <w:top w:val="none" w:sz="0" w:space="0" w:color="auto"/>
                <w:left w:val="none" w:sz="0" w:space="0" w:color="auto"/>
                <w:bottom w:val="none" w:sz="0" w:space="0" w:color="auto"/>
                <w:right w:val="none" w:sz="0" w:space="0" w:color="auto"/>
              </w:divBdr>
            </w:div>
            <w:div w:id="1666977172">
              <w:marLeft w:val="0"/>
              <w:marRight w:val="0"/>
              <w:marTop w:val="0"/>
              <w:marBottom w:val="0"/>
              <w:divBdr>
                <w:top w:val="none" w:sz="0" w:space="0" w:color="auto"/>
                <w:left w:val="none" w:sz="0" w:space="0" w:color="auto"/>
                <w:bottom w:val="none" w:sz="0" w:space="0" w:color="auto"/>
                <w:right w:val="none" w:sz="0" w:space="0" w:color="auto"/>
              </w:divBdr>
            </w:div>
            <w:div w:id="1747259907">
              <w:marLeft w:val="0"/>
              <w:marRight w:val="0"/>
              <w:marTop w:val="0"/>
              <w:marBottom w:val="0"/>
              <w:divBdr>
                <w:top w:val="none" w:sz="0" w:space="0" w:color="auto"/>
                <w:left w:val="none" w:sz="0" w:space="0" w:color="auto"/>
                <w:bottom w:val="none" w:sz="0" w:space="0" w:color="auto"/>
                <w:right w:val="none" w:sz="0" w:space="0" w:color="auto"/>
              </w:divBdr>
            </w:div>
            <w:div w:id="6714773">
              <w:marLeft w:val="0"/>
              <w:marRight w:val="0"/>
              <w:marTop w:val="0"/>
              <w:marBottom w:val="0"/>
              <w:divBdr>
                <w:top w:val="none" w:sz="0" w:space="0" w:color="auto"/>
                <w:left w:val="none" w:sz="0" w:space="0" w:color="auto"/>
                <w:bottom w:val="none" w:sz="0" w:space="0" w:color="auto"/>
                <w:right w:val="none" w:sz="0" w:space="0" w:color="auto"/>
              </w:divBdr>
            </w:div>
            <w:div w:id="2075807643">
              <w:marLeft w:val="0"/>
              <w:marRight w:val="0"/>
              <w:marTop w:val="0"/>
              <w:marBottom w:val="0"/>
              <w:divBdr>
                <w:top w:val="none" w:sz="0" w:space="0" w:color="auto"/>
                <w:left w:val="none" w:sz="0" w:space="0" w:color="auto"/>
                <w:bottom w:val="none" w:sz="0" w:space="0" w:color="auto"/>
                <w:right w:val="none" w:sz="0" w:space="0" w:color="auto"/>
              </w:divBdr>
            </w:div>
            <w:div w:id="489639845">
              <w:marLeft w:val="0"/>
              <w:marRight w:val="0"/>
              <w:marTop w:val="0"/>
              <w:marBottom w:val="0"/>
              <w:divBdr>
                <w:top w:val="none" w:sz="0" w:space="0" w:color="auto"/>
                <w:left w:val="none" w:sz="0" w:space="0" w:color="auto"/>
                <w:bottom w:val="none" w:sz="0" w:space="0" w:color="auto"/>
                <w:right w:val="none" w:sz="0" w:space="0" w:color="auto"/>
              </w:divBdr>
            </w:div>
            <w:div w:id="210501678">
              <w:marLeft w:val="0"/>
              <w:marRight w:val="0"/>
              <w:marTop w:val="0"/>
              <w:marBottom w:val="0"/>
              <w:divBdr>
                <w:top w:val="none" w:sz="0" w:space="0" w:color="auto"/>
                <w:left w:val="none" w:sz="0" w:space="0" w:color="auto"/>
                <w:bottom w:val="none" w:sz="0" w:space="0" w:color="auto"/>
                <w:right w:val="none" w:sz="0" w:space="0" w:color="auto"/>
              </w:divBdr>
            </w:div>
            <w:div w:id="1796170756">
              <w:marLeft w:val="0"/>
              <w:marRight w:val="0"/>
              <w:marTop w:val="0"/>
              <w:marBottom w:val="0"/>
              <w:divBdr>
                <w:top w:val="none" w:sz="0" w:space="0" w:color="auto"/>
                <w:left w:val="none" w:sz="0" w:space="0" w:color="auto"/>
                <w:bottom w:val="none" w:sz="0" w:space="0" w:color="auto"/>
                <w:right w:val="none" w:sz="0" w:space="0" w:color="auto"/>
              </w:divBdr>
            </w:div>
            <w:div w:id="287592579">
              <w:marLeft w:val="0"/>
              <w:marRight w:val="0"/>
              <w:marTop w:val="0"/>
              <w:marBottom w:val="0"/>
              <w:divBdr>
                <w:top w:val="none" w:sz="0" w:space="0" w:color="auto"/>
                <w:left w:val="none" w:sz="0" w:space="0" w:color="auto"/>
                <w:bottom w:val="none" w:sz="0" w:space="0" w:color="auto"/>
                <w:right w:val="none" w:sz="0" w:space="0" w:color="auto"/>
              </w:divBdr>
            </w:div>
            <w:div w:id="1508013937">
              <w:marLeft w:val="0"/>
              <w:marRight w:val="0"/>
              <w:marTop w:val="0"/>
              <w:marBottom w:val="0"/>
              <w:divBdr>
                <w:top w:val="none" w:sz="0" w:space="0" w:color="auto"/>
                <w:left w:val="none" w:sz="0" w:space="0" w:color="auto"/>
                <w:bottom w:val="none" w:sz="0" w:space="0" w:color="auto"/>
                <w:right w:val="none" w:sz="0" w:space="0" w:color="auto"/>
              </w:divBdr>
            </w:div>
            <w:div w:id="1726294056">
              <w:marLeft w:val="0"/>
              <w:marRight w:val="0"/>
              <w:marTop w:val="0"/>
              <w:marBottom w:val="0"/>
              <w:divBdr>
                <w:top w:val="none" w:sz="0" w:space="0" w:color="auto"/>
                <w:left w:val="none" w:sz="0" w:space="0" w:color="auto"/>
                <w:bottom w:val="none" w:sz="0" w:space="0" w:color="auto"/>
                <w:right w:val="none" w:sz="0" w:space="0" w:color="auto"/>
              </w:divBdr>
            </w:div>
            <w:div w:id="538902563">
              <w:marLeft w:val="0"/>
              <w:marRight w:val="0"/>
              <w:marTop w:val="0"/>
              <w:marBottom w:val="0"/>
              <w:divBdr>
                <w:top w:val="none" w:sz="0" w:space="0" w:color="auto"/>
                <w:left w:val="none" w:sz="0" w:space="0" w:color="auto"/>
                <w:bottom w:val="none" w:sz="0" w:space="0" w:color="auto"/>
                <w:right w:val="none" w:sz="0" w:space="0" w:color="auto"/>
              </w:divBdr>
            </w:div>
            <w:div w:id="1395472639">
              <w:marLeft w:val="0"/>
              <w:marRight w:val="0"/>
              <w:marTop w:val="0"/>
              <w:marBottom w:val="0"/>
              <w:divBdr>
                <w:top w:val="none" w:sz="0" w:space="0" w:color="auto"/>
                <w:left w:val="none" w:sz="0" w:space="0" w:color="auto"/>
                <w:bottom w:val="none" w:sz="0" w:space="0" w:color="auto"/>
                <w:right w:val="none" w:sz="0" w:space="0" w:color="auto"/>
              </w:divBdr>
            </w:div>
            <w:div w:id="503545257">
              <w:marLeft w:val="0"/>
              <w:marRight w:val="0"/>
              <w:marTop w:val="0"/>
              <w:marBottom w:val="0"/>
              <w:divBdr>
                <w:top w:val="none" w:sz="0" w:space="0" w:color="auto"/>
                <w:left w:val="none" w:sz="0" w:space="0" w:color="auto"/>
                <w:bottom w:val="none" w:sz="0" w:space="0" w:color="auto"/>
                <w:right w:val="none" w:sz="0" w:space="0" w:color="auto"/>
              </w:divBdr>
            </w:div>
            <w:div w:id="1987976352">
              <w:marLeft w:val="0"/>
              <w:marRight w:val="0"/>
              <w:marTop w:val="0"/>
              <w:marBottom w:val="0"/>
              <w:divBdr>
                <w:top w:val="none" w:sz="0" w:space="0" w:color="auto"/>
                <w:left w:val="none" w:sz="0" w:space="0" w:color="auto"/>
                <w:bottom w:val="none" w:sz="0" w:space="0" w:color="auto"/>
                <w:right w:val="none" w:sz="0" w:space="0" w:color="auto"/>
              </w:divBdr>
            </w:div>
            <w:div w:id="975452663">
              <w:marLeft w:val="0"/>
              <w:marRight w:val="0"/>
              <w:marTop w:val="0"/>
              <w:marBottom w:val="0"/>
              <w:divBdr>
                <w:top w:val="none" w:sz="0" w:space="0" w:color="auto"/>
                <w:left w:val="none" w:sz="0" w:space="0" w:color="auto"/>
                <w:bottom w:val="none" w:sz="0" w:space="0" w:color="auto"/>
                <w:right w:val="none" w:sz="0" w:space="0" w:color="auto"/>
              </w:divBdr>
            </w:div>
            <w:div w:id="1623221606">
              <w:marLeft w:val="0"/>
              <w:marRight w:val="0"/>
              <w:marTop w:val="0"/>
              <w:marBottom w:val="0"/>
              <w:divBdr>
                <w:top w:val="none" w:sz="0" w:space="0" w:color="auto"/>
                <w:left w:val="none" w:sz="0" w:space="0" w:color="auto"/>
                <w:bottom w:val="none" w:sz="0" w:space="0" w:color="auto"/>
                <w:right w:val="none" w:sz="0" w:space="0" w:color="auto"/>
              </w:divBdr>
            </w:div>
            <w:div w:id="619142489">
              <w:marLeft w:val="0"/>
              <w:marRight w:val="0"/>
              <w:marTop w:val="0"/>
              <w:marBottom w:val="0"/>
              <w:divBdr>
                <w:top w:val="none" w:sz="0" w:space="0" w:color="auto"/>
                <w:left w:val="none" w:sz="0" w:space="0" w:color="auto"/>
                <w:bottom w:val="none" w:sz="0" w:space="0" w:color="auto"/>
                <w:right w:val="none" w:sz="0" w:space="0" w:color="auto"/>
              </w:divBdr>
            </w:div>
            <w:div w:id="1269655537">
              <w:marLeft w:val="0"/>
              <w:marRight w:val="0"/>
              <w:marTop w:val="0"/>
              <w:marBottom w:val="0"/>
              <w:divBdr>
                <w:top w:val="none" w:sz="0" w:space="0" w:color="auto"/>
                <w:left w:val="none" w:sz="0" w:space="0" w:color="auto"/>
                <w:bottom w:val="none" w:sz="0" w:space="0" w:color="auto"/>
                <w:right w:val="none" w:sz="0" w:space="0" w:color="auto"/>
              </w:divBdr>
            </w:div>
            <w:div w:id="851452486">
              <w:marLeft w:val="0"/>
              <w:marRight w:val="0"/>
              <w:marTop w:val="0"/>
              <w:marBottom w:val="0"/>
              <w:divBdr>
                <w:top w:val="none" w:sz="0" w:space="0" w:color="auto"/>
                <w:left w:val="none" w:sz="0" w:space="0" w:color="auto"/>
                <w:bottom w:val="none" w:sz="0" w:space="0" w:color="auto"/>
                <w:right w:val="none" w:sz="0" w:space="0" w:color="auto"/>
              </w:divBdr>
            </w:div>
            <w:div w:id="2015183949">
              <w:marLeft w:val="0"/>
              <w:marRight w:val="0"/>
              <w:marTop w:val="0"/>
              <w:marBottom w:val="0"/>
              <w:divBdr>
                <w:top w:val="none" w:sz="0" w:space="0" w:color="auto"/>
                <w:left w:val="none" w:sz="0" w:space="0" w:color="auto"/>
                <w:bottom w:val="none" w:sz="0" w:space="0" w:color="auto"/>
                <w:right w:val="none" w:sz="0" w:space="0" w:color="auto"/>
              </w:divBdr>
            </w:div>
            <w:div w:id="1445884690">
              <w:marLeft w:val="0"/>
              <w:marRight w:val="0"/>
              <w:marTop w:val="0"/>
              <w:marBottom w:val="0"/>
              <w:divBdr>
                <w:top w:val="none" w:sz="0" w:space="0" w:color="auto"/>
                <w:left w:val="none" w:sz="0" w:space="0" w:color="auto"/>
                <w:bottom w:val="none" w:sz="0" w:space="0" w:color="auto"/>
                <w:right w:val="none" w:sz="0" w:space="0" w:color="auto"/>
              </w:divBdr>
            </w:div>
            <w:div w:id="499273760">
              <w:marLeft w:val="0"/>
              <w:marRight w:val="0"/>
              <w:marTop w:val="0"/>
              <w:marBottom w:val="0"/>
              <w:divBdr>
                <w:top w:val="none" w:sz="0" w:space="0" w:color="auto"/>
                <w:left w:val="none" w:sz="0" w:space="0" w:color="auto"/>
                <w:bottom w:val="none" w:sz="0" w:space="0" w:color="auto"/>
                <w:right w:val="none" w:sz="0" w:space="0" w:color="auto"/>
              </w:divBdr>
            </w:div>
            <w:div w:id="1862622771">
              <w:marLeft w:val="0"/>
              <w:marRight w:val="0"/>
              <w:marTop w:val="0"/>
              <w:marBottom w:val="0"/>
              <w:divBdr>
                <w:top w:val="none" w:sz="0" w:space="0" w:color="auto"/>
                <w:left w:val="none" w:sz="0" w:space="0" w:color="auto"/>
                <w:bottom w:val="none" w:sz="0" w:space="0" w:color="auto"/>
                <w:right w:val="none" w:sz="0" w:space="0" w:color="auto"/>
              </w:divBdr>
            </w:div>
            <w:div w:id="1552418402">
              <w:marLeft w:val="0"/>
              <w:marRight w:val="0"/>
              <w:marTop w:val="0"/>
              <w:marBottom w:val="0"/>
              <w:divBdr>
                <w:top w:val="none" w:sz="0" w:space="0" w:color="auto"/>
                <w:left w:val="none" w:sz="0" w:space="0" w:color="auto"/>
                <w:bottom w:val="none" w:sz="0" w:space="0" w:color="auto"/>
                <w:right w:val="none" w:sz="0" w:space="0" w:color="auto"/>
              </w:divBdr>
            </w:div>
            <w:div w:id="1812862144">
              <w:marLeft w:val="0"/>
              <w:marRight w:val="0"/>
              <w:marTop w:val="0"/>
              <w:marBottom w:val="0"/>
              <w:divBdr>
                <w:top w:val="none" w:sz="0" w:space="0" w:color="auto"/>
                <w:left w:val="none" w:sz="0" w:space="0" w:color="auto"/>
                <w:bottom w:val="none" w:sz="0" w:space="0" w:color="auto"/>
                <w:right w:val="none" w:sz="0" w:space="0" w:color="auto"/>
              </w:divBdr>
            </w:div>
            <w:div w:id="649871702">
              <w:marLeft w:val="0"/>
              <w:marRight w:val="0"/>
              <w:marTop w:val="0"/>
              <w:marBottom w:val="0"/>
              <w:divBdr>
                <w:top w:val="none" w:sz="0" w:space="0" w:color="auto"/>
                <w:left w:val="none" w:sz="0" w:space="0" w:color="auto"/>
                <w:bottom w:val="none" w:sz="0" w:space="0" w:color="auto"/>
                <w:right w:val="none" w:sz="0" w:space="0" w:color="auto"/>
              </w:divBdr>
            </w:div>
            <w:div w:id="307366403">
              <w:marLeft w:val="0"/>
              <w:marRight w:val="0"/>
              <w:marTop w:val="0"/>
              <w:marBottom w:val="0"/>
              <w:divBdr>
                <w:top w:val="none" w:sz="0" w:space="0" w:color="auto"/>
                <w:left w:val="none" w:sz="0" w:space="0" w:color="auto"/>
                <w:bottom w:val="none" w:sz="0" w:space="0" w:color="auto"/>
                <w:right w:val="none" w:sz="0" w:space="0" w:color="auto"/>
              </w:divBdr>
            </w:div>
            <w:div w:id="326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04875">
      <w:bodyDiv w:val="1"/>
      <w:marLeft w:val="0"/>
      <w:marRight w:val="0"/>
      <w:marTop w:val="0"/>
      <w:marBottom w:val="0"/>
      <w:divBdr>
        <w:top w:val="none" w:sz="0" w:space="0" w:color="auto"/>
        <w:left w:val="none" w:sz="0" w:space="0" w:color="auto"/>
        <w:bottom w:val="none" w:sz="0" w:space="0" w:color="auto"/>
        <w:right w:val="none" w:sz="0" w:space="0" w:color="auto"/>
      </w:divBdr>
      <w:divsChild>
        <w:div w:id="1837838103">
          <w:marLeft w:val="0"/>
          <w:marRight w:val="0"/>
          <w:marTop w:val="0"/>
          <w:marBottom w:val="0"/>
          <w:divBdr>
            <w:top w:val="none" w:sz="0" w:space="0" w:color="auto"/>
            <w:left w:val="none" w:sz="0" w:space="0" w:color="auto"/>
            <w:bottom w:val="none" w:sz="0" w:space="0" w:color="auto"/>
            <w:right w:val="none" w:sz="0" w:space="0" w:color="auto"/>
          </w:divBdr>
        </w:div>
        <w:div w:id="758408685">
          <w:marLeft w:val="0"/>
          <w:marRight w:val="0"/>
          <w:marTop w:val="0"/>
          <w:marBottom w:val="0"/>
          <w:divBdr>
            <w:top w:val="none" w:sz="0" w:space="0" w:color="auto"/>
            <w:left w:val="none" w:sz="0" w:space="0" w:color="auto"/>
            <w:bottom w:val="none" w:sz="0" w:space="0" w:color="auto"/>
            <w:right w:val="none" w:sz="0" w:space="0" w:color="auto"/>
          </w:divBdr>
        </w:div>
        <w:div w:id="1343511674">
          <w:marLeft w:val="0"/>
          <w:marRight w:val="0"/>
          <w:marTop w:val="0"/>
          <w:marBottom w:val="0"/>
          <w:divBdr>
            <w:top w:val="none" w:sz="0" w:space="0" w:color="auto"/>
            <w:left w:val="none" w:sz="0" w:space="0" w:color="auto"/>
            <w:bottom w:val="none" w:sz="0" w:space="0" w:color="auto"/>
            <w:right w:val="none" w:sz="0" w:space="0" w:color="auto"/>
          </w:divBdr>
        </w:div>
      </w:divsChild>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2339263">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header" Target="header4.xml"/><Relationship Id="rId32" Type="http://schemas.openxmlformats.org/officeDocument/2006/relationships/image" Target="media/image16.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microsoft.com/office/2011/relationships/people" Target="people.xml"/><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header" Target="header9.xm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theme" Target="theme/theme1.xml"/><Relationship Id="rId12" Type="http://schemas.openxmlformats.org/officeDocument/2006/relationships/header" Target="header5.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image" Target="media/image95.jpeg"/><Relationship Id="rId119" Type="http://schemas.openxmlformats.org/officeDocument/2006/relationships/image" Target="media/image100.png"/><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header" Target="header6.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header" Target="header7.xm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jpeg"/><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3.xml"/><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0.png"/><Relationship Id="rId47" Type="http://schemas.openxmlformats.org/officeDocument/2006/relationships/header" Target="header8.xml"/><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6" Type="http://schemas.microsoft.com/office/2016/09/relationships/commentsIds" Target="commentsIds.xml"/><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B00739BC-C5AC-4B9C-B9C5-C672A37AC5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3476</TotalTime>
  <Pages>134</Pages>
  <Words>29616</Words>
  <Characters>159928</Characters>
  <Application>Microsoft Office Word</Application>
  <DocSecurity>0</DocSecurity>
  <Lines>1332</Lines>
  <Paragraphs>378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189166</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141</cp:revision>
  <cp:lastPrinted>2018-11-06T01:42:00Z</cp:lastPrinted>
  <dcterms:created xsi:type="dcterms:W3CDTF">2019-09-21T14:25:00Z</dcterms:created>
  <dcterms:modified xsi:type="dcterms:W3CDTF">2019-10-14T14:09:00Z</dcterms:modified>
</cp:coreProperties>
</file>