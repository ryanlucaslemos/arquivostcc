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B70A30" w:rsidRDefault="00D77583" w:rsidP="00D77583">
      <w:pPr>
        <w:spacing w:after="160"/>
        <w:ind w:firstLine="0"/>
        <w:rPr>
          <w:rPrChange w:id="0" w:author="Ryan Lemos" w:date="2019-09-28T11:15:00Z">
            <w:rPr>
              <w:lang w:val="en-US"/>
            </w:rPr>
          </w:rPrChange>
        </w:rPr>
      </w:pPr>
      <w:r w:rsidRPr="00B70A30">
        <w:rPr>
          <w:rPrChange w:id="1" w:author="Ryan Lemos" w:date="2019-09-28T11:15:00Z">
            <w:rPr>
              <w:lang w:val="en-US"/>
            </w:rPr>
          </w:rPrChange>
        </w:rPr>
        <w:t>REST</w:t>
      </w:r>
      <w:r w:rsidRPr="00B70A30">
        <w:rPr>
          <w:rPrChange w:id="2" w:author="Ryan Lemos" w:date="2019-09-28T11:15:00Z">
            <w:rPr>
              <w:lang w:val="en-US"/>
            </w:rPr>
          </w:rPrChange>
        </w:rPr>
        <w:tab/>
      </w:r>
      <w:r w:rsidRPr="00B70A30">
        <w:rPr>
          <w:rPrChange w:id="3" w:author="Ryan Lemos" w:date="2019-09-28T11:15:00Z">
            <w:rPr>
              <w:lang w:val="en-US"/>
            </w:rPr>
          </w:rPrChange>
        </w:rPr>
        <w:tab/>
      </w:r>
      <w:proofErr w:type="spellStart"/>
      <w:r w:rsidRPr="00B70A30">
        <w:rPr>
          <w:i/>
          <w:iCs/>
          <w:rPrChange w:id="4" w:author="Ryan Lemos" w:date="2019-09-28T11:15:00Z">
            <w:rPr>
              <w:i/>
              <w:iCs/>
              <w:lang w:val="en-US"/>
            </w:rPr>
          </w:rPrChange>
        </w:rPr>
        <w:t>Representational</w:t>
      </w:r>
      <w:proofErr w:type="spellEnd"/>
      <w:r w:rsidRPr="00B70A30">
        <w:rPr>
          <w:i/>
          <w:iCs/>
          <w:rPrChange w:id="5" w:author="Ryan Lemos" w:date="2019-09-28T11:15:00Z">
            <w:rPr>
              <w:i/>
              <w:iCs/>
              <w:lang w:val="en-US"/>
            </w:rPr>
          </w:rPrChange>
        </w:rPr>
        <w:t xml:space="preserve"> </w:t>
      </w:r>
      <w:proofErr w:type="spellStart"/>
      <w:r w:rsidRPr="00B70A30">
        <w:rPr>
          <w:i/>
          <w:iCs/>
          <w:rPrChange w:id="6" w:author="Ryan Lemos" w:date="2019-09-28T11:15:00Z">
            <w:rPr>
              <w:i/>
              <w:iCs/>
              <w:lang w:val="en-US"/>
            </w:rPr>
          </w:rPrChange>
        </w:rPr>
        <w:t>State</w:t>
      </w:r>
      <w:proofErr w:type="spellEnd"/>
      <w:r w:rsidRPr="00B70A30">
        <w:rPr>
          <w:i/>
          <w:iCs/>
          <w:rPrChange w:id="7" w:author="Ryan Lemos" w:date="2019-09-28T11:15:00Z">
            <w:rPr>
              <w:i/>
              <w:iCs/>
              <w:lang w:val="en-US"/>
            </w:rPr>
          </w:rPrChange>
        </w:rPr>
        <w:t xml:space="preserve"> </w:t>
      </w:r>
      <w:proofErr w:type="spellStart"/>
      <w:r w:rsidRPr="00B70A30">
        <w:rPr>
          <w:i/>
          <w:iCs/>
          <w:rPrChange w:id="8" w:author="Ryan Lemos" w:date="2019-09-28T11:15:00Z">
            <w:rPr>
              <w:i/>
              <w:iCs/>
              <w:lang w:val="en-US"/>
            </w:rPr>
          </w:rPrChange>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6D7265C" w14:textId="2259EEB6" w:rsidR="00B70A30" w:rsidRDefault="003C5BA6">
      <w:pPr>
        <w:pStyle w:val="Sumrio1"/>
        <w:tabs>
          <w:tab w:val="left" w:pos="1200"/>
          <w:tab w:val="right" w:leader="dot" w:pos="9061"/>
        </w:tabs>
        <w:rPr>
          <w:ins w:id="9" w:author="Ryan Lemos" w:date="2019-09-28T11:17: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0" w:author="Ryan Lemos" w:date="2019-09-28T11:17:00Z">
        <w:r w:rsidR="00B70A30">
          <w:rPr>
            <w:noProof/>
          </w:rPr>
          <w:t>1</w:t>
        </w:r>
        <w:r w:rsidR="00B70A30">
          <w:rPr>
            <w:rFonts w:asciiTheme="minorHAnsi" w:eastAsiaTheme="minorEastAsia" w:hAnsiTheme="minorHAnsi" w:cstheme="minorBidi"/>
            <w:b w:val="0"/>
            <w:bCs w:val="0"/>
            <w:caps w:val="0"/>
            <w:noProof/>
            <w:sz w:val="22"/>
            <w:szCs w:val="22"/>
            <w:lang w:eastAsia="pt-BR"/>
          </w:rPr>
          <w:tab/>
        </w:r>
        <w:r w:rsidR="00B70A30">
          <w:rPr>
            <w:noProof/>
          </w:rPr>
          <w:t>INTRODUÇÃO</w:t>
        </w:r>
        <w:r w:rsidR="00B70A30">
          <w:rPr>
            <w:noProof/>
          </w:rPr>
          <w:tab/>
        </w:r>
        <w:r w:rsidR="00B70A30">
          <w:rPr>
            <w:noProof/>
          </w:rPr>
          <w:fldChar w:fldCharType="begin"/>
        </w:r>
        <w:r w:rsidR="00B70A30">
          <w:rPr>
            <w:noProof/>
          </w:rPr>
          <w:instrText xml:space="preserve"> PAGEREF _Toc20561891 \h </w:instrText>
        </w:r>
        <w:r w:rsidR="00B70A30">
          <w:rPr>
            <w:noProof/>
          </w:rPr>
        </w:r>
      </w:ins>
      <w:r w:rsidR="00B70A30">
        <w:rPr>
          <w:noProof/>
        </w:rPr>
        <w:fldChar w:fldCharType="separate"/>
      </w:r>
      <w:ins w:id="11" w:author="Ryan Lemos" w:date="2019-09-28T11:17:00Z">
        <w:r w:rsidR="00B70A30">
          <w:rPr>
            <w:noProof/>
          </w:rPr>
          <w:t>12</w:t>
        </w:r>
        <w:r w:rsidR="00B70A30">
          <w:rPr>
            <w:noProof/>
          </w:rPr>
          <w:fldChar w:fldCharType="end"/>
        </w:r>
      </w:ins>
    </w:p>
    <w:p w14:paraId="06E74309" w14:textId="72DBB493" w:rsidR="00B70A30" w:rsidRDefault="00B70A30">
      <w:pPr>
        <w:pStyle w:val="Sumrio1"/>
        <w:tabs>
          <w:tab w:val="left" w:pos="1200"/>
          <w:tab w:val="right" w:leader="dot" w:pos="9061"/>
        </w:tabs>
        <w:rPr>
          <w:ins w:id="12" w:author="Ryan Lemos" w:date="2019-09-28T11:17:00Z"/>
          <w:rFonts w:asciiTheme="minorHAnsi" w:eastAsiaTheme="minorEastAsia" w:hAnsiTheme="minorHAnsi" w:cstheme="minorBidi"/>
          <w:b w:val="0"/>
          <w:bCs w:val="0"/>
          <w:caps w:val="0"/>
          <w:noProof/>
          <w:sz w:val="22"/>
          <w:szCs w:val="22"/>
          <w:lang w:eastAsia="pt-BR"/>
        </w:rPr>
      </w:pPr>
      <w:ins w:id="13" w:author="Ryan Lemos" w:date="2019-09-28T11:17: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_Toc20561892 \h </w:instrText>
        </w:r>
        <w:r>
          <w:rPr>
            <w:noProof/>
          </w:rPr>
        </w:r>
      </w:ins>
      <w:r>
        <w:rPr>
          <w:noProof/>
        </w:rPr>
        <w:fldChar w:fldCharType="separate"/>
      </w:r>
      <w:ins w:id="14" w:author="Ryan Lemos" w:date="2019-09-28T11:17:00Z">
        <w:r>
          <w:rPr>
            <w:noProof/>
          </w:rPr>
          <w:t>14</w:t>
        </w:r>
        <w:r>
          <w:rPr>
            <w:noProof/>
          </w:rPr>
          <w:fldChar w:fldCharType="end"/>
        </w:r>
      </w:ins>
    </w:p>
    <w:p w14:paraId="710358CE" w14:textId="77F1920C" w:rsidR="00B70A30" w:rsidRDefault="00B70A30">
      <w:pPr>
        <w:pStyle w:val="Sumrio2"/>
        <w:tabs>
          <w:tab w:val="left" w:pos="1200"/>
          <w:tab w:val="right" w:leader="dot" w:pos="9061"/>
        </w:tabs>
        <w:rPr>
          <w:ins w:id="15" w:author="Ryan Lemos" w:date="2019-09-28T11:17:00Z"/>
          <w:rFonts w:asciiTheme="minorHAnsi" w:eastAsiaTheme="minorEastAsia" w:hAnsiTheme="minorHAnsi" w:cstheme="minorBidi"/>
          <w:caps w:val="0"/>
          <w:noProof/>
          <w:sz w:val="22"/>
          <w:szCs w:val="22"/>
          <w:lang w:eastAsia="pt-BR"/>
        </w:rPr>
      </w:pPr>
      <w:ins w:id="16" w:author="Ryan Lemos" w:date="2019-09-28T11:17: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_Toc20561893 \h </w:instrText>
        </w:r>
        <w:r>
          <w:rPr>
            <w:noProof/>
          </w:rPr>
        </w:r>
      </w:ins>
      <w:r>
        <w:rPr>
          <w:noProof/>
        </w:rPr>
        <w:fldChar w:fldCharType="separate"/>
      </w:r>
      <w:ins w:id="17" w:author="Ryan Lemos" w:date="2019-09-28T11:17:00Z">
        <w:r>
          <w:rPr>
            <w:noProof/>
          </w:rPr>
          <w:t>14</w:t>
        </w:r>
        <w:r>
          <w:rPr>
            <w:noProof/>
          </w:rPr>
          <w:fldChar w:fldCharType="end"/>
        </w:r>
      </w:ins>
    </w:p>
    <w:p w14:paraId="2872BAF1" w14:textId="7DF206DA" w:rsidR="00B70A30" w:rsidRDefault="00B70A30">
      <w:pPr>
        <w:pStyle w:val="Sumrio3"/>
        <w:rPr>
          <w:ins w:id="18" w:author="Ryan Lemos" w:date="2019-09-28T11:17:00Z"/>
          <w:rFonts w:asciiTheme="minorHAnsi" w:eastAsiaTheme="minorEastAsia" w:hAnsiTheme="minorHAnsi" w:cstheme="minorBidi"/>
          <w:b w:val="0"/>
          <w:iCs w:val="0"/>
          <w:noProof/>
          <w:sz w:val="22"/>
          <w:szCs w:val="22"/>
          <w:lang w:eastAsia="pt-BR"/>
        </w:rPr>
      </w:pPr>
      <w:ins w:id="19" w:author="Ryan Lemos" w:date="2019-09-28T11:17: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_Toc20561894 \h </w:instrText>
        </w:r>
        <w:r>
          <w:rPr>
            <w:noProof/>
          </w:rPr>
        </w:r>
      </w:ins>
      <w:r>
        <w:rPr>
          <w:noProof/>
        </w:rPr>
        <w:fldChar w:fldCharType="separate"/>
      </w:r>
      <w:ins w:id="20" w:author="Ryan Lemos" w:date="2019-09-28T11:17:00Z">
        <w:r>
          <w:rPr>
            <w:noProof/>
          </w:rPr>
          <w:t>14</w:t>
        </w:r>
        <w:r>
          <w:rPr>
            <w:noProof/>
          </w:rPr>
          <w:fldChar w:fldCharType="end"/>
        </w:r>
      </w:ins>
    </w:p>
    <w:p w14:paraId="547A7CCD" w14:textId="4630C6AA" w:rsidR="00B70A30" w:rsidRDefault="00B70A30">
      <w:pPr>
        <w:pStyle w:val="Sumrio2"/>
        <w:tabs>
          <w:tab w:val="left" w:pos="1200"/>
          <w:tab w:val="right" w:leader="dot" w:pos="9061"/>
        </w:tabs>
        <w:rPr>
          <w:ins w:id="21" w:author="Ryan Lemos" w:date="2019-09-28T11:17:00Z"/>
          <w:rFonts w:asciiTheme="minorHAnsi" w:eastAsiaTheme="minorEastAsia" w:hAnsiTheme="minorHAnsi" w:cstheme="minorBidi"/>
          <w:caps w:val="0"/>
          <w:noProof/>
          <w:sz w:val="22"/>
          <w:szCs w:val="22"/>
          <w:lang w:eastAsia="pt-BR"/>
        </w:rPr>
      </w:pPr>
      <w:ins w:id="22" w:author="Ryan Lemos" w:date="2019-09-28T11:17: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_Toc20561895 \h </w:instrText>
        </w:r>
        <w:r>
          <w:rPr>
            <w:noProof/>
          </w:rPr>
        </w:r>
      </w:ins>
      <w:r>
        <w:rPr>
          <w:noProof/>
        </w:rPr>
        <w:fldChar w:fldCharType="separate"/>
      </w:r>
      <w:ins w:id="23" w:author="Ryan Lemos" w:date="2019-09-28T11:17:00Z">
        <w:r>
          <w:rPr>
            <w:noProof/>
          </w:rPr>
          <w:t>17</w:t>
        </w:r>
        <w:r>
          <w:rPr>
            <w:noProof/>
          </w:rPr>
          <w:fldChar w:fldCharType="end"/>
        </w:r>
      </w:ins>
    </w:p>
    <w:p w14:paraId="7A12A8B9" w14:textId="4B544430" w:rsidR="00B70A30" w:rsidRDefault="00B70A30">
      <w:pPr>
        <w:pStyle w:val="Sumrio3"/>
        <w:rPr>
          <w:ins w:id="24" w:author="Ryan Lemos" w:date="2019-09-28T11:17:00Z"/>
          <w:rFonts w:asciiTheme="minorHAnsi" w:eastAsiaTheme="minorEastAsia" w:hAnsiTheme="minorHAnsi" w:cstheme="minorBidi"/>
          <w:b w:val="0"/>
          <w:iCs w:val="0"/>
          <w:noProof/>
          <w:sz w:val="22"/>
          <w:szCs w:val="22"/>
          <w:lang w:eastAsia="pt-BR"/>
        </w:rPr>
      </w:pPr>
      <w:ins w:id="25" w:author="Ryan Lemos" w:date="2019-09-28T11:17: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_Toc20561896 \h </w:instrText>
        </w:r>
        <w:r>
          <w:rPr>
            <w:noProof/>
          </w:rPr>
        </w:r>
      </w:ins>
      <w:r>
        <w:rPr>
          <w:noProof/>
        </w:rPr>
        <w:fldChar w:fldCharType="separate"/>
      </w:r>
      <w:ins w:id="26" w:author="Ryan Lemos" w:date="2019-09-28T11:17:00Z">
        <w:r>
          <w:rPr>
            <w:noProof/>
          </w:rPr>
          <w:t>18</w:t>
        </w:r>
        <w:r>
          <w:rPr>
            <w:noProof/>
          </w:rPr>
          <w:fldChar w:fldCharType="end"/>
        </w:r>
      </w:ins>
    </w:p>
    <w:p w14:paraId="38DFC2C2" w14:textId="56958166" w:rsidR="00B70A30" w:rsidRDefault="00B70A30">
      <w:pPr>
        <w:pStyle w:val="Sumrio3"/>
        <w:rPr>
          <w:ins w:id="27" w:author="Ryan Lemos" w:date="2019-09-28T11:17:00Z"/>
          <w:rFonts w:asciiTheme="minorHAnsi" w:eastAsiaTheme="minorEastAsia" w:hAnsiTheme="minorHAnsi" w:cstheme="minorBidi"/>
          <w:b w:val="0"/>
          <w:iCs w:val="0"/>
          <w:noProof/>
          <w:sz w:val="22"/>
          <w:szCs w:val="22"/>
          <w:lang w:eastAsia="pt-BR"/>
        </w:rPr>
      </w:pPr>
      <w:ins w:id="28" w:author="Ryan Lemos" w:date="2019-09-28T11:17: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_Toc20561897 \h </w:instrText>
        </w:r>
        <w:r>
          <w:rPr>
            <w:noProof/>
          </w:rPr>
        </w:r>
      </w:ins>
      <w:r>
        <w:rPr>
          <w:noProof/>
        </w:rPr>
        <w:fldChar w:fldCharType="separate"/>
      </w:r>
      <w:ins w:id="29" w:author="Ryan Lemos" w:date="2019-09-28T11:17:00Z">
        <w:r>
          <w:rPr>
            <w:noProof/>
          </w:rPr>
          <w:t>18</w:t>
        </w:r>
        <w:r>
          <w:rPr>
            <w:noProof/>
          </w:rPr>
          <w:fldChar w:fldCharType="end"/>
        </w:r>
      </w:ins>
    </w:p>
    <w:p w14:paraId="7B3F688F" w14:textId="799D71D4" w:rsidR="00B70A30" w:rsidRDefault="00B70A30">
      <w:pPr>
        <w:pStyle w:val="Sumrio3"/>
        <w:rPr>
          <w:ins w:id="30" w:author="Ryan Lemos" w:date="2019-09-28T11:17:00Z"/>
          <w:rFonts w:asciiTheme="minorHAnsi" w:eastAsiaTheme="minorEastAsia" w:hAnsiTheme="minorHAnsi" w:cstheme="minorBidi"/>
          <w:b w:val="0"/>
          <w:iCs w:val="0"/>
          <w:noProof/>
          <w:sz w:val="22"/>
          <w:szCs w:val="22"/>
          <w:lang w:eastAsia="pt-BR"/>
        </w:rPr>
      </w:pPr>
      <w:ins w:id="31" w:author="Ryan Lemos" w:date="2019-09-28T11:17: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_Toc20561898 \h </w:instrText>
        </w:r>
        <w:r>
          <w:rPr>
            <w:noProof/>
          </w:rPr>
        </w:r>
      </w:ins>
      <w:r>
        <w:rPr>
          <w:noProof/>
        </w:rPr>
        <w:fldChar w:fldCharType="separate"/>
      </w:r>
      <w:ins w:id="32" w:author="Ryan Lemos" w:date="2019-09-28T11:17:00Z">
        <w:r>
          <w:rPr>
            <w:noProof/>
          </w:rPr>
          <w:t>19</w:t>
        </w:r>
        <w:r>
          <w:rPr>
            <w:noProof/>
          </w:rPr>
          <w:fldChar w:fldCharType="end"/>
        </w:r>
      </w:ins>
    </w:p>
    <w:p w14:paraId="4A9B3F38" w14:textId="2CC656A3" w:rsidR="00B70A30" w:rsidRDefault="00B70A30">
      <w:pPr>
        <w:pStyle w:val="Sumrio4"/>
        <w:tabs>
          <w:tab w:val="left" w:pos="1200"/>
          <w:tab w:val="right" w:leader="dot" w:pos="9061"/>
        </w:tabs>
        <w:rPr>
          <w:ins w:id="33" w:author="Ryan Lemos" w:date="2019-09-28T11:17:00Z"/>
          <w:rFonts w:asciiTheme="minorHAnsi" w:eastAsiaTheme="minorEastAsia" w:hAnsiTheme="minorHAnsi" w:cstheme="minorBidi"/>
          <w:noProof/>
          <w:sz w:val="22"/>
          <w:szCs w:val="22"/>
          <w:lang w:eastAsia="pt-BR"/>
        </w:rPr>
      </w:pPr>
      <w:ins w:id="34" w:author="Ryan Lemos" w:date="2019-09-28T11:17: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03696E">
          <w:rPr>
            <w:i/>
            <w:noProof/>
          </w:rPr>
          <w:t>Business Process Model and Notation</w:t>
        </w:r>
        <w:r>
          <w:rPr>
            <w:noProof/>
          </w:rPr>
          <w:t xml:space="preserve"> (BPMN)</w:t>
        </w:r>
        <w:r>
          <w:rPr>
            <w:noProof/>
          </w:rPr>
          <w:tab/>
        </w:r>
        <w:r>
          <w:rPr>
            <w:noProof/>
          </w:rPr>
          <w:fldChar w:fldCharType="begin"/>
        </w:r>
        <w:r>
          <w:rPr>
            <w:noProof/>
          </w:rPr>
          <w:instrText xml:space="preserve"> PAGEREF _Toc20561899 \h </w:instrText>
        </w:r>
        <w:r>
          <w:rPr>
            <w:noProof/>
          </w:rPr>
        </w:r>
      </w:ins>
      <w:r>
        <w:rPr>
          <w:noProof/>
        </w:rPr>
        <w:fldChar w:fldCharType="separate"/>
      </w:r>
      <w:ins w:id="35" w:author="Ryan Lemos" w:date="2019-09-28T11:17:00Z">
        <w:r>
          <w:rPr>
            <w:noProof/>
          </w:rPr>
          <w:t>21</w:t>
        </w:r>
        <w:r>
          <w:rPr>
            <w:noProof/>
          </w:rPr>
          <w:fldChar w:fldCharType="end"/>
        </w:r>
      </w:ins>
    </w:p>
    <w:p w14:paraId="40D51831" w14:textId="757F2A12" w:rsidR="00B70A30" w:rsidRDefault="00B70A30">
      <w:pPr>
        <w:pStyle w:val="Sumrio4"/>
        <w:tabs>
          <w:tab w:val="left" w:pos="1200"/>
          <w:tab w:val="right" w:leader="dot" w:pos="9061"/>
        </w:tabs>
        <w:rPr>
          <w:ins w:id="36" w:author="Ryan Lemos" w:date="2019-09-28T11:17:00Z"/>
          <w:rFonts w:asciiTheme="minorHAnsi" w:eastAsiaTheme="minorEastAsia" w:hAnsiTheme="minorHAnsi" w:cstheme="minorBidi"/>
          <w:noProof/>
          <w:sz w:val="22"/>
          <w:szCs w:val="22"/>
          <w:lang w:eastAsia="pt-BR"/>
        </w:rPr>
      </w:pPr>
      <w:ins w:id="37" w:author="Ryan Lemos" w:date="2019-09-28T11:17: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_Toc20561900 \h </w:instrText>
        </w:r>
        <w:r>
          <w:rPr>
            <w:noProof/>
          </w:rPr>
        </w:r>
      </w:ins>
      <w:r>
        <w:rPr>
          <w:noProof/>
        </w:rPr>
        <w:fldChar w:fldCharType="separate"/>
      </w:r>
      <w:ins w:id="38" w:author="Ryan Lemos" w:date="2019-09-28T11:17:00Z">
        <w:r>
          <w:rPr>
            <w:noProof/>
          </w:rPr>
          <w:t>24</w:t>
        </w:r>
        <w:r>
          <w:rPr>
            <w:noProof/>
          </w:rPr>
          <w:fldChar w:fldCharType="end"/>
        </w:r>
      </w:ins>
    </w:p>
    <w:p w14:paraId="4A0DE944" w14:textId="5B3502D5" w:rsidR="00B70A30" w:rsidRDefault="00B70A30">
      <w:pPr>
        <w:pStyle w:val="Sumrio4"/>
        <w:tabs>
          <w:tab w:val="left" w:pos="1200"/>
          <w:tab w:val="right" w:leader="dot" w:pos="9061"/>
        </w:tabs>
        <w:rPr>
          <w:ins w:id="39" w:author="Ryan Lemos" w:date="2019-09-28T11:17:00Z"/>
          <w:rFonts w:asciiTheme="minorHAnsi" w:eastAsiaTheme="minorEastAsia" w:hAnsiTheme="minorHAnsi" w:cstheme="minorBidi"/>
          <w:noProof/>
          <w:sz w:val="22"/>
          <w:szCs w:val="22"/>
          <w:lang w:eastAsia="pt-BR"/>
        </w:rPr>
      </w:pPr>
      <w:ins w:id="40" w:author="Ryan Lemos" w:date="2019-09-28T11:17:00Z">
        <w:r>
          <w:rPr>
            <w:noProof/>
          </w:rPr>
          <w:t>2.2.3.3</w:t>
        </w:r>
        <w:r>
          <w:rPr>
            <w:rFonts w:asciiTheme="minorHAnsi" w:eastAsiaTheme="minorEastAsia" w:hAnsiTheme="minorHAnsi" w:cstheme="minorBidi"/>
            <w:noProof/>
            <w:sz w:val="22"/>
            <w:szCs w:val="22"/>
            <w:lang w:eastAsia="pt-BR"/>
          </w:rPr>
          <w:tab/>
        </w:r>
        <w:r w:rsidRPr="0003696E">
          <w:rPr>
            <w:i/>
            <w:noProof/>
          </w:rPr>
          <w:t>Extreme Programming</w:t>
        </w:r>
        <w:r>
          <w:rPr>
            <w:noProof/>
          </w:rPr>
          <w:t xml:space="preserve"> (XP)</w:t>
        </w:r>
        <w:r>
          <w:rPr>
            <w:noProof/>
          </w:rPr>
          <w:tab/>
        </w:r>
        <w:r>
          <w:rPr>
            <w:noProof/>
          </w:rPr>
          <w:fldChar w:fldCharType="begin"/>
        </w:r>
        <w:r>
          <w:rPr>
            <w:noProof/>
          </w:rPr>
          <w:instrText xml:space="preserve"> PAGEREF _Toc20561901 \h </w:instrText>
        </w:r>
        <w:r>
          <w:rPr>
            <w:noProof/>
          </w:rPr>
        </w:r>
      </w:ins>
      <w:r>
        <w:rPr>
          <w:noProof/>
        </w:rPr>
        <w:fldChar w:fldCharType="separate"/>
      </w:r>
      <w:ins w:id="41" w:author="Ryan Lemos" w:date="2019-09-28T11:17:00Z">
        <w:r>
          <w:rPr>
            <w:noProof/>
          </w:rPr>
          <w:t>25</w:t>
        </w:r>
        <w:r>
          <w:rPr>
            <w:noProof/>
          </w:rPr>
          <w:fldChar w:fldCharType="end"/>
        </w:r>
      </w:ins>
    </w:p>
    <w:p w14:paraId="12BAAAE6" w14:textId="149EE612" w:rsidR="00B70A30" w:rsidRDefault="00B70A30">
      <w:pPr>
        <w:pStyle w:val="Sumrio3"/>
        <w:rPr>
          <w:ins w:id="42" w:author="Ryan Lemos" w:date="2019-09-28T11:17:00Z"/>
          <w:rFonts w:asciiTheme="minorHAnsi" w:eastAsiaTheme="minorEastAsia" w:hAnsiTheme="minorHAnsi" w:cstheme="minorBidi"/>
          <w:b w:val="0"/>
          <w:iCs w:val="0"/>
          <w:noProof/>
          <w:sz w:val="22"/>
          <w:szCs w:val="22"/>
          <w:lang w:eastAsia="pt-BR"/>
        </w:rPr>
      </w:pPr>
      <w:ins w:id="43" w:author="Ryan Lemos" w:date="2019-09-28T11:17: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_Toc20561902 \h </w:instrText>
        </w:r>
        <w:r>
          <w:rPr>
            <w:noProof/>
          </w:rPr>
        </w:r>
      </w:ins>
      <w:r>
        <w:rPr>
          <w:noProof/>
        </w:rPr>
        <w:fldChar w:fldCharType="separate"/>
      </w:r>
      <w:ins w:id="44" w:author="Ryan Lemos" w:date="2019-09-28T11:17:00Z">
        <w:r>
          <w:rPr>
            <w:noProof/>
          </w:rPr>
          <w:t>28</w:t>
        </w:r>
        <w:r>
          <w:rPr>
            <w:noProof/>
          </w:rPr>
          <w:fldChar w:fldCharType="end"/>
        </w:r>
      </w:ins>
    </w:p>
    <w:p w14:paraId="1E3B0130" w14:textId="50D5CA0F" w:rsidR="00B70A30" w:rsidRDefault="00B70A30">
      <w:pPr>
        <w:pStyle w:val="Sumrio4"/>
        <w:tabs>
          <w:tab w:val="left" w:pos="1200"/>
          <w:tab w:val="right" w:leader="dot" w:pos="9061"/>
        </w:tabs>
        <w:rPr>
          <w:ins w:id="45" w:author="Ryan Lemos" w:date="2019-09-28T11:17:00Z"/>
          <w:rFonts w:asciiTheme="minorHAnsi" w:eastAsiaTheme="minorEastAsia" w:hAnsiTheme="minorHAnsi" w:cstheme="minorBidi"/>
          <w:noProof/>
          <w:sz w:val="22"/>
          <w:szCs w:val="22"/>
          <w:lang w:eastAsia="pt-BR"/>
        </w:rPr>
      </w:pPr>
      <w:ins w:id="46" w:author="Ryan Lemos" w:date="2019-09-28T11:17:00Z">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_Toc20561903 \h </w:instrText>
        </w:r>
        <w:r>
          <w:rPr>
            <w:noProof/>
          </w:rPr>
        </w:r>
      </w:ins>
      <w:r>
        <w:rPr>
          <w:noProof/>
        </w:rPr>
        <w:fldChar w:fldCharType="separate"/>
      </w:r>
      <w:ins w:id="47" w:author="Ryan Lemos" w:date="2019-09-28T11:17:00Z">
        <w:r>
          <w:rPr>
            <w:noProof/>
          </w:rPr>
          <w:t>28</w:t>
        </w:r>
        <w:r>
          <w:rPr>
            <w:noProof/>
          </w:rPr>
          <w:fldChar w:fldCharType="end"/>
        </w:r>
      </w:ins>
    </w:p>
    <w:p w14:paraId="58A95ACA" w14:textId="39DD212C" w:rsidR="00B70A30" w:rsidRPr="00B70A30" w:rsidRDefault="00B70A30">
      <w:pPr>
        <w:pStyle w:val="Sumrio4"/>
        <w:tabs>
          <w:tab w:val="left" w:pos="1200"/>
          <w:tab w:val="right" w:leader="dot" w:pos="9061"/>
        </w:tabs>
        <w:rPr>
          <w:ins w:id="48" w:author="Ryan Lemos" w:date="2019-09-28T11:17:00Z"/>
          <w:rFonts w:asciiTheme="minorHAnsi" w:eastAsiaTheme="minorEastAsia" w:hAnsiTheme="minorHAnsi" w:cstheme="minorBidi"/>
          <w:noProof/>
          <w:sz w:val="22"/>
          <w:szCs w:val="22"/>
          <w:lang w:val="en-US" w:eastAsia="pt-BR"/>
          <w:rPrChange w:id="49" w:author="Ryan Lemos" w:date="2019-09-28T11:18:00Z">
            <w:rPr>
              <w:ins w:id="50" w:author="Ryan Lemos" w:date="2019-09-28T11:17:00Z"/>
              <w:rFonts w:asciiTheme="minorHAnsi" w:eastAsiaTheme="minorEastAsia" w:hAnsiTheme="minorHAnsi" w:cstheme="minorBidi"/>
              <w:noProof/>
              <w:sz w:val="22"/>
              <w:szCs w:val="22"/>
              <w:lang w:eastAsia="pt-BR"/>
            </w:rPr>
          </w:rPrChange>
        </w:rPr>
      </w:pPr>
      <w:ins w:id="51" w:author="Ryan Lemos" w:date="2019-09-28T11:17:00Z">
        <w:r w:rsidRPr="00B70A30">
          <w:rPr>
            <w:noProof/>
            <w:lang w:val="en-US"/>
            <w:rPrChange w:id="52" w:author="Ryan Lemos" w:date="2019-09-28T11:18:00Z">
              <w:rPr>
                <w:noProof/>
              </w:rPr>
            </w:rPrChange>
          </w:rPr>
          <w:t>2.2.4.2</w:t>
        </w:r>
        <w:r w:rsidRPr="00B70A30">
          <w:rPr>
            <w:rFonts w:asciiTheme="minorHAnsi" w:eastAsiaTheme="minorEastAsia" w:hAnsiTheme="minorHAnsi" w:cstheme="minorBidi"/>
            <w:noProof/>
            <w:sz w:val="22"/>
            <w:szCs w:val="22"/>
            <w:lang w:val="en-US" w:eastAsia="pt-BR"/>
            <w:rPrChange w:id="53"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54" w:author="Ryan Lemos" w:date="2019-09-28T11:18:00Z">
              <w:rPr>
                <w:noProof/>
              </w:rPr>
            </w:rPrChange>
          </w:rPr>
          <w:t>Visual Studio Code (VSCODE)</w:t>
        </w:r>
        <w:r w:rsidRPr="00B70A30">
          <w:rPr>
            <w:noProof/>
            <w:lang w:val="en-US"/>
            <w:rPrChange w:id="55" w:author="Ryan Lemos" w:date="2019-09-28T11:18:00Z">
              <w:rPr>
                <w:noProof/>
              </w:rPr>
            </w:rPrChange>
          </w:rPr>
          <w:tab/>
        </w:r>
        <w:r>
          <w:rPr>
            <w:noProof/>
          </w:rPr>
          <w:fldChar w:fldCharType="begin"/>
        </w:r>
        <w:r w:rsidRPr="00B70A30">
          <w:rPr>
            <w:noProof/>
            <w:lang w:val="en-US"/>
            <w:rPrChange w:id="56" w:author="Ryan Lemos" w:date="2019-09-28T11:18:00Z">
              <w:rPr>
                <w:noProof/>
              </w:rPr>
            </w:rPrChange>
          </w:rPr>
          <w:instrText xml:space="preserve"> PAGEREF _Toc20561904 \h </w:instrText>
        </w:r>
        <w:r>
          <w:rPr>
            <w:noProof/>
          </w:rPr>
        </w:r>
      </w:ins>
      <w:r>
        <w:rPr>
          <w:noProof/>
        </w:rPr>
        <w:fldChar w:fldCharType="separate"/>
      </w:r>
      <w:ins w:id="57" w:author="Ryan Lemos" w:date="2019-09-28T11:17:00Z">
        <w:r w:rsidRPr="00B70A30">
          <w:rPr>
            <w:noProof/>
            <w:lang w:val="en-US"/>
            <w:rPrChange w:id="58" w:author="Ryan Lemos" w:date="2019-09-28T11:18:00Z">
              <w:rPr>
                <w:noProof/>
              </w:rPr>
            </w:rPrChange>
          </w:rPr>
          <w:t>28</w:t>
        </w:r>
        <w:r>
          <w:rPr>
            <w:noProof/>
          </w:rPr>
          <w:fldChar w:fldCharType="end"/>
        </w:r>
      </w:ins>
    </w:p>
    <w:p w14:paraId="740CD4BE" w14:textId="2AEA647F" w:rsidR="00B70A30" w:rsidRPr="00B70A30" w:rsidRDefault="00B70A30">
      <w:pPr>
        <w:pStyle w:val="Sumrio4"/>
        <w:tabs>
          <w:tab w:val="left" w:pos="1200"/>
          <w:tab w:val="right" w:leader="dot" w:pos="9061"/>
        </w:tabs>
        <w:rPr>
          <w:ins w:id="59" w:author="Ryan Lemos" w:date="2019-09-28T11:17:00Z"/>
          <w:rFonts w:asciiTheme="minorHAnsi" w:eastAsiaTheme="minorEastAsia" w:hAnsiTheme="minorHAnsi" w:cstheme="minorBidi"/>
          <w:noProof/>
          <w:sz w:val="22"/>
          <w:szCs w:val="22"/>
          <w:lang w:val="en-US" w:eastAsia="pt-BR"/>
          <w:rPrChange w:id="60" w:author="Ryan Lemos" w:date="2019-09-28T11:18:00Z">
            <w:rPr>
              <w:ins w:id="61" w:author="Ryan Lemos" w:date="2019-09-28T11:17:00Z"/>
              <w:rFonts w:asciiTheme="minorHAnsi" w:eastAsiaTheme="minorEastAsia" w:hAnsiTheme="minorHAnsi" w:cstheme="minorBidi"/>
              <w:noProof/>
              <w:sz w:val="22"/>
              <w:szCs w:val="22"/>
              <w:lang w:eastAsia="pt-BR"/>
            </w:rPr>
          </w:rPrChange>
        </w:rPr>
      </w:pPr>
      <w:ins w:id="62" w:author="Ryan Lemos" w:date="2019-09-28T11:17:00Z">
        <w:r w:rsidRPr="0003696E">
          <w:rPr>
            <w:noProof/>
            <w:lang w:val="en-US"/>
          </w:rPr>
          <w:t>2.2.4.3</w:t>
        </w:r>
        <w:r w:rsidRPr="00B70A30">
          <w:rPr>
            <w:rFonts w:asciiTheme="minorHAnsi" w:eastAsiaTheme="minorEastAsia" w:hAnsiTheme="minorHAnsi" w:cstheme="minorBidi"/>
            <w:noProof/>
            <w:sz w:val="22"/>
            <w:szCs w:val="22"/>
            <w:lang w:val="en-US" w:eastAsia="pt-BR"/>
            <w:rPrChange w:id="63" w:author="Ryan Lemos" w:date="2019-09-28T11:18:00Z">
              <w:rPr>
                <w:rFonts w:asciiTheme="minorHAnsi" w:eastAsiaTheme="minorEastAsia" w:hAnsiTheme="minorHAnsi" w:cstheme="minorBidi"/>
                <w:noProof/>
                <w:sz w:val="22"/>
                <w:szCs w:val="22"/>
                <w:lang w:eastAsia="pt-BR"/>
              </w:rPr>
            </w:rPrChange>
          </w:rPr>
          <w:tab/>
        </w:r>
        <w:r w:rsidRPr="0003696E">
          <w:rPr>
            <w:i/>
            <w:noProof/>
            <w:lang w:val="en-US"/>
          </w:rPr>
          <w:t>Hyper Text Markup Language</w:t>
        </w:r>
        <w:r w:rsidRPr="0003696E">
          <w:rPr>
            <w:noProof/>
            <w:lang w:val="en-US"/>
          </w:rPr>
          <w:t xml:space="preserve"> (HTML)</w:t>
        </w:r>
        <w:r w:rsidRPr="00B70A30">
          <w:rPr>
            <w:noProof/>
            <w:lang w:val="en-US"/>
            <w:rPrChange w:id="64" w:author="Ryan Lemos" w:date="2019-09-28T11:18:00Z">
              <w:rPr>
                <w:noProof/>
              </w:rPr>
            </w:rPrChange>
          </w:rPr>
          <w:tab/>
        </w:r>
        <w:r>
          <w:rPr>
            <w:noProof/>
          </w:rPr>
          <w:fldChar w:fldCharType="begin"/>
        </w:r>
        <w:r w:rsidRPr="00B70A30">
          <w:rPr>
            <w:noProof/>
            <w:lang w:val="en-US"/>
            <w:rPrChange w:id="65" w:author="Ryan Lemos" w:date="2019-09-28T11:18:00Z">
              <w:rPr>
                <w:noProof/>
              </w:rPr>
            </w:rPrChange>
          </w:rPr>
          <w:instrText xml:space="preserve"> PAGEREF _Toc20561905 \h </w:instrText>
        </w:r>
        <w:r>
          <w:rPr>
            <w:noProof/>
          </w:rPr>
        </w:r>
      </w:ins>
      <w:r>
        <w:rPr>
          <w:noProof/>
        </w:rPr>
        <w:fldChar w:fldCharType="separate"/>
      </w:r>
      <w:ins w:id="66" w:author="Ryan Lemos" w:date="2019-09-28T11:17:00Z">
        <w:r w:rsidRPr="00B70A30">
          <w:rPr>
            <w:noProof/>
            <w:lang w:val="en-US"/>
            <w:rPrChange w:id="67" w:author="Ryan Lemos" w:date="2019-09-28T11:18:00Z">
              <w:rPr>
                <w:noProof/>
              </w:rPr>
            </w:rPrChange>
          </w:rPr>
          <w:t>28</w:t>
        </w:r>
        <w:r>
          <w:rPr>
            <w:noProof/>
          </w:rPr>
          <w:fldChar w:fldCharType="end"/>
        </w:r>
      </w:ins>
    </w:p>
    <w:p w14:paraId="2B4A634D" w14:textId="68A47377" w:rsidR="00B70A30" w:rsidRPr="00B70A30" w:rsidRDefault="00B70A30">
      <w:pPr>
        <w:pStyle w:val="Sumrio4"/>
        <w:tabs>
          <w:tab w:val="left" w:pos="1200"/>
          <w:tab w:val="right" w:leader="dot" w:pos="9061"/>
        </w:tabs>
        <w:rPr>
          <w:ins w:id="68" w:author="Ryan Lemos" w:date="2019-09-28T11:17:00Z"/>
          <w:rFonts w:asciiTheme="minorHAnsi" w:eastAsiaTheme="minorEastAsia" w:hAnsiTheme="minorHAnsi" w:cstheme="minorBidi"/>
          <w:noProof/>
          <w:sz w:val="22"/>
          <w:szCs w:val="22"/>
          <w:lang w:val="en-US" w:eastAsia="pt-BR"/>
          <w:rPrChange w:id="69" w:author="Ryan Lemos" w:date="2019-09-28T11:18:00Z">
            <w:rPr>
              <w:ins w:id="70" w:author="Ryan Lemos" w:date="2019-09-28T11:17:00Z"/>
              <w:rFonts w:asciiTheme="minorHAnsi" w:eastAsiaTheme="minorEastAsia" w:hAnsiTheme="minorHAnsi" w:cstheme="minorBidi"/>
              <w:noProof/>
              <w:sz w:val="22"/>
              <w:szCs w:val="22"/>
              <w:lang w:eastAsia="pt-BR"/>
            </w:rPr>
          </w:rPrChange>
        </w:rPr>
      </w:pPr>
      <w:ins w:id="71" w:author="Ryan Lemos" w:date="2019-09-28T11:17:00Z">
        <w:r w:rsidRPr="00B70A30">
          <w:rPr>
            <w:noProof/>
            <w:lang w:val="en-US"/>
            <w:rPrChange w:id="72" w:author="Ryan Lemos" w:date="2019-09-28T11:18:00Z">
              <w:rPr>
                <w:noProof/>
              </w:rPr>
            </w:rPrChange>
          </w:rPr>
          <w:t>2.2.4.4</w:t>
        </w:r>
        <w:r w:rsidRPr="00B70A30">
          <w:rPr>
            <w:rFonts w:asciiTheme="minorHAnsi" w:eastAsiaTheme="minorEastAsia" w:hAnsiTheme="minorHAnsi" w:cstheme="minorBidi"/>
            <w:noProof/>
            <w:sz w:val="22"/>
            <w:szCs w:val="22"/>
            <w:lang w:val="en-US" w:eastAsia="pt-BR"/>
            <w:rPrChange w:id="73" w:author="Ryan Lemos" w:date="2019-09-28T11:18:00Z">
              <w:rPr>
                <w:rFonts w:asciiTheme="minorHAnsi" w:eastAsiaTheme="minorEastAsia" w:hAnsiTheme="minorHAnsi" w:cstheme="minorBidi"/>
                <w:noProof/>
                <w:sz w:val="22"/>
                <w:szCs w:val="22"/>
                <w:lang w:eastAsia="pt-BR"/>
              </w:rPr>
            </w:rPrChange>
          </w:rPr>
          <w:tab/>
        </w:r>
        <w:r w:rsidRPr="00B70A30">
          <w:rPr>
            <w:i/>
            <w:noProof/>
            <w:lang w:val="en-US"/>
            <w:rPrChange w:id="74" w:author="Ryan Lemos" w:date="2019-09-28T11:18:00Z">
              <w:rPr>
                <w:i/>
                <w:noProof/>
              </w:rPr>
            </w:rPrChange>
          </w:rPr>
          <w:t>Cascading Style Sheets</w:t>
        </w:r>
        <w:r w:rsidRPr="00B70A30">
          <w:rPr>
            <w:noProof/>
            <w:lang w:val="en-US"/>
            <w:rPrChange w:id="75" w:author="Ryan Lemos" w:date="2019-09-28T11:18:00Z">
              <w:rPr>
                <w:noProof/>
              </w:rPr>
            </w:rPrChange>
          </w:rPr>
          <w:t xml:space="preserve"> (CSS)</w:t>
        </w:r>
        <w:r w:rsidRPr="00B70A30">
          <w:rPr>
            <w:noProof/>
            <w:lang w:val="en-US"/>
            <w:rPrChange w:id="76" w:author="Ryan Lemos" w:date="2019-09-28T11:18:00Z">
              <w:rPr>
                <w:noProof/>
              </w:rPr>
            </w:rPrChange>
          </w:rPr>
          <w:tab/>
        </w:r>
        <w:r>
          <w:rPr>
            <w:noProof/>
          </w:rPr>
          <w:fldChar w:fldCharType="begin"/>
        </w:r>
        <w:r w:rsidRPr="00B70A30">
          <w:rPr>
            <w:noProof/>
            <w:lang w:val="en-US"/>
            <w:rPrChange w:id="77" w:author="Ryan Lemos" w:date="2019-09-28T11:18:00Z">
              <w:rPr>
                <w:noProof/>
              </w:rPr>
            </w:rPrChange>
          </w:rPr>
          <w:instrText xml:space="preserve"> PAGEREF _Toc20561906 \h </w:instrText>
        </w:r>
        <w:r>
          <w:rPr>
            <w:noProof/>
          </w:rPr>
        </w:r>
      </w:ins>
      <w:r>
        <w:rPr>
          <w:noProof/>
        </w:rPr>
        <w:fldChar w:fldCharType="separate"/>
      </w:r>
      <w:ins w:id="78" w:author="Ryan Lemos" w:date="2019-09-28T11:17:00Z">
        <w:r w:rsidRPr="00B70A30">
          <w:rPr>
            <w:noProof/>
            <w:lang w:val="en-US"/>
            <w:rPrChange w:id="79" w:author="Ryan Lemos" w:date="2019-09-28T11:18:00Z">
              <w:rPr>
                <w:noProof/>
              </w:rPr>
            </w:rPrChange>
          </w:rPr>
          <w:t>29</w:t>
        </w:r>
        <w:r>
          <w:rPr>
            <w:noProof/>
          </w:rPr>
          <w:fldChar w:fldCharType="end"/>
        </w:r>
      </w:ins>
    </w:p>
    <w:p w14:paraId="5FD05890" w14:textId="56DA35F9" w:rsidR="00B70A30" w:rsidRPr="00B70A30" w:rsidRDefault="00B70A30">
      <w:pPr>
        <w:pStyle w:val="Sumrio4"/>
        <w:tabs>
          <w:tab w:val="left" w:pos="1200"/>
          <w:tab w:val="right" w:leader="dot" w:pos="9061"/>
        </w:tabs>
        <w:rPr>
          <w:ins w:id="80" w:author="Ryan Lemos" w:date="2019-09-28T11:17:00Z"/>
          <w:rFonts w:asciiTheme="minorHAnsi" w:eastAsiaTheme="minorEastAsia" w:hAnsiTheme="minorHAnsi" w:cstheme="minorBidi"/>
          <w:noProof/>
          <w:sz w:val="22"/>
          <w:szCs w:val="22"/>
          <w:lang w:val="en-US" w:eastAsia="pt-BR"/>
          <w:rPrChange w:id="81" w:author="Ryan Lemos" w:date="2019-09-28T11:18:00Z">
            <w:rPr>
              <w:ins w:id="82" w:author="Ryan Lemos" w:date="2019-09-28T11:17:00Z"/>
              <w:rFonts w:asciiTheme="minorHAnsi" w:eastAsiaTheme="minorEastAsia" w:hAnsiTheme="minorHAnsi" w:cstheme="minorBidi"/>
              <w:noProof/>
              <w:sz w:val="22"/>
              <w:szCs w:val="22"/>
              <w:lang w:eastAsia="pt-BR"/>
            </w:rPr>
          </w:rPrChange>
        </w:rPr>
      </w:pPr>
      <w:ins w:id="83" w:author="Ryan Lemos" w:date="2019-09-28T11:17:00Z">
        <w:r w:rsidRPr="00B70A30">
          <w:rPr>
            <w:noProof/>
            <w:lang w:val="en-US"/>
            <w:rPrChange w:id="84" w:author="Ryan Lemos" w:date="2019-09-28T11:18:00Z">
              <w:rPr>
                <w:noProof/>
              </w:rPr>
            </w:rPrChange>
          </w:rPr>
          <w:t>2.2.4.5</w:t>
        </w:r>
        <w:r w:rsidRPr="00B70A30">
          <w:rPr>
            <w:rFonts w:asciiTheme="minorHAnsi" w:eastAsiaTheme="minorEastAsia" w:hAnsiTheme="minorHAnsi" w:cstheme="minorBidi"/>
            <w:noProof/>
            <w:sz w:val="22"/>
            <w:szCs w:val="22"/>
            <w:lang w:val="en-US" w:eastAsia="pt-BR"/>
            <w:rPrChange w:id="85"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86" w:author="Ryan Lemos" w:date="2019-09-28T11:18:00Z">
              <w:rPr>
                <w:noProof/>
              </w:rPr>
            </w:rPrChange>
          </w:rPr>
          <w:t>MaterializeCSS</w:t>
        </w:r>
        <w:r w:rsidRPr="00B70A30">
          <w:rPr>
            <w:noProof/>
            <w:lang w:val="en-US"/>
            <w:rPrChange w:id="87" w:author="Ryan Lemos" w:date="2019-09-28T11:18:00Z">
              <w:rPr>
                <w:noProof/>
              </w:rPr>
            </w:rPrChange>
          </w:rPr>
          <w:tab/>
        </w:r>
        <w:r>
          <w:rPr>
            <w:noProof/>
          </w:rPr>
          <w:fldChar w:fldCharType="begin"/>
        </w:r>
        <w:r w:rsidRPr="00B70A30">
          <w:rPr>
            <w:noProof/>
            <w:lang w:val="en-US"/>
            <w:rPrChange w:id="88" w:author="Ryan Lemos" w:date="2019-09-28T11:18:00Z">
              <w:rPr>
                <w:noProof/>
              </w:rPr>
            </w:rPrChange>
          </w:rPr>
          <w:instrText xml:space="preserve"> PAGEREF _Toc20561907 \h </w:instrText>
        </w:r>
        <w:r>
          <w:rPr>
            <w:noProof/>
          </w:rPr>
        </w:r>
      </w:ins>
      <w:r>
        <w:rPr>
          <w:noProof/>
        </w:rPr>
        <w:fldChar w:fldCharType="separate"/>
      </w:r>
      <w:ins w:id="89" w:author="Ryan Lemos" w:date="2019-09-28T11:17:00Z">
        <w:r w:rsidRPr="00B70A30">
          <w:rPr>
            <w:noProof/>
            <w:lang w:val="en-US"/>
            <w:rPrChange w:id="90" w:author="Ryan Lemos" w:date="2019-09-28T11:18:00Z">
              <w:rPr>
                <w:noProof/>
              </w:rPr>
            </w:rPrChange>
          </w:rPr>
          <w:t>32</w:t>
        </w:r>
        <w:r>
          <w:rPr>
            <w:noProof/>
          </w:rPr>
          <w:fldChar w:fldCharType="end"/>
        </w:r>
      </w:ins>
    </w:p>
    <w:p w14:paraId="56E2731D" w14:textId="1CABC945" w:rsidR="00B70A30" w:rsidRPr="00B70A30" w:rsidRDefault="00B70A30">
      <w:pPr>
        <w:pStyle w:val="Sumrio4"/>
        <w:tabs>
          <w:tab w:val="left" w:pos="1200"/>
          <w:tab w:val="right" w:leader="dot" w:pos="9061"/>
        </w:tabs>
        <w:rPr>
          <w:ins w:id="91" w:author="Ryan Lemos" w:date="2019-09-28T11:17:00Z"/>
          <w:rFonts w:asciiTheme="minorHAnsi" w:eastAsiaTheme="minorEastAsia" w:hAnsiTheme="minorHAnsi" w:cstheme="minorBidi"/>
          <w:noProof/>
          <w:sz w:val="22"/>
          <w:szCs w:val="22"/>
          <w:lang w:val="en-US" w:eastAsia="pt-BR"/>
          <w:rPrChange w:id="92" w:author="Ryan Lemos" w:date="2019-09-28T11:18:00Z">
            <w:rPr>
              <w:ins w:id="93" w:author="Ryan Lemos" w:date="2019-09-28T11:17:00Z"/>
              <w:rFonts w:asciiTheme="minorHAnsi" w:eastAsiaTheme="minorEastAsia" w:hAnsiTheme="minorHAnsi" w:cstheme="minorBidi"/>
              <w:noProof/>
              <w:sz w:val="22"/>
              <w:szCs w:val="22"/>
              <w:lang w:eastAsia="pt-BR"/>
            </w:rPr>
          </w:rPrChange>
        </w:rPr>
      </w:pPr>
      <w:ins w:id="94" w:author="Ryan Lemos" w:date="2019-09-28T11:17:00Z">
        <w:r w:rsidRPr="00B70A30">
          <w:rPr>
            <w:noProof/>
            <w:lang w:val="en-US"/>
            <w:rPrChange w:id="95" w:author="Ryan Lemos" w:date="2019-09-28T11:18:00Z">
              <w:rPr>
                <w:noProof/>
              </w:rPr>
            </w:rPrChange>
          </w:rPr>
          <w:t>2.2.4.6</w:t>
        </w:r>
        <w:r w:rsidRPr="00B70A30">
          <w:rPr>
            <w:rFonts w:asciiTheme="minorHAnsi" w:eastAsiaTheme="minorEastAsia" w:hAnsiTheme="minorHAnsi" w:cstheme="minorBidi"/>
            <w:noProof/>
            <w:sz w:val="22"/>
            <w:szCs w:val="22"/>
            <w:lang w:val="en-US" w:eastAsia="pt-BR"/>
            <w:rPrChange w:id="96"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97" w:author="Ryan Lemos" w:date="2019-09-28T11:18:00Z">
              <w:rPr>
                <w:noProof/>
              </w:rPr>
            </w:rPrChange>
          </w:rPr>
          <w:t>JavaScript (JS)</w:t>
        </w:r>
        <w:r w:rsidRPr="00B70A30">
          <w:rPr>
            <w:noProof/>
            <w:lang w:val="en-US"/>
            <w:rPrChange w:id="98" w:author="Ryan Lemos" w:date="2019-09-28T11:18:00Z">
              <w:rPr>
                <w:noProof/>
              </w:rPr>
            </w:rPrChange>
          </w:rPr>
          <w:tab/>
        </w:r>
        <w:r>
          <w:rPr>
            <w:noProof/>
          </w:rPr>
          <w:fldChar w:fldCharType="begin"/>
        </w:r>
        <w:r w:rsidRPr="00B70A30">
          <w:rPr>
            <w:noProof/>
            <w:lang w:val="en-US"/>
            <w:rPrChange w:id="99" w:author="Ryan Lemos" w:date="2019-09-28T11:18:00Z">
              <w:rPr>
                <w:noProof/>
              </w:rPr>
            </w:rPrChange>
          </w:rPr>
          <w:instrText xml:space="preserve"> PAGEREF _Toc20561908 \h </w:instrText>
        </w:r>
        <w:r>
          <w:rPr>
            <w:noProof/>
          </w:rPr>
        </w:r>
      </w:ins>
      <w:r>
        <w:rPr>
          <w:noProof/>
        </w:rPr>
        <w:fldChar w:fldCharType="separate"/>
      </w:r>
      <w:ins w:id="100" w:author="Ryan Lemos" w:date="2019-09-28T11:17:00Z">
        <w:r w:rsidRPr="00B70A30">
          <w:rPr>
            <w:noProof/>
            <w:lang w:val="en-US"/>
            <w:rPrChange w:id="101" w:author="Ryan Lemos" w:date="2019-09-28T11:18:00Z">
              <w:rPr>
                <w:noProof/>
              </w:rPr>
            </w:rPrChange>
          </w:rPr>
          <w:t>32</w:t>
        </w:r>
        <w:r>
          <w:rPr>
            <w:noProof/>
          </w:rPr>
          <w:fldChar w:fldCharType="end"/>
        </w:r>
      </w:ins>
    </w:p>
    <w:p w14:paraId="48670177" w14:textId="5270AB92" w:rsidR="00B70A30" w:rsidRPr="00B70A30" w:rsidRDefault="00B70A30">
      <w:pPr>
        <w:pStyle w:val="Sumrio4"/>
        <w:tabs>
          <w:tab w:val="left" w:pos="1200"/>
          <w:tab w:val="right" w:leader="dot" w:pos="9061"/>
        </w:tabs>
        <w:rPr>
          <w:ins w:id="102" w:author="Ryan Lemos" w:date="2019-09-28T11:17:00Z"/>
          <w:rFonts w:asciiTheme="minorHAnsi" w:eastAsiaTheme="minorEastAsia" w:hAnsiTheme="minorHAnsi" w:cstheme="minorBidi"/>
          <w:noProof/>
          <w:sz w:val="22"/>
          <w:szCs w:val="22"/>
          <w:lang w:val="en-US" w:eastAsia="pt-BR"/>
          <w:rPrChange w:id="103" w:author="Ryan Lemos" w:date="2019-09-28T11:18:00Z">
            <w:rPr>
              <w:ins w:id="104" w:author="Ryan Lemos" w:date="2019-09-28T11:17:00Z"/>
              <w:rFonts w:asciiTheme="minorHAnsi" w:eastAsiaTheme="minorEastAsia" w:hAnsiTheme="minorHAnsi" w:cstheme="minorBidi"/>
              <w:noProof/>
              <w:sz w:val="22"/>
              <w:szCs w:val="22"/>
              <w:lang w:eastAsia="pt-BR"/>
            </w:rPr>
          </w:rPrChange>
        </w:rPr>
      </w:pPr>
      <w:ins w:id="105" w:author="Ryan Lemos" w:date="2019-09-28T11:17:00Z">
        <w:r w:rsidRPr="00B70A30">
          <w:rPr>
            <w:noProof/>
            <w:lang w:val="en-US"/>
            <w:rPrChange w:id="106" w:author="Ryan Lemos" w:date="2019-09-28T11:18:00Z">
              <w:rPr>
                <w:noProof/>
              </w:rPr>
            </w:rPrChange>
          </w:rPr>
          <w:t>2.2.4.7</w:t>
        </w:r>
        <w:r w:rsidRPr="00B70A30">
          <w:rPr>
            <w:rFonts w:asciiTheme="minorHAnsi" w:eastAsiaTheme="minorEastAsia" w:hAnsiTheme="minorHAnsi" w:cstheme="minorBidi"/>
            <w:noProof/>
            <w:sz w:val="22"/>
            <w:szCs w:val="22"/>
            <w:lang w:val="en-US" w:eastAsia="pt-BR"/>
            <w:rPrChange w:id="107"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108" w:author="Ryan Lemos" w:date="2019-09-28T11:18:00Z">
              <w:rPr>
                <w:noProof/>
              </w:rPr>
            </w:rPrChange>
          </w:rPr>
          <w:t xml:space="preserve">JavaScript </w:t>
        </w:r>
        <w:r w:rsidRPr="00B70A30">
          <w:rPr>
            <w:i/>
            <w:noProof/>
            <w:lang w:val="en-US"/>
            <w:rPrChange w:id="109" w:author="Ryan Lemos" w:date="2019-09-28T11:18:00Z">
              <w:rPr>
                <w:i/>
                <w:noProof/>
              </w:rPr>
            </w:rPrChange>
          </w:rPr>
          <w:t>Object Notation</w:t>
        </w:r>
        <w:r w:rsidRPr="00B70A30">
          <w:rPr>
            <w:noProof/>
            <w:lang w:val="en-US"/>
            <w:rPrChange w:id="110" w:author="Ryan Lemos" w:date="2019-09-28T11:18:00Z">
              <w:rPr>
                <w:noProof/>
              </w:rPr>
            </w:rPrChange>
          </w:rPr>
          <w:t xml:space="preserve"> (JSON)</w:t>
        </w:r>
        <w:r w:rsidRPr="00B70A30">
          <w:rPr>
            <w:noProof/>
            <w:lang w:val="en-US"/>
            <w:rPrChange w:id="111" w:author="Ryan Lemos" w:date="2019-09-28T11:18:00Z">
              <w:rPr>
                <w:noProof/>
              </w:rPr>
            </w:rPrChange>
          </w:rPr>
          <w:tab/>
        </w:r>
        <w:r>
          <w:rPr>
            <w:noProof/>
          </w:rPr>
          <w:fldChar w:fldCharType="begin"/>
        </w:r>
        <w:r w:rsidRPr="00B70A30">
          <w:rPr>
            <w:noProof/>
            <w:lang w:val="en-US"/>
            <w:rPrChange w:id="112" w:author="Ryan Lemos" w:date="2019-09-28T11:18:00Z">
              <w:rPr>
                <w:noProof/>
              </w:rPr>
            </w:rPrChange>
          </w:rPr>
          <w:instrText xml:space="preserve"> PAGEREF _Toc20561909 \h </w:instrText>
        </w:r>
        <w:r>
          <w:rPr>
            <w:noProof/>
          </w:rPr>
        </w:r>
      </w:ins>
      <w:r>
        <w:rPr>
          <w:noProof/>
        </w:rPr>
        <w:fldChar w:fldCharType="separate"/>
      </w:r>
      <w:ins w:id="113" w:author="Ryan Lemos" w:date="2019-09-28T11:17:00Z">
        <w:r w:rsidRPr="00B70A30">
          <w:rPr>
            <w:noProof/>
            <w:lang w:val="en-US"/>
            <w:rPrChange w:id="114" w:author="Ryan Lemos" w:date="2019-09-28T11:18:00Z">
              <w:rPr>
                <w:noProof/>
              </w:rPr>
            </w:rPrChange>
          </w:rPr>
          <w:t>33</w:t>
        </w:r>
        <w:r>
          <w:rPr>
            <w:noProof/>
          </w:rPr>
          <w:fldChar w:fldCharType="end"/>
        </w:r>
      </w:ins>
    </w:p>
    <w:p w14:paraId="32B01B95" w14:textId="35D3C038" w:rsidR="00B70A30" w:rsidRPr="00B70A30" w:rsidRDefault="00B70A30">
      <w:pPr>
        <w:pStyle w:val="Sumrio4"/>
        <w:tabs>
          <w:tab w:val="left" w:pos="1200"/>
          <w:tab w:val="right" w:leader="dot" w:pos="9061"/>
        </w:tabs>
        <w:rPr>
          <w:ins w:id="115" w:author="Ryan Lemos" w:date="2019-09-28T11:17:00Z"/>
          <w:rFonts w:asciiTheme="minorHAnsi" w:eastAsiaTheme="minorEastAsia" w:hAnsiTheme="minorHAnsi" w:cstheme="minorBidi"/>
          <w:noProof/>
          <w:sz w:val="22"/>
          <w:szCs w:val="22"/>
          <w:lang w:val="en-US" w:eastAsia="pt-BR"/>
          <w:rPrChange w:id="116" w:author="Ryan Lemos" w:date="2019-09-28T11:18:00Z">
            <w:rPr>
              <w:ins w:id="117" w:author="Ryan Lemos" w:date="2019-09-28T11:17:00Z"/>
              <w:rFonts w:asciiTheme="minorHAnsi" w:eastAsiaTheme="minorEastAsia" w:hAnsiTheme="minorHAnsi" w:cstheme="minorBidi"/>
              <w:noProof/>
              <w:sz w:val="22"/>
              <w:szCs w:val="22"/>
              <w:lang w:eastAsia="pt-BR"/>
            </w:rPr>
          </w:rPrChange>
        </w:rPr>
      </w:pPr>
      <w:ins w:id="118" w:author="Ryan Lemos" w:date="2019-09-28T11:17:00Z">
        <w:r w:rsidRPr="00B70A30">
          <w:rPr>
            <w:noProof/>
            <w:lang w:val="en-US"/>
            <w:rPrChange w:id="119" w:author="Ryan Lemos" w:date="2019-09-28T11:18:00Z">
              <w:rPr>
                <w:noProof/>
              </w:rPr>
            </w:rPrChange>
          </w:rPr>
          <w:t>2.2.4.8</w:t>
        </w:r>
        <w:r w:rsidRPr="00B70A30">
          <w:rPr>
            <w:rFonts w:asciiTheme="minorHAnsi" w:eastAsiaTheme="minorEastAsia" w:hAnsiTheme="minorHAnsi" w:cstheme="minorBidi"/>
            <w:noProof/>
            <w:sz w:val="22"/>
            <w:szCs w:val="22"/>
            <w:lang w:val="en-US" w:eastAsia="pt-BR"/>
            <w:rPrChange w:id="120"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121" w:author="Ryan Lemos" w:date="2019-09-28T11:18:00Z">
              <w:rPr>
                <w:noProof/>
              </w:rPr>
            </w:rPrChange>
          </w:rPr>
          <w:t>TypeScript</w:t>
        </w:r>
        <w:r w:rsidRPr="00B70A30">
          <w:rPr>
            <w:noProof/>
            <w:lang w:val="en-US"/>
            <w:rPrChange w:id="122" w:author="Ryan Lemos" w:date="2019-09-28T11:18:00Z">
              <w:rPr>
                <w:noProof/>
              </w:rPr>
            </w:rPrChange>
          </w:rPr>
          <w:tab/>
        </w:r>
        <w:r>
          <w:rPr>
            <w:noProof/>
          </w:rPr>
          <w:fldChar w:fldCharType="begin"/>
        </w:r>
        <w:r w:rsidRPr="00B70A30">
          <w:rPr>
            <w:noProof/>
            <w:lang w:val="en-US"/>
            <w:rPrChange w:id="123" w:author="Ryan Lemos" w:date="2019-09-28T11:18:00Z">
              <w:rPr>
                <w:noProof/>
              </w:rPr>
            </w:rPrChange>
          </w:rPr>
          <w:instrText xml:space="preserve"> PAGEREF _Toc20561910 \h </w:instrText>
        </w:r>
        <w:r>
          <w:rPr>
            <w:noProof/>
          </w:rPr>
        </w:r>
      </w:ins>
      <w:r>
        <w:rPr>
          <w:noProof/>
        </w:rPr>
        <w:fldChar w:fldCharType="separate"/>
      </w:r>
      <w:ins w:id="124" w:author="Ryan Lemos" w:date="2019-09-28T11:17:00Z">
        <w:r w:rsidRPr="00B70A30">
          <w:rPr>
            <w:noProof/>
            <w:lang w:val="en-US"/>
            <w:rPrChange w:id="125" w:author="Ryan Lemos" w:date="2019-09-28T11:18:00Z">
              <w:rPr>
                <w:noProof/>
              </w:rPr>
            </w:rPrChange>
          </w:rPr>
          <w:t>33</w:t>
        </w:r>
        <w:r>
          <w:rPr>
            <w:noProof/>
          </w:rPr>
          <w:fldChar w:fldCharType="end"/>
        </w:r>
      </w:ins>
    </w:p>
    <w:p w14:paraId="291EE571" w14:textId="44489529" w:rsidR="00B70A30" w:rsidRPr="00B70A30" w:rsidRDefault="00B70A30">
      <w:pPr>
        <w:pStyle w:val="Sumrio4"/>
        <w:tabs>
          <w:tab w:val="left" w:pos="1200"/>
          <w:tab w:val="right" w:leader="dot" w:pos="9061"/>
        </w:tabs>
        <w:rPr>
          <w:ins w:id="126" w:author="Ryan Lemos" w:date="2019-09-28T11:17:00Z"/>
          <w:rFonts w:asciiTheme="minorHAnsi" w:eastAsiaTheme="minorEastAsia" w:hAnsiTheme="minorHAnsi" w:cstheme="minorBidi"/>
          <w:noProof/>
          <w:sz w:val="22"/>
          <w:szCs w:val="22"/>
          <w:lang w:val="en-US" w:eastAsia="pt-BR"/>
          <w:rPrChange w:id="127" w:author="Ryan Lemos" w:date="2019-09-28T11:18:00Z">
            <w:rPr>
              <w:ins w:id="128" w:author="Ryan Lemos" w:date="2019-09-28T11:17:00Z"/>
              <w:rFonts w:asciiTheme="minorHAnsi" w:eastAsiaTheme="minorEastAsia" w:hAnsiTheme="minorHAnsi" w:cstheme="minorBidi"/>
              <w:noProof/>
              <w:sz w:val="22"/>
              <w:szCs w:val="22"/>
              <w:lang w:eastAsia="pt-BR"/>
            </w:rPr>
          </w:rPrChange>
        </w:rPr>
      </w:pPr>
      <w:ins w:id="129" w:author="Ryan Lemos" w:date="2019-09-28T11:17:00Z">
        <w:r w:rsidRPr="00B70A30">
          <w:rPr>
            <w:noProof/>
            <w:lang w:val="en-US"/>
            <w:rPrChange w:id="130" w:author="Ryan Lemos" w:date="2019-09-28T11:18:00Z">
              <w:rPr>
                <w:noProof/>
              </w:rPr>
            </w:rPrChange>
          </w:rPr>
          <w:t>2.2.4.9</w:t>
        </w:r>
        <w:r w:rsidRPr="00B70A30">
          <w:rPr>
            <w:rFonts w:asciiTheme="minorHAnsi" w:eastAsiaTheme="minorEastAsia" w:hAnsiTheme="minorHAnsi" w:cstheme="minorBidi"/>
            <w:noProof/>
            <w:sz w:val="22"/>
            <w:szCs w:val="22"/>
            <w:lang w:val="en-US" w:eastAsia="pt-BR"/>
            <w:rPrChange w:id="131"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132" w:author="Ryan Lemos" w:date="2019-09-28T11:18:00Z">
              <w:rPr>
                <w:noProof/>
              </w:rPr>
            </w:rPrChange>
          </w:rPr>
          <w:t>Angular</w:t>
        </w:r>
        <w:r w:rsidRPr="00B70A30">
          <w:rPr>
            <w:noProof/>
            <w:lang w:val="en-US"/>
            <w:rPrChange w:id="133" w:author="Ryan Lemos" w:date="2019-09-28T11:18:00Z">
              <w:rPr>
                <w:noProof/>
              </w:rPr>
            </w:rPrChange>
          </w:rPr>
          <w:tab/>
        </w:r>
        <w:r>
          <w:rPr>
            <w:noProof/>
          </w:rPr>
          <w:fldChar w:fldCharType="begin"/>
        </w:r>
        <w:r w:rsidRPr="00B70A30">
          <w:rPr>
            <w:noProof/>
            <w:lang w:val="en-US"/>
            <w:rPrChange w:id="134" w:author="Ryan Lemos" w:date="2019-09-28T11:18:00Z">
              <w:rPr>
                <w:noProof/>
              </w:rPr>
            </w:rPrChange>
          </w:rPr>
          <w:instrText xml:space="preserve"> PAGEREF _Toc20561911 \h </w:instrText>
        </w:r>
        <w:r>
          <w:rPr>
            <w:noProof/>
          </w:rPr>
        </w:r>
      </w:ins>
      <w:r>
        <w:rPr>
          <w:noProof/>
        </w:rPr>
        <w:fldChar w:fldCharType="separate"/>
      </w:r>
      <w:ins w:id="135" w:author="Ryan Lemos" w:date="2019-09-28T11:17:00Z">
        <w:r w:rsidRPr="00B70A30">
          <w:rPr>
            <w:noProof/>
            <w:lang w:val="en-US"/>
            <w:rPrChange w:id="136" w:author="Ryan Lemos" w:date="2019-09-28T11:18:00Z">
              <w:rPr>
                <w:noProof/>
              </w:rPr>
            </w:rPrChange>
          </w:rPr>
          <w:t>34</w:t>
        </w:r>
        <w:r>
          <w:rPr>
            <w:noProof/>
          </w:rPr>
          <w:fldChar w:fldCharType="end"/>
        </w:r>
      </w:ins>
    </w:p>
    <w:p w14:paraId="2154F060" w14:textId="15C9562A" w:rsidR="00B70A30" w:rsidRPr="00B70A30" w:rsidRDefault="00B70A30">
      <w:pPr>
        <w:pStyle w:val="Sumrio4"/>
        <w:tabs>
          <w:tab w:val="left" w:pos="1200"/>
          <w:tab w:val="right" w:leader="dot" w:pos="9061"/>
        </w:tabs>
        <w:rPr>
          <w:ins w:id="137" w:author="Ryan Lemos" w:date="2019-09-28T11:17:00Z"/>
          <w:rFonts w:asciiTheme="minorHAnsi" w:eastAsiaTheme="minorEastAsia" w:hAnsiTheme="minorHAnsi" w:cstheme="minorBidi"/>
          <w:noProof/>
          <w:sz w:val="22"/>
          <w:szCs w:val="22"/>
          <w:lang w:val="en-US" w:eastAsia="pt-BR"/>
          <w:rPrChange w:id="138" w:author="Ryan Lemos" w:date="2019-09-28T11:18:00Z">
            <w:rPr>
              <w:ins w:id="139" w:author="Ryan Lemos" w:date="2019-09-28T11:17:00Z"/>
              <w:rFonts w:asciiTheme="minorHAnsi" w:eastAsiaTheme="minorEastAsia" w:hAnsiTheme="minorHAnsi" w:cstheme="minorBidi"/>
              <w:noProof/>
              <w:sz w:val="22"/>
              <w:szCs w:val="22"/>
              <w:lang w:eastAsia="pt-BR"/>
            </w:rPr>
          </w:rPrChange>
        </w:rPr>
      </w:pPr>
      <w:ins w:id="140" w:author="Ryan Lemos" w:date="2019-09-28T11:17:00Z">
        <w:r w:rsidRPr="00B70A30">
          <w:rPr>
            <w:noProof/>
            <w:lang w:val="en-US"/>
            <w:rPrChange w:id="141" w:author="Ryan Lemos" w:date="2019-09-28T11:18:00Z">
              <w:rPr>
                <w:noProof/>
              </w:rPr>
            </w:rPrChange>
          </w:rPr>
          <w:t>2.2.4.10</w:t>
        </w:r>
        <w:r w:rsidRPr="00B70A30">
          <w:rPr>
            <w:rFonts w:asciiTheme="minorHAnsi" w:eastAsiaTheme="minorEastAsia" w:hAnsiTheme="minorHAnsi" w:cstheme="minorBidi"/>
            <w:noProof/>
            <w:sz w:val="22"/>
            <w:szCs w:val="22"/>
            <w:lang w:val="en-US" w:eastAsia="pt-BR"/>
            <w:rPrChange w:id="142" w:author="Ryan Lemos" w:date="2019-09-28T11:18:00Z">
              <w:rPr>
                <w:rFonts w:asciiTheme="minorHAnsi" w:eastAsiaTheme="minorEastAsia" w:hAnsiTheme="minorHAnsi" w:cstheme="minorBidi"/>
                <w:noProof/>
                <w:sz w:val="22"/>
                <w:szCs w:val="22"/>
                <w:lang w:eastAsia="pt-BR"/>
              </w:rPr>
            </w:rPrChange>
          </w:rPr>
          <w:tab/>
        </w:r>
        <w:r w:rsidRPr="00B70A30">
          <w:rPr>
            <w:i/>
            <w:noProof/>
            <w:lang w:val="en-US"/>
            <w:rPrChange w:id="143" w:author="Ryan Lemos" w:date="2019-09-28T11:18:00Z">
              <w:rPr>
                <w:i/>
                <w:noProof/>
              </w:rPr>
            </w:rPrChange>
          </w:rPr>
          <w:t>Hypertext PreProcessor</w:t>
        </w:r>
        <w:r w:rsidRPr="00B70A30">
          <w:rPr>
            <w:noProof/>
            <w:lang w:val="en-US"/>
            <w:rPrChange w:id="144" w:author="Ryan Lemos" w:date="2019-09-28T11:18:00Z">
              <w:rPr>
                <w:noProof/>
              </w:rPr>
            </w:rPrChange>
          </w:rPr>
          <w:t xml:space="preserve"> (PHP)</w:t>
        </w:r>
        <w:r w:rsidRPr="00B70A30">
          <w:rPr>
            <w:noProof/>
            <w:lang w:val="en-US"/>
            <w:rPrChange w:id="145" w:author="Ryan Lemos" w:date="2019-09-28T11:18:00Z">
              <w:rPr>
                <w:noProof/>
              </w:rPr>
            </w:rPrChange>
          </w:rPr>
          <w:tab/>
        </w:r>
        <w:r>
          <w:rPr>
            <w:noProof/>
          </w:rPr>
          <w:fldChar w:fldCharType="begin"/>
        </w:r>
        <w:r w:rsidRPr="00B70A30">
          <w:rPr>
            <w:noProof/>
            <w:lang w:val="en-US"/>
            <w:rPrChange w:id="146" w:author="Ryan Lemos" w:date="2019-09-28T11:18:00Z">
              <w:rPr>
                <w:noProof/>
              </w:rPr>
            </w:rPrChange>
          </w:rPr>
          <w:instrText xml:space="preserve"> PAGEREF _Toc20561912 \h </w:instrText>
        </w:r>
        <w:r>
          <w:rPr>
            <w:noProof/>
          </w:rPr>
        </w:r>
      </w:ins>
      <w:r>
        <w:rPr>
          <w:noProof/>
        </w:rPr>
        <w:fldChar w:fldCharType="separate"/>
      </w:r>
      <w:ins w:id="147" w:author="Ryan Lemos" w:date="2019-09-28T11:17:00Z">
        <w:r w:rsidRPr="00B70A30">
          <w:rPr>
            <w:noProof/>
            <w:lang w:val="en-US"/>
            <w:rPrChange w:id="148" w:author="Ryan Lemos" w:date="2019-09-28T11:18:00Z">
              <w:rPr>
                <w:noProof/>
              </w:rPr>
            </w:rPrChange>
          </w:rPr>
          <w:t>35</w:t>
        </w:r>
        <w:r>
          <w:rPr>
            <w:noProof/>
          </w:rPr>
          <w:fldChar w:fldCharType="end"/>
        </w:r>
      </w:ins>
    </w:p>
    <w:p w14:paraId="529661EC" w14:textId="4C7AA0E1" w:rsidR="00B70A30" w:rsidRPr="00B70A30" w:rsidRDefault="00B70A30">
      <w:pPr>
        <w:pStyle w:val="Sumrio4"/>
        <w:tabs>
          <w:tab w:val="left" w:pos="1200"/>
          <w:tab w:val="right" w:leader="dot" w:pos="9061"/>
        </w:tabs>
        <w:rPr>
          <w:ins w:id="149" w:author="Ryan Lemos" w:date="2019-09-28T11:17:00Z"/>
          <w:rFonts w:asciiTheme="minorHAnsi" w:eastAsiaTheme="minorEastAsia" w:hAnsiTheme="minorHAnsi" w:cstheme="minorBidi"/>
          <w:noProof/>
          <w:sz w:val="22"/>
          <w:szCs w:val="22"/>
          <w:lang w:val="en-US" w:eastAsia="pt-BR"/>
          <w:rPrChange w:id="150" w:author="Ryan Lemos" w:date="2019-09-28T11:18:00Z">
            <w:rPr>
              <w:ins w:id="151" w:author="Ryan Lemos" w:date="2019-09-28T11:17:00Z"/>
              <w:rFonts w:asciiTheme="minorHAnsi" w:eastAsiaTheme="minorEastAsia" w:hAnsiTheme="minorHAnsi" w:cstheme="minorBidi"/>
              <w:noProof/>
              <w:sz w:val="22"/>
              <w:szCs w:val="22"/>
              <w:lang w:eastAsia="pt-BR"/>
            </w:rPr>
          </w:rPrChange>
        </w:rPr>
      </w:pPr>
      <w:ins w:id="152" w:author="Ryan Lemos" w:date="2019-09-28T11:17:00Z">
        <w:r w:rsidRPr="00B70A30">
          <w:rPr>
            <w:noProof/>
            <w:lang w:val="en-US"/>
            <w:rPrChange w:id="153" w:author="Ryan Lemos" w:date="2019-09-28T11:18:00Z">
              <w:rPr>
                <w:noProof/>
              </w:rPr>
            </w:rPrChange>
          </w:rPr>
          <w:t>2.2.4.11</w:t>
        </w:r>
        <w:r w:rsidRPr="00B70A30">
          <w:rPr>
            <w:rFonts w:asciiTheme="minorHAnsi" w:eastAsiaTheme="minorEastAsia" w:hAnsiTheme="minorHAnsi" w:cstheme="minorBidi"/>
            <w:noProof/>
            <w:sz w:val="22"/>
            <w:szCs w:val="22"/>
            <w:lang w:val="en-US" w:eastAsia="pt-BR"/>
            <w:rPrChange w:id="154" w:author="Ryan Lemos" w:date="2019-09-28T11:18:00Z">
              <w:rPr>
                <w:rFonts w:asciiTheme="minorHAnsi" w:eastAsiaTheme="minorEastAsia" w:hAnsiTheme="minorHAnsi" w:cstheme="minorBidi"/>
                <w:noProof/>
                <w:sz w:val="22"/>
                <w:szCs w:val="22"/>
                <w:lang w:eastAsia="pt-BR"/>
              </w:rPr>
            </w:rPrChange>
          </w:rPr>
          <w:tab/>
        </w:r>
        <w:r w:rsidRPr="00B70A30">
          <w:rPr>
            <w:noProof/>
            <w:lang w:val="en-US"/>
            <w:rPrChange w:id="155" w:author="Ryan Lemos" w:date="2019-09-28T11:18:00Z">
              <w:rPr>
                <w:noProof/>
              </w:rPr>
            </w:rPrChange>
          </w:rPr>
          <w:t>PHPUNIT</w:t>
        </w:r>
        <w:r w:rsidRPr="00B70A30">
          <w:rPr>
            <w:noProof/>
            <w:lang w:val="en-US"/>
            <w:rPrChange w:id="156" w:author="Ryan Lemos" w:date="2019-09-28T11:18:00Z">
              <w:rPr>
                <w:noProof/>
              </w:rPr>
            </w:rPrChange>
          </w:rPr>
          <w:tab/>
        </w:r>
        <w:r>
          <w:rPr>
            <w:noProof/>
          </w:rPr>
          <w:fldChar w:fldCharType="begin"/>
        </w:r>
        <w:r w:rsidRPr="00B70A30">
          <w:rPr>
            <w:noProof/>
            <w:lang w:val="en-US"/>
            <w:rPrChange w:id="157" w:author="Ryan Lemos" w:date="2019-09-28T11:18:00Z">
              <w:rPr>
                <w:noProof/>
              </w:rPr>
            </w:rPrChange>
          </w:rPr>
          <w:instrText xml:space="preserve"> PAGEREF _Toc20561913 \h </w:instrText>
        </w:r>
        <w:r>
          <w:rPr>
            <w:noProof/>
          </w:rPr>
        </w:r>
      </w:ins>
      <w:r>
        <w:rPr>
          <w:noProof/>
        </w:rPr>
        <w:fldChar w:fldCharType="separate"/>
      </w:r>
      <w:ins w:id="158" w:author="Ryan Lemos" w:date="2019-09-28T11:17:00Z">
        <w:r w:rsidRPr="00B70A30">
          <w:rPr>
            <w:noProof/>
            <w:lang w:val="en-US"/>
            <w:rPrChange w:id="159" w:author="Ryan Lemos" w:date="2019-09-28T11:18:00Z">
              <w:rPr>
                <w:noProof/>
              </w:rPr>
            </w:rPrChange>
          </w:rPr>
          <w:t>36</w:t>
        </w:r>
        <w:r>
          <w:rPr>
            <w:noProof/>
          </w:rPr>
          <w:fldChar w:fldCharType="end"/>
        </w:r>
      </w:ins>
    </w:p>
    <w:p w14:paraId="6E378CC6" w14:textId="2DA552FD" w:rsidR="00B70A30" w:rsidRPr="00B70A30" w:rsidRDefault="00B70A30">
      <w:pPr>
        <w:pStyle w:val="Sumrio4"/>
        <w:tabs>
          <w:tab w:val="left" w:pos="1200"/>
          <w:tab w:val="right" w:leader="dot" w:pos="9061"/>
        </w:tabs>
        <w:rPr>
          <w:ins w:id="160" w:author="Ryan Lemos" w:date="2019-09-28T11:17:00Z"/>
          <w:rFonts w:asciiTheme="minorHAnsi" w:eastAsiaTheme="minorEastAsia" w:hAnsiTheme="minorHAnsi" w:cstheme="minorBidi"/>
          <w:noProof/>
          <w:sz w:val="22"/>
          <w:szCs w:val="22"/>
          <w:lang w:val="en-US" w:eastAsia="pt-BR"/>
          <w:rPrChange w:id="161" w:author="Ryan Lemos" w:date="2019-09-28T11:18:00Z">
            <w:rPr>
              <w:ins w:id="162" w:author="Ryan Lemos" w:date="2019-09-28T11:17:00Z"/>
              <w:rFonts w:asciiTheme="minorHAnsi" w:eastAsiaTheme="minorEastAsia" w:hAnsiTheme="minorHAnsi" w:cstheme="minorBidi"/>
              <w:noProof/>
              <w:sz w:val="22"/>
              <w:szCs w:val="22"/>
              <w:lang w:eastAsia="pt-BR"/>
            </w:rPr>
          </w:rPrChange>
        </w:rPr>
      </w:pPr>
      <w:ins w:id="163" w:author="Ryan Lemos" w:date="2019-09-28T11:17:00Z">
        <w:r w:rsidRPr="00B70A30">
          <w:rPr>
            <w:noProof/>
            <w:lang w:val="en-US"/>
            <w:rPrChange w:id="164" w:author="Ryan Lemos" w:date="2019-09-28T11:18:00Z">
              <w:rPr>
                <w:noProof/>
              </w:rPr>
            </w:rPrChange>
          </w:rPr>
          <w:t>2.2.4.12</w:t>
        </w:r>
        <w:r w:rsidRPr="00B70A30">
          <w:rPr>
            <w:rFonts w:asciiTheme="minorHAnsi" w:eastAsiaTheme="minorEastAsia" w:hAnsiTheme="minorHAnsi" w:cstheme="minorBidi"/>
            <w:noProof/>
            <w:sz w:val="22"/>
            <w:szCs w:val="22"/>
            <w:lang w:val="en-US" w:eastAsia="pt-BR"/>
            <w:rPrChange w:id="165" w:author="Ryan Lemos" w:date="2019-09-28T11:18:00Z">
              <w:rPr>
                <w:rFonts w:asciiTheme="minorHAnsi" w:eastAsiaTheme="minorEastAsia" w:hAnsiTheme="minorHAnsi" w:cstheme="minorBidi"/>
                <w:noProof/>
                <w:sz w:val="22"/>
                <w:szCs w:val="22"/>
                <w:lang w:eastAsia="pt-BR"/>
              </w:rPr>
            </w:rPrChange>
          </w:rPr>
          <w:tab/>
        </w:r>
        <w:r w:rsidRPr="00B70A30">
          <w:rPr>
            <w:i/>
            <w:noProof/>
            <w:lang w:val="en-US"/>
            <w:rPrChange w:id="166" w:author="Ryan Lemos" w:date="2019-09-28T11:18:00Z">
              <w:rPr>
                <w:i/>
                <w:noProof/>
              </w:rPr>
            </w:rPrChange>
          </w:rPr>
          <w:t>Framework</w:t>
        </w:r>
        <w:r w:rsidRPr="00B70A30">
          <w:rPr>
            <w:noProof/>
            <w:lang w:val="en-US"/>
            <w:rPrChange w:id="167" w:author="Ryan Lemos" w:date="2019-09-28T11:18:00Z">
              <w:rPr>
                <w:noProof/>
              </w:rPr>
            </w:rPrChange>
          </w:rPr>
          <w:t xml:space="preserve"> Laravel</w:t>
        </w:r>
        <w:r w:rsidRPr="00B70A30">
          <w:rPr>
            <w:noProof/>
            <w:lang w:val="en-US"/>
            <w:rPrChange w:id="168" w:author="Ryan Lemos" w:date="2019-09-28T11:18:00Z">
              <w:rPr>
                <w:noProof/>
              </w:rPr>
            </w:rPrChange>
          </w:rPr>
          <w:tab/>
        </w:r>
        <w:r>
          <w:rPr>
            <w:noProof/>
          </w:rPr>
          <w:fldChar w:fldCharType="begin"/>
        </w:r>
        <w:r w:rsidRPr="00B70A30">
          <w:rPr>
            <w:noProof/>
            <w:lang w:val="en-US"/>
            <w:rPrChange w:id="169" w:author="Ryan Lemos" w:date="2019-09-28T11:18:00Z">
              <w:rPr>
                <w:noProof/>
              </w:rPr>
            </w:rPrChange>
          </w:rPr>
          <w:instrText xml:space="preserve"> PAGEREF _Toc20561914 \h </w:instrText>
        </w:r>
        <w:r>
          <w:rPr>
            <w:noProof/>
          </w:rPr>
        </w:r>
      </w:ins>
      <w:r>
        <w:rPr>
          <w:noProof/>
        </w:rPr>
        <w:fldChar w:fldCharType="separate"/>
      </w:r>
      <w:ins w:id="170" w:author="Ryan Lemos" w:date="2019-09-28T11:17:00Z">
        <w:r w:rsidRPr="00B70A30">
          <w:rPr>
            <w:noProof/>
            <w:lang w:val="en-US"/>
            <w:rPrChange w:id="171" w:author="Ryan Lemos" w:date="2019-09-28T11:18:00Z">
              <w:rPr>
                <w:noProof/>
              </w:rPr>
            </w:rPrChange>
          </w:rPr>
          <w:t>36</w:t>
        </w:r>
        <w:r>
          <w:rPr>
            <w:noProof/>
          </w:rPr>
          <w:fldChar w:fldCharType="end"/>
        </w:r>
      </w:ins>
    </w:p>
    <w:p w14:paraId="6420734D" w14:textId="02131C1D" w:rsidR="00B70A30" w:rsidRPr="00B70A30" w:rsidRDefault="00B70A30">
      <w:pPr>
        <w:pStyle w:val="Sumrio4"/>
        <w:tabs>
          <w:tab w:val="left" w:pos="1200"/>
          <w:tab w:val="right" w:leader="dot" w:pos="9061"/>
        </w:tabs>
        <w:rPr>
          <w:ins w:id="172" w:author="Ryan Lemos" w:date="2019-09-28T11:17:00Z"/>
          <w:rFonts w:asciiTheme="minorHAnsi" w:eastAsiaTheme="minorEastAsia" w:hAnsiTheme="minorHAnsi" w:cstheme="minorBidi"/>
          <w:noProof/>
          <w:sz w:val="22"/>
          <w:szCs w:val="22"/>
          <w:lang w:val="en-US" w:eastAsia="pt-BR"/>
          <w:rPrChange w:id="173" w:author="Ryan Lemos" w:date="2019-09-28T11:18:00Z">
            <w:rPr>
              <w:ins w:id="174" w:author="Ryan Lemos" w:date="2019-09-28T11:17:00Z"/>
              <w:rFonts w:asciiTheme="minorHAnsi" w:eastAsiaTheme="minorEastAsia" w:hAnsiTheme="minorHAnsi" w:cstheme="minorBidi"/>
              <w:noProof/>
              <w:sz w:val="22"/>
              <w:szCs w:val="22"/>
              <w:lang w:eastAsia="pt-BR"/>
            </w:rPr>
          </w:rPrChange>
        </w:rPr>
      </w:pPr>
      <w:ins w:id="175" w:author="Ryan Lemos" w:date="2019-09-28T11:17:00Z">
        <w:r w:rsidRPr="00B70A30">
          <w:rPr>
            <w:noProof/>
            <w:lang w:val="en-US"/>
            <w:rPrChange w:id="176" w:author="Ryan Lemos" w:date="2019-09-28T11:18:00Z">
              <w:rPr>
                <w:noProof/>
              </w:rPr>
            </w:rPrChange>
          </w:rPr>
          <w:t>2.2.4.13</w:t>
        </w:r>
        <w:r w:rsidRPr="00B70A30">
          <w:rPr>
            <w:rFonts w:asciiTheme="minorHAnsi" w:eastAsiaTheme="minorEastAsia" w:hAnsiTheme="minorHAnsi" w:cstheme="minorBidi"/>
            <w:noProof/>
            <w:sz w:val="22"/>
            <w:szCs w:val="22"/>
            <w:lang w:val="en-US" w:eastAsia="pt-BR"/>
            <w:rPrChange w:id="177" w:author="Ryan Lemos" w:date="2019-09-28T11:18:00Z">
              <w:rPr>
                <w:rFonts w:asciiTheme="minorHAnsi" w:eastAsiaTheme="minorEastAsia" w:hAnsiTheme="minorHAnsi" w:cstheme="minorBidi"/>
                <w:noProof/>
                <w:sz w:val="22"/>
                <w:szCs w:val="22"/>
                <w:lang w:eastAsia="pt-BR"/>
              </w:rPr>
            </w:rPrChange>
          </w:rPr>
          <w:tab/>
        </w:r>
        <w:r w:rsidRPr="0003696E">
          <w:rPr>
            <w:i/>
            <w:noProof/>
            <w:lang w:val="en-US"/>
          </w:rPr>
          <w:t>Representational State Transfer</w:t>
        </w:r>
        <w:r w:rsidRPr="0003696E">
          <w:rPr>
            <w:noProof/>
            <w:lang w:val="en-US"/>
          </w:rPr>
          <w:t xml:space="preserve"> (</w:t>
        </w:r>
        <w:r w:rsidRPr="00B70A30">
          <w:rPr>
            <w:noProof/>
            <w:lang w:val="en-US"/>
            <w:rPrChange w:id="178" w:author="Ryan Lemos" w:date="2019-09-28T11:18:00Z">
              <w:rPr>
                <w:noProof/>
              </w:rPr>
            </w:rPrChange>
          </w:rPr>
          <w:t>REST)</w:t>
        </w:r>
        <w:r w:rsidRPr="00B70A30">
          <w:rPr>
            <w:noProof/>
            <w:lang w:val="en-US"/>
            <w:rPrChange w:id="179" w:author="Ryan Lemos" w:date="2019-09-28T11:18:00Z">
              <w:rPr>
                <w:noProof/>
              </w:rPr>
            </w:rPrChange>
          </w:rPr>
          <w:tab/>
        </w:r>
        <w:r>
          <w:rPr>
            <w:noProof/>
          </w:rPr>
          <w:fldChar w:fldCharType="begin"/>
        </w:r>
        <w:r w:rsidRPr="00B70A30">
          <w:rPr>
            <w:noProof/>
            <w:lang w:val="en-US"/>
            <w:rPrChange w:id="180" w:author="Ryan Lemos" w:date="2019-09-28T11:18:00Z">
              <w:rPr>
                <w:noProof/>
              </w:rPr>
            </w:rPrChange>
          </w:rPr>
          <w:instrText xml:space="preserve"> PAGEREF _Toc20561915 \h </w:instrText>
        </w:r>
        <w:r>
          <w:rPr>
            <w:noProof/>
          </w:rPr>
        </w:r>
      </w:ins>
      <w:r>
        <w:rPr>
          <w:noProof/>
        </w:rPr>
        <w:fldChar w:fldCharType="separate"/>
      </w:r>
      <w:ins w:id="181" w:author="Ryan Lemos" w:date="2019-09-28T11:17:00Z">
        <w:r w:rsidRPr="00B70A30">
          <w:rPr>
            <w:noProof/>
            <w:lang w:val="en-US"/>
            <w:rPrChange w:id="182" w:author="Ryan Lemos" w:date="2019-09-28T11:18:00Z">
              <w:rPr>
                <w:noProof/>
              </w:rPr>
            </w:rPrChange>
          </w:rPr>
          <w:t>37</w:t>
        </w:r>
        <w:r>
          <w:rPr>
            <w:noProof/>
          </w:rPr>
          <w:fldChar w:fldCharType="end"/>
        </w:r>
      </w:ins>
    </w:p>
    <w:p w14:paraId="4BF4360D" w14:textId="0291499C" w:rsidR="00B70A30" w:rsidRDefault="00B70A30">
      <w:pPr>
        <w:pStyle w:val="Sumrio4"/>
        <w:tabs>
          <w:tab w:val="left" w:pos="1200"/>
          <w:tab w:val="right" w:leader="dot" w:pos="9061"/>
        </w:tabs>
        <w:rPr>
          <w:ins w:id="183" w:author="Ryan Lemos" w:date="2019-09-28T11:17:00Z"/>
          <w:rFonts w:asciiTheme="minorHAnsi" w:eastAsiaTheme="minorEastAsia" w:hAnsiTheme="minorHAnsi" w:cstheme="minorBidi"/>
          <w:noProof/>
          <w:sz w:val="22"/>
          <w:szCs w:val="22"/>
          <w:lang w:eastAsia="pt-BR"/>
        </w:rPr>
      </w:pPr>
      <w:ins w:id="184" w:author="Ryan Lemos" w:date="2019-09-28T11:17:00Z">
        <w:r w:rsidRPr="00273340">
          <w:rPr>
            <w:noProof/>
            <w:rPrChange w:id="185" w:author="Ryan Lemos" w:date="2019-09-28T11:18:00Z">
              <w:rPr>
                <w:noProof/>
                <w:lang w:val="en-US"/>
              </w:rPr>
            </w:rPrChange>
          </w:rPr>
          <w:t>2.2.4.14</w:t>
        </w:r>
        <w:r>
          <w:rPr>
            <w:rFonts w:asciiTheme="minorHAnsi" w:eastAsiaTheme="minorEastAsia" w:hAnsiTheme="minorHAnsi" w:cstheme="minorBidi"/>
            <w:noProof/>
            <w:sz w:val="22"/>
            <w:szCs w:val="22"/>
            <w:lang w:eastAsia="pt-BR"/>
          </w:rPr>
          <w:tab/>
        </w:r>
        <w:r w:rsidRPr="00273340">
          <w:rPr>
            <w:i/>
            <w:noProof/>
            <w:rPrChange w:id="186" w:author="Ryan Lemos" w:date="2019-09-28T11:18:00Z">
              <w:rPr>
                <w:i/>
                <w:noProof/>
                <w:lang w:val="en-US"/>
              </w:rPr>
            </w:rPrChange>
          </w:rPr>
          <w:t>Application Programming Interfaces</w:t>
        </w:r>
        <w:r w:rsidRPr="00273340">
          <w:rPr>
            <w:noProof/>
            <w:rPrChange w:id="187" w:author="Ryan Lemos" w:date="2019-09-28T11:18:00Z">
              <w:rPr>
                <w:noProof/>
                <w:lang w:val="en-US"/>
              </w:rPr>
            </w:rPrChange>
          </w:rPr>
          <w:t xml:space="preserve"> (API)</w:t>
        </w:r>
        <w:r>
          <w:rPr>
            <w:noProof/>
          </w:rPr>
          <w:tab/>
        </w:r>
        <w:r>
          <w:rPr>
            <w:noProof/>
          </w:rPr>
          <w:fldChar w:fldCharType="begin"/>
        </w:r>
        <w:r>
          <w:rPr>
            <w:noProof/>
          </w:rPr>
          <w:instrText xml:space="preserve"> PAGEREF _Toc20561916 \h </w:instrText>
        </w:r>
        <w:r>
          <w:rPr>
            <w:noProof/>
          </w:rPr>
        </w:r>
      </w:ins>
      <w:r>
        <w:rPr>
          <w:noProof/>
        </w:rPr>
        <w:fldChar w:fldCharType="separate"/>
      </w:r>
      <w:ins w:id="188" w:author="Ryan Lemos" w:date="2019-09-28T11:17:00Z">
        <w:r>
          <w:rPr>
            <w:noProof/>
          </w:rPr>
          <w:t>37</w:t>
        </w:r>
        <w:r>
          <w:rPr>
            <w:noProof/>
          </w:rPr>
          <w:fldChar w:fldCharType="end"/>
        </w:r>
      </w:ins>
    </w:p>
    <w:p w14:paraId="72CA6BD5" w14:textId="4927D4C7" w:rsidR="00B70A30" w:rsidRDefault="00B70A30">
      <w:pPr>
        <w:pStyle w:val="Sumrio3"/>
        <w:rPr>
          <w:ins w:id="189" w:author="Ryan Lemos" w:date="2019-09-28T11:17:00Z"/>
          <w:rFonts w:asciiTheme="minorHAnsi" w:eastAsiaTheme="minorEastAsia" w:hAnsiTheme="minorHAnsi" w:cstheme="minorBidi"/>
          <w:b w:val="0"/>
          <w:iCs w:val="0"/>
          <w:noProof/>
          <w:sz w:val="22"/>
          <w:szCs w:val="22"/>
          <w:lang w:eastAsia="pt-BR"/>
        </w:rPr>
      </w:pPr>
      <w:ins w:id="190" w:author="Ryan Lemos" w:date="2019-09-28T11:17: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_Toc20561917 \h </w:instrText>
        </w:r>
        <w:r>
          <w:rPr>
            <w:noProof/>
          </w:rPr>
        </w:r>
      </w:ins>
      <w:r>
        <w:rPr>
          <w:noProof/>
        </w:rPr>
        <w:fldChar w:fldCharType="separate"/>
      </w:r>
      <w:ins w:id="191" w:author="Ryan Lemos" w:date="2019-09-28T11:17:00Z">
        <w:r>
          <w:rPr>
            <w:noProof/>
          </w:rPr>
          <w:t>38</w:t>
        </w:r>
        <w:r>
          <w:rPr>
            <w:noProof/>
          </w:rPr>
          <w:fldChar w:fldCharType="end"/>
        </w:r>
      </w:ins>
    </w:p>
    <w:p w14:paraId="5A97C5C9" w14:textId="2FC83C11" w:rsidR="00B70A30" w:rsidRDefault="00B70A30">
      <w:pPr>
        <w:pStyle w:val="Sumrio1"/>
        <w:tabs>
          <w:tab w:val="left" w:pos="1200"/>
          <w:tab w:val="right" w:leader="dot" w:pos="9061"/>
        </w:tabs>
        <w:rPr>
          <w:ins w:id="192" w:author="Ryan Lemos" w:date="2019-09-28T11:17:00Z"/>
          <w:rFonts w:asciiTheme="minorHAnsi" w:eastAsiaTheme="minorEastAsia" w:hAnsiTheme="minorHAnsi" w:cstheme="minorBidi"/>
          <w:b w:val="0"/>
          <w:bCs w:val="0"/>
          <w:caps w:val="0"/>
          <w:noProof/>
          <w:sz w:val="22"/>
          <w:szCs w:val="22"/>
          <w:lang w:eastAsia="pt-BR"/>
        </w:rPr>
      </w:pPr>
      <w:ins w:id="193" w:author="Ryan Lemos" w:date="2019-09-28T11:17: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_Toc20561918 \h </w:instrText>
        </w:r>
        <w:r>
          <w:rPr>
            <w:noProof/>
          </w:rPr>
        </w:r>
      </w:ins>
      <w:r>
        <w:rPr>
          <w:noProof/>
        </w:rPr>
        <w:fldChar w:fldCharType="separate"/>
      </w:r>
      <w:ins w:id="194" w:author="Ryan Lemos" w:date="2019-09-28T11:17:00Z">
        <w:r>
          <w:rPr>
            <w:noProof/>
          </w:rPr>
          <w:t>40</w:t>
        </w:r>
        <w:r>
          <w:rPr>
            <w:noProof/>
          </w:rPr>
          <w:fldChar w:fldCharType="end"/>
        </w:r>
      </w:ins>
    </w:p>
    <w:p w14:paraId="0B8B9028" w14:textId="7A2CE576" w:rsidR="00B70A30" w:rsidRDefault="00B70A30">
      <w:pPr>
        <w:pStyle w:val="Sumrio2"/>
        <w:tabs>
          <w:tab w:val="left" w:pos="1200"/>
          <w:tab w:val="right" w:leader="dot" w:pos="9061"/>
        </w:tabs>
        <w:rPr>
          <w:ins w:id="195" w:author="Ryan Lemos" w:date="2019-09-28T11:17:00Z"/>
          <w:rFonts w:asciiTheme="minorHAnsi" w:eastAsiaTheme="minorEastAsia" w:hAnsiTheme="minorHAnsi" w:cstheme="minorBidi"/>
          <w:caps w:val="0"/>
          <w:noProof/>
          <w:sz w:val="22"/>
          <w:szCs w:val="22"/>
          <w:lang w:eastAsia="pt-BR"/>
        </w:rPr>
      </w:pPr>
      <w:ins w:id="196" w:author="Ryan Lemos" w:date="2019-09-28T11:17: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_Toc20561919 \h </w:instrText>
        </w:r>
        <w:r>
          <w:rPr>
            <w:noProof/>
          </w:rPr>
        </w:r>
      </w:ins>
      <w:r>
        <w:rPr>
          <w:noProof/>
        </w:rPr>
        <w:fldChar w:fldCharType="separate"/>
      </w:r>
      <w:ins w:id="197" w:author="Ryan Lemos" w:date="2019-09-28T11:17:00Z">
        <w:r>
          <w:rPr>
            <w:noProof/>
          </w:rPr>
          <w:t>40</w:t>
        </w:r>
        <w:r>
          <w:rPr>
            <w:noProof/>
          </w:rPr>
          <w:fldChar w:fldCharType="end"/>
        </w:r>
      </w:ins>
    </w:p>
    <w:p w14:paraId="042603BC" w14:textId="526EED16" w:rsidR="00B70A30" w:rsidRDefault="00B70A30">
      <w:pPr>
        <w:pStyle w:val="Sumrio2"/>
        <w:tabs>
          <w:tab w:val="left" w:pos="1200"/>
          <w:tab w:val="right" w:leader="dot" w:pos="9061"/>
        </w:tabs>
        <w:rPr>
          <w:ins w:id="198" w:author="Ryan Lemos" w:date="2019-09-28T11:17:00Z"/>
          <w:rFonts w:asciiTheme="minorHAnsi" w:eastAsiaTheme="minorEastAsia" w:hAnsiTheme="minorHAnsi" w:cstheme="minorBidi"/>
          <w:caps w:val="0"/>
          <w:noProof/>
          <w:sz w:val="22"/>
          <w:szCs w:val="22"/>
          <w:lang w:eastAsia="pt-BR"/>
        </w:rPr>
      </w:pPr>
      <w:ins w:id="199" w:author="Ryan Lemos" w:date="2019-09-28T11:17:00Z">
        <w:r>
          <w:rPr>
            <w:noProof/>
          </w:rPr>
          <w:lastRenderedPageBreak/>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_Toc20561920 \h </w:instrText>
        </w:r>
        <w:r>
          <w:rPr>
            <w:noProof/>
          </w:rPr>
        </w:r>
      </w:ins>
      <w:r>
        <w:rPr>
          <w:noProof/>
        </w:rPr>
        <w:fldChar w:fldCharType="separate"/>
      </w:r>
      <w:ins w:id="200" w:author="Ryan Lemos" w:date="2019-09-28T11:17:00Z">
        <w:r>
          <w:rPr>
            <w:noProof/>
          </w:rPr>
          <w:t>41</w:t>
        </w:r>
        <w:r>
          <w:rPr>
            <w:noProof/>
          </w:rPr>
          <w:fldChar w:fldCharType="end"/>
        </w:r>
      </w:ins>
    </w:p>
    <w:p w14:paraId="4169F56D" w14:textId="0295072E" w:rsidR="00B70A30" w:rsidRDefault="00B70A30">
      <w:pPr>
        <w:pStyle w:val="Sumrio2"/>
        <w:tabs>
          <w:tab w:val="left" w:pos="1200"/>
          <w:tab w:val="right" w:leader="dot" w:pos="9061"/>
        </w:tabs>
        <w:rPr>
          <w:ins w:id="201" w:author="Ryan Lemos" w:date="2019-09-28T11:17:00Z"/>
          <w:rFonts w:asciiTheme="minorHAnsi" w:eastAsiaTheme="minorEastAsia" w:hAnsiTheme="minorHAnsi" w:cstheme="minorBidi"/>
          <w:caps w:val="0"/>
          <w:noProof/>
          <w:sz w:val="22"/>
          <w:szCs w:val="22"/>
          <w:lang w:eastAsia="pt-BR"/>
        </w:rPr>
      </w:pPr>
      <w:ins w:id="202" w:author="Ryan Lemos" w:date="2019-09-28T11:17: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_Toc20561921 \h </w:instrText>
        </w:r>
        <w:r>
          <w:rPr>
            <w:noProof/>
          </w:rPr>
        </w:r>
      </w:ins>
      <w:r>
        <w:rPr>
          <w:noProof/>
        </w:rPr>
        <w:fldChar w:fldCharType="separate"/>
      </w:r>
      <w:ins w:id="203" w:author="Ryan Lemos" w:date="2019-09-28T11:17:00Z">
        <w:r>
          <w:rPr>
            <w:noProof/>
          </w:rPr>
          <w:t>41</w:t>
        </w:r>
        <w:r>
          <w:rPr>
            <w:noProof/>
          </w:rPr>
          <w:fldChar w:fldCharType="end"/>
        </w:r>
      </w:ins>
    </w:p>
    <w:p w14:paraId="18F91DEF" w14:textId="0FA40BD6" w:rsidR="00B70A30" w:rsidRDefault="00B70A30">
      <w:pPr>
        <w:pStyle w:val="Sumrio2"/>
        <w:tabs>
          <w:tab w:val="left" w:pos="1200"/>
          <w:tab w:val="right" w:leader="dot" w:pos="9061"/>
        </w:tabs>
        <w:rPr>
          <w:ins w:id="204" w:author="Ryan Lemos" w:date="2019-09-28T11:17:00Z"/>
          <w:rFonts w:asciiTheme="minorHAnsi" w:eastAsiaTheme="minorEastAsia" w:hAnsiTheme="minorHAnsi" w:cstheme="minorBidi"/>
          <w:caps w:val="0"/>
          <w:noProof/>
          <w:sz w:val="22"/>
          <w:szCs w:val="22"/>
          <w:lang w:eastAsia="pt-BR"/>
        </w:rPr>
      </w:pPr>
      <w:ins w:id="205" w:author="Ryan Lemos" w:date="2019-09-28T11:17: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_Toc20561922 \h </w:instrText>
        </w:r>
        <w:r>
          <w:rPr>
            <w:noProof/>
          </w:rPr>
        </w:r>
      </w:ins>
      <w:r>
        <w:rPr>
          <w:noProof/>
        </w:rPr>
        <w:fldChar w:fldCharType="separate"/>
      </w:r>
      <w:ins w:id="206" w:author="Ryan Lemos" w:date="2019-09-28T11:17:00Z">
        <w:r>
          <w:rPr>
            <w:noProof/>
          </w:rPr>
          <w:t>43</w:t>
        </w:r>
        <w:r>
          <w:rPr>
            <w:noProof/>
          </w:rPr>
          <w:fldChar w:fldCharType="end"/>
        </w:r>
      </w:ins>
    </w:p>
    <w:p w14:paraId="27FE0A4E" w14:textId="72A17F5A" w:rsidR="00B70A30" w:rsidRDefault="00B70A30">
      <w:pPr>
        <w:pStyle w:val="Sumrio2"/>
        <w:tabs>
          <w:tab w:val="left" w:pos="1200"/>
          <w:tab w:val="right" w:leader="dot" w:pos="9061"/>
        </w:tabs>
        <w:rPr>
          <w:ins w:id="207" w:author="Ryan Lemos" w:date="2019-09-28T11:17:00Z"/>
          <w:rFonts w:asciiTheme="minorHAnsi" w:eastAsiaTheme="minorEastAsia" w:hAnsiTheme="minorHAnsi" w:cstheme="minorBidi"/>
          <w:caps w:val="0"/>
          <w:noProof/>
          <w:sz w:val="22"/>
          <w:szCs w:val="22"/>
          <w:lang w:eastAsia="pt-BR"/>
        </w:rPr>
      </w:pPr>
      <w:ins w:id="208" w:author="Ryan Lemos" w:date="2019-09-28T11:17: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_Toc20561923 \h </w:instrText>
        </w:r>
        <w:r>
          <w:rPr>
            <w:noProof/>
          </w:rPr>
        </w:r>
      </w:ins>
      <w:r>
        <w:rPr>
          <w:noProof/>
        </w:rPr>
        <w:fldChar w:fldCharType="separate"/>
      </w:r>
      <w:ins w:id="209" w:author="Ryan Lemos" w:date="2019-09-28T11:17:00Z">
        <w:r>
          <w:rPr>
            <w:noProof/>
          </w:rPr>
          <w:t>46</w:t>
        </w:r>
        <w:r>
          <w:rPr>
            <w:noProof/>
          </w:rPr>
          <w:fldChar w:fldCharType="end"/>
        </w:r>
      </w:ins>
    </w:p>
    <w:p w14:paraId="57DE19D1" w14:textId="7D5A25D8" w:rsidR="00B70A30" w:rsidRDefault="00B70A30">
      <w:pPr>
        <w:pStyle w:val="Sumrio3"/>
        <w:rPr>
          <w:ins w:id="210" w:author="Ryan Lemos" w:date="2019-09-28T11:17:00Z"/>
          <w:rFonts w:asciiTheme="minorHAnsi" w:eastAsiaTheme="minorEastAsia" w:hAnsiTheme="minorHAnsi" w:cstheme="minorBidi"/>
          <w:b w:val="0"/>
          <w:iCs w:val="0"/>
          <w:noProof/>
          <w:sz w:val="22"/>
          <w:szCs w:val="22"/>
          <w:lang w:eastAsia="pt-BR"/>
        </w:rPr>
      </w:pPr>
      <w:ins w:id="211" w:author="Ryan Lemos" w:date="2019-09-28T11:17:00Z">
        <w:r>
          <w:rPr>
            <w:noProof/>
          </w:rPr>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_Toc20561924 \h </w:instrText>
        </w:r>
        <w:r>
          <w:rPr>
            <w:noProof/>
          </w:rPr>
        </w:r>
      </w:ins>
      <w:r>
        <w:rPr>
          <w:noProof/>
        </w:rPr>
        <w:fldChar w:fldCharType="separate"/>
      </w:r>
      <w:ins w:id="212" w:author="Ryan Lemos" w:date="2019-09-28T11:17:00Z">
        <w:r>
          <w:rPr>
            <w:noProof/>
          </w:rPr>
          <w:t>46</w:t>
        </w:r>
        <w:r>
          <w:rPr>
            <w:noProof/>
          </w:rPr>
          <w:fldChar w:fldCharType="end"/>
        </w:r>
      </w:ins>
    </w:p>
    <w:p w14:paraId="7E914BB3" w14:textId="0E8B976A" w:rsidR="00B70A30" w:rsidRDefault="00B70A30">
      <w:pPr>
        <w:pStyle w:val="Sumrio4"/>
        <w:tabs>
          <w:tab w:val="left" w:pos="1200"/>
          <w:tab w:val="right" w:leader="dot" w:pos="9061"/>
        </w:tabs>
        <w:rPr>
          <w:ins w:id="213" w:author="Ryan Lemos" w:date="2019-09-28T11:17:00Z"/>
          <w:rFonts w:asciiTheme="minorHAnsi" w:eastAsiaTheme="minorEastAsia" w:hAnsiTheme="minorHAnsi" w:cstheme="minorBidi"/>
          <w:noProof/>
          <w:sz w:val="22"/>
          <w:szCs w:val="22"/>
          <w:lang w:eastAsia="pt-BR"/>
        </w:rPr>
      </w:pPr>
      <w:ins w:id="214" w:author="Ryan Lemos" w:date="2019-09-28T11:17: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_Toc20561925 \h </w:instrText>
        </w:r>
        <w:r>
          <w:rPr>
            <w:noProof/>
          </w:rPr>
        </w:r>
      </w:ins>
      <w:r>
        <w:rPr>
          <w:noProof/>
        </w:rPr>
        <w:fldChar w:fldCharType="separate"/>
      </w:r>
      <w:ins w:id="215" w:author="Ryan Lemos" w:date="2019-09-28T11:17:00Z">
        <w:r>
          <w:rPr>
            <w:noProof/>
          </w:rPr>
          <w:t>49</w:t>
        </w:r>
        <w:r>
          <w:rPr>
            <w:noProof/>
          </w:rPr>
          <w:fldChar w:fldCharType="end"/>
        </w:r>
      </w:ins>
    </w:p>
    <w:p w14:paraId="27121DFF" w14:textId="1B91A4D5" w:rsidR="00B70A30" w:rsidRDefault="00B70A30">
      <w:pPr>
        <w:pStyle w:val="Sumrio4"/>
        <w:tabs>
          <w:tab w:val="left" w:pos="1200"/>
          <w:tab w:val="right" w:leader="dot" w:pos="9061"/>
        </w:tabs>
        <w:rPr>
          <w:ins w:id="216" w:author="Ryan Lemos" w:date="2019-09-28T11:17:00Z"/>
          <w:rFonts w:asciiTheme="minorHAnsi" w:eastAsiaTheme="minorEastAsia" w:hAnsiTheme="minorHAnsi" w:cstheme="minorBidi"/>
          <w:noProof/>
          <w:sz w:val="22"/>
          <w:szCs w:val="22"/>
          <w:lang w:eastAsia="pt-BR"/>
        </w:rPr>
      </w:pPr>
      <w:ins w:id="217" w:author="Ryan Lemos" w:date="2019-09-28T11:17: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_Toc20561926 \h </w:instrText>
        </w:r>
        <w:r>
          <w:rPr>
            <w:noProof/>
          </w:rPr>
        </w:r>
      </w:ins>
      <w:r>
        <w:rPr>
          <w:noProof/>
        </w:rPr>
        <w:fldChar w:fldCharType="separate"/>
      </w:r>
      <w:ins w:id="218" w:author="Ryan Lemos" w:date="2019-09-28T11:17:00Z">
        <w:r>
          <w:rPr>
            <w:noProof/>
          </w:rPr>
          <w:t>53</w:t>
        </w:r>
        <w:r>
          <w:rPr>
            <w:noProof/>
          </w:rPr>
          <w:fldChar w:fldCharType="end"/>
        </w:r>
      </w:ins>
    </w:p>
    <w:p w14:paraId="7D157ECC" w14:textId="7123BB3F" w:rsidR="00B70A30" w:rsidRDefault="00B70A30">
      <w:pPr>
        <w:pStyle w:val="Sumrio4"/>
        <w:tabs>
          <w:tab w:val="left" w:pos="1200"/>
          <w:tab w:val="right" w:leader="dot" w:pos="9061"/>
        </w:tabs>
        <w:rPr>
          <w:ins w:id="219" w:author="Ryan Lemos" w:date="2019-09-28T11:17:00Z"/>
          <w:rFonts w:asciiTheme="minorHAnsi" w:eastAsiaTheme="minorEastAsia" w:hAnsiTheme="minorHAnsi" w:cstheme="minorBidi"/>
          <w:noProof/>
          <w:sz w:val="22"/>
          <w:szCs w:val="22"/>
          <w:lang w:eastAsia="pt-BR"/>
        </w:rPr>
      </w:pPr>
      <w:ins w:id="220" w:author="Ryan Lemos" w:date="2019-09-28T11:17: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_Toc20561927 \h </w:instrText>
        </w:r>
        <w:r>
          <w:rPr>
            <w:noProof/>
          </w:rPr>
        </w:r>
      </w:ins>
      <w:r>
        <w:rPr>
          <w:noProof/>
        </w:rPr>
        <w:fldChar w:fldCharType="separate"/>
      </w:r>
      <w:ins w:id="221" w:author="Ryan Lemos" w:date="2019-09-28T11:17:00Z">
        <w:r>
          <w:rPr>
            <w:noProof/>
          </w:rPr>
          <w:t>57</w:t>
        </w:r>
        <w:r>
          <w:rPr>
            <w:noProof/>
          </w:rPr>
          <w:fldChar w:fldCharType="end"/>
        </w:r>
      </w:ins>
    </w:p>
    <w:p w14:paraId="3CAE5D08" w14:textId="1E99CBDE" w:rsidR="00B70A30" w:rsidRDefault="00B70A30">
      <w:pPr>
        <w:pStyle w:val="Sumrio4"/>
        <w:tabs>
          <w:tab w:val="left" w:pos="1200"/>
          <w:tab w:val="right" w:leader="dot" w:pos="9061"/>
        </w:tabs>
        <w:rPr>
          <w:ins w:id="222" w:author="Ryan Lemos" w:date="2019-09-28T11:17:00Z"/>
          <w:rFonts w:asciiTheme="minorHAnsi" w:eastAsiaTheme="minorEastAsia" w:hAnsiTheme="minorHAnsi" w:cstheme="minorBidi"/>
          <w:noProof/>
          <w:sz w:val="22"/>
          <w:szCs w:val="22"/>
          <w:lang w:eastAsia="pt-BR"/>
        </w:rPr>
      </w:pPr>
      <w:ins w:id="223" w:author="Ryan Lemos" w:date="2019-09-28T11:17: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_Toc20561928 \h </w:instrText>
        </w:r>
        <w:r>
          <w:rPr>
            <w:noProof/>
          </w:rPr>
        </w:r>
      </w:ins>
      <w:r>
        <w:rPr>
          <w:noProof/>
        </w:rPr>
        <w:fldChar w:fldCharType="separate"/>
      </w:r>
      <w:ins w:id="224" w:author="Ryan Lemos" w:date="2019-09-28T11:17:00Z">
        <w:r>
          <w:rPr>
            <w:noProof/>
          </w:rPr>
          <w:t>69</w:t>
        </w:r>
        <w:r>
          <w:rPr>
            <w:noProof/>
          </w:rPr>
          <w:fldChar w:fldCharType="end"/>
        </w:r>
      </w:ins>
    </w:p>
    <w:p w14:paraId="0833DEBE" w14:textId="13F269F8" w:rsidR="00B70A30" w:rsidRDefault="00B70A30">
      <w:pPr>
        <w:pStyle w:val="Sumrio2"/>
        <w:tabs>
          <w:tab w:val="left" w:pos="1200"/>
          <w:tab w:val="right" w:leader="dot" w:pos="9061"/>
        </w:tabs>
        <w:rPr>
          <w:ins w:id="225" w:author="Ryan Lemos" w:date="2019-09-28T11:17:00Z"/>
          <w:rFonts w:asciiTheme="minorHAnsi" w:eastAsiaTheme="minorEastAsia" w:hAnsiTheme="minorHAnsi" w:cstheme="minorBidi"/>
          <w:caps w:val="0"/>
          <w:noProof/>
          <w:sz w:val="22"/>
          <w:szCs w:val="22"/>
          <w:lang w:eastAsia="pt-BR"/>
        </w:rPr>
      </w:pPr>
      <w:ins w:id="226" w:author="Ryan Lemos" w:date="2019-09-28T11:17: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_Toc20561929 \h </w:instrText>
        </w:r>
        <w:r>
          <w:rPr>
            <w:noProof/>
          </w:rPr>
        </w:r>
      </w:ins>
      <w:r>
        <w:rPr>
          <w:noProof/>
        </w:rPr>
        <w:fldChar w:fldCharType="separate"/>
      </w:r>
      <w:ins w:id="227" w:author="Ryan Lemos" w:date="2019-09-28T11:17:00Z">
        <w:r>
          <w:rPr>
            <w:noProof/>
          </w:rPr>
          <w:t>74</w:t>
        </w:r>
        <w:r>
          <w:rPr>
            <w:noProof/>
          </w:rPr>
          <w:fldChar w:fldCharType="end"/>
        </w:r>
      </w:ins>
    </w:p>
    <w:p w14:paraId="48F4C28A" w14:textId="734973ED" w:rsidR="00B70A30" w:rsidRDefault="00B70A30">
      <w:pPr>
        <w:pStyle w:val="Sumrio3"/>
        <w:rPr>
          <w:ins w:id="228" w:author="Ryan Lemos" w:date="2019-09-28T11:17:00Z"/>
          <w:rFonts w:asciiTheme="minorHAnsi" w:eastAsiaTheme="minorEastAsia" w:hAnsiTheme="minorHAnsi" w:cstheme="minorBidi"/>
          <w:b w:val="0"/>
          <w:iCs w:val="0"/>
          <w:noProof/>
          <w:sz w:val="22"/>
          <w:szCs w:val="22"/>
          <w:lang w:eastAsia="pt-BR"/>
        </w:rPr>
      </w:pPr>
      <w:ins w:id="229" w:author="Ryan Lemos" w:date="2019-09-28T11:17: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_Toc20561930 \h </w:instrText>
        </w:r>
        <w:r>
          <w:rPr>
            <w:noProof/>
          </w:rPr>
        </w:r>
      </w:ins>
      <w:r>
        <w:rPr>
          <w:noProof/>
        </w:rPr>
        <w:fldChar w:fldCharType="separate"/>
      </w:r>
      <w:ins w:id="230" w:author="Ryan Lemos" w:date="2019-09-28T11:17:00Z">
        <w:r>
          <w:rPr>
            <w:noProof/>
          </w:rPr>
          <w:t>74</w:t>
        </w:r>
        <w:r>
          <w:rPr>
            <w:noProof/>
          </w:rPr>
          <w:fldChar w:fldCharType="end"/>
        </w:r>
      </w:ins>
    </w:p>
    <w:p w14:paraId="70D805B7" w14:textId="35D7C245" w:rsidR="00B70A30" w:rsidRDefault="00B70A30">
      <w:pPr>
        <w:pStyle w:val="Sumrio4"/>
        <w:tabs>
          <w:tab w:val="left" w:pos="1200"/>
          <w:tab w:val="right" w:leader="dot" w:pos="9061"/>
        </w:tabs>
        <w:rPr>
          <w:ins w:id="231" w:author="Ryan Lemos" w:date="2019-09-28T11:17:00Z"/>
          <w:rFonts w:asciiTheme="minorHAnsi" w:eastAsiaTheme="minorEastAsia" w:hAnsiTheme="minorHAnsi" w:cstheme="minorBidi"/>
          <w:noProof/>
          <w:sz w:val="22"/>
          <w:szCs w:val="22"/>
          <w:lang w:eastAsia="pt-BR"/>
        </w:rPr>
      </w:pPr>
      <w:ins w:id="232" w:author="Ryan Lemos" w:date="2019-09-28T11:17: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_Toc20561931 \h </w:instrText>
        </w:r>
        <w:r>
          <w:rPr>
            <w:noProof/>
          </w:rPr>
        </w:r>
      </w:ins>
      <w:r>
        <w:rPr>
          <w:noProof/>
        </w:rPr>
        <w:fldChar w:fldCharType="separate"/>
      </w:r>
      <w:ins w:id="233" w:author="Ryan Lemos" w:date="2019-09-28T11:17:00Z">
        <w:r>
          <w:rPr>
            <w:noProof/>
          </w:rPr>
          <w:t>74</w:t>
        </w:r>
        <w:r>
          <w:rPr>
            <w:noProof/>
          </w:rPr>
          <w:fldChar w:fldCharType="end"/>
        </w:r>
      </w:ins>
    </w:p>
    <w:p w14:paraId="2A6038AA" w14:textId="20F4314E" w:rsidR="00B70A30" w:rsidRDefault="00B70A30">
      <w:pPr>
        <w:pStyle w:val="Sumrio4"/>
        <w:tabs>
          <w:tab w:val="left" w:pos="1200"/>
          <w:tab w:val="right" w:leader="dot" w:pos="9061"/>
        </w:tabs>
        <w:rPr>
          <w:ins w:id="234" w:author="Ryan Lemos" w:date="2019-09-28T11:17:00Z"/>
          <w:rFonts w:asciiTheme="minorHAnsi" w:eastAsiaTheme="minorEastAsia" w:hAnsiTheme="minorHAnsi" w:cstheme="minorBidi"/>
          <w:noProof/>
          <w:sz w:val="22"/>
          <w:szCs w:val="22"/>
          <w:lang w:eastAsia="pt-BR"/>
        </w:rPr>
      </w:pPr>
      <w:ins w:id="235" w:author="Ryan Lemos" w:date="2019-09-28T11:17: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_Toc20561932 \h </w:instrText>
        </w:r>
        <w:r>
          <w:rPr>
            <w:noProof/>
          </w:rPr>
        </w:r>
      </w:ins>
      <w:r>
        <w:rPr>
          <w:noProof/>
        </w:rPr>
        <w:fldChar w:fldCharType="separate"/>
      </w:r>
      <w:ins w:id="236" w:author="Ryan Lemos" w:date="2019-09-28T11:17:00Z">
        <w:r>
          <w:rPr>
            <w:noProof/>
          </w:rPr>
          <w:t>97</w:t>
        </w:r>
        <w:r>
          <w:rPr>
            <w:noProof/>
          </w:rPr>
          <w:fldChar w:fldCharType="end"/>
        </w:r>
      </w:ins>
    </w:p>
    <w:p w14:paraId="486A9CE9" w14:textId="3072888F" w:rsidR="00B70A30" w:rsidRDefault="00B70A30">
      <w:pPr>
        <w:pStyle w:val="Sumrio2"/>
        <w:tabs>
          <w:tab w:val="left" w:pos="1200"/>
          <w:tab w:val="right" w:leader="dot" w:pos="9061"/>
        </w:tabs>
        <w:rPr>
          <w:ins w:id="237" w:author="Ryan Lemos" w:date="2019-09-28T11:17:00Z"/>
          <w:rFonts w:asciiTheme="minorHAnsi" w:eastAsiaTheme="minorEastAsia" w:hAnsiTheme="minorHAnsi" w:cstheme="minorBidi"/>
          <w:caps w:val="0"/>
          <w:noProof/>
          <w:sz w:val="22"/>
          <w:szCs w:val="22"/>
          <w:lang w:eastAsia="pt-BR"/>
        </w:rPr>
      </w:pPr>
      <w:ins w:id="238" w:author="Ryan Lemos" w:date="2019-09-28T11:17: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_Toc20561933 \h </w:instrText>
        </w:r>
        <w:r>
          <w:rPr>
            <w:noProof/>
          </w:rPr>
        </w:r>
      </w:ins>
      <w:r>
        <w:rPr>
          <w:noProof/>
        </w:rPr>
        <w:fldChar w:fldCharType="separate"/>
      </w:r>
      <w:ins w:id="239" w:author="Ryan Lemos" w:date="2019-09-28T11:17:00Z">
        <w:r>
          <w:rPr>
            <w:noProof/>
          </w:rPr>
          <w:t>101</w:t>
        </w:r>
        <w:r>
          <w:rPr>
            <w:noProof/>
          </w:rPr>
          <w:fldChar w:fldCharType="end"/>
        </w:r>
      </w:ins>
    </w:p>
    <w:p w14:paraId="3D12779A" w14:textId="3C86B937" w:rsidR="00B70A30" w:rsidRDefault="00B70A30">
      <w:pPr>
        <w:pStyle w:val="Sumrio3"/>
        <w:rPr>
          <w:ins w:id="240" w:author="Ryan Lemos" w:date="2019-09-28T11:17:00Z"/>
          <w:rFonts w:asciiTheme="minorHAnsi" w:eastAsiaTheme="minorEastAsia" w:hAnsiTheme="minorHAnsi" w:cstheme="minorBidi"/>
          <w:b w:val="0"/>
          <w:iCs w:val="0"/>
          <w:noProof/>
          <w:sz w:val="22"/>
          <w:szCs w:val="22"/>
          <w:lang w:eastAsia="pt-BR"/>
        </w:rPr>
      </w:pPr>
      <w:ins w:id="241" w:author="Ryan Lemos" w:date="2019-09-28T11:17: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_Toc20561934 \h </w:instrText>
        </w:r>
        <w:r>
          <w:rPr>
            <w:noProof/>
          </w:rPr>
        </w:r>
      </w:ins>
      <w:r>
        <w:rPr>
          <w:noProof/>
        </w:rPr>
        <w:fldChar w:fldCharType="separate"/>
      </w:r>
      <w:ins w:id="242" w:author="Ryan Lemos" w:date="2019-09-28T11:17:00Z">
        <w:r>
          <w:rPr>
            <w:noProof/>
          </w:rPr>
          <w:t>102</w:t>
        </w:r>
        <w:r>
          <w:rPr>
            <w:noProof/>
          </w:rPr>
          <w:fldChar w:fldCharType="end"/>
        </w:r>
      </w:ins>
    </w:p>
    <w:p w14:paraId="08832A70" w14:textId="29943A73" w:rsidR="00B70A30" w:rsidRDefault="00B70A30">
      <w:pPr>
        <w:pStyle w:val="Sumrio4"/>
        <w:tabs>
          <w:tab w:val="left" w:pos="1200"/>
          <w:tab w:val="right" w:leader="dot" w:pos="9061"/>
        </w:tabs>
        <w:rPr>
          <w:ins w:id="243" w:author="Ryan Lemos" w:date="2019-09-28T11:17:00Z"/>
          <w:rFonts w:asciiTheme="minorHAnsi" w:eastAsiaTheme="minorEastAsia" w:hAnsiTheme="minorHAnsi" w:cstheme="minorBidi"/>
          <w:noProof/>
          <w:sz w:val="22"/>
          <w:szCs w:val="22"/>
          <w:lang w:eastAsia="pt-BR"/>
        </w:rPr>
      </w:pPr>
      <w:ins w:id="244" w:author="Ryan Lemos" w:date="2019-09-28T11:17: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_Toc20561935 \h </w:instrText>
        </w:r>
        <w:r>
          <w:rPr>
            <w:noProof/>
          </w:rPr>
        </w:r>
      </w:ins>
      <w:r>
        <w:rPr>
          <w:noProof/>
        </w:rPr>
        <w:fldChar w:fldCharType="separate"/>
      </w:r>
      <w:ins w:id="245" w:author="Ryan Lemos" w:date="2019-09-28T11:17:00Z">
        <w:r>
          <w:rPr>
            <w:noProof/>
          </w:rPr>
          <w:t>102</w:t>
        </w:r>
        <w:r>
          <w:rPr>
            <w:noProof/>
          </w:rPr>
          <w:fldChar w:fldCharType="end"/>
        </w:r>
      </w:ins>
    </w:p>
    <w:p w14:paraId="2AFFB5D9" w14:textId="5D252664" w:rsidR="00B70A30" w:rsidRDefault="00B70A30">
      <w:pPr>
        <w:pStyle w:val="Sumrio4"/>
        <w:tabs>
          <w:tab w:val="left" w:pos="1200"/>
          <w:tab w:val="right" w:leader="dot" w:pos="9061"/>
        </w:tabs>
        <w:rPr>
          <w:ins w:id="246" w:author="Ryan Lemos" w:date="2019-09-28T11:17:00Z"/>
          <w:rFonts w:asciiTheme="minorHAnsi" w:eastAsiaTheme="minorEastAsia" w:hAnsiTheme="minorHAnsi" w:cstheme="minorBidi"/>
          <w:noProof/>
          <w:sz w:val="22"/>
          <w:szCs w:val="22"/>
          <w:lang w:eastAsia="pt-BR"/>
        </w:rPr>
      </w:pPr>
      <w:ins w:id="247" w:author="Ryan Lemos" w:date="2019-09-28T11:17: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_Toc20561936 \h </w:instrText>
        </w:r>
        <w:r>
          <w:rPr>
            <w:noProof/>
          </w:rPr>
        </w:r>
      </w:ins>
      <w:r>
        <w:rPr>
          <w:noProof/>
        </w:rPr>
        <w:fldChar w:fldCharType="separate"/>
      </w:r>
      <w:ins w:id="248" w:author="Ryan Lemos" w:date="2019-09-28T11:17:00Z">
        <w:r>
          <w:rPr>
            <w:noProof/>
          </w:rPr>
          <w:t>103</w:t>
        </w:r>
        <w:r>
          <w:rPr>
            <w:noProof/>
          </w:rPr>
          <w:fldChar w:fldCharType="end"/>
        </w:r>
      </w:ins>
    </w:p>
    <w:p w14:paraId="2EF01149" w14:textId="4289DF05" w:rsidR="00B70A30" w:rsidRDefault="00B70A30">
      <w:pPr>
        <w:pStyle w:val="Sumrio2"/>
        <w:tabs>
          <w:tab w:val="left" w:pos="1200"/>
          <w:tab w:val="right" w:leader="dot" w:pos="9061"/>
        </w:tabs>
        <w:rPr>
          <w:ins w:id="249" w:author="Ryan Lemos" w:date="2019-09-28T11:17:00Z"/>
          <w:rFonts w:asciiTheme="minorHAnsi" w:eastAsiaTheme="minorEastAsia" w:hAnsiTheme="minorHAnsi" w:cstheme="minorBidi"/>
          <w:caps w:val="0"/>
          <w:noProof/>
          <w:sz w:val="22"/>
          <w:szCs w:val="22"/>
          <w:lang w:eastAsia="pt-BR"/>
        </w:rPr>
      </w:pPr>
      <w:ins w:id="250" w:author="Ryan Lemos" w:date="2019-09-28T11:17:00Z">
        <w:r>
          <w:rPr>
            <w:noProof/>
          </w:rPr>
          <w:t>3.8</w:t>
        </w:r>
        <w:r>
          <w:rPr>
            <w:rFonts w:asciiTheme="minorHAnsi" w:eastAsiaTheme="minorEastAsia" w:hAnsiTheme="minorHAnsi" w:cstheme="minorBidi"/>
            <w:caps w:val="0"/>
            <w:noProof/>
            <w:sz w:val="22"/>
            <w:szCs w:val="22"/>
            <w:lang w:eastAsia="pt-BR"/>
          </w:rPr>
          <w:tab/>
        </w:r>
        <w:r>
          <w:rPr>
            <w:noProof/>
          </w:rPr>
          <w:t>Testes DO DESENVOLVIMENTO</w:t>
        </w:r>
        <w:r>
          <w:rPr>
            <w:noProof/>
          </w:rPr>
          <w:tab/>
        </w:r>
        <w:r>
          <w:rPr>
            <w:noProof/>
          </w:rPr>
          <w:fldChar w:fldCharType="begin"/>
        </w:r>
        <w:r>
          <w:rPr>
            <w:noProof/>
          </w:rPr>
          <w:instrText xml:space="preserve"> PAGEREF _Toc20561937 \h </w:instrText>
        </w:r>
        <w:r>
          <w:rPr>
            <w:noProof/>
          </w:rPr>
        </w:r>
      </w:ins>
      <w:r>
        <w:rPr>
          <w:noProof/>
        </w:rPr>
        <w:fldChar w:fldCharType="separate"/>
      </w:r>
      <w:ins w:id="251" w:author="Ryan Lemos" w:date="2019-09-28T11:17:00Z">
        <w:r>
          <w:rPr>
            <w:noProof/>
          </w:rPr>
          <w:t>104</w:t>
        </w:r>
        <w:r>
          <w:rPr>
            <w:noProof/>
          </w:rPr>
          <w:fldChar w:fldCharType="end"/>
        </w:r>
      </w:ins>
    </w:p>
    <w:p w14:paraId="4AD3F3FD" w14:textId="7F527256" w:rsidR="00B70A30" w:rsidRDefault="00B70A30">
      <w:pPr>
        <w:pStyle w:val="Sumrio1"/>
        <w:tabs>
          <w:tab w:val="left" w:pos="1200"/>
          <w:tab w:val="right" w:leader="dot" w:pos="9061"/>
        </w:tabs>
        <w:rPr>
          <w:ins w:id="252" w:author="Ryan Lemos" w:date="2019-09-28T11:17:00Z"/>
          <w:rFonts w:asciiTheme="minorHAnsi" w:eastAsiaTheme="minorEastAsia" w:hAnsiTheme="minorHAnsi" w:cstheme="minorBidi"/>
          <w:b w:val="0"/>
          <w:bCs w:val="0"/>
          <w:caps w:val="0"/>
          <w:noProof/>
          <w:sz w:val="22"/>
          <w:szCs w:val="22"/>
          <w:lang w:eastAsia="pt-BR"/>
        </w:rPr>
      </w:pPr>
      <w:ins w:id="253" w:author="Ryan Lemos" w:date="2019-09-28T11:17:00Z">
        <w:r w:rsidRPr="00273340">
          <w:rPr>
            <w:noProof/>
            <w:rPrChange w:id="254" w:author="Ryan Lemos" w:date="2019-09-28T11:19: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273340">
          <w:rPr>
            <w:noProof/>
            <w:rPrChange w:id="255" w:author="Ryan Lemos" w:date="2019-09-28T11:19:00Z">
              <w:rPr>
                <w:noProof/>
                <w:lang w:val="en-US"/>
              </w:rPr>
            </w:rPrChange>
          </w:rPr>
          <w:t>Utilização</w:t>
        </w:r>
        <w:r>
          <w:rPr>
            <w:noProof/>
          </w:rPr>
          <w:tab/>
        </w:r>
        <w:r>
          <w:rPr>
            <w:noProof/>
          </w:rPr>
          <w:fldChar w:fldCharType="begin"/>
        </w:r>
        <w:r>
          <w:rPr>
            <w:noProof/>
          </w:rPr>
          <w:instrText xml:space="preserve"> PAGEREF _Toc20561938 \h </w:instrText>
        </w:r>
        <w:r>
          <w:rPr>
            <w:noProof/>
          </w:rPr>
        </w:r>
      </w:ins>
      <w:r>
        <w:rPr>
          <w:noProof/>
        </w:rPr>
        <w:fldChar w:fldCharType="separate"/>
      </w:r>
      <w:ins w:id="256" w:author="Ryan Lemos" w:date="2019-09-28T11:17:00Z">
        <w:r>
          <w:rPr>
            <w:noProof/>
          </w:rPr>
          <w:t>107</w:t>
        </w:r>
        <w:r>
          <w:rPr>
            <w:noProof/>
          </w:rPr>
          <w:fldChar w:fldCharType="end"/>
        </w:r>
      </w:ins>
    </w:p>
    <w:p w14:paraId="4043FBEA" w14:textId="2F5EB775" w:rsidR="00B70A30" w:rsidRDefault="00B70A30">
      <w:pPr>
        <w:pStyle w:val="Sumrio1"/>
        <w:tabs>
          <w:tab w:val="left" w:pos="1200"/>
          <w:tab w:val="right" w:leader="dot" w:pos="9061"/>
        </w:tabs>
        <w:rPr>
          <w:ins w:id="257" w:author="Ryan Lemos" w:date="2019-09-28T11:17:00Z"/>
          <w:rFonts w:asciiTheme="minorHAnsi" w:eastAsiaTheme="minorEastAsia" w:hAnsiTheme="minorHAnsi" w:cstheme="minorBidi"/>
          <w:b w:val="0"/>
          <w:bCs w:val="0"/>
          <w:caps w:val="0"/>
          <w:noProof/>
          <w:sz w:val="22"/>
          <w:szCs w:val="22"/>
          <w:lang w:eastAsia="pt-BR"/>
        </w:rPr>
      </w:pPr>
      <w:ins w:id="258" w:author="Ryan Lemos" w:date="2019-09-28T11:17:00Z">
        <w:r w:rsidRPr="00273340">
          <w:rPr>
            <w:noProof/>
            <w:rPrChange w:id="259" w:author="Ryan Lemos" w:date="2019-09-28T11:19: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273340">
          <w:rPr>
            <w:noProof/>
            <w:rPrChange w:id="260" w:author="Ryan Lemos" w:date="2019-09-28T11:19:00Z">
              <w:rPr>
                <w:noProof/>
                <w:lang w:val="en-US"/>
              </w:rPr>
            </w:rPrChange>
          </w:rPr>
          <w:t>Considerações finais</w:t>
        </w:r>
        <w:r>
          <w:rPr>
            <w:noProof/>
          </w:rPr>
          <w:tab/>
        </w:r>
        <w:r>
          <w:rPr>
            <w:noProof/>
          </w:rPr>
          <w:fldChar w:fldCharType="begin"/>
        </w:r>
        <w:r>
          <w:rPr>
            <w:noProof/>
          </w:rPr>
          <w:instrText xml:space="preserve"> PAGEREF _Toc20561939 \h </w:instrText>
        </w:r>
        <w:r>
          <w:rPr>
            <w:noProof/>
          </w:rPr>
        </w:r>
      </w:ins>
      <w:r>
        <w:rPr>
          <w:noProof/>
        </w:rPr>
        <w:fldChar w:fldCharType="separate"/>
      </w:r>
      <w:ins w:id="261" w:author="Ryan Lemos" w:date="2019-09-28T11:17:00Z">
        <w:r>
          <w:rPr>
            <w:noProof/>
          </w:rPr>
          <w:t>107</w:t>
        </w:r>
        <w:r>
          <w:rPr>
            <w:noProof/>
          </w:rPr>
          <w:fldChar w:fldCharType="end"/>
        </w:r>
      </w:ins>
    </w:p>
    <w:p w14:paraId="0B241308" w14:textId="13CBF44D" w:rsidR="00B70A30" w:rsidRDefault="00B70A30">
      <w:pPr>
        <w:pStyle w:val="Sumrio2"/>
        <w:tabs>
          <w:tab w:val="left" w:pos="1200"/>
          <w:tab w:val="right" w:leader="dot" w:pos="9061"/>
        </w:tabs>
        <w:rPr>
          <w:ins w:id="262" w:author="Ryan Lemos" w:date="2019-09-28T11:17:00Z"/>
          <w:rFonts w:asciiTheme="minorHAnsi" w:eastAsiaTheme="minorEastAsia" w:hAnsiTheme="minorHAnsi" w:cstheme="minorBidi"/>
          <w:caps w:val="0"/>
          <w:noProof/>
          <w:sz w:val="22"/>
          <w:szCs w:val="22"/>
          <w:lang w:eastAsia="pt-BR"/>
        </w:rPr>
      </w:pPr>
      <w:ins w:id="263" w:author="Ryan Lemos" w:date="2019-09-28T11:17:00Z">
        <w:r w:rsidRPr="00273340">
          <w:rPr>
            <w:noProof/>
            <w:rPrChange w:id="264" w:author="Ryan Lemos" w:date="2019-09-28T11:19:00Z">
              <w:rPr>
                <w:noProof/>
                <w:lang w:val="en-US"/>
              </w:rPr>
            </w:rPrChange>
          </w:rPr>
          <w:t>5.1</w:t>
        </w:r>
        <w:r>
          <w:rPr>
            <w:rFonts w:asciiTheme="minorHAnsi" w:eastAsiaTheme="minorEastAsia" w:hAnsiTheme="minorHAnsi" w:cstheme="minorBidi"/>
            <w:caps w:val="0"/>
            <w:noProof/>
            <w:sz w:val="22"/>
            <w:szCs w:val="22"/>
            <w:lang w:eastAsia="pt-BR"/>
          </w:rPr>
          <w:tab/>
        </w:r>
        <w:r w:rsidRPr="00273340">
          <w:rPr>
            <w:noProof/>
            <w:rPrChange w:id="265" w:author="Ryan Lemos" w:date="2019-09-28T11:19:00Z">
              <w:rPr>
                <w:noProof/>
                <w:lang w:val="en-US"/>
              </w:rPr>
            </w:rPrChange>
          </w:rPr>
          <w:t>Trabalhos futuros</w:t>
        </w:r>
        <w:r>
          <w:rPr>
            <w:noProof/>
          </w:rPr>
          <w:tab/>
        </w:r>
        <w:r>
          <w:rPr>
            <w:noProof/>
          </w:rPr>
          <w:fldChar w:fldCharType="begin"/>
        </w:r>
        <w:r>
          <w:rPr>
            <w:noProof/>
          </w:rPr>
          <w:instrText xml:space="preserve"> PAGEREF _Toc20561940 \h </w:instrText>
        </w:r>
        <w:r>
          <w:rPr>
            <w:noProof/>
          </w:rPr>
        </w:r>
      </w:ins>
      <w:r>
        <w:rPr>
          <w:noProof/>
        </w:rPr>
        <w:fldChar w:fldCharType="separate"/>
      </w:r>
      <w:ins w:id="266" w:author="Ryan Lemos" w:date="2019-09-28T11:17:00Z">
        <w:r>
          <w:rPr>
            <w:noProof/>
          </w:rPr>
          <w:t>107</w:t>
        </w:r>
        <w:r>
          <w:rPr>
            <w:noProof/>
          </w:rPr>
          <w:fldChar w:fldCharType="end"/>
        </w:r>
      </w:ins>
    </w:p>
    <w:p w14:paraId="01FAD747" w14:textId="3976B4D7" w:rsidR="00B70A30" w:rsidRDefault="00B70A30">
      <w:pPr>
        <w:pStyle w:val="Sumrio1"/>
        <w:tabs>
          <w:tab w:val="right" w:leader="dot" w:pos="9061"/>
        </w:tabs>
        <w:rPr>
          <w:ins w:id="267" w:author="Ryan Lemos" w:date="2019-09-28T11:17:00Z"/>
          <w:rFonts w:asciiTheme="minorHAnsi" w:eastAsiaTheme="minorEastAsia" w:hAnsiTheme="minorHAnsi" w:cstheme="minorBidi"/>
          <w:b w:val="0"/>
          <w:bCs w:val="0"/>
          <w:caps w:val="0"/>
          <w:noProof/>
          <w:sz w:val="22"/>
          <w:szCs w:val="22"/>
          <w:lang w:eastAsia="pt-BR"/>
        </w:rPr>
      </w:pPr>
      <w:ins w:id="268" w:author="Ryan Lemos" w:date="2019-09-28T11:17:00Z">
        <w:r>
          <w:rPr>
            <w:noProof/>
          </w:rPr>
          <w:t>Referências</w:t>
        </w:r>
        <w:r>
          <w:rPr>
            <w:noProof/>
          </w:rPr>
          <w:tab/>
        </w:r>
        <w:r>
          <w:rPr>
            <w:noProof/>
          </w:rPr>
          <w:fldChar w:fldCharType="begin"/>
        </w:r>
        <w:r>
          <w:rPr>
            <w:noProof/>
          </w:rPr>
          <w:instrText xml:space="preserve"> PAGEREF _Toc20561941 \h </w:instrText>
        </w:r>
        <w:r>
          <w:rPr>
            <w:noProof/>
          </w:rPr>
        </w:r>
      </w:ins>
      <w:r>
        <w:rPr>
          <w:noProof/>
        </w:rPr>
        <w:fldChar w:fldCharType="separate"/>
      </w:r>
      <w:ins w:id="269" w:author="Ryan Lemos" w:date="2019-09-28T11:17:00Z">
        <w:r>
          <w:rPr>
            <w:noProof/>
          </w:rPr>
          <w:t>108</w:t>
        </w:r>
        <w:r>
          <w:rPr>
            <w:noProof/>
          </w:rPr>
          <w:fldChar w:fldCharType="end"/>
        </w:r>
      </w:ins>
    </w:p>
    <w:p w14:paraId="0F216935" w14:textId="7974E930" w:rsidR="00B70A30" w:rsidRDefault="00B70A30">
      <w:pPr>
        <w:pStyle w:val="Sumrio1"/>
        <w:tabs>
          <w:tab w:val="right" w:leader="dot" w:pos="9061"/>
        </w:tabs>
        <w:rPr>
          <w:ins w:id="270" w:author="Ryan Lemos" w:date="2019-09-28T11:17:00Z"/>
          <w:rFonts w:asciiTheme="minorHAnsi" w:eastAsiaTheme="minorEastAsia" w:hAnsiTheme="minorHAnsi" w:cstheme="minorBidi"/>
          <w:b w:val="0"/>
          <w:bCs w:val="0"/>
          <w:caps w:val="0"/>
          <w:noProof/>
          <w:sz w:val="22"/>
          <w:szCs w:val="22"/>
          <w:lang w:eastAsia="pt-BR"/>
        </w:rPr>
      </w:pPr>
      <w:ins w:id="271" w:author="Ryan Lemos" w:date="2019-09-28T11:17: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_Toc20561942 \h </w:instrText>
        </w:r>
        <w:r>
          <w:rPr>
            <w:noProof/>
          </w:rPr>
        </w:r>
      </w:ins>
      <w:r>
        <w:rPr>
          <w:noProof/>
        </w:rPr>
        <w:fldChar w:fldCharType="separate"/>
      </w:r>
      <w:ins w:id="272" w:author="Ryan Lemos" w:date="2019-09-28T11:17:00Z">
        <w:r>
          <w:rPr>
            <w:noProof/>
          </w:rPr>
          <w:t>111</w:t>
        </w:r>
        <w:r>
          <w:rPr>
            <w:noProof/>
          </w:rPr>
          <w:fldChar w:fldCharType="end"/>
        </w:r>
      </w:ins>
    </w:p>
    <w:p w14:paraId="62981821" w14:textId="6554F20F" w:rsidR="00753186" w:rsidDel="00B70A30" w:rsidRDefault="00753186">
      <w:pPr>
        <w:pStyle w:val="Sumrio1"/>
        <w:tabs>
          <w:tab w:val="left" w:pos="1200"/>
          <w:tab w:val="right" w:leader="dot" w:pos="9061"/>
        </w:tabs>
        <w:rPr>
          <w:del w:id="273" w:author="Ryan Lemos" w:date="2019-09-28T11:17:00Z"/>
          <w:rFonts w:asciiTheme="minorHAnsi" w:eastAsiaTheme="minorEastAsia" w:hAnsiTheme="minorHAnsi" w:cstheme="minorBidi"/>
          <w:b w:val="0"/>
          <w:bCs w:val="0"/>
          <w:caps w:val="0"/>
          <w:noProof/>
          <w:sz w:val="22"/>
          <w:szCs w:val="22"/>
          <w:lang w:eastAsia="pt-BR"/>
        </w:rPr>
      </w:pPr>
      <w:del w:id="274" w:author="Ryan Lemos" w:date="2019-09-28T11:17:00Z">
        <w:r w:rsidDel="00B70A30">
          <w:rPr>
            <w:noProof/>
          </w:rPr>
          <w:delText>1</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INTRODUÇÃO</w:delText>
        </w:r>
        <w:r w:rsidDel="00B70A30">
          <w:rPr>
            <w:noProof/>
          </w:rPr>
          <w:tab/>
          <w:delText>12</w:delText>
        </w:r>
      </w:del>
    </w:p>
    <w:p w14:paraId="7FE28BE1" w14:textId="5B0269F4" w:rsidR="00753186" w:rsidDel="00B70A30" w:rsidRDefault="00753186">
      <w:pPr>
        <w:pStyle w:val="Sumrio1"/>
        <w:tabs>
          <w:tab w:val="left" w:pos="1200"/>
          <w:tab w:val="right" w:leader="dot" w:pos="9061"/>
        </w:tabs>
        <w:rPr>
          <w:del w:id="275" w:author="Ryan Lemos" w:date="2019-09-28T11:17:00Z"/>
          <w:rFonts w:asciiTheme="minorHAnsi" w:eastAsiaTheme="minorEastAsia" w:hAnsiTheme="minorHAnsi" w:cstheme="minorBidi"/>
          <w:b w:val="0"/>
          <w:bCs w:val="0"/>
          <w:caps w:val="0"/>
          <w:noProof/>
          <w:sz w:val="22"/>
          <w:szCs w:val="22"/>
          <w:lang w:eastAsia="pt-BR"/>
        </w:rPr>
      </w:pPr>
      <w:del w:id="276" w:author="Ryan Lemos" w:date="2019-09-28T11:17:00Z">
        <w:r w:rsidDel="00B70A30">
          <w:rPr>
            <w:noProof/>
          </w:rPr>
          <w:delText>2</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Referencial teórico</w:delText>
        </w:r>
        <w:r w:rsidDel="00B70A30">
          <w:rPr>
            <w:noProof/>
          </w:rPr>
          <w:tab/>
          <w:delText>14</w:delText>
        </w:r>
      </w:del>
    </w:p>
    <w:p w14:paraId="311D2FD3" w14:textId="5A4A8E32" w:rsidR="00753186" w:rsidDel="00B70A30" w:rsidRDefault="00753186">
      <w:pPr>
        <w:pStyle w:val="Sumrio2"/>
        <w:tabs>
          <w:tab w:val="left" w:pos="1200"/>
          <w:tab w:val="right" w:leader="dot" w:pos="9061"/>
        </w:tabs>
        <w:rPr>
          <w:del w:id="277" w:author="Ryan Lemos" w:date="2019-09-28T11:17:00Z"/>
          <w:rFonts w:asciiTheme="minorHAnsi" w:eastAsiaTheme="minorEastAsia" w:hAnsiTheme="minorHAnsi" w:cstheme="minorBidi"/>
          <w:caps w:val="0"/>
          <w:noProof/>
          <w:sz w:val="22"/>
          <w:szCs w:val="22"/>
          <w:lang w:eastAsia="pt-BR"/>
        </w:rPr>
      </w:pPr>
      <w:del w:id="278" w:author="Ryan Lemos" w:date="2019-09-28T11:17:00Z">
        <w:r w:rsidDel="00B70A30">
          <w:rPr>
            <w:noProof/>
          </w:rPr>
          <w:delText>2.1</w:delText>
        </w:r>
        <w:r w:rsidDel="00B70A30">
          <w:rPr>
            <w:rFonts w:asciiTheme="minorHAnsi" w:eastAsiaTheme="minorEastAsia" w:hAnsiTheme="minorHAnsi" w:cstheme="minorBidi"/>
            <w:caps w:val="0"/>
            <w:noProof/>
            <w:sz w:val="22"/>
            <w:szCs w:val="22"/>
            <w:lang w:eastAsia="pt-BR"/>
          </w:rPr>
          <w:tab/>
        </w:r>
        <w:r w:rsidDel="00B70A30">
          <w:rPr>
            <w:noProof/>
          </w:rPr>
          <w:delText>Educação a distância – ambiente virtual</w:delText>
        </w:r>
        <w:r w:rsidDel="00B70A30">
          <w:rPr>
            <w:noProof/>
          </w:rPr>
          <w:tab/>
          <w:delText>14</w:delText>
        </w:r>
      </w:del>
    </w:p>
    <w:p w14:paraId="47C07982" w14:textId="7AEE1945" w:rsidR="00753186" w:rsidDel="00B70A30" w:rsidRDefault="00753186">
      <w:pPr>
        <w:pStyle w:val="Sumrio3"/>
        <w:rPr>
          <w:del w:id="279" w:author="Ryan Lemos" w:date="2019-09-28T11:17:00Z"/>
          <w:rFonts w:asciiTheme="minorHAnsi" w:eastAsiaTheme="minorEastAsia" w:hAnsiTheme="minorHAnsi" w:cstheme="minorBidi"/>
          <w:b w:val="0"/>
          <w:iCs w:val="0"/>
          <w:noProof/>
          <w:sz w:val="22"/>
          <w:szCs w:val="22"/>
          <w:lang w:eastAsia="pt-BR"/>
        </w:rPr>
      </w:pPr>
      <w:del w:id="280" w:author="Ryan Lemos" w:date="2019-09-28T11:17:00Z">
        <w:r w:rsidDel="00B70A30">
          <w:rPr>
            <w:noProof/>
          </w:rPr>
          <w:delText>2.1.1</w:delText>
        </w:r>
        <w:r w:rsidDel="00B70A30">
          <w:rPr>
            <w:rFonts w:asciiTheme="minorHAnsi" w:eastAsiaTheme="minorEastAsia" w:hAnsiTheme="minorHAnsi" w:cstheme="minorBidi"/>
            <w:b w:val="0"/>
            <w:iCs w:val="0"/>
            <w:noProof/>
            <w:sz w:val="22"/>
            <w:szCs w:val="22"/>
            <w:lang w:eastAsia="pt-BR"/>
          </w:rPr>
          <w:tab/>
        </w:r>
        <w:r w:rsidDel="00B70A30">
          <w:rPr>
            <w:noProof/>
          </w:rPr>
          <w:delText>Metodologias/sistemas de apoio de ensino de idiomas</w:delText>
        </w:r>
        <w:r w:rsidDel="00B70A30">
          <w:rPr>
            <w:noProof/>
          </w:rPr>
          <w:tab/>
          <w:delText>14</w:delText>
        </w:r>
      </w:del>
    </w:p>
    <w:p w14:paraId="3E02517C" w14:textId="6AB33700" w:rsidR="00753186" w:rsidDel="00B70A30" w:rsidRDefault="00753186">
      <w:pPr>
        <w:pStyle w:val="Sumrio2"/>
        <w:tabs>
          <w:tab w:val="left" w:pos="1200"/>
          <w:tab w:val="right" w:leader="dot" w:pos="9061"/>
        </w:tabs>
        <w:rPr>
          <w:del w:id="281" w:author="Ryan Lemos" w:date="2019-09-28T11:17:00Z"/>
          <w:rFonts w:asciiTheme="minorHAnsi" w:eastAsiaTheme="minorEastAsia" w:hAnsiTheme="minorHAnsi" w:cstheme="minorBidi"/>
          <w:caps w:val="0"/>
          <w:noProof/>
          <w:sz w:val="22"/>
          <w:szCs w:val="22"/>
          <w:lang w:eastAsia="pt-BR"/>
        </w:rPr>
      </w:pPr>
      <w:del w:id="282" w:author="Ryan Lemos" w:date="2019-09-28T11:17:00Z">
        <w:r w:rsidDel="00B70A30">
          <w:rPr>
            <w:noProof/>
          </w:rPr>
          <w:delText>2.2</w:delText>
        </w:r>
        <w:r w:rsidDel="00B70A30">
          <w:rPr>
            <w:rFonts w:asciiTheme="minorHAnsi" w:eastAsiaTheme="minorEastAsia" w:hAnsiTheme="minorHAnsi" w:cstheme="minorBidi"/>
            <w:caps w:val="0"/>
            <w:noProof/>
            <w:sz w:val="22"/>
            <w:szCs w:val="22"/>
            <w:lang w:eastAsia="pt-BR"/>
          </w:rPr>
          <w:tab/>
        </w:r>
        <w:r w:rsidDel="00B70A30">
          <w:rPr>
            <w:noProof/>
          </w:rPr>
          <w:delText>Desenvolvimento e tecnologias de sistemas Web</w:delText>
        </w:r>
        <w:r w:rsidDel="00B70A30">
          <w:rPr>
            <w:noProof/>
          </w:rPr>
          <w:tab/>
          <w:delText>17</w:delText>
        </w:r>
      </w:del>
    </w:p>
    <w:p w14:paraId="79FCD30B" w14:textId="3B7CE93B" w:rsidR="00753186" w:rsidDel="00B70A30" w:rsidRDefault="00753186">
      <w:pPr>
        <w:pStyle w:val="Sumrio3"/>
        <w:rPr>
          <w:del w:id="283" w:author="Ryan Lemos" w:date="2019-09-28T11:17:00Z"/>
          <w:rFonts w:asciiTheme="minorHAnsi" w:eastAsiaTheme="minorEastAsia" w:hAnsiTheme="minorHAnsi" w:cstheme="minorBidi"/>
          <w:b w:val="0"/>
          <w:iCs w:val="0"/>
          <w:noProof/>
          <w:sz w:val="22"/>
          <w:szCs w:val="22"/>
          <w:lang w:eastAsia="pt-BR"/>
        </w:rPr>
      </w:pPr>
      <w:del w:id="284" w:author="Ryan Lemos" w:date="2019-09-28T11:17:00Z">
        <w:r w:rsidDel="00B70A30">
          <w:rPr>
            <w:noProof/>
          </w:rPr>
          <w:delText>2.2.1</w:delText>
        </w:r>
        <w:r w:rsidDel="00B70A30">
          <w:rPr>
            <w:rFonts w:asciiTheme="minorHAnsi" w:eastAsiaTheme="minorEastAsia" w:hAnsiTheme="minorHAnsi" w:cstheme="minorBidi"/>
            <w:b w:val="0"/>
            <w:iCs w:val="0"/>
            <w:noProof/>
            <w:sz w:val="22"/>
            <w:szCs w:val="22"/>
            <w:lang w:eastAsia="pt-BR"/>
          </w:rPr>
          <w:tab/>
        </w:r>
        <w:r w:rsidDel="00B70A30">
          <w:rPr>
            <w:noProof/>
          </w:rPr>
          <w:delText>Criptografia e controle de acessos</w:delText>
        </w:r>
        <w:r w:rsidDel="00B70A30">
          <w:rPr>
            <w:noProof/>
          </w:rPr>
          <w:tab/>
          <w:delText>18</w:delText>
        </w:r>
      </w:del>
    </w:p>
    <w:p w14:paraId="73393465" w14:textId="463D27F5" w:rsidR="00753186" w:rsidDel="00B70A30" w:rsidRDefault="00753186">
      <w:pPr>
        <w:pStyle w:val="Sumrio3"/>
        <w:rPr>
          <w:del w:id="285" w:author="Ryan Lemos" w:date="2019-09-28T11:17:00Z"/>
          <w:rFonts w:asciiTheme="minorHAnsi" w:eastAsiaTheme="minorEastAsia" w:hAnsiTheme="minorHAnsi" w:cstheme="minorBidi"/>
          <w:b w:val="0"/>
          <w:iCs w:val="0"/>
          <w:noProof/>
          <w:sz w:val="22"/>
          <w:szCs w:val="22"/>
          <w:lang w:eastAsia="pt-BR"/>
        </w:rPr>
      </w:pPr>
      <w:del w:id="286" w:author="Ryan Lemos" w:date="2019-09-28T11:17:00Z">
        <w:r w:rsidDel="00B70A30">
          <w:rPr>
            <w:noProof/>
          </w:rPr>
          <w:delText>2.2.2</w:delText>
        </w:r>
        <w:r w:rsidDel="00B70A30">
          <w:rPr>
            <w:rFonts w:asciiTheme="minorHAnsi" w:eastAsiaTheme="minorEastAsia" w:hAnsiTheme="minorHAnsi" w:cstheme="minorBidi"/>
            <w:b w:val="0"/>
            <w:iCs w:val="0"/>
            <w:noProof/>
            <w:sz w:val="22"/>
            <w:szCs w:val="22"/>
            <w:lang w:eastAsia="pt-BR"/>
          </w:rPr>
          <w:tab/>
        </w:r>
        <w:r w:rsidDel="00B70A30">
          <w:rPr>
            <w:noProof/>
          </w:rPr>
          <w:delText>Interação humano computador (IHC)</w:delText>
        </w:r>
        <w:r w:rsidDel="00B70A30">
          <w:rPr>
            <w:noProof/>
          </w:rPr>
          <w:tab/>
          <w:delText>19</w:delText>
        </w:r>
      </w:del>
    </w:p>
    <w:p w14:paraId="749BFA01" w14:textId="4E3046E6" w:rsidR="00753186" w:rsidDel="00B70A30" w:rsidRDefault="00753186">
      <w:pPr>
        <w:pStyle w:val="Sumrio3"/>
        <w:rPr>
          <w:del w:id="287" w:author="Ryan Lemos" w:date="2019-09-28T11:17:00Z"/>
          <w:rFonts w:asciiTheme="minorHAnsi" w:eastAsiaTheme="minorEastAsia" w:hAnsiTheme="minorHAnsi" w:cstheme="minorBidi"/>
          <w:b w:val="0"/>
          <w:iCs w:val="0"/>
          <w:noProof/>
          <w:sz w:val="22"/>
          <w:szCs w:val="22"/>
          <w:lang w:eastAsia="pt-BR"/>
        </w:rPr>
      </w:pPr>
      <w:del w:id="288" w:author="Ryan Lemos" w:date="2019-09-28T11:17:00Z">
        <w:r w:rsidDel="00B70A30">
          <w:rPr>
            <w:noProof/>
          </w:rPr>
          <w:delText>2.2.3</w:delText>
        </w:r>
        <w:r w:rsidDel="00B70A30">
          <w:rPr>
            <w:rFonts w:asciiTheme="minorHAnsi" w:eastAsiaTheme="minorEastAsia" w:hAnsiTheme="minorHAnsi" w:cstheme="minorBidi"/>
            <w:b w:val="0"/>
            <w:iCs w:val="0"/>
            <w:noProof/>
            <w:sz w:val="22"/>
            <w:szCs w:val="22"/>
            <w:lang w:eastAsia="pt-BR"/>
          </w:rPr>
          <w:tab/>
        </w:r>
        <w:r w:rsidDel="00B70A30">
          <w:rPr>
            <w:noProof/>
          </w:rPr>
          <w:delText>Engenharia de Software</w:delText>
        </w:r>
        <w:r w:rsidDel="00B70A30">
          <w:rPr>
            <w:noProof/>
          </w:rPr>
          <w:tab/>
          <w:delText>20</w:delText>
        </w:r>
      </w:del>
    </w:p>
    <w:p w14:paraId="1ED2E72F" w14:textId="6E1048A9" w:rsidR="00753186" w:rsidDel="00B70A30" w:rsidRDefault="00753186">
      <w:pPr>
        <w:pStyle w:val="Sumrio4"/>
        <w:tabs>
          <w:tab w:val="left" w:pos="1200"/>
          <w:tab w:val="right" w:leader="dot" w:pos="9061"/>
        </w:tabs>
        <w:rPr>
          <w:del w:id="289" w:author="Ryan Lemos" w:date="2019-09-28T11:17:00Z"/>
          <w:rFonts w:asciiTheme="minorHAnsi" w:eastAsiaTheme="minorEastAsia" w:hAnsiTheme="minorHAnsi" w:cstheme="minorBidi"/>
          <w:noProof/>
          <w:sz w:val="22"/>
          <w:szCs w:val="22"/>
          <w:lang w:eastAsia="pt-BR"/>
        </w:rPr>
      </w:pPr>
      <w:del w:id="290" w:author="Ryan Lemos" w:date="2019-09-28T11:17:00Z">
        <w:r w:rsidDel="00B70A30">
          <w:rPr>
            <w:noProof/>
          </w:rPr>
          <w:delText>2.2.3.1</w:delText>
        </w:r>
        <w:r w:rsidDel="00B70A30">
          <w:rPr>
            <w:rFonts w:asciiTheme="minorHAnsi" w:eastAsiaTheme="minorEastAsia" w:hAnsiTheme="minorHAnsi" w:cstheme="minorBidi"/>
            <w:noProof/>
            <w:sz w:val="22"/>
            <w:szCs w:val="22"/>
            <w:lang w:eastAsia="pt-BR"/>
          </w:rPr>
          <w:tab/>
        </w:r>
        <w:r w:rsidDel="00B70A30">
          <w:rPr>
            <w:noProof/>
          </w:rPr>
          <w:delText xml:space="preserve">Modelagem de processos com o </w:delText>
        </w:r>
        <w:r w:rsidRPr="004458F7" w:rsidDel="00B70A30">
          <w:rPr>
            <w:i/>
            <w:noProof/>
          </w:rPr>
          <w:delText>Business Process Model and Notation</w:delText>
        </w:r>
        <w:r w:rsidDel="00B70A30">
          <w:rPr>
            <w:noProof/>
          </w:rPr>
          <w:delText xml:space="preserve"> (BPMN)</w:delText>
        </w:r>
        <w:r w:rsidDel="00B70A30">
          <w:rPr>
            <w:noProof/>
          </w:rPr>
          <w:tab/>
          <w:delText>22</w:delText>
        </w:r>
      </w:del>
    </w:p>
    <w:p w14:paraId="1BFBC26E" w14:textId="2FDE15DA" w:rsidR="00753186" w:rsidDel="00B70A30" w:rsidRDefault="00753186">
      <w:pPr>
        <w:pStyle w:val="Sumrio4"/>
        <w:tabs>
          <w:tab w:val="left" w:pos="1200"/>
          <w:tab w:val="right" w:leader="dot" w:pos="9061"/>
        </w:tabs>
        <w:rPr>
          <w:del w:id="291" w:author="Ryan Lemos" w:date="2019-09-28T11:17:00Z"/>
          <w:rFonts w:asciiTheme="minorHAnsi" w:eastAsiaTheme="minorEastAsia" w:hAnsiTheme="minorHAnsi" w:cstheme="minorBidi"/>
          <w:noProof/>
          <w:sz w:val="22"/>
          <w:szCs w:val="22"/>
          <w:lang w:eastAsia="pt-BR"/>
        </w:rPr>
      </w:pPr>
      <w:del w:id="292" w:author="Ryan Lemos" w:date="2019-09-28T11:17:00Z">
        <w:r w:rsidDel="00B70A30">
          <w:rPr>
            <w:noProof/>
          </w:rPr>
          <w:delText>2.2.3.2</w:delText>
        </w:r>
        <w:r w:rsidDel="00B70A30">
          <w:rPr>
            <w:rFonts w:asciiTheme="minorHAnsi" w:eastAsiaTheme="minorEastAsia" w:hAnsiTheme="minorHAnsi" w:cstheme="minorBidi"/>
            <w:noProof/>
            <w:sz w:val="22"/>
            <w:szCs w:val="22"/>
            <w:lang w:eastAsia="pt-BR"/>
          </w:rPr>
          <w:tab/>
        </w:r>
        <w:r w:rsidDel="00B70A30">
          <w:rPr>
            <w:noProof/>
          </w:rPr>
          <w:delText>Metodologia Ágil</w:delText>
        </w:r>
        <w:r w:rsidDel="00B70A30">
          <w:rPr>
            <w:noProof/>
          </w:rPr>
          <w:tab/>
          <w:delText>25</w:delText>
        </w:r>
      </w:del>
    </w:p>
    <w:p w14:paraId="245EACF6" w14:textId="34F3F553" w:rsidR="00753186" w:rsidDel="00B70A30" w:rsidRDefault="00753186">
      <w:pPr>
        <w:pStyle w:val="Sumrio4"/>
        <w:tabs>
          <w:tab w:val="left" w:pos="1200"/>
          <w:tab w:val="right" w:leader="dot" w:pos="9061"/>
        </w:tabs>
        <w:rPr>
          <w:del w:id="293" w:author="Ryan Lemos" w:date="2019-09-28T11:17:00Z"/>
          <w:rFonts w:asciiTheme="minorHAnsi" w:eastAsiaTheme="minorEastAsia" w:hAnsiTheme="minorHAnsi" w:cstheme="minorBidi"/>
          <w:noProof/>
          <w:sz w:val="22"/>
          <w:szCs w:val="22"/>
          <w:lang w:eastAsia="pt-BR"/>
        </w:rPr>
      </w:pPr>
      <w:del w:id="294" w:author="Ryan Lemos" w:date="2019-09-28T11:17:00Z">
        <w:r w:rsidDel="00B70A30">
          <w:rPr>
            <w:noProof/>
          </w:rPr>
          <w:delText>2.2.3.3</w:delText>
        </w:r>
        <w:r w:rsidDel="00B70A30">
          <w:rPr>
            <w:rFonts w:asciiTheme="minorHAnsi" w:eastAsiaTheme="minorEastAsia" w:hAnsiTheme="minorHAnsi" w:cstheme="minorBidi"/>
            <w:noProof/>
            <w:sz w:val="22"/>
            <w:szCs w:val="22"/>
            <w:lang w:eastAsia="pt-BR"/>
          </w:rPr>
          <w:tab/>
        </w:r>
        <w:r w:rsidRPr="004458F7" w:rsidDel="00B70A30">
          <w:rPr>
            <w:i/>
            <w:noProof/>
          </w:rPr>
          <w:delText>Extreme Programming</w:delText>
        </w:r>
        <w:r w:rsidDel="00B70A30">
          <w:rPr>
            <w:noProof/>
          </w:rPr>
          <w:delText xml:space="preserve"> (XP)</w:delText>
        </w:r>
        <w:r w:rsidDel="00B70A30">
          <w:rPr>
            <w:noProof/>
          </w:rPr>
          <w:tab/>
          <w:delText>26</w:delText>
        </w:r>
      </w:del>
    </w:p>
    <w:p w14:paraId="5F1E1948" w14:textId="6E50535A" w:rsidR="00753186" w:rsidDel="00B70A30" w:rsidRDefault="00753186">
      <w:pPr>
        <w:pStyle w:val="Sumrio3"/>
        <w:rPr>
          <w:del w:id="295" w:author="Ryan Lemos" w:date="2019-09-28T11:17:00Z"/>
          <w:rFonts w:asciiTheme="minorHAnsi" w:eastAsiaTheme="minorEastAsia" w:hAnsiTheme="minorHAnsi" w:cstheme="minorBidi"/>
          <w:b w:val="0"/>
          <w:iCs w:val="0"/>
          <w:noProof/>
          <w:sz w:val="22"/>
          <w:szCs w:val="22"/>
          <w:lang w:eastAsia="pt-BR"/>
        </w:rPr>
      </w:pPr>
      <w:del w:id="296" w:author="Ryan Lemos" w:date="2019-09-28T11:17:00Z">
        <w:r w:rsidDel="00B70A30">
          <w:rPr>
            <w:noProof/>
          </w:rPr>
          <w:delText>2.2.4</w:delText>
        </w:r>
        <w:r w:rsidDel="00B70A30">
          <w:rPr>
            <w:rFonts w:asciiTheme="minorHAnsi" w:eastAsiaTheme="minorEastAsia" w:hAnsiTheme="minorHAnsi" w:cstheme="minorBidi"/>
            <w:b w:val="0"/>
            <w:iCs w:val="0"/>
            <w:noProof/>
            <w:sz w:val="22"/>
            <w:szCs w:val="22"/>
            <w:lang w:eastAsia="pt-BR"/>
          </w:rPr>
          <w:tab/>
        </w:r>
        <w:r w:rsidDel="00B70A30">
          <w:rPr>
            <w:noProof/>
          </w:rPr>
          <w:delText>Tecnologias para desenvolvimento WEB</w:delText>
        </w:r>
        <w:r w:rsidDel="00B70A30">
          <w:rPr>
            <w:noProof/>
          </w:rPr>
          <w:tab/>
          <w:delText>29</w:delText>
        </w:r>
      </w:del>
    </w:p>
    <w:p w14:paraId="20BCB6AD" w14:textId="27CE4B5D" w:rsidR="00753186" w:rsidRPr="00DA6C7C" w:rsidDel="00B70A30" w:rsidRDefault="00753186">
      <w:pPr>
        <w:pStyle w:val="Sumrio4"/>
        <w:tabs>
          <w:tab w:val="left" w:pos="1200"/>
          <w:tab w:val="right" w:leader="dot" w:pos="9061"/>
        </w:tabs>
        <w:rPr>
          <w:del w:id="297" w:author="Ryan Lemos" w:date="2019-09-28T11:17:00Z"/>
          <w:rFonts w:asciiTheme="minorHAnsi" w:eastAsiaTheme="minorEastAsia" w:hAnsiTheme="minorHAnsi" w:cstheme="minorBidi"/>
          <w:noProof/>
          <w:sz w:val="22"/>
          <w:szCs w:val="22"/>
          <w:lang w:eastAsia="pt-BR"/>
          <w:rPrChange w:id="298" w:author="Ryan Lemos" w:date="2019-09-28T11:19:00Z">
            <w:rPr>
              <w:del w:id="299" w:author="Ryan Lemos" w:date="2019-09-28T11:17:00Z"/>
              <w:rFonts w:asciiTheme="minorHAnsi" w:eastAsiaTheme="minorEastAsia" w:hAnsiTheme="minorHAnsi" w:cstheme="minorBidi"/>
              <w:noProof/>
              <w:sz w:val="22"/>
              <w:szCs w:val="22"/>
              <w:lang w:val="en-US" w:eastAsia="pt-BR"/>
            </w:rPr>
          </w:rPrChange>
        </w:rPr>
      </w:pPr>
      <w:del w:id="300" w:author="Ryan Lemos" w:date="2019-09-28T11:17:00Z">
        <w:r w:rsidRPr="00DA6C7C" w:rsidDel="00B70A30">
          <w:rPr>
            <w:noProof/>
            <w:rPrChange w:id="301" w:author="Ryan Lemos" w:date="2019-09-28T11:19:00Z">
              <w:rPr>
                <w:noProof/>
                <w:lang w:val="en-US"/>
              </w:rPr>
            </w:rPrChange>
          </w:rPr>
          <w:delText>2.2.4.1</w:delText>
        </w:r>
        <w:r w:rsidRPr="00DA6C7C" w:rsidDel="00B70A30">
          <w:rPr>
            <w:rFonts w:asciiTheme="minorHAnsi" w:eastAsiaTheme="minorEastAsia" w:hAnsiTheme="minorHAnsi" w:cstheme="minorBidi"/>
            <w:noProof/>
            <w:sz w:val="22"/>
            <w:szCs w:val="22"/>
            <w:lang w:eastAsia="pt-BR"/>
            <w:rPrChange w:id="302" w:author="Ryan Lemos" w:date="2019-09-28T11:19:00Z">
              <w:rPr>
                <w:rFonts w:asciiTheme="minorHAnsi" w:eastAsiaTheme="minorEastAsia" w:hAnsiTheme="minorHAnsi" w:cstheme="minorBidi"/>
                <w:noProof/>
                <w:sz w:val="22"/>
                <w:szCs w:val="22"/>
                <w:lang w:val="en-US" w:eastAsia="pt-BR"/>
              </w:rPr>
            </w:rPrChange>
          </w:rPr>
          <w:tab/>
        </w:r>
        <w:r w:rsidRPr="00DA6C7C" w:rsidDel="00B70A30">
          <w:rPr>
            <w:i/>
            <w:noProof/>
            <w:rPrChange w:id="303" w:author="Ryan Lemos" w:date="2019-09-28T11:19:00Z">
              <w:rPr>
                <w:i/>
                <w:noProof/>
                <w:lang w:val="en-US"/>
              </w:rPr>
            </w:rPrChange>
          </w:rPr>
          <w:delText>Hyper Text Markup Language</w:delText>
        </w:r>
        <w:r w:rsidRPr="00DA6C7C" w:rsidDel="00B70A30">
          <w:rPr>
            <w:noProof/>
            <w:rPrChange w:id="304" w:author="Ryan Lemos" w:date="2019-09-28T11:19:00Z">
              <w:rPr>
                <w:noProof/>
                <w:lang w:val="en-US"/>
              </w:rPr>
            </w:rPrChange>
          </w:rPr>
          <w:delText xml:space="preserve"> (HTML)</w:delText>
        </w:r>
        <w:r w:rsidRPr="00DA6C7C" w:rsidDel="00B70A30">
          <w:rPr>
            <w:noProof/>
            <w:rPrChange w:id="305" w:author="Ryan Lemos" w:date="2019-09-28T11:19:00Z">
              <w:rPr>
                <w:noProof/>
                <w:lang w:val="en-US"/>
              </w:rPr>
            </w:rPrChange>
          </w:rPr>
          <w:tab/>
          <w:delText>29</w:delText>
        </w:r>
      </w:del>
    </w:p>
    <w:p w14:paraId="02B8C452" w14:textId="096E6973" w:rsidR="00753186" w:rsidRPr="00DA6C7C" w:rsidDel="00B70A30" w:rsidRDefault="00753186">
      <w:pPr>
        <w:pStyle w:val="Sumrio4"/>
        <w:tabs>
          <w:tab w:val="left" w:pos="1200"/>
          <w:tab w:val="right" w:leader="dot" w:pos="9061"/>
        </w:tabs>
        <w:rPr>
          <w:del w:id="306" w:author="Ryan Lemos" w:date="2019-09-28T11:17:00Z"/>
          <w:rFonts w:asciiTheme="minorHAnsi" w:eastAsiaTheme="minorEastAsia" w:hAnsiTheme="minorHAnsi" w:cstheme="minorBidi"/>
          <w:noProof/>
          <w:sz w:val="22"/>
          <w:szCs w:val="22"/>
          <w:lang w:eastAsia="pt-BR"/>
          <w:rPrChange w:id="307" w:author="Ryan Lemos" w:date="2019-09-28T11:19:00Z">
            <w:rPr>
              <w:del w:id="308" w:author="Ryan Lemos" w:date="2019-09-28T11:17:00Z"/>
              <w:rFonts w:asciiTheme="minorHAnsi" w:eastAsiaTheme="minorEastAsia" w:hAnsiTheme="minorHAnsi" w:cstheme="minorBidi"/>
              <w:noProof/>
              <w:sz w:val="22"/>
              <w:szCs w:val="22"/>
              <w:lang w:val="en-US" w:eastAsia="pt-BR"/>
            </w:rPr>
          </w:rPrChange>
        </w:rPr>
      </w:pPr>
      <w:del w:id="309" w:author="Ryan Lemos" w:date="2019-09-28T11:17:00Z">
        <w:r w:rsidRPr="00DA6C7C" w:rsidDel="00B70A30">
          <w:rPr>
            <w:noProof/>
            <w:rPrChange w:id="310" w:author="Ryan Lemos" w:date="2019-09-28T11:19:00Z">
              <w:rPr>
                <w:noProof/>
                <w:lang w:val="en-US"/>
              </w:rPr>
            </w:rPrChange>
          </w:rPr>
          <w:delText>2.2.4.2</w:delText>
        </w:r>
        <w:r w:rsidRPr="00DA6C7C" w:rsidDel="00B70A30">
          <w:rPr>
            <w:rFonts w:asciiTheme="minorHAnsi" w:eastAsiaTheme="minorEastAsia" w:hAnsiTheme="minorHAnsi" w:cstheme="minorBidi"/>
            <w:noProof/>
            <w:sz w:val="22"/>
            <w:szCs w:val="22"/>
            <w:lang w:eastAsia="pt-BR"/>
            <w:rPrChange w:id="311" w:author="Ryan Lemos" w:date="2019-09-28T11:19:00Z">
              <w:rPr>
                <w:rFonts w:asciiTheme="minorHAnsi" w:eastAsiaTheme="minorEastAsia" w:hAnsiTheme="minorHAnsi" w:cstheme="minorBidi"/>
                <w:noProof/>
                <w:sz w:val="22"/>
                <w:szCs w:val="22"/>
                <w:lang w:val="en-US" w:eastAsia="pt-BR"/>
              </w:rPr>
            </w:rPrChange>
          </w:rPr>
          <w:tab/>
        </w:r>
        <w:r w:rsidRPr="00DA6C7C" w:rsidDel="00B70A30">
          <w:rPr>
            <w:i/>
            <w:noProof/>
            <w:rPrChange w:id="312" w:author="Ryan Lemos" w:date="2019-09-28T11:19:00Z">
              <w:rPr>
                <w:i/>
                <w:noProof/>
                <w:lang w:val="en-US"/>
              </w:rPr>
            </w:rPrChange>
          </w:rPr>
          <w:delText>Cascading Style Sheets</w:delText>
        </w:r>
        <w:r w:rsidRPr="00DA6C7C" w:rsidDel="00B70A30">
          <w:rPr>
            <w:noProof/>
            <w:rPrChange w:id="313" w:author="Ryan Lemos" w:date="2019-09-28T11:19:00Z">
              <w:rPr>
                <w:noProof/>
                <w:lang w:val="en-US"/>
              </w:rPr>
            </w:rPrChange>
          </w:rPr>
          <w:delText xml:space="preserve"> (CSS)</w:delText>
        </w:r>
        <w:r w:rsidRPr="00DA6C7C" w:rsidDel="00B70A30">
          <w:rPr>
            <w:noProof/>
            <w:rPrChange w:id="314" w:author="Ryan Lemos" w:date="2019-09-28T11:19:00Z">
              <w:rPr>
                <w:noProof/>
                <w:lang w:val="en-US"/>
              </w:rPr>
            </w:rPrChange>
          </w:rPr>
          <w:tab/>
          <w:delText>30</w:delText>
        </w:r>
      </w:del>
    </w:p>
    <w:p w14:paraId="05503D7B" w14:textId="3F000DF5" w:rsidR="00753186" w:rsidRPr="00DA6C7C" w:rsidDel="00B70A30" w:rsidRDefault="00753186">
      <w:pPr>
        <w:pStyle w:val="Sumrio4"/>
        <w:tabs>
          <w:tab w:val="left" w:pos="1200"/>
          <w:tab w:val="right" w:leader="dot" w:pos="9061"/>
        </w:tabs>
        <w:rPr>
          <w:del w:id="315" w:author="Ryan Lemos" w:date="2019-09-28T11:17:00Z"/>
          <w:rFonts w:asciiTheme="minorHAnsi" w:eastAsiaTheme="minorEastAsia" w:hAnsiTheme="minorHAnsi" w:cstheme="minorBidi"/>
          <w:noProof/>
          <w:sz w:val="22"/>
          <w:szCs w:val="22"/>
          <w:lang w:eastAsia="pt-BR"/>
          <w:rPrChange w:id="316" w:author="Ryan Lemos" w:date="2019-09-28T11:19:00Z">
            <w:rPr>
              <w:del w:id="317" w:author="Ryan Lemos" w:date="2019-09-28T11:17:00Z"/>
              <w:rFonts w:asciiTheme="minorHAnsi" w:eastAsiaTheme="minorEastAsia" w:hAnsiTheme="minorHAnsi" w:cstheme="minorBidi"/>
              <w:noProof/>
              <w:sz w:val="22"/>
              <w:szCs w:val="22"/>
              <w:lang w:val="en-US" w:eastAsia="pt-BR"/>
            </w:rPr>
          </w:rPrChange>
        </w:rPr>
      </w:pPr>
      <w:del w:id="318" w:author="Ryan Lemos" w:date="2019-09-28T11:17:00Z">
        <w:r w:rsidRPr="00DA6C7C" w:rsidDel="00B70A30">
          <w:rPr>
            <w:noProof/>
            <w:rPrChange w:id="319" w:author="Ryan Lemos" w:date="2019-09-28T11:19:00Z">
              <w:rPr>
                <w:noProof/>
                <w:lang w:val="en-US"/>
              </w:rPr>
            </w:rPrChange>
          </w:rPr>
          <w:delText>2.2.4.3</w:delText>
        </w:r>
        <w:r w:rsidRPr="00DA6C7C" w:rsidDel="00B70A30">
          <w:rPr>
            <w:rFonts w:asciiTheme="minorHAnsi" w:eastAsiaTheme="minorEastAsia" w:hAnsiTheme="minorHAnsi" w:cstheme="minorBidi"/>
            <w:noProof/>
            <w:sz w:val="22"/>
            <w:szCs w:val="22"/>
            <w:lang w:eastAsia="pt-BR"/>
            <w:rPrChange w:id="320" w:author="Ryan Lemos" w:date="2019-09-28T11:19:00Z">
              <w:rPr>
                <w:rFonts w:asciiTheme="minorHAnsi" w:eastAsiaTheme="minorEastAsia" w:hAnsiTheme="minorHAnsi" w:cstheme="minorBidi"/>
                <w:noProof/>
                <w:sz w:val="22"/>
                <w:szCs w:val="22"/>
                <w:lang w:val="en-US" w:eastAsia="pt-BR"/>
              </w:rPr>
            </w:rPrChange>
          </w:rPr>
          <w:tab/>
        </w:r>
        <w:r w:rsidRPr="00DA6C7C" w:rsidDel="00B70A30">
          <w:rPr>
            <w:noProof/>
            <w:rPrChange w:id="321" w:author="Ryan Lemos" w:date="2019-09-28T11:19:00Z">
              <w:rPr>
                <w:noProof/>
                <w:lang w:val="en-US"/>
              </w:rPr>
            </w:rPrChange>
          </w:rPr>
          <w:delText>MaterializeCSS</w:delText>
        </w:r>
        <w:r w:rsidRPr="00DA6C7C" w:rsidDel="00B70A30">
          <w:rPr>
            <w:noProof/>
            <w:rPrChange w:id="322" w:author="Ryan Lemos" w:date="2019-09-28T11:19:00Z">
              <w:rPr>
                <w:noProof/>
                <w:lang w:val="en-US"/>
              </w:rPr>
            </w:rPrChange>
          </w:rPr>
          <w:tab/>
          <w:delText>33</w:delText>
        </w:r>
      </w:del>
    </w:p>
    <w:p w14:paraId="72535A4B" w14:textId="6BC05311" w:rsidR="00753186" w:rsidRPr="00DA6C7C" w:rsidDel="00B70A30" w:rsidRDefault="00753186">
      <w:pPr>
        <w:pStyle w:val="Sumrio4"/>
        <w:tabs>
          <w:tab w:val="left" w:pos="1200"/>
          <w:tab w:val="right" w:leader="dot" w:pos="9061"/>
        </w:tabs>
        <w:rPr>
          <w:del w:id="323" w:author="Ryan Lemos" w:date="2019-09-28T11:17:00Z"/>
          <w:rFonts w:asciiTheme="minorHAnsi" w:eastAsiaTheme="minorEastAsia" w:hAnsiTheme="minorHAnsi" w:cstheme="minorBidi"/>
          <w:noProof/>
          <w:sz w:val="22"/>
          <w:szCs w:val="22"/>
          <w:lang w:eastAsia="pt-BR"/>
          <w:rPrChange w:id="324" w:author="Ryan Lemos" w:date="2019-09-28T11:19:00Z">
            <w:rPr>
              <w:del w:id="325" w:author="Ryan Lemos" w:date="2019-09-28T11:17:00Z"/>
              <w:rFonts w:asciiTheme="minorHAnsi" w:eastAsiaTheme="minorEastAsia" w:hAnsiTheme="minorHAnsi" w:cstheme="minorBidi"/>
              <w:noProof/>
              <w:sz w:val="22"/>
              <w:szCs w:val="22"/>
              <w:lang w:val="en-US" w:eastAsia="pt-BR"/>
            </w:rPr>
          </w:rPrChange>
        </w:rPr>
      </w:pPr>
      <w:del w:id="326" w:author="Ryan Lemos" w:date="2019-09-28T11:17:00Z">
        <w:r w:rsidRPr="00DA6C7C" w:rsidDel="00B70A30">
          <w:rPr>
            <w:noProof/>
            <w:rPrChange w:id="327" w:author="Ryan Lemos" w:date="2019-09-28T11:19:00Z">
              <w:rPr>
                <w:noProof/>
                <w:lang w:val="en-US"/>
              </w:rPr>
            </w:rPrChange>
          </w:rPr>
          <w:delText>2.2.4.4</w:delText>
        </w:r>
        <w:r w:rsidRPr="00DA6C7C" w:rsidDel="00B70A30">
          <w:rPr>
            <w:rFonts w:asciiTheme="minorHAnsi" w:eastAsiaTheme="minorEastAsia" w:hAnsiTheme="minorHAnsi" w:cstheme="minorBidi"/>
            <w:noProof/>
            <w:sz w:val="22"/>
            <w:szCs w:val="22"/>
            <w:lang w:eastAsia="pt-BR"/>
            <w:rPrChange w:id="328" w:author="Ryan Lemos" w:date="2019-09-28T11:19:00Z">
              <w:rPr>
                <w:rFonts w:asciiTheme="minorHAnsi" w:eastAsiaTheme="minorEastAsia" w:hAnsiTheme="minorHAnsi" w:cstheme="minorBidi"/>
                <w:noProof/>
                <w:sz w:val="22"/>
                <w:szCs w:val="22"/>
                <w:lang w:val="en-US" w:eastAsia="pt-BR"/>
              </w:rPr>
            </w:rPrChange>
          </w:rPr>
          <w:tab/>
        </w:r>
        <w:r w:rsidRPr="00DA6C7C" w:rsidDel="00B70A30">
          <w:rPr>
            <w:noProof/>
            <w:rPrChange w:id="329" w:author="Ryan Lemos" w:date="2019-09-28T11:19:00Z">
              <w:rPr>
                <w:noProof/>
                <w:lang w:val="en-US"/>
              </w:rPr>
            </w:rPrChange>
          </w:rPr>
          <w:delText>JavaScript (JS)</w:delText>
        </w:r>
        <w:r w:rsidRPr="00DA6C7C" w:rsidDel="00B70A30">
          <w:rPr>
            <w:noProof/>
            <w:rPrChange w:id="330" w:author="Ryan Lemos" w:date="2019-09-28T11:19:00Z">
              <w:rPr>
                <w:noProof/>
                <w:lang w:val="en-US"/>
              </w:rPr>
            </w:rPrChange>
          </w:rPr>
          <w:tab/>
          <w:delText>33</w:delText>
        </w:r>
      </w:del>
    </w:p>
    <w:p w14:paraId="02BBF271" w14:textId="16498B31" w:rsidR="00753186" w:rsidRPr="00DA6C7C" w:rsidDel="00B70A30" w:rsidRDefault="00753186">
      <w:pPr>
        <w:pStyle w:val="Sumrio4"/>
        <w:tabs>
          <w:tab w:val="left" w:pos="1200"/>
          <w:tab w:val="right" w:leader="dot" w:pos="9061"/>
        </w:tabs>
        <w:rPr>
          <w:del w:id="331" w:author="Ryan Lemos" w:date="2019-09-28T11:17:00Z"/>
          <w:rFonts w:asciiTheme="minorHAnsi" w:eastAsiaTheme="minorEastAsia" w:hAnsiTheme="minorHAnsi" w:cstheme="minorBidi"/>
          <w:noProof/>
          <w:sz w:val="22"/>
          <w:szCs w:val="22"/>
          <w:lang w:eastAsia="pt-BR"/>
          <w:rPrChange w:id="332" w:author="Ryan Lemos" w:date="2019-09-28T11:19:00Z">
            <w:rPr>
              <w:del w:id="333" w:author="Ryan Lemos" w:date="2019-09-28T11:17:00Z"/>
              <w:rFonts w:asciiTheme="minorHAnsi" w:eastAsiaTheme="minorEastAsia" w:hAnsiTheme="minorHAnsi" w:cstheme="minorBidi"/>
              <w:noProof/>
              <w:sz w:val="22"/>
              <w:szCs w:val="22"/>
              <w:lang w:val="en-US" w:eastAsia="pt-BR"/>
            </w:rPr>
          </w:rPrChange>
        </w:rPr>
      </w:pPr>
      <w:del w:id="334" w:author="Ryan Lemos" w:date="2019-09-28T11:17:00Z">
        <w:r w:rsidRPr="00DA6C7C" w:rsidDel="00B70A30">
          <w:rPr>
            <w:noProof/>
            <w:rPrChange w:id="335" w:author="Ryan Lemos" w:date="2019-09-28T11:19:00Z">
              <w:rPr>
                <w:noProof/>
                <w:lang w:val="en-US"/>
              </w:rPr>
            </w:rPrChange>
          </w:rPr>
          <w:delText>2.2.4.5</w:delText>
        </w:r>
        <w:r w:rsidRPr="00DA6C7C" w:rsidDel="00B70A30">
          <w:rPr>
            <w:rFonts w:asciiTheme="minorHAnsi" w:eastAsiaTheme="minorEastAsia" w:hAnsiTheme="minorHAnsi" w:cstheme="minorBidi"/>
            <w:noProof/>
            <w:sz w:val="22"/>
            <w:szCs w:val="22"/>
            <w:lang w:eastAsia="pt-BR"/>
            <w:rPrChange w:id="336" w:author="Ryan Lemos" w:date="2019-09-28T11:19:00Z">
              <w:rPr>
                <w:rFonts w:asciiTheme="minorHAnsi" w:eastAsiaTheme="minorEastAsia" w:hAnsiTheme="minorHAnsi" w:cstheme="minorBidi"/>
                <w:noProof/>
                <w:sz w:val="22"/>
                <w:szCs w:val="22"/>
                <w:lang w:val="en-US" w:eastAsia="pt-BR"/>
              </w:rPr>
            </w:rPrChange>
          </w:rPr>
          <w:tab/>
        </w:r>
        <w:r w:rsidRPr="00DA6C7C" w:rsidDel="00B70A30">
          <w:rPr>
            <w:noProof/>
            <w:rPrChange w:id="337" w:author="Ryan Lemos" w:date="2019-09-28T11:19:00Z">
              <w:rPr>
                <w:noProof/>
                <w:lang w:val="en-US"/>
              </w:rPr>
            </w:rPrChange>
          </w:rPr>
          <w:delText>TypeScript</w:delText>
        </w:r>
        <w:r w:rsidRPr="00DA6C7C" w:rsidDel="00B70A30">
          <w:rPr>
            <w:noProof/>
            <w:rPrChange w:id="338" w:author="Ryan Lemos" w:date="2019-09-28T11:19:00Z">
              <w:rPr>
                <w:noProof/>
                <w:lang w:val="en-US"/>
              </w:rPr>
            </w:rPrChange>
          </w:rPr>
          <w:tab/>
          <w:delText>34</w:delText>
        </w:r>
      </w:del>
    </w:p>
    <w:p w14:paraId="7F507F56" w14:textId="575D641A" w:rsidR="00753186" w:rsidRPr="00DA6C7C" w:rsidDel="00B70A30" w:rsidRDefault="00753186">
      <w:pPr>
        <w:pStyle w:val="Sumrio4"/>
        <w:tabs>
          <w:tab w:val="left" w:pos="1200"/>
          <w:tab w:val="right" w:leader="dot" w:pos="9061"/>
        </w:tabs>
        <w:rPr>
          <w:del w:id="339" w:author="Ryan Lemos" w:date="2019-09-28T11:17:00Z"/>
          <w:rFonts w:asciiTheme="minorHAnsi" w:eastAsiaTheme="minorEastAsia" w:hAnsiTheme="minorHAnsi" w:cstheme="minorBidi"/>
          <w:noProof/>
          <w:sz w:val="22"/>
          <w:szCs w:val="22"/>
          <w:lang w:eastAsia="pt-BR"/>
          <w:rPrChange w:id="340" w:author="Ryan Lemos" w:date="2019-09-28T11:19:00Z">
            <w:rPr>
              <w:del w:id="341" w:author="Ryan Lemos" w:date="2019-09-28T11:17:00Z"/>
              <w:rFonts w:asciiTheme="minorHAnsi" w:eastAsiaTheme="minorEastAsia" w:hAnsiTheme="minorHAnsi" w:cstheme="minorBidi"/>
              <w:noProof/>
              <w:sz w:val="22"/>
              <w:szCs w:val="22"/>
              <w:lang w:val="en-US" w:eastAsia="pt-BR"/>
            </w:rPr>
          </w:rPrChange>
        </w:rPr>
      </w:pPr>
      <w:del w:id="342" w:author="Ryan Lemos" w:date="2019-09-28T11:17:00Z">
        <w:r w:rsidRPr="00DA6C7C" w:rsidDel="00B70A30">
          <w:rPr>
            <w:noProof/>
            <w:rPrChange w:id="343" w:author="Ryan Lemos" w:date="2019-09-28T11:19:00Z">
              <w:rPr>
                <w:noProof/>
                <w:lang w:val="en-US"/>
              </w:rPr>
            </w:rPrChange>
          </w:rPr>
          <w:delText>2.2.4.6</w:delText>
        </w:r>
        <w:r w:rsidRPr="00DA6C7C" w:rsidDel="00B70A30">
          <w:rPr>
            <w:rFonts w:asciiTheme="minorHAnsi" w:eastAsiaTheme="minorEastAsia" w:hAnsiTheme="minorHAnsi" w:cstheme="minorBidi"/>
            <w:noProof/>
            <w:sz w:val="22"/>
            <w:szCs w:val="22"/>
            <w:lang w:eastAsia="pt-BR"/>
            <w:rPrChange w:id="344" w:author="Ryan Lemos" w:date="2019-09-28T11:19:00Z">
              <w:rPr>
                <w:rFonts w:asciiTheme="minorHAnsi" w:eastAsiaTheme="minorEastAsia" w:hAnsiTheme="minorHAnsi" w:cstheme="minorBidi"/>
                <w:noProof/>
                <w:sz w:val="22"/>
                <w:szCs w:val="22"/>
                <w:lang w:val="en-US" w:eastAsia="pt-BR"/>
              </w:rPr>
            </w:rPrChange>
          </w:rPr>
          <w:tab/>
        </w:r>
        <w:r w:rsidRPr="00DA6C7C" w:rsidDel="00B70A30">
          <w:rPr>
            <w:noProof/>
            <w:rPrChange w:id="345" w:author="Ryan Lemos" w:date="2019-09-28T11:19:00Z">
              <w:rPr>
                <w:noProof/>
                <w:lang w:val="en-US"/>
              </w:rPr>
            </w:rPrChange>
          </w:rPr>
          <w:delText>Angular</w:delText>
        </w:r>
        <w:r w:rsidRPr="00DA6C7C" w:rsidDel="00B70A30">
          <w:rPr>
            <w:noProof/>
            <w:rPrChange w:id="346" w:author="Ryan Lemos" w:date="2019-09-28T11:19:00Z">
              <w:rPr>
                <w:noProof/>
                <w:lang w:val="en-US"/>
              </w:rPr>
            </w:rPrChange>
          </w:rPr>
          <w:tab/>
          <w:delText>35</w:delText>
        </w:r>
      </w:del>
    </w:p>
    <w:p w14:paraId="4E31FF7A" w14:textId="307A0C28" w:rsidR="00753186" w:rsidRPr="00DA6C7C" w:rsidDel="00B70A30" w:rsidRDefault="00753186">
      <w:pPr>
        <w:pStyle w:val="Sumrio4"/>
        <w:tabs>
          <w:tab w:val="left" w:pos="1200"/>
          <w:tab w:val="right" w:leader="dot" w:pos="9061"/>
        </w:tabs>
        <w:rPr>
          <w:del w:id="347" w:author="Ryan Lemos" w:date="2019-09-28T11:17:00Z"/>
          <w:rFonts w:asciiTheme="minorHAnsi" w:eastAsiaTheme="minorEastAsia" w:hAnsiTheme="minorHAnsi" w:cstheme="minorBidi"/>
          <w:noProof/>
          <w:sz w:val="22"/>
          <w:szCs w:val="22"/>
          <w:lang w:eastAsia="pt-BR"/>
          <w:rPrChange w:id="348" w:author="Ryan Lemos" w:date="2019-09-28T11:19:00Z">
            <w:rPr>
              <w:del w:id="349" w:author="Ryan Lemos" w:date="2019-09-28T11:17:00Z"/>
              <w:rFonts w:asciiTheme="minorHAnsi" w:eastAsiaTheme="minorEastAsia" w:hAnsiTheme="minorHAnsi" w:cstheme="minorBidi"/>
              <w:noProof/>
              <w:sz w:val="22"/>
              <w:szCs w:val="22"/>
              <w:lang w:val="en-US" w:eastAsia="pt-BR"/>
            </w:rPr>
          </w:rPrChange>
        </w:rPr>
      </w:pPr>
      <w:del w:id="350" w:author="Ryan Lemos" w:date="2019-09-28T11:17:00Z">
        <w:r w:rsidRPr="00DA6C7C" w:rsidDel="00B70A30">
          <w:rPr>
            <w:noProof/>
            <w:rPrChange w:id="351" w:author="Ryan Lemos" w:date="2019-09-28T11:19:00Z">
              <w:rPr>
                <w:noProof/>
                <w:lang w:val="en-US"/>
              </w:rPr>
            </w:rPrChange>
          </w:rPr>
          <w:delText>2.2.4.7</w:delText>
        </w:r>
        <w:r w:rsidRPr="00DA6C7C" w:rsidDel="00B70A30">
          <w:rPr>
            <w:rFonts w:asciiTheme="minorHAnsi" w:eastAsiaTheme="minorEastAsia" w:hAnsiTheme="minorHAnsi" w:cstheme="minorBidi"/>
            <w:noProof/>
            <w:sz w:val="22"/>
            <w:szCs w:val="22"/>
            <w:lang w:eastAsia="pt-BR"/>
            <w:rPrChange w:id="352" w:author="Ryan Lemos" w:date="2019-09-28T11:19:00Z">
              <w:rPr>
                <w:rFonts w:asciiTheme="minorHAnsi" w:eastAsiaTheme="minorEastAsia" w:hAnsiTheme="minorHAnsi" w:cstheme="minorBidi"/>
                <w:noProof/>
                <w:sz w:val="22"/>
                <w:szCs w:val="22"/>
                <w:lang w:val="en-US" w:eastAsia="pt-BR"/>
              </w:rPr>
            </w:rPrChange>
          </w:rPr>
          <w:tab/>
        </w:r>
        <w:r w:rsidRPr="00DA6C7C" w:rsidDel="00B70A30">
          <w:rPr>
            <w:i/>
            <w:noProof/>
            <w:rPrChange w:id="353" w:author="Ryan Lemos" w:date="2019-09-28T11:19:00Z">
              <w:rPr>
                <w:i/>
                <w:noProof/>
                <w:lang w:val="en-US"/>
              </w:rPr>
            </w:rPrChange>
          </w:rPr>
          <w:delText>Hypertext PreProcessor</w:delText>
        </w:r>
        <w:r w:rsidRPr="00DA6C7C" w:rsidDel="00B70A30">
          <w:rPr>
            <w:noProof/>
            <w:rPrChange w:id="354" w:author="Ryan Lemos" w:date="2019-09-28T11:19:00Z">
              <w:rPr>
                <w:noProof/>
                <w:lang w:val="en-US"/>
              </w:rPr>
            </w:rPrChange>
          </w:rPr>
          <w:delText xml:space="preserve"> (PHP)</w:delText>
        </w:r>
        <w:r w:rsidRPr="00DA6C7C" w:rsidDel="00B70A30">
          <w:rPr>
            <w:noProof/>
            <w:rPrChange w:id="355" w:author="Ryan Lemos" w:date="2019-09-28T11:19:00Z">
              <w:rPr>
                <w:noProof/>
                <w:lang w:val="en-US"/>
              </w:rPr>
            </w:rPrChange>
          </w:rPr>
          <w:tab/>
          <w:delText>36</w:delText>
        </w:r>
      </w:del>
    </w:p>
    <w:p w14:paraId="6F22D830" w14:textId="4D0AE357" w:rsidR="00753186" w:rsidRPr="00DA6C7C" w:rsidDel="00B70A30" w:rsidRDefault="00753186">
      <w:pPr>
        <w:pStyle w:val="Sumrio4"/>
        <w:tabs>
          <w:tab w:val="left" w:pos="1200"/>
          <w:tab w:val="right" w:leader="dot" w:pos="9061"/>
        </w:tabs>
        <w:rPr>
          <w:del w:id="356" w:author="Ryan Lemos" w:date="2019-09-28T11:17:00Z"/>
          <w:rFonts w:asciiTheme="minorHAnsi" w:eastAsiaTheme="minorEastAsia" w:hAnsiTheme="minorHAnsi" w:cstheme="minorBidi"/>
          <w:noProof/>
          <w:sz w:val="22"/>
          <w:szCs w:val="22"/>
          <w:lang w:eastAsia="pt-BR"/>
          <w:rPrChange w:id="357" w:author="Ryan Lemos" w:date="2019-09-28T11:19:00Z">
            <w:rPr>
              <w:del w:id="358" w:author="Ryan Lemos" w:date="2019-09-28T11:17:00Z"/>
              <w:rFonts w:asciiTheme="minorHAnsi" w:eastAsiaTheme="minorEastAsia" w:hAnsiTheme="minorHAnsi" w:cstheme="minorBidi"/>
              <w:noProof/>
              <w:sz w:val="22"/>
              <w:szCs w:val="22"/>
              <w:lang w:val="en-US" w:eastAsia="pt-BR"/>
            </w:rPr>
          </w:rPrChange>
        </w:rPr>
      </w:pPr>
      <w:del w:id="359" w:author="Ryan Lemos" w:date="2019-09-28T11:17:00Z">
        <w:r w:rsidRPr="00DA6C7C" w:rsidDel="00B70A30">
          <w:rPr>
            <w:noProof/>
            <w:rPrChange w:id="360" w:author="Ryan Lemos" w:date="2019-09-28T11:19:00Z">
              <w:rPr>
                <w:noProof/>
                <w:lang w:val="en-US"/>
              </w:rPr>
            </w:rPrChange>
          </w:rPr>
          <w:delText>2.2.4.8</w:delText>
        </w:r>
        <w:r w:rsidRPr="00DA6C7C" w:rsidDel="00B70A30">
          <w:rPr>
            <w:rFonts w:asciiTheme="minorHAnsi" w:eastAsiaTheme="minorEastAsia" w:hAnsiTheme="minorHAnsi" w:cstheme="minorBidi"/>
            <w:noProof/>
            <w:sz w:val="22"/>
            <w:szCs w:val="22"/>
            <w:lang w:eastAsia="pt-BR"/>
            <w:rPrChange w:id="361" w:author="Ryan Lemos" w:date="2019-09-28T11:19:00Z">
              <w:rPr>
                <w:rFonts w:asciiTheme="minorHAnsi" w:eastAsiaTheme="minorEastAsia" w:hAnsiTheme="minorHAnsi" w:cstheme="minorBidi"/>
                <w:noProof/>
                <w:sz w:val="22"/>
                <w:szCs w:val="22"/>
                <w:lang w:val="en-US" w:eastAsia="pt-BR"/>
              </w:rPr>
            </w:rPrChange>
          </w:rPr>
          <w:tab/>
        </w:r>
        <w:r w:rsidRPr="00DA6C7C" w:rsidDel="00B70A30">
          <w:rPr>
            <w:i/>
            <w:noProof/>
            <w:rPrChange w:id="362" w:author="Ryan Lemos" w:date="2019-09-28T11:19:00Z">
              <w:rPr>
                <w:i/>
                <w:noProof/>
                <w:lang w:val="en-US"/>
              </w:rPr>
            </w:rPrChange>
          </w:rPr>
          <w:delText>Framework</w:delText>
        </w:r>
        <w:r w:rsidRPr="00DA6C7C" w:rsidDel="00B70A30">
          <w:rPr>
            <w:noProof/>
            <w:rPrChange w:id="363" w:author="Ryan Lemos" w:date="2019-09-28T11:19:00Z">
              <w:rPr>
                <w:noProof/>
                <w:lang w:val="en-US"/>
              </w:rPr>
            </w:rPrChange>
          </w:rPr>
          <w:delText xml:space="preserve"> Laravel</w:delText>
        </w:r>
        <w:r w:rsidRPr="00DA6C7C" w:rsidDel="00B70A30">
          <w:rPr>
            <w:noProof/>
            <w:rPrChange w:id="364" w:author="Ryan Lemos" w:date="2019-09-28T11:19:00Z">
              <w:rPr>
                <w:noProof/>
                <w:lang w:val="en-US"/>
              </w:rPr>
            </w:rPrChange>
          </w:rPr>
          <w:tab/>
          <w:delText>37</w:delText>
        </w:r>
      </w:del>
    </w:p>
    <w:p w14:paraId="26CCA6B8" w14:textId="53DD6018" w:rsidR="00753186" w:rsidRPr="00DA6C7C" w:rsidDel="00B70A30" w:rsidRDefault="00753186">
      <w:pPr>
        <w:pStyle w:val="Sumrio4"/>
        <w:tabs>
          <w:tab w:val="left" w:pos="1200"/>
          <w:tab w:val="right" w:leader="dot" w:pos="9061"/>
        </w:tabs>
        <w:rPr>
          <w:del w:id="365" w:author="Ryan Lemos" w:date="2019-09-28T11:17:00Z"/>
          <w:rFonts w:asciiTheme="minorHAnsi" w:eastAsiaTheme="minorEastAsia" w:hAnsiTheme="minorHAnsi" w:cstheme="minorBidi"/>
          <w:noProof/>
          <w:sz w:val="22"/>
          <w:szCs w:val="22"/>
          <w:lang w:eastAsia="pt-BR"/>
          <w:rPrChange w:id="366" w:author="Ryan Lemos" w:date="2019-09-28T11:19:00Z">
            <w:rPr>
              <w:del w:id="367" w:author="Ryan Lemos" w:date="2019-09-28T11:17:00Z"/>
              <w:rFonts w:asciiTheme="minorHAnsi" w:eastAsiaTheme="minorEastAsia" w:hAnsiTheme="minorHAnsi" w:cstheme="minorBidi"/>
              <w:noProof/>
              <w:sz w:val="22"/>
              <w:szCs w:val="22"/>
              <w:lang w:val="en-US" w:eastAsia="pt-BR"/>
            </w:rPr>
          </w:rPrChange>
        </w:rPr>
      </w:pPr>
      <w:del w:id="368" w:author="Ryan Lemos" w:date="2019-09-28T11:17:00Z">
        <w:r w:rsidRPr="00DA6C7C" w:rsidDel="00B70A30">
          <w:rPr>
            <w:noProof/>
            <w:rPrChange w:id="369" w:author="Ryan Lemos" w:date="2019-09-28T11:19:00Z">
              <w:rPr>
                <w:noProof/>
                <w:lang w:val="en-US"/>
              </w:rPr>
            </w:rPrChange>
          </w:rPr>
          <w:delText>2.2.4.9</w:delText>
        </w:r>
        <w:r w:rsidRPr="00DA6C7C" w:rsidDel="00B70A30">
          <w:rPr>
            <w:rFonts w:asciiTheme="minorHAnsi" w:eastAsiaTheme="minorEastAsia" w:hAnsiTheme="minorHAnsi" w:cstheme="minorBidi"/>
            <w:noProof/>
            <w:sz w:val="22"/>
            <w:szCs w:val="22"/>
            <w:lang w:eastAsia="pt-BR"/>
            <w:rPrChange w:id="370" w:author="Ryan Lemos" w:date="2019-09-28T11:19:00Z">
              <w:rPr>
                <w:rFonts w:asciiTheme="minorHAnsi" w:eastAsiaTheme="minorEastAsia" w:hAnsiTheme="minorHAnsi" w:cstheme="minorBidi"/>
                <w:noProof/>
                <w:sz w:val="22"/>
                <w:szCs w:val="22"/>
                <w:lang w:val="en-US" w:eastAsia="pt-BR"/>
              </w:rPr>
            </w:rPrChange>
          </w:rPr>
          <w:tab/>
        </w:r>
        <w:r w:rsidRPr="00DA6C7C" w:rsidDel="00B70A30">
          <w:rPr>
            <w:i/>
            <w:noProof/>
            <w:rPrChange w:id="371" w:author="Ryan Lemos" w:date="2019-09-28T11:19:00Z">
              <w:rPr>
                <w:i/>
                <w:noProof/>
                <w:lang w:val="en-US"/>
              </w:rPr>
            </w:rPrChange>
          </w:rPr>
          <w:delText>Representational State Transfer Application Programming Interfaces</w:delText>
        </w:r>
        <w:r w:rsidRPr="00DA6C7C" w:rsidDel="00B70A30">
          <w:rPr>
            <w:noProof/>
            <w:rPrChange w:id="372" w:author="Ryan Lemos" w:date="2019-09-28T11:19:00Z">
              <w:rPr>
                <w:noProof/>
                <w:lang w:val="en-US"/>
              </w:rPr>
            </w:rPrChange>
          </w:rPr>
          <w:delText xml:space="preserve"> (API REST)</w:delText>
        </w:r>
        <w:r w:rsidRPr="00DA6C7C" w:rsidDel="00B70A30">
          <w:rPr>
            <w:noProof/>
            <w:rPrChange w:id="373" w:author="Ryan Lemos" w:date="2019-09-28T11:19:00Z">
              <w:rPr>
                <w:noProof/>
                <w:lang w:val="en-US"/>
              </w:rPr>
            </w:rPrChange>
          </w:rPr>
          <w:tab/>
          <w:delText>38</w:delText>
        </w:r>
      </w:del>
    </w:p>
    <w:p w14:paraId="1424AF4C" w14:textId="27F5ACC5" w:rsidR="00753186" w:rsidDel="00B70A30" w:rsidRDefault="00753186">
      <w:pPr>
        <w:pStyle w:val="Sumrio3"/>
        <w:rPr>
          <w:del w:id="374" w:author="Ryan Lemos" w:date="2019-09-28T11:17:00Z"/>
          <w:rFonts w:asciiTheme="minorHAnsi" w:eastAsiaTheme="minorEastAsia" w:hAnsiTheme="minorHAnsi" w:cstheme="minorBidi"/>
          <w:b w:val="0"/>
          <w:iCs w:val="0"/>
          <w:noProof/>
          <w:sz w:val="22"/>
          <w:szCs w:val="22"/>
          <w:lang w:eastAsia="pt-BR"/>
        </w:rPr>
      </w:pPr>
      <w:del w:id="375" w:author="Ryan Lemos" w:date="2019-09-28T11:17:00Z">
        <w:r w:rsidDel="00B70A30">
          <w:rPr>
            <w:noProof/>
          </w:rPr>
          <w:delText>2.2.5</w:delText>
        </w:r>
        <w:r w:rsidDel="00B70A30">
          <w:rPr>
            <w:rFonts w:asciiTheme="minorHAnsi" w:eastAsiaTheme="minorEastAsia" w:hAnsiTheme="minorHAnsi" w:cstheme="minorBidi"/>
            <w:b w:val="0"/>
            <w:iCs w:val="0"/>
            <w:noProof/>
            <w:sz w:val="22"/>
            <w:szCs w:val="22"/>
            <w:lang w:eastAsia="pt-BR"/>
          </w:rPr>
          <w:tab/>
        </w:r>
        <w:r w:rsidDel="00B70A30">
          <w:rPr>
            <w:noProof/>
          </w:rPr>
          <w:delText>Sistema de Gerenciamento de Banco de Dados (MySQL)</w:delText>
        </w:r>
        <w:r w:rsidDel="00B70A30">
          <w:rPr>
            <w:noProof/>
          </w:rPr>
          <w:tab/>
          <w:delText>39</w:delText>
        </w:r>
      </w:del>
    </w:p>
    <w:p w14:paraId="5E65B0E7" w14:textId="325FE71C" w:rsidR="00753186" w:rsidDel="00B70A30" w:rsidRDefault="00753186">
      <w:pPr>
        <w:pStyle w:val="Sumrio1"/>
        <w:tabs>
          <w:tab w:val="left" w:pos="1200"/>
          <w:tab w:val="right" w:leader="dot" w:pos="9061"/>
        </w:tabs>
        <w:rPr>
          <w:del w:id="376" w:author="Ryan Lemos" w:date="2019-09-28T11:17:00Z"/>
          <w:rFonts w:asciiTheme="minorHAnsi" w:eastAsiaTheme="minorEastAsia" w:hAnsiTheme="minorHAnsi" w:cstheme="minorBidi"/>
          <w:b w:val="0"/>
          <w:bCs w:val="0"/>
          <w:caps w:val="0"/>
          <w:noProof/>
          <w:sz w:val="22"/>
          <w:szCs w:val="22"/>
          <w:lang w:eastAsia="pt-BR"/>
        </w:rPr>
      </w:pPr>
      <w:del w:id="377" w:author="Ryan Lemos" w:date="2019-09-28T11:17:00Z">
        <w:r w:rsidDel="00B70A30">
          <w:rPr>
            <w:noProof/>
          </w:rPr>
          <w:delText>3</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desenvolvimento do ambiente proposto</w:delText>
        </w:r>
        <w:r w:rsidDel="00B70A30">
          <w:rPr>
            <w:noProof/>
          </w:rPr>
          <w:tab/>
          <w:delText>41</w:delText>
        </w:r>
      </w:del>
    </w:p>
    <w:p w14:paraId="7E4073E4" w14:textId="20175039" w:rsidR="00753186" w:rsidDel="00B70A30" w:rsidRDefault="00753186">
      <w:pPr>
        <w:pStyle w:val="Sumrio2"/>
        <w:tabs>
          <w:tab w:val="left" w:pos="1200"/>
          <w:tab w:val="right" w:leader="dot" w:pos="9061"/>
        </w:tabs>
        <w:rPr>
          <w:del w:id="378" w:author="Ryan Lemos" w:date="2019-09-28T11:17:00Z"/>
          <w:rFonts w:asciiTheme="minorHAnsi" w:eastAsiaTheme="minorEastAsia" w:hAnsiTheme="minorHAnsi" w:cstheme="minorBidi"/>
          <w:caps w:val="0"/>
          <w:noProof/>
          <w:sz w:val="22"/>
          <w:szCs w:val="22"/>
          <w:lang w:eastAsia="pt-BR"/>
        </w:rPr>
      </w:pPr>
      <w:del w:id="379" w:author="Ryan Lemos" w:date="2019-09-28T11:17:00Z">
        <w:r w:rsidDel="00B70A30">
          <w:rPr>
            <w:noProof/>
          </w:rPr>
          <w:delText>3.1</w:delText>
        </w:r>
        <w:r w:rsidDel="00B70A30">
          <w:rPr>
            <w:rFonts w:asciiTheme="minorHAnsi" w:eastAsiaTheme="minorEastAsia" w:hAnsiTheme="minorHAnsi" w:cstheme="minorBidi"/>
            <w:caps w:val="0"/>
            <w:noProof/>
            <w:sz w:val="22"/>
            <w:szCs w:val="22"/>
            <w:lang w:eastAsia="pt-BR"/>
          </w:rPr>
          <w:tab/>
        </w:r>
        <w:r w:rsidDel="00B70A30">
          <w:rPr>
            <w:noProof/>
          </w:rPr>
          <w:delText>Ferramentas de desenvolvimento utilizadas</w:delText>
        </w:r>
        <w:r w:rsidDel="00B70A30">
          <w:rPr>
            <w:noProof/>
          </w:rPr>
          <w:tab/>
          <w:delText>41</w:delText>
        </w:r>
      </w:del>
    </w:p>
    <w:p w14:paraId="09AAFA34" w14:textId="3BD9D6C0" w:rsidR="00753186" w:rsidDel="00B70A30" w:rsidRDefault="00753186">
      <w:pPr>
        <w:pStyle w:val="Sumrio2"/>
        <w:tabs>
          <w:tab w:val="left" w:pos="1200"/>
          <w:tab w:val="right" w:leader="dot" w:pos="9061"/>
        </w:tabs>
        <w:rPr>
          <w:del w:id="380" w:author="Ryan Lemos" w:date="2019-09-28T11:17:00Z"/>
          <w:rFonts w:asciiTheme="minorHAnsi" w:eastAsiaTheme="minorEastAsia" w:hAnsiTheme="minorHAnsi" w:cstheme="minorBidi"/>
          <w:caps w:val="0"/>
          <w:noProof/>
          <w:sz w:val="22"/>
          <w:szCs w:val="22"/>
          <w:lang w:eastAsia="pt-BR"/>
        </w:rPr>
      </w:pPr>
      <w:del w:id="381" w:author="Ryan Lemos" w:date="2019-09-28T11:17:00Z">
        <w:r w:rsidDel="00B70A30">
          <w:rPr>
            <w:noProof/>
          </w:rPr>
          <w:delText>3.2</w:delText>
        </w:r>
        <w:r w:rsidDel="00B70A30">
          <w:rPr>
            <w:rFonts w:asciiTheme="minorHAnsi" w:eastAsiaTheme="minorEastAsia" w:hAnsiTheme="minorHAnsi" w:cstheme="minorBidi"/>
            <w:caps w:val="0"/>
            <w:noProof/>
            <w:sz w:val="22"/>
            <w:szCs w:val="22"/>
            <w:lang w:eastAsia="pt-BR"/>
          </w:rPr>
          <w:tab/>
        </w:r>
        <w:r w:rsidDel="00B70A30">
          <w:rPr>
            <w:noProof/>
          </w:rPr>
          <w:delText>Estruturação do sistema</w:delText>
        </w:r>
        <w:r w:rsidDel="00B70A30">
          <w:rPr>
            <w:noProof/>
          </w:rPr>
          <w:tab/>
          <w:delText>42</w:delText>
        </w:r>
      </w:del>
    </w:p>
    <w:p w14:paraId="7F4D407A" w14:textId="3F68A791" w:rsidR="00753186" w:rsidDel="00B70A30" w:rsidRDefault="00753186">
      <w:pPr>
        <w:pStyle w:val="Sumrio2"/>
        <w:tabs>
          <w:tab w:val="left" w:pos="1200"/>
          <w:tab w:val="right" w:leader="dot" w:pos="9061"/>
        </w:tabs>
        <w:rPr>
          <w:del w:id="382" w:author="Ryan Lemos" w:date="2019-09-28T11:17:00Z"/>
          <w:rFonts w:asciiTheme="minorHAnsi" w:eastAsiaTheme="minorEastAsia" w:hAnsiTheme="minorHAnsi" w:cstheme="minorBidi"/>
          <w:caps w:val="0"/>
          <w:noProof/>
          <w:sz w:val="22"/>
          <w:szCs w:val="22"/>
          <w:lang w:eastAsia="pt-BR"/>
        </w:rPr>
      </w:pPr>
      <w:del w:id="383" w:author="Ryan Lemos" w:date="2019-09-28T11:17:00Z">
        <w:r w:rsidDel="00B70A30">
          <w:rPr>
            <w:noProof/>
          </w:rPr>
          <w:delText>3.3</w:delText>
        </w:r>
        <w:r w:rsidDel="00B70A30">
          <w:rPr>
            <w:rFonts w:asciiTheme="minorHAnsi" w:eastAsiaTheme="minorEastAsia" w:hAnsiTheme="minorHAnsi" w:cstheme="minorBidi"/>
            <w:caps w:val="0"/>
            <w:noProof/>
            <w:sz w:val="22"/>
            <w:szCs w:val="22"/>
            <w:lang w:eastAsia="pt-BR"/>
          </w:rPr>
          <w:tab/>
        </w:r>
        <w:r w:rsidDel="00B70A30">
          <w:rPr>
            <w:noProof/>
          </w:rPr>
          <w:delText>Diagrama de banco de dados</w:delText>
        </w:r>
        <w:r w:rsidDel="00B70A30">
          <w:rPr>
            <w:noProof/>
          </w:rPr>
          <w:tab/>
          <w:delText>42</w:delText>
        </w:r>
      </w:del>
    </w:p>
    <w:p w14:paraId="51AF933D" w14:textId="424ED0F4" w:rsidR="00753186" w:rsidDel="00B70A30" w:rsidRDefault="00753186">
      <w:pPr>
        <w:pStyle w:val="Sumrio2"/>
        <w:tabs>
          <w:tab w:val="left" w:pos="1200"/>
          <w:tab w:val="right" w:leader="dot" w:pos="9061"/>
        </w:tabs>
        <w:rPr>
          <w:del w:id="384" w:author="Ryan Lemos" w:date="2019-09-28T11:17:00Z"/>
          <w:rFonts w:asciiTheme="minorHAnsi" w:eastAsiaTheme="minorEastAsia" w:hAnsiTheme="minorHAnsi" w:cstheme="minorBidi"/>
          <w:caps w:val="0"/>
          <w:noProof/>
          <w:sz w:val="22"/>
          <w:szCs w:val="22"/>
          <w:lang w:eastAsia="pt-BR"/>
        </w:rPr>
      </w:pPr>
      <w:del w:id="385" w:author="Ryan Lemos" w:date="2019-09-28T11:17:00Z">
        <w:r w:rsidDel="00B70A30">
          <w:rPr>
            <w:noProof/>
          </w:rPr>
          <w:delText>3.4</w:delText>
        </w:r>
        <w:r w:rsidDel="00B70A30">
          <w:rPr>
            <w:rFonts w:asciiTheme="minorHAnsi" w:eastAsiaTheme="minorEastAsia" w:hAnsiTheme="minorHAnsi" w:cstheme="minorBidi"/>
            <w:caps w:val="0"/>
            <w:noProof/>
            <w:sz w:val="22"/>
            <w:szCs w:val="22"/>
            <w:lang w:eastAsia="pt-BR"/>
          </w:rPr>
          <w:tab/>
        </w:r>
        <w:r w:rsidDel="00B70A30">
          <w:rPr>
            <w:noProof/>
          </w:rPr>
          <w:delText>Diagrama de processos</w:delText>
        </w:r>
        <w:r w:rsidDel="00B70A30">
          <w:rPr>
            <w:noProof/>
          </w:rPr>
          <w:tab/>
          <w:delText>44</w:delText>
        </w:r>
      </w:del>
    </w:p>
    <w:p w14:paraId="57B05C02" w14:textId="353CE646" w:rsidR="00753186" w:rsidDel="00B70A30" w:rsidRDefault="00753186">
      <w:pPr>
        <w:pStyle w:val="Sumrio2"/>
        <w:tabs>
          <w:tab w:val="left" w:pos="1200"/>
          <w:tab w:val="right" w:leader="dot" w:pos="9061"/>
        </w:tabs>
        <w:rPr>
          <w:del w:id="386" w:author="Ryan Lemos" w:date="2019-09-28T11:17:00Z"/>
          <w:rFonts w:asciiTheme="minorHAnsi" w:eastAsiaTheme="minorEastAsia" w:hAnsiTheme="minorHAnsi" w:cstheme="minorBidi"/>
          <w:caps w:val="0"/>
          <w:noProof/>
          <w:sz w:val="22"/>
          <w:szCs w:val="22"/>
          <w:lang w:eastAsia="pt-BR"/>
        </w:rPr>
      </w:pPr>
      <w:del w:id="387" w:author="Ryan Lemos" w:date="2019-09-28T11:17:00Z">
        <w:r w:rsidDel="00B70A30">
          <w:rPr>
            <w:noProof/>
          </w:rPr>
          <w:delText>3.5</w:delText>
        </w:r>
        <w:r w:rsidDel="00B70A30">
          <w:rPr>
            <w:rFonts w:asciiTheme="minorHAnsi" w:eastAsiaTheme="minorEastAsia" w:hAnsiTheme="minorHAnsi" w:cstheme="minorBidi"/>
            <w:caps w:val="0"/>
            <w:noProof/>
            <w:sz w:val="22"/>
            <w:szCs w:val="22"/>
            <w:lang w:eastAsia="pt-BR"/>
          </w:rPr>
          <w:tab/>
        </w:r>
        <w:r w:rsidDel="00B70A30">
          <w:rPr>
            <w:noProof/>
          </w:rPr>
          <w:delText>Release 1 – Cadastros Básicos</w:delText>
        </w:r>
        <w:r w:rsidDel="00B70A30">
          <w:rPr>
            <w:noProof/>
          </w:rPr>
          <w:tab/>
          <w:delText>48</w:delText>
        </w:r>
      </w:del>
    </w:p>
    <w:p w14:paraId="23C69231" w14:textId="39EE29B1" w:rsidR="00753186" w:rsidDel="00B70A30" w:rsidRDefault="00753186">
      <w:pPr>
        <w:pStyle w:val="Sumrio3"/>
        <w:rPr>
          <w:del w:id="388" w:author="Ryan Lemos" w:date="2019-09-28T11:17:00Z"/>
          <w:rFonts w:asciiTheme="minorHAnsi" w:eastAsiaTheme="minorEastAsia" w:hAnsiTheme="minorHAnsi" w:cstheme="minorBidi"/>
          <w:b w:val="0"/>
          <w:iCs w:val="0"/>
          <w:noProof/>
          <w:sz w:val="22"/>
          <w:szCs w:val="22"/>
          <w:lang w:eastAsia="pt-BR"/>
        </w:rPr>
      </w:pPr>
      <w:del w:id="389" w:author="Ryan Lemos" w:date="2019-09-28T11:17:00Z">
        <w:r w:rsidDel="00B70A30">
          <w:rPr>
            <w:noProof/>
          </w:rPr>
          <w:delText>3.5.1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48</w:delText>
        </w:r>
      </w:del>
    </w:p>
    <w:p w14:paraId="13E336FF" w14:textId="19660860" w:rsidR="00753186" w:rsidDel="00B70A30" w:rsidRDefault="00753186">
      <w:pPr>
        <w:pStyle w:val="Sumrio4"/>
        <w:tabs>
          <w:tab w:val="left" w:pos="1200"/>
          <w:tab w:val="right" w:leader="dot" w:pos="9061"/>
        </w:tabs>
        <w:rPr>
          <w:del w:id="390" w:author="Ryan Lemos" w:date="2019-09-28T11:17:00Z"/>
          <w:rFonts w:asciiTheme="minorHAnsi" w:eastAsiaTheme="minorEastAsia" w:hAnsiTheme="minorHAnsi" w:cstheme="minorBidi"/>
          <w:noProof/>
          <w:sz w:val="22"/>
          <w:szCs w:val="22"/>
          <w:lang w:eastAsia="pt-BR"/>
        </w:rPr>
      </w:pPr>
      <w:del w:id="391" w:author="Ryan Lemos" w:date="2019-09-28T11:17:00Z">
        <w:r w:rsidDel="00B70A30">
          <w:rPr>
            <w:noProof/>
          </w:rPr>
          <w:delText>3.5.1.1</w:delText>
        </w:r>
        <w:r w:rsidDel="00B70A30">
          <w:rPr>
            <w:rFonts w:asciiTheme="minorHAnsi" w:eastAsiaTheme="minorEastAsia" w:hAnsiTheme="minorHAnsi" w:cstheme="minorBidi"/>
            <w:noProof/>
            <w:sz w:val="22"/>
            <w:szCs w:val="22"/>
            <w:lang w:eastAsia="pt-BR"/>
          </w:rPr>
          <w:tab/>
        </w:r>
        <w:r w:rsidDel="00B70A30">
          <w:rPr>
            <w:noProof/>
          </w:rPr>
          <w:delText>Gestor</w:delText>
        </w:r>
        <w:r w:rsidDel="00B70A30">
          <w:rPr>
            <w:noProof/>
          </w:rPr>
          <w:tab/>
          <w:delText>53</w:delText>
        </w:r>
      </w:del>
    </w:p>
    <w:p w14:paraId="0EC19C46" w14:textId="061D7408" w:rsidR="00753186" w:rsidDel="00B70A30" w:rsidRDefault="00753186">
      <w:pPr>
        <w:pStyle w:val="Sumrio4"/>
        <w:tabs>
          <w:tab w:val="left" w:pos="1200"/>
          <w:tab w:val="right" w:leader="dot" w:pos="9061"/>
        </w:tabs>
        <w:rPr>
          <w:del w:id="392" w:author="Ryan Lemos" w:date="2019-09-28T11:17:00Z"/>
          <w:rFonts w:asciiTheme="minorHAnsi" w:eastAsiaTheme="minorEastAsia" w:hAnsiTheme="minorHAnsi" w:cstheme="minorBidi"/>
          <w:noProof/>
          <w:sz w:val="22"/>
          <w:szCs w:val="22"/>
          <w:lang w:eastAsia="pt-BR"/>
        </w:rPr>
      </w:pPr>
      <w:del w:id="393" w:author="Ryan Lemos" w:date="2019-09-28T11:17:00Z">
        <w:r w:rsidDel="00B70A30">
          <w:rPr>
            <w:noProof/>
          </w:rPr>
          <w:delText>3.5.1.2</w:delText>
        </w:r>
        <w:r w:rsidDel="00B70A30">
          <w:rPr>
            <w:rFonts w:asciiTheme="minorHAnsi" w:eastAsiaTheme="minorEastAsia" w:hAnsiTheme="minorHAnsi" w:cstheme="minorBidi"/>
            <w:noProof/>
            <w:sz w:val="22"/>
            <w:szCs w:val="22"/>
            <w:lang w:eastAsia="pt-BR"/>
          </w:rPr>
          <w:tab/>
        </w:r>
        <w:r w:rsidDel="00B70A30">
          <w:rPr>
            <w:noProof/>
          </w:rPr>
          <w:delText>Administrador</w:delText>
        </w:r>
        <w:r w:rsidDel="00B70A30">
          <w:rPr>
            <w:noProof/>
          </w:rPr>
          <w:tab/>
          <w:delText>58</w:delText>
        </w:r>
      </w:del>
    </w:p>
    <w:p w14:paraId="3494CF6B" w14:textId="4255A817" w:rsidR="00753186" w:rsidDel="00B70A30" w:rsidRDefault="00753186">
      <w:pPr>
        <w:pStyle w:val="Sumrio4"/>
        <w:tabs>
          <w:tab w:val="left" w:pos="1200"/>
          <w:tab w:val="right" w:leader="dot" w:pos="9061"/>
        </w:tabs>
        <w:rPr>
          <w:del w:id="394" w:author="Ryan Lemos" w:date="2019-09-28T11:17:00Z"/>
          <w:rFonts w:asciiTheme="minorHAnsi" w:eastAsiaTheme="minorEastAsia" w:hAnsiTheme="minorHAnsi" w:cstheme="minorBidi"/>
          <w:noProof/>
          <w:sz w:val="22"/>
          <w:szCs w:val="22"/>
          <w:lang w:eastAsia="pt-BR"/>
        </w:rPr>
      </w:pPr>
      <w:del w:id="395" w:author="Ryan Lemos" w:date="2019-09-28T11:17:00Z">
        <w:r w:rsidDel="00B70A30">
          <w:rPr>
            <w:noProof/>
          </w:rPr>
          <w:delText>3.5.1.3</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61</w:delText>
        </w:r>
      </w:del>
    </w:p>
    <w:p w14:paraId="4BE6193B" w14:textId="02A4A66D" w:rsidR="00753186" w:rsidDel="00B70A30" w:rsidRDefault="00753186">
      <w:pPr>
        <w:pStyle w:val="Sumrio4"/>
        <w:tabs>
          <w:tab w:val="left" w:pos="1200"/>
          <w:tab w:val="right" w:leader="dot" w:pos="9061"/>
        </w:tabs>
        <w:rPr>
          <w:del w:id="396" w:author="Ryan Lemos" w:date="2019-09-28T11:17:00Z"/>
          <w:rFonts w:asciiTheme="minorHAnsi" w:eastAsiaTheme="minorEastAsia" w:hAnsiTheme="minorHAnsi" w:cstheme="minorBidi"/>
          <w:noProof/>
          <w:sz w:val="22"/>
          <w:szCs w:val="22"/>
          <w:lang w:eastAsia="pt-BR"/>
        </w:rPr>
      </w:pPr>
      <w:del w:id="397" w:author="Ryan Lemos" w:date="2019-09-28T11:17:00Z">
        <w:r w:rsidDel="00B70A30">
          <w:rPr>
            <w:noProof/>
          </w:rPr>
          <w:delText>3.5.1.4</w:delText>
        </w:r>
        <w:r w:rsidDel="00B70A30">
          <w:rPr>
            <w:rFonts w:asciiTheme="minorHAnsi" w:eastAsiaTheme="minorEastAsia" w:hAnsiTheme="minorHAnsi" w:cstheme="minorBidi"/>
            <w:noProof/>
            <w:sz w:val="22"/>
            <w:szCs w:val="22"/>
            <w:lang w:eastAsia="pt-BR"/>
          </w:rPr>
          <w:tab/>
        </w:r>
        <w:r w:rsidDel="00B70A30">
          <w:rPr>
            <w:noProof/>
          </w:rPr>
          <w:delText>Estórias dos alunos</w:delText>
        </w:r>
        <w:r w:rsidDel="00B70A30">
          <w:rPr>
            <w:noProof/>
          </w:rPr>
          <w:tab/>
          <w:delText>71</w:delText>
        </w:r>
      </w:del>
    </w:p>
    <w:p w14:paraId="5562D2B6" w14:textId="56AE399A" w:rsidR="00753186" w:rsidDel="00B70A30" w:rsidRDefault="00753186">
      <w:pPr>
        <w:pStyle w:val="Sumrio2"/>
        <w:tabs>
          <w:tab w:val="left" w:pos="1200"/>
          <w:tab w:val="right" w:leader="dot" w:pos="9061"/>
        </w:tabs>
        <w:rPr>
          <w:del w:id="398" w:author="Ryan Lemos" w:date="2019-09-28T11:17:00Z"/>
          <w:rFonts w:asciiTheme="minorHAnsi" w:eastAsiaTheme="minorEastAsia" w:hAnsiTheme="minorHAnsi" w:cstheme="minorBidi"/>
          <w:caps w:val="0"/>
          <w:noProof/>
          <w:sz w:val="22"/>
          <w:szCs w:val="22"/>
          <w:lang w:eastAsia="pt-BR"/>
        </w:rPr>
      </w:pPr>
      <w:del w:id="399" w:author="Ryan Lemos" w:date="2019-09-28T11:17:00Z">
        <w:r w:rsidDel="00B70A30">
          <w:rPr>
            <w:noProof/>
          </w:rPr>
          <w:delText>3.6</w:delText>
        </w:r>
        <w:r w:rsidDel="00B70A30">
          <w:rPr>
            <w:rFonts w:asciiTheme="minorHAnsi" w:eastAsiaTheme="minorEastAsia" w:hAnsiTheme="minorHAnsi" w:cstheme="minorBidi"/>
            <w:caps w:val="0"/>
            <w:noProof/>
            <w:sz w:val="22"/>
            <w:szCs w:val="22"/>
            <w:lang w:eastAsia="pt-BR"/>
          </w:rPr>
          <w:tab/>
        </w:r>
        <w:r w:rsidDel="00B70A30">
          <w:rPr>
            <w:noProof/>
          </w:rPr>
          <w:delText>Release 2 – Banco de questões</w:delText>
        </w:r>
        <w:r w:rsidDel="00B70A30">
          <w:rPr>
            <w:noProof/>
          </w:rPr>
          <w:tab/>
          <w:delText>75</w:delText>
        </w:r>
      </w:del>
    </w:p>
    <w:p w14:paraId="4B3A67A2" w14:textId="1C1DFEBF" w:rsidR="00753186" w:rsidDel="00B70A30" w:rsidRDefault="00753186">
      <w:pPr>
        <w:pStyle w:val="Sumrio3"/>
        <w:rPr>
          <w:del w:id="400" w:author="Ryan Lemos" w:date="2019-09-28T11:17:00Z"/>
          <w:rFonts w:asciiTheme="minorHAnsi" w:eastAsiaTheme="minorEastAsia" w:hAnsiTheme="minorHAnsi" w:cstheme="minorBidi"/>
          <w:b w:val="0"/>
          <w:iCs w:val="0"/>
          <w:noProof/>
          <w:sz w:val="22"/>
          <w:szCs w:val="22"/>
          <w:lang w:eastAsia="pt-BR"/>
        </w:rPr>
      </w:pPr>
      <w:del w:id="401" w:author="Ryan Lemos" w:date="2019-09-28T11:17:00Z">
        <w:r w:rsidDel="00B70A30">
          <w:rPr>
            <w:noProof/>
          </w:rPr>
          <w:delText>3.6.1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75</w:delText>
        </w:r>
      </w:del>
    </w:p>
    <w:p w14:paraId="1AA691B0" w14:textId="67AC76C8" w:rsidR="00753186" w:rsidDel="00B70A30" w:rsidRDefault="00753186">
      <w:pPr>
        <w:pStyle w:val="Sumrio4"/>
        <w:tabs>
          <w:tab w:val="left" w:pos="1200"/>
          <w:tab w:val="right" w:leader="dot" w:pos="9061"/>
        </w:tabs>
        <w:rPr>
          <w:del w:id="402" w:author="Ryan Lemos" w:date="2019-09-28T11:17:00Z"/>
          <w:rFonts w:asciiTheme="minorHAnsi" w:eastAsiaTheme="minorEastAsia" w:hAnsiTheme="minorHAnsi" w:cstheme="minorBidi"/>
          <w:noProof/>
          <w:sz w:val="22"/>
          <w:szCs w:val="22"/>
          <w:lang w:eastAsia="pt-BR"/>
        </w:rPr>
      </w:pPr>
      <w:del w:id="403" w:author="Ryan Lemos" w:date="2019-09-28T11:17:00Z">
        <w:r w:rsidDel="00B70A30">
          <w:rPr>
            <w:noProof/>
          </w:rPr>
          <w:delText>3.6.1.1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75</w:delText>
        </w:r>
      </w:del>
    </w:p>
    <w:p w14:paraId="032FCCA1" w14:textId="6EDB271B" w:rsidR="00753186" w:rsidDel="00B70A30" w:rsidRDefault="00753186">
      <w:pPr>
        <w:pStyle w:val="Sumrio4"/>
        <w:tabs>
          <w:tab w:val="left" w:pos="1200"/>
          <w:tab w:val="right" w:leader="dot" w:pos="9061"/>
        </w:tabs>
        <w:rPr>
          <w:del w:id="404" w:author="Ryan Lemos" w:date="2019-09-28T11:17:00Z"/>
          <w:rFonts w:asciiTheme="minorHAnsi" w:eastAsiaTheme="minorEastAsia" w:hAnsiTheme="minorHAnsi" w:cstheme="minorBidi"/>
          <w:noProof/>
          <w:sz w:val="22"/>
          <w:szCs w:val="22"/>
          <w:lang w:eastAsia="pt-BR"/>
        </w:rPr>
      </w:pPr>
      <w:del w:id="405" w:author="Ryan Lemos" w:date="2019-09-28T11:17:00Z">
        <w:r w:rsidDel="00B70A30">
          <w:rPr>
            <w:noProof/>
          </w:rPr>
          <w:delText>3.6.1.2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89</w:delText>
        </w:r>
      </w:del>
    </w:p>
    <w:p w14:paraId="5BC9FF19" w14:textId="27E58B47" w:rsidR="00753186" w:rsidDel="00B70A30" w:rsidRDefault="00753186">
      <w:pPr>
        <w:pStyle w:val="Sumrio2"/>
        <w:tabs>
          <w:tab w:val="left" w:pos="1200"/>
          <w:tab w:val="right" w:leader="dot" w:pos="9061"/>
        </w:tabs>
        <w:rPr>
          <w:del w:id="406" w:author="Ryan Lemos" w:date="2019-09-28T11:17:00Z"/>
          <w:rFonts w:asciiTheme="minorHAnsi" w:eastAsiaTheme="minorEastAsia" w:hAnsiTheme="minorHAnsi" w:cstheme="minorBidi"/>
          <w:caps w:val="0"/>
          <w:noProof/>
          <w:sz w:val="22"/>
          <w:szCs w:val="22"/>
          <w:lang w:eastAsia="pt-BR"/>
        </w:rPr>
      </w:pPr>
      <w:del w:id="407" w:author="Ryan Lemos" w:date="2019-09-28T11:17:00Z">
        <w:r w:rsidDel="00B70A30">
          <w:rPr>
            <w:noProof/>
          </w:rPr>
          <w:delText>3.7</w:delText>
        </w:r>
        <w:r w:rsidDel="00B70A30">
          <w:rPr>
            <w:rFonts w:asciiTheme="minorHAnsi" w:eastAsiaTheme="minorEastAsia" w:hAnsiTheme="minorHAnsi" w:cstheme="minorBidi"/>
            <w:caps w:val="0"/>
            <w:noProof/>
            <w:sz w:val="22"/>
            <w:szCs w:val="22"/>
            <w:lang w:eastAsia="pt-BR"/>
          </w:rPr>
          <w:tab/>
        </w:r>
        <w:r w:rsidDel="00B70A30">
          <w:rPr>
            <w:noProof/>
          </w:rPr>
          <w:delText>Release 3 – Complementos</w:delText>
        </w:r>
        <w:r w:rsidDel="00B70A30">
          <w:rPr>
            <w:noProof/>
          </w:rPr>
          <w:tab/>
          <w:delText>94</w:delText>
        </w:r>
      </w:del>
    </w:p>
    <w:p w14:paraId="6F4C4E47" w14:textId="3884CC09" w:rsidR="00753186" w:rsidDel="00B70A30" w:rsidRDefault="00753186">
      <w:pPr>
        <w:pStyle w:val="Sumrio3"/>
        <w:rPr>
          <w:del w:id="408" w:author="Ryan Lemos" w:date="2019-09-28T11:17:00Z"/>
          <w:rFonts w:asciiTheme="minorHAnsi" w:eastAsiaTheme="minorEastAsia" w:hAnsiTheme="minorHAnsi" w:cstheme="minorBidi"/>
          <w:b w:val="0"/>
          <w:iCs w:val="0"/>
          <w:noProof/>
          <w:sz w:val="22"/>
          <w:szCs w:val="22"/>
          <w:lang w:eastAsia="pt-BR"/>
        </w:rPr>
      </w:pPr>
      <w:del w:id="409" w:author="Ryan Lemos" w:date="2019-09-28T11:17:00Z">
        <w:r w:rsidDel="00B70A30">
          <w:rPr>
            <w:noProof/>
          </w:rPr>
          <w:delText>3.7.1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94</w:delText>
        </w:r>
      </w:del>
    </w:p>
    <w:p w14:paraId="5D63F5B9" w14:textId="1F86FDFF" w:rsidR="00753186" w:rsidDel="00B70A30" w:rsidRDefault="00753186">
      <w:pPr>
        <w:pStyle w:val="Sumrio4"/>
        <w:tabs>
          <w:tab w:val="left" w:pos="1200"/>
          <w:tab w:val="right" w:leader="dot" w:pos="9061"/>
        </w:tabs>
        <w:rPr>
          <w:del w:id="410" w:author="Ryan Lemos" w:date="2019-09-28T11:17:00Z"/>
          <w:rFonts w:asciiTheme="minorHAnsi" w:eastAsiaTheme="minorEastAsia" w:hAnsiTheme="minorHAnsi" w:cstheme="minorBidi"/>
          <w:noProof/>
          <w:sz w:val="22"/>
          <w:szCs w:val="22"/>
          <w:lang w:eastAsia="pt-BR"/>
        </w:rPr>
      </w:pPr>
      <w:del w:id="411" w:author="Ryan Lemos" w:date="2019-09-28T11:17:00Z">
        <w:r w:rsidDel="00B70A30">
          <w:rPr>
            <w:noProof/>
          </w:rPr>
          <w:delText>3.7.1.1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95</w:delText>
        </w:r>
      </w:del>
    </w:p>
    <w:p w14:paraId="5ED6A4D4" w14:textId="387FE03E" w:rsidR="00753186" w:rsidDel="00B70A30" w:rsidRDefault="00753186">
      <w:pPr>
        <w:pStyle w:val="Sumrio4"/>
        <w:tabs>
          <w:tab w:val="left" w:pos="1200"/>
          <w:tab w:val="right" w:leader="dot" w:pos="9061"/>
        </w:tabs>
        <w:rPr>
          <w:del w:id="412" w:author="Ryan Lemos" w:date="2019-09-28T11:17:00Z"/>
          <w:rFonts w:asciiTheme="minorHAnsi" w:eastAsiaTheme="minorEastAsia" w:hAnsiTheme="minorHAnsi" w:cstheme="minorBidi"/>
          <w:noProof/>
          <w:sz w:val="22"/>
          <w:szCs w:val="22"/>
          <w:lang w:eastAsia="pt-BR"/>
        </w:rPr>
      </w:pPr>
      <w:del w:id="413" w:author="Ryan Lemos" w:date="2019-09-28T11:17:00Z">
        <w:r w:rsidDel="00B70A30">
          <w:rPr>
            <w:noProof/>
          </w:rPr>
          <w:delText>3.7.1.2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95</w:delText>
        </w:r>
      </w:del>
    </w:p>
    <w:p w14:paraId="6B7E450F" w14:textId="17FD3D8A" w:rsidR="00753186" w:rsidDel="00B70A30" w:rsidRDefault="00753186">
      <w:pPr>
        <w:pStyle w:val="Sumrio2"/>
        <w:tabs>
          <w:tab w:val="left" w:pos="1200"/>
          <w:tab w:val="right" w:leader="dot" w:pos="9061"/>
        </w:tabs>
        <w:rPr>
          <w:del w:id="414" w:author="Ryan Lemos" w:date="2019-09-28T11:17:00Z"/>
          <w:rFonts w:asciiTheme="minorHAnsi" w:eastAsiaTheme="minorEastAsia" w:hAnsiTheme="minorHAnsi" w:cstheme="minorBidi"/>
          <w:caps w:val="0"/>
          <w:noProof/>
          <w:sz w:val="22"/>
          <w:szCs w:val="22"/>
          <w:lang w:eastAsia="pt-BR"/>
        </w:rPr>
      </w:pPr>
      <w:del w:id="415" w:author="Ryan Lemos" w:date="2019-09-28T11:17:00Z">
        <w:r w:rsidDel="00B70A30">
          <w:rPr>
            <w:noProof/>
          </w:rPr>
          <w:delText>3.8</w:delText>
        </w:r>
        <w:r w:rsidDel="00B70A30">
          <w:rPr>
            <w:rFonts w:asciiTheme="minorHAnsi" w:eastAsiaTheme="minorEastAsia" w:hAnsiTheme="minorHAnsi" w:cstheme="minorBidi"/>
            <w:caps w:val="0"/>
            <w:noProof/>
            <w:sz w:val="22"/>
            <w:szCs w:val="22"/>
            <w:lang w:eastAsia="pt-BR"/>
          </w:rPr>
          <w:tab/>
        </w:r>
        <w:r w:rsidDel="00B70A30">
          <w:rPr>
            <w:noProof/>
          </w:rPr>
          <w:delText>Testes</w:delText>
        </w:r>
        <w:r w:rsidDel="00B70A30">
          <w:rPr>
            <w:noProof/>
          </w:rPr>
          <w:tab/>
          <w:delText>97</w:delText>
        </w:r>
      </w:del>
    </w:p>
    <w:p w14:paraId="662C4DCD" w14:textId="67FA010D" w:rsidR="00753186" w:rsidDel="00B70A30" w:rsidRDefault="00753186">
      <w:pPr>
        <w:pStyle w:val="Sumrio1"/>
        <w:tabs>
          <w:tab w:val="left" w:pos="1200"/>
          <w:tab w:val="right" w:leader="dot" w:pos="9061"/>
        </w:tabs>
        <w:rPr>
          <w:del w:id="416" w:author="Ryan Lemos" w:date="2019-09-28T11:17:00Z"/>
          <w:rFonts w:asciiTheme="minorHAnsi" w:eastAsiaTheme="minorEastAsia" w:hAnsiTheme="minorHAnsi" w:cstheme="minorBidi"/>
          <w:b w:val="0"/>
          <w:bCs w:val="0"/>
          <w:caps w:val="0"/>
          <w:noProof/>
          <w:sz w:val="22"/>
          <w:szCs w:val="22"/>
          <w:lang w:eastAsia="pt-BR"/>
        </w:rPr>
      </w:pPr>
      <w:del w:id="417" w:author="Ryan Lemos" w:date="2019-09-28T11:17:00Z">
        <w:r w:rsidRPr="005B582B" w:rsidDel="00B70A30">
          <w:rPr>
            <w:noProof/>
          </w:rPr>
          <w:delText>4</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Utilização</w:delText>
        </w:r>
        <w:r w:rsidDel="00B70A30">
          <w:rPr>
            <w:noProof/>
          </w:rPr>
          <w:tab/>
          <w:delText>99</w:delText>
        </w:r>
      </w:del>
    </w:p>
    <w:p w14:paraId="4CB1AD54" w14:textId="76B3F66D" w:rsidR="00753186" w:rsidDel="00B70A30" w:rsidRDefault="00753186">
      <w:pPr>
        <w:pStyle w:val="Sumrio1"/>
        <w:tabs>
          <w:tab w:val="left" w:pos="1200"/>
          <w:tab w:val="right" w:leader="dot" w:pos="9061"/>
        </w:tabs>
        <w:rPr>
          <w:del w:id="418" w:author="Ryan Lemos" w:date="2019-09-28T11:17:00Z"/>
          <w:rFonts w:asciiTheme="minorHAnsi" w:eastAsiaTheme="minorEastAsia" w:hAnsiTheme="minorHAnsi" w:cstheme="minorBidi"/>
          <w:b w:val="0"/>
          <w:bCs w:val="0"/>
          <w:caps w:val="0"/>
          <w:noProof/>
          <w:sz w:val="22"/>
          <w:szCs w:val="22"/>
          <w:lang w:eastAsia="pt-BR"/>
        </w:rPr>
      </w:pPr>
      <w:del w:id="419" w:author="Ryan Lemos" w:date="2019-09-28T11:17:00Z">
        <w:r w:rsidRPr="005B582B" w:rsidDel="00B70A30">
          <w:rPr>
            <w:noProof/>
          </w:rPr>
          <w:delText>5</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Considerações finais</w:delText>
        </w:r>
        <w:r w:rsidDel="00B70A30">
          <w:rPr>
            <w:noProof/>
          </w:rPr>
          <w:tab/>
          <w:delText>99</w:delText>
        </w:r>
      </w:del>
    </w:p>
    <w:p w14:paraId="57535305" w14:textId="25C57AE6" w:rsidR="00753186" w:rsidDel="00B70A30" w:rsidRDefault="00753186">
      <w:pPr>
        <w:pStyle w:val="Sumrio2"/>
        <w:tabs>
          <w:tab w:val="left" w:pos="1200"/>
          <w:tab w:val="right" w:leader="dot" w:pos="9061"/>
        </w:tabs>
        <w:rPr>
          <w:del w:id="420" w:author="Ryan Lemos" w:date="2019-09-28T11:17:00Z"/>
          <w:rFonts w:asciiTheme="minorHAnsi" w:eastAsiaTheme="minorEastAsia" w:hAnsiTheme="minorHAnsi" w:cstheme="minorBidi"/>
          <w:caps w:val="0"/>
          <w:noProof/>
          <w:sz w:val="22"/>
          <w:szCs w:val="22"/>
          <w:lang w:eastAsia="pt-BR"/>
        </w:rPr>
      </w:pPr>
      <w:del w:id="421" w:author="Ryan Lemos" w:date="2019-09-28T11:17:00Z">
        <w:r w:rsidRPr="005B582B" w:rsidDel="00B70A30">
          <w:rPr>
            <w:noProof/>
          </w:rPr>
          <w:delText>5.1</w:delText>
        </w:r>
        <w:r w:rsidDel="00B70A30">
          <w:rPr>
            <w:rFonts w:asciiTheme="minorHAnsi" w:eastAsiaTheme="minorEastAsia" w:hAnsiTheme="minorHAnsi" w:cstheme="minorBidi"/>
            <w:caps w:val="0"/>
            <w:noProof/>
            <w:sz w:val="22"/>
            <w:szCs w:val="22"/>
            <w:lang w:eastAsia="pt-BR"/>
          </w:rPr>
          <w:tab/>
        </w:r>
        <w:r w:rsidRPr="005B582B" w:rsidDel="00B70A30">
          <w:rPr>
            <w:noProof/>
          </w:rPr>
          <w:delText>Trabalhos futuros</w:delText>
        </w:r>
        <w:r w:rsidDel="00B70A30">
          <w:rPr>
            <w:noProof/>
          </w:rPr>
          <w:tab/>
          <w:delText>99</w:delText>
        </w:r>
      </w:del>
    </w:p>
    <w:p w14:paraId="32A4C90C" w14:textId="7F5DCAC1" w:rsidR="00753186" w:rsidDel="00B70A30" w:rsidRDefault="00753186">
      <w:pPr>
        <w:pStyle w:val="Sumrio1"/>
        <w:tabs>
          <w:tab w:val="right" w:leader="dot" w:pos="9061"/>
        </w:tabs>
        <w:rPr>
          <w:del w:id="422" w:author="Ryan Lemos" w:date="2019-09-28T11:17:00Z"/>
          <w:rFonts w:asciiTheme="minorHAnsi" w:eastAsiaTheme="minorEastAsia" w:hAnsiTheme="minorHAnsi" w:cstheme="minorBidi"/>
          <w:b w:val="0"/>
          <w:bCs w:val="0"/>
          <w:caps w:val="0"/>
          <w:noProof/>
          <w:sz w:val="22"/>
          <w:szCs w:val="22"/>
          <w:lang w:eastAsia="pt-BR"/>
        </w:rPr>
      </w:pPr>
      <w:del w:id="423" w:author="Ryan Lemos" w:date="2019-09-28T11:17:00Z">
        <w:r w:rsidDel="00B70A30">
          <w:rPr>
            <w:noProof/>
          </w:rPr>
          <w:delText>Referências</w:delText>
        </w:r>
        <w:r w:rsidDel="00B70A30">
          <w:rPr>
            <w:noProof/>
          </w:rPr>
          <w:tab/>
          <w:delText>100</w:delText>
        </w:r>
      </w:del>
    </w:p>
    <w:p w14:paraId="76C1B037" w14:textId="5B176185" w:rsidR="00753186" w:rsidDel="00B70A30" w:rsidRDefault="00753186">
      <w:pPr>
        <w:pStyle w:val="Sumrio1"/>
        <w:tabs>
          <w:tab w:val="right" w:leader="dot" w:pos="9061"/>
        </w:tabs>
        <w:rPr>
          <w:del w:id="424" w:author="Ryan Lemos" w:date="2019-09-28T11:17:00Z"/>
          <w:rFonts w:asciiTheme="minorHAnsi" w:eastAsiaTheme="minorEastAsia" w:hAnsiTheme="minorHAnsi" w:cstheme="minorBidi"/>
          <w:b w:val="0"/>
          <w:bCs w:val="0"/>
          <w:caps w:val="0"/>
          <w:noProof/>
          <w:sz w:val="22"/>
          <w:szCs w:val="22"/>
          <w:lang w:eastAsia="pt-BR"/>
        </w:rPr>
      </w:pPr>
      <w:del w:id="425" w:author="Ryan Lemos" w:date="2019-09-28T11:17:00Z">
        <w:r w:rsidDel="00B70A30">
          <w:rPr>
            <w:noProof/>
          </w:rPr>
          <w:delText>Apendice A - carta de pedido de permissão para uso de informações da escola International language center</w:delText>
        </w:r>
        <w:r w:rsidDel="00B70A30">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426" w:name="_Ref528267984"/>
      <w:bookmarkStart w:id="427" w:name="_Toc20561891"/>
      <w:r w:rsidRPr="006A6D09">
        <w:rPr>
          <w:szCs w:val="24"/>
        </w:rPr>
        <w:lastRenderedPageBreak/>
        <w:t>INTRODUÇÃO</w:t>
      </w:r>
      <w:bookmarkEnd w:id="426"/>
      <w:bookmarkEnd w:id="427"/>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428"/>
      <w:r w:rsidR="00661406">
        <w:t>desempenho</w:t>
      </w:r>
      <w:commentRangeEnd w:id="428"/>
      <w:r w:rsidR="0097329B">
        <w:rPr>
          <w:rStyle w:val="Refdecomentrio"/>
        </w:rPr>
        <w:commentReference w:id="428"/>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29" w:name="_Ref528269096"/>
      <w:bookmarkStart w:id="430" w:name="_Toc20561892"/>
      <w:r>
        <w:lastRenderedPageBreak/>
        <w:t>Referencial teórico</w:t>
      </w:r>
      <w:bookmarkEnd w:id="429"/>
      <w:bookmarkEnd w:id="43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31" w:name="_Toc20561893"/>
      <w:r>
        <w:t xml:space="preserve">Educação </w:t>
      </w:r>
      <w:r w:rsidR="00D61CB9">
        <w:t>a distância – ambiente virtual</w:t>
      </w:r>
      <w:bookmarkEnd w:id="43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32" w:name="_Ref527667254"/>
      <w:bookmarkStart w:id="433" w:name="_Toc20561894"/>
      <w:r w:rsidRPr="00C119E4">
        <w:t>Metodologias/sistemas de apoio de ensino de idiomas</w:t>
      </w:r>
      <w:bookmarkEnd w:id="432"/>
      <w:bookmarkEnd w:id="43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566C2BA"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r w:rsidR="009E0DFF">
        <w:rPr>
          <w:rStyle w:val="Refdecomentrio"/>
        </w:rPr>
        <w:commentReference w:id="434"/>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B70A30">
        <w:t xml:space="preserve">Figura </w:t>
      </w:r>
      <w:r w:rsidR="00B70A30">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ADE0692" w:rsidR="00C87DBE" w:rsidRDefault="00C87DBE" w:rsidP="00FC0021">
      <w:pPr>
        <w:pStyle w:val="Legenda"/>
        <w:keepNext/>
      </w:pPr>
      <w:bookmarkStart w:id="435" w:name="_Ref526524016"/>
      <w:r>
        <w:t xml:space="preserve">Figura </w:t>
      </w:r>
      <w:r w:rsidR="00921163">
        <w:fldChar w:fldCharType="begin"/>
      </w:r>
      <w:r w:rsidR="00921163">
        <w:instrText xml:space="preserve"> SEQ Figura \* ARABIC </w:instrText>
      </w:r>
      <w:r w:rsidR="00921163">
        <w:fldChar w:fldCharType="separate"/>
      </w:r>
      <w:r w:rsidR="00964F27">
        <w:rPr>
          <w:noProof/>
        </w:rPr>
        <w:t>1</w:t>
      </w:r>
      <w:r w:rsidR="00921163">
        <w:fldChar w:fldCharType="end"/>
      </w:r>
      <w:bookmarkEnd w:id="435"/>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436"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4F5910" w:rsidR="00C87DBE" w:rsidRDefault="00C87DBE" w:rsidP="00FC0021">
      <w:pPr>
        <w:pStyle w:val="Legenda"/>
        <w:keepNext/>
      </w:pPr>
      <w:r>
        <w:t xml:space="preserve">Figura </w:t>
      </w:r>
      <w:r w:rsidR="00921163">
        <w:fldChar w:fldCharType="begin"/>
      </w:r>
      <w:r w:rsidR="00921163">
        <w:instrText xml:space="preserve"> SEQ Figura \* ARABIC </w:instrText>
      </w:r>
      <w:r w:rsidR="00921163">
        <w:fldChar w:fldCharType="separate"/>
      </w:r>
      <w:r w:rsidR="00964F27">
        <w:rPr>
          <w:noProof/>
        </w:rPr>
        <w:t>2</w:t>
      </w:r>
      <w:r w:rsidR="00921163">
        <w:fldChar w:fldCharType="end"/>
      </w:r>
      <w:bookmarkEnd w:id="436"/>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1A390CEE"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B70A30">
        <w:t xml:space="preserve">Figura </w:t>
      </w:r>
      <w:r w:rsidR="00B70A30">
        <w:rPr>
          <w:noProof/>
        </w:rPr>
        <w:t>3</w:t>
      </w:r>
      <w:r w:rsidR="009113A0">
        <w:fldChar w:fldCharType="end"/>
      </w:r>
      <w:r w:rsidR="00D61CB9">
        <w:t>.</w:t>
      </w:r>
    </w:p>
    <w:p w14:paraId="33ECC058" w14:textId="77777777" w:rsidR="00F90045" w:rsidRPr="009B3841" w:rsidRDefault="00F90045" w:rsidP="00952162"/>
    <w:p w14:paraId="1C9BB9C7" w14:textId="541642D8" w:rsidR="00C87DBE" w:rsidRDefault="00C87DBE" w:rsidP="00FC0021">
      <w:pPr>
        <w:pStyle w:val="Legenda"/>
        <w:keepNext/>
      </w:pPr>
      <w:bookmarkStart w:id="437" w:name="_Ref526523978"/>
      <w:r>
        <w:t xml:space="preserve">Figura </w:t>
      </w:r>
      <w:r w:rsidR="00921163">
        <w:fldChar w:fldCharType="begin"/>
      </w:r>
      <w:r w:rsidR="00921163">
        <w:instrText xml:space="preserve"> SEQ Figura \* ARABIC </w:instrText>
      </w:r>
      <w:r w:rsidR="00921163">
        <w:fldChar w:fldCharType="separate"/>
      </w:r>
      <w:r w:rsidR="00964F27">
        <w:rPr>
          <w:noProof/>
        </w:rPr>
        <w:t>3</w:t>
      </w:r>
      <w:r w:rsidR="00921163">
        <w:fldChar w:fldCharType="end"/>
      </w:r>
      <w:bookmarkEnd w:id="437"/>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11B954F3"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B70A30">
        <w:t xml:space="preserve">Figura </w:t>
      </w:r>
      <w:r w:rsidR="00B70A30">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1D2A8D73" w:rsidR="00C87DBE" w:rsidRDefault="00C87DBE" w:rsidP="00FC0021">
      <w:pPr>
        <w:pStyle w:val="Legenda"/>
        <w:keepNext/>
      </w:pPr>
      <w:bookmarkStart w:id="438" w:name="_Ref526523959"/>
      <w:r>
        <w:lastRenderedPageBreak/>
        <w:t xml:space="preserve">Figura </w:t>
      </w:r>
      <w:r w:rsidR="00921163">
        <w:fldChar w:fldCharType="begin"/>
      </w:r>
      <w:r w:rsidR="00921163">
        <w:instrText xml:space="preserve"> SEQ Figura \* ARABIC </w:instrText>
      </w:r>
      <w:r w:rsidR="00921163">
        <w:fldChar w:fldCharType="separate"/>
      </w:r>
      <w:r w:rsidR="00964F27">
        <w:rPr>
          <w:noProof/>
        </w:rPr>
        <w:t>4</w:t>
      </w:r>
      <w:r w:rsidR="00921163">
        <w:fldChar w:fldCharType="end"/>
      </w:r>
      <w:bookmarkEnd w:id="438"/>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439" w:name="_Toc20561895"/>
      <w:r>
        <w:t>Desenvolvimento</w:t>
      </w:r>
      <w:r w:rsidR="00830B0E">
        <w:t xml:space="preserve"> e tecnologias</w:t>
      </w:r>
      <w:r>
        <w:t xml:space="preserve"> de </w:t>
      </w:r>
      <w:r w:rsidRPr="005329D1">
        <w:t>sistemas</w:t>
      </w:r>
      <w:r>
        <w:t xml:space="preserve"> Web</w:t>
      </w:r>
      <w:bookmarkEnd w:id="439"/>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440" w:name="_Toc20561896"/>
      <w:r>
        <w:t>C</w:t>
      </w:r>
      <w:r w:rsidR="00C04015">
        <w:t>ontrole de acesso</w:t>
      </w:r>
      <w:r w:rsidR="00F71835">
        <w:t>s</w:t>
      </w:r>
      <w:bookmarkEnd w:id="440"/>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2CFEC7EE" w:rsidR="005A2D83" w:rsidRDefault="0008077F" w:rsidP="005A2D83">
      <w:r>
        <w:t xml:space="preserve">O </w:t>
      </w:r>
      <w:r>
        <w:fldChar w:fldCharType="begin"/>
      </w:r>
      <w:r>
        <w:instrText xml:space="preserve"> REF _Ref526533823 \h </w:instrText>
      </w:r>
      <w:r>
        <w:fldChar w:fldCharType="separate"/>
      </w:r>
      <w:ins w:id="441" w:author="Ryan Lemos" w:date="2019-09-28T11:17:00Z">
        <w:r w:rsidR="00B70A30" w:rsidRPr="00952162">
          <w:rPr>
            <w:i/>
          </w:rPr>
          <w:t>Framework</w:t>
        </w:r>
        <w:r w:rsidR="00B70A30">
          <w:t xml:space="preserve"> </w:t>
        </w:r>
        <w:proofErr w:type="spellStart"/>
        <w:r w:rsidR="00B70A30" w:rsidRPr="003635FC">
          <w:t>Laravel</w:t>
        </w:r>
      </w:ins>
      <w:proofErr w:type="spellEnd"/>
      <w:del w:id="442" w:author="Ryan Lemos" w:date="2019-09-28T11:17:00Z">
        <w:r w:rsidR="00640D2B" w:rsidRPr="00952162" w:rsidDel="00B70A30">
          <w:rPr>
            <w:i/>
          </w:rPr>
          <w:delText>Framework</w:delText>
        </w:r>
        <w:r w:rsidR="00640D2B" w:rsidDel="00B70A30">
          <w:delText xml:space="preserve"> </w:delText>
        </w:r>
        <w:r w:rsidR="00640D2B" w:rsidRPr="003635FC" w:rsidDel="00B70A30">
          <w:delText>Laravel</w:delText>
        </w:r>
      </w:del>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ins w:id="443" w:author="Ryan Lemos" w:date="2019-09-28T11:17:00Z">
        <w:r w:rsidR="00B70A30">
          <w:t>2.2.4.12</w:t>
        </w:r>
      </w:ins>
      <w:del w:id="444" w:author="Ryan Lemos" w:date="2019-09-28T11:17:00Z">
        <w:r w:rsidR="00640D2B" w:rsidDel="00B70A30">
          <w:delText>5.2.5.5</w:delText>
        </w:r>
      </w:del>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445" w:name="_Toc20561897"/>
      <w:r>
        <w:t>Interação humano computador (IHC)</w:t>
      </w:r>
      <w:bookmarkEnd w:id="44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45D7620"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B70A30">
        <w:t xml:space="preserve">Figura </w:t>
      </w:r>
      <w:r w:rsidR="00B70A30">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60A1A142" w:rsidR="00C87DBE" w:rsidRDefault="00C87DBE" w:rsidP="00FC0021">
      <w:pPr>
        <w:pStyle w:val="Legenda"/>
        <w:keepNext/>
      </w:pPr>
      <w:bookmarkStart w:id="446" w:name="_Ref526523912"/>
      <w:r>
        <w:t xml:space="preserve">Figura </w:t>
      </w:r>
      <w:r w:rsidR="00921163">
        <w:fldChar w:fldCharType="begin"/>
      </w:r>
      <w:r w:rsidR="00921163">
        <w:instrText xml:space="preserve"> SEQ Figura \* ARABIC </w:instrText>
      </w:r>
      <w:r w:rsidR="00921163">
        <w:fldChar w:fldCharType="separate"/>
      </w:r>
      <w:r w:rsidR="00964F27">
        <w:rPr>
          <w:noProof/>
        </w:rPr>
        <w:t>5</w:t>
      </w:r>
      <w:r w:rsidR="00921163">
        <w:fldChar w:fldCharType="end"/>
      </w:r>
      <w:bookmarkEnd w:id="446"/>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47" w:name="_Toc20561898"/>
      <w:r>
        <w:t>Engenharia de Software</w:t>
      </w:r>
      <w:bookmarkEnd w:id="44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42D0A9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B70A30">
        <w:t xml:space="preserve">Figura </w:t>
      </w:r>
      <w:r w:rsidR="00B70A30">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9E1A744" w:rsidR="00D51047" w:rsidRDefault="00D51047" w:rsidP="00D51047">
      <w:pPr>
        <w:pStyle w:val="Legenda"/>
        <w:keepNext/>
      </w:pPr>
      <w:bookmarkStart w:id="448" w:name="_Ref527140900"/>
      <w:r>
        <w:t xml:space="preserve">Figura </w:t>
      </w:r>
      <w:r w:rsidR="00921163">
        <w:fldChar w:fldCharType="begin"/>
      </w:r>
      <w:r w:rsidR="00921163">
        <w:instrText xml:space="preserve"> SEQ Figura \* ARABIC </w:instrText>
      </w:r>
      <w:r w:rsidR="00921163">
        <w:fldChar w:fldCharType="separate"/>
      </w:r>
      <w:r w:rsidR="00964F27">
        <w:rPr>
          <w:noProof/>
        </w:rPr>
        <w:t>6</w:t>
      </w:r>
      <w:r w:rsidR="00921163">
        <w:fldChar w:fldCharType="end"/>
      </w:r>
      <w:bookmarkEnd w:id="448"/>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49" w:name="_Toc2056189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49"/>
    </w:p>
    <w:p w14:paraId="4DD245A6" w14:textId="77777777" w:rsidR="00CB3C88" w:rsidRDefault="00CB3C88" w:rsidP="00952162"/>
    <w:p w14:paraId="16C6DBA1" w14:textId="50DF2740"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B70A30">
        <w:t xml:space="preserve">Figura </w:t>
      </w:r>
      <w:r w:rsidR="00B70A30">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3C7CA145" w:rsidR="009B1B55" w:rsidRDefault="009B1B55" w:rsidP="00952162">
      <w:pPr>
        <w:pStyle w:val="Legenda"/>
        <w:keepNext/>
      </w:pPr>
      <w:bookmarkStart w:id="450" w:name="_Ref527049055"/>
      <w:r>
        <w:t xml:space="preserve">Figura </w:t>
      </w:r>
      <w:r w:rsidR="00921163">
        <w:fldChar w:fldCharType="begin"/>
      </w:r>
      <w:r w:rsidR="00921163">
        <w:instrText xml:space="preserve"> SEQ Figura \* ARABIC </w:instrText>
      </w:r>
      <w:r w:rsidR="00921163">
        <w:fldChar w:fldCharType="separate"/>
      </w:r>
      <w:r w:rsidR="00964F27">
        <w:rPr>
          <w:noProof/>
        </w:rPr>
        <w:t>7</w:t>
      </w:r>
      <w:r w:rsidR="00921163">
        <w:fldChar w:fldCharType="end"/>
      </w:r>
      <w:bookmarkEnd w:id="450"/>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D6B2F95"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451" w:author="Ryan Lemos" w:date="2019-09-28T11:17:00Z">
        <w:r w:rsidR="00B70A30">
          <w:t xml:space="preserve">Figura </w:t>
        </w:r>
        <w:r w:rsidR="00B70A30">
          <w:rPr>
            <w:noProof/>
          </w:rPr>
          <w:t>7</w:t>
        </w:r>
      </w:ins>
      <w:del w:id="452" w:author="Ryan Lemos" w:date="2019-09-28T11:17:00Z">
        <w:r w:rsidR="00640D2B" w:rsidDel="00B70A30">
          <w:delText xml:space="preserve">Figura </w:delText>
        </w:r>
        <w:r w:rsidR="00640D2B" w:rsidDel="00B70A30">
          <w:rPr>
            <w:noProof/>
          </w:rPr>
          <w:delText>8</w:delText>
        </w:r>
      </w:del>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D86F598"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B70A30">
        <w:t xml:space="preserve">Figura </w:t>
      </w:r>
      <w:r w:rsidR="00B70A30">
        <w:rPr>
          <w:noProof/>
        </w:rPr>
        <w:t>8</w:t>
      </w:r>
      <w:r>
        <w:fldChar w:fldCharType="end"/>
      </w:r>
      <w:r>
        <w:t>, que relata um processo de compra de um determinado item.</w:t>
      </w:r>
    </w:p>
    <w:p w14:paraId="2819395E" w14:textId="77777777" w:rsidR="00C91611" w:rsidRDefault="00C91611" w:rsidP="009B1B55"/>
    <w:p w14:paraId="6ABA8092" w14:textId="56ED11B9" w:rsidR="00C91611" w:rsidRDefault="00C91611" w:rsidP="00952162">
      <w:pPr>
        <w:pStyle w:val="Legenda"/>
        <w:keepNext/>
      </w:pPr>
      <w:bookmarkStart w:id="453" w:name="_Ref527053242"/>
      <w:r>
        <w:t xml:space="preserve">Figura </w:t>
      </w:r>
      <w:r w:rsidR="00921163">
        <w:fldChar w:fldCharType="begin"/>
      </w:r>
      <w:r w:rsidR="00921163">
        <w:instrText xml:space="preserve"> SEQ Figura \* ARABIC </w:instrText>
      </w:r>
      <w:r w:rsidR="00921163">
        <w:fldChar w:fldCharType="separate"/>
      </w:r>
      <w:r w:rsidR="00964F27">
        <w:rPr>
          <w:noProof/>
        </w:rPr>
        <w:t>8</w:t>
      </w:r>
      <w:r w:rsidR="00921163">
        <w:fldChar w:fldCharType="end"/>
      </w:r>
      <w:bookmarkEnd w:id="453"/>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F6913B9"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454" w:author="Ryan Lemos" w:date="2019-09-28T11:17:00Z">
        <w:r w:rsidR="00B70A30">
          <w:t xml:space="preserve">Figura </w:t>
        </w:r>
        <w:r w:rsidR="00B70A30">
          <w:rPr>
            <w:noProof/>
          </w:rPr>
          <w:t>9</w:t>
        </w:r>
      </w:ins>
      <w:del w:id="455" w:author="Ryan Lemos" w:date="2019-09-28T11:17:00Z">
        <w:r w:rsidR="00640D2B" w:rsidDel="00B70A30">
          <w:delText xml:space="preserve">Figura </w:delText>
        </w:r>
        <w:r w:rsidR="00640D2B" w:rsidDel="00B70A30">
          <w:rPr>
            <w:noProof/>
          </w:rPr>
          <w:delText>10</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B70A30">
        <w:t xml:space="preserve">Figura </w:t>
      </w:r>
      <w:r w:rsidR="00B70A30">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2E04E188" w:rsidR="000C5598" w:rsidRDefault="000C5598" w:rsidP="00952162">
      <w:pPr>
        <w:pStyle w:val="Legenda"/>
        <w:keepNext/>
      </w:pPr>
      <w:bookmarkStart w:id="456" w:name="_Ref527053785"/>
      <w:r>
        <w:lastRenderedPageBreak/>
        <w:t xml:space="preserve">Figura </w:t>
      </w:r>
      <w:r w:rsidR="00921163">
        <w:fldChar w:fldCharType="begin"/>
      </w:r>
      <w:r w:rsidR="00921163">
        <w:instrText xml:space="preserve"> SEQ Figura \* ARABIC </w:instrText>
      </w:r>
      <w:r w:rsidR="00921163">
        <w:fldChar w:fldCharType="separate"/>
      </w:r>
      <w:r w:rsidR="00964F27">
        <w:rPr>
          <w:noProof/>
        </w:rPr>
        <w:t>9</w:t>
      </w:r>
      <w:r w:rsidR="00921163">
        <w:fldChar w:fldCharType="end"/>
      </w:r>
      <w:bookmarkEnd w:id="456"/>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23D60A83"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B70A30">
        <w:t xml:space="preserve">Figura </w:t>
      </w:r>
      <w:r w:rsidR="00B70A30">
        <w:rPr>
          <w:noProof/>
        </w:rPr>
        <w:t>10</w:t>
      </w:r>
      <w:r w:rsidR="00442213">
        <w:fldChar w:fldCharType="end"/>
      </w:r>
      <w:r w:rsidR="00442213">
        <w:t xml:space="preserve">. </w:t>
      </w:r>
    </w:p>
    <w:p w14:paraId="55ABC2B9" w14:textId="77777777" w:rsidR="00442213" w:rsidRDefault="00442213" w:rsidP="00B51C84"/>
    <w:p w14:paraId="395A20AE" w14:textId="05A1E92B" w:rsidR="00442213" w:rsidRDefault="00442213" w:rsidP="00952162">
      <w:pPr>
        <w:pStyle w:val="Legenda"/>
        <w:keepNext/>
      </w:pPr>
      <w:bookmarkStart w:id="457" w:name="_Ref527057497"/>
      <w:r>
        <w:t xml:space="preserve">Figura </w:t>
      </w:r>
      <w:r w:rsidR="00921163">
        <w:fldChar w:fldCharType="begin"/>
      </w:r>
      <w:r w:rsidR="00921163">
        <w:instrText xml:space="preserve"> SEQ Figura \* ARABIC </w:instrText>
      </w:r>
      <w:r w:rsidR="00921163">
        <w:fldChar w:fldCharType="separate"/>
      </w:r>
      <w:r w:rsidR="00964F27">
        <w:rPr>
          <w:noProof/>
        </w:rPr>
        <w:t>10</w:t>
      </w:r>
      <w:r w:rsidR="00921163">
        <w:fldChar w:fldCharType="end"/>
      </w:r>
      <w:bookmarkEnd w:id="457"/>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2DFD999"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B70A30">
        <w:t xml:space="preserve">Figura </w:t>
      </w:r>
      <w:r w:rsidR="00B70A30">
        <w:rPr>
          <w:noProof/>
        </w:rPr>
        <w:t>11</w:t>
      </w:r>
      <w:r>
        <w:fldChar w:fldCharType="end"/>
      </w:r>
      <w:r>
        <w:t xml:space="preserve">. </w:t>
      </w:r>
    </w:p>
    <w:p w14:paraId="63ABDE0D" w14:textId="77777777" w:rsidR="00E33640" w:rsidRDefault="00E33640" w:rsidP="009E0F65"/>
    <w:p w14:paraId="53728571" w14:textId="65B7C63C" w:rsidR="000337A3" w:rsidRDefault="000337A3" w:rsidP="00952162">
      <w:pPr>
        <w:pStyle w:val="Legenda"/>
        <w:keepNext/>
      </w:pPr>
      <w:bookmarkStart w:id="458" w:name="_Ref527059135"/>
      <w:r>
        <w:t xml:space="preserve">Figura </w:t>
      </w:r>
      <w:r w:rsidR="00921163">
        <w:fldChar w:fldCharType="begin"/>
      </w:r>
      <w:r w:rsidR="00921163">
        <w:instrText xml:space="preserve"> SEQ Figura \* ARABIC </w:instrText>
      </w:r>
      <w:r w:rsidR="00921163">
        <w:fldChar w:fldCharType="separate"/>
      </w:r>
      <w:r w:rsidR="00964F27">
        <w:rPr>
          <w:noProof/>
        </w:rPr>
        <w:t>11</w:t>
      </w:r>
      <w:r w:rsidR="00921163">
        <w:fldChar w:fldCharType="end"/>
      </w:r>
      <w:bookmarkEnd w:id="45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59" w:name="_Ref528268444"/>
      <w:bookmarkStart w:id="460" w:name="_Toc20561900"/>
      <w:r>
        <w:t xml:space="preserve">Metodologia </w:t>
      </w:r>
      <w:r w:rsidR="00DD30FE">
        <w:t>Ágil</w:t>
      </w:r>
      <w:bookmarkEnd w:id="459"/>
      <w:bookmarkEnd w:id="460"/>
    </w:p>
    <w:p w14:paraId="45BFF314" w14:textId="77777777" w:rsidR="00A82B12" w:rsidRDefault="00A82B12" w:rsidP="00A82B12"/>
    <w:p w14:paraId="6FDD32D6" w14:textId="6335E591"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B70A30">
        <w:t xml:space="preserve">Figura </w:t>
      </w:r>
      <w:r w:rsidR="00B70A30">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E6D0EAD" w:rsidR="00D069A7" w:rsidRDefault="00D069A7" w:rsidP="00952162">
      <w:pPr>
        <w:pStyle w:val="Legenda"/>
        <w:keepNext/>
      </w:pPr>
      <w:bookmarkStart w:id="461" w:name="_Ref526797528"/>
      <w:r>
        <w:t xml:space="preserve">Figura </w:t>
      </w:r>
      <w:r w:rsidR="00921163">
        <w:fldChar w:fldCharType="begin"/>
      </w:r>
      <w:r w:rsidR="00921163">
        <w:instrText xml:space="preserve"> SEQ Figura \* ARABIC </w:instrText>
      </w:r>
      <w:r w:rsidR="00921163">
        <w:fldChar w:fldCharType="separate"/>
      </w:r>
      <w:r w:rsidR="00964F27">
        <w:rPr>
          <w:noProof/>
        </w:rPr>
        <w:t>12</w:t>
      </w:r>
      <w:r w:rsidR="00921163">
        <w:fldChar w:fldCharType="end"/>
      </w:r>
      <w:bookmarkEnd w:id="46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5B4C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ins w:id="462" w:author="Ryan Lemos" w:date="2019-09-28T11:17:00Z">
        <w:r w:rsidR="00B70A30">
          <w:t>2.2.3.3</w:t>
        </w:r>
      </w:ins>
      <w:del w:id="463" w:author="Ryan Lemos" w:date="2019-09-28T11:17:00Z">
        <w:r w:rsidR="00640D2B" w:rsidDel="00B70A30">
          <w:delText>5.2.3.5</w:delText>
        </w:r>
      </w:del>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64" w:name="_Ref527668666"/>
      <w:bookmarkStart w:id="465" w:name="_Toc20561901"/>
      <w:r w:rsidRPr="00952162">
        <w:rPr>
          <w:i/>
        </w:rPr>
        <w:t xml:space="preserve">Extreme </w:t>
      </w:r>
      <w:proofErr w:type="spellStart"/>
      <w:r w:rsidRPr="00952162">
        <w:rPr>
          <w:i/>
        </w:rPr>
        <w:t>Programming</w:t>
      </w:r>
      <w:proofErr w:type="spellEnd"/>
      <w:r w:rsidR="00B26489">
        <w:t xml:space="preserve"> </w:t>
      </w:r>
      <w:r>
        <w:t>(XP)</w:t>
      </w:r>
      <w:bookmarkEnd w:id="464"/>
      <w:bookmarkEnd w:id="465"/>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3259349C" w:rsidR="00F03DA2" w:rsidRDefault="00F03DA2" w:rsidP="00F03DA2">
      <w:pPr>
        <w:pStyle w:val="Legenda"/>
        <w:keepNext/>
      </w:pPr>
      <w:r>
        <w:t xml:space="preserve">Figura </w:t>
      </w:r>
      <w:r w:rsidR="00921163">
        <w:fldChar w:fldCharType="begin"/>
      </w:r>
      <w:r w:rsidR="00921163">
        <w:instrText xml:space="preserve"> SEQ Figura \* ARABIC </w:instrText>
      </w:r>
      <w:r w:rsidR="00921163">
        <w:fldChar w:fldCharType="separate"/>
      </w:r>
      <w:r w:rsidR="00964F27">
        <w:rPr>
          <w:noProof/>
        </w:rPr>
        <w:t>13</w:t>
      </w:r>
      <w:r w:rsidR="00921163">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1E92610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proofErr w:type="gramStart"/>
      <w:r>
        <w:t>o mesmo</w:t>
      </w:r>
      <w:proofErr w:type="gramEnd"/>
      <w:r>
        <w:t xml:space="preserve">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w:t>
      </w:r>
      <w:proofErr w:type="spellStart"/>
      <w:r w:rsidR="0064714D">
        <w:t>Hirama</w:t>
      </w:r>
      <w:proofErr w:type="spellEnd"/>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66" w:name="_Toc20561902"/>
      <w:r>
        <w:t xml:space="preserve">Tecnologias para desenvolvimento </w:t>
      </w:r>
      <w:r w:rsidR="00D61CB9">
        <w:t>WEB</w:t>
      </w:r>
      <w:bookmarkEnd w:id="466"/>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r w:rsidR="00C16820">
        <w:rPr>
          <w:rStyle w:val="Refdecomentrio"/>
        </w:rPr>
        <w:commentReference w:id="467"/>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468" w:name="_Toc20561903"/>
      <w:r>
        <w:t xml:space="preserve">Navegadores </w:t>
      </w:r>
      <w:commentRangeStart w:id="469"/>
      <w:r>
        <w:t>Web</w:t>
      </w:r>
      <w:commentRangeEnd w:id="469"/>
      <w:r w:rsidR="00DF1ECF">
        <w:rPr>
          <w:rStyle w:val="Refdecomentrio"/>
          <w:iCs w:val="0"/>
        </w:rPr>
        <w:commentReference w:id="469"/>
      </w:r>
      <w:bookmarkEnd w:id="468"/>
    </w:p>
    <w:p w14:paraId="66E2520C" w14:textId="77777777" w:rsidR="002D0367" w:rsidRPr="00B70A30" w:rsidRDefault="002D0367" w:rsidP="00B70A30"/>
    <w:p w14:paraId="09DCB5E0" w14:textId="08BB47CD" w:rsidR="00BB5564" w:rsidRPr="00BB5564" w:rsidRDefault="002D0367">
      <w:pPr>
        <w:pStyle w:val="Ttulo4"/>
      </w:pPr>
      <w:bookmarkStart w:id="470" w:name="_Toc20561904"/>
      <w:r>
        <w:t xml:space="preserve">Visual Studio </w:t>
      </w:r>
      <w:proofErr w:type="spellStart"/>
      <w:r>
        <w:t>Code</w:t>
      </w:r>
      <w:proofErr w:type="spellEnd"/>
      <w:r>
        <w:t xml:space="preserve"> (</w:t>
      </w:r>
      <w:commentRangeStart w:id="471"/>
      <w:r>
        <w:t>VSCODE</w:t>
      </w:r>
      <w:commentRangeEnd w:id="471"/>
      <w:r w:rsidR="00BB5564">
        <w:rPr>
          <w:rStyle w:val="Refdecomentrio"/>
          <w:iCs w:val="0"/>
        </w:rPr>
        <w:commentReference w:id="471"/>
      </w:r>
      <w:r>
        <w:t>)</w:t>
      </w:r>
      <w:bookmarkEnd w:id="470"/>
    </w:p>
    <w:p w14:paraId="6D5C70EB" w14:textId="77777777" w:rsidR="00775631" w:rsidRPr="00775631" w:rsidRDefault="00775631"/>
    <w:p w14:paraId="1E9906B9" w14:textId="77777777" w:rsidR="00D61CB9" w:rsidRPr="00D8016C" w:rsidRDefault="0034001E" w:rsidP="00D61CB9">
      <w:pPr>
        <w:pStyle w:val="Ttulo4"/>
        <w:rPr>
          <w:lang w:val="en-US"/>
        </w:rPr>
      </w:pPr>
      <w:bookmarkStart w:id="472" w:name="_Toc2056190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72"/>
    </w:p>
    <w:p w14:paraId="6FA39729" w14:textId="77777777" w:rsidR="00CA0AB3" w:rsidRPr="00D8016C" w:rsidRDefault="00CA0AB3" w:rsidP="00952162">
      <w:pPr>
        <w:rPr>
          <w:lang w:val="en-US"/>
        </w:rPr>
      </w:pPr>
    </w:p>
    <w:p w14:paraId="71EAE352" w14:textId="31891D49"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B70A30">
        <w:t xml:space="preserve">Figura </w:t>
      </w:r>
      <w:r w:rsidR="00B70A30">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31729AB" w:rsidR="001C7EEF" w:rsidRDefault="001C7EEF" w:rsidP="00952162">
      <w:pPr>
        <w:pStyle w:val="Legenda"/>
        <w:keepNext/>
      </w:pPr>
      <w:bookmarkStart w:id="473" w:name="_Ref526671958"/>
      <w:r>
        <w:t xml:space="preserve">Figura </w:t>
      </w:r>
      <w:r w:rsidR="00921163">
        <w:fldChar w:fldCharType="begin"/>
      </w:r>
      <w:r w:rsidR="00921163">
        <w:instrText xml:space="preserve"> SEQ Figura \* ARABIC </w:instrText>
      </w:r>
      <w:r w:rsidR="00921163">
        <w:fldChar w:fldCharType="separate"/>
      </w:r>
      <w:r w:rsidR="00964F27">
        <w:rPr>
          <w:noProof/>
        </w:rPr>
        <w:t>14</w:t>
      </w:r>
      <w:r w:rsidR="00921163">
        <w:fldChar w:fldCharType="end"/>
      </w:r>
      <w:bookmarkEnd w:id="473"/>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74" w:name="_Toc20561906"/>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74"/>
    </w:p>
    <w:p w14:paraId="41EF115A" w14:textId="77777777" w:rsidR="00510265" w:rsidRDefault="00510265" w:rsidP="00510265"/>
    <w:p w14:paraId="0B79814A" w14:textId="256BB303"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B70A30">
        <w:t xml:space="preserve">Figura </w:t>
      </w:r>
      <w:r w:rsidR="00B70A30">
        <w:rPr>
          <w:noProof/>
        </w:rPr>
        <w:t>15</w:t>
      </w:r>
      <w:r w:rsidR="005555D4">
        <w:fldChar w:fldCharType="end"/>
      </w:r>
      <w:r w:rsidR="003A3433">
        <w:t xml:space="preserve">. </w:t>
      </w:r>
    </w:p>
    <w:p w14:paraId="4F61B452" w14:textId="77777777" w:rsidR="00113E53" w:rsidRDefault="00113E53" w:rsidP="00952162">
      <w:pPr>
        <w:pStyle w:val="Fontes"/>
      </w:pPr>
    </w:p>
    <w:p w14:paraId="724F8FB8" w14:textId="7E31E94C" w:rsidR="00211EBC" w:rsidRDefault="00211EBC" w:rsidP="00952162">
      <w:pPr>
        <w:pStyle w:val="Legenda"/>
        <w:keepNext/>
      </w:pPr>
      <w:bookmarkStart w:id="475" w:name="_Ref527141144"/>
      <w:r>
        <w:lastRenderedPageBreak/>
        <w:t xml:space="preserve">Figura </w:t>
      </w:r>
      <w:r w:rsidR="00921163">
        <w:fldChar w:fldCharType="begin"/>
      </w:r>
      <w:r w:rsidR="00921163">
        <w:instrText xml:space="preserve"> SEQ Figura \* ARABIC </w:instrText>
      </w:r>
      <w:r w:rsidR="00921163">
        <w:fldChar w:fldCharType="separate"/>
      </w:r>
      <w:r w:rsidR="00964F27">
        <w:rPr>
          <w:noProof/>
        </w:rPr>
        <w:t>15</w:t>
      </w:r>
      <w:r w:rsidR="00921163">
        <w:fldChar w:fldCharType="end"/>
      </w:r>
      <w:bookmarkEnd w:id="475"/>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C1AA572"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B70A30">
        <w:t xml:space="preserve">Figura </w:t>
      </w:r>
      <w:r w:rsidR="00B70A3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6BD52760" w:rsidR="00402C84" w:rsidRDefault="00402C84" w:rsidP="00952162">
      <w:pPr>
        <w:pStyle w:val="Legenda"/>
        <w:keepNext/>
      </w:pPr>
      <w:bookmarkStart w:id="476" w:name="_Ref527141178"/>
      <w:r>
        <w:t xml:space="preserve">Figura </w:t>
      </w:r>
      <w:r w:rsidR="00921163">
        <w:fldChar w:fldCharType="begin"/>
      </w:r>
      <w:r w:rsidR="00921163">
        <w:instrText xml:space="preserve"> SEQ Figura \* ARABIC </w:instrText>
      </w:r>
      <w:r w:rsidR="00921163">
        <w:fldChar w:fldCharType="separate"/>
      </w:r>
      <w:r w:rsidR="00964F27">
        <w:rPr>
          <w:noProof/>
        </w:rPr>
        <w:t>16</w:t>
      </w:r>
      <w:r w:rsidR="00921163">
        <w:fldChar w:fldCharType="end"/>
      </w:r>
      <w:bookmarkEnd w:id="476"/>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3160506E"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B70A30">
        <w:t xml:space="preserve">Figura </w:t>
      </w:r>
      <w:r w:rsidR="00B70A3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B70A30">
        <w:t xml:space="preserve">Figura </w:t>
      </w:r>
      <w:r w:rsidR="00B70A30">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77" w:name="_Ref526690766"/>
    </w:p>
    <w:p w14:paraId="1ACE1E16" w14:textId="4B14367D" w:rsidR="00130966" w:rsidRDefault="00130966" w:rsidP="00952162">
      <w:pPr>
        <w:pStyle w:val="Legenda"/>
        <w:keepNext/>
      </w:pPr>
      <w:bookmarkStart w:id="478" w:name="_Ref527141224"/>
      <w:r>
        <w:lastRenderedPageBreak/>
        <w:t xml:space="preserve">Figura </w:t>
      </w:r>
      <w:r w:rsidR="00921163">
        <w:fldChar w:fldCharType="begin"/>
      </w:r>
      <w:r w:rsidR="00921163">
        <w:instrText xml:space="preserve"> SEQ Figura \* ARABIC </w:instrText>
      </w:r>
      <w:r w:rsidR="00921163">
        <w:fldChar w:fldCharType="separate"/>
      </w:r>
      <w:r w:rsidR="00964F27">
        <w:rPr>
          <w:noProof/>
        </w:rPr>
        <w:t>17</w:t>
      </w:r>
      <w:r w:rsidR="00921163">
        <w:fldChar w:fldCharType="end"/>
      </w:r>
      <w:bookmarkEnd w:id="477"/>
      <w:bookmarkEnd w:id="47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285BF666"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B70A30">
        <w:t xml:space="preserve">Figura </w:t>
      </w:r>
      <w:r w:rsidR="00B70A30">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30DA1356" w:rsidR="00322554" w:rsidRDefault="00322554" w:rsidP="00952162">
      <w:pPr>
        <w:pStyle w:val="Legenda"/>
        <w:keepNext/>
      </w:pPr>
      <w:bookmarkStart w:id="479" w:name="_Ref527043688"/>
      <w:r>
        <w:t xml:space="preserve">Figura </w:t>
      </w:r>
      <w:r w:rsidR="00921163">
        <w:fldChar w:fldCharType="begin"/>
      </w:r>
      <w:r w:rsidR="00921163">
        <w:instrText xml:space="preserve"> SEQ Figura \* ARABIC </w:instrText>
      </w:r>
      <w:r w:rsidR="00921163">
        <w:fldChar w:fldCharType="separate"/>
      </w:r>
      <w:r w:rsidR="00964F27">
        <w:rPr>
          <w:noProof/>
        </w:rPr>
        <w:t>18</w:t>
      </w:r>
      <w:r w:rsidR="00921163">
        <w:fldChar w:fldCharType="end"/>
      </w:r>
      <w:bookmarkEnd w:id="479"/>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AA12406" w:rsidR="00CB211B" w:rsidRDefault="00A80249">
      <w:r>
        <w:t xml:space="preserve">A sintaxe CSS segue o modelo descrito pela </w:t>
      </w:r>
      <w:r>
        <w:fldChar w:fldCharType="begin"/>
      </w:r>
      <w:r>
        <w:instrText xml:space="preserve"> REF _Ref527141224 \h </w:instrText>
      </w:r>
      <w:r>
        <w:fldChar w:fldCharType="separate"/>
      </w:r>
      <w:r w:rsidR="00B70A30">
        <w:t xml:space="preserve">Figura </w:t>
      </w:r>
      <w:r w:rsidR="00B70A30">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B70A30">
        <w:t xml:space="preserve">Figura </w:t>
      </w:r>
      <w:r w:rsidR="00B70A30">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B70A30">
        <w:t xml:space="preserve">Figura </w:t>
      </w:r>
      <w:r w:rsidR="00B70A30">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B70A30">
        <w:t xml:space="preserve">Figura </w:t>
      </w:r>
      <w:r w:rsidR="00B70A30">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6D49C2E2" w:rsidR="00130966" w:rsidRDefault="00130966" w:rsidP="00952162">
      <w:pPr>
        <w:pStyle w:val="Legenda"/>
        <w:keepNext/>
      </w:pPr>
      <w:bookmarkStart w:id="480" w:name="_Ref526690737"/>
      <w:r>
        <w:lastRenderedPageBreak/>
        <w:t xml:space="preserve">Figura </w:t>
      </w:r>
      <w:r w:rsidR="00921163">
        <w:fldChar w:fldCharType="begin"/>
      </w:r>
      <w:r w:rsidR="00921163">
        <w:instrText xml:space="preserve"> SEQ Figura \* ARABIC </w:instrText>
      </w:r>
      <w:r w:rsidR="00921163">
        <w:fldChar w:fldCharType="separate"/>
      </w:r>
      <w:r w:rsidR="00964F27">
        <w:rPr>
          <w:noProof/>
        </w:rPr>
        <w:t>19</w:t>
      </w:r>
      <w:r w:rsidR="00921163">
        <w:fldChar w:fldCharType="end"/>
      </w:r>
      <w:bookmarkEnd w:id="480"/>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81" w:name="_Toc20561907"/>
      <w:proofErr w:type="spellStart"/>
      <w:r>
        <w:t>MaterializeCSS</w:t>
      </w:r>
      <w:bookmarkEnd w:id="481"/>
      <w:proofErr w:type="spellEnd"/>
    </w:p>
    <w:p w14:paraId="3AE3CD20" w14:textId="77777777" w:rsidR="00705B26" w:rsidRDefault="00705B26" w:rsidP="00705B26"/>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82" w:name="_Toc20561908"/>
      <w:proofErr w:type="spellStart"/>
      <w:r w:rsidRPr="003635FC">
        <w:t>J</w:t>
      </w:r>
      <w:r w:rsidR="0034001E" w:rsidRPr="003635FC">
        <w:t>ava</w:t>
      </w:r>
      <w:r w:rsidRPr="003635FC">
        <w:t>S</w:t>
      </w:r>
      <w:r w:rsidR="0034001E" w:rsidRPr="003635FC">
        <w:t>cript</w:t>
      </w:r>
      <w:proofErr w:type="spellEnd"/>
      <w:r w:rsidR="004B14A6">
        <w:t xml:space="preserve"> (JS)</w:t>
      </w:r>
      <w:bookmarkEnd w:id="482"/>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46C44B6"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B70A30">
        <w:t xml:space="preserve">Figura </w:t>
      </w:r>
      <w:r w:rsidR="00B70A30">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B70A30">
        <w:t xml:space="preserve">Figura </w:t>
      </w:r>
      <w:r w:rsidR="00B70A30">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B70A30">
        <w:t xml:space="preserve">Figura </w:t>
      </w:r>
      <w:r w:rsidR="00B70A30">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5C4F8E2A" w:rsidR="00BC5765" w:rsidRDefault="00BC5765" w:rsidP="00952162">
      <w:pPr>
        <w:pStyle w:val="Legenda"/>
        <w:keepNext/>
      </w:pPr>
      <w:bookmarkStart w:id="483" w:name="_Ref527139744"/>
      <w:bookmarkStart w:id="484" w:name="_Ref526686669"/>
      <w:r>
        <w:t xml:space="preserve">Figura </w:t>
      </w:r>
      <w:r w:rsidR="00921163">
        <w:fldChar w:fldCharType="begin"/>
      </w:r>
      <w:r w:rsidR="00921163">
        <w:instrText xml:space="preserve"> SEQ Figura \* ARABIC </w:instrText>
      </w:r>
      <w:r w:rsidR="00921163">
        <w:fldChar w:fldCharType="separate"/>
      </w:r>
      <w:r w:rsidR="00964F27">
        <w:rPr>
          <w:noProof/>
        </w:rPr>
        <w:t>20</w:t>
      </w:r>
      <w:r w:rsidR="00921163">
        <w:fldChar w:fldCharType="end"/>
      </w:r>
      <w:bookmarkEnd w:id="483"/>
      <w:r>
        <w:t xml:space="preserve"> - Exemplo de uso do </w:t>
      </w:r>
      <w:r w:rsidR="00A95801">
        <w:rPr>
          <w:noProof/>
        </w:rPr>
        <w:t>JavaScript</w:t>
      </w:r>
      <w:r w:rsidR="00A95801">
        <w:t xml:space="preserve"> </w:t>
      </w:r>
      <w:r>
        <w:t>diretamente no HTML</w:t>
      </w:r>
      <w:bookmarkEnd w:id="484"/>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5F593711"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B70A30">
        <w:t xml:space="preserve">Figura </w:t>
      </w:r>
      <w:r w:rsidR="00B70A30">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14A1B05D" w:rsidR="00C8070A" w:rsidRDefault="00C8070A" w:rsidP="00952162">
      <w:pPr>
        <w:pStyle w:val="Legenda"/>
        <w:keepNext/>
      </w:pPr>
      <w:bookmarkStart w:id="485" w:name="_Ref526686696"/>
      <w:r>
        <w:t xml:space="preserve">Figura </w:t>
      </w:r>
      <w:r w:rsidR="00921163">
        <w:fldChar w:fldCharType="begin"/>
      </w:r>
      <w:r w:rsidR="00921163">
        <w:instrText xml:space="preserve"> SEQ Figura \* ARABIC </w:instrText>
      </w:r>
      <w:r w:rsidR="00921163">
        <w:fldChar w:fldCharType="separate"/>
      </w:r>
      <w:r w:rsidR="00964F27">
        <w:rPr>
          <w:noProof/>
        </w:rPr>
        <w:t>21</w:t>
      </w:r>
      <w:r w:rsidR="00921163">
        <w:fldChar w:fldCharType="end"/>
      </w:r>
      <w:bookmarkEnd w:id="485"/>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486" w:name="_Toc20561909"/>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487"/>
      <w:r>
        <w:t>JSON</w:t>
      </w:r>
      <w:commentRangeEnd w:id="487"/>
      <w:r w:rsidR="00436BE6">
        <w:rPr>
          <w:rStyle w:val="Refdecomentrio"/>
          <w:iCs w:val="0"/>
        </w:rPr>
        <w:commentReference w:id="487"/>
      </w:r>
      <w:r>
        <w:t>)</w:t>
      </w:r>
      <w:bookmarkEnd w:id="486"/>
    </w:p>
    <w:p w14:paraId="079423C5" w14:textId="592CEE2C" w:rsidR="00046874" w:rsidRDefault="00046874">
      <w:pPr>
        <w:spacing w:line="240" w:lineRule="auto"/>
        <w:ind w:firstLine="0"/>
        <w:jc w:val="left"/>
        <w:outlineLvl w:val="9"/>
        <w:rPr>
          <w:iCs/>
        </w:rPr>
      </w:pPr>
    </w:p>
    <w:p w14:paraId="75FA7CF4" w14:textId="025B673C" w:rsidR="0041581A" w:rsidRDefault="0041581A" w:rsidP="0041581A">
      <w:pPr>
        <w:pStyle w:val="Ttulo4"/>
      </w:pPr>
      <w:bookmarkStart w:id="488" w:name="_Toc20561910"/>
      <w:proofErr w:type="spellStart"/>
      <w:r>
        <w:t>TypeScript</w:t>
      </w:r>
      <w:bookmarkEnd w:id="488"/>
      <w:proofErr w:type="spellEnd"/>
    </w:p>
    <w:p w14:paraId="7B5E8BF2" w14:textId="77777777" w:rsidR="00755FAF" w:rsidRPr="00532250" w:rsidRDefault="00755FAF" w:rsidP="005B582B"/>
    <w:p w14:paraId="5FDE7B7F" w14:textId="094301C6" w:rsidR="00073CBF" w:rsidRDefault="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proofErr w:type="spellStart"/>
      <w:r w:rsidR="00D534F8" w:rsidRPr="00D534F8">
        <w:rPr>
          <w:i/>
        </w:rPr>
        <w:t>string</w:t>
      </w:r>
      <w:proofErr w:type="spellEnd"/>
      <w:r w:rsidR="00073CBF">
        <w:t>, como também definindo o tipo de retorno das funções das classes.</w:t>
      </w:r>
    </w:p>
    <w:p w14:paraId="3241CB8D" w14:textId="77777777" w:rsidR="00D534F8" w:rsidRDefault="00D534F8"/>
    <w:p w14:paraId="212AAE60" w14:textId="006EFE83" w:rsidR="00A1768E" w:rsidRDefault="00A1768E" w:rsidP="00A1768E">
      <w:pPr>
        <w:pStyle w:val="Legenda"/>
        <w:keepNext/>
      </w:pPr>
      <w:r>
        <w:t xml:space="preserve">Figura </w:t>
      </w:r>
      <w:r w:rsidR="00921163">
        <w:fldChar w:fldCharType="begin"/>
      </w:r>
      <w:r w:rsidR="00921163">
        <w:instrText xml:space="preserve"> SEQ Figura \* ARABIC </w:instrText>
      </w:r>
      <w:r w:rsidR="00921163">
        <w:fldChar w:fldCharType="separate"/>
      </w:r>
      <w:r w:rsidR="00964F27">
        <w:rPr>
          <w:noProof/>
        </w:rPr>
        <w:t>22</w:t>
      </w:r>
      <w:r w:rsidR="00921163">
        <w:fldChar w:fldCharType="end"/>
      </w:r>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 xml:space="preserve">utilizando o Visual Studio </w:t>
      </w:r>
      <w:proofErr w:type="spellStart"/>
      <w:r>
        <w:t>Code</w:t>
      </w:r>
      <w:proofErr w:type="spellEnd"/>
      <w:r>
        <w:t>.</w:t>
      </w:r>
    </w:p>
    <w:p w14:paraId="49639A4E" w14:textId="77777777" w:rsidR="00676588" w:rsidRDefault="00676588"/>
    <w:p w14:paraId="0D236BEB" w14:textId="7CF834FF" w:rsidR="00676588" w:rsidRDefault="00C05B5C" w:rsidP="00676588">
      <w:pPr>
        <w:pStyle w:val="Ttulo4"/>
      </w:pPr>
      <w:bookmarkStart w:id="489" w:name="_Toc20561911"/>
      <w:r>
        <w:t>Angular</w:t>
      </w:r>
      <w:bookmarkEnd w:id="489"/>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90" w:name="_Toc2056191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90"/>
    </w:p>
    <w:p w14:paraId="68EE7F90" w14:textId="77777777" w:rsidR="008D625B" w:rsidRDefault="008D625B" w:rsidP="008D625B"/>
    <w:p w14:paraId="20A0AB01" w14:textId="6960C54B"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B70A30">
        <w:t xml:space="preserve">Figura </w:t>
      </w:r>
      <w:r w:rsidR="00B70A30">
        <w:rPr>
          <w:noProof/>
        </w:rPr>
        <w:t>23</w:t>
      </w:r>
      <w:r w:rsidR="009113A0">
        <w:fldChar w:fldCharType="end"/>
      </w:r>
      <w:r w:rsidR="00B674FC">
        <w:t>.</w:t>
      </w:r>
    </w:p>
    <w:p w14:paraId="4ECD0A39" w14:textId="77777777" w:rsidR="00B674FC" w:rsidRDefault="00B674FC" w:rsidP="00135E22">
      <w:pPr>
        <w:ind w:firstLine="0"/>
      </w:pPr>
    </w:p>
    <w:p w14:paraId="2B0E03C6" w14:textId="7C9AF1E3" w:rsidR="009113A0" w:rsidRDefault="009113A0" w:rsidP="00FC0021">
      <w:pPr>
        <w:pStyle w:val="Legenda"/>
        <w:keepNext/>
      </w:pPr>
      <w:bookmarkStart w:id="491" w:name="_Ref526523847"/>
      <w:r>
        <w:t xml:space="preserve">Figura </w:t>
      </w:r>
      <w:r w:rsidR="00921163">
        <w:fldChar w:fldCharType="begin"/>
      </w:r>
      <w:r w:rsidR="00921163">
        <w:instrText xml:space="preserve"> SEQ Figura \* ARABIC </w:instrText>
      </w:r>
      <w:r w:rsidR="00921163">
        <w:fldChar w:fldCharType="separate"/>
      </w:r>
      <w:r w:rsidR="00964F27">
        <w:rPr>
          <w:noProof/>
        </w:rPr>
        <w:t>23</w:t>
      </w:r>
      <w:r w:rsidR="00921163">
        <w:fldChar w:fldCharType="end"/>
      </w:r>
      <w:bookmarkEnd w:id="491"/>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407DBF2A" w:rsidR="00B65AD2" w:rsidRDefault="00B65AD2" w:rsidP="008D625B">
      <w:r>
        <w:t xml:space="preserve">A utilização do PHP neste trabalho se </w:t>
      </w:r>
      <w:r w:rsidR="00D872C7">
        <w:t xml:space="preserve">fez </w:t>
      </w:r>
      <w:r>
        <w:t xml:space="preserve">por meio do </w:t>
      </w:r>
      <w:r w:rsidRPr="00952162">
        <w:rPr>
          <w:i/>
        </w:rPr>
        <w:t>Framework</w:t>
      </w:r>
      <w:r>
        <w:t xml:space="preserve"> </w:t>
      </w:r>
      <w:proofErr w:type="spellStart"/>
      <w:r>
        <w:t>Laravel</w:t>
      </w:r>
      <w:proofErr w:type="spellEnd"/>
      <w:r>
        <w:t xml:space="preserve">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ins w:id="492" w:author="Ryan Lemos" w:date="2019-09-28T11:17:00Z">
        <w:r w:rsidR="00B70A30">
          <w:t>2.2.4.12</w:t>
        </w:r>
      </w:ins>
      <w:del w:id="493" w:author="Ryan Lemos" w:date="2019-09-28T11:17:00Z">
        <w:r w:rsidR="00D872C7" w:rsidDel="00B70A30">
          <w:delText>2.2.4.8</w:delText>
        </w:r>
      </w:del>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pPr>
      <w:bookmarkStart w:id="494" w:name="_Toc20561913"/>
      <w:commentRangeStart w:id="495"/>
      <w:r>
        <w:t>PHPUNIT</w:t>
      </w:r>
      <w:commentRangeEnd w:id="495"/>
      <w:r>
        <w:rPr>
          <w:rStyle w:val="Refdecomentrio"/>
          <w:iCs w:val="0"/>
        </w:rPr>
        <w:commentReference w:id="495"/>
      </w:r>
      <w:bookmarkEnd w:id="494"/>
    </w:p>
    <w:p w14:paraId="3ED1E805" w14:textId="77777777" w:rsidR="002C2BEC" w:rsidRPr="002C2BEC" w:rsidRDefault="002C2BEC"/>
    <w:p w14:paraId="0CA1CC08" w14:textId="77777777" w:rsidR="00D61CB9" w:rsidRDefault="00B9427B" w:rsidP="00D61CB9">
      <w:pPr>
        <w:pStyle w:val="Ttulo4"/>
      </w:pPr>
      <w:bookmarkStart w:id="496" w:name="_Ref526533823"/>
      <w:bookmarkStart w:id="497" w:name="_Toc20561914"/>
      <w:commentRangeStart w:id="498"/>
      <w:r w:rsidRPr="00952162">
        <w:rPr>
          <w:i/>
        </w:rPr>
        <w:t>Framework</w:t>
      </w:r>
      <w:commentRangeEnd w:id="498"/>
      <w:r w:rsidR="002C2BEC">
        <w:rPr>
          <w:rStyle w:val="Refdecomentrio"/>
          <w:iCs w:val="0"/>
        </w:rPr>
        <w:commentReference w:id="498"/>
      </w:r>
      <w:r>
        <w:t xml:space="preserve"> </w:t>
      </w:r>
      <w:proofErr w:type="spellStart"/>
      <w:r w:rsidR="00D61CB9" w:rsidRPr="003635FC">
        <w:t>Laravel</w:t>
      </w:r>
      <w:bookmarkEnd w:id="496"/>
      <w:bookmarkEnd w:id="497"/>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pPr>
      <w:bookmarkStart w:id="499" w:name="_Toc20561915"/>
      <w:r w:rsidRPr="00596E44">
        <w:rPr>
          <w:i/>
          <w:lang w:val="en-US"/>
        </w:rPr>
        <w:t>Representational State Transfer</w:t>
      </w:r>
      <w:r w:rsidRPr="00B70A30">
        <w:rPr>
          <w:iCs w:val="0"/>
          <w:lang w:val="en-US"/>
        </w:rPr>
        <w:t xml:space="preserve"> </w:t>
      </w:r>
      <w:r>
        <w:rPr>
          <w:iCs w:val="0"/>
          <w:lang w:val="en-US"/>
        </w:rPr>
        <w:t>(</w:t>
      </w:r>
      <w:r>
        <w:t>REST)</w:t>
      </w:r>
      <w:bookmarkEnd w:id="499"/>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500" w:name="_Toc20561916"/>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500"/>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4718584D" w:rsidR="00483DF4" w:rsidRDefault="00483DF4" w:rsidP="00596E44">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964F27">
        <w:rPr>
          <w:noProof/>
        </w:rPr>
        <w:t>24</w:t>
      </w:r>
      <w:r w:rsidR="00921163">
        <w:fldChar w:fldCharType="end"/>
      </w:r>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501" w:name="_Toc20561917"/>
      <w:r w:rsidRPr="00BB49CF">
        <w:t>Sistema de Gerenciamento de Banco de Dados</w:t>
      </w:r>
      <w:r w:rsidR="00773355">
        <w:t xml:space="preserve"> (MySQL)</w:t>
      </w:r>
      <w:bookmarkEnd w:id="501"/>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6055373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B70A30">
        <w:t xml:space="preserve">Figura </w:t>
      </w:r>
      <w:r w:rsidR="00B70A30">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8FE27DD" w:rsidR="00F93875" w:rsidRDefault="00F93875" w:rsidP="00952162">
      <w:pPr>
        <w:pStyle w:val="Legenda"/>
        <w:keepNext/>
      </w:pPr>
      <w:bookmarkStart w:id="502" w:name="_Ref526697739"/>
      <w:r>
        <w:lastRenderedPageBreak/>
        <w:t xml:space="preserve">Figura </w:t>
      </w:r>
      <w:r w:rsidR="00921163">
        <w:fldChar w:fldCharType="begin"/>
      </w:r>
      <w:r w:rsidR="00921163">
        <w:instrText xml:space="preserve"> SEQ Figura \* ARABIC </w:instrText>
      </w:r>
      <w:r w:rsidR="00921163">
        <w:fldChar w:fldCharType="separate"/>
      </w:r>
      <w:r w:rsidR="00964F27">
        <w:rPr>
          <w:noProof/>
        </w:rPr>
        <w:t>25</w:t>
      </w:r>
      <w:r w:rsidR="00921163">
        <w:fldChar w:fldCharType="end"/>
      </w:r>
      <w:bookmarkEnd w:id="502"/>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4538B5"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B70A30">
        <w:t xml:space="preserve">Figura </w:t>
      </w:r>
      <w:r w:rsidR="00B70A30">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B70A30">
        <w:t xml:space="preserve">Figura </w:t>
      </w:r>
      <w:r w:rsidR="00B70A30">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03" w:name="_Toc20561918"/>
      <w:r>
        <w:lastRenderedPageBreak/>
        <w:t xml:space="preserve">desenvolvimento do </w:t>
      </w:r>
      <w:r w:rsidR="00B265CE">
        <w:t>ambiente</w:t>
      </w:r>
      <w:r>
        <w:t xml:space="preserve"> proposto</w:t>
      </w:r>
      <w:bookmarkEnd w:id="50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504" w:name="_Toc20561919"/>
      <w:r>
        <w:t>Ferramentas de desenvolvimento utilizadas</w:t>
      </w:r>
      <w:bookmarkEnd w:id="504"/>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505"/>
      <w:r>
        <w:t xml:space="preserve">Visual Studio </w:t>
      </w:r>
      <w:proofErr w:type="spellStart"/>
      <w:r>
        <w:t>Code</w:t>
      </w:r>
      <w:proofErr w:type="spellEnd"/>
      <w:r>
        <w:t xml:space="preserve"> </w:t>
      </w:r>
      <w:commentRangeEnd w:id="505"/>
      <w:r w:rsidR="00C3177A">
        <w:rPr>
          <w:rStyle w:val="Refdecomentrio"/>
        </w:rPr>
        <w:commentReference w:id="505"/>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506" w:name="_Toc20561920"/>
      <w:r>
        <w:t>Estruturação do sistema</w:t>
      </w:r>
      <w:bookmarkEnd w:id="506"/>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7" w:name="_Toc20561921"/>
      <w:r>
        <w:t>Diagrama de banco de dados</w:t>
      </w:r>
      <w:bookmarkEnd w:id="507"/>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22801AF2"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964F27">
        <w:rPr>
          <w:noProof/>
        </w:rPr>
        <w:t>26</w:t>
      </w:r>
      <w:r w:rsidR="00921163">
        <w:fldChar w:fldCharType="end"/>
      </w:r>
      <w:r>
        <w:t xml:space="preserve"> - Diagrama da base de dados do ambiente</w:t>
      </w:r>
    </w:p>
    <w:p w14:paraId="03A3123D" w14:textId="770D80CB" w:rsidR="00017D8C" w:rsidRDefault="00017D8C" w:rsidP="005B582B">
      <w:pPr>
        <w:ind w:firstLine="0"/>
        <w:jc w:val="center"/>
      </w:pPr>
      <w:commentRangeStart w:id="508"/>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508"/>
      <w:r w:rsidR="005C4E6B">
        <w:rPr>
          <w:rStyle w:val="Refdecomentrio"/>
        </w:rPr>
        <w:commentReference w:id="508"/>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509" w:name="_Toc20561922"/>
      <w:r>
        <w:lastRenderedPageBreak/>
        <w:t>Diagrama de processos</w:t>
      </w:r>
      <w:bookmarkEnd w:id="509"/>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0B848070"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964F27">
        <w:rPr>
          <w:noProof/>
        </w:rPr>
        <w:t>27</w:t>
      </w:r>
      <w:r w:rsidR="00921163">
        <w:fldChar w:fldCharType="end"/>
      </w:r>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3A962540"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964F27">
        <w:rPr>
          <w:noProof/>
        </w:rPr>
        <w:t>28</w:t>
      </w:r>
      <w:r w:rsidR="00921163">
        <w:fldChar w:fldCharType="end"/>
      </w:r>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77777777" w:rsidR="00273340" w:rsidRDefault="00273340" w:rsidP="009A2E13">
      <w:pPr>
        <w:pStyle w:val="Ttulo2"/>
        <w:rPr>
          <w:ins w:id="510" w:author="Ryan Lemos" w:date="2019-09-28T11:18:00Z"/>
        </w:rPr>
      </w:pPr>
      <w:ins w:id="511" w:author="Ryan Lemos" w:date="2019-09-28T11:18:00Z">
        <w:r>
          <w:lastRenderedPageBreak/>
          <w:t xml:space="preserve">Padrões visuais da </w:t>
        </w:r>
        <w:commentRangeStart w:id="512"/>
        <w:r>
          <w:t>aplicação</w:t>
        </w:r>
      </w:ins>
      <w:commentRangeEnd w:id="512"/>
      <w:ins w:id="513" w:author="Ryan Lemos" w:date="2019-09-28T11:19:00Z">
        <w:r>
          <w:rPr>
            <w:rStyle w:val="Refdecomentrio"/>
            <w:rFonts w:eastAsia="Calibri"/>
            <w:caps w:val="0"/>
          </w:rPr>
          <w:commentReference w:id="512"/>
        </w:r>
      </w:ins>
    </w:p>
    <w:p w14:paraId="3E3C861F" w14:textId="738AF0B3" w:rsidR="00DA6C7C" w:rsidRDefault="009A2E13" w:rsidP="00DA6C7C">
      <w:pPr>
        <w:rPr>
          <w:ins w:id="514" w:author="Ryan Lemos" w:date="2019-09-28T11:20:00Z"/>
        </w:rPr>
      </w:pPr>
      <w:r>
        <w:t xml:space="preserve"> </w:t>
      </w:r>
      <w:bookmarkStart w:id="515" w:name="_Toc20561923"/>
      <w:ins w:id="516" w:author="Ryan Lemos" w:date="2019-09-28T11:20:00Z">
        <w:r w:rsidR="00DA6C7C">
          <w:t>Quase todos os botões do sistema, respeitam um padrão visual para facilitar na sua utilização. Porém caso o usuário tenha alguma dúvida sobre a ação que o botão faz e esteja utilizando pelo computador, basta passar o cursor do mouse sobre o botão que ele indicará qual é a ação que aquele botão faz, conforme a figura:</w:t>
        </w:r>
      </w:ins>
    </w:p>
    <w:p w14:paraId="32F2321F" w14:textId="77777777" w:rsidR="00DA6C7C" w:rsidRDefault="00DA6C7C" w:rsidP="00DA6C7C">
      <w:pPr>
        <w:rPr>
          <w:ins w:id="517" w:author="Ryan Lemos" w:date="2019-09-28T11:20:00Z"/>
        </w:rPr>
      </w:pPr>
    </w:p>
    <w:p w14:paraId="738CCC75" w14:textId="687BF3E9" w:rsidR="0069744B" w:rsidRDefault="0069744B" w:rsidP="0069744B">
      <w:pPr>
        <w:pStyle w:val="Legenda"/>
        <w:keepNext/>
        <w:rPr>
          <w:ins w:id="518" w:author="Ryan Lemos" w:date="2019-09-28T11:23:00Z"/>
        </w:rPr>
        <w:pPrChange w:id="519" w:author="Ryan Lemos" w:date="2019-09-28T11:23:00Z">
          <w:pPr>
            <w:pStyle w:val="Legenda"/>
          </w:pPr>
        </w:pPrChange>
      </w:pPr>
      <w:ins w:id="520" w:author="Ryan Lemos" w:date="2019-09-28T11:23:00Z">
        <w:r>
          <w:t xml:space="preserve">Figura </w:t>
        </w:r>
        <w:r>
          <w:fldChar w:fldCharType="begin"/>
        </w:r>
        <w:r>
          <w:instrText xml:space="preserve"> SEQ Figura \* ARABIC </w:instrText>
        </w:r>
      </w:ins>
      <w:r>
        <w:fldChar w:fldCharType="separate"/>
      </w:r>
      <w:ins w:id="521" w:author="Ryan Lemos" w:date="2019-09-28T13:21:00Z">
        <w:r w:rsidR="00964F27">
          <w:rPr>
            <w:noProof/>
          </w:rPr>
          <w:t>29</w:t>
        </w:r>
      </w:ins>
      <w:ins w:id="522" w:author="Ryan Lemos" w:date="2019-09-28T11:23:00Z">
        <w:r>
          <w:fldChar w:fldCharType="end"/>
        </w:r>
        <w:r>
          <w:t xml:space="preserve"> - Auxílio na utilização dos botões</w:t>
        </w:r>
      </w:ins>
    </w:p>
    <w:p w14:paraId="1079A775" w14:textId="77777777" w:rsidR="00DA6C7C" w:rsidRDefault="00DA6C7C" w:rsidP="00DA6C7C">
      <w:pPr>
        <w:ind w:firstLine="0"/>
        <w:jc w:val="center"/>
        <w:rPr>
          <w:ins w:id="523" w:author="Ryan Lemos" w:date="2019-09-28T11:20:00Z"/>
        </w:rPr>
      </w:pPr>
      <w:ins w:id="524" w:author="Ryan Lemos" w:date="2019-09-28T11:20:00Z">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2619DEF7" w14:textId="77777777" w:rsidR="00DA6C7C" w:rsidRDefault="00DA6C7C" w:rsidP="00DA6C7C">
      <w:pPr>
        <w:ind w:firstLine="0"/>
        <w:jc w:val="center"/>
        <w:rPr>
          <w:ins w:id="525" w:author="Ryan Lemos" w:date="2019-09-28T11:20:00Z"/>
        </w:rPr>
      </w:pPr>
    </w:p>
    <w:p w14:paraId="498B6AB1" w14:textId="77777777" w:rsidR="00DA6C7C" w:rsidRDefault="00DA6C7C" w:rsidP="00DA6C7C">
      <w:pPr>
        <w:rPr>
          <w:ins w:id="526" w:author="Ryan Lemos" w:date="2019-09-28T11:20:00Z"/>
        </w:rPr>
      </w:pPr>
      <w:ins w:id="527" w:author="Ryan Lemos" w:date="2019-09-28T11:20:00Z">
        <w:r>
          <w:t>Em exceção ao botão de notificações conforme visto na figura acima, caso o botão encontre-se em uma cor cinza claro, significa que aquele botão espera que você digite algo válido para ser habilitado. Conforme a figura seguinte, o botão mais à esquerda está desabilitado:</w:t>
        </w:r>
      </w:ins>
    </w:p>
    <w:p w14:paraId="0488F4A7" w14:textId="77777777" w:rsidR="00DA6C7C" w:rsidRDefault="00DA6C7C" w:rsidP="00DA6C7C">
      <w:pPr>
        <w:rPr>
          <w:ins w:id="528" w:author="Ryan Lemos" w:date="2019-09-28T11:20:00Z"/>
        </w:rPr>
      </w:pPr>
    </w:p>
    <w:p w14:paraId="2F3AC27C" w14:textId="75C30C36" w:rsidR="0069744B" w:rsidRDefault="0069744B" w:rsidP="0069744B">
      <w:pPr>
        <w:pStyle w:val="Legenda"/>
        <w:keepNext/>
        <w:rPr>
          <w:ins w:id="529" w:author="Ryan Lemos" w:date="2019-09-28T11:23:00Z"/>
        </w:rPr>
        <w:pPrChange w:id="530" w:author="Ryan Lemos" w:date="2019-09-28T11:23:00Z">
          <w:pPr>
            <w:pStyle w:val="Legenda"/>
          </w:pPr>
        </w:pPrChange>
      </w:pPr>
      <w:ins w:id="531" w:author="Ryan Lemos" w:date="2019-09-28T11:23:00Z">
        <w:r>
          <w:t xml:space="preserve">Figura </w:t>
        </w:r>
        <w:r>
          <w:fldChar w:fldCharType="begin"/>
        </w:r>
        <w:r>
          <w:instrText xml:space="preserve"> SEQ Figura \* ARABIC </w:instrText>
        </w:r>
      </w:ins>
      <w:r>
        <w:fldChar w:fldCharType="separate"/>
      </w:r>
      <w:ins w:id="532" w:author="Ryan Lemos" w:date="2019-09-28T13:21:00Z">
        <w:r w:rsidR="00964F27">
          <w:rPr>
            <w:noProof/>
          </w:rPr>
          <w:t>30</w:t>
        </w:r>
      </w:ins>
      <w:ins w:id="533" w:author="Ryan Lemos" w:date="2019-09-28T11:23:00Z">
        <w:r>
          <w:fldChar w:fldCharType="end"/>
        </w:r>
        <w:r>
          <w:t xml:space="preserve"> - Exemplo de botão desabilitado</w:t>
        </w:r>
      </w:ins>
    </w:p>
    <w:p w14:paraId="151E50CF" w14:textId="77777777" w:rsidR="00DA6C7C" w:rsidRDefault="00DA6C7C" w:rsidP="00DA6C7C">
      <w:pPr>
        <w:ind w:firstLine="0"/>
        <w:jc w:val="center"/>
        <w:rPr>
          <w:ins w:id="534" w:author="Ryan Lemos" w:date="2019-09-28T11:20:00Z"/>
        </w:rPr>
      </w:pPr>
      <w:ins w:id="535" w:author="Ryan Lemos" w:date="2019-09-28T11:20:00Z">
        <w:r>
          <w:rPr>
            <w:noProof/>
          </w:rPr>
          <w:drawing>
            <wp:inline distT="0" distB="0" distL="0" distR="0" wp14:anchorId="0067DCFD" wp14:editId="2B958617">
              <wp:extent cx="5761355" cy="1896110"/>
              <wp:effectExtent l="0" t="0" r="0" b="88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1896110"/>
                      </a:xfrm>
                      <a:prstGeom prst="rect">
                        <a:avLst/>
                      </a:prstGeom>
                      <a:noFill/>
                    </pic:spPr>
                  </pic:pic>
                </a:graphicData>
              </a:graphic>
            </wp:inline>
          </w:drawing>
        </w:r>
      </w:ins>
    </w:p>
    <w:p w14:paraId="470EDA22" w14:textId="77777777" w:rsidR="00DA6C7C" w:rsidRDefault="00DA6C7C" w:rsidP="00DA6C7C">
      <w:pPr>
        <w:ind w:firstLine="0"/>
        <w:jc w:val="center"/>
        <w:rPr>
          <w:ins w:id="536" w:author="Ryan Lemos" w:date="2019-09-28T11:20:00Z"/>
        </w:rPr>
      </w:pPr>
    </w:p>
    <w:p w14:paraId="1FD32864" w14:textId="77777777" w:rsidR="00DA6C7C" w:rsidRDefault="00DA6C7C" w:rsidP="00DA6C7C">
      <w:pPr>
        <w:rPr>
          <w:ins w:id="537" w:author="Ryan Lemos" w:date="2019-09-28T11:20:00Z"/>
        </w:rPr>
      </w:pPr>
      <w:ins w:id="538" w:author="Ryan Lemos" w:date="2019-09-28T11:20:00Z">
        <w:r>
          <w:t>No momento que a digitação estiver completa e válida o botão se habilita, ganhando uma nova cor. Conforme visto:</w:t>
        </w:r>
      </w:ins>
    </w:p>
    <w:p w14:paraId="02C1363C" w14:textId="77777777" w:rsidR="00DA6C7C" w:rsidRDefault="00DA6C7C" w:rsidP="00DA6C7C">
      <w:pPr>
        <w:rPr>
          <w:ins w:id="539" w:author="Ryan Lemos" w:date="2019-09-28T11:20:00Z"/>
        </w:rPr>
      </w:pPr>
    </w:p>
    <w:p w14:paraId="3AEF1A87" w14:textId="02A20F1E" w:rsidR="0069744B" w:rsidRDefault="0069744B" w:rsidP="0069744B">
      <w:pPr>
        <w:pStyle w:val="Legenda"/>
        <w:keepNext/>
        <w:rPr>
          <w:ins w:id="540" w:author="Ryan Lemos" w:date="2019-09-28T11:24:00Z"/>
        </w:rPr>
        <w:pPrChange w:id="541" w:author="Ryan Lemos" w:date="2019-09-28T11:24:00Z">
          <w:pPr>
            <w:pStyle w:val="Legenda"/>
          </w:pPr>
        </w:pPrChange>
      </w:pPr>
      <w:ins w:id="542" w:author="Ryan Lemos" w:date="2019-09-28T11:24:00Z">
        <w:r>
          <w:lastRenderedPageBreak/>
          <w:t xml:space="preserve">Figura </w:t>
        </w:r>
        <w:r>
          <w:fldChar w:fldCharType="begin"/>
        </w:r>
        <w:r>
          <w:instrText xml:space="preserve"> SEQ Figura \* ARABIC </w:instrText>
        </w:r>
      </w:ins>
      <w:r>
        <w:fldChar w:fldCharType="separate"/>
      </w:r>
      <w:ins w:id="543" w:author="Ryan Lemos" w:date="2019-09-28T13:21:00Z">
        <w:r w:rsidR="00964F27">
          <w:rPr>
            <w:noProof/>
          </w:rPr>
          <w:t>31</w:t>
        </w:r>
      </w:ins>
      <w:ins w:id="544" w:author="Ryan Lemos" w:date="2019-09-28T11:24:00Z">
        <w:r>
          <w:fldChar w:fldCharType="end"/>
        </w:r>
        <w:r>
          <w:t xml:space="preserve"> - Exemplo de botão habilitado</w:t>
        </w:r>
      </w:ins>
    </w:p>
    <w:p w14:paraId="494A4E39" w14:textId="77777777" w:rsidR="00DA6C7C" w:rsidRDefault="00DA6C7C" w:rsidP="00DA6C7C">
      <w:pPr>
        <w:ind w:firstLine="0"/>
        <w:rPr>
          <w:ins w:id="545" w:author="Ryan Lemos" w:date="2019-09-28T11:20:00Z"/>
        </w:rPr>
      </w:pPr>
      <w:ins w:id="546" w:author="Ryan Lemos" w:date="2019-09-28T11:20:00Z">
        <w:r>
          <w:rPr>
            <w:noProof/>
          </w:rPr>
          <w:drawing>
            <wp:inline distT="0" distB="0" distL="0" distR="0" wp14:anchorId="2245F255" wp14:editId="706E5DCC">
              <wp:extent cx="5400040" cy="25539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53970"/>
                      </a:xfrm>
                      <a:prstGeom prst="rect">
                        <a:avLst/>
                      </a:prstGeom>
                    </pic:spPr>
                  </pic:pic>
                </a:graphicData>
              </a:graphic>
            </wp:inline>
          </w:drawing>
        </w:r>
      </w:ins>
    </w:p>
    <w:p w14:paraId="42A7C3EA" w14:textId="77777777" w:rsidR="00DA6C7C" w:rsidRDefault="00DA6C7C" w:rsidP="00DA6C7C">
      <w:pPr>
        <w:ind w:firstLine="0"/>
        <w:rPr>
          <w:ins w:id="547" w:author="Ryan Lemos" w:date="2019-09-28T11:20:00Z"/>
        </w:rPr>
      </w:pPr>
    </w:p>
    <w:p w14:paraId="3913C55F" w14:textId="77777777" w:rsidR="00DA6C7C" w:rsidRDefault="00DA6C7C" w:rsidP="00DA6C7C">
      <w:pPr>
        <w:rPr>
          <w:ins w:id="548" w:author="Ryan Lemos" w:date="2019-09-28T11:20:00Z"/>
        </w:rPr>
      </w:pPr>
      <w:ins w:id="549" w:author="Ryan Lemos" w:date="2019-09-28T11:20:00Z">
        <w:r>
          <w:t>Para que o botão fosse habilitado, o usuário deveria preencher os dois campos com o mesmo valor e com ao menos 6 caracteres conforme a mensagem acima do botão indicava.</w:t>
        </w:r>
      </w:ins>
    </w:p>
    <w:p w14:paraId="46878D6D" w14:textId="77777777" w:rsidR="00DA6C7C" w:rsidRDefault="00DA6C7C" w:rsidP="00DA6C7C">
      <w:pPr>
        <w:rPr>
          <w:ins w:id="550" w:author="Ryan Lemos" w:date="2019-09-28T11:20:00Z"/>
        </w:rPr>
      </w:pPr>
    </w:p>
    <w:p w14:paraId="5949661D" w14:textId="77777777" w:rsidR="00DA6C7C" w:rsidRDefault="00DA6C7C" w:rsidP="00DA6C7C">
      <w:pPr>
        <w:pStyle w:val="Ttulo3"/>
        <w:rPr>
          <w:ins w:id="551" w:author="Ryan Lemos" w:date="2019-09-28T11:20:00Z"/>
        </w:rPr>
        <w:pPrChange w:id="552" w:author="Ryan Lemos" w:date="2019-09-28T11:21:00Z">
          <w:pPr>
            <w:pStyle w:val="Ttulo2"/>
            <w:ind w:left="576" w:hanging="576"/>
          </w:pPr>
        </w:pPrChange>
      </w:pPr>
      <w:ins w:id="553" w:author="Ryan Lemos" w:date="2019-09-28T11:20:00Z">
        <w:r>
          <w:t>Botão de salvar</w:t>
        </w:r>
      </w:ins>
    </w:p>
    <w:p w14:paraId="6FDF465E" w14:textId="77777777" w:rsidR="00DA6C7C" w:rsidRPr="00AE4137" w:rsidRDefault="00DA6C7C" w:rsidP="00DA6C7C">
      <w:pPr>
        <w:rPr>
          <w:ins w:id="554" w:author="Ryan Lemos" w:date="2019-09-28T11:20:00Z"/>
        </w:rPr>
      </w:pPr>
    </w:p>
    <w:p w14:paraId="639B6A33" w14:textId="77777777" w:rsidR="00DA6C7C" w:rsidRDefault="00DA6C7C" w:rsidP="00DA6C7C">
      <w:pPr>
        <w:rPr>
          <w:ins w:id="555" w:author="Ryan Lemos" w:date="2019-09-28T11:20:00Z"/>
        </w:rPr>
      </w:pPr>
      <w:ins w:id="556" w:author="Ryan Lemos" w:date="2019-09-28T11:20:00Z">
        <w:r>
          <w:t>Quando habilitado o botão de salvar, é indicado pelo ícone de disquete na cor verde, conforme a figura a seguir:</w:t>
        </w:r>
      </w:ins>
    </w:p>
    <w:p w14:paraId="720E8B43" w14:textId="51493395" w:rsidR="0069744B" w:rsidRDefault="0069744B" w:rsidP="0069744B">
      <w:pPr>
        <w:pStyle w:val="Legenda"/>
        <w:keepNext/>
        <w:rPr>
          <w:ins w:id="557" w:author="Ryan Lemos" w:date="2019-09-28T11:24:00Z"/>
        </w:rPr>
        <w:pPrChange w:id="558" w:author="Ryan Lemos" w:date="2019-09-28T11:24:00Z">
          <w:pPr>
            <w:pStyle w:val="Legenda"/>
          </w:pPr>
        </w:pPrChange>
      </w:pPr>
      <w:ins w:id="559" w:author="Ryan Lemos" w:date="2019-09-28T11:24:00Z">
        <w:r>
          <w:t xml:space="preserve">Figura </w:t>
        </w:r>
        <w:r>
          <w:fldChar w:fldCharType="begin"/>
        </w:r>
        <w:r>
          <w:instrText xml:space="preserve"> SEQ Figura \* ARABIC </w:instrText>
        </w:r>
      </w:ins>
      <w:r>
        <w:fldChar w:fldCharType="separate"/>
      </w:r>
      <w:ins w:id="560" w:author="Ryan Lemos" w:date="2019-09-28T13:21:00Z">
        <w:r w:rsidR="00964F27">
          <w:rPr>
            <w:noProof/>
          </w:rPr>
          <w:t>32</w:t>
        </w:r>
      </w:ins>
      <w:ins w:id="561" w:author="Ryan Lemos" w:date="2019-09-28T11:24:00Z">
        <w:r>
          <w:fldChar w:fldCharType="end"/>
        </w:r>
        <w:r>
          <w:t xml:space="preserve"> - Botão salvar habilitado</w:t>
        </w:r>
      </w:ins>
    </w:p>
    <w:p w14:paraId="5C460FA6" w14:textId="77777777" w:rsidR="00DA6C7C" w:rsidRDefault="00DA6C7C" w:rsidP="00DA6C7C">
      <w:pPr>
        <w:ind w:firstLine="0"/>
        <w:jc w:val="center"/>
        <w:rPr>
          <w:ins w:id="562" w:author="Ryan Lemos" w:date="2019-09-28T11:20:00Z"/>
        </w:rPr>
      </w:pPr>
      <w:ins w:id="563" w:author="Ryan Lemos" w:date="2019-09-28T11:20:00Z">
        <w:r>
          <w:rPr>
            <w:noProof/>
          </w:rPr>
          <w:drawing>
            <wp:inline distT="0" distB="0" distL="0" distR="0" wp14:anchorId="551160C8" wp14:editId="16BAB44C">
              <wp:extent cx="1200150" cy="7048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0150" cy="704850"/>
                      </a:xfrm>
                      <a:prstGeom prst="rect">
                        <a:avLst/>
                      </a:prstGeom>
                    </pic:spPr>
                  </pic:pic>
                </a:graphicData>
              </a:graphic>
            </wp:inline>
          </w:drawing>
        </w:r>
      </w:ins>
    </w:p>
    <w:p w14:paraId="06D34D71" w14:textId="77777777" w:rsidR="00DA6C7C" w:rsidRDefault="00DA6C7C" w:rsidP="00DA6C7C">
      <w:pPr>
        <w:rPr>
          <w:ins w:id="564" w:author="Ryan Lemos" w:date="2019-09-28T11:20:00Z"/>
        </w:rPr>
      </w:pPr>
      <w:ins w:id="565" w:author="Ryan Lemos" w:date="2019-09-28T11:20:00Z">
        <w:r>
          <w:t>Caso esteja desabilitado, o botão fica na cor cinza claro com o mesmo símbolo de disquete, conforme a figura:</w:t>
        </w:r>
      </w:ins>
    </w:p>
    <w:p w14:paraId="717303F3" w14:textId="6B0FC852" w:rsidR="0069744B" w:rsidRDefault="0069744B" w:rsidP="0069744B">
      <w:pPr>
        <w:pStyle w:val="Legenda"/>
        <w:keepNext/>
        <w:rPr>
          <w:ins w:id="566" w:author="Ryan Lemos" w:date="2019-09-28T11:24:00Z"/>
        </w:rPr>
        <w:pPrChange w:id="567" w:author="Ryan Lemos" w:date="2019-09-28T11:24:00Z">
          <w:pPr>
            <w:pStyle w:val="Legenda"/>
          </w:pPr>
        </w:pPrChange>
      </w:pPr>
      <w:ins w:id="568" w:author="Ryan Lemos" w:date="2019-09-28T11:24:00Z">
        <w:r>
          <w:t xml:space="preserve">Figura </w:t>
        </w:r>
        <w:r>
          <w:fldChar w:fldCharType="begin"/>
        </w:r>
        <w:r>
          <w:instrText xml:space="preserve"> SEQ Figura \* ARABIC </w:instrText>
        </w:r>
      </w:ins>
      <w:r>
        <w:fldChar w:fldCharType="separate"/>
      </w:r>
      <w:ins w:id="569" w:author="Ryan Lemos" w:date="2019-09-28T13:21:00Z">
        <w:r w:rsidR="00964F27">
          <w:rPr>
            <w:noProof/>
          </w:rPr>
          <w:t>33</w:t>
        </w:r>
      </w:ins>
      <w:ins w:id="570" w:author="Ryan Lemos" w:date="2019-09-28T11:24:00Z">
        <w:r>
          <w:fldChar w:fldCharType="end"/>
        </w:r>
        <w:r>
          <w:t xml:space="preserve"> - Botão salvar desabilitado</w:t>
        </w:r>
      </w:ins>
    </w:p>
    <w:p w14:paraId="734E9E5F" w14:textId="77777777" w:rsidR="00DA6C7C" w:rsidRDefault="00DA6C7C" w:rsidP="00DA6C7C">
      <w:pPr>
        <w:ind w:firstLine="0"/>
        <w:jc w:val="center"/>
        <w:rPr>
          <w:ins w:id="571" w:author="Ryan Lemos" w:date="2019-09-28T11:20:00Z"/>
        </w:rPr>
      </w:pPr>
      <w:ins w:id="572" w:author="Ryan Lemos" w:date="2019-09-28T11:20:00Z">
        <w:r>
          <w:rPr>
            <w:noProof/>
          </w:rPr>
          <w:drawing>
            <wp:inline distT="0" distB="0" distL="0" distR="0" wp14:anchorId="13A380B5" wp14:editId="028D62F8">
              <wp:extent cx="1133475" cy="58102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3475" cy="581025"/>
                      </a:xfrm>
                      <a:prstGeom prst="rect">
                        <a:avLst/>
                      </a:prstGeom>
                    </pic:spPr>
                  </pic:pic>
                </a:graphicData>
              </a:graphic>
            </wp:inline>
          </w:drawing>
        </w:r>
      </w:ins>
    </w:p>
    <w:p w14:paraId="2A1E96CD" w14:textId="77777777" w:rsidR="00DA6C7C" w:rsidRDefault="00DA6C7C" w:rsidP="00DA6C7C">
      <w:pPr>
        <w:pStyle w:val="Ttulo3"/>
        <w:rPr>
          <w:ins w:id="573" w:author="Ryan Lemos" w:date="2019-09-28T11:20:00Z"/>
        </w:rPr>
        <w:pPrChange w:id="574" w:author="Ryan Lemos" w:date="2019-09-28T11:21:00Z">
          <w:pPr>
            <w:pStyle w:val="Ttulo2"/>
            <w:ind w:left="576" w:hanging="576"/>
          </w:pPr>
        </w:pPrChange>
      </w:pPr>
      <w:ins w:id="575" w:author="Ryan Lemos" w:date="2019-09-28T11:20:00Z">
        <w:r>
          <w:t>Botão de voltar</w:t>
        </w:r>
      </w:ins>
    </w:p>
    <w:p w14:paraId="728C0CB6" w14:textId="77777777" w:rsidR="00DA6C7C" w:rsidRPr="00C9030E" w:rsidRDefault="00DA6C7C" w:rsidP="00DA6C7C">
      <w:pPr>
        <w:rPr>
          <w:ins w:id="576" w:author="Ryan Lemos" w:date="2019-09-28T11:20:00Z"/>
        </w:rPr>
      </w:pPr>
    </w:p>
    <w:p w14:paraId="01D0A4F2" w14:textId="77777777" w:rsidR="00DA6C7C" w:rsidRDefault="00DA6C7C" w:rsidP="00DA6C7C">
      <w:pPr>
        <w:rPr>
          <w:ins w:id="577" w:author="Ryan Lemos" w:date="2019-09-28T11:20:00Z"/>
        </w:rPr>
      </w:pPr>
      <w:ins w:id="578" w:author="Ryan Lemos" w:date="2019-09-28T11:20:00Z">
        <w:r>
          <w:t xml:space="preserve">O botão de voltar é representado por um ícone de seta virada para a esquerda na cor cinza escuro conforme visto: </w:t>
        </w:r>
      </w:ins>
    </w:p>
    <w:p w14:paraId="086747F1" w14:textId="3B791856" w:rsidR="0069744B" w:rsidRDefault="0069744B" w:rsidP="0069744B">
      <w:pPr>
        <w:pStyle w:val="Legenda"/>
        <w:keepNext/>
        <w:rPr>
          <w:ins w:id="579" w:author="Ryan Lemos" w:date="2019-09-28T11:24:00Z"/>
        </w:rPr>
        <w:pPrChange w:id="580" w:author="Ryan Lemos" w:date="2019-09-28T11:24:00Z">
          <w:pPr>
            <w:pStyle w:val="Legenda"/>
          </w:pPr>
        </w:pPrChange>
      </w:pPr>
      <w:ins w:id="581" w:author="Ryan Lemos" w:date="2019-09-28T11:24:00Z">
        <w:r>
          <w:lastRenderedPageBreak/>
          <w:t xml:space="preserve">Figura </w:t>
        </w:r>
        <w:r>
          <w:fldChar w:fldCharType="begin"/>
        </w:r>
        <w:r>
          <w:instrText xml:space="preserve"> SEQ Figura \* ARABIC </w:instrText>
        </w:r>
      </w:ins>
      <w:r>
        <w:fldChar w:fldCharType="separate"/>
      </w:r>
      <w:ins w:id="582" w:author="Ryan Lemos" w:date="2019-09-28T13:21:00Z">
        <w:r w:rsidR="00964F27">
          <w:rPr>
            <w:noProof/>
          </w:rPr>
          <w:t>34</w:t>
        </w:r>
      </w:ins>
      <w:ins w:id="583" w:author="Ryan Lemos" w:date="2019-09-28T11:24:00Z">
        <w:r>
          <w:fldChar w:fldCharType="end"/>
        </w:r>
        <w:r>
          <w:t xml:space="preserve"> - Botão voltar</w:t>
        </w:r>
      </w:ins>
    </w:p>
    <w:p w14:paraId="3C549116" w14:textId="77777777" w:rsidR="00DA6C7C" w:rsidRDefault="00DA6C7C" w:rsidP="00DA6C7C">
      <w:pPr>
        <w:ind w:firstLine="0"/>
        <w:jc w:val="center"/>
        <w:rPr>
          <w:ins w:id="584" w:author="Ryan Lemos" w:date="2019-09-28T11:20:00Z"/>
        </w:rPr>
      </w:pPr>
      <w:ins w:id="585" w:author="Ryan Lemos" w:date="2019-09-28T11:20:00Z">
        <w:r>
          <w:rPr>
            <w:noProof/>
          </w:rPr>
          <w:drawing>
            <wp:inline distT="0" distB="0" distL="0" distR="0" wp14:anchorId="051A74F3" wp14:editId="6305523D">
              <wp:extent cx="1162050" cy="723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62050" cy="723900"/>
                      </a:xfrm>
                      <a:prstGeom prst="rect">
                        <a:avLst/>
                      </a:prstGeom>
                    </pic:spPr>
                  </pic:pic>
                </a:graphicData>
              </a:graphic>
            </wp:inline>
          </w:drawing>
        </w:r>
      </w:ins>
    </w:p>
    <w:p w14:paraId="134EC32D" w14:textId="77777777" w:rsidR="00DA6C7C" w:rsidRDefault="00DA6C7C" w:rsidP="00DA6C7C">
      <w:pPr>
        <w:pStyle w:val="Ttulo3"/>
        <w:rPr>
          <w:ins w:id="586" w:author="Ryan Lemos" w:date="2019-09-28T11:20:00Z"/>
        </w:rPr>
        <w:pPrChange w:id="587" w:author="Ryan Lemos" w:date="2019-09-28T11:21:00Z">
          <w:pPr>
            <w:pStyle w:val="Ttulo2"/>
            <w:ind w:left="576" w:hanging="576"/>
          </w:pPr>
        </w:pPrChange>
      </w:pPr>
      <w:ins w:id="588" w:author="Ryan Lemos" w:date="2019-09-28T11:20:00Z">
        <w:r>
          <w:t>Editar / Responder / Gerenciar</w:t>
        </w:r>
      </w:ins>
    </w:p>
    <w:p w14:paraId="4FA25915" w14:textId="77777777" w:rsidR="00DA6C7C" w:rsidRDefault="00DA6C7C" w:rsidP="00DA6C7C">
      <w:pPr>
        <w:rPr>
          <w:ins w:id="589" w:author="Ryan Lemos" w:date="2019-09-28T11:20:00Z"/>
        </w:rPr>
      </w:pPr>
    </w:p>
    <w:p w14:paraId="22405C43" w14:textId="77777777" w:rsidR="00DA6C7C" w:rsidRDefault="00DA6C7C" w:rsidP="00DA6C7C">
      <w:pPr>
        <w:rPr>
          <w:ins w:id="590" w:author="Ryan Lemos" w:date="2019-09-28T11:20:00Z"/>
        </w:rPr>
      </w:pPr>
      <w:ins w:id="591" w:author="Ryan Lemos" w:date="2019-09-28T11:20:00Z">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ins>
    </w:p>
    <w:p w14:paraId="1A2043D1" w14:textId="77777777" w:rsidR="00DA6C7C" w:rsidRPr="00057164" w:rsidRDefault="00DA6C7C" w:rsidP="00DA6C7C">
      <w:pPr>
        <w:rPr>
          <w:ins w:id="592" w:author="Ryan Lemos" w:date="2019-09-28T11:20:00Z"/>
        </w:rPr>
      </w:pPr>
      <w:ins w:id="593" w:author="Ryan Lemos" w:date="2019-09-28T11:20:00Z">
        <w:r>
          <w:t xml:space="preserve"> </w:t>
        </w:r>
      </w:ins>
    </w:p>
    <w:p w14:paraId="21AB57AC" w14:textId="499F282A" w:rsidR="0069744B" w:rsidRDefault="0069744B" w:rsidP="0069744B">
      <w:pPr>
        <w:pStyle w:val="Legenda"/>
        <w:keepNext/>
        <w:rPr>
          <w:ins w:id="594" w:author="Ryan Lemos" w:date="2019-09-28T11:27:00Z"/>
        </w:rPr>
        <w:pPrChange w:id="595" w:author="Ryan Lemos" w:date="2019-09-28T11:27:00Z">
          <w:pPr>
            <w:pStyle w:val="Legenda"/>
          </w:pPr>
        </w:pPrChange>
      </w:pPr>
      <w:ins w:id="596" w:author="Ryan Lemos" w:date="2019-09-28T11:27:00Z">
        <w:r>
          <w:t xml:space="preserve">Figura </w:t>
        </w:r>
        <w:r>
          <w:fldChar w:fldCharType="begin"/>
        </w:r>
        <w:r>
          <w:instrText xml:space="preserve"> SEQ Figura \* ARABIC </w:instrText>
        </w:r>
      </w:ins>
      <w:r>
        <w:fldChar w:fldCharType="separate"/>
      </w:r>
      <w:ins w:id="597" w:author="Ryan Lemos" w:date="2019-09-28T13:21:00Z">
        <w:r w:rsidR="00964F27">
          <w:rPr>
            <w:noProof/>
          </w:rPr>
          <w:t>35</w:t>
        </w:r>
      </w:ins>
      <w:ins w:id="598" w:author="Ryan Lemos" w:date="2019-09-28T11:27:00Z">
        <w:r>
          <w:fldChar w:fldCharType="end"/>
        </w:r>
        <w:r>
          <w:t xml:space="preserve"> - Botão de edição</w:t>
        </w:r>
      </w:ins>
    </w:p>
    <w:p w14:paraId="62D67BB8" w14:textId="6E17BCC3" w:rsidR="00DA6C7C" w:rsidRDefault="0069744B" w:rsidP="00DA6C7C">
      <w:pPr>
        <w:ind w:firstLine="0"/>
        <w:jc w:val="center"/>
        <w:rPr>
          <w:ins w:id="599" w:author="Ryan Lemos" w:date="2019-09-28T11:26:00Z"/>
        </w:rPr>
      </w:pPr>
      <w:ins w:id="600" w:author="Ryan Lemos" w:date="2019-09-28T11:26:00Z">
        <w:r>
          <w:rPr>
            <w:noProof/>
          </w:rPr>
          <w:drawing>
            <wp:inline distT="0" distB="0" distL="0" distR="0" wp14:anchorId="1FB16473" wp14:editId="5FFE3312">
              <wp:extent cx="1165961" cy="57155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4">
                        <a:extLst>
                          <a:ext uri="{28A0092B-C50C-407E-A947-70E740481C1C}">
                            <a14:useLocalDpi xmlns:a14="http://schemas.microsoft.com/office/drawing/2010/main" val="0"/>
                          </a:ext>
                        </a:extLst>
                      </a:blip>
                      <a:stretch>
                        <a:fillRect/>
                      </a:stretch>
                    </pic:blipFill>
                    <pic:spPr>
                      <a:xfrm>
                        <a:off x="0" y="0"/>
                        <a:ext cx="1165961" cy="571550"/>
                      </a:xfrm>
                      <a:prstGeom prst="rect">
                        <a:avLst/>
                      </a:prstGeom>
                    </pic:spPr>
                  </pic:pic>
                </a:graphicData>
              </a:graphic>
            </wp:inline>
          </w:drawing>
        </w:r>
      </w:ins>
    </w:p>
    <w:p w14:paraId="24C96226" w14:textId="77777777" w:rsidR="0069744B" w:rsidRDefault="0069744B" w:rsidP="00DA6C7C">
      <w:pPr>
        <w:ind w:firstLine="0"/>
        <w:jc w:val="center"/>
        <w:rPr>
          <w:ins w:id="601" w:author="Ryan Lemos" w:date="2019-09-28T11:20:00Z"/>
        </w:rPr>
      </w:pPr>
    </w:p>
    <w:p w14:paraId="59553708" w14:textId="77777777" w:rsidR="00DA6C7C" w:rsidRDefault="00DA6C7C" w:rsidP="00DA6C7C">
      <w:pPr>
        <w:ind w:firstLine="0"/>
        <w:jc w:val="center"/>
        <w:rPr>
          <w:ins w:id="602" w:author="Ryan Lemos" w:date="2019-09-28T11:20:00Z"/>
        </w:rPr>
      </w:pPr>
    </w:p>
    <w:p w14:paraId="352D0B0B" w14:textId="77777777" w:rsidR="00DA6C7C" w:rsidRDefault="00DA6C7C" w:rsidP="00DA6C7C">
      <w:pPr>
        <w:pStyle w:val="Ttulo3"/>
        <w:rPr>
          <w:ins w:id="603" w:author="Ryan Lemos" w:date="2019-09-28T11:20:00Z"/>
        </w:rPr>
        <w:pPrChange w:id="604" w:author="Ryan Lemos" w:date="2019-09-28T11:21:00Z">
          <w:pPr>
            <w:pStyle w:val="Ttulo2"/>
            <w:ind w:left="576" w:hanging="576"/>
          </w:pPr>
        </w:pPrChange>
      </w:pPr>
      <w:ins w:id="605" w:author="Ryan Lemos" w:date="2019-09-28T11:20:00Z">
        <w:r>
          <w:t>Exclusão</w:t>
        </w:r>
      </w:ins>
    </w:p>
    <w:p w14:paraId="1C0D765F" w14:textId="77777777" w:rsidR="00DA6C7C" w:rsidRPr="008B2D67" w:rsidRDefault="00DA6C7C" w:rsidP="00DA6C7C">
      <w:pPr>
        <w:rPr>
          <w:ins w:id="606" w:author="Ryan Lemos" w:date="2019-09-28T11:20:00Z"/>
        </w:rPr>
      </w:pPr>
    </w:p>
    <w:p w14:paraId="4B82D807" w14:textId="77777777" w:rsidR="00DA6C7C" w:rsidRDefault="00DA6C7C" w:rsidP="00DA6C7C">
      <w:pPr>
        <w:rPr>
          <w:ins w:id="607" w:author="Ryan Lemos" w:date="2019-09-28T11:20:00Z"/>
        </w:rPr>
      </w:pPr>
      <w:ins w:id="608" w:author="Ryan Lemos" w:date="2019-09-28T11:20:00Z">
        <w:r>
          <w:t xml:space="preserve">Para os botões de exclusão, a cor do ícone é vermelha com o símbolo de uma lixeira, conforme visto na figura abaixo. </w:t>
        </w:r>
      </w:ins>
    </w:p>
    <w:p w14:paraId="6EA7F252" w14:textId="77AF49D7" w:rsidR="0069744B" w:rsidRDefault="0069744B" w:rsidP="0069744B">
      <w:pPr>
        <w:pStyle w:val="Legenda"/>
        <w:keepNext/>
        <w:rPr>
          <w:ins w:id="609" w:author="Ryan Lemos" w:date="2019-09-28T11:27:00Z"/>
        </w:rPr>
        <w:pPrChange w:id="610" w:author="Ryan Lemos" w:date="2019-09-28T11:27:00Z">
          <w:pPr>
            <w:pStyle w:val="Legenda"/>
          </w:pPr>
        </w:pPrChange>
      </w:pPr>
      <w:ins w:id="611" w:author="Ryan Lemos" w:date="2019-09-28T11:27:00Z">
        <w:r>
          <w:t xml:space="preserve">Figura </w:t>
        </w:r>
        <w:r>
          <w:fldChar w:fldCharType="begin"/>
        </w:r>
        <w:r>
          <w:instrText xml:space="preserve"> SEQ Figura \* ARABIC </w:instrText>
        </w:r>
      </w:ins>
      <w:r>
        <w:fldChar w:fldCharType="separate"/>
      </w:r>
      <w:ins w:id="612" w:author="Ryan Lemos" w:date="2019-09-28T13:21:00Z">
        <w:r w:rsidR="00964F27">
          <w:rPr>
            <w:noProof/>
          </w:rPr>
          <w:t>36</w:t>
        </w:r>
      </w:ins>
      <w:ins w:id="613" w:author="Ryan Lemos" w:date="2019-09-28T11:27:00Z">
        <w:r>
          <w:fldChar w:fldCharType="end"/>
        </w:r>
        <w:r>
          <w:t xml:space="preserve"> - Botão de exclusão</w:t>
        </w:r>
      </w:ins>
    </w:p>
    <w:p w14:paraId="75A66340" w14:textId="77777777" w:rsidR="00DA6C7C" w:rsidRDefault="00DA6C7C" w:rsidP="00DA6C7C">
      <w:pPr>
        <w:ind w:firstLine="0"/>
        <w:jc w:val="center"/>
        <w:rPr>
          <w:ins w:id="614" w:author="Ryan Lemos" w:date="2019-09-28T11:20:00Z"/>
        </w:rPr>
      </w:pPr>
      <w:ins w:id="615" w:author="Ryan Lemos" w:date="2019-09-28T11:20:00Z">
        <w:r>
          <w:rPr>
            <w:noProof/>
          </w:rPr>
          <w:drawing>
            <wp:inline distT="0" distB="0" distL="0" distR="0" wp14:anchorId="70649D61" wp14:editId="5EF6894C">
              <wp:extent cx="561975" cy="704850"/>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975" cy="704850"/>
                      </a:xfrm>
                      <a:prstGeom prst="rect">
                        <a:avLst/>
                      </a:prstGeom>
                    </pic:spPr>
                  </pic:pic>
                </a:graphicData>
              </a:graphic>
            </wp:inline>
          </w:drawing>
        </w:r>
      </w:ins>
    </w:p>
    <w:p w14:paraId="0B3A7EDF" w14:textId="77777777" w:rsidR="00DA6C7C" w:rsidRDefault="00DA6C7C" w:rsidP="00DA6C7C">
      <w:pPr>
        <w:rPr>
          <w:ins w:id="616" w:author="Ryan Lemos" w:date="2019-09-28T11:20:00Z"/>
        </w:rPr>
      </w:pPr>
      <w:ins w:id="617" w:author="Ryan Lemos" w:date="2019-09-28T11:20:00Z">
        <w:r>
          <w:t xml:space="preserve">Quando clicado, o usuário sempre será perguntado se realmente deseja excluir o registro, como forma de precaver a exclusão indevida de um registro. </w:t>
        </w:r>
      </w:ins>
    </w:p>
    <w:p w14:paraId="5E21E4C9" w14:textId="77777777" w:rsidR="00DA6C7C" w:rsidRDefault="00DA6C7C" w:rsidP="00DA6C7C">
      <w:pPr>
        <w:rPr>
          <w:ins w:id="618" w:author="Ryan Lemos" w:date="2019-09-28T11:20:00Z"/>
        </w:rPr>
      </w:pPr>
    </w:p>
    <w:p w14:paraId="5552E090" w14:textId="77777777" w:rsidR="00DA6C7C" w:rsidRDefault="00DA6C7C" w:rsidP="00DA6C7C">
      <w:pPr>
        <w:pStyle w:val="Ttulo3"/>
        <w:rPr>
          <w:ins w:id="619" w:author="Ryan Lemos" w:date="2019-09-28T11:20:00Z"/>
        </w:rPr>
        <w:pPrChange w:id="620" w:author="Ryan Lemos" w:date="2019-09-28T11:21:00Z">
          <w:pPr>
            <w:pStyle w:val="Ttulo2"/>
            <w:ind w:left="576" w:hanging="576"/>
          </w:pPr>
        </w:pPrChange>
      </w:pPr>
      <w:ins w:id="621" w:author="Ryan Lemos" w:date="2019-09-28T11:20:00Z">
        <w:r>
          <w:t>Visualizar registro</w:t>
        </w:r>
      </w:ins>
    </w:p>
    <w:p w14:paraId="677DE394" w14:textId="77777777" w:rsidR="00DA6C7C" w:rsidRDefault="00DA6C7C" w:rsidP="00DA6C7C">
      <w:pPr>
        <w:rPr>
          <w:ins w:id="622" w:author="Ryan Lemos" w:date="2019-09-28T11:20:00Z"/>
        </w:rPr>
      </w:pPr>
    </w:p>
    <w:p w14:paraId="63909ADA" w14:textId="77777777" w:rsidR="00DA6C7C" w:rsidRDefault="00DA6C7C" w:rsidP="00DA6C7C">
      <w:pPr>
        <w:rPr>
          <w:ins w:id="623" w:author="Ryan Lemos" w:date="2019-09-28T11:20:00Z"/>
        </w:rPr>
      </w:pPr>
      <w:ins w:id="624" w:author="Ryan Lemos" w:date="2019-09-28T11:20:00Z">
        <w:r>
          <w:t>O botão para visualização de registros é definido por um símbolo de olho na cor cinza. Conforme a figura X.</w:t>
        </w:r>
      </w:ins>
    </w:p>
    <w:p w14:paraId="3D91813A" w14:textId="77777777" w:rsidR="00DA6C7C" w:rsidRDefault="00DA6C7C" w:rsidP="00DA6C7C">
      <w:pPr>
        <w:rPr>
          <w:ins w:id="625" w:author="Ryan Lemos" w:date="2019-09-28T11:20:00Z"/>
        </w:rPr>
      </w:pPr>
    </w:p>
    <w:p w14:paraId="10EEE52E" w14:textId="6249511C" w:rsidR="0069744B" w:rsidRDefault="0069744B" w:rsidP="0069744B">
      <w:pPr>
        <w:pStyle w:val="Legenda"/>
        <w:keepNext/>
        <w:rPr>
          <w:ins w:id="626" w:author="Ryan Lemos" w:date="2019-09-28T11:27:00Z"/>
        </w:rPr>
        <w:pPrChange w:id="627" w:author="Ryan Lemos" w:date="2019-09-28T11:27:00Z">
          <w:pPr>
            <w:pStyle w:val="Legenda"/>
          </w:pPr>
        </w:pPrChange>
      </w:pPr>
      <w:ins w:id="628" w:author="Ryan Lemos" w:date="2019-09-28T11:27:00Z">
        <w:r>
          <w:lastRenderedPageBreak/>
          <w:t xml:space="preserve">Figura </w:t>
        </w:r>
        <w:r>
          <w:fldChar w:fldCharType="begin"/>
        </w:r>
        <w:r>
          <w:instrText xml:space="preserve"> SEQ Figura \* ARABIC </w:instrText>
        </w:r>
      </w:ins>
      <w:r>
        <w:fldChar w:fldCharType="separate"/>
      </w:r>
      <w:ins w:id="629" w:author="Ryan Lemos" w:date="2019-09-28T13:21:00Z">
        <w:r w:rsidR="00964F27">
          <w:rPr>
            <w:noProof/>
          </w:rPr>
          <w:t>37</w:t>
        </w:r>
      </w:ins>
      <w:ins w:id="630" w:author="Ryan Lemos" w:date="2019-09-28T11:27:00Z">
        <w:r>
          <w:fldChar w:fldCharType="end"/>
        </w:r>
        <w:r>
          <w:t xml:space="preserve"> - Botão de visualizar registro</w:t>
        </w:r>
      </w:ins>
    </w:p>
    <w:p w14:paraId="1217545B" w14:textId="77777777" w:rsidR="00DA6C7C" w:rsidRDefault="00DA6C7C" w:rsidP="00DA6C7C">
      <w:pPr>
        <w:ind w:firstLine="0"/>
        <w:jc w:val="center"/>
        <w:rPr>
          <w:ins w:id="631" w:author="Ryan Lemos" w:date="2019-09-28T11:20:00Z"/>
        </w:rPr>
      </w:pPr>
      <w:ins w:id="632" w:author="Ryan Lemos" w:date="2019-09-28T11:20:00Z">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4375" cy="561975"/>
                      </a:xfrm>
                      <a:prstGeom prst="rect">
                        <a:avLst/>
                      </a:prstGeom>
                    </pic:spPr>
                  </pic:pic>
                </a:graphicData>
              </a:graphic>
            </wp:inline>
          </w:drawing>
        </w:r>
      </w:ins>
    </w:p>
    <w:p w14:paraId="77F93259" w14:textId="77777777" w:rsidR="00DA6C7C" w:rsidRPr="007419C1" w:rsidRDefault="00DA6C7C" w:rsidP="0069744B">
      <w:pPr>
        <w:ind w:firstLine="0"/>
        <w:rPr>
          <w:ins w:id="633" w:author="Ryan Lemos" w:date="2019-09-28T11:20:00Z"/>
        </w:rPr>
        <w:pPrChange w:id="634" w:author="Ryan Lemos" w:date="2019-09-28T11:27:00Z">
          <w:pPr/>
        </w:pPrChange>
      </w:pPr>
    </w:p>
    <w:p w14:paraId="2E0D863B" w14:textId="77777777" w:rsidR="00DA6C7C" w:rsidRDefault="00DA6C7C" w:rsidP="00DA6C7C">
      <w:pPr>
        <w:pStyle w:val="Ttulo3"/>
        <w:rPr>
          <w:ins w:id="635" w:author="Ryan Lemos" w:date="2019-09-28T11:20:00Z"/>
        </w:rPr>
        <w:pPrChange w:id="636" w:author="Ryan Lemos" w:date="2019-09-28T11:21:00Z">
          <w:pPr>
            <w:pStyle w:val="Ttulo2"/>
            <w:ind w:left="576" w:hanging="576"/>
          </w:pPr>
        </w:pPrChange>
      </w:pPr>
      <w:ins w:id="637" w:author="Ryan Lemos" w:date="2019-09-28T11:20:00Z">
        <w:r>
          <w:t>Trocar senha (somente para gestores)</w:t>
        </w:r>
      </w:ins>
    </w:p>
    <w:p w14:paraId="57E34FB0" w14:textId="77777777" w:rsidR="00DA6C7C" w:rsidRDefault="00DA6C7C" w:rsidP="00DA6C7C">
      <w:pPr>
        <w:rPr>
          <w:ins w:id="638" w:author="Ryan Lemos" w:date="2019-09-28T11:20:00Z"/>
        </w:rPr>
      </w:pPr>
    </w:p>
    <w:p w14:paraId="4674ED00" w14:textId="77777777" w:rsidR="00DA6C7C" w:rsidRDefault="00DA6C7C" w:rsidP="00DA6C7C">
      <w:pPr>
        <w:rPr>
          <w:ins w:id="639" w:author="Ryan Lemos" w:date="2019-09-28T11:20:00Z"/>
        </w:rPr>
      </w:pPr>
      <w:ins w:id="640" w:author="Ryan Lemos" w:date="2019-09-28T11:20:00Z">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ins>
    </w:p>
    <w:p w14:paraId="0EB4FF95" w14:textId="77777777" w:rsidR="00DA6C7C" w:rsidRDefault="00DA6C7C" w:rsidP="00DA6C7C">
      <w:pPr>
        <w:rPr>
          <w:ins w:id="641" w:author="Ryan Lemos" w:date="2019-09-28T11:20:00Z"/>
        </w:rPr>
      </w:pPr>
    </w:p>
    <w:p w14:paraId="556E54B6" w14:textId="627FECA8" w:rsidR="0069744B" w:rsidRDefault="0069744B" w:rsidP="0069744B">
      <w:pPr>
        <w:pStyle w:val="Legenda"/>
        <w:keepNext/>
        <w:rPr>
          <w:ins w:id="642" w:author="Ryan Lemos" w:date="2019-09-28T11:27:00Z"/>
        </w:rPr>
        <w:pPrChange w:id="643" w:author="Ryan Lemos" w:date="2019-09-28T11:27:00Z">
          <w:pPr>
            <w:pStyle w:val="Legenda"/>
          </w:pPr>
        </w:pPrChange>
      </w:pPr>
      <w:ins w:id="644" w:author="Ryan Lemos" w:date="2019-09-28T11:27:00Z">
        <w:r>
          <w:t xml:space="preserve">Figura </w:t>
        </w:r>
        <w:r>
          <w:fldChar w:fldCharType="begin"/>
        </w:r>
        <w:r>
          <w:instrText xml:space="preserve"> SEQ Figura \* ARABIC </w:instrText>
        </w:r>
      </w:ins>
      <w:r>
        <w:fldChar w:fldCharType="separate"/>
      </w:r>
      <w:ins w:id="645" w:author="Ryan Lemos" w:date="2019-09-28T13:21:00Z">
        <w:r w:rsidR="00964F27">
          <w:rPr>
            <w:noProof/>
          </w:rPr>
          <w:t>38</w:t>
        </w:r>
      </w:ins>
      <w:ins w:id="646" w:author="Ryan Lemos" w:date="2019-09-28T11:27:00Z">
        <w:r>
          <w:fldChar w:fldCharType="end"/>
        </w:r>
        <w:r>
          <w:t xml:space="preserve"> - Botão para trocar de senha</w:t>
        </w:r>
      </w:ins>
    </w:p>
    <w:p w14:paraId="50BD9DCB" w14:textId="77777777" w:rsidR="00DA6C7C" w:rsidRPr="00DE3E89" w:rsidRDefault="00DA6C7C" w:rsidP="00DA6C7C">
      <w:pPr>
        <w:ind w:firstLine="0"/>
        <w:jc w:val="center"/>
        <w:rPr>
          <w:ins w:id="647" w:author="Ryan Lemos" w:date="2019-09-28T11:20:00Z"/>
        </w:rPr>
      </w:pPr>
      <w:ins w:id="648" w:author="Ryan Lemos" w:date="2019-09-28T11:20:00Z">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 cy="609600"/>
                      </a:xfrm>
                      <a:prstGeom prst="rect">
                        <a:avLst/>
                      </a:prstGeom>
                    </pic:spPr>
                  </pic:pic>
                </a:graphicData>
              </a:graphic>
            </wp:inline>
          </w:drawing>
        </w:r>
      </w:ins>
    </w:p>
    <w:p w14:paraId="155B4419" w14:textId="5D528CAD" w:rsidR="00DA6C7C" w:rsidRDefault="00DA6C7C" w:rsidP="00DA6C7C">
      <w:pPr>
        <w:pStyle w:val="Ttulo3"/>
        <w:rPr>
          <w:ins w:id="649" w:author="Ryan Lemos" w:date="2019-09-28T11:20:00Z"/>
        </w:rPr>
        <w:pPrChange w:id="650" w:author="Ryan Lemos" w:date="2019-09-28T11:21:00Z">
          <w:pPr>
            <w:pStyle w:val="Ttulo2"/>
            <w:ind w:left="576" w:hanging="576"/>
          </w:pPr>
        </w:pPrChange>
      </w:pPr>
      <w:ins w:id="651" w:author="Ryan Lemos" w:date="2019-09-28T11:21:00Z">
        <w:r>
          <w:t>N</w:t>
        </w:r>
      </w:ins>
      <w:ins w:id="652" w:author="Ryan Lemos" w:date="2019-09-28T11:20:00Z">
        <w:r>
          <w:t xml:space="preserve">ovo </w:t>
        </w:r>
      </w:ins>
      <w:ins w:id="653" w:author="Ryan Lemos" w:date="2019-09-28T11:21:00Z">
        <w:r>
          <w:t>R</w:t>
        </w:r>
      </w:ins>
      <w:ins w:id="654" w:author="Ryan Lemos" w:date="2019-09-28T11:20:00Z">
        <w:r>
          <w:t>egistro</w:t>
        </w:r>
      </w:ins>
    </w:p>
    <w:p w14:paraId="69503444" w14:textId="77777777" w:rsidR="00DA6C7C" w:rsidRDefault="00DA6C7C" w:rsidP="00DA6C7C">
      <w:pPr>
        <w:rPr>
          <w:ins w:id="655" w:author="Ryan Lemos" w:date="2019-09-28T11:20:00Z"/>
        </w:rPr>
      </w:pPr>
    </w:p>
    <w:p w14:paraId="44F215F4" w14:textId="77777777" w:rsidR="00DA6C7C" w:rsidRDefault="00DA6C7C" w:rsidP="00DA6C7C">
      <w:pPr>
        <w:rPr>
          <w:ins w:id="656" w:author="Ryan Lemos" w:date="2019-09-28T11:20:00Z"/>
        </w:rPr>
      </w:pPr>
      <w:ins w:id="657" w:author="Ryan Lemos" w:date="2019-09-28T11:20:00Z">
        <w:r>
          <w:t>Para adicionar novos registros ao ambiente. Por exemplo, uma nova turma, uma atividade, ou uma dúvida, deve clicar no botão na cor azul claro com o símbolo de +. Conforme a figura:</w:t>
        </w:r>
      </w:ins>
    </w:p>
    <w:p w14:paraId="1297FA33" w14:textId="47489C1D" w:rsidR="0069744B" w:rsidRDefault="0069744B" w:rsidP="0069744B">
      <w:pPr>
        <w:pStyle w:val="Legenda"/>
        <w:keepNext/>
        <w:rPr>
          <w:ins w:id="658" w:author="Ryan Lemos" w:date="2019-09-28T11:28:00Z"/>
        </w:rPr>
        <w:pPrChange w:id="659" w:author="Ryan Lemos" w:date="2019-09-28T11:28:00Z">
          <w:pPr>
            <w:pStyle w:val="Legenda"/>
          </w:pPr>
        </w:pPrChange>
      </w:pPr>
      <w:ins w:id="660" w:author="Ryan Lemos" w:date="2019-09-28T11:28:00Z">
        <w:r>
          <w:t xml:space="preserve">Figura </w:t>
        </w:r>
        <w:r>
          <w:fldChar w:fldCharType="begin"/>
        </w:r>
        <w:r>
          <w:instrText xml:space="preserve"> SEQ Figura \* ARABIC </w:instrText>
        </w:r>
      </w:ins>
      <w:r>
        <w:fldChar w:fldCharType="separate"/>
      </w:r>
      <w:ins w:id="661" w:author="Ryan Lemos" w:date="2019-09-28T13:21:00Z">
        <w:r w:rsidR="00964F27">
          <w:rPr>
            <w:noProof/>
          </w:rPr>
          <w:t>39</w:t>
        </w:r>
      </w:ins>
      <w:ins w:id="662" w:author="Ryan Lemos" w:date="2019-09-28T11:28:00Z">
        <w:r>
          <w:fldChar w:fldCharType="end"/>
        </w:r>
        <w:r>
          <w:t xml:space="preserve"> - Botão de novo registro</w:t>
        </w:r>
      </w:ins>
    </w:p>
    <w:p w14:paraId="16411825" w14:textId="77777777" w:rsidR="00DA6C7C" w:rsidRDefault="00DA6C7C" w:rsidP="00DA6C7C">
      <w:pPr>
        <w:ind w:firstLine="0"/>
        <w:jc w:val="center"/>
        <w:rPr>
          <w:ins w:id="663" w:author="Ryan Lemos" w:date="2019-09-28T11:20:00Z"/>
        </w:rPr>
      </w:pPr>
      <w:ins w:id="664" w:author="Ryan Lemos" w:date="2019-09-28T11:20:00Z">
        <w:r>
          <w:rPr>
            <w:noProof/>
          </w:rPr>
          <w:drawing>
            <wp:inline distT="0" distB="0" distL="0" distR="0" wp14:anchorId="1ADF7867" wp14:editId="0A1AD5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3975" cy="676275"/>
                      </a:xfrm>
                      <a:prstGeom prst="rect">
                        <a:avLst/>
                      </a:prstGeom>
                    </pic:spPr>
                  </pic:pic>
                </a:graphicData>
              </a:graphic>
            </wp:inline>
          </w:drawing>
        </w:r>
      </w:ins>
    </w:p>
    <w:p w14:paraId="5A480980" w14:textId="77777777" w:rsidR="00DA6C7C" w:rsidRDefault="00DA6C7C" w:rsidP="00DA6C7C">
      <w:pPr>
        <w:ind w:firstLine="0"/>
        <w:jc w:val="center"/>
        <w:rPr>
          <w:ins w:id="665" w:author="Ryan Lemos" w:date="2019-09-28T11:20:00Z"/>
        </w:rPr>
      </w:pPr>
    </w:p>
    <w:p w14:paraId="18A146F9" w14:textId="77777777" w:rsidR="00DA6C7C" w:rsidRDefault="00DA6C7C" w:rsidP="00DA6C7C">
      <w:pPr>
        <w:rPr>
          <w:ins w:id="666" w:author="Ryan Lemos" w:date="2019-09-28T11:20:00Z"/>
        </w:rPr>
      </w:pPr>
      <w:ins w:id="667" w:author="Ryan Lemos" w:date="2019-09-28T11:20:00Z">
        <w:r>
          <w:t>Assim uma nova janela será aberta para que o usuário possa de fato criar seu registro.</w:t>
        </w:r>
      </w:ins>
    </w:p>
    <w:p w14:paraId="7E2C7F44" w14:textId="77777777" w:rsidR="00DA6C7C" w:rsidRDefault="00DA6C7C" w:rsidP="00DA6C7C">
      <w:pPr>
        <w:rPr>
          <w:ins w:id="668" w:author="Ryan Lemos" w:date="2019-09-28T11:20:00Z"/>
        </w:rPr>
      </w:pPr>
    </w:p>
    <w:p w14:paraId="0C1B587B" w14:textId="77777777" w:rsidR="00DA6C7C" w:rsidRDefault="00DA6C7C" w:rsidP="00DA6C7C">
      <w:pPr>
        <w:pStyle w:val="Ttulo3"/>
        <w:rPr>
          <w:ins w:id="669" w:author="Ryan Lemos" w:date="2019-09-28T11:20:00Z"/>
        </w:rPr>
        <w:pPrChange w:id="670" w:author="Ryan Lemos" w:date="2019-09-28T11:21:00Z">
          <w:pPr>
            <w:pStyle w:val="Ttulo2"/>
            <w:ind w:left="576" w:hanging="576"/>
          </w:pPr>
        </w:pPrChange>
      </w:pPr>
      <w:ins w:id="671" w:author="Ryan Lemos" w:date="2019-09-28T11:20:00Z">
        <w:r>
          <w:t>Duplicar registro (Para atividades)</w:t>
        </w:r>
      </w:ins>
    </w:p>
    <w:p w14:paraId="101E1511" w14:textId="77777777" w:rsidR="00DA6C7C" w:rsidRPr="003E2735" w:rsidRDefault="00DA6C7C" w:rsidP="00DA6C7C">
      <w:pPr>
        <w:rPr>
          <w:ins w:id="672" w:author="Ryan Lemos" w:date="2019-09-28T11:20:00Z"/>
        </w:rPr>
      </w:pPr>
    </w:p>
    <w:p w14:paraId="6D1AF15C" w14:textId="77777777" w:rsidR="00DA6C7C" w:rsidRDefault="00DA6C7C" w:rsidP="00DA6C7C">
      <w:pPr>
        <w:rPr>
          <w:ins w:id="673" w:author="Ryan Lemos" w:date="2019-09-28T11:20:00Z"/>
        </w:rPr>
      </w:pPr>
      <w:ins w:id="674" w:author="Ryan Lemos" w:date="2019-09-28T11:20:00Z">
        <w:r>
          <w:t>Uma vez que uma atividade foi vinculada a um grupo de alunos ela não pode ser alterada. Caso o professor necessite reutilizar a atividade ele pode fazer uma cópia através do botão da Figura x e trocar as questões necessárias.</w:t>
        </w:r>
      </w:ins>
    </w:p>
    <w:p w14:paraId="3DAA3B80" w14:textId="77777777" w:rsidR="00DA6C7C" w:rsidRDefault="00DA6C7C" w:rsidP="00DA6C7C">
      <w:pPr>
        <w:rPr>
          <w:ins w:id="675" w:author="Ryan Lemos" w:date="2019-09-28T11:20:00Z"/>
        </w:rPr>
      </w:pPr>
    </w:p>
    <w:p w14:paraId="373EF642" w14:textId="76DC365E" w:rsidR="0069744B" w:rsidRDefault="0069744B" w:rsidP="0069744B">
      <w:pPr>
        <w:pStyle w:val="Legenda"/>
        <w:keepNext/>
        <w:rPr>
          <w:ins w:id="676" w:author="Ryan Lemos" w:date="2019-09-28T11:28:00Z"/>
        </w:rPr>
        <w:pPrChange w:id="677" w:author="Ryan Lemos" w:date="2019-09-28T11:28:00Z">
          <w:pPr>
            <w:pStyle w:val="Legenda"/>
          </w:pPr>
        </w:pPrChange>
      </w:pPr>
      <w:ins w:id="678" w:author="Ryan Lemos" w:date="2019-09-28T11:28:00Z">
        <w:r>
          <w:lastRenderedPageBreak/>
          <w:t xml:space="preserve">Figura </w:t>
        </w:r>
        <w:r>
          <w:fldChar w:fldCharType="begin"/>
        </w:r>
        <w:r>
          <w:instrText xml:space="preserve"> SEQ Figura \* ARABIC </w:instrText>
        </w:r>
      </w:ins>
      <w:r>
        <w:fldChar w:fldCharType="separate"/>
      </w:r>
      <w:ins w:id="679" w:author="Ryan Lemos" w:date="2019-09-28T13:21:00Z">
        <w:r w:rsidR="00964F27">
          <w:rPr>
            <w:noProof/>
          </w:rPr>
          <w:t>40</w:t>
        </w:r>
      </w:ins>
      <w:ins w:id="680" w:author="Ryan Lemos" w:date="2019-09-28T11:28:00Z">
        <w:r>
          <w:fldChar w:fldCharType="end"/>
        </w:r>
        <w:r>
          <w:t xml:space="preserve"> - Botão de duplicar registro</w:t>
        </w:r>
      </w:ins>
    </w:p>
    <w:p w14:paraId="46B978B0" w14:textId="77777777" w:rsidR="00DA6C7C" w:rsidRDefault="00DA6C7C" w:rsidP="00DA6C7C">
      <w:pPr>
        <w:ind w:firstLine="0"/>
        <w:jc w:val="center"/>
        <w:rPr>
          <w:ins w:id="681" w:author="Ryan Lemos" w:date="2019-09-28T11:20:00Z"/>
        </w:rPr>
      </w:pPr>
      <w:ins w:id="682" w:author="Ryan Lemos" w:date="2019-09-28T11:20:00Z">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590550"/>
                      </a:xfrm>
                      <a:prstGeom prst="rect">
                        <a:avLst/>
                      </a:prstGeom>
                    </pic:spPr>
                  </pic:pic>
                </a:graphicData>
              </a:graphic>
            </wp:inline>
          </w:drawing>
        </w:r>
      </w:ins>
    </w:p>
    <w:p w14:paraId="5457D3F3" w14:textId="77777777" w:rsidR="00DA6C7C" w:rsidRDefault="00DA6C7C" w:rsidP="00DA6C7C">
      <w:pPr>
        <w:ind w:firstLine="0"/>
        <w:jc w:val="center"/>
        <w:rPr>
          <w:ins w:id="683" w:author="Ryan Lemos" w:date="2019-09-28T11:20:00Z"/>
        </w:rPr>
      </w:pPr>
    </w:p>
    <w:p w14:paraId="486AED37" w14:textId="5B729C62" w:rsidR="00DA6C7C" w:rsidRDefault="00DA6C7C" w:rsidP="00DA6C7C">
      <w:pPr>
        <w:pStyle w:val="Ttulo3"/>
        <w:rPr>
          <w:ins w:id="684" w:author="Ryan Lemos" w:date="2019-09-28T11:20:00Z"/>
        </w:rPr>
        <w:pPrChange w:id="685" w:author="Ryan Lemos" w:date="2019-09-28T11:21:00Z">
          <w:pPr>
            <w:pStyle w:val="Ttulo2"/>
            <w:ind w:left="576" w:hanging="576"/>
          </w:pPr>
        </w:pPrChange>
      </w:pPr>
      <w:ins w:id="686" w:author="Ryan Lemos" w:date="2019-09-28T11:20:00Z">
        <w:r>
          <w:t xml:space="preserve"> Gerar </w:t>
        </w:r>
      </w:ins>
      <w:ins w:id="687" w:author="Ryan Lemos" w:date="2019-09-28T11:21:00Z">
        <w:r>
          <w:t>PDF</w:t>
        </w:r>
      </w:ins>
      <w:ins w:id="688" w:author="Ryan Lemos" w:date="2019-09-28T11:20:00Z">
        <w:r>
          <w:t xml:space="preserve"> (Para atividades)</w:t>
        </w:r>
      </w:ins>
    </w:p>
    <w:p w14:paraId="491B2BF3" w14:textId="77777777" w:rsidR="00DA6C7C" w:rsidRDefault="00DA6C7C" w:rsidP="00DA6C7C">
      <w:pPr>
        <w:rPr>
          <w:ins w:id="689" w:author="Ryan Lemos" w:date="2019-09-28T11:20:00Z"/>
        </w:rPr>
      </w:pPr>
    </w:p>
    <w:p w14:paraId="3271E25E" w14:textId="77777777" w:rsidR="00DA6C7C" w:rsidRDefault="00DA6C7C" w:rsidP="00DA6C7C">
      <w:pPr>
        <w:rPr>
          <w:ins w:id="690" w:author="Ryan Lemos" w:date="2019-09-28T11:20:00Z"/>
        </w:rPr>
      </w:pPr>
      <w:ins w:id="691" w:author="Ryan Lemos" w:date="2019-09-28T11:20:00Z">
        <w:r>
          <w:t>É possível ao professor gerar um documento em formato PDF das atividades criadas no ambiente. Para isso deve clicar no botão da Figura X. Em uma turma esse botão gerará uma atividade personalizada, contendo questões embaralhadas para cada aluno e seus respectivos gabaritos. Quando clicado na gestão de atividades gerará uma atividade única sem cabeçalho preenchido e com um único gabarito.</w:t>
        </w:r>
      </w:ins>
    </w:p>
    <w:p w14:paraId="560608DD" w14:textId="77777777" w:rsidR="00DA6C7C" w:rsidRPr="003E2735" w:rsidRDefault="00DA6C7C" w:rsidP="00DA6C7C">
      <w:pPr>
        <w:rPr>
          <w:ins w:id="692" w:author="Ryan Lemos" w:date="2019-09-28T11:20:00Z"/>
        </w:rPr>
      </w:pPr>
    </w:p>
    <w:p w14:paraId="37BD3EC5" w14:textId="3A1D4AA2" w:rsidR="0069744B" w:rsidRDefault="0069744B" w:rsidP="0069744B">
      <w:pPr>
        <w:pStyle w:val="Legenda"/>
        <w:keepNext/>
        <w:rPr>
          <w:ins w:id="693" w:author="Ryan Lemos" w:date="2019-09-28T11:28:00Z"/>
        </w:rPr>
        <w:pPrChange w:id="694" w:author="Ryan Lemos" w:date="2019-09-28T11:28:00Z">
          <w:pPr>
            <w:pStyle w:val="Legenda"/>
          </w:pPr>
        </w:pPrChange>
      </w:pPr>
      <w:ins w:id="695" w:author="Ryan Lemos" w:date="2019-09-28T11:28:00Z">
        <w:r>
          <w:t xml:space="preserve">Figura </w:t>
        </w:r>
        <w:r>
          <w:fldChar w:fldCharType="begin"/>
        </w:r>
        <w:r>
          <w:instrText xml:space="preserve"> SEQ Figura \* ARABIC </w:instrText>
        </w:r>
      </w:ins>
      <w:r>
        <w:fldChar w:fldCharType="separate"/>
      </w:r>
      <w:ins w:id="696" w:author="Ryan Lemos" w:date="2019-09-28T13:21:00Z">
        <w:r w:rsidR="00964F27">
          <w:rPr>
            <w:noProof/>
          </w:rPr>
          <w:t>41</w:t>
        </w:r>
      </w:ins>
      <w:ins w:id="697" w:author="Ryan Lemos" w:date="2019-09-28T11:28:00Z">
        <w:r>
          <w:fldChar w:fldCharType="end"/>
        </w:r>
        <w:r>
          <w:t xml:space="preserve"> - Botão de gerar</w:t>
        </w:r>
        <w:r>
          <w:rPr>
            <w:noProof/>
          </w:rPr>
          <w:t xml:space="preserve"> PDF</w:t>
        </w:r>
      </w:ins>
    </w:p>
    <w:p w14:paraId="408EE286" w14:textId="77777777" w:rsidR="00DA6C7C" w:rsidRDefault="00DA6C7C" w:rsidP="00DA6C7C">
      <w:pPr>
        <w:ind w:firstLine="0"/>
        <w:jc w:val="center"/>
        <w:rPr>
          <w:ins w:id="698" w:author="Ryan Lemos" w:date="2019-09-28T11:20:00Z"/>
        </w:rPr>
      </w:pPr>
      <w:ins w:id="699" w:author="Ryan Lemos" w:date="2019-09-28T11:20:00Z">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 cy="647700"/>
                      </a:xfrm>
                      <a:prstGeom prst="rect">
                        <a:avLst/>
                      </a:prstGeom>
                    </pic:spPr>
                  </pic:pic>
                </a:graphicData>
              </a:graphic>
            </wp:inline>
          </w:drawing>
        </w:r>
      </w:ins>
    </w:p>
    <w:p w14:paraId="4494F929" w14:textId="77777777" w:rsidR="00DA6C7C" w:rsidRDefault="00DA6C7C" w:rsidP="00DA6C7C">
      <w:pPr>
        <w:pStyle w:val="Ttulo3"/>
        <w:rPr>
          <w:ins w:id="700" w:author="Ryan Lemos" w:date="2019-09-28T11:20:00Z"/>
        </w:rPr>
        <w:pPrChange w:id="701" w:author="Ryan Lemos" w:date="2019-09-28T11:21:00Z">
          <w:pPr>
            <w:pStyle w:val="Ttulo2"/>
            <w:ind w:left="576" w:hanging="576"/>
          </w:pPr>
        </w:pPrChange>
      </w:pPr>
      <w:ins w:id="702" w:author="Ryan Lemos" w:date="2019-09-28T11:20:00Z">
        <w:r>
          <w:t>Informações (atividades de uma turma)</w:t>
        </w:r>
      </w:ins>
    </w:p>
    <w:p w14:paraId="22276281" w14:textId="77777777" w:rsidR="00DA6C7C" w:rsidRDefault="00DA6C7C" w:rsidP="00DA6C7C">
      <w:pPr>
        <w:rPr>
          <w:ins w:id="703" w:author="Ryan Lemos" w:date="2019-09-28T11:20:00Z"/>
        </w:rPr>
      </w:pPr>
      <w:ins w:id="704" w:author="Ryan Lemos" w:date="2019-09-28T11:20:00Z">
        <w:r>
          <w:t>Esse botão serve para indicar informações a respeito dos resultados dos alunos em uma atividade.</w:t>
        </w:r>
      </w:ins>
    </w:p>
    <w:p w14:paraId="4893FC85" w14:textId="50E05526" w:rsidR="0069744B" w:rsidRDefault="0069744B" w:rsidP="0069744B">
      <w:pPr>
        <w:pStyle w:val="Legenda"/>
        <w:keepNext/>
        <w:rPr>
          <w:ins w:id="705" w:author="Ryan Lemos" w:date="2019-09-28T11:29:00Z"/>
        </w:rPr>
        <w:pPrChange w:id="706" w:author="Ryan Lemos" w:date="2019-09-28T11:29:00Z">
          <w:pPr>
            <w:pStyle w:val="Legenda"/>
          </w:pPr>
        </w:pPrChange>
      </w:pPr>
      <w:ins w:id="707" w:author="Ryan Lemos" w:date="2019-09-28T11:29:00Z">
        <w:r>
          <w:t xml:space="preserve">Figura </w:t>
        </w:r>
        <w:r>
          <w:fldChar w:fldCharType="begin"/>
        </w:r>
        <w:r>
          <w:instrText xml:space="preserve"> SEQ Figura \* ARABIC </w:instrText>
        </w:r>
      </w:ins>
      <w:r>
        <w:fldChar w:fldCharType="separate"/>
      </w:r>
      <w:ins w:id="708" w:author="Ryan Lemos" w:date="2019-09-28T13:21:00Z">
        <w:r w:rsidR="00964F27">
          <w:rPr>
            <w:noProof/>
          </w:rPr>
          <w:t>42</w:t>
        </w:r>
      </w:ins>
      <w:ins w:id="709" w:author="Ryan Lemos" w:date="2019-09-28T11:29:00Z">
        <w:r>
          <w:fldChar w:fldCharType="end"/>
        </w:r>
        <w:r>
          <w:t xml:space="preserve"> - Botão de informações</w:t>
        </w:r>
      </w:ins>
    </w:p>
    <w:p w14:paraId="5BFAA2B6" w14:textId="78643D04" w:rsidR="00DA6C7C" w:rsidRDefault="00DA6C7C" w:rsidP="0069744B">
      <w:pPr>
        <w:ind w:firstLine="0"/>
        <w:jc w:val="center"/>
        <w:rPr>
          <w:ins w:id="710" w:author="Ryan Lemos" w:date="2019-09-28T11:29:00Z"/>
        </w:rPr>
      </w:pPr>
      <w:ins w:id="711" w:author="Ryan Lemos" w:date="2019-09-28T11:20:00Z">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175" cy="828675"/>
                      </a:xfrm>
                      <a:prstGeom prst="rect">
                        <a:avLst/>
                      </a:prstGeom>
                    </pic:spPr>
                  </pic:pic>
                </a:graphicData>
              </a:graphic>
            </wp:inline>
          </w:drawing>
        </w:r>
      </w:ins>
    </w:p>
    <w:p w14:paraId="3885BF82" w14:textId="77777777" w:rsidR="0069744B" w:rsidRDefault="0069744B" w:rsidP="0069744B">
      <w:pPr>
        <w:ind w:firstLine="0"/>
        <w:jc w:val="center"/>
        <w:rPr>
          <w:ins w:id="712" w:author="Ryan Lemos" w:date="2019-09-28T11:20:00Z"/>
        </w:rPr>
        <w:pPrChange w:id="713" w:author="Ryan Lemos" w:date="2019-09-28T11:28:00Z">
          <w:pPr/>
        </w:pPrChange>
      </w:pPr>
    </w:p>
    <w:p w14:paraId="394114A2" w14:textId="77777777" w:rsidR="00DA6C7C" w:rsidRDefault="00DA6C7C" w:rsidP="00DA6C7C">
      <w:pPr>
        <w:pStyle w:val="Ttulo3"/>
        <w:rPr>
          <w:ins w:id="714" w:author="Ryan Lemos" w:date="2019-09-28T11:20:00Z"/>
        </w:rPr>
        <w:pPrChange w:id="715" w:author="Ryan Lemos" w:date="2019-09-28T11:21:00Z">
          <w:pPr>
            <w:pStyle w:val="Ttulo2"/>
            <w:ind w:left="576" w:hanging="576"/>
          </w:pPr>
        </w:pPrChange>
      </w:pPr>
      <w:ins w:id="716" w:author="Ryan Lemos" w:date="2019-09-28T11:20:00Z">
        <w:r>
          <w:t>Resetar resultado (Atividades de uma turma)</w:t>
        </w:r>
      </w:ins>
    </w:p>
    <w:p w14:paraId="10C14FA4" w14:textId="21CF9100" w:rsidR="00DA6C7C" w:rsidRDefault="00DA6C7C" w:rsidP="00DA6C7C">
      <w:pPr>
        <w:rPr>
          <w:ins w:id="717" w:author="Ryan Lemos" w:date="2019-09-28T11:29:00Z"/>
        </w:rPr>
      </w:pPr>
      <w:ins w:id="718" w:author="Ryan Lemos" w:date="2019-09-28T11:20:00Z">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 Figura X, porém na cor roxa.</w:t>
        </w:r>
      </w:ins>
    </w:p>
    <w:p w14:paraId="32FA7814" w14:textId="77777777" w:rsidR="0069744B" w:rsidRDefault="0069744B" w:rsidP="00DA6C7C">
      <w:pPr>
        <w:rPr>
          <w:ins w:id="719" w:author="Ryan Lemos" w:date="2019-09-28T11:20:00Z"/>
        </w:rPr>
      </w:pPr>
    </w:p>
    <w:p w14:paraId="7636EEB8" w14:textId="4AE7F51C" w:rsidR="0069744B" w:rsidRDefault="0069744B" w:rsidP="0069744B">
      <w:pPr>
        <w:pStyle w:val="Legenda"/>
        <w:keepNext/>
        <w:rPr>
          <w:ins w:id="720" w:author="Ryan Lemos" w:date="2019-09-28T11:29:00Z"/>
        </w:rPr>
        <w:pPrChange w:id="721" w:author="Ryan Lemos" w:date="2019-09-28T11:29:00Z">
          <w:pPr>
            <w:pStyle w:val="Legenda"/>
          </w:pPr>
        </w:pPrChange>
      </w:pPr>
      <w:ins w:id="722" w:author="Ryan Lemos" w:date="2019-09-28T11:29:00Z">
        <w:r>
          <w:lastRenderedPageBreak/>
          <w:t xml:space="preserve">Figura </w:t>
        </w:r>
        <w:r>
          <w:fldChar w:fldCharType="begin"/>
        </w:r>
        <w:r>
          <w:instrText xml:space="preserve"> SEQ Figura \* ARABIC </w:instrText>
        </w:r>
      </w:ins>
      <w:r>
        <w:fldChar w:fldCharType="separate"/>
      </w:r>
      <w:ins w:id="723" w:author="Ryan Lemos" w:date="2019-09-28T13:21:00Z">
        <w:r w:rsidR="00964F27">
          <w:rPr>
            <w:noProof/>
          </w:rPr>
          <w:t>43</w:t>
        </w:r>
      </w:ins>
      <w:ins w:id="724" w:author="Ryan Lemos" w:date="2019-09-28T11:29:00Z">
        <w:r>
          <w:fldChar w:fldCharType="end"/>
        </w:r>
        <w:r>
          <w:t xml:space="preserve"> - Botão de resetar resultado</w:t>
        </w:r>
      </w:ins>
    </w:p>
    <w:p w14:paraId="6318F050" w14:textId="77777777" w:rsidR="00DA6C7C" w:rsidRDefault="00DA6C7C" w:rsidP="0069744B">
      <w:pPr>
        <w:ind w:firstLine="0"/>
        <w:jc w:val="center"/>
        <w:rPr>
          <w:ins w:id="725" w:author="Ryan Lemos" w:date="2019-09-28T11:20:00Z"/>
        </w:rPr>
        <w:pPrChange w:id="726" w:author="Ryan Lemos" w:date="2019-09-28T11:29:00Z">
          <w:pPr/>
        </w:pPrChange>
      </w:pPr>
      <w:ins w:id="727" w:author="Ryan Lemos" w:date="2019-09-28T11:20:00Z">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5825" cy="657225"/>
                      </a:xfrm>
                      <a:prstGeom prst="rect">
                        <a:avLst/>
                      </a:prstGeom>
                    </pic:spPr>
                  </pic:pic>
                </a:graphicData>
              </a:graphic>
            </wp:inline>
          </w:drawing>
        </w:r>
      </w:ins>
    </w:p>
    <w:p w14:paraId="4EC80D92" w14:textId="77777777" w:rsidR="00DA6C7C" w:rsidRDefault="00DA6C7C" w:rsidP="00DA6C7C">
      <w:pPr>
        <w:pStyle w:val="Ttulo3"/>
        <w:rPr>
          <w:ins w:id="728" w:author="Ryan Lemos" w:date="2019-09-28T11:20:00Z"/>
        </w:rPr>
        <w:pPrChange w:id="729" w:author="Ryan Lemos" w:date="2019-09-28T11:21:00Z">
          <w:pPr>
            <w:pStyle w:val="Ttulo2"/>
            <w:ind w:left="576" w:hanging="576"/>
          </w:pPr>
        </w:pPrChange>
      </w:pPr>
      <w:ins w:id="730" w:author="Ryan Lemos" w:date="2019-09-28T11:20:00Z">
        <w:r>
          <w:t>Vincular alunos a uma atividade</w:t>
        </w:r>
      </w:ins>
    </w:p>
    <w:p w14:paraId="6BBD7214" w14:textId="77777777" w:rsidR="00DA6C7C" w:rsidRPr="008D0372" w:rsidRDefault="00DA6C7C" w:rsidP="00DA6C7C">
      <w:pPr>
        <w:rPr>
          <w:ins w:id="731" w:author="Ryan Lemos" w:date="2019-09-28T11:20:00Z"/>
        </w:rPr>
      </w:pPr>
    </w:p>
    <w:p w14:paraId="5DCE5383" w14:textId="3F33999E" w:rsidR="00DA6C7C" w:rsidRDefault="00DA6C7C" w:rsidP="00DA6C7C">
      <w:pPr>
        <w:rPr>
          <w:ins w:id="732" w:author="Ryan Lemos" w:date="2019-09-28T11:29:00Z"/>
        </w:rPr>
      </w:pPr>
      <w:ins w:id="733" w:author="Ryan Lemos" w:date="2019-09-28T11:20:00Z">
        <w:r>
          <w:t>Em atividades não avaliativa cabe ao professor escolher quem receberá aquela atividade, se por acaso quiser incluir alguém depois, pode ser feito isso pelo botão da Figura x.</w:t>
        </w:r>
      </w:ins>
    </w:p>
    <w:p w14:paraId="3999144C" w14:textId="77777777" w:rsidR="0069744B" w:rsidRDefault="0069744B" w:rsidP="00DA6C7C">
      <w:pPr>
        <w:rPr>
          <w:ins w:id="734" w:author="Ryan Lemos" w:date="2019-09-28T11:20:00Z"/>
        </w:rPr>
      </w:pPr>
    </w:p>
    <w:p w14:paraId="54F63165" w14:textId="740A86DE" w:rsidR="0069744B" w:rsidRDefault="0069744B" w:rsidP="0069744B">
      <w:pPr>
        <w:pStyle w:val="Legenda"/>
        <w:keepNext/>
        <w:rPr>
          <w:ins w:id="735" w:author="Ryan Lemos" w:date="2019-09-28T11:30:00Z"/>
        </w:rPr>
        <w:pPrChange w:id="736" w:author="Ryan Lemos" w:date="2019-09-28T11:30:00Z">
          <w:pPr>
            <w:pStyle w:val="Legenda"/>
          </w:pPr>
        </w:pPrChange>
      </w:pPr>
      <w:ins w:id="737" w:author="Ryan Lemos" w:date="2019-09-28T11:30:00Z">
        <w:r>
          <w:t xml:space="preserve">Figura </w:t>
        </w:r>
        <w:r>
          <w:fldChar w:fldCharType="begin"/>
        </w:r>
        <w:r>
          <w:instrText xml:space="preserve"> SEQ Figura \* ARABIC </w:instrText>
        </w:r>
      </w:ins>
      <w:r>
        <w:fldChar w:fldCharType="separate"/>
      </w:r>
      <w:ins w:id="738" w:author="Ryan Lemos" w:date="2019-09-28T13:21:00Z">
        <w:r w:rsidR="00964F27">
          <w:rPr>
            <w:noProof/>
          </w:rPr>
          <w:t>44</w:t>
        </w:r>
      </w:ins>
      <w:ins w:id="739" w:author="Ryan Lemos" w:date="2019-09-28T11:30:00Z">
        <w:r>
          <w:fldChar w:fldCharType="end"/>
        </w:r>
        <w:r>
          <w:t xml:space="preserve"> - Botão de vincular alunos a uma atividade</w:t>
        </w:r>
      </w:ins>
    </w:p>
    <w:p w14:paraId="4F66B84F" w14:textId="77777777" w:rsidR="00DA6C7C" w:rsidRDefault="00DA6C7C" w:rsidP="0069744B">
      <w:pPr>
        <w:ind w:firstLine="0"/>
        <w:jc w:val="center"/>
        <w:rPr>
          <w:ins w:id="740" w:author="Ryan Lemos" w:date="2019-09-28T11:20:00Z"/>
        </w:rPr>
        <w:pPrChange w:id="741" w:author="Ryan Lemos" w:date="2019-09-28T11:29:00Z">
          <w:pPr/>
        </w:pPrChange>
      </w:pPr>
      <w:ins w:id="742" w:author="Ryan Lemos" w:date="2019-09-28T11:20:00Z">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61975"/>
                      </a:xfrm>
                      <a:prstGeom prst="rect">
                        <a:avLst/>
                      </a:prstGeom>
                    </pic:spPr>
                  </pic:pic>
                </a:graphicData>
              </a:graphic>
            </wp:inline>
          </w:drawing>
        </w:r>
      </w:ins>
    </w:p>
    <w:p w14:paraId="32B981DF" w14:textId="77777777" w:rsidR="00DA6C7C" w:rsidRDefault="00DA6C7C" w:rsidP="00DA6C7C">
      <w:pPr>
        <w:rPr>
          <w:ins w:id="743" w:author="Ryan Lemos" w:date="2019-09-28T11:20:00Z"/>
        </w:rPr>
      </w:pPr>
    </w:p>
    <w:p w14:paraId="11B81351" w14:textId="7B42FCD9" w:rsidR="00DA6C7C" w:rsidRDefault="0069744B" w:rsidP="00DA6C7C">
      <w:pPr>
        <w:pStyle w:val="Ttulo3"/>
        <w:rPr>
          <w:ins w:id="744" w:author="Ryan Lemos" w:date="2019-09-28T11:20:00Z"/>
        </w:rPr>
        <w:pPrChange w:id="745" w:author="Ryan Lemos" w:date="2019-09-28T11:21:00Z">
          <w:pPr>
            <w:pStyle w:val="Ttulo2"/>
            <w:ind w:left="576" w:hanging="576"/>
          </w:pPr>
        </w:pPrChange>
      </w:pPr>
      <w:ins w:id="746" w:author="Ryan Lemos" w:date="2019-09-28T11:30:00Z">
        <w:r>
          <w:t>Redistribuir</w:t>
        </w:r>
      </w:ins>
      <w:ins w:id="747" w:author="Ryan Lemos" w:date="2019-09-28T11:20:00Z">
        <w:r w:rsidR="00DA6C7C">
          <w:t xml:space="preserve"> pontuação</w:t>
        </w:r>
      </w:ins>
    </w:p>
    <w:p w14:paraId="5DC9D2F4" w14:textId="77777777" w:rsidR="00DA6C7C" w:rsidRDefault="00DA6C7C" w:rsidP="00DA6C7C">
      <w:pPr>
        <w:rPr>
          <w:ins w:id="748" w:author="Ryan Lemos" w:date="2019-09-28T11:20:00Z"/>
        </w:rPr>
      </w:pPr>
    </w:p>
    <w:p w14:paraId="22AED440" w14:textId="165EEAE6" w:rsidR="00DA6C7C" w:rsidRDefault="00DA6C7C" w:rsidP="00DA6C7C">
      <w:pPr>
        <w:rPr>
          <w:ins w:id="749" w:author="Ryan Lemos" w:date="2019-09-28T11:30:00Z"/>
        </w:rPr>
      </w:pPr>
      <w:ins w:id="750" w:author="Ryan Lemos" w:date="2019-09-28T11:20:00Z">
        <w:r>
          <w:t>O sistema conta com pontuação, porém por padrão cada atividade avaliativa e não avaliativa vale 100 (ou 100%). Porém caso o professor precise redistribuir a pontuação da atividade, ele pode fazer isso através deste botão.</w:t>
        </w:r>
      </w:ins>
    </w:p>
    <w:p w14:paraId="52662589" w14:textId="77777777" w:rsidR="0069744B" w:rsidRDefault="0069744B" w:rsidP="00DA6C7C">
      <w:pPr>
        <w:rPr>
          <w:ins w:id="751" w:author="Ryan Lemos" w:date="2019-09-28T11:20:00Z"/>
        </w:rPr>
      </w:pPr>
    </w:p>
    <w:p w14:paraId="00AFB7AF" w14:textId="4F40A6C5" w:rsidR="0069744B" w:rsidRDefault="0069744B" w:rsidP="0069744B">
      <w:pPr>
        <w:pStyle w:val="Legenda"/>
        <w:keepNext/>
        <w:rPr>
          <w:ins w:id="752" w:author="Ryan Lemos" w:date="2019-09-28T11:30:00Z"/>
        </w:rPr>
        <w:pPrChange w:id="753" w:author="Ryan Lemos" w:date="2019-09-28T11:30:00Z">
          <w:pPr>
            <w:pStyle w:val="Legenda"/>
          </w:pPr>
        </w:pPrChange>
      </w:pPr>
      <w:ins w:id="754" w:author="Ryan Lemos" w:date="2019-09-28T11:30:00Z">
        <w:r>
          <w:t xml:space="preserve">Figura </w:t>
        </w:r>
        <w:r>
          <w:fldChar w:fldCharType="begin"/>
        </w:r>
        <w:r>
          <w:instrText xml:space="preserve"> SEQ Figura \* ARABIC </w:instrText>
        </w:r>
      </w:ins>
      <w:r>
        <w:fldChar w:fldCharType="separate"/>
      </w:r>
      <w:ins w:id="755" w:author="Ryan Lemos" w:date="2019-09-28T13:21:00Z">
        <w:r w:rsidR="00964F27">
          <w:rPr>
            <w:noProof/>
          </w:rPr>
          <w:t>45</w:t>
        </w:r>
      </w:ins>
      <w:ins w:id="756" w:author="Ryan Lemos" w:date="2019-09-28T11:30:00Z">
        <w:r>
          <w:fldChar w:fldCharType="end"/>
        </w:r>
        <w:r>
          <w:t xml:space="preserve"> - Botão de redistribuir pontuação</w:t>
        </w:r>
      </w:ins>
    </w:p>
    <w:p w14:paraId="28116D86" w14:textId="77777777" w:rsidR="00DA6C7C" w:rsidRPr="009E1B34" w:rsidRDefault="00DA6C7C" w:rsidP="0069744B">
      <w:pPr>
        <w:ind w:firstLine="0"/>
        <w:jc w:val="center"/>
        <w:rPr>
          <w:ins w:id="757" w:author="Ryan Lemos" w:date="2019-09-28T11:20:00Z"/>
        </w:rPr>
        <w:pPrChange w:id="758" w:author="Ryan Lemos" w:date="2019-09-28T11:30:00Z">
          <w:pPr/>
        </w:pPrChange>
      </w:pPr>
      <w:ins w:id="759" w:author="Ryan Lemos" w:date="2019-09-28T11:20:00Z">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666750"/>
                      </a:xfrm>
                      <a:prstGeom prst="rect">
                        <a:avLst/>
                      </a:prstGeom>
                    </pic:spPr>
                  </pic:pic>
                </a:graphicData>
              </a:graphic>
            </wp:inline>
          </w:drawing>
        </w:r>
      </w:ins>
    </w:p>
    <w:p w14:paraId="3FA37217" w14:textId="77777777" w:rsidR="00DA6C7C" w:rsidRDefault="00DA6C7C" w:rsidP="00DA6C7C">
      <w:pPr>
        <w:pStyle w:val="Ttulo3"/>
        <w:rPr>
          <w:ins w:id="760" w:author="Ryan Lemos" w:date="2019-09-28T11:20:00Z"/>
        </w:rPr>
        <w:pPrChange w:id="761" w:author="Ryan Lemos" w:date="2019-09-28T11:22:00Z">
          <w:pPr>
            <w:pStyle w:val="Ttulo2"/>
            <w:ind w:left="576" w:hanging="576"/>
          </w:pPr>
        </w:pPrChange>
      </w:pPr>
      <w:ins w:id="762" w:author="Ryan Lemos" w:date="2019-09-28T11:20:00Z">
        <w:r>
          <w:t xml:space="preserve"> Enviar nota</w:t>
        </w:r>
      </w:ins>
    </w:p>
    <w:p w14:paraId="7C5CAFF9" w14:textId="77777777" w:rsidR="00DA6C7C" w:rsidRDefault="00DA6C7C" w:rsidP="00DA6C7C">
      <w:pPr>
        <w:rPr>
          <w:ins w:id="763" w:author="Ryan Lemos" w:date="2019-09-28T11:20:00Z"/>
        </w:rPr>
      </w:pPr>
    </w:p>
    <w:p w14:paraId="0AD7D893" w14:textId="77777777" w:rsidR="00DA6C7C" w:rsidRDefault="00DA6C7C" w:rsidP="00DA6C7C">
      <w:pPr>
        <w:rPr>
          <w:ins w:id="764" w:author="Ryan Lemos" w:date="2019-09-28T11:20:00Z"/>
        </w:rPr>
      </w:pPr>
      <w:ins w:id="765" w:author="Ryan Lemos" w:date="2019-09-28T11:20:00Z">
        <w:r>
          <w:t>Caso uma atividade criada pelo ambiente seja resolvida em sala, é necessário que o professor lance a nota do aluno. É por meio deste botão da Figura x que ele acessa a tela responsável pelo lançamento das notas.</w:t>
        </w:r>
      </w:ins>
    </w:p>
    <w:p w14:paraId="159C2F49" w14:textId="77777777" w:rsidR="00DA6C7C" w:rsidRDefault="00DA6C7C" w:rsidP="00DA6C7C">
      <w:pPr>
        <w:rPr>
          <w:ins w:id="766" w:author="Ryan Lemos" w:date="2019-09-28T11:20:00Z"/>
        </w:rPr>
      </w:pPr>
    </w:p>
    <w:p w14:paraId="797706C3" w14:textId="5BD5C43C" w:rsidR="0069744B" w:rsidRDefault="0069744B" w:rsidP="0069744B">
      <w:pPr>
        <w:pStyle w:val="Legenda"/>
        <w:keepNext/>
        <w:rPr>
          <w:ins w:id="767" w:author="Ryan Lemos" w:date="2019-09-28T11:31:00Z"/>
        </w:rPr>
        <w:pPrChange w:id="768" w:author="Ryan Lemos" w:date="2019-09-28T11:31:00Z">
          <w:pPr>
            <w:pStyle w:val="Legenda"/>
          </w:pPr>
        </w:pPrChange>
      </w:pPr>
      <w:ins w:id="769" w:author="Ryan Lemos" w:date="2019-09-28T11:31:00Z">
        <w:r>
          <w:t xml:space="preserve">Figura </w:t>
        </w:r>
        <w:r>
          <w:fldChar w:fldCharType="begin"/>
        </w:r>
        <w:r>
          <w:instrText xml:space="preserve"> SEQ Figura \* ARABIC </w:instrText>
        </w:r>
      </w:ins>
      <w:r>
        <w:fldChar w:fldCharType="separate"/>
      </w:r>
      <w:ins w:id="770" w:author="Ryan Lemos" w:date="2019-09-28T13:21:00Z">
        <w:r w:rsidR="00964F27">
          <w:rPr>
            <w:noProof/>
          </w:rPr>
          <w:t>46</w:t>
        </w:r>
      </w:ins>
      <w:ins w:id="771" w:author="Ryan Lemos" w:date="2019-09-28T11:31:00Z">
        <w:r>
          <w:fldChar w:fldCharType="end"/>
        </w:r>
        <w:r>
          <w:t xml:space="preserve"> - Botão de envio de nota</w:t>
        </w:r>
      </w:ins>
    </w:p>
    <w:p w14:paraId="23CEB99F" w14:textId="77777777" w:rsidR="00DA6C7C" w:rsidRDefault="00DA6C7C" w:rsidP="0069744B">
      <w:pPr>
        <w:ind w:firstLine="0"/>
        <w:jc w:val="center"/>
        <w:rPr>
          <w:ins w:id="772" w:author="Ryan Lemos" w:date="2019-09-28T11:20:00Z"/>
        </w:rPr>
        <w:pPrChange w:id="773" w:author="Ryan Lemos" w:date="2019-09-28T11:30:00Z">
          <w:pPr/>
        </w:pPrChange>
      </w:pPr>
      <w:ins w:id="774" w:author="Ryan Lemos" w:date="2019-09-28T11:20:00Z">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733425"/>
                      </a:xfrm>
                      <a:prstGeom prst="rect">
                        <a:avLst/>
                      </a:prstGeom>
                    </pic:spPr>
                  </pic:pic>
                </a:graphicData>
              </a:graphic>
            </wp:inline>
          </w:drawing>
        </w:r>
      </w:ins>
    </w:p>
    <w:p w14:paraId="4CB3C1C8" w14:textId="77777777" w:rsidR="00DA6C7C" w:rsidRPr="00F24BB2" w:rsidRDefault="00DA6C7C" w:rsidP="00DA6C7C">
      <w:pPr>
        <w:rPr>
          <w:ins w:id="775" w:author="Ryan Lemos" w:date="2019-09-28T11:20:00Z"/>
        </w:rPr>
      </w:pPr>
    </w:p>
    <w:p w14:paraId="271DF844" w14:textId="77777777" w:rsidR="00DA6C7C" w:rsidRDefault="00DA6C7C" w:rsidP="00DA6C7C">
      <w:pPr>
        <w:pStyle w:val="Ttulo3"/>
        <w:rPr>
          <w:ins w:id="776" w:author="Ryan Lemos" w:date="2019-09-28T11:20:00Z"/>
        </w:rPr>
        <w:pPrChange w:id="777" w:author="Ryan Lemos" w:date="2019-09-28T11:22:00Z">
          <w:pPr>
            <w:pStyle w:val="Ttulo2"/>
            <w:ind w:left="576" w:hanging="576"/>
          </w:pPr>
        </w:pPrChange>
      </w:pPr>
      <w:ins w:id="778" w:author="Ryan Lemos" w:date="2019-09-28T11:20:00Z">
        <w:r>
          <w:t>Botões do calendário</w:t>
        </w:r>
      </w:ins>
    </w:p>
    <w:p w14:paraId="43C9FDAD" w14:textId="77777777" w:rsidR="00DA6C7C" w:rsidRDefault="00DA6C7C" w:rsidP="00DA6C7C">
      <w:pPr>
        <w:rPr>
          <w:ins w:id="779" w:author="Ryan Lemos" w:date="2019-09-28T11:20:00Z"/>
        </w:rPr>
      </w:pPr>
    </w:p>
    <w:p w14:paraId="3715BFCC" w14:textId="14ACF4B4" w:rsidR="00DA6C7C" w:rsidRDefault="00DA6C7C" w:rsidP="00DA6C7C">
      <w:pPr>
        <w:rPr>
          <w:ins w:id="780" w:author="Ryan Lemos" w:date="2019-09-28T11:31:00Z"/>
        </w:rPr>
      </w:pPr>
      <w:ins w:id="781" w:author="Ryan Lemos" w:date="2019-09-28T11:20:00Z">
        <w:r>
          <w:t>O ambiente conta com um calendário interativo, em que os alunos e professores podem acompanhar os eventos criados pelos professores para uma turma, e pela própria escola. A figura X apresenta um conjunto de botões em que é possível trocar a visualização do calendário, o padrão é a visão do calendário em meses, porém pode-se ver em semanas e visualizar cada dia individualmente. Os três botões servem para trocar esse tipo de visualização.</w:t>
        </w:r>
      </w:ins>
    </w:p>
    <w:p w14:paraId="4A345224" w14:textId="77777777" w:rsidR="0069744B" w:rsidRDefault="0069744B" w:rsidP="00DA6C7C">
      <w:pPr>
        <w:rPr>
          <w:ins w:id="782" w:author="Ryan Lemos" w:date="2019-09-28T11:20:00Z"/>
        </w:rPr>
      </w:pPr>
    </w:p>
    <w:p w14:paraId="4E55CA13" w14:textId="1933C278" w:rsidR="0069744B" w:rsidRDefault="0069744B" w:rsidP="0069744B">
      <w:pPr>
        <w:pStyle w:val="Legenda"/>
        <w:keepNext/>
        <w:rPr>
          <w:ins w:id="783" w:author="Ryan Lemos" w:date="2019-09-28T11:31:00Z"/>
        </w:rPr>
        <w:pPrChange w:id="784" w:author="Ryan Lemos" w:date="2019-09-28T11:31:00Z">
          <w:pPr>
            <w:pStyle w:val="Legenda"/>
          </w:pPr>
        </w:pPrChange>
      </w:pPr>
      <w:ins w:id="785" w:author="Ryan Lemos" w:date="2019-09-28T11:31:00Z">
        <w:r>
          <w:t xml:space="preserve">Figura </w:t>
        </w:r>
        <w:r>
          <w:fldChar w:fldCharType="begin"/>
        </w:r>
        <w:r>
          <w:instrText xml:space="preserve"> SEQ Figura \* ARABIC </w:instrText>
        </w:r>
      </w:ins>
      <w:r>
        <w:fldChar w:fldCharType="separate"/>
      </w:r>
      <w:ins w:id="786" w:author="Ryan Lemos" w:date="2019-09-28T13:21:00Z">
        <w:r w:rsidR="00964F27">
          <w:rPr>
            <w:noProof/>
          </w:rPr>
          <w:t>47</w:t>
        </w:r>
      </w:ins>
      <w:ins w:id="787" w:author="Ryan Lemos" w:date="2019-09-28T11:31:00Z">
        <w:r>
          <w:fldChar w:fldCharType="end"/>
        </w:r>
        <w:r>
          <w:t xml:space="preserve"> - Botões de visualização do calendário</w:t>
        </w:r>
      </w:ins>
    </w:p>
    <w:p w14:paraId="586BC8CE" w14:textId="77777777" w:rsidR="00DA6C7C" w:rsidRDefault="00DA6C7C" w:rsidP="0069744B">
      <w:pPr>
        <w:ind w:firstLine="0"/>
        <w:jc w:val="center"/>
        <w:rPr>
          <w:ins w:id="788" w:author="Ryan Lemos" w:date="2019-09-28T11:20:00Z"/>
        </w:rPr>
        <w:pPrChange w:id="789" w:author="Ryan Lemos" w:date="2019-09-28T11:31:00Z">
          <w:pPr/>
        </w:pPrChange>
      </w:pPr>
      <w:ins w:id="790" w:author="Ryan Lemos" w:date="2019-09-28T11:20:00Z">
        <w:r>
          <w:rPr>
            <w:noProof/>
          </w:rPr>
          <w:drawing>
            <wp:inline distT="0" distB="0" distL="0" distR="0" wp14:anchorId="6EC3F622" wp14:editId="6EC66F82">
              <wp:extent cx="4295775" cy="1609725"/>
              <wp:effectExtent l="0" t="0" r="9525"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5" cy="1609725"/>
                      </a:xfrm>
                      <a:prstGeom prst="rect">
                        <a:avLst/>
                      </a:prstGeom>
                    </pic:spPr>
                  </pic:pic>
                </a:graphicData>
              </a:graphic>
            </wp:inline>
          </w:drawing>
        </w:r>
      </w:ins>
    </w:p>
    <w:p w14:paraId="3A035C8E" w14:textId="77777777" w:rsidR="00DA6C7C" w:rsidRDefault="00DA6C7C" w:rsidP="00DA6C7C">
      <w:pPr>
        <w:rPr>
          <w:ins w:id="791" w:author="Ryan Lemos" w:date="2019-09-28T11:20:00Z"/>
        </w:rPr>
      </w:pPr>
      <w:ins w:id="792" w:author="Ryan Lemos" w:date="2019-09-28T11:20:00Z">
        <w:r>
          <w:t>Já os botões da Figura x 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ins>
    </w:p>
    <w:p w14:paraId="53B79D93" w14:textId="67D554EE" w:rsidR="0069744B" w:rsidRDefault="0069744B" w:rsidP="0069744B">
      <w:pPr>
        <w:pStyle w:val="Legenda"/>
        <w:keepNext/>
        <w:rPr>
          <w:ins w:id="793" w:author="Ryan Lemos" w:date="2019-09-28T11:31:00Z"/>
        </w:rPr>
        <w:pPrChange w:id="794" w:author="Ryan Lemos" w:date="2019-09-28T11:31:00Z">
          <w:pPr>
            <w:pStyle w:val="Legenda"/>
          </w:pPr>
        </w:pPrChange>
      </w:pPr>
      <w:ins w:id="795" w:author="Ryan Lemos" w:date="2019-09-28T11:31:00Z">
        <w:r>
          <w:t xml:space="preserve">Figura </w:t>
        </w:r>
        <w:r>
          <w:fldChar w:fldCharType="begin"/>
        </w:r>
        <w:r>
          <w:instrText xml:space="preserve"> SEQ Figura \* ARABIC </w:instrText>
        </w:r>
      </w:ins>
      <w:r>
        <w:fldChar w:fldCharType="separate"/>
      </w:r>
      <w:ins w:id="796" w:author="Ryan Lemos" w:date="2019-09-28T13:21:00Z">
        <w:r w:rsidR="00964F27">
          <w:rPr>
            <w:noProof/>
          </w:rPr>
          <w:t>48</w:t>
        </w:r>
      </w:ins>
      <w:ins w:id="797" w:author="Ryan Lemos" w:date="2019-09-28T11:31:00Z">
        <w:r>
          <w:fldChar w:fldCharType="end"/>
        </w:r>
        <w:r>
          <w:t xml:space="preserve"> - Botões de navegação do calendário</w:t>
        </w:r>
      </w:ins>
    </w:p>
    <w:p w14:paraId="2E0285A2" w14:textId="5BB9C72B" w:rsidR="00DA6C7C" w:rsidRDefault="00DA6C7C" w:rsidP="0069744B">
      <w:pPr>
        <w:ind w:firstLine="0"/>
        <w:jc w:val="center"/>
        <w:rPr>
          <w:ins w:id="798" w:author="Ryan Lemos" w:date="2019-09-28T11:20:00Z"/>
        </w:rPr>
        <w:pPrChange w:id="799" w:author="Ryan Lemos" w:date="2019-09-28T11:32:00Z">
          <w:pPr/>
        </w:pPrChange>
      </w:pPr>
      <w:ins w:id="800" w:author="Ryan Lemos" w:date="2019-09-28T11:20:00Z">
        <w:r>
          <w:rPr>
            <w:noProof/>
          </w:rPr>
          <w:drawing>
            <wp:inline distT="0" distB="0" distL="0" distR="0" wp14:anchorId="4DB0C37D" wp14:editId="11487698">
              <wp:extent cx="3800475" cy="170497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0475" cy="1704975"/>
                      </a:xfrm>
                      <a:prstGeom prst="rect">
                        <a:avLst/>
                      </a:prstGeom>
                    </pic:spPr>
                  </pic:pic>
                </a:graphicData>
              </a:graphic>
            </wp:inline>
          </w:drawing>
        </w:r>
      </w:ins>
    </w:p>
    <w:p w14:paraId="31CD6DB8" w14:textId="77777777" w:rsidR="00DA6C7C" w:rsidRPr="001E0B08" w:rsidRDefault="00DA6C7C" w:rsidP="00DA6C7C">
      <w:pPr>
        <w:rPr>
          <w:ins w:id="801" w:author="Ryan Lemos" w:date="2019-09-28T11:20:00Z"/>
        </w:rPr>
      </w:pPr>
    </w:p>
    <w:p w14:paraId="30F70BD4" w14:textId="3D7257B6" w:rsidR="00DA6C7C" w:rsidRDefault="00DA6C7C" w:rsidP="00DA6C7C">
      <w:pPr>
        <w:pStyle w:val="Ttulo3"/>
        <w:rPr>
          <w:ins w:id="802" w:author="Ryan Lemos" w:date="2019-09-28T11:20:00Z"/>
        </w:rPr>
        <w:pPrChange w:id="803" w:author="Ryan Lemos" w:date="2019-09-28T11:22:00Z">
          <w:pPr>
            <w:pStyle w:val="Ttulo2"/>
            <w:ind w:left="576" w:hanging="576"/>
          </w:pPr>
        </w:pPrChange>
      </w:pPr>
      <w:ins w:id="804" w:author="Ryan Lemos" w:date="2019-09-28T11:22:00Z">
        <w:r>
          <w:t>R</w:t>
        </w:r>
      </w:ins>
      <w:ins w:id="805" w:author="Ryan Lemos" w:date="2019-09-28T11:20:00Z">
        <w:r>
          <w:t>ecarregar dados</w:t>
        </w:r>
      </w:ins>
    </w:p>
    <w:p w14:paraId="108D91A5" w14:textId="77777777" w:rsidR="00DA6C7C" w:rsidRPr="006B0656" w:rsidRDefault="00DA6C7C" w:rsidP="00DA6C7C">
      <w:pPr>
        <w:rPr>
          <w:ins w:id="806" w:author="Ryan Lemos" w:date="2019-09-28T11:20:00Z"/>
        </w:rPr>
      </w:pPr>
    </w:p>
    <w:p w14:paraId="391FC0A5" w14:textId="5F5007CD" w:rsidR="00DA6C7C" w:rsidRDefault="00DA6C7C" w:rsidP="0069744B">
      <w:pPr>
        <w:rPr>
          <w:ins w:id="807" w:author="Ryan Lemos" w:date="2019-09-28T11:32:00Z"/>
        </w:rPr>
      </w:pPr>
      <w:ins w:id="808" w:author="Ryan Lemos" w:date="2019-09-28T11:20:00Z">
        <w:r>
          <w:lastRenderedPageBreak/>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ins>
    </w:p>
    <w:p w14:paraId="7CE459A5" w14:textId="77777777" w:rsidR="0069744B" w:rsidRPr="006B34CD" w:rsidRDefault="0069744B" w:rsidP="0069744B">
      <w:pPr>
        <w:rPr>
          <w:ins w:id="809" w:author="Ryan Lemos" w:date="2019-09-28T11:20:00Z"/>
        </w:rPr>
        <w:pPrChange w:id="810" w:author="Ryan Lemos" w:date="2019-09-28T11:32:00Z">
          <w:pPr/>
        </w:pPrChange>
      </w:pPr>
    </w:p>
    <w:p w14:paraId="5F000439" w14:textId="642B5145" w:rsidR="0069744B" w:rsidRDefault="0069744B" w:rsidP="0069744B">
      <w:pPr>
        <w:pStyle w:val="Legenda"/>
        <w:keepNext/>
        <w:rPr>
          <w:ins w:id="811" w:author="Ryan Lemos" w:date="2019-09-28T11:32:00Z"/>
        </w:rPr>
        <w:pPrChange w:id="812" w:author="Ryan Lemos" w:date="2019-09-28T11:32:00Z">
          <w:pPr>
            <w:pStyle w:val="Legenda"/>
          </w:pPr>
        </w:pPrChange>
      </w:pPr>
      <w:ins w:id="813" w:author="Ryan Lemos" w:date="2019-09-28T11:32:00Z">
        <w:r>
          <w:t xml:space="preserve">Figura </w:t>
        </w:r>
        <w:r>
          <w:fldChar w:fldCharType="begin"/>
        </w:r>
        <w:r>
          <w:instrText xml:space="preserve"> SEQ Figura \* ARABIC </w:instrText>
        </w:r>
      </w:ins>
      <w:r>
        <w:fldChar w:fldCharType="separate"/>
      </w:r>
      <w:ins w:id="814" w:author="Ryan Lemos" w:date="2019-09-28T13:21:00Z">
        <w:r w:rsidR="00964F27">
          <w:rPr>
            <w:noProof/>
          </w:rPr>
          <w:t>49</w:t>
        </w:r>
      </w:ins>
      <w:ins w:id="815" w:author="Ryan Lemos" w:date="2019-09-28T11:32:00Z">
        <w:r>
          <w:fldChar w:fldCharType="end"/>
        </w:r>
        <w:r>
          <w:t xml:space="preserve"> - Botão de recarregar dados</w:t>
        </w:r>
      </w:ins>
    </w:p>
    <w:p w14:paraId="16EC2A59" w14:textId="153E901B" w:rsidR="00DA6C7C" w:rsidRDefault="00DA6C7C" w:rsidP="0069744B">
      <w:pPr>
        <w:ind w:firstLine="0"/>
        <w:jc w:val="center"/>
        <w:rPr>
          <w:ins w:id="816" w:author="Ryan Lemos" w:date="2019-09-28T11:20:00Z"/>
        </w:rPr>
        <w:pPrChange w:id="817" w:author="Ryan Lemos" w:date="2019-09-28T11:32:00Z">
          <w:pPr/>
        </w:pPrChange>
      </w:pPr>
      <w:ins w:id="818" w:author="Ryan Lemos" w:date="2019-09-28T11:20:00Z">
        <w:r>
          <w:rPr>
            <w:noProof/>
          </w:rPr>
          <w:drawing>
            <wp:inline distT="0" distB="0" distL="0" distR="0" wp14:anchorId="23FA5314" wp14:editId="5551E009">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62075" cy="609600"/>
                      </a:xfrm>
                      <a:prstGeom prst="rect">
                        <a:avLst/>
                      </a:prstGeom>
                    </pic:spPr>
                  </pic:pic>
                </a:graphicData>
              </a:graphic>
            </wp:inline>
          </w:drawing>
        </w:r>
      </w:ins>
    </w:p>
    <w:p w14:paraId="7D2152FF" w14:textId="77777777" w:rsidR="00DA6C7C" w:rsidRDefault="00DA6C7C" w:rsidP="00DA6C7C">
      <w:pPr>
        <w:rPr>
          <w:ins w:id="819" w:author="Ryan Lemos" w:date="2019-09-28T11:20:00Z"/>
        </w:rPr>
      </w:pPr>
    </w:p>
    <w:p w14:paraId="027A0976" w14:textId="77777777" w:rsidR="00DA6C7C" w:rsidRDefault="00DA6C7C" w:rsidP="00DA6C7C">
      <w:pPr>
        <w:pStyle w:val="Ttulo3"/>
        <w:rPr>
          <w:ins w:id="820" w:author="Ryan Lemos" w:date="2019-09-28T11:20:00Z"/>
        </w:rPr>
        <w:pPrChange w:id="821" w:author="Ryan Lemos" w:date="2019-09-28T11:22:00Z">
          <w:pPr>
            <w:pStyle w:val="Ttulo2"/>
            <w:ind w:left="576" w:hanging="576"/>
          </w:pPr>
        </w:pPrChange>
      </w:pPr>
      <w:ins w:id="822" w:author="Ryan Lemos" w:date="2019-09-28T11:20:00Z">
        <w:r>
          <w:t>Notificações</w:t>
        </w:r>
      </w:ins>
    </w:p>
    <w:p w14:paraId="1EC99B0F" w14:textId="77777777" w:rsidR="00DA6C7C" w:rsidRDefault="00DA6C7C" w:rsidP="00DA6C7C">
      <w:pPr>
        <w:rPr>
          <w:ins w:id="823" w:author="Ryan Lemos" w:date="2019-09-28T11:20:00Z"/>
        </w:rPr>
      </w:pPr>
    </w:p>
    <w:p w14:paraId="374E41DA" w14:textId="77777777" w:rsidR="00DA6C7C" w:rsidRDefault="00DA6C7C" w:rsidP="00DA6C7C">
      <w:pPr>
        <w:rPr>
          <w:ins w:id="824" w:author="Ryan Lemos" w:date="2019-09-28T11:20:00Z"/>
        </w:rPr>
      </w:pPr>
      <w:ins w:id="825" w:author="Ryan Lemos" w:date="2019-09-28T11:20:00Z">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ins>
    </w:p>
    <w:p w14:paraId="504129E7" w14:textId="77777777" w:rsidR="00DA6C7C" w:rsidRDefault="00DA6C7C" w:rsidP="00DA6C7C">
      <w:pPr>
        <w:rPr>
          <w:ins w:id="826" w:author="Ryan Lemos" w:date="2019-09-28T11:20:00Z"/>
        </w:rPr>
      </w:pPr>
    </w:p>
    <w:p w14:paraId="21212558" w14:textId="6826AEF4" w:rsidR="0069744B" w:rsidRDefault="0069744B" w:rsidP="0069744B">
      <w:pPr>
        <w:pStyle w:val="Legenda"/>
        <w:keepNext/>
        <w:rPr>
          <w:ins w:id="827" w:author="Ryan Lemos" w:date="2019-09-28T11:33:00Z"/>
        </w:rPr>
        <w:pPrChange w:id="828" w:author="Ryan Lemos" w:date="2019-09-28T11:33:00Z">
          <w:pPr>
            <w:pStyle w:val="Legenda"/>
          </w:pPr>
        </w:pPrChange>
      </w:pPr>
      <w:ins w:id="829" w:author="Ryan Lemos" w:date="2019-09-28T11:33:00Z">
        <w:r>
          <w:t xml:space="preserve">Figura </w:t>
        </w:r>
        <w:r>
          <w:fldChar w:fldCharType="begin"/>
        </w:r>
        <w:r>
          <w:instrText xml:space="preserve"> SEQ Figura \* ARABIC </w:instrText>
        </w:r>
      </w:ins>
      <w:r>
        <w:fldChar w:fldCharType="separate"/>
      </w:r>
      <w:ins w:id="830" w:author="Ryan Lemos" w:date="2019-09-28T13:21:00Z">
        <w:r w:rsidR="00964F27">
          <w:rPr>
            <w:noProof/>
          </w:rPr>
          <w:t>50</w:t>
        </w:r>
      </w:ins>
      <w:ins w:id="831" w:author="Ryan Lemos" w:date="2019-09-28T11:33:00Z">
        <w:r>
          <w:fldChar w:fldCharType="end"/>
        </w:r>
        <w:r>
          <w:t xml:space="preserve"> - Botão de Notificações (sem novas notificações)</w:t>
        </w:r>
      </w:ins>
    </w:p>
    <w:p w14:paraId="6EF1575C" w14:textId="77777777" w:rsidR="00DA6C7C" w:rsidRDefault="00DA6C7C" w:rsidP="00DA6C7C">
      <w:pPr>
        <w:ind w:firstLine="0"/>
        <w:jc w:val="center"/>
        <w:rPr>
          <w:ins w:id="832" w:author="Ryan Lemos" w:date="2019-09-28T11:20:00Z"/>
        </w:rPr>
      </w:pPr>
      <w:ins w:id="833" w:author="Ryan Lemos" w:date="2019-09-28T11:20:00Z">
        <w:r>
          <w:rPr>
            <w:noProof/>
          </w:rPr>
          <w:drawing>
            <wp:inline distT="0" distB="0" distL="0" distR="0" wp14:anchorId="410C94D5" wp14:editId="1AB687DF">
              <wp:extent cx="1924050" cy="65722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050" cy="657225"/>
                      </a:xfrm>
                      <a:prstGeom prst="rect">
                        <a:avLst/>
                      </a:prstGeom>
                    </pic:spPr>
                  </pic:pic>
                </a:graphicData>
              </a:graphic>
            </wp:inline>
          </w:drawing>
        </w:r>
      </w:ins>
    </w:p>
    <w:p w14:paraId="3BB15976" w14:textId="77777777" w:rsidR="00DA6C7C" w:rsidRDefault="00DA6C7C" w:rsidP="00DA6C7C">
      <w:pPr>
        <w:rPr>
          <w:ins w:id="834" w:author="Ryan Lemos" w:date="2019-09-28T11:20:00Z"/>
        </w:rPr>
      </w:pPr>
    </w:p>
    <w:p w14:paraId="1DC1D338" w14:textId="77777777" w:rsidR="00DA6C7C" w:rsidRDefault="00DA6C7C" w:rsidP="00DA6C7C">
      <w:pPr>
        <w:rPr>
          <w:ins w:id="835" w:author="Ryan Lemos" w:date="2019-09-28T11:20:00Z"/>
        </w:rPr>
      </w:pPr>
      <w:ins w:id="836" w:author="Ryan Lemos" w:date="2019-09-28T11:20:00Z">
        <w:r>
          <w:t>Quando há novas notificações o botão ganha uma cor verde e o efeito de pulsação, como se tivesse chamando atenção, conforme a figura abaixo:</w:t>
        </w:r>
      </w:ins>
    </w:p>
    <w:p w14:paraId="2FD0CC88" w14:textId="77777777" w:rsidR="00DA6C7C" w:rsidRDefault="00DA6C7C" w:rsidP="00DA6C7C">
      <w:pPr>
        <w:rPr>
          <w:ins w:id="837" w:author="Ryan Lemos" w:date="2019-09-28T11:20:00Z"/>
        </w:rPr>
      </w:pPr>
    </w:p>
    <w:p w14:paraId="7A45B66B" w14:textId="08020F3E" w:rsidR="0069744B" w:rsidRDefault="0069744B" w:rsidP="0069744B">
      <w:pPr>
        <w:pStyle w:val="Legenda"/>
        <w:keepNext/>
        <w:rPr>
          <w:ins w:id="838" w:author="Ryan Lemos" w:date="2019-09-28T11:33:00Z"/>
        </w:rPr>
        <w:pPrChange w:id="839" w:author="Ryan Lemos" w:date="2019-09-28T11:33:00Z">
          <w:pPr>
            <w:pStyle w:val="Legenda"/>
          </w:pPr>
        </w:pPrChange>
      </w:pPr>
      <w:ins w:id="840" w:author="Ryan Lemos" w:date="2019-09-28T11:33:00Z">
        <w:r>
          <w:t xml:space="preserve">Figura </w:t>
        </w:r>
        <w:r>
          <w:fldChar w:fldCharType="begin"/>
        </w:r>
        <w:r>
          <w:instrText xml:space="preserve"> SEQ Figura \* ARABIC </w:instrText>
        </w:r>
      </w:ins>
      <w:r>
        <w:fldChar w:fldCharType="separate"/>
      </w:r>
      <w:ins w:id="841" w:author="Ryan Lemos" w:date="2019-09-28T13:21:00Z">
        <w:r w:rsidR="00964F27">
          <w:rPr>
            <w:noProof/>
          </w:rPr>
          <w:t>51</w:t>
        </w:r>
      </w:ins>
      <w:ins w:id="842" w:author="Ryan Lemos" w:date="2019-09-28T11:33:00Z">
        <w:r>
          <w:fldChar w:fldCharType="end"/>
        </w:r>
        <w:r>
          <w:t xml:space="preserve"> - </w:t>
        </w:r>
        <w:r w:rsidRPr="00870B88">
          <w:t>Botão de Notificações (</w:t>
        </w:r>
        <w:r>
          <w:t>com</w:t>
        </w:r>
        <w:r w:rsidRPr="00870B88">
          <w:t xml:space="preserve"> novas notificações)</w:t>
        </w:r>
      </w:ins>
    </w:p>
    <w:p w14:paraId="7843584B" w14:textId="77777777" w:rsidR="00DA6C7C" w:rsidRDefault="00DA6C7C" w:rsidP="00DA6C7C">
      <w:pPr>
        <w:ind w:firstLine="0"/>
        <w:jc w:val="center"/>
        <w:rPr>
          <w:ins w:id="843" w:author="Ryan Lemos" w:date="2019-09-28T11:20:00Z"/>
        </w:rPr>
      </w:pPr>
      <w:ins w:id="844" w:author="Ryan Lemos" w:date="2019-09-28T11:20:00Z">
        <w:r>
          <w:rPr>
            <w:noProof/>
          </w:rPr>
          <w:drawing>
            <wp:inline distT="0" distB="0" distL="0" distR="0" wp14:anchorId="67873D57" wp14:editId="4A492FCF">
              <wp:extent cx="2524125" cy="7524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4125" cy="752475"/>
                      </a:xfrm>
                      <a:prstGeom prst="rect">
                        <a:avLst/>
                      </a:prstGeom>
                    </pic:spPr>
                  </pic:pic>
                </a:graphicData>
              </a:graphic>
            </wp:inline>
          </w:drawing>
        </w:r>
      </w:ins>
    </w:p>
    <w:p w14:paraId="4A9F1BBF" w14:textId="77777777" w:rsidR="00DA6C7C" w:rsidRDefault="00DA6C7C" w:rsidP="00DA6C7C">
      <w:pPr>
        <w:ind w:firstLine="0"/>
        <w:jc w:val="center"/>
        <w:rPr>
          <w:ins w:id="845" w:author="Ryan Lemos" w:date="2019-09-28T11:20:00Z"/>
        </w:rPr>
      </w:pPr>
    </w:p>
    <w:p w14:paraId="54F85ACF" w14:textId="77777777" w:rsidR="00DA6C7C" w:rsidRDefault="00DA6C7C" w:rsidP="00DA6C7C">
      <w:pPr>
        <w:pStyle w:val="Ttulo3"/>
        <w:rPr>
          <w:ins w:id="846" w:author="Ryan Lemos" w:date="2019-09-28T11:20:00Z"/>
        </w:rPr>
        <w:pPrChange w:id="847" w:author="Ryan Lemos" w:date="2019-09-28T11:22:00Z">
          <w:pPr>
            <w:pStyle w:val="Ttulo2"/>
            <w:ind w:left="576" w:hanging="576"/>
          </w:pPr>
        </w:pPrChange>
      </w:pPr>
      <w:ins w:id="848" w:author="Ryan Lemos" w:date="2019-09-28T11:20:00Z">
        <w:r>
          <w:t>Configurações</w:t>
        </w:r>
      </w:ins>
    </w:p>
    <w:p w14:paraId="56C08AAB" w14:textId="77777777" w:rsidR="00DA6C7C" w:rsidRDefault="00DA6C7C" w:rsidP="00DA6C7C">
      <w:pPr>
        <w:rPr>
          <w:ins w:id="849" w:author="Ryan Lemos" w:date="2019-09-28T11:20:00Z"/>
        </w:rPr>
      </w:pPr>
    </w:p>
    <w:p w14:paraId="3394A94C" w14:textId="77777777" w:rsidR="00DA6C7C" w:rsidRDefault="00DA6C7C" w:rsidP="00DA6C7C">
      <w:pPr>
        <w:rPr>
          <w:ins w:id="850" w:author="Ryan Lemos" w:date="2019-09-28T11:20:00Z"/>
        </w:rPr>
      </w:pPr>
      <w:ins w:id="851" w:author="Ryan Lemos" w:date="2019-09-28T11:20:00Z">
        <w:r>
          <w:lastRenderedPageBreak/>
          <w:t>É Definido pela cor branca e o símbolo de engrenagem e fica na barra no topo superior direito conforme figura X.</w:t>
        </w:r>
      </w:ins>
    </w:p>
    <w:p w14:paraId="692FA704" w14:textId="77777777" w:rsidR="00DA6C7C" w:rsidRDefault="00DA6C7C" w:rsidP="00DA6C7C">
      <w:pPr>
        <w:rPr>
          <w:ins w:id="852" w:author="Ryan Lemos" w:date="2019-09-28T11:20:00Z"/>
        </w:rPr>
      </w:pPr>
    </w:p>
    <w:p w14:paraId="64273F8F" w14:textId="77777777" w:rsidR="00DA6C7C" w:rsidRDefault="00DA6C7C" w:rsidP="00DA6C7C">
      <w:pPr>
        <w:pStyle w:val="Ttulo3"/>
        <w:rPr>
          <w:ins w:id="853" w:author="Ryan Lemos" w:date="2019-09-28T11:20:00Z"/>
        </w:rPr>
        <w:pPrChange w:id="854" w:author="Ryan Lemos" w:date="2019-09-28T11:22:00Z">
          <w:pPr>
            <w:pStyle w:val="Ttulo2"/>
            <w:ind w:left="576" w:hanging="576"/>
          </w:pPr>
        </w:pPrChange>
      </w:pPr>
      <w:ins w:id="855" w:author="Ryan Lemos" w:date="2019-09-28T11:20:00Z">
        <w:r>
          <w:t>Sair</w:t>
        </w:r>
      </w:ins>
    </w:p>
    <w:p w14:paraId="50BE3B7F" w14:textId="77777777" w:rsidR="00DA6C7C" w:rsidRDefault="00DA6C7C" w:rsidP="00DA6C7C">
      <w:pPr>
        <w:rPr>
          <w:ins w:id="856" w:author="Ryan Lemos" w:date="2019-09-28T11:20:00Z"/>
        </w:rPr>
      </w:pPr>
    </w:p>
    <w:p w14:paraId="2CFD5C37" w14:textId="77777777" w:rsidR="00DA6C7C" w:rsidRDefault="00DA6C7C" w:rsidP="00DA6C7C">
      <w:pPr>
        <w:rPr>
          <w:ins w:id="857" w:author="Ryan Lemos" w:date="2019-09-28T11:20:00Z"/>
        </w:rPr>
      </w:pPr>
      <w:ins w:id="858" w:author="Ryan Lemos" w:date="2019-09-28T11:20:00Z">
        <w:r>
          <w:t>Para sair do sistema, é necessário ou clicar no botão com o símbolo de um quadrado com uma seta dentro, mais a direita na barra superior direita conforme figura X. Ou ir ao menu, a última opção se trata de sair.</w:t>
        </w:r>
      </w:ins>
    </w:p>
    <w:p w14:paraId="0EC78519" w14:textId="77777777" w:rsidR="00DA6C7C" w:rsidRPr="00CD1767" w:rsidRDefault="00DA6C7C" w:rsidP="00DA6C7C">
      <w:pPr>
        <w:rPr>
          <w:ins w:id="859" w:author="Ryan Lemos" w:date="2019-09-28T11:20:00Z"/>
        </w:rPr>
      </w:pPr>
    </w:p>
    <w:p w14:paraId="1749BEC4" w14:textId="77777777" w:rsidR="00DA6C7C" w:rsidRDefault="00DA6C7C" w:rsidP="00DA6C7C">
      <w:pPr>
        <w:pStyle w:val="Ttulo3"/>
        <w:rPr>
          <w:ins w:id="860" w:author="Ryan Lemos" w:date="2019-09-28T11:20:00Z"/>
        </w:rPr>
        <w:pPrChange w:id="861" w:author="Ryan Lemos" w:date="2019-09-28T11:22:00Z">
          <w:pPr>
            <w:pStyle w:val="Ttulo2"/>
            <w:ind w:left="576" w:hanging="576"/>
          </w:pPr>
        </w:pPrChange>
      </w:pPr>
      <w:ins w:id="862" w:author="Ryan Lemos" w:date="2019-09-28T11:20:00Z">
        <w:r>
          <w:t>Menu</w:t>
        </w:r>
      </w:ins>
    </w:p>
    <w:p w14:paraId="03281EE7" w14:textId="77777777" w:rsidR="00DA6C7C" w:rsidRPr="00A71532" w:rsidRDefault="00DA6C7C" w:rsidP="00DA6C7C">
      <w:pPr>
        <w:rPr>
          <w:ins w:id="863" w:author="Ryan Lemos" w:date="2019-09-28T11:20:00Z"/>
        </w:rPr>
      </w:pPr>
    </w:p>
    <w:p w14:paraId="35363226" w14:textId="77777777" w:rsidR="00DA6C7C" w:rsidRDefault="00DA6C7C" w:rsidP="00DA6C7C">
      <w:pPr>
        <w:rPr>
          <w:ins w:id="864" w:author="Ryan Lemos" w:date="2019-09-28T11:20:00Z"/>
        </w:rPr>
      </w:pPr>
      <w:ins w:id="865" w:author="Ryan Lemos" w:date="2019-09-28T11:20:00Z">
        <w:r>
          <w:t>O botão de menu fica localizado na barra superior à esquerda, e é representado por um símbolo de três barras uma em cima da outra, conforme a figura X:</w:t>
        </w:r>
      </w:ins>
    </w:p>
    <w:p w14:paraId="7B2EB86A" w14:textId="77777777" w:rsidR="00DA6C7C" w:rsidRDefault="00DA6C7C" w:rsidP="00DA6C7C">
      <w:pPr>
        <w:rPr>
          <w:ins w:id="866" w:author="Ryan Lemos" w:date="2019-09-28T11:20:00Z"/>
        </w:rPr>
      </w:pPr>
    </w:p>
    <w:p w14:paraId="539DA32F" w14:textId="1344DF97" w:rsidR="0069744B" w:rsidRDefault="0069744B" w:rsidP="0069744B">
      <w:pPr>
        <w:pStyle w:val="Legenda"/>
        <w:keepNext/>
        <w:rPr>
          <w:ins w:id="867" w:author="Ryan Lemos" w:date="2019-09-28T11:33:00Z"/>
        </w:rPr>
        <w:pPrChange w:id="868" w:author="Ryan Lemos" w:date="2019-09-28T11:33:00Z">
          <w:pPr>
            <w:pStyle w:val="Legenda"/>
          </w:pPr>
        </w:pPrChange>
      </w:pPr>
      <w:ins w:id="869" w:author="Ryan Lemos" w:date="2019-09-28T11:33:00Z">
        <w:r>
          <w:t xml:space="preserve">Figura </w:t>
        </w:r>
        <w:r>
          <w:fldChar w:fldCharType="begin"/>
        </w:r>
        <w:r>
          <w:instrText xml:space="preserve"> SEQ Figura \* ARABIC </w:instrText>
        </w:r>
      </w:ins>
      <w:r>
        <w:fldChar w:fldCharType="separate"/>
      </w:r>
      <w:ins w:id="870" w:author="Ryan Lemos" w:date="2019-09-28T13:21:00Z">
        <w:r w:rsidR="00964F27">
          <w:rPr>
            <w:noProof/>
          </w:rPr>
          <w:t>52</w:t>
        </w:r>
      </w:ins>
      <w:ins w:id="871" w:author="Ryan Lemos" w:date="2019-09-28T11:33:00Z">
        <w:r>
          <w:fldChar w:fldCharType="end"/>
        </w:r>
        <w:r>
          <w:t xml:space="preserve"> - Botão de menu</w:t>
        </w:r>
      </w:ins>
    </w:p>
    <w:p w14:paraId="4A65BED5" w14:textId="77777777" w:rsidR="00DA6C7C" w:rsidRPr="007E03F0" w:rsidRDefault="00DA6C7C" w:rsidP="00DA6C7C">
      <w:pPr>
        <w:ind w:firstLine="0"/>
        <w:jc w:val="center"/>
        <w:rPr>
          <w:ins w:id="872" w:author="Ryan Lemos" w:date="2019-09-28T11:20:00Z"/>
        </w:rPr>
      </w:pPr>
      <w:ins w:id="873" w:author="Ryan Lemos" w:date="2019-09-28T11:20:00Z">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23950" cy="762000"/>
                      </a:xfrm>
                      <a:prstGeom prst="rect">
                        <a:avLst/>
                      </a:prstGeom>
                    </pic:spPr>
                  </pic:pic>
                </a:graphicData>
              </a:graphic>
            </wp:inline>
          </w:drawing>
        </w:r>
      </w:ins>
    </w:p>
    <w:p w14:paraId="3C56C2D4" w14:textId="77777777" w:rsidR="00DA6C7C" w:rsidRPr="007E03F0" w:rsidRDefault="00DA6C7C" w:rsidP="00DA6C7C">
      <w:pPr>
        <w:rPr>
          <w:ins w:id="874" w:author="Ryan Lemos" w:date="2019-09-28T11:20:00Z"/>
        </w:rPr>
      </w:pPr>
    </w:p>
    <w:p w14:paraId="79641F39" w14:textId="2298C85E" w:rsidR="00273340" w:rsidRDefault="00273340" w:rsidP="00273340">
      <w:pPr>
        <w:pStyle w:val="Ttulo2"/>
        <w:numPr>
          <w:ilvl w:val="0"/>
          <w:numId w:val="0"/>
        </w:numPr>
        <w:ind w:left="578"/>
        <w:rPr>
          <w:ins w:id="875" w:author="Ryan Lemos" w:date="2019-09-28T11:18:00Z"/>
        </w:rPr>
        <w:pPrChange w:id="876" w:author="Ryan Lemos" w:date="2019-09-28T11:18:00Z">
          <w:pPr>
            <w:pStyle w:val="Ttulo2"/>
          </w:pPr>
        </w:pPrChange>
      </w:pPr>
    </w:p>
    <w:p w14:paraId="36C8F8D0" w14:textId="53157631" w:rsidR="009A2E13" w:rsidRDefault="009A2E13" w:rsidP="009A2E13">
      <w:pPr>
        <w:pStyle w:val="Ttulo2"/>
      </w:pPr>
      <w:r>
        <w:t>Release 1 – Cadastros Básicos</w:t>
      </w:r>
      <w:bookmarkEnd w:id="515"/>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877" w:name="_Toc20561924"/>
      <w:r>
        <w:t>Sistema desenvolvido</w:t>
      </w:r>
      <w:bookmarkEnd w:id="877"/>
    </w:p>
    <w:p w14:paraId="31C86A8F" w14:textId="77777777" w:rsidR="00C778D2" w:rsidRDefault="00C778D2" w:rsidP="00C778D2"/>
    <w:p w14:paraId="70ACBC13" w14:textId="07B226BD"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B70A30">
        <w:t>2.2.3.3</w:t>
      </w:r>
      <w:r w:rsidR="008C4A0B">
        <w:fldChar w:fldCharType="end"/>
      </w:r>
      <w:r w:rsidR="00C778D2">
        <w:t xml:space="preserve">, </w:t>
      </w:r>
      <w:r>
        <w:t xml:space="preserve">são um modelo de se recolher os requisitos e documentação considerado pelo XP. Então para apoio do ambiente proposto foram colhidas as estórias de usuários para cada requisito do ambiente. As estórias </w:t>
      </w:r>
      <w:r>
        <w:lastRenderedPageBreak/>
        <w:t>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242CB1B6" w:rsidR="00646DF8" w:rsidRDefault="00921163" w:rsidP="00B70A30">
      <w:pPr>
        <w:pStyle w:val="Legenda"/>
      </w:pPr>
      <w:bookmarkStart w:id="878" w:name="_Ref20051330"/>
      <w:bookmarkStart w:id="879" w:name="_Ref20051323"/>
      <w:r>
        <w:t xml:space="preserve">Quadro </w:t>
      </w:r>
      <w:r>
        <w:fldChar w:fldCharType="begin"/>
      </w:r>
      <w:r>
        <w:instrText xml:space="preserve"> SEQ Quadro \* ARABIC </w:instrText>
      </w:r>
      <w:r>
        <w:fldChar w:fldCharType="separate"/>
      </w:r>
      <w:r w:rsidR="00F7481A">
        <w:rPr>
          <w:noProof/>
        </w:rPr>
        <w:t>1</w:t>
      </w:r>
      <w:r>
        <w:fldChar w:fldCharType="end"/>
      </w:r>
      <w:bookmarkEnd w:id="878"/>
      <w:r>
        <w:t xml:space="preserve"> - Estória de login</w:t>
      </w:r>
      <w:bookmarkEnd w:id="87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B8D6735"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B70A30">
        <w:t xml:space="preserve">Quadro </w:t>
      </w:r>
      <w:r w:rsidR="00B70A3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B70A30">
        <w:t xml:space="preserve">Figura </w:t>
      </w:r>
      <w:r w:rsidR="00B70A30">
        <w:rPr>
          <w:noProof/>
        </w:rPr>
        <w:t>29</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61C511CA" w:rsidR="008C4A0B" w:rsidRDefault="008C4A0B" w:rsidP="00B70A30">
      <w:pPr>
        <w:pStyle w:val="Legenda"/>
        <w:keepNext/>
      </w:pPr>
      <w:bookmarkStart w:id="880" w:name="_Ref20051389"/>
      <w:bookmarkStart w:id="881" w:name="_Ref20051380"/>
      <w:r>
        <w:t xml:space="preserve">Figura </w:t>
      </w:r>
      <w:r w:rsidR="00921163">
        <w:fldChar w:fldCharType="begin"/>
      </w:r>
      <w:r w:rsidR="00921163">
        <w:instrText xml:space="preserve"> SEQ Figura \* ARABIC </w:instrText>
      </w:r>
      <w:r w:rsidR="00921163">
        <w:fldChar w:fldCharType="separate"/>
      </w:r>
      <w:ins w:id="882" w:author="Ryan Lemos" w:date="2019-09-28T13:21:00Z">
        <w:r w:rsidR="00964F27">
          <w:rPr>
            <w:noProof/>
          </w:rPr>
          <w:t>53</w:t>
        </w:r>
      </w:ins>
      <w:del w:id="883" w:author="Ryan Lemos" w:date="2019-09-28T11:23:00Z">
        <w:r w:rsidR="00B70A30" w:rsidDel="0069744B">
          <w:rPr>
            <w:noProof/>
          </w:rPr>
          <w:delText>29</w:delText>
        </w:r>
      </w:del>
      <w:r w:rsidR="00921163">
        <w:fldChar w:fldCharType="end"/>
      </w:r>
      <w:bookmarkEnd w:id="880"/>
      <w:r>
        <w:t xml:space="preserve"> - Tela de login</w:t>
      </w:r>
      <w:bookmarkEnd w:id="88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B5D1B9F"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r w:rsidR="00B70A30">
        <w:t xml:space="preserve">Figura </w:t>
      </w:r>
      <w:r w:rsidR="00B70A30">
        <w:rPr>
          <w:noProof/>
        </w:rPr>
        <w:t>30</w:t>
      </w:r>
      <w:r w:rsidR="004D4704">
        <w:fldChar w:fldCharType="end"/>
      </w:r>
      <w:r w:rsidR="004D4704">
        <w:t xml:space="preserve"> </w:t>
      </w:r>
      <w:r>
        <w:t>é a demonstração de como ele foi implementado.</w:t>
      </w:r>
    </w:p>
    <w:p w14:paraId="66AFB97F" w14:textId="77777777" w:rsidR="00921163" w:rsidRDefault="00921163" w:rsidP="004B083A"/>
    <w:p w14:paraId="7DD831A8" w14:textId="6F3C41DB" w:rsidR="00521931" w:rsidRDefault="00921163" w:rsidP="00B70A30">
      <w:pPr>
        <w:pStyle w:val="Legenda"/>
      </w:pPr>
      <w:r>
        <w:t xml:space="preserve">Quadro </w:t>
      </w:r>
      <w:r>
        <w:fldChar w:fldCharType="begin"/>
      </w:r>
      <w:r>
        <w:instrText xml:space="preserve"> SEQ Quadro \* ARABIC </w:instrText>
      </w:r>
      <w:r>
        <w:fldChar w:fldCharType="separate"/>
      </w:r>
      <w:r w:rsidR="00F7481A">
        <w:rPr>
          <w:noProof/>
        </w:rPr>
        <w:t>2</w:t>
      </w:r>
      <w:r>
        <w:fldChar w:fldCharType="end"/>
      </w:r>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4BB551C4" w:rsidR="008C4A0B" w:rsidRDefault="008C4A0B" w:rsidP="00B70A30">
      <w:pPr>
        <w:pStyle w:val="Legenda"/>
        <w:keepNext/>
      </w:pPr>
      <w:bookmarkStart w:id="884" w:name="_Ref20051436"/>
      <w:r>
        <w:t xml:space="preserve">Figura </w:t>
      </w:r>
      <w:r w:rsidR="00921163">
        <w:fldChar w:fldCharType="begin"/>
      </w:r>
      <w:r w:rsidR="00921163">
        <w:instrText xml:space="preserve"> SEQ Figura \* ARABIC </w:instrText>
      </w:r>
      <w:r w:rsidR="00921163">
        <w:fldChar w:fldCharType="separate"/>
      </w:r>
      <w:ins w:id="885" w:author="Ryan Lemos" w:date="2019-09-28T13:21:00Z">
        <w:r w:rsidR="00964F27">
          <w:rPr>
            <w:noProof/>
          </w:rPr>
          <w:t>54</w:t>
        </w:r>
      </w:ins>
      <w:del w:id="886" w:author="Ryan Lemos" w:date="2019-09-28T11:23:00Z">
        <w:r w:rsidR="00B70A30" w:rsidDel="0069744B">
          <w:rPr>
            <w:noProof/>
          </w:rPr>
          <w:delText>30</w:delText>
        </w:r>
      </w:del>
      <w:r w:rsidR="00921163">
        <w:fldChar w:fldCharType="end"/>
      </w:r>
      <w:bookmarkEnd w:id="884"/>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2943A92B"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887"/>
      <w:r>
        <w:t>JSON</w:t>
      </w:r>
      <w:commentRangeEnd w:id="887"/>
      <w:r w:rsidR="0016185B">
        <w:rPr>
          <w:rStyle w:val="Refdecomentrio"/>
        </w:rPr>
        <w:commentReference w:id="887"/>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888"/>
      <w:proofErr w:type="spellStart"/>
      <w:r w:rsidR="0016185B">
        <w:t>Artisan</w:t>
      </w:r>
      <w:commentRangeEnd w:id="888"/>
      <w:proofErr w:type="spellEnd"/>
      <w:r w:rsidR="0016185B">
        <w:rPr>
          <w:rStyle w:val="Refdecomentrio"/>
        </w:rPr>
        <w:commentReference w:id="888"/>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r w:rsidR="00B70A30">
        <w:t xml:space="preserve">Figura </w:t>
      </w:r>
      <w:r w:rsidR="00B70A30">
        <w:rPr>
          <w:noProof/>
        </w:rPr>
        <w:t>31</w:t>
      </w:r>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7FF468E4" w:rsidR="008C4A0B" w:rsidRDefault="008C4A0B" w:rsidP="00B70A30">
      <w:pPr>
        <w:pStyle w:val="Legenda"/>
        <w:keepNext/>
      </w:pPr>
      <w:bookmarkStart w:id="889" w:name="_Ref20051461"/>
      <w:r>
        <w:t xml:space="preserve">Figura </w:t>
      </w:r>
      <w:r w:rsidR="00921163">
        <w:fldChar w:fldCharType="begin"/>
      </w:r>
      <w:r w:rsidR="00921163">
        <w:instrText xml:space="preserve"> SEQ Figura \* ARABIC </w:instrText>
      </w:r>
      <w:r w:rsidR="00921163">
        <w:fldChar w:fldCharType="separate"/>
      </w:r>
      <w:ins w:id="890" w:author="Ryan Lemos" w:date="2019-09-28T13:21:00Z">
        <w:r w:rsidR="00964F27">
          <w:rPr>
            <w:noProof/>
          </w:rPr>
          <w:t>55</w:t>
        </w:r>
      </w:ins>
      <w:del w:id="891" w:author="Ryan Lemos" w:date="2019-09-28T11:23:00Z">
        <w:r w:rsidR="00B70A30" w:rsidDel="0069744B">
          <w:rPr>
            <w:noProof/>
          </w:rPr>
          <w:delText>31</w:delText>
        </w:r>
      </w:del>
      <w:r w:rsidR="00921163">
        <w:fldChar w:fldCharType="end"/>
      </w:r>
      <w:bookmarkEnd w:id="889"/>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7081EFBE" w:rsidR="00CD1ADB" w:rsidRDefault="00CD1ADB">
      <w:r>
        <w:lastRenderedPageBreak/>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r w:rsidR="00B70A30">
        <w:t xml:space="preserve">Figura </w:t>
      </w:r>
      <w:r w:rsidR="00B70A30">
        <w:rPr>
          <w:noProof/>
        </w:rPr>
        <w:t>32</w:t>
      </w:r>
      <w:r w:rsidR="004D4704">
        <w:fldChar w:fldCharType="end"/>
      </w:r>
      <w:r w:rsidR="004D4704">
        <w:t>.</w:t>
      </w:r>
    </w:p>
    <w:p w14:paraId="3B5BD2C7" w14:textId="7E6C33E5" w:rsidR="00646DF8" w:rsidRDefault="00646DF8"/>
    <w:p w14:paraId="180FD493" w14:textId="5621ACAC" w:rsidR="00921163" w:rsidRDefault="00921163" w:rsidP="00B70A30">
      <w:pPr>
        <w:pStyle w:val="Legenda"/>
        <w:keepNext/>
      </w:pPr>
      <w:r>
        <w:t xml:space="preserve">Quadro </w:t>
      </w:r>
      <w:r>
        <w:fldChar w:fldCharType="begin"/>
      </w:r>
      <w:r>
        <w:instrText xml:space="preserve"> SEQ Quadro \* ARABIC </w:instrText>
      </w:r>
      <w:r>
        <w:fldChar w:fldCharType="separate"/>
      </w:r>
      <w:r w:rsidR="00F7481A">
        <w:rPr>
          <w:noProof/>
        </w:rPr>
        <w:t>3</w:t>
      </w:r>
      <w:r>
        <w:fldChar w:fldCharType="end"/>
      </w:r>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F8FB875" w:rsidR="0094620F" w:rsidRDefault="0094620F" w:rsidP="00B70A30">
      <w:pPr>
        <w:pStyle w:val="Legenda"/>
        <w:keepNext/>
      </w:pPr>
      <w:bookmarkStart w:id="892" w:name="_Ref20051489"/>
      <w:r>
        <w:t xml:space="preserve">Figura </w:t>
      </w:r>
      <w:r w:rsidR="00921163">
        <w:fldChar w:fldCharType="begin"/>
      </w:r>
      <w:r w:rsidR="00921163">
        <w:instrText xml:space="preserve"> SEQ Figura \* ARABIC </w:instrText>
      </w:r>
      <w:r w:rsidR="00921163">
        <w:fldChar w:fldCharType="separate"/>
      </w:r>
      <w:ins w:id="893" w:author="Ryan Lemos" w:date="2019-09-28T13:21:00Z">
        <w:r w:rsidR="00964F27">
          <w:rPr>
            <w:noProof/>
          </w:rPr>
          <w:t>56</w:t>
        </w:r>
      </w:ins>
      <w:del w:id="894" w:author="Ryan Lemos" w:date="2019-09-28T11:23:00Z">
        <w:r w:rsidR="00B70A30" w:rsidDel="0069744B">
          <w:rPr>
            <w:noProof/>
          </w:rPr>
          <w:delText>32</w:delText>
        </w:r>
      </w:del>
      <w:r w:rsidR="00921163">
        <w:fldChar w:fldCharType="end"/>
      </w:r>
      <w:bookmarkEnd w:id="892"/>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895" w:name="_Toc20561925"/>
      <w:r>
        <w:t>Gestor</w:t>
      </w:r>
      <w:bookmarkEnd w:id="895"/>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0E1AC8B" w:rsidR="00921163" w:rsidRDefault="00921163" w:rsidP="00B70A30">
      <w:pPr>
        <w:pStyle w:val="Legenda"/>
      </w:pPr>
      <w:r>
        <w:t xml:space="preserve">Quadro </w:t>
      </w:r>
      <w:r>
        <w:fldChar w:fldCharType="begin"/>
      </w:r>
      <w:r>
        <w:instrText xml:space="preserve"> SEQ Quadro \* ARABIC </w:instrText>
      </w:r>
      <w:r>
        <w:fldChar w:fldCharType="separate"/>
      </w:r>
      <w:r w:rsidR="00F7481A">
        <w:rPr>
          <w:noProof/>
        </w:rPr>
        <w:t>4</w:t>
      </w:r>
      <w:r>
        <w:fldChar w:fldCharType="end"/>
      </w:r>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896"/>
      <w:proofErr w:type="spellStart"/>
      <w:r w:rsidR="00485768">
        <w:t>Jquery</w:t>
      </w:r>
      <w:commentRangeEnd w:id="896"/>
      <w:proofErr w:type="spellEnd"/>
      <w:r w:rsidR="004D4704">
        <w:rPr>
          <w:rStyle w:val="Refdecomentrio"/>
        </w:rPr>
        <w:commentReference w:id="896"/>
      </w:r>
      <w:r w:rsidR="00485768">
        <w:t xml:space="preserve"> que </w:t>
      </w:r>
      <w:r w:rsidR="0016185B">
        <w:t>“</w:t>
      </w:r>
      <w:r w:rsidR="00485768">
        <w:t>monta</w:t>
      </w:r>
      <w:r w:rsidR="0016185B">
        <w:t>”</w:t>
      </w:r>
      <w:r w:rsidR="00485768">
        <w:t xml:space="preserve"> uma tabela dinâmica. O </w:t>
      </w:r>
      <w:r w:rsidR="00485768">
        <w:lastRenderedPageBreak/>
        <w:t xml:space="preserve">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63ACBCD"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897" w:author="Ryan Lemos" w:date="2019-09-28T13:21:00Z">
        <w:r w:rsidR="00964F27">
          <w:rPr>
            <w:noProof/>
          </w:rPr>
          <w:t>57</w:t>
        </w:r>
      </w:ins>
      <w:del w:id="898" w:author="Ryan Lemos" w:date="2019-09-28T11:23:00Z">
        <w:r w:rsidR="00B70A30" w:rsidDel="0069744B">
          <w:rPr>
            <w:noProof/>
          </w:rPr>
          <w:delText>33</w:delText>
        </w:r>
      </w:del>
      <w:r w:rsidR="00921163">
        <w:fldChar w:fldCharType="end"/>
      </w:r>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2BA04EDB"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899"/>
      <w:r>
        <w:t>e a senha</w:t>
      </w:r>
      <w:commentRangeEnd w:id="899"/>
      <w:r w:rsidR="0024674F">
        <w:rPr>
          <w:rStyle w:val="Refdecomentrio"/>
        </w:rPr>
        <w:commentReference w:id="899"/>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B70A30">
        <w:t xml:space="preserve">Figura </w:t>
      </w:r>
      <w:r w:rsidR="00B70A30">
        <w:rPr>
          <w:noProof/>
        </w:rPr>
        <w:t>34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9062F3B" w:rsidR="0094620F" w:rsidRDefault="0094620F" w:rsidP="00B70A30">
      <w:pPr>
        <w:pStyle w:val="Legenda"/>
        <w:keepNext/>
      </w:pPr>
      <w:bookmarkStart w:id="900" w:name="_Ref20051603"/>
      <w:r>
        <w:lastRenderedPageBreak/>
        <w:t xml:space="preserve">Figura </w:t>
      </w:r>
      <w:r w:rsidR="00921163">
        <w:fldChar w:fldCharType="begin"/>
      </w:r>
      <w:r w:rsidR="00921163">
        <w:instrText xml:space="preserve"> SEQ Figura \* ARABIC </w:instrText>
      </w:r>
      <w:r w:rsidR="00921163">
        <w:fldChar w:fldCharType="separate"/>
      </w:r>
      <w:ins w:id="901" w:author="Ryan Lemos" w:date="2019-09-28T13:21:00Z">
        <w:r w:rsidR="00964F27">
          <w:rPr>
            <w:noProof/>
          </w:rPr>
          <w:t>58</w:t>
        </w:r>
      </w:ins>
      <w:del w:id="902" w:author="Ryan Lemos" w:date="2019-09-28T11:23:00Z">
        <w:r w:rsidR="00B70A30" w:rsidDel="0069744B">
          <w:rPr>
            <w:noProof/>
          </w:rPr>
          <w:delText>34</w:delText>
        </w:r>
      </w:del>
      <w:r w:rsidR="00921163">
        <w:fldChar w:fldCharType="end"/>
      </w:r>
      <w:bookmarkEnd w:id="900"/>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4BE0436B"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903" w:author="Ryan Lemos" w:date="2019-09-28T13:21:00Z">
        <w:r w:rsidR="00964F27">
          <w:rPr>
            <w:noProof/>
          </w:rPr>
          <w:t>59</w:t>
        </w:r>
      </w:ins>
      <w:del w:id="904" w:author="Ryan Lemos" w:date="2019-09-28T11:23:00Z">
        <w:r w:rsidR="00B70A30" w:rsidDel="0069744B">
          <w:rPr>
            <w:noProof/>
          </w:rPr>
          <w:delText>35</w:delText>
        </w:r>
      </w:del>
      <w:r w:rsidR="00921163">
        <w:fldChar w:fldCharType="end"/>
      </w:r>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378D3906" w:rsidR="0094620F" w:rsidRDefault="0094620F"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ins w:id="905" w:author="Ryan Lemos" w:date="2019-09-28T13:21:00Z">
        <w:r w:rsidR="00964F27">
          <w:rPr>
            <w:noProof/>
          </w:rPr>
          <w:t>60</w:t>
        </w:r>
      </w:ins>
      <w:del w:id="906" w:author="Ryan Lemos" w:date="2019-09-28T11:23:00Z">
        <w:r w:rsidR="00B70A30" w:rsidDel="0069744B">
          <w:rPr>
            <w:noProof/>
          </w:rPr>
          <w:delText>36</w:delText>
        </w:r>
      </w:del>
      <w:r w:rsidR="00921163">
        <w:fldChar w:fldCharType="end"/>
      </w:r>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60A7654E" w:rsidR="00646DF8" w:rsidRDefault="00921163" w:rsidP="00B70A30">
      <w:pPr>
        <w:pStyle w:val="Legenda"/>
      </w:pPr>
      <w:r>
        <w:t xml:space="preserve">Quadro </w:t>
      </w:r>
      <w:r>
        <w:rPr>
          <w:b w:val="0"/>
          <w:iCs w:val="0"/>
        </w:rPr>
        <w:fldChar w:fldCharType="begin"/>
      </w:r>
      <w:r>
        <w:instrText xml:space="preserve"> SEQ Quadro \* ARABIC </w:instrText>
      </w:r>
      <w:r>
        <w:rPr>
          <w:b w:val="0"/>
          <w:iCs w:val="0"/>
        </w:rPr>
        <w:fldChar w:fldCharType="separate"/>
      </w:r>
      <w:r w:rsidR="00F7481A">
        <w:rPr>
          <w:noProof/>
        </w:rPr>
        <w:t>5</w:t>
      </w:r>
      <w:r>
        <w:rPr>
          <w:b w:val="0"/>
          <w:iCs w:val="0"/>
        </w:rPr>
        <w:fldChar w:fldCharType="end"/>
      </w:r>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4FBED7EC" w:rsidR="00CC245E" w:rsidRDefault="00CC245E" w:rsidP="00596E44">
      <w:r>
        <w:t xml:space="preserve">A </w:t>
      </w:r>
      <w:r w:rsidR="006E1CDA">
        <w:fldChar w:fldCharType="begin"/>
      </w:r>
      <w:r w:rsidR="006E1CDA">
        <w:instrText xml:space="preserve"> REF _Ref20051634 \h </w:instrText>
      </w:r>
      <w:r w:rsidR="006E1CDA">
        <w:fldChar w:fldCharType="separate"/>
      </w:r>
      <w:r w:rsidR="00B70A30">
        <w:t xml:space="preserve">Figura </w:t>
      </w:r>
      <w:r w:rsidR="00B70A30">
        <w:rPr>
          <w:noProof/>
        </w:rPr>
        <w:t>37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6FFEEE3E" w:rsidR="0094620F" w:rsidRDefault="0094620F" w:rsidP="00B70A30">
      <w:pPr>
        <w:pStyle w:val="Legenda"/>
        <w:keepNext/>
      </w:pPr>
      <w:bookmarkStart w:id="907" w:name="_Ref20051634"/>
      <w:r>
        <w:lastRenderedPageBreak/>
        <w:t xml:space="preserve">Figura </w:t>
      </w:r>
      <w:r w:rsidR="00921163">
        <w:fldChar w:fldCharType="begin"/>
      </w:r>
      <w:r w:rsidR="00921163">
        <w:instrText xml:space="preserve"> SEQ Figura \* ARABIC </w:instrText>
      </w:r>
      <w:r w:rsidR="00921163">
        <w:fldChar w:fldCharType="separate"/>
      </w:r>
      <w:ins w:id="908" w:author="Ryan Lemos" w:date="2019-09-28T13:21:00Z">
        <w:r w:rsidR="00964F27">
          <w:rPr>
            <w:noProof/>
          </w:rPr>
          <w:t>61</w:t>
        </w:r>
      </w:ins>
      <w:del w:id="909" w:author="Ryan Lemos" w:date="2019-09-28T11:23:00Z">
        <w:r w:rsidR="00B70A30" w:rsidDel="0069744B">
          <w:rPr>
            <w:noProof/>
          </w:rPr>
          <w:delText>37</w:delText>
        </w:r>
      </w:del>
      <w:r w:rsidR="00921163">
        <w:fldChar w:fldCharType="end"/>
      </w:r>
      <w:bookmarkEnd w:id="907"/>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7014EA07"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B70A30">
        <w:t xml:space="preserve">Figura </w:t>
      </w:r>
      <w:r w:rsidR="00B70A30">
        <w:rPr>
          <w:noProof/>
        </w:rPr>
        <w:t>39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B70A30">
        <w:t xml:space="preserve">Figura </w:t>
      </w:r>
      <w:r w:rsidR="00B70A30">
        <w:rPr>
          <w:noProof/>
        </w:rPr>
        <w:t>37</w:t>
      </w:r>
      <w:r w:rsidR="006E1CDA">
        <w:fldChar w:fldCharType="end"/>
      </w:r>
      <w:r>
        <w:t>.</w:t>
      </w:r>
    </w:p>
    <w:p w14:paraId="6C580B3A" w14:textId="77777777" w:rsidR="00CC245E" w:rsidRDefault="00CC245E" w:rsidP="00905032">
      <w:pPr>
        <w:ind w:firstLine="0"/>
        <w:jc w:val="center"/>
      </w:pPr>
    </w:p>
    <w:p w14:paraId="1F49DB59" w14:textId="2825AF8B"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910" w:author="Ryan Lemos" w:date="2019-09-28T13:21:00Z">
        <w:r w:rsidR="00964F27">
          <w:rPr>
            <w:noProof/>
          </w:rPr>
          <w:t>62</w:t>
        </w:r>
      </w:ins>
      <w:del w:id="911" w:author="Ryan Lemos" w:date="2019-09-28T11:23:00Z">
        <w:r w:rsidR="00B70A30" w:rsidDel="0069744B">
          <w:rPr>
            <w:noProof/>
          </w:rPr>
          <w:delText>38</w:delText>
        </w:r>
      </w:del>
      <w:r w:rsidR="00921163">
        <w:fldChar w:fldCharType="end"/>
      </w:r>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65D653F" w:rsidR="0094620F" w:rsidRDefault="0094620F" w:rsidP="00B70A30">
      <w:pPr>
        <w:pStyle w:val="Legenda"/>
        <w:keepNext/>
      </w:pPr>
      <w:bookmarkStart w:id="912" w:name="_Ref20051663"/>
      <w:r>
        <w:t xml:space="preserve">Figura </w:t>
      </w:r>
      <w:r w:rsidR="00921163">
        <w:fldChar w:fldCharType="begin"/>
      </w:r>
      <w:r w:rsidR="00921163">
        <w:instrText xml:space="preserve"> SEQ Figura \* ARABIC </w:instrText>
      </w:r>
      <w:r w:rsidR="00921163">
        <w:fldChar w:fldCharType="separate"/>
      </w:r>
      <w:ins w:id="913" w:author="Ryan Lemos" w:date="2019-09-28T13:21:00Z">
        <w:r w:rsidR="00964F27">
          <w:rPr>
            <w:noProof/>
          </w:rPr>
          <w:t>63</w:t>
        </w:r>
      </w:ins>
      <w:del w:id="914" w:author="Ryan Lemos" w:date="2019-09-28T11:23:00Z">
        <w:r w:rsidR="00B70A30" w:rsidDel="0069744B">
          <w:rPr>
            <w:noProof/>
          </w:rPr>
          <w:delText>39</w:delText>
        </w:r>
      </w:del>
      <w:r w:rsidR="00921163">
        <w:fldChar w:fldCharType="end"/>
      </w:r>
      <w:bookmarkEnd w:id="912"/>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915" w:name="_Toc20561926"/>
      <w:r>
        <w:t>Administrador</w:t>
      </w:r>
      <w:bookmarkEnd w:id="915"/>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AE05D88" w:rsidR="00921163" w:rsidRDefault="00921163" w:rsidP="00B70A30">
      <w:pPr>
        <w:pStyle w:val="Legenda"/>
      </w:pPr>
      <w:r>
        <w:t xml:space="preserve">Quadro </w:t>
      </w:r>
      <w:r>
        <w:fldChar w:fldCharType="begin"/>
      </w:r>
      <w:r>
        <w:instrText xml:space="preserve"> SEQ Quadro \* ARABIC </w:instrText>
      </w:r>
      <w:r>
        <w:fldChar w:fldCharType="separate"/>
      </w:r>
      <w:r w:rsidR="00F7481A">
        <w:rPr>
          <w:noProof/>
        </w:rPr>
        <w:t>6</w:t>
      </w:r>
      <w:r>
        <w:fldChar w:fldCharType="end"/>
      </w:r>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48E600F8"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B70A30">
        <w:t xml:space="preserve">Figura </w:t>
      </w:r>
      <w:r w:rsidR="00B70A30">
        <w:rPr>
          <w:noProof/>
        </w:rPr>
        <w:t>40</w:t>
      </w:r>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0A6CC19C" w:rsidR="0094620F" w:rsidRDefault="0094620F" w:rsidP="00B70A30">
      <w:pPr>
        <w:pStyle w:val="Legenda"/>
        <w:keepNext/>
      </w:pPr>
      <w:bookmarkStart w:id="916" w:name="_Ref20051732"/>
      <w:r>
        <w:t xml:space="preserve">Figura </w:t>
      </w:r>
      <w:r w:rsidR="00921163">
        <w:fldChar w:fldCharType="begin"/>
      </w:r>
      <w:r w:rsidR="00921163">
        <w:instrText xml:space="preserve"> SEQ Figura \* ARABIC </w:instrText>
      </w:r>
      <w:r w:rsidR="00921163">
        <w:fldChar w:fldCharType="separate"/>
      </w:r>
      <w:ins w:id="917" w:author="Ryan Lemos" w:date="2019-09-28T13:21:00Z">
        <w:r w:rsidR="00964F27">
          <w:rPr>
            <w:noProof/>
          </w:rPr>
          <w:t>64</w:t>
        </w:r>
      </w:ins>
      <w:del w:id="918" w:author="Ryan Lemos" w:date="2019-09-28T11:23:00Z">
        <w:r w:rsidR="00B70A30" w:rsidDel="0069744B">
          <w:rPr>
            <w:noProof/>
          </w:rPr>
          <w:delText>40</w:delText>
        </w:r>
      </w:del>
      <w:r w:rsidR="00921163">
        <w:fldChar w:fldCharType="end"/>
      </w:r>
      <w:bookmarkEnd w:id="916"/>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252A9E8A"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B70A30">
        <w:t xml:space="preserve">Figura </w:t>
      </w:r>
      <w:r w:rsidR="00B70A30">
        <w:rPr>
          <w:noProof/>
        </w:rPr>
        <w:t>41</w:t>
      </w:r>
      <w:r w:rsidR="006E1CDA">
        <w:fldChar w:fldCharType="end"/>
      </w:r>
      <w:r>
        <w:t>.</w:t>
      </w:r>
    </w:p>
    <w:p w14:paraId="33DBB6CA" w14:textId="77777777" w:rsidR="00F045C8" w:rsidRDefault="00F045C8" w:rsidP="00905032">
      <w:pPr>
        <w:ind w:firstLine="0"/>
        <w:jc w:val="center"/>
      </w:pPr>
    </w:p>
    <w:p w14:paraId="7F14BDF6" w14:textId="6E58BA7C" w:rsidR="0094620F" w:rsidRDefault="0094620F" w:rsidP="00B70A30">
      <w:pPr>
        <w:pStyle w:val="Legenda"/>
        <w:keepNext/>
      </w:pPr>
      <w:bookmarkStart w:id="919" w:name="_Ref20051751"/>
      <w:r>
        <w:t xml:space="preserve">Figura </w:t>
      </w:r>
      <w:r w:rsidR="00921163">
        <w:fldChar w:fldCharType="begin"/>
      </w:r>
      <w:r w:rsidR="00921163">
        <w:instrText xml:space="preserve"> SEQ Figura \* ARABIC </w:instrText>
      </w:r>
      <w:r w:rsidR="00921163">
        <w:fldChar w:fldCharType="separate"/>
      </w:r>
      <w:ins w:id="920" w:author="Ryan Lemos" w:date="2019-09-28T13:21:00Z">
        <w:r w:rsidR="00964F27">
          <w:rPr>
            <w:noProof/>
          </w:rPr>
          <w:t>65</w:t>
        </w:r>
      </w:ins>
      <w:del w:id="921" w:author="Ryan Lemos" w:date="2019-09-28T11:23:00Z">
        <w:r w:rsidR="00B70A30" w:rsidDel="0069744B">
          <w:rPr>
            <w:noProof/>
          </w:rPr>
          <w:delText>41</w:delText>
        </w:r>
      </w:del>
      <w:r w:rsidR="00921163">
        <w:fldChar w:fldCharType="end"/>
      </w:r>
      <w:bookmarkEnd w:id="919"/>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78F18946"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B70A30">
        <w:t xml:space="preserve">Figura </w:t>
      </w:r>
      <w:r w:rsidR="00B70A30">
        <w:rPr>
          <w:noProof/>
        </w:rPr>
        <w:t>42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13391BE2" w:rsidR="0094620F" w:rsidRDefault="0094620F" w:rsidP="00B70A30">
      <w:pPr>
        <w:pStyle w:val="Legenda"/>
        <w:keepNext/>
      </w:pPr>
      <w:bookmarkStart w:id="922" w:name="_Ref20051766"/>
      <w:r>
        <w:t xml:space="preserve">Figura </w:t>
      </w:r>
      <w:r w:rsidR="00921163">
        <w:fldChar w:fldCharType="begin"/>
      </w:r>
      <w:r w:rsidR="00921163">
        <w:instrText xml:space="preserve"> SEQ Figura \* ARABIC </w:instrText>
      </w:r>
      <w:r w:rsidR="00921163">
        <w:fldChar w:fldCharType="separate"/>
      </w:r>
      <w:ins w:id="923" w:author="Ryan Lemos" w:date="2019-09-28T13:21:00Z">
        <w:r w:rsidR="00964F27">
          <w:rPr>
            <w:noProof/>
          </w:rPr>
          <w:t>66</w:t>
        </w:r>
      </w:ins>
      <w:del w:id="924" w:author="Ryan Lemos" w:date="2019-09-28T11:23:00Z">
        <w:r w:rsidR="00B70A30" w:rsidDel="0069744B">
          <w:rPr>
            <w:noProof/>
          </w:rPr>
          <w:delText>42</w:delText>
        </w:r>
      </w:del>
      <w:r w:rsidR="00921163">
        <w:fldChar w:fldCharType="end"/>
      </w:r>
      <w:bookmarkEnd w:id="922"/>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CBE21D8" w:rsidR="00646DF8" w:rsidRDefault="00921163" w:rsidP="00B70A30">
      <w:pPr>
        <w:pStyle w:val="Legenda"/>
      </w:pPr>
      <w:r>
        <w:t xml:space="preserve">Quadro </w:t>
      </w:r>
      <w:r>
        <w:fldChar w:fldCharType="begin"/>
      </w:r>
      <w:r>
        <w:instrText xml:space="preserve"> SEQ Quadro \* ARABIC </w:instrText>
      </w:r>
      <w:r>
        <w:fldChar w:fldCharType="separate"/>
      </w:r>
      <w:r w:rsidR="00F7481A">
        <w:rPr>
          <w:noProof/>
        </w:rPr>
        <w:t>7</w:t>
      </w:r>
      <w:r>
        <w:fldChar w:fldCharType="end"/>
      </w:r>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7C663B9D"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r w:rsidR="00B70A30">
        <w:t xml:space="preserve">Figura </w:t>
      </w:r>
      <w:r w:rsidR="00B70A30">
        <w:rPr>
          <w:noProof/>
        </w:rPr>
        <w:t>43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0630D38C" w:rsidR="0094620F" w:rsidRDefault="0094620F" w:rsidP="00B70A30">
      <w:pPr>
        <w:pStyle w:val="Legenda"/>
        <w:keepNext/>
      </w:pPr>
      <w:bookmarkStart w:id="925" w:name="_Ref20051825"/>
      <w:r>
        <w:t xml:space="preserve">Figura </w:t>
      </w:r>
      <w:r w:rsidR="00921163">
        <w:fldChar w:fldCharType="begin"/>
      </w:r>
      <w:r w:rsidR="00921163">
        <w:instrText xml:space="preserve"> SEQ Figura \* ARABIC </w:instrText>
      </w:r>
      <w:r w:rsidR="00921163">
        <w:fldChar w:fldCharType="separate"/>
      </w:r>
      <w:ins w:id="926" w:author="Ryan Lemos" w:date="2019-09-28T13:21:00Z">
        <w:r w:rsidR="00964F27">
          <w:rPr>
            <w:noProof/>
          </w:rPr>
          <w:t>67</w:t>
        </w:r>
      </w:ins>
      <w:del w:id="927" w:author="Ryan Lemos" w:date="2019-09-28T11:23:00Z">
        <w:r w:rsidR="00B70A30" w:rsidDel="0069744B">
          <w:rPr>
            <w:noProof/>
          </w:rPr>
          <w:delText>43</w:delText>
        </w:r>
      </w:del>
      <w:r w:rsidR="00921163">
        <w:fldChar w:fldCharType="end"/>
      </w:r>
      <w:bookmarkEnd w:id="925"/>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928" w:name="_Toc20561927"/>
      <w:r>
        <w:t>Professor</w:t>
      </w:r>
      <w:bookmarkEnd w:id="928"/>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2F8AC7B4" w:rsidR="00646DF8" w:rsidRDefault="00AA372A" w:rsidP="00B70A30">
      <w:pPr>
        <w:pStyle w:val="Legenda"/>
      </w:pPr>
      <w:r>
        <w:t xml:space="preserve">Quadro </w:t>
      </w:r>
      <w:r>
        <w:rPr>
          <w:b w:val="0"/>
          <w:iCs w:val="0"/>
        </w:rPr>
        <w:fldChar w:fldCharType="begin"/>
      </w:r>
      <w:r>
        <w:instrText xml:space="preserve"> SEQ Quadro \* ARABIC </w:instrText>
      </w:r>
      <w:r>
        <w:rPr>
          <w:b w:val="0"/>
          <w:iCs w:val="0"/>
        </w:rPr>
        <w:fldChar w:fldCharType="separate"/>
      </w:r>
      <w:r w:rsidR="00F7481A">
        <w:rPr>
          <w:noProof/>
        </w:rPr>
        <w:t>8</w:t>
      </w:r>
      <w:r>
        <w:rPr>
          <w:b w:val="0"/>
          <w:iCs w:val="0"/>
        </w:rPr>
        <w:fldChar w:fldCharType="end"/>
      </w:r>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1CF1D8BE"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B70A30">
        <w:t xml:space="preserve">Figura </w:t>
      </w:r>
      <w:r w:rsidR="00B70A30">
        <w:rPr>
          <w:noProof/>
        </w:rPr>
        <w:t>44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929"/>
      <w:commentRangeStart w:id="930"/>
      <w:r>
        <w:t>indicar</w:t>
      </w:r>
      <w:commentRangeEnd w:id="929"/>
      <w:r w:rsidR="00AF4E85">
        <w:rPr>
          <w:rStyle w:val="Refdecomentrio"/>
        </w:rPr>
        <w:commentReference w:id="929"/>
      </w:r>
      <w:commentRangeEnd w:id="930"/>
      <w:r w:rsidR="00841D83">
        <w:rPr>
          <w:rStyle w:val="Refdecomentrio"/>
        </w:rPr>
        <w:commentReference w:id="930"/>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5124BB3" w:rsidR="00841D83" w:rsidRDefault="00841D83" w:rsidP="00B70A30">
      <w:pPr>
        <w:pStyle w:val="Legenda"/>
        <w:keepNext/>
      </w:pPr>
      <w:bookmarkStart w:id="931" w:name="_Ref20051853"/>
      <w:r>
        <w:t xml:space="preserve">Figura </w:t>
      </w:r>
      <w:r w:rsidR="00921163">
        <w:fldChar w:fldCharType="begin"/>
      </w:r>
      <w:r w:rsidR="00921163">
        <w:instrText xml:space="preserve"> SEQ Figura \* ARABIC </w:instrText>
      </w:r>
      <w:r w:rsidR="00921163">
        <w:fldChar w:fldCharType="separate"/>
      </w:r>
      <w:ins w:id="932" w:author="Ryan Lemos" w:date="2019-09-28T13:21:00Z">
        <w:r w:rsidR="00964F27">
          <w:rPr>
            <w:noProof/>
          </w:rPr>
          <w:t>68</w:t>
        </w:r>
      </w:ins>
      <w:del w:id="933" w:author="Ryan Lemos" w:date="2019-09-28T11:23:00Z">
        <w:r w:rsidR="00B70A30" w:rsidDel="0069744B">
          <w:rPr>
            <w:noProof/>
          </w:rPr>
          <w:delText>44</w:delText>
        </w:r>
      </w:del>
      <w:r w:rsidR="00921163">
        <w:fldChar w:fldCharType="end"/>
      </w:r>
      <w:bookmarkEnd w:id="931"/>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2C42A7C4" w:rsidR="00646DF8" w:rsidRDefault="00AA372A" w:rsidP="00B70A30">
      <w:pPr>
        <w:pStyle w:val="Legenda"/>
      </w:pPr>
      <w:r>
        <w:t xml:space="preserve">Quadro </w:t>
      </w:r>
      <w:r>
        <w:fldChar w:fldCharType="begin"/>
      </w:r>
      <w:r>
        <w:instrText xml:space="preserve"> SEQ Quadro \* ARABIC </w:instrText>
      </w:r>
      <w:r>
        <w:fldChar w:fldCharType="separate"/>
      </w:r>
      <w:r w:rsidR="00F7481A">
        <w:rPr>
          <w:noProof/>
        </w:rPr>
        <w:t>9</w:t>
      </w:r>
      <w:r>
        <w:fldChar w:fldCharType="end"/>
      </w:r>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59A83EB2"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B70A30">
        <w:t xml:space="preserve">Figura </w:t>
      </w:r>
      <w:r w:rsidR="00B70A30">
        <w:rPr>
          <w:noProof/>
        </w:rPr>
        <w:t>45</w:t>
      </w:r>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B70A30">
        <w:t xml:space="preserve">Figura </w:t>
      </w:r>
      <w:r w:rsidR="00B70A30">
        <w:rPr>
          <w:noProof/>
        </w:rPr>
        <w:t>45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EF97E04" w:rsidR="00841D83" w:rsidRDefault="00841D83" w:rsidP="00B70A30">
      <w:pPr>
        <w:pStyle w:val="Legenda"/>
        <w:keepNext/>
      </w:pPr>
      <w:bookmarkStart w:id="934" w:name="_Ref20051870"/>
      <w:r>
        <w:t xml:space="preserve">Figura </w:t>
      </w:r>
      <w:r w:rsidR="00921163">
        <w:fldChar w:fldCharType="begin"/>
      </w:r>
      <w:r w:rsidR="00921163">
        <w:instrText xml:space="preserve"> SEQ Figura \* ARABIC </w:instrText>
      </w:r>
      <w:r w:rsidR="00921163">
        <w:fldChar w:fldCharType="separate"/>
      </w:r>
      <w:ins w:id="935" w:author="Ryan Lemos" w:date="2019-09-28T13:21:00Z">
        <w:r w:rsidR="00964F27">
          <w:rPr>
            <w:noProof/>
          </w:rPr>
          <w:t>69</w:t>
        </w:r>
      </w:ins>
      <w:del w:id="936" w:author="Ryan Lemos" w:date="2019-09-28T11:23:00Z">
        <w:r w:rsidR="00B70A30" w:rsidDel="0069744B">
          <w:rPr>
            <w:noProof/>
          </w:rPr>
          <w:delText>45</w:delText>
        </w:r>
      </w:del>
      <w:r w:rsidR="00921163">
        <w:fldChar w:fldCharType="end"/>
      </w:r>
      <w:bookmarkEnd w:id="934"/>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4973A4FE"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B70A30">
        <w:t xml:space="preserve">Figura </w:t>
      </w:r>
      <w:r w:rsidR="00B70A30">
        <w:rPr>
          <w:noProof/>
        </w:rPr>
        <w:t>46</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5BA15000" w:rsidR="00841D83" w:rsidRDefault="00841D83" w:rsidP="00B70A30">
      <w:pPr>
        <w:pStyle w:val="Legenda"/>
        <w:keepNext/>
      </w:pPr>
      <w:bookmarkStart w:id="937" w:name="_Ref20052037"/>
      <w:r>
        <w:lastRenderedPageBreak/>
        <w:t xml:space="preserve">Figura </w:t>
      </w:r>
      <w:r w:rsidR="00921163">
        <w:fldChar w:fldCharType="begin"/>
      </w:r>
      <w:r w:rsidR="00921163">
        <w:instrText xml:space="preserve"> SEQ Figura \* ARABIC </w:instrText>
      </w:r>
      <w:r w:rsidR="00921163">
        <w:fldChar w:fldCharType="separate"/>
      </w:r>
      <w:ins w:id="938" w:author="Ryan Lemos" w:date="2019-09-28T13:21:00Z">
        <w:r w:rsidR="00964F27">
          <w:rPr>
            <w:noProof/>
          </w:rPr>
          <w:t>70</w:t>
        </w:r>
      </w:ins>
      <w:del w:id="939" w:author="Ryan Lemos" w:date="2019-09-28T11:23:00Z">
        <w:r w:rsidR="00B70A30" w:rsidDel="0069744B">
          <w:rPr>
            <w:noProof/>
          </w:rPr>
          <w:delText>46</w:delText>
        </w:r>
      </w:del>
      <w:r w:rsidR="00921163">
        <w:fldChar w:fldCharType="end"/>
      </w:r>
      <w:bookmarkEnd w:id="937"/>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1A0D8A7B"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940" w:author="Ryan Lemos" w:date="2019-09-28T13:21:00Z">
        <w:r w:rsidR="00964F27">
          <w:rPr>
            <w:noProof/>
          </w:rPr>
          <w:t>71</w:t>
        </w:r>
      </w:ins>
      <w:del w:id="941" w:author="Ryan Lemos" w:date="2019-09-28T11:23:00Z">
        <w:r w:rsidR="00B70A30" w:rsidDel="0069744B">
          <w:rPr>
            <w:noProof/>
          </w:rPr>
          <w:delText>47</w:delText>
        </w:r>
      </w:del>
      <w:r w:rsidR="00921163">
        <w:fldChar w:fldCharType="end"/>
      </w:r>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1FC74E4E" w:rsidR="00885747" w:rsidRDefault="00AA372A" w:rsidP="00B70A30">
      <w:pPr>
        <w:pStyle w:val="Legenda"/>
      </w:pPr>
      <w:r>
        <w:t xml:space="preserve">Quadro </w:t>
      </w:r>
      <w:r>
        <w:fldChar w:fldCharType="begin"/>
      </w:r>
      <w:r>
        <w:instrText xml:space="preserve"> SEQ Quadro \* ARABIC </w:instrText>
      </w:r>
      <w:r>
        <w:fldChar w:fldCharType="separate"/>
      </w:r>
      <w:r w:rsidR="00F7481A">
        <w:rPr>
          <w:noProof/>
        </w:rPr>
        <w:t>10</w:t>
      </w:r>
      <w:r>
        <w:fldChar w:fldCharType="end"/>
      </w:r>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030EF67A"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B70A30">
        <w:t xml:space="preserve">Figura </w:t>
      </w:r>
      <w:r w:rsidR="00B70A30">
        <w:rPr>
          <w:noProof/>
        </w:rPr>
        <w:t>48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25619EF7" w:rsidR="00B965E2" w:rsidRDefault="00B965E2" w:rsidP="00B70A30">
      <w:pPr>
        <w:pStyle w:val="Legenda"/>
        <w:keepNext/>
      </w:pPr>
      <w:bookmarkStart w:id="942" w:name="_Ref20052080"/>
      <w:r>
        <w:t xml:space="preserve">Figura </w:t>
      </w:r>
      <w:r w:rsidR="00921163">
        <w:fldChar w:fldCharType="begin"/>
      </w:r>
      <w:r w:rsidR="00921163">
        <w:instrText xml:space="preserve"> SEQ Figura \* ARABIC </w:instrText>
      </w:r>
      <w:r w:rsidR="00921163">
        <w:fldChar w:fldCharType="separate"/>
      </w:r>
      <w:ins w:id="943" w:author="Ryan Lemos" w:date="2019-09-28T13:21:00Z">
        <w:r w:rsidR="00964F27">
          <w:rPr>
            <w:noProof/>
          </w:rPr>
          <w:t>72</w:t>
        </w:r>
      </w:ins>
      <w:del w:id="944" w:author="Ryan Lemos" w:date="2019-09-28T11:23:00Z">
        <w:r w:rsidR="00B70A30" w:rsidDel="0069744B">
          <w:rPr>
            <w:noProof/>
          </w:rPr>
          <w:delText>48</w:delText>
        </w:r>
      </w:del>
      <w:r w:rsidR="00921163">
        <w:fldChar w:fldCharType="end"/>
      </w:r>
      <w:bookmarkEnd w:id="942"/>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6849E4D8" w:rsidR="00AA372A" w:rsidRDefault="00AA372A" w:rsidP="00B70A30">
      <w:pPr>
        <w:pStyle w:val="Legenda"/>
      </w:pPr>
      <w:r>
        <w:t xml:space="preserve">Quadro </w:t>
      </w:r>
      <w:r>
        <w:fldChar w:fldCharType="begin"/>
      </w:r>
      <w:r>
        <w:instrText xml:space="preserve"> SEQ Quadro \* ARABIC </w:instrText>
      </w:r>
      <w:r>
        <w:fldChar w:fldCharType="separate"/>
      </w:r>
      <w:r w:rsidR="00F7481A">
        <w:rPr>
          <w:noProof/>
        </w:rPr>
        <w:t>11</w:t>
      </w:r>
      <w:r>
        <w:fldChar w:fldCharType="end"/>
      </w:r>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2E7A7B5C" w:rsidR="00905032" w:rsidRDefault="00905032" w:rsidP="00596E44">
      <w:r>
        <w:t xml:space="preserve">A </w:t>
      </w:r>
      <w:r w:rsidR="00780414">
        <w:fldChar w:fldCharType="begin"/>
      </w:r>
      <w:r w:rsidR="00780414">
        <w:instrText xml:space="preserve"> REF _Ref20052122 \h </w:instrText>
      </w:r>
      <w:r w:rsidR="00780414">
        <w:fldChar w:fldCharType="separate"/>
      </w:r>
      <w:r w:rsidR="00B70A30">
        <w:t xml:space="preserve">Figura </w:t>
      </w:r>
      <w:r w:rsidR="00B70A30">
        <w:rPr>
          <w:noProof/>
        </w:rPr>
        <w:t>49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0612E0AE" w:rsidR="00B965E2" w:rsidRDefault="00B965E2" w:rsidP="00B70A30">
      <w:pPr>
        <w:pStyle w:val="Legenda"/>
        <w:keepNext/>
      </w:pPr>
      <w:bookmarkStart w:id="945" w:name="_Ref20052122"/>
      <w:r>
        <w:t xml:space="preserve">Figura </w:t>
      </w:r>
      <w:r w:rsidR="00921163">
        <w:fldChar w:fldCharType="begin"/>
      </w:r>
      <w:r w:rsidR="00921163">
        <w:instrText xml:space="preserve"> SEQ Figura \* ARABIC </w:instrText>
      </w:r>
      <w:r w:rsidR="00921163">
        <w:fldChar w:fldCharType="separate"/>
      </w:r>
      <w:ins w:id="946" w:author="Ryan Lemos" w:date="2019-09-28T13:21:00Z">
        <w:r w:rsidR="00964F27">
          <w:rPr>
            <w:noProof/>
          </w:rPr>
          <w:t>73</w:t>
        </w:r>
      </w:ins>
      <w:del w:id="947" w:author="Ryan Lemos" w:date="2019-09-28T11:23:00Z">
        <w:r w:rsidR="00B70A30" w:rsidDel="0069744B">
          <w:rPr>
            <w:noProof/>
          </w:rPr>
          <w:delText>49</w:delText>
        </w:r>
      </w:del>
      <w:r w:rsidR="00921163">
        <w:fldChar w:fldCharType="end"/>
      </w:r>
      <w:bookmarkEnd w:id="945"/>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77B7D3D5" w:rsidR="00AA372A" w:rsidRDefault="00AA372A" w:rsidP="00B70A30">
      <w:pPr>
        <w:pStyle w:val="Legenda"/>
      </w:pPr>
      <w:r>
        <w:t xml:space="preserve">Quadro </w:t>
      </w:r>
      <w:r>
        <w:fldChar w:fldCharType="begin"/>
      </w:r>
      <w:r>
        <w:instrText xml:space="preserve"> SEQ Quadro \* ARABIC </w:instrText>
      </w:r>
      <w:r>
        <w:fldChar w:fldCharType="separate"/>
      </w:r>
      <w:r w:rsidR="00F7481A">
        <w:rPr>
          <w:noProof/>
        </w:rPr>
        <w:t>12</w:t>
      </w:r>
      <w:r>
        <w:fldChar w:fldCharType="end"/>
      </w:r>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C2DC801"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B70A30">
        <w:t xml:space="preserve">Figura </w:t>
      </w:r>
      <w:r w:rsidR="00B70A30">
        <w:rPr>
          <w:noProof/>
        </w:rPr>
        <w:t>50</w:t>
      </w:r>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8403839" w:rsidR="00B965E2" w:rsidRDefault="00B965E2" w:rsidP="00B70A30">
      <w:pPr>
        <w:pStyle w:val="Legenda"/>
        <w:keepNext/>
      </w:pPr>
      <w:bookmarkStart w:id="948" w:name="_Ref20052153"/>
      <w:r>
        <w:lastRenderedPageBreak/>
        <w:t xml:space="preserve">Figura </w:t>
      </w:r>
      <w:r w:rsidR="00921163">
        <w:fldChar w:fldCharType="begin"/>
      </w:r>
      <w:r w:rsidR="00921163">
        <w:instrText xml:space="preserve"> SEQ Figura \* ARABIC </w:instrText>
      </w:r>
      <w:r w:rsidR="00921163">
        <w:fldChar w:fldCharType="separate"/>
      </w:r>
      <w:ins w:id="949" w:author="Ryan Lemos" w:date="2019-09-28T13:21:00Z">
        <w:r w:rsidR="00964F27">
          <w:rPr>
            <w:noProof/>
          </w:rPr>
          <w:t>74</w:t>
        </w:r>
      </w:ins>
      <w:del w:id="950" w:author="Ryan Lemos" w:date="2019-09-28T11:23:00Z">
        <w:r w:rsidR="00B70A30" w:rsidDel="0069744B">
          <w:rPr>
            <w:noProof/>
          </w:rPr>
          <w:delText>50</w:delText>
        </w:r>
      </w:del>
      <w:r w:rsidR="00921163">
        <w:fldChar w:fldCharType="end"/>
      </w:r>
      <w:bookmarkEnd w:id="948"/>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6F7DB59B" w:rsidR="00AA372A" w:rsidRDefault="00AA372A" w:rsidP="00B70A30">
      <w:pPr>
        <w:pStyle w:val="Legenda"/>
        <w:rPr>
          <w:noProof/>
        </w:rPr>
      </w:pPr>
      <w:r>
        <w:t xml:space="preserve">Quadro </w:t>
      </w:r>
      <w:r>
        <w:fldChar w:fldCharType="begin"/>
      </w:r>
      <w:r>
        <w:instrText xml:space="preserve"> SEQ Quadro \* ARABIC </w:instrText>
      </w:r>
      <w:r>
        <w:fldChar w:fldCharType="separate"/>
      </w:r>
      <w:r w:rsidR="00F7481A">
        <w:rPr>
          <w:noProof/>
        </w:rPr>
        <w:t>13</w:t>
      </w:r>
      <w:r>
        <w:fldChar w:fldCharType="end"/>
      </w:r>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58D34B33"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B70A30">
        <w:t xml:space="preserve">Figura </w:t>
      </w:r>
      <w:r w:rsidR="00B70A30">
        <w:rPr>
          <w:noProof/>
        </w:rPr>
        <w:t>51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26588A77" w:rsidR="00B965E2" w:rsidRDefault="00B965E2" w:rsidP="00B70A30">
      <w:pPr>
        <w:pStyle w:val="Legenda"/>
        <w:keepNext/>
      </w:pPr>
      <w:bookmarkStart w:id="951" w:name="_Ref20052185"/>
      <w:r>
        <w:lastRenderedPageBreak/>
        <w:t xml:space="preserve">Figura </w:t>
      </w:r>
      <w:r w:rsidR="00921163">
        <w:fldChar w:fldCharType="begin"/>
      </w:r>
      <w:r w:rsidR="00921163">
        <w:instrText xml:space="preserve"> SEQ Figura \* ARABIC </w:instrText>
      </w:r>
      <w:r w:rsidR="00921163">
        <w:fldChar w:fldCharType="separate"/>
      </w:r>
      <w:ins w:id="952" w:author="Ryan Lemos" w:date="2019-09-28T13:21:00Z">
        <w:r w:rsidR="00964F27">
          <w:rPr>
            <w:noProof/>
          </w:rPr>
          <w:t>75</w:t>
        </w:r>
      </w:ins>
      <w:del w:id="953" w:author="Ryan Lemos" w:date="2019-09-28T11:23:00Z">
        <w:r w:rsidR="00B70A30" w:rsidDel="0069744B">
          <w:rPr>
            <w:noProof/>
          </w:rPr>
          <w:delText>51</w:delText>
        </w:r>
      </w:del>
      <w:r w:rsidR="00921163">
        <w:fldChar w:fldCharType="end"/>
      </w:r>
      <w:bookmarkEnd w:id="951"/>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107792F8" w:rsidR="004B1CC8" w:rsidRDefault="00AA372A" w:rsidP="00B70A30">
      <w:pPr>
        <w:pStyle w:val="Legenda"/>
      </w:pPr>
      <w:r>
        <w:t xml:space="preserve">Quadro </w:t>
      </w:r>
      <w:r>
        <w:fldChar w:fldCharType="begin"/>
      </w:r>
      <w:r>
        <w:instrText xml:space="preserve"> SEQ Quadro \* ARABIC </w:instrText>
      </w:r>
      <w:r>
        <w:fldChar w:fldCharType="separate"/>
      </w:r>
      <w:r w:rsidR="00F7481A">
        <w:rPr>
          <w:noProof/>
        </w:rPr>
        <w:t>14</w:t>
      </w:r>
      <w:r>
        <w:fldChar w:fldCharType="end"/>
      </w:r>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23E8742D"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B70A30">
        <w:t xml:space="preserve">Figura </w:t>
      </w:r>
      <w:r w:rsidR="00B70A30">
        <w:rPr>
          <w:noProof/>
        </w:rPr>
        <w:t>52</w:t>
      </w:r>
      <w:r w:rsidR="00780414">
        <w:fldChar w:fldCharType="end"/>
      </w:r>
      <w:r w:rsidR="002A4486">
        <w:t>.</w:t>
      </w:r>
    </w:p>
    <w:p w14:paraId="56024380" w14:textId="77777777" w:rsidR="005F0194" w:rsidRDefault="005F0194" w:rsidP="00987BE5">
      <w:pPr>
        <w:ind w:firstLine="0"/>
        <w:jc w:val="center"/>
      </w:pPr>
    </w:p>
    <w:p w14:paraId="5BB9402A" w14:textId="4B386384" w:rsidR="00B965E2" w:rsidRDefault="00B965E2" w:rsidP="00B70A30">
      <w:pPr>
        <w:pStyle w:val="Legenda"/>
        <w:keepNext/>
      </w:pPr>
      <w:bookmarkStart w:id="954" w:name="_Ref20052215"/>
      <w:r>
        <w:lastRenderedPageBreak/>
        <w:t xml:space="preserve">Figura </w:t>
      </w:r>
      <w:r w:rsidR="00921163">
        <w:fldChar w:fldCharType="begin"/>
      </w:r>
      <w:r w:rsidR="00921163">
        <w:instrText xml:space="preserve"> SEQ Figura \* ARABIC </w:instrText>
      </w:r>
      <w:r w:rsidR="00921163">
        <w:fldChar w:fldCharType="separate"/>
      </w:r>
      <w:ins w:id="955" w:author="Ryan Lemos" w:date="2019-09-28T13:21:00Z">
        <w:r w:rsidR="00964F27">
          <w:rPr>
            <w:noProof/>
          </w:rPr>
          <w:t>76</w:t>
        </w:r>
      </w:ins>
      <w:del w:id="956" w:author="Ryan Lemos" w:date="2019-09-28T11:23:00Z">
        <w:r w:rsidR="00B70A30" w:rsidDel="0069744B">
          <w:rPr>
            <w:noProof/>
          </w:rPr>
          <w:delText>52</w:delText>
        </w:r>
      </w:del>
      <w:r w:rsidR="00921163">
        <w:fldChar w:fldCharType="end"/>
      </w:r>
      <w:bookmarkEnd w:id="954"/>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3AB5F38" w:rsidR="004B1CC8" w:rsidRDefault="00AA372A" w:rsidP="00B70A30">
      <w:pPr>
        <w:pStyle w:val="Legenda"/>
      </w:pPr>
      <w:r>
        <w:t xml:space="preserve">Quadro </w:t>
      </w:r>
      <w:r>
        <w:fldChar w:fldCharType="begin"/>
      </w:r>
      <w:r>
        <w:instrText xml:space="preserve"> SEQ Quadro \* ARABIC </w:instrText>
      </w:r>
      <w:r>
        <w:fldChar w:fldCharType="separate"/>
      </w:r>
      <w:r w:rsidR="00F7481A">
        <w:rPr>
          <w:noProof/>
        </w:rPr>
        <w:t>15</w:t>
      </w:r>
      <w:r>
        <w:fldChar w:fldCharType="end"/>
      </w:r>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1EAE507A" w:rsidR="007C6290" w:rsidRDefault="00363A00" w:rsidP="00596E44">
      <w:r>
        <w:t xml:space="preserve">A </w:t>
      </w:r>
      <w:r w:rsidR="00780414">
        <w:fldChar w:fldCharType="begin"/>
      </w:r>
      <w:r w:rsidR="00780414">
        <w:instrText xml:space="preserve"> REF _Ref20052253 \h </w:instrText>
      </w:r>
      <w:r w:rsidR="00780414">
        <w:fldChar w:fldCharType="separate"/>
      </w:r>
      <w:r w:rsidR="00B70A30">
        <w:t xml:space="preserve">Figura </w:t>
      </w:r>
      <w:r w:rsidR="00B70A30">
        <w:rPr>
          <w:noProof/>
        </w:rPr>
        <w:t>53</w:t>
      </w:r>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B70A30">
        <w:t xml:space="preserve">Figura </w:t>
      </w:r>
      <w:r w:rsidR="00B70A30">
        <w:rPr>
          <w:noProof/>
        </w:rPr>
        <w:t>53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2AC14EC6" w:rsidR="00B965E2" w:rsidRDefault="00B965E2" w:rsidP="00B70A30">
      <w:pPr>
        <w:pStyle w:val="Legenda"/>
        <w:keepNext/>
      </w:pPr>
      <w:bookmarkStart w:id="957" w:name="_Ref20052253"/>
      <w:r>
        <w:t xml:space="preserve">Figura </w:t>
      </w:r>
      <w:r w:rsidR="00921163">
        <w:fldChar w:fldCharType="begin"/>
      </w:r>
      <w:r w:rsidR="00921163">
        <w:instrText xml:space="preserve"> SEQ Figura \* ARABIC </w:instrText>
      </w:r>
      <w:r w:rsidR="00921163">
        <w:fldChar w:fldCharType="separate"/>
      </w:r>
      <w:ins w:id="958" w:author="Ryan Lemos" w:date="2019-09-28T13:21:00Z">
        <w:r w:rsidR="00964F27">
          <w:rPr>
            <w:noProof/>
          </w:rPr>
          <w:t>77</w:t>
        </w:r>
      </w:ins>
      <w:del w:id="959" w:author="Ryan Lemos" w:date="2019-09-28T11:23:00Z">
        <w:r w:rsidR="00B70A30" w:rsidDel="0069744B">
          <w:rPr>
            <w:noProof/>
          </w:rPr>
          <w:delText>53</w:delText>
        </w:r>
      </w:del>
      <w:r w:rsidR="00921163">
        <w:fldChar w:fldCharType="end"/>
      </w:r>
      <w:bookmarkEnd w:id="957"/>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BB08652" w:rsidR="004B1CC8" w:rsidRDefault="00AA372A" w:rsidP="00B70A30">
      <w:pPr>
        <w:pStyle w:val="Legenda"/>
      </w:pPr>
      <w:r>
        <w:t xml:space="preserve">Quadro </w:t>
      </w:r>
      <w:r>
        <w:fldChar w:fldCharType="begin"/>
      </w:r>
      <w:r>
        <w:instrText xml:space="preserve"> SEQ Quadro \* ARABIC </w:instrText>
      </w:r>
      <w:r>
        <w:fldChar w:fldCharType="separate"/>
      </w:r>
      <w:r w:rsidR="00F7481A">
        <w:rPr>
          <w:noProof/>
        </w:rPr>
        <w:t>16</w:t>
      </w:r>
      <w:r>
        <w:fldChar w:fldCharType="end"/>
      </w:r>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C60A6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B70A30">
        <w:t xml:space="preserve">Figura </w:t>
      </w:r>
      <w:r w:rsidR="00B70A30">
        <w:rPr>
          <w:noProof/>
        </w:rPr>
        <w:t>54</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58A1044A" w:rsidR="00B965E2" w:rsidRDefault="00B965E2" w:rsidP="00B70A30">
      <w:pPr>
        <w:pStyle w:val="Legenda"/>
        <w:keepNext/>
      </w:pPr>
      <w:bookmarkStart w:id="960" w:name="_Ref20052307"/>
      <w:r>
        <w:t xml:space="preserve">Figura </w:t>
      </w:r>
      <w:r w:rsidR="00921163">
        <w:fldChar w:fldCharType="begin"/>
      </w:r>
      <w:r w:rsidR="00921163">
        <w:instrText xml:space="preserve"> SEQ Figura \* ARABIC </w:instrText>
      </w:r>
      <w:r w:rsidR="00921163">
        <w:fldChar w:fldCharType="separate"/>
      </w:r>
      <w:ins w:id="961" w:author="Ryan Lemos" w:date="2019-09-28T13:21:00Z">
        <w:r w:rsidR="00964F27">
          <w:rPr>
            <w:noProof/>
          </w:rPr>
          <w:t>78</w:t>
        </w:r>
      </w:ins>
      <w:del w:id="962" w:author="Ryan Lemos" w:date="2019-09-28T11:23:00Z">
        <w:r w:rsidR="00B70A30" w:rsidDel="0069744B">
          <w:rPr>
            <w:noProof/>
          </w:rPr>
          <w:delText>54</w:delText>
        </w:r>
      </w:del>
      <w:r w:rsidR="00921163">
        <w:fldChar w:fldCharType="end"/>
      </w:r>
      <w:bookmarkEnd w:id="960"/>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5A97300A" w:rsidR="004B1CC8" w:rsidRDefault="00AA372A" w:rsidP="00B70A30">
      <w:pPr>
        <w:pStyle w:val="Legenda"/>
      </w:pPr>
      <w:r>
        <w:t xml:space="preserve">Quadro </w:t>
      </w:r>
      <w:r>
        <w:fldChar w:fldCharType="begin"/>
      </w:r>
      <w:r>
        <w:instrText xml:space="preserve"> SEQ Quadro \* ARABIC </w:instrText>
      </w:r>
      <w:r>
        <w:fldChar w:fldCharType="separate"/>
      </w:r>
      <w:r w:rsidR="00F7481A">
        <w:rPr>
          <w:noProof/>
        </w:rPr>
        <w:t>17</w:t>
      </w:r>
      <w:r>
        <w:fldChar w:fldCharType="end"/>
      </w:r>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37EF768C"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B70A30">
        <w:t xml:space="preserve">Figura </w:t>
      </w:r>
      <w:r w:rsidR="00B70A30">
        <w:rPr>
          <w:noProof/>
        </w:rPr>
        <w:t>55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6BB0DC7C" w:rsidR="00B965E2" w:rsidRDefault="00B965E2" w:rsidP="00B70A30">
      <w:pPr>
        <w:pStyle w:val="Legenda"/>
        <w:keepNext/>
      </w:pPr>
      <w:bookmarkStart w:id="963" w:name="_Ref20052327"/>
      <w:r>
        <w:t xml:space="preserve">Figura </w:t>
      </w:r>
      <w:r w:rsidR="00921163">
        <w:fldChar w:fldCharType="begin"/>
      </w:r>
      <w:r w:rsidR="00921163">
        <w:instrText xml:space="preserve"> SEQ Figura \* ARABIC </w:instrText>
      </w:r>
      <w:r w:rsidR="00921163">
        <w:fldChar w:fldCharType="separate"/>
      </w:r>
      <w:ins w:id="964" w:author="Ryan Lemos" w:date="2019-09-28T13:21:00Z">
        <w:r w:rsidR="00964F27">
          <w:rPr>
            <w:noProof/>
          </w:rPr>
          <w:t>79</w:t>
        </w:r>
      </w:ins>
      <w:del w:id="965" w:author="Ryan Lemos" w:date="2019-09-28T11:23:00Z">
        <w:r w:rsidR="00B70A30" w:rsidDel="0069744B">
          <w:rPr>
            <w:noProof/>
          </w:rPr>
          <w:delText>55</w:delText>
        </w:r>
      </w:del>
      <w:r w:rsidR="00921163">
        <w:fldChar w:fldCharType="end"/>
      </w:r>
      <w:bookmarkEnd w:id="963"/>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1B8BD7B9" w:rsidR="004B1CC8" w:rsidRDefault="00AA372A" w:rsidP="00B70A30">
      <w:pPr>
        <w:pStyle w:val="Legenda"/>
      </w:pPr>
      <w:r>
        <w:t xml:space="preserve">Quadro </w:t>
      </w:r>
      <w:r>
        <w:fldChar w:fldCharType="begin"/>
      </w:r>
      <w:r>
        <w:instrText xml:space="preserve"> SEQ Quadro \* ARABIC </w:instrText>
      </w:r>
      <w:r>
        <w:fldChar w:fldCharType="separate"/>
      </w:r>
      <w:r w:rsidR="00F7481A">
        <w:rPr>
          <w:noProof/>
        </w:rPr>
        <w:t>18</w:t>
      </w:r>
      <w:r>
        <w:fldChar w:fldCharType="end"/>
      </w:r>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1A13E472"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r w:rsidR="00B70A30">
        <w:t xml:space="preserve">Figura </w:t>
      </w:r>
      <w:r w:rsidR="00B70A30">
        <w:rPr>
          <w:noProof/>
        </w:rPr>
        <w:t>56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B70A30">
        <w:t xml:space="preserve">Figura </w:t>
      </w:r>
      <w:r w:rsidR="00B70A30">
        <w:rPr>
          <w:noProof/>
        </w:rPr>
        <w:t>55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21CA45DD" w:rsidR="00B965E2" w:rsidRDefault="00B965E2" w:rsidP="00B70A30">
      <w:pPr>
        <w:pStyle w:val="Legenda"/>
        <w:keepNext/>
      </w:pPr>
      <w:bookmarkStart w:id="966" w:name="_Ref20052367"/>
      <w:r>
        <w:t xml:space="preserve">Figura </w:t>
      </w:r>
      <w:r w:rsidR="00921163">
        <w:fldChar w:fldCharType="begin"/>
      </w:r>
      <w:r w:rsidR="00921163">
        <w:instrText xml:space="preserve"> SEQ Figura \* ARABIC </w:instrText>
      </w:r>
      <w:r w:rsidR="00921163">
        <w:fldChar w:fldCharType="separate"/>
      </w:r>
      <w:ins w:id="967" w:author="Ryan Lemos" w:date="2019-09-28T13:21:00Z">
        <w:r w:rsidR="00964F27">
          <w:rPr>
            <w:noProof/>
          </w:rPr>
          <w:t>80</w:t>
        </w:r>
      </w:ins>
      <w:del w:id="968" w:author="Ryan Lemos" w:date="2019-09-28T11:23:00Z">
        <w:r w:rsidR="00B70A30" w:rsidDel="0069744B">
          <w:rPr>
            <w:noProof/>
          </w:rPr>
          <w:delText>56</w:delText>
        </w:r>
      </w:del>
      <w:r w:rsidR="00921163">
        <w:fldChar w:fldCharType="end"/>
      </w:r>
      <w:bookmarkEnd w:id="966"/>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969" w:name="_Toc20561928"/>
      <w:r>
        <w:t>Estórias dos alunos</w:t>
      </w:r>
      <w:bookmarkEnd w:id="96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5B3A055"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B70A30">
        <w:t xml:space="preserve">Figura </w:t>
      </w:r>
      <w:r w:rsidR="00B70A30">
        <w:rPr>
          <w:noProof/>
        </w:rPr>
        <w:t>57</w:t>
      </w:r>
      <w:r w:rsidR="00780414">
        <w:fldChar w:fldCharType="end"/>
      </w:r>
      <w:r>
        <w:t>.</w:t>
      </w:r>
    </w:p>
    <w:p w14:paraId="16FE5E6E" w14:textId="7469DD15" w:rsidR="004B1CC8" w:rsidRDefault="004B1CC8" w:rsidP="00AA372A">
      <w:pPr>
        <w:ind w:firstLine="0"/>
        <w:jc w:val="center"/>
      </w:pPr>
    </w:p>
    <w:p w14:paraId="1C536159" w14:textId="5283E151" w:rsidR="00AA372A" w:rsidRDefault="00AA372A" w:rsidP="00B70A30">
      <w:pPr>
        <w:pStyle w:val="Legenda"/>
      </w:pPr>
      <w:r>
        <w:t xml:space="preserve">Quadro </w:t>
      </w:r>
      <w:r>
        <w:fldChar w:fldCharType="begin"/>
      </w:r>
      <w:r>
        <w:instrText xml:space="preserve"> SEQ Quadro \* ARABIC </w:instrText>
      </w:r>
      <w:r>
        <w:fldChar w:fldCharType="separate"/>
      </w:r>
      <w:r w:rsidR="00F7481A">
        <w:rPr>
          <w:noProof/>
        </w:rPr>
        <w:t>19</w:t>
      </w:r>
      <w:r>
        <w:fldChar w:fldCharType="end"/>
      </w:r>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54077BCA" w:rsidR="00B965E2" w:rsidRDefault="00B965E2" w:rsidP="00B70A30">
      <w:pPr>
        <w:pStyle w:val="Legenda"/>
        <w:keepNext/>
      </w:pPr>
      <w:bookmarkStart w:id="970" w:name="_Ref20052439"/>
      <w:r>
        <w:lastRenderedPageBreak/>
        <w:t xml:space="preserve">Figura </w:t>
      </w:r>
      <w:r w:rsidR="00921163">
        <w:fldChar w:fldCharType="begin"/>
      </w:r>
      <w:r w:rsidR="00921163">
        <w:instrText xml:space="preserve"> SEQ Figura \* ARABIC </w:instrText>
      </w:r>
      <w:r w:rsidR="00921163">
        <w:fldChar w:fldCharType="separate"/>
      </w:r>
      <w:ins w:id="971" w:author="Ryan Lemos" w:date="2019-09-28T13:21:00Z">
        <w:r w:rsidR="00964F27">
          <w:rPr>
            <w:noProof/>
          </w:rPr>
          <w:t>81</w:t>
        </w:r>
      </w:ins>
      <w:del w:id="972" w:author="Ryan Lemos" w:date="2019-09-28T11:23:00Z">
        <w:r w:rsidR="00B70A30" w:rsidDel="0069744B">
          <w:rPr>
            <w:noProof/>
          </w:rPr>
          <w:delText>57</w:delText>
        </w:r>
      </w:del>
      <w:r w:rsidR="00921163">
        <w:fldChar w:fldCharType="end"/>
      </w:r>
      <w:bookmarkEnd w:id="970"/>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43420816"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B70A30">
        <w:t xml:space="preserve">Figura </w:t>
      </w:r>
      <w:r w:rsidR="00B70A30">
        <w:rPr>
          <w:noProof/>
        </w:rPr>
        <w:t>58</w:t>
      </w:r>
      <w:r w:rsidR="00780414">
        <w:fldChar w:fldCharType="end"/>
      </w:r>
      <w:r>
        <w:t>.</w:t>
      </w:r>
    </w:p>
    <w:p w14:paraId="4BD7B199" w14:textId="1578B62C" w:rsidR="004B1CC8" w:rsidRDefault="004B1CC8" w:rsidP="00AA372A">
      <w:pPr>
        <w:ind w:firstLine="0"/>
        <w:jc w:val="center"/>
      </w:pPr>
    </w:p>
    <w:p w14:paraId="52F16976" w14:textId="484A9D6D" w:rsidR="00AA372A" w:rsidRDefault="00AA372A" w:rsidP="00B70A30">
      <w:pPr>
        <w:pStyle w:val="Legenda"/>
      </w:pPr>
      <w:r>
        <w:t xml:space="preserve">Quadro </w:t>
      </w:r>
      <w:r>
        <w:fldChar w:fldCharType="begin"/>
      </w:r>
      <w:r>
        <w:instrText xml:space="preserve"> SEQ Quadro \* ARABIC </w:instrText>
      </w:r>
      <w:r>
        <w:fldChar w:fldCharType="separate"/>
      </w:r>
      <w:r w:rsidR="00F7481A">
        <w:rPr>
          <w:noProof/>
        </w:rPr>
        <w:t>20</w:t>
      </w:r>
      <w:r>
        <w:fldChar w:fldCharType="end"/>
      </w:r>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3080ECB1" w:rsidR="00B965E2" w:rsidRDefault="00B965E2" w:rsidP="00B70A30">
      <w:pPr>
        <w:pStyle w:val="Legenda"/>
        <w:keepNext/>
      </w:pPr>
      <w:bookmarkStart w:id="973" w:name="_Ref20052458"/>
      <w:r>
        <w:lastRenderedPageBreak/>
        <w:t xml:space="preserve">Figura </w:t>
      </w:r>
      <w:r w:rsidR="00921163">
        <w:fldChar w:fldCharType="begin"/>
      </w:r>
      <w:r w:rsidR="00921163">
        <w:instrText xml:space="preserve"> SEQ Figura \* ARABIC </w:instrText>
      </w:r>
      <w:r w:rsidR="00921163">
        <w:fldChar w:fldCharType="separate"/>
      </w:r>
      <w:ins w:id="974" w:author="Ryan Lemos" w:date="2019-09-28T13:21:00Z">
        <w:r w:rsidR="00964F27">
          <w:rPr>
            <w:noProof/>
          </w:rPr>
          <w:t>82</w:t>
        </w:r>
      </w:ins>
      <w:del w:id="975" w:author="Ryan Lemos" w:date="2019-09-28T11:23:00Z">
        <w:r w:rsidR="00B70A30" w:rsidDel="0069744B">
          <w:rPr>
            <w:noProof/>
          </w:rPr>
          <w:delText>58</w:delText>
        </w:r>
      </w:del>
      <w:r w:rsidR="00921163">
        <w:fldChar w:fldCharType="end"/>
      </w:r>
      <w:bookmarkEnd w:id="973"/>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0F1C3B5C" w:rsidR="008942AD" w:rsidRDefault="00AA372A" w:rsidP="00B70A30">
      <w:pPr>
        <w:pStyle w:val="Legenda"/>
      </w:pPr>
      <w:r>
        <w:t xml:space="preserve">Quadro </w:t>
      </w:r>
      <w:r>
        <w:fldChar w:fldCharType="begin"/>
      </w:r>
      <w:r>
        <w:instrText xml:space="preserve"> SEQ Quadro \* ARABIC </w:instrText>
      </w:r>
      <w:r>
        <w:fldChar w:fldCharType="separate"/>
      </w:r>
      <w:r w:rsidR="00F7481A">
        <w:rPr>
          <w:noProof/>
        </w:rPr>
        <w:t>21</w:t>
      </w:r>
      <w:r>
        <w:fldChar w:fldCharType="end"/>
      </w:r>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09C5C86D"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976" w:author="Ryan Lemos" w:date="2019-09-28T13:21:00Z">
        <w:r w:rsidR="00964F27">
          <w:rPr>
            <w:noProof/>
          </w:rPr>
          <w:t>83</w:t>
        </w:r>
      </w:ins>
      <w:del w:id="977" w:author="Ryan Lemos" w:date="2019-09-28T11:23:00Z">
        <w:r w:rsidR="00B70A30" w:rsidDel="0069744B">
          <w:rPr>
            <w:noProof/>
          </w:rPr>
          <w:delText>59</w:delText>
        </w:r>
      </w:del>
      <w:r w:rsidR="00921163">
        <w:fldChar w:fldCharType="end"/>
      </w:r>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6550E845" w:rsidR="00AA372A" w:rsidRDefault="00AA372A" w:rsidP="00B70A30">
      <w:pPr>
        <w:pStyle w:val="Legenda"/>
      </w:pPr>
      <w:r>
        <w:t xml:space="preserve">Quadro </w:t>
      </w:r>
      <w:r>
        <w:fldChar w:fldCharType="begin"/>
      </w:r>
      <w:r>
        <w:instrText xml:space="preserve"> SEQ Quadro \* ARABIC </w:instrText>
      </w:r>
      <w:r>
        <w:fldChar w:fldCharType="separate"/>
      </w:r>
      <w:r w:rsidR="00F7481A">
        <w:rPr>
          <w:noProof/>
        </w:rPr>
        <w:t>22</w:t>
      </w:r>
      <w:r>
        <w:fldChar w:fldCharType="end"/>
      </w:r>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5AF44693"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978" w:author="Ryan Lemos" w:date="2019-09-28T13:21:00Z">
        <w:r w:rsidR="00964F27">
          <w:rPr>
            <w:noProof/>
          </w:rPr>
          <w:t>84</w:t>
        </w:r>
      </w:ins>
      <w:del w:id="979" w:author="Ryan Lemos" w:date="2019-09-28T11:23:00Z">
        <w:r w:rsidR="00B70A30" w:rsidDel="0069744B">
          <w:rPr>
            <w:noProof/>
          </w:rPr>
          <w:delText>60</w:delText>
        </w:r>
      </w:del>
      <w:r w:rsidR="00921163">
        <w:fldChar w:fldCharType="end"/>
      </w:r>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4CE794B4" w:rsidR="00292289" w:rsidRDefault="00AA372A" w:rsidP="00B70A30">
      <w:pPr>
        <w:pStyle w:val="Legenda"/>
      </w:pPr>
      <w:r>
        <w:t xml:space="preserve">Quadro </w:t>
      </w:r>
      <w:r>
        <w:fldChar w:fldCharType="begin"/>
      </w:r>
      <w:r>
        <w:instrText xml:space="preserve"> SEQ Quadro \* ARABIC </w:instrText>
      </w:r>
      <w:r>
        <w:fldChar w:fldCharType="separate"/>
      </w:r>
      <w:r w:rsidR="00F7481A">
        <w:rPr>
          <w:noProof/>
        </w:rPr>
        <w:t>23</w:t>
      </w:r>
      <w:r>
        <w:fldChar w:fldCharType="end"/>
      </w:r>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7847AFC2"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B70A30">
        <w:t xml:space="preserve">Figura </w:t>
      </w:r>
      <w:r w:rsidR="00B70A30">
        <w:rPr>
          <w:noProof/>
        </w:rPr>
        <w:t>61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7AB22FBC" w:rsidR="00B965E2" w:rsidRDefault="00B965E2" w:rsidP="00B70A30">
      <w:pPr>
        <w:pStyle w:val="Legenda"/>
        <w:keepNext/>
      </w:pPr>
      <w:bookmarkStart w:id="980" w:name="_Ref20052498"/>
      <w:r>
        <w:t xml:space="preserve">Figura </w:t>
      </w:r>
      <w:r w:rsidR="00921163">
        <w:fldChar w:fldCharType="begin"/>
      </w:r>
      <w:r w:rsidR="00921163">
        <w:instrText xml:space="preserve"> SEQ Figura \* ARABIC </w:instrText>
      </w:r>
      <w:r w:rsidR="00921163">
        <w:fldChar w:fldCharType="separate"/>
      </w:r>
      <w:ins w:id="981" w:author="Ryan Lemos" w:date="2019-09-28T13:21:00Z">
        <w:r w:rsidR="00964F27">
          <w:rPr>
            <w:noProof/>
          </w:rPr>
          <w:t>85</w:t>
        </w:r>
      </w:ins>
      <w:del w:id="982" w:author="Ryan Lemos" w:date="2019-09-28T11:23:00Z">
        <w:r w:rsidR="00B70A30" w:rsidDel="0069744B">
          <w:rPr>
            <w:noProof/>
          </w:rPr>
          <w:delText>61</w:delText>
        </w:r>
      </w:del>
      <w:r w:rsidR="00921163">
        <w:fldChar w:fldCharType="end"/>
      </w:r>
      <w:bookmarkEnd w:id="980"/>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4ECEEEE0"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B70A30">
        <w:t xml:space="preserve">Figura </w:t>
      </w:r>
      <w:r w:rsidR="00B70A30">
        <w:rPr>
          <w:noProof/>
        </w:rPr>
        <w:t>62</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49C9CC6" w:rsidR="00B965E2" w:rsidRDefault="00B965E2" w:rsidP="00B70A30">
      <w:pPr>
        <w:pStyle w:val="Legenda"/>
        <w:keepNext/>
      </w:pPr>
      <w:bookmarkStart w:id="983" w:name="_Ref20052538"/>
      <w:r>
        <w:t xml:space="preserve">Figura </w:t>
      </w:r>
      <w:r w:rsidR="00921163">
        <w:fldChar w:fldCharType="begin"/>
      </w:r>
      <w:r w:rsidR="00921163">
        <w:instrText xml:space="preserve"> SEQ Figura \* ARABIC </w:instrText>
      </w:r>
      <w:r w:rsidR="00921163">
        <w:fldChar w:fldCharType="separate"/>
      </w:r>
      <w:ins w:id="984" w:author="Ryan Lemos" w:date="2019-09-28T13:21:00Z">
        <w:r w:rsidR="00964F27">
          <w:rPr>
            <w:noProof/>
          </w:rPr>
          <w:t>86</w:t>
        </w:r>
      </w:ins>
      <w:del w:id="985" w:author="Ryan Lemos" w:date="2019-09-28T11:23:00Z">
        <w:r w:rsidR="00B70A30" w:rsidDel="0069744B">
          <w:rPr>
            <w:noProof/>
          </w:rPr>
          <w:delText>62</w:delText>
        </w:r>
      </w:del>
      <w:r w:rsidR="00921163">
        <w:fldChar w:fldCharType="end"/>
      </w:r>
      <w:bookmarkEnd w:id="983"/>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986" w:name="_Toc20561929"/>
      <w:r>
        <w:lastRenderedPageBreak/>
        <w:t>Release 2 – Banco de questões</w:t>
      </w:r>
      <w:bookmarkEnd w:id="986"/>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987" w:name="_Toc20561930"/>
      <w:r>
        <w:t>Sistema desenvolvido</w:t>
      </w:r>
      <w:bookmarkEnd w:id="987"/>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988" w:name="_Toc20561931"/>
      <w:r>
        <w:t>Professor</w:t>
      </w:r>
      <w:bookmarkEnd w:id="988"/>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pPr>
    </w:p>
    <w:p w14:paraId="181E3A0E" w14:textId="01BBDB2F" w:rsidR="00AA372A" w:rsidRDefault="00515A53" w:rsidP="00B70A30">
      <w:pPr>
        <w:pStyle w:val="Legenda"/>
      </w:pPr>
      <w:r>
        <w:t xml:space="preserve">Quadro </w:t>
      </w:r>
      <w:r>
        <w:fldChar w:fldCharType="begin"/>
      </w:r>
      <w:r>
        <w:instrText xml:space="preserve"> SEQ Quadro \* ARABIC </w:instrText>
      </w:r>
      <w:r>
        <w:fldChar w:fldCharType="separate"/>
      </w:r>
      <w:r w:rsidR="00F7481A">
        <w:rPr>
          <w:noProof/>
        </w:rPr>
        <w:t>24</w:t>
      </w:r>
      <w:r>
        <w:fldChar w:fldCharType="end"/>
      </w:r>
      <w:r>
        <w:t xml:space="preserve"> </w:t>
      </w:r>
      <w:r w:rsidRPr="009A5E3B">
        <w:t xml:space="preserve">- Estória </w:t>
      </w:r>
      <w:r>
        <w:rPr>
          <w:noProof/>
        </w:rPr>
        <w:t>de gestão de assuntos de questões</w:t>
      </w:r>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372C330C" w14:textId="13319068" w:rsidR="007169BE" w:rsidRDefault="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r w:rsidR="00780414">
        <w:t xml:space="preserve"> </w:t>
      </w:r>
      <w:r w:rsidR="00780414">
        <w:fldChar w:fldCharType="begin"/>
      </w:r>
      <w:r w:rsidR="00780414">
        <w:instrText xml:space="preserve"> REF _Ref20052567 \h </w:instrText>
      </w:r>
      <w:r w:rsidR="00780414">
        <w:fldChar w:fldCharType="separate"/>
      </w:r>
      <w:r w:rsidR="00B70A30">
        <w:t xml:space="preserve">Figura </w:t>
      </w:r>
      <w:r w:rsidR="00B70A30">
        <w:rPr>
          <w:noProof/>
        </w:rPr>
        <w:t>63</w:t>
      </w:r>
      <w:r w:rsidR="00780414">
        <w:fldChar w:fldCharType="end"/>
      </w:r>
      <w:r w:rsidR="007169BE">
        <w:t>, para evitar que questões cadastradas possam trazer consigo assuntos que já foram excluídos.</w:t>
      </w:r>
    </w:p>
    <w:p w14:paraId="61689EE8" w14:textId="77777777" w:rsidR="00B965E2" w:rsidRDefault="000638D6" w:rsidP="007169BE">
      <w:pPr>
        <w:ind w:firstLine="0"/>
        <w:jc w:val="center"/>
      </w:pPr>
      <w:r w:rsidRPr="000638D6">
        <w:rPr>
          <w:noProof/>
        </w:rPr>
        <w:t xml:space="preserve"> </w:t>
      </w:r>
    </w:p>
    <w:p w14:paraId="05A50D1E" w14:textId="5C3E43E0" w:rsidR="00B965E2" w:rsidRDefault="00B965E2" w:rsidP="00B70A30">
      <w:pPr>
        <w:pStyle w:val="Legenda"/>
        <w:keepNext/>
      </w:pPr>
      <w:bookmarkStart w:id="989" w:name="_Ref20052567"/>
      <w:r>
        <w:t xml:space="preserve">Figura </w:t>
      </w:r>
      <w:r w:rsidR="00921163">
        <w:fldChar w:fldCharType="begin"/>
      </w:r>
      <w:r w:rsidR="00921163">
        <w:instrText xml:space="preserve"> SEQ Figura \* ARABIC </w:instrText>
      </w:r>
      <w:r w:rsidR="00921163">
        <w:fldChar w:fldCharType="separate"/>
      </w:r>
      <w:ins w:id="990" w:author="Ryan Lemos" w:date="2019-09-28T13:21:00Z">
        <w:r w:rsidR="00964F27">
          <w:rPr>
            <w:noProof/>
          </w:rPr>
          <w:t>87</w:t>
        </w:r>
      </w:ins>
      <w:del w:id="991" w:author="Ryan Lemos" w:date="2019-09-28T11:23:00Z">
        <w:r w:rsidR="00B70A30" w:rsidDel="0069744B">
          <w:rPr>
            <w:noProof/>
          </w:rPr>
          <w:delText>63</w:delText>
        </w:r>
      </w:del>
      <w:r w:rsidR="00921163">
        <w:fldChar w:fldCharType="end"/>
      </w:r>
      <w:bookmarkEnd w:id="989"/>
      <w:r>
        <w:t xml:space="preserve"> - Tela de listagem dos assuntos</w:t>
      </w:r>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2F27F4DB" w:rsidR="00FE4DD4" w:rsidRDefault="00FE4DD4" w:rsidP="00B70A30">
      <w:pPr>
        <w:pStyle w:val="Legenda"/>
      </w:pPr>
      <w:r>
        <w:t xml:space="preserve">Quadro </w:t>
      </w:r>
      <w:r>
        <w:fldChar w:fldCharType="begin"/>
      </w:r>
      <w:r>
        <w:instrText xml:space="preserve"> SEQ Quadro \* ARABIC </w:instrText>
      </w:r>
      <w:r>
        <w:fldChar w:fldCharType="separate"/>
      </w:r>
      <w:r w:rsidR="00F7481A">
        <w:rPr>
          <w:noProof/>
        </w:rPr>
        <w:t>25</w:t>
      </w:r>
      <w:r>
        <w:fldChar w:fldCharType="end"/>
      </w:r>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1893B1BC" w:rsidR="00893103" w:rsidRDefault="00893103" w:rsidP="00D54A70">
      <w:r>
        <w:t xml:space="preserve">A </w:t>
      </w:r>
      <w:r w:rsidR="00780414">
        <w:fldChar w:fldCharType="begin"/>
      </w:r>
      <w:r w:rsidR="00780414">
        <w:instrText xml:space="preserve"> REF _Ref20052591 \h </w:instrText>
      </w:r>
      <w:r w:rsidR="00780414">
        <w:fldChar w:fldCharType="separate"/>
      </w:r>
      <w:r w:rsidR="00B70A30">
        <w:t xml:space="preserve">Figura </w:t>
      </w:r>
      <w:r w:rsidR="00B70A30">
        <w:rPr>
          <w:noProof/>
        </w:rPr>
        <w:t>64</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7D63D314" w:rsidR="00B965E2" w:rsidRDefault="00B965E2" w:rsidP="00B70A30">
      <w:pPr>
        <w:pStyle w:val="Legenda"/>
        <w:keepNext/>
      </w:pPr>
      <w:bookmarkStart w:id="992" w:name="_Ref20052591"/>
      <w:r>
        <w:lastRenderedPageBreak/>
        <w:t xml:space="preserve">Figura </w:t>
      </w:r>
      <w:r w:rsidR="00921163">
        <w:fldChar w:fldCharType="begin"/>
      </w:r>
      <w:r w:rsidR="00921163">
        <w:instrText xml:space="preserve"> SEQ Figura \* ARABIC </w:instrText>
      </w:r>
      <w:r w:rsidR="00921163">
        <w:fldChar w:fldCharType="separate"/>
      </w:r>
      <w:ins w:id="993" w:author="Ryan Lemos" w:date="2019-09-28T13:21:00Z">
        <w:r w:rsidR="00964F27">
          <w:rPr>
            <w:noProof/>
          </w:rPr>
          <w:t>88</w:t>
        </w:r>
      </w:ins>
      <w:del w:id="994" w:author="Ryan Lemos" w:date="2019-09-28T11:23:00Z">
        <w:r w:rsidR="00B70A30" w:rsidDel="0069744B">
          <w:rPr>
            <w:noProof/>
          </w:rPr>
          <w:delText>64</w:delText>
        </w:r>
      </w:del>
      <w:r w:rsidR="00921163">
        <w:fldChar w:fldCharType="end"/>
      </w:r>
      <w:bookmarkEnd w:id="992"/>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4585F744" w:rsidR="004C0224" w:rsidRDefault="004C0224">
      <w:r>
        <w:t xml:space="preserve">Já a </w:t>
      </w:r>
      <w:r w:rsidR="00780414">
        <w:fldChar w:fldCharType="begin"/>
      </w:r>
      <w:r w:rsidR="00780414">
        <w:instrText xml:space="preserve"> REF _Ref20052605 \h </w:instrText>
      </w:r>
      <w:r w:rsidR="00780414">
        <w:fldChar w:fldCharType="separate"/>
      </w:r>
      <w:r w:rsidR="00B70A30">
        <w:t xml:space="preserve">Figura </w:t>
      </w:r>
      <w:r w:rsidR="00B70A30">
        <w:rPr>
          <w:noProof/>
        </w:rPr>
        <w:t>65</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995"/>
      <w:r w:rsidR="00C00F6E">
        <w:t>CKEDITOR</w:t>
      </w:r>
      <w:commentRangeEnd w:id="995"/>
      <w:r w:rsidR="00027C62">
        <w:rPr>
          <w:rStyle w:val="Refdecomentrio"/>
        </w:rPr>
        <w:commentReference w:id="995"/>
      </w:r>
      <w:r w:rsidR="00C00F6E">
        <w:t>, 2019).</w:t>
      </w:r>
    </w:p>
    <w:p w14:paraId="6386A08D" w14:textId="4A9E99DA" w:rsidR="00B965E2" w:rsidRDefault="00B965E2" w:rsidP="00B70A30">
      <w:pPr>
        <w:pStyle w:val="Legenda"/>
        <w:keepNext/>
      </w:pPr>
      <w:bookmarkStart w:id="996" w:name="_Ref20052605"/>
      <w:r>
        <w:lastRenderedPageBreak/>
        <w:t xml:space="preserve">Figura </w:t>
      </w:r>
      <w:r w:rsidR="00921163">
        <w:fldChar w:fldCharType="begin"/>
      </w:r>
      <w:r w:rsidR="00921163">
        <w:instrText xml:space="preserve"> SEQ Figura \* ARABIC </w:instrText>
      </w:r>
      <w:r w:rsidR="00921163">
        <w:fldChar w:fldCharType="separate"/>
      </w:r>
      <w:ins w:id="997" w:author="Ryan Lemos" w:date="2019-09-28T13:21:00Z">
        <w:r w:rsidR="00964F27">
          <w:rPr>
            <w:noProof/>
          </w:rPr>
          <w:t>89</w:t>
        </w:r>
      </w:ins>
      <w:del w:id="998" w:author="Ryan Lemos" w:date="2019-09-28T11:23:00Z">
        <w:r w:rsidR="00B70A30" w:rsidDel="0069744B">
          <w:rPr>
            <w:noProof/>
          </w:rPr>
          <w:delText>65</w:delText>
        </w:r>
      </w:del>
      <w:r w:rsidR="00921163">
        <w:fldChar w:fldCharType="end"/>
      </w:r>
      <w:bookmarkEnd w:id="996"/>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1BF74906"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B70A30">
        <w:t xml:space="preserve">Figura </w:t>
      </w:r>
      <w:r w:rsidR="00B70A30">
        <w:rPr>
          <w:noProof/>
        </w:rPr>
        <w:t>66</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279D2DDF" w:rsidR="00B965E2" w:rsidRDefault="00B965E2" w:rsidP="00B70A30">
      <w:pPr>
        <w:pStyle w:val="Legenda"/>
        <w:keepNext/>
      </w:pPr>
      <w:bookmarkStart w:id="999" w:name="_Ref20052631"/>
      <w:r>
        <w:lastRenderedPageBreak/>
        <w:t xml:space="preserve">Figura </w:t>
      </w:r>
      <w:r w:rsidR="00921163">
        <w:fldChar w:fldCharType="begin"/>
      </w:r>
      <w:r w:rsidR="00921163">
        <w:instrText xml:space="preserve"> SEQ Figura \* ARABIC </w:instrText>
      </w:r>
      <w:r w:rsidR="00921163">
        <w:fldChar w:fldCharType="separate"/>
      </w:r>
      <w:ins w:id="1000" w:author="Ryan Lemos" w:date="2019-09-28T13:21:00Z">
        <w:r w:rsidR="00964F27">
          <w:rPr>
            <w:noProof/>
          </w:rPr>
          <w:t>90</w:t>
        </w:r>
      </w:ins>
      <w:del w:id="1001" w:author="Ryan Lemos" w:date="2019-09-28T11:23:00Z">
        <w:r w:rsidR="00B70A30" w:rsidDel="0069744B">
          <w:rPr>
            <w:noProof/>
          </w:rPr>
          <w:delText>66</w:delText>
        </w:r>
      </w:del>
      <w:r w:rsidR="00921163">
        <w:fldChar w:fldCharType="end"/>
      </w:r>
      <w:bookmarkEnd w:id="999"/>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6C54D56D"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B70A30">
        <w:t xml:space="preserve">Figura </w:t>
      </w:r>
      <w:r w:rsidR="00B70A30">
        <w:rPr>
          <w:noProof/>
        </w:rPr>
        <w:t>67</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1DCD7DD1" w:rsidR="00B965E2" w:rsidRDefault="00B965E2" w:rsidP="00B70A30">
      <w:pPr>
        <w:pStyle w:val="Legenda"/>
        <w:keepNext/>
      </w:pPr>
      <w:bookmarkStart w:id="1002" w:name="_Ref20052650"/>
      <w:r>
        <w:lastRenderedPageBreak/>
        <w:t xml:space="preserve">Figura </w:t>
      </w:r>
      <w:r w:rsidR="00921163">
        <w:fldChar w:fldCharType="begin"/>
      </w:r>
      <w:r w:rsidR="00921163">
        <w:instrText xml:space="preserve"> SEQ Figura \* ARABIC </w:instrText>
      </w:r>
      <w:r w:rsidR="00921163">
        <w:fldChar w:fldCharType="separate"/>
      </w:r>
      <w:ins w:id="1003" w:author="Ryan Lemos" w:date="2019-09-28T13:21:00Z">
        <w:r w:rsidR="00964F27">
          <w:rPr>
            <w:noProof/>
          </w:rPr>
          <w:t>91</w:t>
        </w:r>
      </w:ins>
      <w:del w:id="1004" w:author="Ryan Lemos" w:date="2019-09-28T11:23:00Z">
        <w:r w:rsidR="00B70A30" w:rsidDel="0069744B">
          <w:rPr>
            <w:noProof/>
          </w:rPr>
          <w:delText>67</w:delText>
        </w:r>
      </w:del>
      <w:r w:rsidR="00921163">
        <w:fldChar w:fldCharType="end"/>
      </w:r>
      <w:bookmarkEnd w:id="1002"/>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3E023519"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005"/>
      <w:r w:rsidRPr="00596E44">
        <w:rPr>
          <w:i/>
        </w:rPr>
        <w:t>Local</w:t>
      </w:r>
      <w:r>
        <w:t xml:space="preserve"> </w:t>
      </w:r>
      <w:proofErr w:type="spellStart"/>
      <w:r w:rsidRPr="00596E44">
        <w:rPr>
          <w:i/>
        </w:rPr>
        <w:t>Storage</w:t>
      </w:r>
      <w:proofErr w:type="spellEnd"/>
      <w:r>
        <w:t xml:space="preserve">, </w:t>
      </w:r>
      <w:commentRangeEnd w:id="1005"/>
      <w:r w:rsidR="00AB3C4D">
        <w:rPr>
          <w:rStyle w:val="Refdecomentrio"/>
        </w:rPr>
        <w:commentReference w:id="1005"/>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B70A30">
        <w:t xml:space="preserve">Figura </w:t>
      </w:r>
      <w:r w:rsidR="00B70A30">
        <w:rPr>
          <w:noProof/>
        </w:rPr>
        <w:t>68</w:t>
      </w:r>
      <w:r w:rsidR="00780414">
        <w:fldChar w:fldCharType="end"/>
      </w:r>
      <w:r w:rsidR="00EE5F10">
        <w:t xml:space="preserve">, em que foi utilizado o navegador Google Chrome. </w:t>
      </w:r>
    </w:p>
    <w:p w14:paraId="74866706" w14:textId="77777777" w:rsidR="00EE5F10" w:rsidRDefault="00EE5F10" w:rsidP="00BC4BB5"/>
    <w:p w14:paraId="6A769D36" w14:textId="5907AC6F" w:rsidR="00B965E2" w:rsidRDefault="00B965E2" w:rsidP="00B70A30">
      <w:pPr>
        <w:pStyle w:val="Legenda"/>
        <w:keepNext/>
      </w:pPr>
      <w:bookmarkStart w:id="1006" w:name="_Ref20052691"/>
      <w:r>
        <w:t xml:space="preserve">Figura </w:t>
      </w:r>
      <w:r w:rsidR="00921163">
        <w:fldChar w:fldCharType="begin"/>
      </w:r>
      <w:r w:rsidR="00921163">
        <w:instrText xml:space="preserve"> SEQ Figura \* ARABIC </w:instrText>
      </w:r>
      <w:r w:rsidR="00921163">
        <w:fldChar w:fldCharType="separate"/>
      </w:r>
      <w:ins w:id="1007" w:author="Ryan Lemos" w:date="2019-09-28T13:21:00Z">
        <w:r w:rsidR="00964F27">
          <w:rPr>
            <w:noProof/>
          </w:rPr>
          <w:t>92</w:t>
        </w:r>
      </w:ins>
      <w:del w:id="1008" w:author="Ryan Lemos" w:date="2019-09-28T11:23:00Z">
        <w:r w:rsidR="00B70A30" w:rsidDel="0069744B">
          <w:rPr>
            <w:noProof/>
          </w:rPr>
          <w:delText>68</w:delText>
        </w:r>
      </w:del>
      <w:r w:rsidR="00921163">
        <w:fldChar w:fldCharType="end"/>
      </w:r>
      <w:bookmarkEnd w:id="1006"/>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61912512" w:rsidR="00FE4DD4" w:rsidRDefault="00FE4DD4" w:rsidP="00B70A30">
      <w:pPr>
        <w:pStyle w:val="Legenda"/>
      </w:pPr>
      <w:r>
        <w:t xml:space="preserve">Quadro </w:t>
      </w:r>
      <w:r>
        <w:fldChar w:fldCharType="begin"/>
      </w:r>
      <w:r>
        <w:instrText xml:space="preserve"> SEQ Quadro \* ARABIC </w:instrText>
      </w:r>
      <w:r>
        <w:fldChar w:fldCharType="separate"/>
      </w:r>
      <w:r w:rsidR="00F7481A">
        <w:rPr>
          <w:noProof/>
        </w:rPr>
        <w:t>26</w:t>
      </w:r>
      <w:r>
        <w:fldChar w:fldCharType="end"/>
      </w:r>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57CC9E1F"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B70A30">
        <w:t xml:space="preserve">Figura </w:t>
      </w:r>
      <w:r w:rsidR="00B70A30">
        <w:rPr>
          <w:noProof/>
        </w:rPr>
        <w:t>69</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29AD8AB4" w:rsidR="00B965E2" w:rsidRDefault="00B965E2" w:rsidP="00B70A30">
      <w:pPr>
        <w:pStyle w:val="Legenda"/>
        <w:keepNext/>
      </w:pPr>
      <w:bookmarkStart w:id="1009" w:name="_Ref20052716"/>
      <w:r>
        <w:t xml:space="preserve">Figura </w:t>
      </w:r>
      <w:r w:rsidR="00921163">
        <w:fldChar w:fldCharType="begin"/>
      </w:r>
      <w:r w:rsidR="00921163">
        <w:instrText xml:space="preserve"> SEQ Figura \* ARABIC </w:instrText>
      </w:r>
      <w:r w:rsidR="00921163">
        <w:fldChar w:fldCharType="separate"/>
      </w:r>
      <w:ins w:id="1010" w:author="Ryan Lemos" w:date="2019-09-28T13:21:00Z">
        <w:r w:rsidR="00964F27">
          <w:rPr>
            <w:noProof/>
          </w:rPr>
          <w:t>93</w:t>
        </w:r>
      </w:ins>
      <w:del w:id="1011" w:author="Ryan Lemos" w:date="2019-09-28T11:23:00Z">
        <w:r w:rsidR="00B70A30" w:rsidDel="0069744B">
          <w:rPr>
            <w:noProof/>
          </w:rPr>
          <w:delText>69</w:delText>
        </w:r>
      </w:del>
      <w:r w:rsidR="00921163">
        <w:fldChar w:fldCharType="end"/>
      </w:r>
      <w:bookmarkEnd w:id="1009"/>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44303B61" w:rsidR="00FE4DD4" w:rsidRDefault="00FE4DD4" w:rsidP="00B70A30">
      <w:pPr>
        <w:pStyle w:val="Legenda"/>
      </w:pPr>
      <w:r>
        <w:t xml:space="preserve">Quadro </w:t>
      </w:r>
      <w:r>
        <w:fldChar w:fldCharType="begin"/>
      </w:r>
      <w:r>
        <w:instrText xml:space="preserve"> SEQ Quadro \* ARABIC </w:instrText>
      </w:r>
      <w:r>
        <w:fldChar w:fldCharType="separate"/>
      </w:r>
      <w:r w:rsidR="00F7481A">
        <w:rPr>
          <w:noProof/>
        </w:rPr>
        <w:t>27</w:t>
      </w:r>
      <w:r>
        <w:fldChar w:fldCharType="end"/>
      </w:r>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B93F486"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B70A30">
        <w:t xml:space="preserve">Figura </w:t>
      </w:r>
      <w:r w:rsidR="00B70A30">
        <w:rPr>
          <w:noProof/>
        </w:rPr>
        <w:t>70</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056DB731" w:rsidR="00B965E2" w:rsidRDefault="00B965E2" w:rsidP="00B70A30">
      <w:pPr>
        <w:pStyle w:val="Legenda"/>
        <w:keepNext/>
      </w:pPr>
      <w:bookmarkStart w:id="1012" w:name="_Ref20052737"/>
      <w:r>
        <w:lastRenderedPageBreak/>
        <w:t xml:space="preserve">Figura </w:t>
      </w:r>
      <w:r w:rsidR="00921163">
        <w:fldChar w:fldCharType="begin"/>
      </w:r>
      <w:r w:rsidR="00921163">
        <w:instrText xml:space="preserve"> SEQ Figura \* ARABIC </w:instrText>
      </w:r>
      <w:r w:rsidR="00921163">
        <w:fldChar w:fldCharType="separate"/>
      </w:r>
      <w:ins w:id="1013" w:author="Ryan Lemos" w:date="2019-09-28T13:21:00Z">
        <w:r w:rsidR="00964F27">
          <w:rPr>
            <w:noProof/>
          </w:rPr>
          <w:t>94</w:t>
        </w:r>
      </w:ins>
      <w:del w:id="1014" w:author="Ryan Lemos" w:date="2019-09-28T11:23:00Z">
        <w:r w:rsidR="00B70A30" w:rsidDel="0069744B">
          <w:rPr>
            <w:noProof/>
          </w:rPr>
          <w:delText>70</w:delText>
        </w:r>
      </w:del>
      <w:r w:rsidR="00921163">
        <w:fldChar w:fldCharType="end"/>
      </w:r>
      <w:bookmarkEnd w:id="1012"/>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65BCC749" w:rsidR="00AC435E" w:rsidRDefault="00C632A2">
      <w:r>
        <w:t xml:space="preserve">Já a </w:t>
      </w:r>
      <w:r w:rsidR="00780414">
        <w:fldChar w:fldCharType="begin"/>
      </w:r>
      <w:r w:rsidR="00780414">
        <w:instrText xml:space="preserve"> REF _Ref20052757 \h </w:instrText>
      </w:r>
      <w:r w:rsidR="00780414">
        <w:fldChar w:fldCharType="separate"/>
      </w:r>
      <w:r w:rsidR="00B70A30">
        <w:t xml:space="preserve">Figura </w:t>
      </w:r>
      <w:r w:rsidR="00B70A30">
        <w:rPr>
          <w:noProof/>
        </w:rPr>
        <w:t>71</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0D148E3C" w:rsidR="00B965E2" w:rsidRDefault="00B965E2" w:rsidP="00B70A30">
      <w:pPr>
        <w:pStyle w:val="Legenda"/>
        <w:keepNext/>
      </w:pPr>
      <w:bookmarkStart w:id="1015" w:name="_Ref20052757"/>
      <w:r>
        <w:t xml:space="preserve">Figura </w:t>
      </w:r>
      <w:r w:rsidR="00921163">
        <w:fldChar w:fldCharType="begin"/>
      </w:r>
      <w:r w:rsidR="00921163">
        <w:instrText xml:space="preserve"> SEQ Figura \* ARABIC </w:instrText>
      </w:r>
      <w:r w:rsidR="00921163">
        <w:fldChar w:fldCharType="separate"/>
      </w:r>
      <w:ins w:id="1016" w:author="Ryan Lemos" w:date="2019-09-28T13:21:00Z">
        <w:r w:rsidR="00964F27">
          <w:rPr>
            <w:noProof/>
          </w:rPr>
          <w:t>95</w:t>
        </w:r>
      </w:ins>
      <w:del w:id="1017" w:author="Ryan Lemos" w:date="2019-09-28T11:23:00Z">
        <w:r w:rsidR="00B70A30" w:rsidDel="0069744B">
          <w:rPr>
            <w:noProof/>
          </w:rPr>
          <w:delText>71</w:delText>
        </w:r>
      </w:del>
      <w:r w:rsidR="00921163">
        <w:fldChar w:fldCharType="end"/>
      </w:r>
      <w:bookmarkEnd w:id="1015"/>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5EA83388"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B70A30">
        <w:t xml:space="preserve">Figura </w:t>
      </w:r>
      <w:r w:rsidR="00B70A30">
        <w:rPr>
          <w:noProof/>
        </w:rPr>
        <w:t>72</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1990044A" w:rsidR="00B965E2" w:rsidRDefault="00B965E2" w:rsidP="00B70A30">
      <w:pPr>
        <w:pStyle w:val="Legenda"/>
        <w:keepNext/>
      </w:pPr>
      <w:bookmarkStart w:id="1018" w:name="_Ref20052789"/>
      <w:r>
        <w:t xml:space="preserve">Figura </w:t>
      </w:r>
      <w:r w:rsidR="00921163">
        <w:fldChar w:fldCharType="begin"/>
      </w:r>
      <w:r w:rsidR="00921163">
        <w:instrText xml:space="preserve"> SEQ Figura \* ARABIC </w:instrText>
      </w:r>
      <w:r w:rsidR="00921163">
        <w:fldChar w:fldCharType="separate"/>
      </w:r>
      <w:ins w:id="1019" w:author="Ryan Lemos" w:date="2019-09-28T13:21:00Z">
        <w:r w:rsidR="00964F27">
          <w:rPr>
            <w:noProof/>
          </w:rPr>
          <w:t>96</w:t>
        </w:r>
      </w:ins>
      <w:del w:id="1020" w:author="Ryan Lemos" w:date="2019-09-28T11:23:00Z">
        <w:r w:rsidR="00B70A30" w:rsidDel="0069744B">
          <w:rPr>
            <w:noProof/>
          </w:rPr>
          <w:delText>72</w:delText>
        </w:r>
      </w:del>
      <w:r w:rsidR="00921163">
        <w:fldChar w:fldCharType="end"/>
      </w:r>
      <w:bookmarkEnd w:id="1018"/>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6EA040FD"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B70A30">
        <w:t xml:space="preserve">Figura </w:t>
      </w:r>
      <w:r w:rsidR="00B70A30">
        <w:rPr>
          <w:noProof/>
        </w:rPr>
        <w:t>73</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1626301A" w:rsidR="00B965E2" w:rsidRDefault="00B965E2" w:rsidP="00B70A30">
      <w:pPr>
        <w:pStyle w:val="Legenda"/>
        <w:keepNext/>
      </w:pPr>
      <w:bookmarkStart w:id="1021" w:name="_Ref20052832"/>
      <w:r>
        <w:lastRenderedPageBreak/>
        <w:t xml:space="preserve">Figura </w:t>
      </w:r>
      <w:r w:rsidR="00921163">
        <w:fldChar w:fldCharType="begin"/>
      </w:r>
      <w:r w:rsidR="00921163">
        <w:instrText xml:space="preserve"> SEQ Figura \* ARABIC </w:instrText>
      </w:r>
      <w:r w:rsidR="00921163">
        <w:fldChar w:fldCharType="separate"/>
      </w:r>
      <w:ins w:id="1022" w:author="Ryan Lemos" w:date="2019-09-28T13:21:00Z">
        <w:r w:rsidR="00964F27">
          <w:rPr>
            <w:noProof/>
          </w:rPr>
          <w:t>97</w:t>
        </w:r>
      </w:ins>
      <w:del w:id="1023" w:author="Ryan Lemos" w:date="2019-09-28T11:23:00Z">
        <w:r w:rsidR="00B70A30" w:rsidDel="0069744B">
          <w:rPr>
            <w:noProof/>
          </w:rPr>
          <w:delText>73</w:delText>
        </w:r>
      </w:del>
      <w:r w:rsidR="00921163">
        <w:fldChar w:fldCharType="end"/>
      </w:r>
      <w:bookmarkEnd w:id="1021"/>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7BD77870" w:rsidR="005F6C85" w:rsidRDefault="005F6C85" w:rsidP="00B70A30">
      <w:pPr>
        <w:pStyle w:val="Legenda"/>
      </w:pPr>
      <w:r>
        <w:t xml:space="preserve">Quadro </w:t>
      </w:r>
      <w:r>
        <w:fldChar w:fldCharType="begin"/>
      </w:r>
      <w:r>
        <w:instrText xml:space="preserve"> SEQ Quadro \* ARABIC </w:instrText>
      </w:r>
      <w:r>
        <w:fldChar w:fldCharType="separate"/>
      </w:r>
      <w:r w:rsidR="00F7481A">
        <w:rPr>
          <w:noProof/>
        </w:rPr>
        <w:t>28</w:t>
      </w:r>
      <w:r>
        <w:fldChar w:fldCharType="end"/>
      </w:r>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6E6519AA" w:rsidR="005F6C85" w:rsidRDefault="005F6C85" w:rsidP="005F6C85">
      <w:r>
        <w:t xml:space="preserve">A interação resultante pode ser vista na </w:t>
      </w:r>
      <w:r>
        <w:fldChar w:fldCharType="begin"/>
      </w:r>
      <w:r>
        <w:instrText xml:space="preserve"> REF _Ref20053018 \h </w:instrText>
      </w:r>
      <w:r>
        <w:fldChar w:fldCharType="separate"/>
      </w:r>
      <w:ins w:id="1024" w:author="Ryan Lemos" w:date="2019-09-28T11:17:00Z">
        <w:r w:rsidR="00B70A30">
          <w:t xml:space="preserve">Figura </w:t>
        </w:r>
        <w:r w:rsidR="00B70A30">
          <w:rPr>
            <w:noProof/>
          </w:rPr>
          <w:t>75</w:t>
        </w:r>
      </w:ins>
      <w:del w:id="1025" w:author="Ryan Lemos" w:date="2019-09-28T11:17:00Z">
        <w:r w:rsidDel="00B70A30">
          <w:delText xml:space="preserve">Figura </w:delText>
        </w:r>
        <w:r w:rsidDel="00B70A30">
          <w:rPr>
            <w:noProof/>
          </w:rPr>
          <w:delText>74</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1026" w:author="Ryan Lemos" w:date="2019-09-28T11:17:00Z">
        <w:r w:rsidR="00B70A30">
          <w:t xml:space="preserve">Figura </w:t>
        </w:r>
        <w:r w:rsidR="00B70A30">
          <w:rPr>
            <w:noProof/>
          </w:rPr>
          <w:t>75</w:t>
        </w:r>
      </w:ins>
      <w:del w:id="1027" w:author="Ryan Lemos" w:date="2019-09-28T11:17:00Z">
        <w:r w:rsidR="0088162B" w:rsidDel="00B70A30">
          <w:delText xml:space="preserve">Figura </w:delText>
        </w:r>
        <w:r w:rsidR="0088162B" w:rsidDel="00B70A30">
          <w:rPr>
            <w:noProof/>
          </w:rPr>
          <w:delText>74</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1028"/>
      <w:r w:rsidR="0068253A">
        <w:t>X</w:t>
      </w:r>
      <w:commentRangeEnd w:id="1028"/>
      <w:r w:rsidR="0068253A">
        <w:rPr>
          <w:rStyle w:val="Refdecomentrio"/>
        </w:rPr>
        <w:commentReference w:id="1028"/>
      </w:r>
      <w:r w:rsidR="0068253A">
        <w:t xml:space="preserve">. A partir </w:t>
      </w:r>
      <w:r w:rsidR="0068253A">
        <w:lastRenderedPageBreak/>
        <w:t xml:space="preserve">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287CEDA8" w:rsidR="005F6C85" w:rsidRDefault="005F6C85" w:rsidP="00B70A30">
      <w:pPr>
        <w:pStyle w:val="Legenda"/>
        <w:keepNext/>
      </w:pPr>
      <w:r>
        <w:t xml:space="preserve">Figura </w:t>
      </w:r>
      <w:r>
        <w:fldChar w:fldCharType="begin"/>
      </w:r>
      <w:r>
        <w:instrText xml:space="preserve"> SEQ Figura \* ARABIC </w:instrText>
      </w:r>
      <w:r>
        <w:fldChar w:fldCharType="separate"/>
      </w:r>
      <w:ins w:id="1029" w:author="Ryan Lemos" w:date="2019-09-28T13:21:00Z">
        <w:r w:rsidR="00964F27">
          <w:rPr>
            <w:noProof/>
          </w:rPr>
          <w:t>98</w:t>
        </w:r>
      </w:ins>
      <w:del w:id="1030" w:author="Ryan Lemos" w:date="2019-09-28T11:23:00Z">
        <w:r w:rsidR="00B70A30" w:rsidDel="0069744B">
          <w:rPr>
            <w:noProof/>
          </w:rPr>
          <w:delText>74</w:delText>
        </w:r>
      </w:del>
      <w:r>
        <w:fldChar w:fldCharType="end"/>
      </w:r>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7C04C724" w:rsidR="00FE4DD4" w:rsidRDefault="00FE4DD4" w:rsidP="00B70A30">
      <w:pPr>
        <w:pStyle w:val="Legenda"/>
      </w:pPr>
      <w:r>
        <w:t xml:space="preserve">Quadro </w:t>
      </w:r>
      <w:r>
        <w:fldChar w:fldCharType="begin"/>
      </w:r>
      <w:r>
        <w:instrText xml:space="preserve"> SEQ Quadro \* ARABIC </w:instrText>
      </w:r>
      <w:r>
        <w:fldChar w:fldCharType="separate"/>
      </w:r>
      <w:r w:rsidR="00F7481A">
        <w:rPr>
          <w:noProof/>
        </w:rPr>
        <w:t>29</w:t>
      </w:r>
      <w:r>
        <w:fldChar w:fldCharType="end"/>
      </w:r>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67426FEE"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B70A30">
        <w:t xml:space="preserve">Figura </w:t>
      </w:r>
      <w:r w:rsidR="00B70A30">
        <w:rPr>
          <w:noProof/>
        </w:rPr>
        <w:t>70</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B70A30">
        <w:t xml:space="preserve">Figura </w:t>
      </w:r>
      <w:r w:rsidR="00B70A30">
        <w:rPr>
          <w:noProof/>
        </w:rPr>
        <w:t>71</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1031" w:author="Ryan Lemos" w:date="2019-09-28T11:17:00Z">
        <w:r w:rsidR="00B70A30">
          <w:t xml:space="preserve">Figura </w:t>
        </w:r>
        <w:r w:rsidR="00B70A30">
          <w:rPr>
            <w:noProof/>
          </w:rPr>
          <w:t>75</w:t>
        </w:r>
      </w:ins>
      <w:del w:id="1032" w:author="Ryan Lemos" w:date="2019-09-28T11:17:00Z">
        <w:r w:rsidR="00A2188C" w:rsidDel="00B70A30">
          <w:delText xml:space="preserve">Figura </w:delText>
        </w:r>
        <w:r w:rsidR="00A2188C" w:rsidDel="00B70A30">
          <w:rPr>
            <w:noProof/>
          </w:rPr>
          <w:delText>74</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C8C46DD" w:rsidR="00B965E2" w:rsidRDefault="00B965E2" w:rsidP="00B70A30">
      <w:pPr>
        <w:pStyle w:val="Legenda"/>
        <w:keepNext/>
      </w:pPr>
      <w:bookmarkStart w:id="1033" w:name="_Ref20053018"/>
      <w:r>
        <w:t xml:space="preserve">Figura </w:t>
      </w:r>
      <w:r w:rsidR="00921163">
        <w:fldChar w:fldCharType="begin"/>
      </w:r>
      <w:r w:rsidR="00921163">
        <w:instrText xml:space="preserve"> SEQ Figura \* ARABIC </w:instrText>
      </w:r>
      <w:r w:rsidR="00921163">
        <w:fldChar w:fldCharType="separate"/>
      </w:r>
      <w:ins w:id="1034" w:author="Ryan Lemos" w:date="2019-09-28T13:21:00Z">
        <w:r w:rsidR="00964F27">
          <w:rPr>
            <w:noProof/>
          </w:rPr>
          <w:t>99</w:t>
        </w:r>
      </w:ins>
      <w:del w:id="1035" w:author="Ryan Lemos" w:date="2019-09-28T11:17:00Z">
        <w:r w:rsidR="00921163" w:rsidDel="00B70A30">
          <w:rPr>
            <w:noProof/>
          </w:rPr>
          <w:delText>74</w:delText>
        </w:r>
      </w:del>
      <w:r w:rsidR="00921163">
        <w:fldChar w:fldCharType="end"/>
      </w:r>
      <w:bookmarkEnd w:id="1033"/>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56088130" w:rsidR="004D5E0A" w:rsidRDefault="00F7481A" w:rsidP="00F7481A">
      <w:pPr>
        <w:pStyle w:val="Legenda"/>
        <w:pPrChange w:id="1036" w:author="Ryan Lemos" w:date="2019-09-28T11:40:00Z">
          <w:pPr/>
        </w:pPrChange>
      </w:pPr>
      <w:ins w:id="1037" w:author="Ryan Lemos" w:date="2019-09-28T11:40:00Z">
        <w:r>
          <w:t xml:space="preserve">Quadro </w:t>
        </w:r>
        <w:r>
          <w:fldChar w:fldCharType="begin"/>
        </w:r>
        <w:r>
          <w:instrText xml:space="preserve"> SEQ Quadro \* ARABIC </w:instrText>
        </w:r>
      </w:ins>
      <w:r>
        <w:fldChar w:fldCharType="separate"/>
      </w:r>
      <w:ins w:id="1038" w:author="Ryan Lemos" w:date="2019-09-28T11:40:00Z">
        <w:r>
          <w:rPr>
            <w:noProof/>
          </w:rPr>
          <w:t>30</w:t>
        </w:r>
        <w:r>
          <w:fldChar w:fldCharType="end"/>
        </w:r>
        <w:r>
          <w:t xml:space="preserve"> - Estória de duplicar atividades</w:t>
        </w:r>
      </w:ins>
    </w:p>
    <w:p w14:paraId="2C77E22B" w14:textId="5BA069BC" w:rsidR="00841D83" w:rsidRDefault="00841D83" w:rsidP="00B70A30">
      <w:pPr>
        <w:pStyle w:val="estrias"/>
      </w:pPr>
      <w:commentRangeStart w:id="1039"/>
      <w:commentRangeEnd w:id="1039"/>
      <w:r>
        <w:rPr>
          <w:rStyle w:val="Refdecomentrio"/>
        </w:rPr>
        <w:commentReference w:id="1039"/>
      </w:r>
      <w:r w:rsidR="003B3A81">
        <w:t>Como professor quero ser capaz de duplicar atividades.</w:t>
      </w:r>
    </w:p>
    <w:p w14:paraId="019230A7" w14:textId="77777777" w:rsidR="004D5E0A" w:rsidRDefault="004D5E0A" w:rsidP="004D5E0A"/>
    <w:p w14:paraId="2ED40FF9" w14:textId="48641BCA" w:rsidR="00E33640" w:rsidRPr="0000255B" w:rsidRDefault="004D5E0A" w:rsidP="004D5E0A">
      <w:r>
        <w:t xml:space="preserve">Para que isso fosse possível se utilizou um método do </w:t>
      </w:r>
      <w:commentRangeStart w:id="1040"/>
      <w:proofErr w:type="spellStart"/>
      <w:r>
        <w:t>Eloquent</w:t>
      </w:r>
      <w:commentRangeEnd w:id="1040"/>
      <w:proofErr w:type="spellEnd"/>
      <w:r>
        <w:rPr>
          <w:rStyle w:val="Refdecomentrio"/>
        </w:rPr>
        <w:commentReference w:id="1040"/>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1041" w:author="Ryan Lemos" w:date="2019-09-28T11:17:00Z">
        <w:r w:rsidR="00B70A30">
          <w:t xml:space="preserve">Figura </w:t>
        </w:r>
        <w:r w:rsidR="00B70A30">
          <w:rPr>
            <w:noProof/>
          </w:rPr>
          <w:t>79</w:t>
        </w:r>
      </w:ins>
      <w:del w:id="1042" w:author="Ryan Lemos" w:date="2019-09-28T11:17:00Z">
        <w:r w:rsidR="00191B4D" w:rsidDel="00B70A30">
          <w:delText xml:space="preserve">Figura </w:delText>
        </w:r>
        <w:r w:rsidR="00191B4D" w:rsidDel="00B70A30">
          <w:rPr>
            <w:noProof/>
          </w:rPr>
          <w:delText>76</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1043" w:author="Ryan Lemos" w:date="2019-09-28T11:17:00Z">
        <w:r w:rsidR="00B70A30">
          <w:t xml:space="preserve">Figura </w:t>
        </w:r>
        <w:r w:rsidR="00B70A30">
          <w:rPr>
            <w:noProof/>
          </w:rPr>
          <w:t>79</w:t>
        </w:r>
      </w:ins>
      <w:del w:id="1044" w:author="Ryan Lemos" w:date="2019-09-28T11:17:00Z">
        <w:r w:rsidR="0000255B" w:rsidDel="00B70A30">
          <w:delText xml:space="preserve">Figura </w:delText>
        </w:r>
        <w:r w:rsidR="0000255B" w:rsidDel="00B70A30">
          <w:rPr>
            <w:noProof/>
          </w:rPr>
          <w:delText>76</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1045"/>
      <w:proofErr w:type="spellStart"/>
      <w:r w:rsidR="0000255B">
        <w:t>ApiResource</w:t>
      </w:r>
      <w:commentRangeEnd w:id="1045"/>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1045"/>
      </w:r>
    </w:p>
    <w:p w14:paraId="1BEDA553" w14:textId="10A38516" w:rsidR="00191B4D" w:rsidRDefault="00191B4D" w:rsidP="00B70A30">
      <w:pPr>
        <w:pStyle w:val="Legenda"/>
        <w:keepNext/>
      </w:pPr>
      <w:r>
        <w:lastRenderedPageBreak/>
        <w:t xml:space="preserve">Figura </w:t>
      </w:r>
      <w:r>
        <w:fldChar w:fldCharType="begin"/>
      </w:r>
      <w:r>
        <w:instrText xml:space="preserve"> SEQ Figura \* ARABIC </w:instrText>
      </w:r>
      <w:r>
        <w:fldChar w:fldCharType="separate"/>
      </w:r>
      <w:ins w:id="1046" w:author="Ryan Lemos" w:date="2019-09-28T13:21:00Z">
        <w:r w:rsidR="00964F27">
          <w:rPr>
            <w:noProof/>
          </w:rPr>
          <w:t>100</w:t>
        </w:r>
      </w:ins>
      <w:del w:id="1047" w:author="Ryan Lemos" w:date="2019-09-28T11:23:00Z">
        <w:r w:rsidR="00B70A30" w:rsidDel="0069744B">
          <w:rPr>
            <w:noProof/>
          </w:rPr>
          <w:delText>76</w:delText>
        </w:r>
      </w:del>
      <w:r>
        <w:fldChar w:fldCharType="end"/>
      </w:r>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pPr>
        <w:rPr>
          <w:ins w:id="1048" w:author="Ryan Lemos" w:date="2019-09-28T11:40:00Z"/>
        </w:rPr>
      </w:pPr>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123551B7" w:rsidR="0058721F" w:rsidRDefault="00DE4F35" w:rsidP="00B70A30">
      <w:pPr>
        <w:pStyle w:val="Legenda"/>
      </w:pPr>
      <w:r>
        <w:t xml:space="preserve">Quadro </w:t>
      </w:r>
      <w:r>
        <w:fldChar w:fldCharType="begin"/>
      </w:r>
      <w:r>
        <w:instrText xml:space="preserve"> SEQ Quadro \* ARABIC </w:instrText>
      </w:r>
      <w:r>
        <w:fldChar w:fldCharType="separate"/>
      </w:r>
      <w:ins w:id="1049" w:author="Ryan Lemos" w:date="2019-09-28T11:40:00Z">
        <w:r w:rsidR="00F7481A">
          <w:rPr>
            <w:noProof/>
          </w:rPr>
          <w:t>31</w:t>
        </w:r>
      </w:ins>
      <w:del w:id="1050" w:author="Ryan Lemos" w:date="2019-09-28T11:40:00Z">
        <w:r w:rsidR="00B70A30" w:rsidDel="00F7481A">
          <w:rPr>
            <w:noProof/>
          </w:rPr>
          <w:delText>30</w:delText>
        </w:r>
      </w:del>
      <w:r>
        <w:fldChar w:fldCharType="end"/>
      </w:r>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18F3FACC"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1051"/>
      <w:r w:rsidR="007427E3">
        <w:t>DOMPDF</w:t>
      </w:r>
      <w:commentRangeEnd w:id="1051"/>
      <w:r w:rsidR="007427E3">
        <w:rPr>
          <w:rStyle w:val="Refdecomentrio"/>
        </w:rPr>
        <w:commentReference w:id="1051"/>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1052"/>
      <w:r w:rsidR="007427E3">
        <w:t>seção X.</w:t>
      </w:r>
      <w:commentRangeEnd w:id="1052"/>
      <w:r w:rsidR="007427E3">
        <w:rPr>
          <w:rStyle w:val="Refdecomentrio"/>
        </w:rPr>
        <w:commentReference w:id="1052"/>
      </w:r>
      <w:r w:rsidR="007427E3">
        <w:t xml:space="preserve"> A </w:t>
      </w:r>
      <w:r w:rsidR="00B70A30">
        <w:fldChar w:fldCharType="begin"/>
      </w:r>
      <w:r w:rsidR="00B70A30">
        <w:instrText xml:space="preserve"> REF _Ref20561698 \h </w:instrText>
      </w:r>
      <w:r w:rsidR="00B70A30">
        <w:fldChar w:fldCharType="separate"/>
      </w:r>
      <w:r w:rsidR="00B70A30">
        <w:t xml:space="preserve">Figura </w:t>
      </w:r>
      <w:r w:rsidR="00B70A30">
        <w:rPr>
          <w:noProof/>
        </w:rPr>
        <w:t>77</w:t>
      </w:r>
      <w:r w:rsidR="00B70A30">
        <w:fldChar w:fldCharType="end"/>
      </w:r>
    </w:p>
    <w:p w14:paraId="071F14B4" w14:textId="2313D79D" w:rsidR="007427E3" w:rsidRDefault="007427E3" w:rsidP="00B70A30">
      <w:pPr>
        <w:ind w:firstLine="0"/>
        <w:jc w:val="left"/>
      </w:pPr>
    </w:p>
    <w:p w14:paraId="4E13506C" w14:textId="71FDB448" w:rsidR="00B70A30" w:rsidRDefault="00B70A30" w:rsidP="00B70A30">
      <w:pPr>
        <w:pStyle w:val="Legenda"/>
        <w:keepNext/>
      </w:pPr>
      <w:bookmarkStart w:id="1053" w:name="_Ref20561698"/>
      <w:r>
        <w:lastRenderedPageBreak/>
        <w:t xml:space="preserve">Figura </w:t>
      </w:r>
      <w:r>
        <w:fldChar w:fldCharType="begin"/>
      </w:r>
      <w:r>
        <w:instrText xml:space="preserve"> SEQ Figura \* ARABIC </w:instrText>
      </w:r>
      <w:r>
        <w:fldChar w:fldCharType="separate"/>
      </w:r>
      <w:ins w:id="1054" w:author="Ryan Lemos" w:date="2019-09-28T13:21:00Z">
        <w:r w:rsidR="00964F27">
          <w:rPr>
            <w:noProof/>
          </w:rPr>
          <w:t>101</w:t>
        </w:r>
      </w:ins>
      <w:del w:id="1055" w:author="Ryan Lemos" w:date="2019-09-28T11:23:00Z">
        <w:r w:rsidDel="0069744B">
          <w:rPr>
            <w:noProof/>
          </w:rPr>
          <w:delText>77</w:delText>
        </w:r>
      </w:del>
      <w:r>
        <w:fldChar w:fldCharType="end"/>
      </w:r>
      <w:bookmarkEnd w:id="1053"/>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19">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6A58FFE1" w:rsidR="00642301" w:rsidRDefault="00FE4DD4" w:rsidP="00B70A30">
      <w:pPr>
        <w:pStyle w:val="Legenda"/>
      </w:pPr>
      <w:r>
        <w:t xml:space="preserve">Quadro </w:t>
      </w:r>
      <w:r>
        <w:fldChar w:fldCharType="begin"/>
      </w:r>
      <w:r>
        <w:instrText xml:space="preserve"> SEQ Quadro \* ARABIC </w:instrText>
      </w:r>
      <w:r>
        <w:fldChar w:fldCharType="separate"/>
      </w:r>
      <w:ins w:id="1056" w:author="Ryan Lemos" w:date="2019-09-28T11:40:00Z">
        <w:r w:rsidR="00F7481A">
          <w:rPr>
            <w:noProof/>
          </w:rPr>
          <w:t>32</w:t>
        </w:r>
      </w:ins>
      <w:del w:id="1057" w:author="Ryan Lemos" w:date="2019-09-28T11:40:00Z">
        <w:r w:rsidR="00B70A30" w:rsidDel="00F7481A">
          <w:rPr>
            <w:noProof/>
          </w:rPr>
          <w:delText>31</w:delText>
        </w:r>
      </w:del>
      <w:r>
        <w:fldChar w:fldCharType="end"/>
      </w:r>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3C7166C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1058" w:author="Ryan Lemos" w:date="2019-09-28T11:17:00Z">
        <w:r w:rsidR="00B70A30">
          <w:t xml:space="preserve">Figura </w:t>
        </w:r>
        <w:r w:rsidR="00B70A30">
          <w:rPr>
            <w:noProof/>
          </w:rPr>
          <w:t>78</w:t>
        </w:r>
      </w:ins>
      <w:del w:id="1059" w:author="Ryan Lemos" w:date="2019-09-28T11:17:00Z">
        <w:r w:rsidR="001A76D7" w:rsidDel="00B70A30">
          <w:delText xml:space="preserve">Figura </w:delText>
        </w:r>
        <w:r w:rsidR="001A76D7" w:rsidDel="00B70A30">
          <w:rPr>
            <w:noProof/>
          </w:rPr>
          <w:delText>75</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C12E78B" w:rsidR="00B965E2" w:rsidRDefault="00B965E2" w:rsidP="00B70A30">
      <w:pPr>
        <w:pStyle w:val="Legenda"/>
        <w:keepNext/>
      </w:pPr>
      <w:bookmarkStart w:id="1060" w:name="_Ref20053051"/>
      <w:r>
        <w:lastRenderedPageBreak/>
        <w:t xml:space="preserve">Figura </w:t>
      </w:r>
      <w:r w:rsidR="00921163">
        <w:fldChar w:fldCharType="begin"/>
      </w:r>
      <w:r w:rsidR="00921163">
        <w:instrText xml:space="preserve"> SEQ Figura \* ARABIC </w:instrText>
      </w:r>
      <w:r w:rsidR="00921163">
        <w:fldChar w:fldCharType="separate"/>
      </w:r>
      <w:ins w:id="1061" w:author="Ryan Lemos" w:date="2019-09-28T13:21:00Z">
        <w:r w:rsidR="00964F27">
          <w:rPr>
            <w:noProof/>
          </w:rPr>
          <w:t>102</w:t>
        </w:r>
      </w:ins>
      <w:del w:id="1062" w:author="Ryan Lemos" w:date="2019-09-28T11:16:00Z">
        <w:r w:rsidR="00921163" w:rsidDel="00B70A30">
          <w:rPr>
            <w:noProof/>
          </w:rPr>
          <w:delText>75</w:delText>
        </w:r>
      </w:del>
      <w:r w:rsidR="00921163">
        <w:fldChar w:fldCharType="end"/>
      </w:r>
      <w:bookmarkEnd w:id="1060"/>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6CEDAB90" w:rsidR="001B007E" w:rsidRDefault="00FE4DD4" w:rsidP="00B70A30">
      <w:pPr>
        <w:pStyle w:val="Legenda"/>
      </w:pPr>
      <w:r>
        <w:t xml:space="preserve">Quadro </w:t>
      </w:r>
      <w:r>
        <w:fldChar w:fldCharType="begin"/>
      </w:r>
      <w:r>
        <w:instrText xml:space="preserve"> SEQ Quadro \* ARABIC </w:instrText>
      </w:r>
      <w:r>
        <w:fldChar w:fldCharType="separate"/>
      </w:r>
      <w:ins w:id="1063" w:author="Ryan Lemos" w:date="2019-09-28T11:40:00Z">
        <w:r w:rsidR="00F7481A">
          <w:rPr>
            <w:noProof/>
          </w:rPr>
          <w:t>33</w:t>
        </w:r>
      </w:ins>
      <w:del w:id="1064" w:author="Ryan Lemos" w:date="2019-09-28T11:40:00Z">
        <w:r w:rsidR="00B70A30" w:rsidDel="00F7481A">
          <w:rPr>
            <w:noProof/>
          </w:rPr>
          <w:delText>32</w:delText>
        </w:r>
      </w:del>
      <w:r>
        <w:fldChar w:fldCharType="end"/>
      </w:r>
      <w:r w:rsidRPr="00D7662E">
        <w:t xml:space="preserve"> - Estória de </w:t>
      </w:r>
      <w:r>
        <w:t>associação de atividades a alunos</w:t>
      </w:r>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0F2A3997"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w:t>
      </w:r>
      <w:r w:rsidR="001A76D7">
        <w:t xml:space="preserve"> </w:t>
      </w:r>
      <w:r w:rsidR="001A76D7">
        <w:fldChar w:fldCharType="begin"/>
      </w:r>
      <w:r w:rsidR="001A76D7">
        <w:instrText xml:space="preserve"> REF _Ref20053073 \h </w:instrText>
      </w:r>
      <w:r w:rsidR="001A76D7">
        <w:fldChar w:fldCharType="separate"/>
      </w:r>
      <w:ins w:id="1065" w:author="Ryan Lemos" w:date="2019-09-28T11:17:00Z">
        <w:r w:rsidR="00B70A30">
          <w:t xml:space="preserve">Figura </w:t>
        </w:r>
        <w:r w:rsidR="00B70A30">
          <w:rPr>
            <w:noProof/>
          </w:rPr>
          <w:t>79</w:t>
        </w:r>
      </w:ins>
      <w:del w:id="1066" w:author="Ryan Lemos" w:date="2019-09-28T11:17:00Z">
        <w:r w:rsidR="001A76D7" w:rsidDel="00B70A30">
          <w:delText xml:space="preserve">Figura </w:delText>
        </w:r>
        <w:r w:rsidR="001A76D7" w:rsidDel="00B70A30">
          <w:rPr>
            <w:noProof/>
          </w:rPr>
          <w:delText>76</w:delText>
        </w:r>
      </w:del>
      <w:r w:rsidR="001A76D7">
        <w:fldChar w:fldCharType="end"/>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63945898" w14:textId="4B00ECB0" w:rsidR="00921163" w:rsidRDefault="00921163" w:rsidP="00B70A30">
      <w:pPr>
        <w:pStyle w:val="Legenda"/>
        <w:keepNext/>
      </w:pPr>
      <w:bookmarkStart w:id="1067" w:name="_Ref20053073"/>
      <w:r>
        <w:lastRenderedPageBreak/>
        <w:t xml:space="preserve">Figura </w:t>
      </w:r>
      <w:r>
        <w:fldChar w:fldCharType="begin"/>
      </w:r>
      <w:r>
        <w:instrText xml:space="preserve"> SEQ Figura \* ARABIC </w:instrText>
      </w:r>
      <w:r>
        <w:fldChar w:fldCharType="separate"/>
      </w:r>
      <w:ins w:id="1068" w:author="Ryan Lemos" w:date="2019-09-28T13:21:00Z">
        <w:r w:rsidR="00964F27">
          <w:rPr>
            <w:noProof/>
          </w:rPr>
          <w:t>103</w:t>
        </w:r>
      </w:ins>
      <w:del w:id="1069" w:author="Ryan Lemos" w:date="2019-09-28T11:17:00Z">
        <w:r w:rsidDel="00B70A30">
          <w:rPr>
            <w:noProof/>
          </w:rPr>
          <w:delText>76</w:delText>
        </w:r>
      </w:del>
      <w:r>
        <w:fldChar w:fldCharType="end"/>
      </w:r>
      <w:bookmarkEnd w:id="1067"/>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27960"/>
                    </a:xfrm>
                    <a:prstGeom prst="rect">
                      <a:avLst/>
                    </a:prstGeom>
                  </pic:spPr>
                </pic:pic>
              </a:graphicData>
            </a:graphic>
          </wp:inline>
        </w:drawing>
      </w:r>
    </w:p>
    <w:p w14:paraId="7DCEF72B" w14:textId="31D6B7ED" w:rsidR="001B007E" w:rsidDel="00F7481A" w:rsidRDefault="00021305">
      <w:pPr>
        <w:ind w:firstLine="0"/>
        <w:jc w:val="center"/>
        <w:rPr>
          <w:del w:id="1070" w:author="Ryan Lemos" w:date="2019-09-28T11:41:00Z"/>
        </w:rPr>
      </w:pPr>
      <w:commentRangeStart w:id="1071"/>
      <w:commentRangeEnd w:id="1071"/>
      <w:r>
        <w:rPr>
          <w:rStyle w:val="Refdecomentrio"/>
        </w:rPr>
        <w:commentReference w:id="1071"/>
      </w:r>
    </w:p>
    <w:p w14:paraId="0803960E" w14:textId="213CAEBA" w:rsidR="001B007E" w:rsidDel="00F7481A" w:rsidRDefault="001B007E" w:rsidP="00F7481A">
      <w:pPr>
        <w:ind w:firstLine="0"/>
        <w:rPr>
          <w:del w:id="1072" w:author="Ryan Lemos" w:date="2019-09-28T11:41:00Z"/>
        </w:rPr>
        <w:pPrChange w:id="1073" w:author="Ryan Lemos" w:date="2019-09-28T11:41:00Z">
          <w:pPr/>
        </w:pPrChange>
      </w:pPr>
      <w:del w:id="1074" w:author="Ryan Lemos" w:date="2019-09-28T11:41:00Z">
        <w:r w:rsidRPr="00263FA0" w:rsidDel="00F7481A">
          <w:rPr>
            <w:highlight w:val="magenta"/>
          </w:rPr>
          <w:delText>Escrever sobre a estória.</w:delText>
        </w:r>
      </w:del>
    </w:p>
    <w:p w14:paraId="2D408565" w14:textId="77777777" w:rsidR="00F7481A" w:rsidRDefault="00F7481A" w:rsidP="00F7481A">
      <w:pPr>
        <w:ind w:firstLine="0"/>
        <w:jc w:val="center"/>
        <w:rPr>
          <w:ins w:id="1075" w:author="Ryan Lemos" w:date="2019-09-28T11:41:00Z"/>
        </w:rPr>
        <w:pPrChange w:id="1076" w:author="Ryan Lemos" w:date="2019-09-28T11:41:00Z">
          <w:pPr/>
        </w:pPrChange>
      </w:pPr>
    </w:p>
    <w:p w14:paraId="56CC6465" w14:textId="5FCD04C5" w:rsidR="00FE4DD4" w:rsidRDefault="00F7481A" w:rsidP="001B007E">
      <w:pPr>
        <w:rPr>
          <w:ins w:id="1077" w:author="Ryan Lemos" w:date="2019-09-28T11:41:00Z"/>
        </w:rPr>
      </w:pPr>
      <w:ins w:id="1078" w:author="Ryan Lemos" w:date="2019-09-28T11:41:00Z">
        <w:r>
          <w:t>O professor pode acompanhar os resultados obtidos pelos alunos na resolução de atividades pelo ambiente. A es</w:t>
        </w:r>
      </w:ins>
      <w:ins w:id="1079" w:author="Ryan Lemos" w:date="2019-09-28T11:43:00Z">
        <w:r>
          <w:t>tória do quadro</w:t>
        </w:r>
      </w:ins>
      <w:ins w:id="1080" w:author="Ryan Lemos" w:date="2019-09-28T11:44:00Z">
        <w:r>
          <w:t xml:space="preserve"> x define isso, incluindo como restrição a possibilidade de deixar que o aluno repita uma atividade, reiniciando assim o se</w:t>
        </w:r>
      </w:ins>
      <w:ins w:id="1081" w:author="Ryan Lemos" w:date="2019-09-28T11:45:00Z">
        <w:r>
          <w:t>u resultado.</w:t>
        </w:r>
      </w:ins>
    </w:p>
    <w:p w14:paraId="6C87A220" w14:textId="77777777" w:rsidR="00F7481A" w:rsidRDefault="00F7481A" w:rsidP="001B007E"/>
    <w:p w14:paraId="72807F97" w14:textId="2FFD8AA0" w:rsidR="00061602" w:rsidRDefault="00FE4DD4" w:rsidP="00B70A30">
      <w:pPr>
        <w:pStyle w:val="Legenda"/>
      </w:pPr>
      <w:r>
        <w:t xml:space="preserve">Quadro </w:t>
      </w:r>
      <w:r>
        <w:fldChar w:fldCharType="begin"/>
      </w:r>
      <w:r>
        <w:instrText xml:space="preserve"> SEQ Quadro \* ARABIC </w:instrText>
      </w:r>
      <w:r>
        <w:fldChar w:fldCharType="separate"/>
      </w:r>
      <w:ins w:id="1082" w:author="Ryan Lemos" w:date="2019-09-28T11:40:00Z">
        <w:r w:rsidR="00F7481A">
          <w:rPr>
            <w:noProof/>
          </w:rPr>
          <w:t>34</w:t>
        </w:r>
      </w:ins>
      <w:del w:id="1083" w:author="Ryan Lemos" w:date="2019-09-28T11:40:00Z">
        <w:r w:rsidR="00B70A30" w:rsidDel="00F7481A">
          <w:rPr>
            <w:noProof/>
          </w:rPr>
          <w:delText>33</w:delText>
        </w:r>
      </w:del>
      <w:r>
        <w:fldChar w:fldCharType="end"/>
      </w:r>
      <w:r w:rsidRPr="00135095">
        <w:t xml:space="preserve"> - Estória de </w:t>
      </w:r>
      <w:r>
        <w:t>visualização de resultados de uma atividade</w:t>
      </w:r>
    </w:p>
    <w:p w14:paraId="177BBB35" w14:textId="261457B9" w:rsidR="00061602" w:rsidRDefault="00061602" w:rsidP="005B582B">
      <w:pPr>
        <w:pStyle w:val="estrias"/>
        <w:rPr>
          <w:ins w:id="1084" w:author="Ryan Lemos" w:date="2019-09-28T11:43:00Z"/>
        </w:rPr>
      </w:pPr>
      <w:r>
        <w:t>Como professor necessito ser capaz de visualizar o resultado dos meus alunos em uma atividade enviada a eles.</w:t>
      </w:r>
    </w:p>
    <w:p w14:paraId="75761132" w14:textId="77777777" w:rsidR="00F7481A" w:rsidRDefault="00F7481A" w:rsidP="005B582B">
      <w:pPr>
        <w:pStyle w:val="estrias"/>
        <w:rPr>
          <w:ins w:id="1085" w:author="Ryan Lemos" w:date="2019-09-28T11:42:00Z"/>
        </w:rPr>
      </w:pPr>
    </w:p>
    <w:p w14:paraId="4C1B8A67" w14:textId="0641D1A5" w:rsidR="00F7481A" w:rsidRDefault="00F7481A" w:rsidP="005B582B">
      <w:pPr>
        <w:pStyle w:val="estrias"/>
        <w:rPr>
          <w:ins w:id="1086" w:author="Ryan Lemos" w:date="2019-09-28T11:42:00Z"/>
          <w:b/>
          <w:bCs/>
        </w:rPr>
      </w:pPr>
      <w:ins w:id="1087" w:author="Ryan Lemos" w:date="2019-09-28T11:42:00Z">
        <w:r w:rsidRPr="00F7481A">
          <w:rPr>
            <w:b/>
            <w:bCs/>
            <w:rPrChange w:id="1088" w:author="Ryan Lemos" w:date="2019-09-28T11:42:00Z">
              <w:rPr/>
            </w:rPrChange>
          </w:rPr>
          <w:t>Restrições da estória</w:t>
        </w:r>
        <w:r>
          <w:rPr>
            <w:b/>
            <w:bCs/>
          </w:rPr>
          <w:t>:</w:t>
        </w:r>
      </w:ins>
    </w:p>
    <w:p w14:paraId="4C202643" w14:textId="5165DD59" w:rsidR="00F7481A" w:rsidRPr="00F7481A" w:rsidRDefault="00F7481A" w:rsidP="00F7481A">
      <w:pPr>
        <w:pStyle w:val="estrias"/>
        <w:numPr>
          <w:ilvl w:val="0"/>
          <w:numId w:val="28"/>
        </w:numPr>
        <w:rPr>
          <w:b/>
          <w:bCs/>
          <w:rPrChange w:id="1089" w:author="Ryan Lemos" w:date="2019-09-28T11:42:00Z">
            <w:rPr/>
          </w:rPrChange>
        </w:rPr>
        <w:pPrChange w:id="1090" w:author="Ryan Lemos" w:date="2019-09-28T11:42:00Z">
          <w:pPr>
            <w:pStyle w:val="estrias"/>
          </w:pPr>
        </w:pPrChange>
      </w:pPr>
      <w:ins w:id="1091" w:author="Ryan Lemos" w:date="2019-09-28T11:43:00Z">
        <w:r>
          <w:t>O professor deve ser capaz de possibilitar ao aluno que repita a atividade reiniciando seu resultado.</w:t>
        </w:r>
      </w:ins>
    </w:p>
    <w:p w14:paraId="4AECA013" w14:textId="77777777" w:rsidR="00AC435E" w:rsidRDefault="00AC435E"/>
    <w:p w14:paraId="2AF04C29" w14:textId="676EF172" w:rsidR="004F46AF" w:rsidRDefault="00F7481A">
      <w:ins w:id="1092" w:author="Ryan Lemos" w:date="2019-09-28T11:45:00Z">
        <w:r>
          <w:t xml:space="preserve">A </w:t>
        </w:r>
      </w:ins>
      <w:ins w:id="1093" w:author="Ryan Lemos" w:date="2019-09-28T11:46:00Z">
        <w:r>
          <w:fldChar w:fldCharType="begin"/>
        </w:r>
        <w:r>
          <w:instrText xml:space="preserve"> REF _Ref20563578 \h </w:instrText>
        </w:r>
      </w:ins>
      <w:r>
        <w:fldChar w:fldCharType="separate"/>
      </w:r>
      <w:ins w:id="1094" w:author="Ryan Lemos" w:date="2019-09-28T11:46:00Z">
        <w:r>
          <w:t xml:space="preserve">Figura </w:t>
        </w:r>
        <w:r>
          <w:rPr>
            <w:noProof/>
          </w:rPr>
          <w:t>104</w:t>
        </w:r>
        <w:r>
          <w:fldChar w:fldCharType="end"/>
        </w:r>
        <w:r>
          <w:t xml:space="preserve"> representa a interação gerada pela estória do quadro x. O botão de repetição de atividade conforme requerido pela estória pode ser visto</w:t>
        </w:r>
      </w:ins>
      <w:ins w:id="1095" w:author="Ryan Lemos" w:date="2019-09-28T11:47:00Z">
        <w:r>
          <w:t xml:space="preserve">. Ele foi pensado </w:t>
        </w:r>
        <w:r w:rsidR="00DE58F2">
          <w:t>pois acreditou-se que o aluno possa ter alguma dificuldade no momento de resolução da atividade, por motivos técnicos ou não</w:t>
        </w:r>
      </w:ins>
      <w:ins w:id="1096" w:author="Ryan Lemos" w:date="2019-09-28T11:48:00Z">
        <w:r w:rsidR="00DE58F2">
          <w:t xml:space="preserve">. Então o professor tem a capacidade de deixá-lo repetir a atividade, reiniciando o resultado do aluno. </w:t>
        </w:r>
      </w:ins>
      <w:del w:id="1097" w:author="Ryan Lemos" w:date="2019-09-28T11:45:00Z">
        <w:r w:rsidR="00226055" w:rsidDel="00F7481A">
          <w:delText>Ainda é possível ao professor</w:delText>
        </w:r>
        <w:r w:rsidR="002C3568" w:rsidDel="00F7481A">
          <w:delText>,</w:delText>
        </w:r>
        <w:r w:rsidR="00226055" w:rsidDel="00F7481A">
          <w:delText xml:space="preserve"> por meio do botão roxo</w:delText>
        </w:r>
        <w:r w:rsidR="002C3568" w:rsidDel="00F7481A">
          <w:delText>,</w:delText>
        </w:r>
        <w:r w:rsidR="00226055" w:rsidDel="00F7481A">
          <w:delText xml:space="preserve"> com símbolo </w:delText>
        </w:r>
        <w:commentRangeStart w:id="1098"/>
        <w:r w:rsidR="00226055" w:rsidDel="00F7481A">
          <w:delText xml:space="preserve">i </w:delText>
        </w:r>
        <w:commentRangeEnd w:id="1098"/>
        <w:r w:rsidR="002C3568" w:rsidDel="00F7481A">
          <w:rPr>
            <w:rStyle w:val="Refdecomentrio"/>
          </w:rPr>
          <w:commentReference w:id="1098"/>
        </w:r>
        <w:r w:rsidR="00226055" w:rsidDel="00F7481A">
          <w:delText>(conforme</w:delText>
        </w:r>
        <w:r w:rsidR="001A76D7" w:rsidDel="00F7481A">
          <w:delText xml:space="preserve"> </w:delText>
        </w:r>
        <w:r w:rsidR="001A76D7" w:rsidDel="00F7481A">
          <w:fldChar w:fldCharType="begin"/>
        </w:r>
        <w:r w:rsidR="001A76D7" w:rsidDel="00F7481A">
          <w:delInstrText xml:space="preserve"> REF _Ref20053051 \h </w:delInstrText>
        </w:r>
        <w:r w:rsidR="001A76D7" w:rsidDel="00F7481A">
          <w:fldChar w:fldCharType="separate"/>
        </w:r>
      </w:del>
      <w:del w:id="1099" w:author="Ryan Lemos" w:date="2019-09-28T11:17:00Z">
        <w:r w:rsidR="001A76D7" w:rsidDel="00B70A30">
          <w:delText xml:space="preserve">Figura </w:delText>
        </w:r>
        <w:r w:rsidR="001A76D7" w:rsidDel="00B70A30">
          <w:rPr>
            <w:noProof/>
          </w:rPr>
          <w:delText>75</w:delText>
        </w:r>
      </w:del>
      <w:del w:id="1100" w:author="Ryan Lemos" w:date="2019-09-28T11:45:00Z">
        <w:r w:rsidR="001A76D7" w:rsidDel="00F7481A">
          <w:fldChar w:fldCharType="end"/>
        </w:r>
        <w:r w:rsidR="00226055" w:rsidDel="00F7481A">
          <w:delText xml:space="preserve">) receber a informação das notas dos alunos para aquela atividade. </w:delText>
        </w:r>
        <w:r w:rsidR="004F46AF" w:rsidDel="00F7481A">
          <w:delText xml:space="preserve">Além disso é através dessa tela que o professor será capaz de reiniciar uma atividade, caso necessário. </w:delText>
        </w:r>
      </w:del>
      <w:del w:id="1101" w:author="Ryan Lemos" w:date="2019-09-28T11:48:00Z">
        <w:r w:rsidR="004F46AF" w:rsidDel="00DE58F2">
          <w:delText>Por exemplo, houve um erro na hora do aluno responder a atividade, o professor então pode reiniciar a atividade, perdendo notas anteriores, e o aluno será capaz de fazer o exercício novamente.</w:delText>
        </w:r>
      </w:del>
    </w:p>
    <w:p w14:paraId="67C0BA00" w14:textId="77777777" w:rsidR="00921163" w:rsidRDefault="008F460B" w:rsidP="00596E44">
      <w:pPr>
        <w:ind w:firstLine="0"/>
        <w:jc w:val="center"/>
      </w:pPr>
      <w:r w:rsidRPr="008F460B">
        <w:rPr>
          <w:noProof/>
        </w:rPr>
        <w:t xml:space="preserve"> </w:t>
      </w:r>
    </w:p>
    <w:p w14:paraId="67AC6FF5" w14:textId="06BB938D" w:rsidR="00921163" w:rsidRDefault="00921163" w:rsidP="00B70A30">
      <w:pPr>
        <w:pStyle w:val="Legenda"/>
        <w:keepNext/>
      </w:pPr>
      <w:bookmarkStart w:id="1102" w:name="_Ref20563578"/>
      <w:r>
        <w:lastRenderedPageBreak/>
        <w:t xml:space="preserve">Figura </w:t>
      </w:r>
      <w:r>
        <w:fldChar w:fldCharType="begin"/>
      </w:r>
      <w:r>
        <w:instrText xml:space="preserve"> SEQ Figura \* ARABIC </w:instrText>
      </w:r>
      <w:r>
        <w:fldChar w:fldCharType="separate"/>
      </w:r>
      <w:ins w:id="1103" w:author="Ryan Lemos" w:date="2019-09-28T13:21:00Z">
        <w:r w:rsidR="00964F27">
          <w:rPr>
            <w:noProof/>
          </w:rPr>
          <w:t>104</w:t>
        </w:r>
      </w:ins>
      <w:del w:id="1104" w:author="Ryan Lemos" w:date="2019-09-28T11:17:00Z">
        <w:r w:rsidDel="00B70A30">
          <w:rPr>
            <w:noProof/>
          </w:rPr>
          <w:delText>77</w:delText>
        </w:r>
      </w:del>
      <w:r>
        <w:fldChar w:fldCharType="end"/>
      </w:r>
      <w:bookmarkEnd w:id="1102"/>
      <w:r>
        <w:t xml:space="preserve"> - Tela de resultados de uma atividade</w:t>
      </w:r>
    </w:p>
    <w:p w14:paraId="5FA696D6" w14:textId="0B94DB1D" w:rsidR="00226055" w:rsidRDefault="008F460B" w:rsidP="00596E44">
      <w:pPr>
        <w:ind w:firstLine="0"/>
        <w:jc w:val="center"/>
        <w:rPr>
          <w:ins w:id="1105" w:author="Ryan Lemos" w:date="2019-09-28T11:51:00Z"/>
        </w:rP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24B53498" w14:textId="64187C6A" w:rsidR="001B007E" w:rsidDel="00DE58F2" w:rsidRDefault="001B007E" w:rsidP="00DE58F2">
      <w:pPr>
        <w:ind w:firstLine="0"/>
        <w:rPr>
          <w:del w:id="1106" w:author="Ryan Lemos" w:date="2019-09-28T11:51:00Z"/>
        </w:rPr>
      </w:pPr>
    </w:p>
    <w:p w14:paraId="56AF6297" w14:textId="2AE97461" w:rsidR="001B007E" w:rsidDel="00DE58F2" w:rsidRDefault="00DE58F2" w:rsidP="00DE58F2">
      <w:pPr>
        <w:rPr>
          <w:del w:id="1107" w:author="Ryan Lemos" w:date="2019-09-28T11:51:00Z"/>
        </w:rPr>
      </w:pPr>
      <w:ins w:id="1108" w:author="Ryan Lemos" w:date="2019-09-28T11:51:00Z">
        <w:r>
          <w:t xml:space="preserve">Por padrão, o ambiente </w:t>
        </w:r>
      </w:ins>
      <w:ins w:id="1109" w:author="Ryan Lemos" w:date="2019-09-28T11:52:00Z">
        <w:r>
          <w:t>pontua</w:t>
        </w:r>
      </w:ins>
      <w:ins w:id="1110" w:author="Ryan Lemos" w:date="2019-09-28T11:51:00Z">
        <w:r>
          <w:t xml:space="preserve"> todas as</w:t>
        </w:r>
      </w:ins>
      <w:ins w:id="1111" w:author="Ryan Lemos" w:date="2019-09-28T11:52:00Z">
        <w:r>
          <w:t xml:space="preserve"> atividades em 100 (ou 100%). Divide-se então esse valor pela quantidade de questões para</w:t>
        </w:r>
      </w:ins>
      <w:ins w:id="1112" w:author="Ryan Lemos" w:date="2019-09-28T11:53:00Z">
        <w:r>
          <w:t xml:space="preserve"> identificar o valor de cada questão e pontuar o aluno conforme os acertos. Porém, o professor</w:t>
        </w:r>
      </w:ins>
      <w:ins w:id="1113" w:author="Ryan Lemos" w:date="2019-09-28T11:52:00Z">
        <w:r>
          <w:t xml:space="preserve"> </w:t>
        </w:r>
      </w:ins>
      <w:ins w:id="1114" w:author="Ryan Lemos" w:date="2019-09-28T11:54:00Z">
        <w:r>
          <w:t>é livre para alterar o valor de uma atividade, juntamente com o valor das suas questões. A estória que descreve</w:t>
        </w:r>
      </w:ins>
      <w:ins w:id="1115" w:author="Ryan Lemos" w:date="2019-09-28T11:55:00Z">
        <w:r>
          <w:t xml:space="preserve"> esse processo é explicitada no quadro x.</w:t>
        </w:r>
      </w:ins>
      <w:del w:id="1116" w:author="Ryan Lemos" w:date="2019-09-28T11:51:00Z">
        <w:r w:rsidR="001B007E" w:rsidRPr="00263FA0" w:rsidDel="00DE58F2">
          <w:rPr>
            <w:highlight w:val="magenta"/>
          </w:rPr>
          <w:delText>Escrever sobre a estória.</w:delText>
        </w:r>
      </w:del>
    </w:p>
    <w:p w14:paraId="4937E884" w14:textId="77777777" w:rsidR="00DE58F2" w:rsidRDefault="00DE58F2" w:rsidP="00DE58F2">
      <w:pPr>
        <w:rPr>
          <w:ins w:id="1117" w:author="Ryan Lemos" w:date="2019-09-28T11:51:00Z"/>
        </w:rPr>
        <w:pPrChange w:id="1118" w:author="Ryan Lemos" w:date="2019-09-28T11:51:00Z">
          <w:pPr/>
        </w:pPrChange>
      </w:pPr>
    </w:p>
    <w:p w14:paraId="42DE6F9D" w14:textId="7A3448E2" w:rsidR="00061602" w:rsidRDefault="00061602" w:rsidP="00DE58F2">
      <w:pPr>
        <w:pPrChange w:id="1119" w:author="Ryan Lemos" w:date="2019-09-28T11:51:00Z">
          <w:pPr>
            <w:ind w:firstLine="0"/>
            <w:jc w:val="center"/>
          </w:pPr>
        </w:pPrChange>
      </w:pPr>
    </w:p>
    <w:p w14:paraId="42DD1045" w14:textId="72E7DE19" w:rsidR="00FE4DD4" w:rsidRDefault="00FE4DD4" w:rsidP="00B70A30">
      <w:pPr>
        <w:pStyle w:val="Legenda"/>
      </w:pPr>
      <w:r>
        <w:t xml:space="preserve">Quadro </w:t>
      </w:r>
      <w:r>
        <w:fldChar w:fldCharType="begin"/>
      </w:r>
      <w:r>
        <w:instrText xml:space="preserve"> SEQ Quadro \* ARABIC </w:instrText>
      </w:r>
      <w:r>
        <w:fldChar w:fldCharType="separate"/>
      </w:r>
      <w:ins w:id="1120" w:author="Ryan Lemos" w:date="2019-09-28T11:40:00Z">
        <w:r w:rsidR="00F7481A">
          <w:rPr>
            <w:noProof/>
          </w:rPr>
          <w:t>35</w:t>
        </w:r>
      </w:ins>
      <w:del w:id="1121" w:author="Ryan Lemos" w:date="2019-09-28T11:40:00Z">
        <w:r w:rsidR="00B70A30" w:rsidDel="00F7481A">
          <w:rPr>
            <w:noProof/>
          </w:rPr>
          <w:delText>34</w:delText>
        </w:r>
      </w:del>
      <w:r>
        <w:fldChar w:fldCharType="end"/>
      </w:r>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rPr>
          <w:ins w:id="1122" w:author="Ryan Lemos" w:date="2019-09-28T11:54:00Z"/>
        </w:rPr>
      </w:pPr>
      <w:r>
        <w:t>Só será possível alterar a pontuação de uma atividade caso nenhum aluno a tenha iniciado.</w:t>
      </w:r>
    </w:p>
    <w:p w14:paraId="3AC0E326" w14:textId="69B398DE" w:rsidR="00DE58F2" w:rsidRDefault="00DE58F2">
      <w:pPr>
        <w:pStyle w:val="estrias"/>
        <w:numPr>
          <w:ilvl w:val="0"/>
          <w:numId w:val="24"/>
        </w:numPr>
        <w:rPr>
          <w:ins w:id="1123" w:author="Ryan Lemos" w:date="2019-09-28T11:55:00Z"/>
        </w:rPr>
      </w:pPr>
      <w:ins w:id="1124" w:author="Ryan Lemos" w:date="2019-09-28T11:54:00Z">
        <w:r>
          <w:t>Deve ser capaz de alterar a</w:t>
        </w:r>
      </w:ins>
      <w:ins w:id="1125" w:author="Ryan Lemos" w:date="2019-09-28T11:55:00Z">
        <w:r>
          <w:t xml:space="preserve"> pontuação de cada questão individualmente.</w:t>
        </w:r>
      </w:ins>
    </w:p>
    <w:p w14:paraId="29FC5A03" w14:textId="4E9E2243" w:rsidR="00DE58F2" w:rsidRPr="00061602" w:rsidRDefault="00DE58F2">
      <w:pPr>
        <w:pStyle w:val="estrias"/>
        <w:numPr>
          <w:ilvl w:val="0"/>
          <w:numId w:val="24"/>
        </w:numPr>
      </w:pPr>
      <w:ins w:id="1126" w:author="Ryan Lemos" w:date="2019-09-28T11:55:00Z">
        <w:r>
          <w:t>Deve ser capaz de definir uma pontuação e distribuir essa pontuação a todas as questões por igual.</w:t>
        </w:r>
      </w:ins>
    </w:p>
    <w:p w14:paraId="69906F46" w14:textId="77777777" w:rsidR="00061602" w:rsidRDefault="00061602" w:rsidP="00596E44"/>
    <w:p w14:paraId="27D7542C" w14:textId="56931DB2" w:rsidR="006D241F" w:rsidRDefault="00DE58F2" w:rsidP="00596E44">
      <w:ins w:id="1127" w:author="Ryan Lemos" w:date="2019-09-28T11:56:00Z">
        <w:r>
          <w:t>A implementação dessa estória pode ser vista na</w:t>
        </w:r>
      </w:ins>
      <w:del w:id="1128" w:author="Ryan Lemos" w:date="2019-09-28T11:56:00Z">
        <w:r w:rsidR="006D241F" w:rsidDel="00DE58F2">
          <w:delText>A partir do botão laranja</w:delText>
        </w:r>
        <w:r w:rsidR="002C3568" w:rsidDel="00DE58F2">
          <w:delText>,</w:delText>
        </w:r>
        <w:r w:rsidR="006D241F" w:rsidDel="00DE58F2">
          <w:delText xml:space="preserve"> com símbolo de listagem</w:delText>
        </w:r>
        <w:r w:rsidR="002C3568" w:rsidDel="00DE58F2">
          <w:delText>,</w:delText>
        </w:r>
        <w:r w:rsidR="006D241F" w:rsidDel="00DE58F2">
          <w:delText xml:space="preserve"> conforme visto na</w:delText>
        </w:r>
        <w:r w:rsidR="001A76D7" w:rsidDel="00DE58F2">
          <w:delText xml:space="preserve"> </w:delText>
        </w:r>
        <w:r w:rsidR="001A76D7" w:rsidDel="00DE58F2">
          <w:fldChar w:fldCharType="begin"/>
        </w:r>
        <w:r w:rsidR="001A76D7" w:rsidDel="00DE58F2">
          <w:delInstrText xml:space="preserve"> REF _Ref20053051 \h </w:delInstrText>
        </w:r>
        <w:r w:rsidR="001A76D7" w:rsidDel="00DE58F2">
          <w:fldChar w:fldCharType="separate"/>
        </w:r>
      </w:del>
      <w:del w:id="1129" w:author="Ryan Lemos" w:date="2019-09-28T11:17:00Z">
        <w:r w:rsidR="001A76D7" w:rsidDel="00B70A30">
          <w:delText xml:space="preserve">Figura </w:delText>
        </w:r>
        <w:r w:rsidR="001A76D7" w:rsidDel="00B70A30">
          <w:rPr>
            <w:noProof/>
          </w:rPr>
          <w:delText>75</w:delText>
        </w:r>
      </w:del>
      <w:del w:id="1130" w:author="Ryan Lemos" w:date="2019-09-28T11:56:00Z">
        <w:r w:rsidR="001A76D7" w:rsidDel="00DE58F2">
          <w:fldChar w:fldCharType="end"/>
        </w:r>
        <w:r w:rsidR="006D241F" w:rsidDel="00DE58F2">
          <w:delText>, o professor pode definir a pontuação da atividade, e definir também quanto vale cada questão da atividade. A</w:delText>
        </w:r>
      </w:del>
      <w:r w:rsidR="006D241F">
        <w:t xml:space="preserve"> </w:t>
      </w:r>
      <w:r w:rsidR="001A76D7">
        <w:fldChar w:fldCharType="begin"/>
      </w:r>
      <w:r w:rsidR="001A76D7">
        <w:instrText xml:space="preserve"> REF _Ref20053157 \h </w:instrText>
      </w:r>
      <w:r w:rsidR="001A76D7">
        <w:fldChar w:fldCharType="separate"/>
      </w:r>
      <w:ins w:id="1131" w:author="Ryan Lemos" w:date="2019-09-28T11:17:00Z">
        <w:r w:rsidR="00B70A30">
          <w:t xml:space="preserve">Figura </w:t>
        </w:r>
        <w:r w:rsidR="00B70A30">
          <w:rPr>
            <w:noProof/>
          </w:rPr>
          <w:t>81</w:t>
        </w:r>
      </w:ins>
      <w:del w:id="1132" w:author="Ryan Lemos" w:date="2019-09-28T11:17:00Z">
        <w:r w:rsidR="001A76D7" w:rsidDel="00B70A30">
          <w:delText xml:space="preserve">Figura </w:delText>
        </w:r>
        <w:r w:rsidR="001A76D7" w:rsidDel="00B70A30">
          <w:rPr>
            <w:noProof/>
          </w:rPr>
          <w:delText>78</w:delText>
        </w:r>
      </w:del>
      <w:r w:rsidR="001A76D7">
        <w:fldChar w:fldCharType="end"/>
      </w:r>
      <w:del w:id="1133" w:author="Ryan Lemos" w:date="2019-09-28T11:56:00Z">
        <w:r w:rsidR="001A76D7" w:rsidDel="00DE58F2">
          <w:delText xml:space="preserve"> </w:delText>
        </w:r>
        <w:r w:rsidR="006D241F" w:rsidDel="00DE58F2">
          <w:delText>representa essa interação</w:delText>
        </w:r>
      </w:del>
      <w:del w:id="1134" w:author="Ryan Lemos" w:date="2019-09-28T11:57:00Z">
        <w:r w:rsidR="006D241F" w:rsidDel="00DE58F2">
          <w:delText>. Nela ainda é possível</w:delText>
        </w:r>
        <w:r w:rsidR="002C3568" w:rsidDel="00DE58F2">
          <w:delText>,</w:delText>
        </w:r>
        <w:r w:rsidR="006D241F" w:rsidDel="00DE58F2">
          <w:delText xml:space="preserve"> ao professor</w:delText>
        </w:r>
        <w:r w:rsidR="002C3568" w:rsidDel="00DE58F2">
          <w:delText>,</w:delText>
        </w:r>
        <w:r w:rsidR="006D241F" w:rsidDel="00DE58F2">
          <w:delText xml:space="preserve"> definir que todas as questões valham a mesma pontuação (caso não queira definir pontuações diferentes)</w:delText>
        </w:r>
      </w:del>
      <w:r w:rsidR="006D241F">
        <w:t>.</w:t>
      </w:r>
      <w:ins w:id="1135" w:author="Ryan Lemos" w:date="2019-09-28T11:57:00Z">
        <w:r>
          <w:t xml:space="preserve"> Nessa tela o professor tem a lista</w:t>
        </w:r>
      </w:ins>
      <w:del w:id="1136" w:author="Ryan Lemos" w:date="2019-09-28T11:57:00Z">
        <w:r w:rsidR="006D241F" w:rsidDel="00DE58F2">
          <w:delText xml:space="preserve"> Com isso</w:delText>
        </w:r>
        <w:r w:rsidR="002C3568" w:rsidDel="00DE58F2">
          <w:delText>,</w:delText>
        </w:r>
        <w:r w:rsidR="006D241F" w:rsidDel="00DE58F2">
          <w:delText xml:space="preserve"> o professor pode definir</w:delText>
        </w:r>
        <w:r w:rsidR="002C3568" w:rsidDel="00DE58F2">
          <w:delText>,</w:delText>
        </w:r>
        <w:r w:rsidR="006D241F" w:rsidDel="00DE58F2">
          <w:delText xml:space="preserve"> a seu critério</w:delText>
        </w:r>
        <w:r w:rsidR="002C3568" w:rsidDel="00DE58F2">
          <w:delText>,</w:delText>
        </w:r>
        <w:r w:rsidR="006D241F" w:rsidDel="00DE58F2">
          <w:delText xml:space="preserve"> como será distribuída a pontuação da ativida</w:delText>
        </w:r>
      </w:del>
      <w:ins w:id="1137" w:author="Ryan Lemos" w:date="2019-09-28T11:57:00Z">
        <w:r>
          <w:t xml:space="preserve"> de todas as questões da atividade, juntamente com o valor atual de cada questão</w:t>
        </w:r>
      </w:ins>
      <w:del w:id="1138" w:author="Ryan Lemos" w:date="2019-09-28T11:57:00Z">
        <w:r w:rsidR="006D241F" w:rsidDel="00DE58F2">
          <w:delText>de</w:delText>
        </w:r>
      </w:del>
      <w:r w:rsidR="006D241F">
        <w:t>.</w:t>
      </w:r>
      <w:ins w:id="1139" w:author="Ryan Lemos" w:date="2019-09-28T12:13:00Z">
        <w:r w:rsidR="0010790E">
          <w:t xml:space="preserve"> O botão de salvar somente é lib</w:t>
        </w:r>
      </w:ins>
      <w:ins w:id="1140" w:author="Ryan Lemos" w:date="2019-09-28T12:14:00Z">
        <w:r w:rsidR="0010790E">
          <w:t>erado se a soma total das pontuações atribuídas for igual a pontuação da atividade.</w:t>
        </w:r>
      </w:ins>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lastRenderedPageBreak/>
        <w:t xml:space="preserve"> </w:t>
      </w:r>
    </w:p>
    <w:p w14:paraId="6421DB02" w14:textId="3DE223E5" w:rsidR="00921163" w:rsidRDefault="00921163" w:rsidP="00B70A30">
      <w:pPr>
        <w:pStyle w:val="Legenda"/>
        <w:keepNext/>
      </w:pPr>
      <w:bookmarkStart w:id="1141" w:name="_Ref20053157"/>
      <w:r>
        <w:t xml:space="preserve">Figura </w:t>
      </w:r>
      <w:r>
        <w:fldChar w:fldCharType="begin"/>
      </w:r>
      <w:r>
        <w:instrText xml:space="preserve"> SEQ Figura \* ARABIC </w:instrText>
      </w:r>
      <w:r>
        <w:fldChar w:fldCharType="separate"/>
      </w:r>
      <w:ins w:id="1142" w:author="Ryan Lemos" w:date="2019-09-28T13:21:00Z">
        <w:r w:rsidR="00964F27">
          <w:rPr>
            <w:noProof/>
          </w:rPr>
          <w:t>105</w:t>
        </w:r>
      </w:ins>
      <w:del w:id="1143" w:author="Ryan Lemos" w:date="2019-09-28T11:17:00Z">
        <w:r w:rsidDel="00B70A30">
          <w:rPr>
            <w:noProof/>
          </w:rPr>
          <w:delText>78</w:delText>
        </w:r>
      </w:del>
      <w:r>
        <w:fldChar w:fldCharType="end"/>
      </w:r>
      <w:bookmarkEnd w:id="1141"/>
      <w:r>
        <w:t xml:space="preserve"> - Tela de modificação de pontuação de uma atividade</w:t>
      </w:r>
    </w:p>
    <w:p w14:paraId="3C6E86FF" w14:textId="6E187ADB" w:rsidR="00226055" w:rsidRDefault="008F460B" w:rsidP="00A23065">
      <w:pPr>
        <w:ind w:firstLine="0"/>
        <w:jc w:val="center"/>
        <w:rPr>
          <w:ins w:id="1144" w:author="Ryan Lemos" w:date="2019-09-28T12:05:00Z"/>
        </w:rP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rPr>
          <w:ins w:id="1145" w:author="Ryan Lemos" w:date="2019-09-28T12:04:00Z"/>
        </w:rPr>
      </w:pPr>
    </w:p>
    <w:p w14:paraId="3C3DB2B3" w14:textId="23C25C15" w:rsidR="00B341FA" w:rsidRDefault="00B341FA" w:rsidP="00B341FA">
      <w:pPr>
        <w:rPr>
          <w:ins w:id="1146" w:author="Ryan Lemos" w:date="2019-09-28T12:08:00Z"/>
        </w:rPr>
      </w:pPr>
      <w:ins w:id="1147" w:author="Ryan Lemos" w:date="2019-09-28T12:04:00Z">
        <w:r>
          <w:t xml:space="preserve">Caso o professor mude o valor da atividade, ele pode redistribuir o valor das questões por igual, através do botão mesma pontuação, ao clicar nesse botão o ambiente executa uma função </w:t>
        </w:r>
      </w:ins>
      <w:proofErr w:type="spellStart"/>
      <w:ins w:id="1148" w:author="Ryan Lemos" w:date="2019-09-28T12:06:00Z">
        <w:r>
          <w:t>TypeScript</w:t>
        </w:r>
      </w:ins>
      <w:proofErr w:type="spellEnd"/>
      <w:ins w:id="1149" w:author="Ryan Lemos" w:date="2019-09-28T12:12:00Z">
        <w:r w:rsidR="009B7A0F">
          <w:t>, co</w:t>
        </w:r>
      </w:ins>
      <w:ins w:id="1150" w:author="Ryan Lemos" w:date="2019-09-28T12:13:00Z">
        <w:r w:rsidR="009B7A0F">
          <w:t>nforme</w:t>
        </w:r>
      </w:ins>
      <w:ins w:id="1151" w:author="Ryan Lemos" w:date="2019-09-28T12:06:00Z">
        <w:r>
          <w:t xml:space="preserve"> </w:t>
        </w:r>
      </w:ins>
      <w:ins w:id="1152" w:author="Ryan Lemos" w:date="2019-09-28T12:12:00Z">
        <w:r w:rsidR="009B7A0F">
          <w:fldChar w:fldCharType="begin"/>
        </w:r>
        <w:r w:rsidR="009B7A0F">
          <w:instrText xml:space="preserve"> REF _Ref20565189 \h </w:instrText>
        </w:r>
      </w:ins>
      <w:r w:rsidR="009B7A0F">
        <w:fldChar w:fldCharType="separate"/>
      </w:r>
      <w:ins w:id="1153" w:author="Ryan Lemos" w:date="2019-09-28T12:12:00Z">
        <w:r w:rsidR="009B7A0F">
          <w:t xml:space="preserve">Figura </w:t>
        </w:r>
        <w:r w:rsidR="009B7A0F">
          <w:rPr>
            <w:noProof/>
          </w:rPr>
          <w:t>106</w:t>
        </w:r>
        <w:r w:rsidR="009B7A0F">
          <w:fldChar w:fldCharType="end"/>
        </w:r>
      </w:ins>
      <w:ins w:id="1154" w:author="Ryan Lemos" w:date="2019-09-28T12:04:00Z">
        <w:r>
          <w:t>. Essa função divide o valor total da atividade pela quantidade de questões</w:t>
        </w:r>
      </w:ins>
      <w:ins w:id="1155" w:author="Ryan Lemos" w:date="2019-09-28T12:05:00Z">
        <w:r>
          <w:t xml:space="preserve"> (linha</w:t>
        </w:r>
      </w:ins>
      <w:ins w:id="1156" w:author="Ryan Lemos" w:date="2019-09-28T12:06:00Z">
        <w:r>
          <w:t xml:space="preserve"> 224)</w:t>
        </w:r>
      </w:ins>
      <w:ins w:id="1157" w:author="Ryan Lemos" w:date="2019-09-28T12:04:00Z">
        <w:r>
          <w:t>, arredonda esse valor</w:t>
        </w:r>
      </w:ins>
      <w:ins w:id="1158" w:author="Ryan Lemos" w:date="2019-09-28T12:05:00Z">
        <w:r>
          <w:t xml:space="preserve"> em uma casa</w:t>
        </w:r>
      </w:ins>
      <w:ins w:id="1159" w:author="Ryan Lemos" w:date="2019-09-28T12:06:00Z">
        <w:r>
          <w:t xml:space="preserve"> (linha 225). Feito isso, per</w:t>
        </w:r>
      </w:ins>
      <w:ins w:id="1160" w:author="Ryan Lemos" w:date="2019-09-28T12:07:00Z">
        <w:r>
          <w:t>corre-se todos os valores do formulário do Angular relacionados a pontuação das questões (linha 231)</w:t>
        </w:r>
      </w:ins>
      <w:ins w:id="1161" w:author="Ryan Lemos" w:date="2019-09-28T12:08:00Z">
        <w:r w:rsidR="009B7A0F">
          <w:t xml:space="preserve"> por meio da função de </w:t>
        </w:r>
        <w:proofErr w:type="spellStart"/>
        <w:r w:rsidR="009B7A0F" w:rsidRPr="009B7A0F">
          <w:rPr>
            <w:i/>
            <w:iCs/>
            <w:rPrChange w:id="1162" w:author="Ryan Lemos" w:date="2019-09-28T12:08:00Z">
              <w:rPr/>
            </w:rPrChange>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9B7A0F">
          <w:rPr>
            <w:i/>
            <w:iCs/>
            <w:rPrChange w:id="1163" w:author="Ryan Lemos" w:date="2019-09-28T12:08:00Z">
              <w:rPr/>
            </w:rPrChange>
          </w:rPr>
          <w:t>forEach</w:t>
        </w:r>
        <w:proofErr w:type="spellEnd"/>
        <w:r w:rsidR="009B7A0F">
          <w:t>.</w:t>
        </w:r>
      </w:ins>
      <w:ins w:id="1164" w:author="Ryan Lemos" w:date="2019-09-28T12:07:00Z">
        <w:r>
          <w:t xml:space="preserve"> </w:t>
        </w:r>
      </w:ins>
      <w:ins w:id="1165" w:author="Ryan Lemos" w:date="2019-09-28T12:08:00Z">
        <w:r w:rsidR="009B7A0F">
          <w:t>A</w:t>
        </w:r>
      </w:ins>
      <w:ins w:id="1166" w:author="Ryan Lemos" w:date="2019-09-28T12:07:00Z">
        <w:r>
          <w:t xml:space="preserve"> cada iteração do loop</w:t>
        </w:r>
      </w:ins>
      <w:ins w:id="1167" w:author="Ryan Lemos" w:date="2019-09-28T12:08:00Z">
        <w:r w:rsidR="009B7A0F">
          <w:t xml:space="preserve"> calcula</w:t>
        </w:r>
      </w:ins>
      <w:ins w:id="1168" w:author="Ryan Lemos" w:date="2019-09-28T12:09:00Z">
        <w:r w:rsidR="009B7A0F">
          <w:t>-se o valor total atribuído as questões e o valor restante. Caso seja a última questão, em vez de receber o valor arredondado (gerado na linha 225), rec</w:t>
        </w:r>
      </w:ins>
      <w:ins w:id="1169" w:author="Ryan Lemos" w:date="2019-09-28T12:10:00Z">
        <w:r w:rsidR="009B7A0F">
          <w:t xml:space="preserve">ebe-se o valor restante. Isso evita </w:t>
        </w:r>
      </w:ins>
      <w:ins w:id="1170" w:author="Ryan Lemos" w:date="2019-09-28T12:11:00Z">
        <w:r w:rsidR="009B7A0F">
          <w:t>a possibilidade de</w:t>
        </w:r>
      </w:ins>
      <w:ins w:id="1171" w:author="Ryan Lemos" w:date="2019-09-28T12:10:00Z">
        <w:r w:rsidR="009B7A0F">
          <w:t xml:space="preserve"> </w:t>
        </w:r>
      </w:ins>
      <w:ins w:id="1172" w:author="Ryan Lemos" w:date="2019-09-28T12:11:00Z">
        <w:r w:rsidR="009B7A0F">
          <w:t xml:space="preserve">que </w:t>
        </w:r>
      </w:ins>
      <w:ins w:id="1173" w:author="Ryan Lemos" w:date="2019-09-28T12:10:00Z">
        <w:r w:rsidR="009B7A0F">
          <w:t>o valor total</w:t>
        </w:r>
      </w:ins>
      <w:ins w:id="1174" w:author="Ryan Lemos" w:date="2019-09-28T12:11:00Z">
        <w:r w:rsidR="009B7A0F">
          <w:t xml:space="preserve"> somado de todas as</w:t>
        </w:r>
      </w:ins>
      <w:ins w:id="1175" w:author="Ryan Lemos" w:date="2019-09-28T12:10:00Z">
        <w:r w:rsidR="009B7A0F">
          <w:t xml:space="preserve"> questões, uma vez que se arredonda, não atingir o valor da atividade.</w:t>
        </w:r>
      </w:ins>
    </w:p>
    <w:p w14:paraId="413C572B" w14:textId="77777777" w:rsidR="009B7A0F" w:rsidRDefault="009B7A0F" w:rsidP="00B341FA">
      <w:pPr>
        <w:pPrChange w:id="1176" w:author="Ryan Lemos" w:date="2019-09-28T12:06:00Z">
          <w:pPr>
            <w:ind w:firstLine="0"/>
            <w:jc w:val="center"/>
          </w:pPr>
        </w:pPrChange>
      </w:pPr>
    </w:p>
    <w:p w14:paraId="073BBFFF" w14:textId="61C668D8" w:rsidR="009B7A0F" w:rsidRDefault="009B7A0F" w:rsidP="009B7A0F">
      <w:pPr>
        <w:pStyle w:val="Legenda"/>
        <w:keepNext/>
        <w:rPr>
          <w:ins w:id="1177" w:author="Ryan Lemos" w:date="2019-09-28T12:12:00Z"/>
        </w:rPr>
        <w:pPrChange w:id="1178" w:author="Ryan Lemos" w:date="2019-09-28T12:12:00Z">
          <w:pPr>
            <w:pStyle w:val="Legenda"/>
          </w:pPr>
        </w:pPrChange>
      </w:pPr>
      <w:bookmarkStart w:id="1179" w:name="_Ref20565189"/>
      <w:ins w:id="1180" w:author="Ryan Lemos" w:date="2019-09-28T12:12:00Z">
        <w:r>
          <w:lastRenderedPageBreak/>
          <w:t xml:space="preserve">Figura </w:t>
        </w:r>
        <w:r>
          <w:fldChar w:fldCharType="begin"/>
        </w:r>
        <w:r>
          <w:instrText xml:space="preserve"> SEQ Figura \* ARABIC </w:instrText>
        </w:r>
      </w:ins>
      <w:r>
        <w:fldChar w:fldCharType="separate"/>
      </w:r>
      <w:ins w:id="1181" w:author="Ryan Lemos" w:date="2019-09-28T13:21:00Z">
        <w:r w:rsidR="00964F27">
          <w:rPr>
            <w:noProof/>
          </w:rPr>
          <w:t>106</w:t>
        </w:r>
      </w:ins>
      <w:ins w:id="1182" w:author="Ryan Lemos" w:date="2019-09-28T12:12:00Z">
        <w:r>
          <w:fldChar w:fldCharType="end"/>
        </w:r>
        <w:bookmarkEnd w:id="1179"/>
        <w:r>
          <w:t xml:space="preserve"> - Função </w:t>
        </w:r>
        <w:proofErr w:type="spellStart"/>
        <w:r>
          <w:t>Typescript</w:t>
        </w:r>
        <w:proofErr w:type="spellEnd"/>
        <w:r>
          <w:t xml:space="preserve"> que gera o valor das questões</w:t>
        </w:r>
      </w:ins>
    </w:p>
    <w:p w14:paraId="19CB6FA0" w14:textId="1FF6A13D" w:rsidR="001B007E" w:rsidRDefault="00B341FA" w:rsidP="001B007E">
      <w:pPr>
        <w:ind w:firstLine="0"/>
        <w:jc w:val="center"/>
        <w:rPr>
          <w:ins w:id="1183" w:author="Ryan Lemos" w:date="2019-09-28T12:13:00Z"/>
        </w:rPr>
      </w:pPr>
      <w:ins w:id="1184" w:author="Ryan Lemos" w:date="2019-09-28T12:05:00Z">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363470"/>
                      </a:xfrm>
                      <a:prstGeom prst="rect">
                        <a:avLst/>
                      </a:prstGeom>
                    </pic:spPr>
                  </pic:pic>
                </a:graphicData>
              </a:graphic>
            </wp:inline>
          </w:drawing>
        </w:r>
      </w:ins>
    </w:p>
    <w:p w14:paraId="539461D3" w14:textId="77777777" w:rsidR="00F02953" w:rsidRDefault="00F02953" w:rsidP="001B007E">
      <w:pPr>
        <w:ind w:firstLine="0"/>
        <w:jc w:val="center"/>
      </w:pPr>
    </w:p>
    <w:p w14:paraId="28D6AE1E" w14:textId="77777777" w:rsidR="000320F6" w:rsidRDefault="001B007E" w:rsidP="005B582B">
      <w:pPr>
        <w:rPr>
          <w:ins w:id="1185" w:author="Ryan Lemos" w:date="2019-09-28T12:17:00Z"/>
        </w:rPr>
      </w:pPr>
      <w:del w:id="1186" w:author="Ryan Lemos" w:date="2019-09-28T12:15:00Z">
        <w:r w:rsidRPr="00263FA0" w:rsidDel="000320F6">
          <w:rPr>
            <w:highlight w:val="magenta"/>
          </w:rPr>
          <w:delText>Escrever sobre a estória.</w:delText>
        </w:r>
      </w:del>
      <w:ins w:id="1187" w:author="Ryan Lemos" w:date="2019-09-28T12:15:00Z">
        <w:r w:rsidR="000320F6">
          <w:t>O ambiente permite que as ques</w:t>
        </w:r>
      </w:ins>
      <w:ins w:id="1188" w:author="Ryan Lemos" w:date="2019-09-28T12:16:00Z">
        <w:r w:rsidR="000320F6">
          <w:t xml:space="preserve">tões resolvidas pelo aluno pelo ambiente sejam corrigidas pelo professor. Porém o professor pode aplicar uma atividade gerada no ambiente em sala. Quando </w:t>
        </w:r>
      </w:ins>
      <w:ins w:id="1189" w:author="Ryan Lemos" w:date="2019-09-28T12:17:00Z">
        <w:r w:rsidR="000320F6">
          <w:t>isso acontece o professor deve lançar manualmente a nota de cada aluno. A estória que define isso é vista no quadro x.</w:t>
        </w:r>
      </w:ins>
    </w:p>
    <w:p w14:paraId="2B5E6BF3" w14:textId="1CB00C5B" w:rsidR="000320F6" w:rsidRDefault="000320F6" w:rsidP="005B582B">
      <w:ins w:id="1190" w:author="Ryan Lemos" w:date="2019-09-28T12:16:00Z">
        <w:r>
          <w:t xml:space="preserve"> </w:t>
        </w:r>
      </w:ins>
    </w:p>
    <w:p w14:paraId="728214B5" w14:textId="2AF0B77F" w:rsidR="00061602" w:rsidRDefault="00FE4DD4" w:rsidP="00B70A30">
      <w:pPr>
        <w:pStyle w:val="Legenda"/>
      </w:pPr>
      <w:r>
        <w:t xml:space="preserve">Quadro </w:t>
      </w:r>
      <w:r>
        <w:fldChar w:fldCharType="begin"/>
      </w:r>
      <w:r>
        <w:instrText xml:space="preserve"> SEQ Quadro \* ARABIC </w:instrText>
      </w:r>
      <w:r>
        <w:fldChar w:fldCharType="separate"/>
      </w:r>
      <w:ins w:id="1191" w:author="Ryan Lemos" w:date="2019-09-28T11:40:00Z">
        <w:r w:rsidR="00F7481A">
          <w:rPr>
            <w:noProof/>
          </w:rPr>
          <w:t>36</w:t>
        </w:r>
      </w:ins>
      <w:del w:id="1192" w:author="Ryan Lemos" w:date="2019-09-28T11:40:00Z">
        <w:r w:rsidR="00B70A30" w:rsidDel="00F7481A">
          <w:rPr>
            <w:noProof/>
          </w:rPr>
          <w:delText>35</w:delText>
        </w:r>
      </w:del>
      <w:r>
        <w:fldChar w:fldCharType="end"/>
      </w:r>
      <w:r w:rsidRPr="002F7A73">
        <w:t xml:space="preserve"> - Estória de </w:t>
      </w:r>
      <w:r>
        <w:t>alteração de resultado</w:t>
      </w:r>
    </w:p>
    <w:p w14:paraId="2A61B679" w14:textId="1A6A2811" w:rsidR="00061602" w:rsidRDefault="00061602" w:rsidP="005B582B">
      <w:pPr>
        <w:pStyle w:val="estrias"/>
        <w:rPr>
          <w:ins w:id="1193" w:author="Ryan Lemos" w:date="2019-09-28T12:15:00Z"/>
        </w:rPr>
      </w:pPr>
      <w:r>
        <w:t xml:space="preserve">Como professor desejo </w:t>
      </w:r>
      <w:r w:rsidRPr="00C33B5F">
        <w:t>se</w:t>
      </w:r>
      <w:r>
        <w:t xml:space="preserve">r </w:t>
      </w:r>
      <w:r w:rsidRPr="00C33B5F">
        <w:t xml:space="preserve">capaz de alterar o resultado dos alunos </w:t>
      </w:r>
      <w:del w:id="1194" w:author="Ryan Lemos" w:date="2019-09-28T12:14:00Z">
        <w:r w:rsidRPr="00C33B5F" w:rsidDel="00B0502B">
          <w:delText>(caso o exercício for feito em sala).</w:delText>
        </w:r>
      </w:del>
      <w:ins w:id="1195" w:author="Ryan Lemos" w:date="2019-09-28T12:14:00Z">
        <w:r w:rsidR="00B0502B">
          <w:t>.</w:t>
        </w:r>
      </w:ins>
    </w:p>
    <w:p w14:paraId="758FC806" w14:textId="77777777" w:rsidR="00B0502B" w:rsidRDefault="00B0502B" w:rsidP="005B582B">
      <w:pPr>
        <w:pStyle w:val="estrias"/>
        <w:rPr>
          <w:ins w:id="1196" w:author="Ryan Lemos" w:date="2019-09-28T12:14:00Z"/>
        </w:rPr>
      </w:pPr>
    </w:p>
    <w:p w14:paraId="25B78C1D" w14:textId="27F982B2" w:rsidR="00B0502B" w:rsidRDefault="00B0502B" w:rsidP="005B582B">
      <w:pPr>
        <w:pStyle w:val="estrias"/>
        <w:rPr>
          <w:ins w:id="1197" w:author="Ryan Lemos" w:date="2019-09-28T12:15:00Z"/>
          <w:b/>
          <w:bCs/>
        </w:rPr>
      </w:pPr>
      <w:ins w:id="1198" w:author="Ryan Lemos" w:date="2019-09-28T12:14:00Z">
        <w:r w:rsidRPr="00B0502B">
          <w:rPr>
            <w:b/>
            <w:bCs/>
            <w:rPrChange w:id="1199" w:author="Ryan Lemos" w:date="2019-09-28T12:15:00Z">
              <w:rPr/>
            </w:rPrChange>
          </w:rPr>
          <w:t>Restrições da estória:</w:t>
        </w:r>
      </w:ins>
    </w:p>
    <w:p w14:paraId="2A17AB86" w14:textId="59D5D2F2" w:rsidR="00B0502B" w:rsidRPr="00B0502B" w:rsidRDefault="00B0502B" w:rsidP="00B0502B">
      <w:pPr>
        <w:pStyle w:val="estrias"/>
        <w:numPr>
          <w:ilvl w:val="0"/>
          <w:numId w:val="30"/>
        </w:numPr>
        <w:rPr>
          <w:rPrChange w:id="1200" w:author="Ryan Lemos" w:date="2019-09-28T12:15:00Z">
            <w:rPr/>
          </w:rPrChange>
        </w:rPr>
        <w:pPrChange w:id="1201" w:author="Ryan Lemos" w:date="2019-09-28T12:15:00Z">
          <w:pPr>
            <w:pStyle w:val="estrias"/>
          </w:pPr>
        </w:pPrChange>
      </w:pPr>
      <w:ins w:id="1202" w:author="Ryan Lemos" w:date="2019-09-28T12:15:00Z">
        <w:r w:rsidRPr="00B0502B">
          <w:rPr>
            <w:rPrChange w:id="1203" w:author="Ryan Lemos" w:date="2019-09-28T12:15:00Z">
              <w:rPr>
                <w:b/>
                <w:bCs/>
              </w:rPr>
            </w:rPrChange>
          </w:rPr>
          <w:t>Somen</w:t>
        </w:r>
        <w:r>
          <w:t>te possível em questões realizadas em sala.</w:t>
        </w:r>
      </w:ins>
    </w:p>
    <w:p w14:paraId="773DADEA" w14:textId="77777777" w:rsidR="00A23065" w:rsidRDefault="00A23065" w:rsidP="00A23065"/>
    <w:p w14:paraId="1445DC93" w14:textId="3DD3214F" w:rsidR="00A23065" w:rsidDel="00884C11" w:rsidRDefault="00A23065" w:rsidP="00A23065">
      <w:pPr>
        <w:rPr>
          <w:del w:id="1204" w:author="Ryan Lemos" w:date="2019-09-28T12:19:00Z"/>
        </w:rPr>
      </w:pPr>
      <w:del w:id="1205" w:author="Ryan Lemos" w:date="2019-09-28T12:17:00Z">
        <w:r w:rsidDel="000320F6">
          <w:delText>Em caso de atividades realizadas em sala</w:delText>
        </w:r>
        <w:r w:rsidR="002C3568" w:rsidDel="000320F6">
          <w:delText>,</w:delText>
        </w:r>
        <w:r w:rsidDel="000320F6">
          <w:delText xml:space="preserve"> o professor pode alterar a nota do aluno por meio do botão azul</w:delText>
        </w:r>
        <w:r w:rsidR="002C3568" w:rsidDel="000320F6">
          <w:delText>,</w:delText>
        </w:r>
        <w:r w:rsidDel="000320F6">
          <w:delText xml:space="preserve"> com ícone de prancheta</w:delText>
        </w:r>
        <w:r w:rsidR="002C3568" w:rsidDel="000320F6">
          <w:delText>,</w:delText>
        </w:r>
        <w:r w:rsidDel="000320F6">
          <w:delText xml:space="preserve"> conforme visto na</w:delText>
        </w:r>
        <w:r w:rsidR="001A76D7" w:rsidDel="000320F6">
          <w:delText xml:space="preserve"> </w:delText>
        </w:r>
        <w:r w:rsidR="001A76D7" w:rsidDel="000320F6">
          <w:fldChar w:fldCharType="begin"/>
        </w:r>
        <w:r w:rsidR="001A76D7" w:rsidDel="000320F6">
          <w:delInstrText xml:space="preserve"> REF _Ref20053051 \h </w:delInstrText>
        </w:r>
        <w:r w:rsidR="001A76D7" w:rsidDel="000320F6">
          <w:fldChar w:fldCharType="separate"/>
        </w:r>
      </w:del>
      <w:del w:id="1206" w:author="Ryan Lemos" w:date="2019-09-28T11:17:00Z">
        <w:r w:rsidR="001A76D7" w:rsidDel="00B70A30">
          <w:delText xml:space="preserve">Figura </w:delText>
        </w:r>
        <w:r w:rsidR="001A76D7" w:rsidDel="00B70A30">
          <w:rPr>
            <w:noProof/>
          </w:rPr>
          <w:delText>75</w:delText>
        </w:r>
      </w:del>
      <w:del w:id="1207" w:author="Ryan Lemos" w:date="2019-09-28T12:17:00Z">
        <w:r w:rsidR="001A76D7" w:rsidDel="000320F6">
          <w:fldChar w:fldCharType="end"/>
        </w:r>
        <w:r w:rsidR="002C3568" w:rsidDel="000320F6">
          <w:delText>.</w:delText>
        </w:r>
        <w:r w:rsidDel="000320F6">
          <w:delText xml:space="preserve"> </w:delText>
        </w:r>
        <w:r w:rsidR="002C3568" w:rsidDel="000320F6">
          <w:delText xml:space="preserve">Ao </w:delText>
        </w:r>
        <w:r w:rsidDel="000320F6">
          <w:delText>clicar</w:delText>
        </w:r>
        <w:r w:rsidR="002C3568" w:rsidDel="000320F6">
          <w:delText xml:space="preserve"> no ícone,</w:delText>
        </w:r>
        <w:r w:rsidDel="000320F6">
          <w:delText xml:space="preserve"> surge uma tela contendo os nomes dos alunos</w:delText>
        </w:r>
        <w:r w:rsidR="002C3568" w:rsidDel="000320F6">
          <w:delText>,</w:delText>
        </w:r>
        <w:r w:rsidDel="000320F6">
          <w:delText xml:space="preserve"> juntamente com o seu resultado</w:delText>
        </w:r>
        <w:r w:rsidR="002C3568" w:rsidDel="000320F6">
          <w:delText>,</w:delText>
        </w:r>
        <w:r w:rsidDel="000320F6">
          <w:delText xml:space="preserve"> para aquela atividade</w:delText>
        </w:r>
        <w:r w:rsidR="002C3568" w:rsidDel="000320F6">
          <w:delText>,</w:delText>
        </w:r>
        <w:r w:rsidDel="000320F6">
          <w:delText xml:space="preserve"> conforme explicitado na</w:delText>
        </w:r>
      </w:del>
      <w:ins w:id="1208" w:author="Ryan Lemos" w:date="2019-09-28T12:17:00Z">
        <w:r w:rsidR="000320F6">
          <w:t>A</w:t>
        </w:r>
      </w:ins>
      <w:r w:rsidR="001A76D7">
        <w:t xml:space="preserve"> </w:t>
      </w:r>
      <w:r w:rsidR="001A76D7">
        <w:fldChar w:fldCharType="begin"/>
      </w:r>
      <w:r w:rsidR="001A76D7">
        <w:instrText xml:space="preserve"> REF _Ref20053204 \h </w:instrText>
      </w:r>
      <w:r w:rsidR="001A76D7">
        <w:fldChar w:fldCharType="separate"/>
      </w:r>
      <w:ins w:id="1209" w:author="Ryan Lemos" w:date="2019-09-28T11:17:00Z">
        <w:r w:rsidR="00B70A30">
          <w:t xml:space="preserve">Figura </w:t>
        </w:r>
        <w:r w:rsidR="00B70A30">
          <w:rPr>
            <w:noProof/>
          </w:rPr>
          <w:t>82</w:t>
        </w:r>
      </w:ins>
      <w:del w:id="1210" w:author="Ryan Lemos" w:date="2019-09-28T11:17:00Z">
        <w:r w:rsidR="001A76D7" w:rsidDel="00B70A30">
          <w:delText xml:space="preserve">Figura </w:delText>
        </w:r>
        <w:r w:rsidR="001A76D7" w:rsidDel="00B70A30">
          <w:rPr>
            <w:noProof/>
          </w:rPr>
          <w:delText>79</w:delText>
        </w:r>
      </w:del>
      <w:r w:rsidR="001A76D7">
        <w:fldChar w:fldCharType="end"/>
      </w:r>
      <w:ins w:id="1211" w:author="Ryan Lemos" w:date="2019-09-28T12:18:00Z">
        <w:r w:rsidR="000320F6">
          <w:t xml:space="preserve"> demonstra a implementação dessa estória</w:t>
        </w:r>
        <w:r w:rsidR="00884C11">
          <w:t>. Nessa tela o professor tem a lista de todos os alunos da turma e pode enviar a pontuação de um ou mais alunos, bastando preencher o campo de</w:t>
        </w:r>
      </w:ins>
      <w:ins w:id="1212" w:author="Ryan Lemos" w:date="2019-09-28T12:19:00Z">
        <w:r w:rsidR="00884C11">
          <w:t xml:space="preserve"> resultado a frente do nome do aluno desejado</w:t>
        </w:r>
      </w:ins>
      <w:r>
        <w:t>.</w:t>
      </w:r>
    </w:p>
    <w:p w14:paraId="572BC2E6" w14:textId="77777777" w:rsidR="00A23065" w:rsidRDefault="00A23065" w:rsidP="00884C11">
      <w:pPr>
        <w:pPrChange w:id="1213" w:author="Ryan Lemos" w:date="2019-09-28T12:19:00Z">
          <w:pPr/>
        </w:pPrChange>
      </w:pPr>
    </w:p>
    <w:p w14:paraId="29B49347" w14:textId="77777777" w:rsidR="00921163" w:rsidRDefault="008F460B" w:rsidP="00A23065">
      <w:pPr>
        <w:ind w:firstLine="0"/>
        <w:jc w:val="center"/>
      </w:pPr>
      <w:r w:rsidRPr="008F460B">
        <w:rPr>
          <w:noProof/>
        </w:rPr>
        <w:t xml:space="preserve"> </w:t>
      </w:r>
    </w:p>
    <w:p w14:paraId="0F82E6F5" w14:textId="756F7DF3" w:rsidR="00921163" w:rsidRDefault="00921163" w:rsidP="00B70A30">
      <w:pPr>
        <w:pStyle w:val="Legenda"/>
        <w:keepNext/>
      </w:pPr>
      <w:bookmarkStart w:id="1214" w:name="_Ref20053204"/>
      <w:r>
        <w:lastRenderedPageBreak/>
        <w:t xml:space="preserve">Figura </w:t>
      </w:r>
      <w:r>
        <w:fldChar w:fldCharType="begin"/>
      </w:r>
      <w:r>
        <w:instrText xml:space="preserve"> SEQ Figura \* ARABIC </w:instrText>
      </w:r>
      <w:r>
        <w:fldChar w:fldCharType="separate"/>
      </w:r>
      <w:ins w:id="1215" w:author="Ryan Lemos" w:date="2019-09-28T13:21:00Z">
        <w:r w:rsidR="00964F27">
          <w:rPr>
            <w:noProof/>
          </w:rPr>
          <w:t>107</w:t>
        </w:r>
      </w:ins>
      <w:del w:id="1216" w:author="Ryan Lemos" w:date="2019-09-28T11:17:00Z">
        <w:r w:rsidDel="00B70A30">
          <w:rPr>
            <w:noProof/>
          </w:rPr>
          <w:delText>79</w:delText>
        </w:r>
      </w:del>
      <w:r>
        <w:fldChar w:fldCharType="end"/>
      </w:r>
      <w:bookmarkEnd w:id="1214"/>
      <w:r>
        <w:t xml:space="preserve"> - Tela de alteração de resultados de uma atividade</w:t>
      </w:r>
    </w:p>
    <w:p w14:paraId="44E0E70B" w14:textId="57F9EAE1" w:rsidR="00226055" w:rsidDel="00053BDA" w:rsidRDefault="008F460B" w:rsidP="00A23065">
      <w:pPr>
        <w:ind w:firstLine="0"/>
        <w:jc w:val="center"/>
        <w:rPr>
          <w:del w:id="1217" w:author="Ryan Lemos" w:date="2019-09-28T12:21:00Z"/>
        </w:rP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3301" cy="3081171"/>
                    </a:xfrm>
                    <a:prstGeom prst="rect">
                      <a:avLst/>
                    </a:prstGeom>
                  </pic:spPr>
                </pic:pic>
              </a:graphicData>
            </a:graphic>
          </wp:inline>
        </w:drawing>
      </w:r>
    </w:p>
    <w:p w14:paraId="56FC2FDB" w14:textId="77777777" w:rsidR="001B007E" w:rsidDel="00053BDA" w:rsidRDefault="001B007E" w:rsidP="001B007E">
      <w:pPr>
        <w:ind w:firstLine="0"/>
        <w:jc w:val="center"/>
        <w:rPr>
          <w:del w:id="1218" w:author="Ryan Lemos" w:date="2019-09-28T12:21:00Z"/>
        </w:rPr>
      </w:pPr>
    </w:p>
    <w:p w14:paraId="2EBB0003" w14:textId="3F0F7E67" w:rsidR="001B007E" w:rsidDel="00053BDA" w:rsidRDefault="001B007E" w:rsidP="00053BDA">
      <w:pPr>
        <w:ind w:firstLine="0"/>
        <w:rPr>
          <w:del w:id="1219" w:author="Ryan Lemos" w:date="2019-09-28T12:21:00Z"/>
        </w:rPr>
        <w:pPrChange w:id="1220" w:author="Ryan Lemos" w:date="2019-09-28T12:21:00Z">
          <w:pPr/>
        </w:pPrChange>
      </w:pPr>
      <w:del w:id="1221" w:author="Ryan Lemos" w:date="2019-09-28T12:21:00Z">
        <w:r w:rsidRPr="00263FA0" w:rsidDel="00053BDA">
          <w:rPr>
            <w:highlight w:val="magenta"/>
          </w:rPr>
          <w:delText>Escrever sobre a estória.</w:delText>
        </w:r>
      </w:del>
    </w:p>
    <w:p w14:paraId="133F279B" w14:textId="2F07545F" w:rsidR="00053BDA" w:rsidRDefault="00053BDA" w:rsidP="00053BDA">
      <w:pPr>
        <w:ind w:firstLine="0"/>
        <w:jc w:val="center"/>
        <w:rPr>
          <w:ins w:id="1222" w:author="Ryan Lemos" w:date="2019-09-28T12:21:00Z"/>
        </w:rPr>
        <w:pPrChange w:id="1223" w:author="Ryan Lemos" w:date="2019-09-28T12:21:00Z">
          <w:pPr/>
        </w:pPrChange>
      </w:pPr>
    </w:p>
    <w:p w14:paraId="473C95EF" w14:textId="50711494" w:rsidR="00053BDA" w:rsidRDefault="00053BDA" w:rsidP="00053BDA">
      <w:pPr>
        <w:rPr>
          <w:ins w:id="1224" w:author="Ryan Lemos" w:date="2019-09-28T12:21:00Z"/>
        </w:rPr>
      </w:pPr>
    </w:p>
    <w:p w14:paraId="1D2F3F78" w14:textId="101A306A" w:rsidR="00053BDA" w:rsidRDefault="00053BDA" w:rsidP="00053BDA">
      <w:pPr>
        <w:rPr>
          <w:ins w:id="1225" w:author="Ryan Lemos" w:date="2019-09-28T12:23:00Z"/>
        </w:rPr>
      </w:pPr>
      <w:ins w:id="1226" w:author="Ryan Lemos" w:date="2019-09-28T12:21:00Z">
        <w:r>
          <w:t>No ambiente é possível ao professor gerar um documento PDF de uma atividade de duas maneiras</w:t>
        </w:r>
      </w:ins>
      <w:ins w:id="1227" w:author="Ryan Lemos" w:date="2019-09-28T12:22:00Z">
        <w:r>
          <w:t>.</w:t>
        </w:r>
      </w:ins>
      <w:ins w:id="1228" w:author="Ryan Lemos" w:date="2019-09-28T12:21:00Z">
        <w:r>
          <w:t xml:space="preserve"> </w:t>
        </w:r>
      </w:ins>
      <w:ins w:id="1229" w:author="Ryan Lemos" w:date="2019-09-28T12:22:00Z">
        <w:r>
          <w:t>A</w:t>
        </w:r>
      </w:ins>
      <w:ins w:id="1230" w:author="Ryan Lemos" w:date="2019-09-28T12:21:00Z">
        <w:r>
          <w:t xml:space="preserve"> primeira confor</w:t>
        </w:r>
      </w:ins>
      <w:ins w:id="1231" w:author="Ryan Lemos" w:date="2019-09-28T12:22:00Z">
        <w:r>
          <w:t>me visto na seção x, com cabeçalho em branco, as questões organizadas conforme salvas no banco e com um gabarito das questões. E a segunda de</w:t>
        </w:r>
      </w:ins>
      <w:ins w:id="1232" w:author="Ryan Lemos" w:date="2019-09-28T12:23:00Z">
        <w:r>
          <w:t xml:space="preserve"> maneira personalizada para cada aluno, contendo cabeçalho com nome do aluno, questões e alternativas distribuídas de maneira aleatória para cada al</w:t>
        </w:r>
      </w:ins>
      <w:ins w:id="1233" w:author="Ryan Lemos" w:date="2019-09-28T12:24:00Z">
        <w:r>
          <w:t>uno e um gabarito específico para cada aluno. A diferença entre as duas é que a segunda deve ser feita a</w:t>
        </w:r>
      </w:ins>
      <w:ins w:id="1234" w:author="Ryan Lemos" w:date="2019-09-28T12:25:00Z">
        <w:r>
          <w:t>través do gerenciamento das turmas, em uma atividade associada a uma turma.</w:t>
        </w:r>
      </w:ins>
      <w:ins w:id="1235" w:author="Ryan Lemos" w:date="2019-09-28T12:24:00Z">
        <w:r>
          <w:t xml:space="preserve"> A estória que define </w:t>
        </w:r>
      </w:ins>
      <w:ins w:id="1236" w:author="Ryan Lemos" w:date="2019-09-28T12:25:00Z">
        <w:r>
          <w:t>isso é vista no quadro x.</w:t>
        </w:r>
      </w:ins>
    </w:p>
    <w:p w14:paraId="7599F242" w14:textId="7AE801F0" w:rsidR="00053BDA" w:rsidRDefault="00053BDA" w:rsidP="00053BDA">
      <w:pPr>
        <w:rPr>
          <w:ins w:id="1237" w:author="Ryan Lemos" w:date="2019-09-28T12:21:00Z"/>
        </w:rPr>
        <w:pPrChange w:id="1238" w:author="Ryan Lemos" w:date="2019-09-28T12:21:00Z">
          <w:pPr>
            <w:pStyle w:val="Legenda"/>
          </w:pPr>
        </w:pPrChange>
      </w:pPr>
    </w:p>
    <w:p w14:paraId="399096D3" w14:textId="6D132A00" w:rsidR="00061602" w:rsidRDefault="00FE4DD4" w:rsidP="00B70A30">
      <w:pPr>
        <w:pStyle w:val="Legenda"/>
      </w:pPr>
      <w:r>
        <w:t xml:space="preserve">Quadro </w:t>
      </w:r>
      <w:r>
        <w:fldChar w:fldCharType="begin"/>
      </w:r>
      <w:r>
        <w:instrText xml:space="preserve"> SEQ Quadro \* ARABIC </w:instrText>
      </w:r>
      <w:r>
        <w:fldChar w:fldCharType="separate"/>
      </w:r>
      <w:ins w:id="1239" w:author="Ryan Lemos" w:date="2019-09-28T11:40:00Z">
        <w:r w:rsidR="00F7481A">
          <w:rPr>
            <w:noProof/>
          </w:rPr>
          <w:t>37</w:t>
        </w:r>
      </w:ins>
      <w:del w:id="1240" w:author="Ryan Lemos" w:date="2019-09-28T11:40:00Z">
        <w:r w:rsidR="00B70A30" w:rsidDel="00F7481A">
          <w:rPr>
            <w:noProof/>
          </w:rPr>
          <w:delText>36</w:delText>
        </w:r>
      </w:del>
      <w:r>
        <w:fldChar w:fldCharType="end"/>
      </w:r>
      <w:r w:rsidRPr="00FA2724">
        <w:t xml:space="preserve"> - Estória de </w:t>
      </w:r>
      <w:r>
        <w:t>impressão personalizada</w:t>
      </w:r>
    </w:p>
    <w:p w14:paraId="70D11A09" w14:textId="77777777" w:rsidR="00053BDA" w:rsidRDefault="002635CF" w:rsidP="005B582B">
      <w:pPr>
        <w:pStyle w:val="estrias"/>
        <w:rPr>
          <w:ins w:id="1241" w:author="Ryan Lemos" w:date="2019-09-28T12:26:00Z"/>
        </w:rPr>
      </w:pPr>
      <w:r>
        <w:t>Como professor desejo ser</w:t>
      </w:r>
      <w:r w:rsidR="00061602">
        <w:t xml:space="preserve"> capaz de </w:t>
      </w:r>
      <w:del w:id="1242" w:author="Ryan Lemos" w:date="2019-09-28T12:25:00Z">
        <w:r w:rsidR="00061602" w:rsidDel="00053BDA">
          <w:delText xml:space="preserve">imprimir </w:delText>
        </w:r>
      </w:del>
      <w:ins w:id="1243" w:author="Ryan Lemos" w:date="2019-09-28T12:25:00Z">
        <w:r w:rsidR="00053BDA">
          <w:t>gerar um documento PDF de uma</w:t>
        </w:r>
      </w:ins>
      <w:del w:id="1244" w:author="Ryan Lemos" w:date="2019-09-28T12:25:00Z">
        <w:r w:rsidR="00061602" w:rsidDel="00053BDA">
          <w:delText>a</w:delText>
        </w:r>
      </w:del>
      <w:r w:rsidR="00061602">
        <w:t xml:space="preserve"> </w:t>
      </w:r>
      <w:del w:id="1245" w:author="Ryan Lemos" w:date="2019-09-28T12:25:00Z">
        <w:r w:rsidR="00061602" w:rsidDel="00053BDA">
          <w:delText>atividade</w:delText>
        </w:r>
      </w:del>
      <w:ins w:id="1246" w:author="Ryan Lemos" w:date="2019-09-28T12:25:00Z">
        <w:r w:rsidR="00053BDA">
          <w:t>atividade associada a uma turma.</w:t>
        </w:r>
      </w:ins>
      <w:del w:id="1247" w:author="Ryan Lemos" w:date="2019-09-28T12:26:00Z">
        <w:r w:rsidR="00061602" w:rsidDel="00053BDA">
          <w:delText xml:space="preserve"> de maneira personalizada para cada aluno</w:delText>
        </w:r>
      </w:del>
    </w:p>
    <w:p w14:paraId="6960D98B" w14:textId="77777777" w:rsidR="00053BDA" w:rsidRDefault="00053BDA" w:rsidP="005B582B">
      <w:pPr>
        <w:pStyle w:val="estrias"/>
        <w:rPr>
          <w:ins w:id="1248" w:author="Ryan Lemos" w:date="2019-09-28T12:26:00Z"/>
        </w:rPr>
      </w:pPr>
      <w:ins w:id="1249" w:author="Ryan Lemos" w:date="2019-09-28T12:26:00Z">
        <w:r>
          <w:t>Restrições da estória:</w:t>
        </w:r>
      </w:ins>
    </w:p>
    <w:p w14:paraId="06FF530D" w14:textId="5DBF7221" w:rsidR="00053BDA" w:rsidRDefault="00053BDA" w:rsidP="00053BDA">
      <w:pPr>
        <w:pStyle w:val="estrias"/>
        <w:numPr>
          <w:ilvl w:val="0"/>
          <w:numId w:val="30"/>
        </w:numPr>
        <w:rPr>
          <w:ins w:id="1250" w:author="Ryan Lemos" w:date="2019-09-28T12:27:00Z"/>
        </w:rPr>
      </w:pPr>
      <w:ins w:id="1251" w:author="Ryan Lemos" w:date="2019-09-28T12:26:00Z">
        <w:r>
          <w:t>O cabeçalho deve conter os dados do aluno.</w:t>
        </w:r>
      </w:ins>
    </w:p>
    <w:p w14:paraId="148A3AA0" w14:textId="51CE3EE0" w:rsidR="00053BDA" w:rsidRDefault="00053BDA" w:rsidP="00053BDA">
      <w:pPr>
        <w:pStyle w:val="estrias"/>
        <w:numPr>
          <w:ilvl w:val="0"/>
          <w:numId w:val="30"/>
        </w:numPr>
        <w:rPr>
          <w:ins w:id="1252" w:author="Ryan Lemos" w:date="2019-09-28T12:26:00Z"/>
        </w:rPr>
        <w:pPrChange w:id="1253" w:author="Ryan Lemos" w:date="2019-09-28T12:27:00Z">
          <w:pPr>
            <w:pStyle w:val="estrias"/>
            <w:numPr>
              <w:numId w:val="30"/>
            </w:numPr>
            <w:ind w:left="3207" w:hanging="360"/>
          </w:pPr>
        </w:pPrChange>
      </w:pPr>
      <w:ins w:id="1254" w:author="Ryan Lemos" w:date="2019-09-28T12:27:00Z">
        <w:r>
          <w:t>A ordem das questões e alternativas devem ser geradas de maneira aleatória para cada aluno.</w:t>
        </w:r>
      </w:ins>
    </w:p>
    <w:p w14:paraId="5F1984D4" w14:textId="1335836B" w:rsidR="00061602" w:rsidRDefault="00053BDA" w:rsidP="00053BDA">
      <w:pPr>
        <w:pStyle w:val="estrias"/>
        <w:numPr>
          <w:ilvl w:val="0"/>
          <w:numId w:val="30"/>
        </w:numPr>
        <w:rPr>
          <w:ins w:id="1255" w:author="Ryan Lemos" w:date="2019-09-28T12:26:00Z"/>
        </w:rPr>
      </w:pPr>
      <w:ins w:id="1256" w:author="Ryan Lemos" w:date="2019-09-28T12:26:00Z">
        <w:r>
          <w:t>O gabarito deve ser específico para cada aluno.</w:t>
        </w:r>
      </w:ins>
      <w:del w:id="1257" w:author="Ryan Lemos" w:date="2019-09-28T12:26:00Z">
        <w:r w:rsidR="00061602" w:rsidDel="00053BDA">
          <w:delText>.</w:delText>
        </w:r>
      </w:del>
    </w:p>
    <w:p w14:paraId="726120D5" w14:textId="799B8161" w:rsidR="00053BDA" w:rsidDel="00053BDA" w:rsidRDefault="00053BDA" w:rsidP="00053BDA">
      <w:pPr>
        <w:pStyle w:val="estrias"/>
        <w:numPr>
          <w:ilvl w:val="0"/>
          <w:numId w:val="30"/>
        </w:numPr>
        <w:rPr>
          <w:del w:id="1258" w:author="Ryan Lemos" w:date="2019-09-28T12:27:00Z"/>
        </w:rPr>
        <w:pPrChange w:id="1259" w:author="Ryan Lemos" w:date="2019-09-28T12:26:00Z">
          <w:pPr>
            <w:pStyle w:val="estrias"/>
          </w:pPr>
        </w:pPrChange>
      </w:pPr>
    </w:p>
    <w:p w14:paraId="491673DA" w14:textId="77777777" w:rsidR="001F718F" w:rsidRDefault="001F718F" w:rsidP="00A23065">
      <w:pPr>
        <w:ind w:firstLine="0"/>
        <w:jc w:val="center"/>
      </w:pPr>
    </w:p>
    <w:p w14:paraId="030C63A5" w14:textId="79F1D824" w:rsidR="002C3A9E" w:rsidRDefault="00A23065" w:rsidP="00112BFA">
      <w:pPr>
        <w:rPr>
          <w:ins w:id="1260" w:author="Ryan Lemos" w:date="2019-09-28T13:11:00Z"/>
        </w:rPr>
      </w:pPr>
      <w:del w:id="1261" w:author="Ryan Lemos" w:date="2019-09-28T12:43:00Z">
        <w:r w:rsidDel="007D44E2">
          <w:delText>Ainda é possível</w:delText>
        </w:r>
        <w:r w:rsidR="002C3568" w:rsidDel="007D44E2">
          <w:delText>,</w:delText>
        </w:r>
        <w:r w:rsidDel="007D44E2">
          <w:delText xml:space="preserve"> ao professor</w:delText>
        </w:r>
        <w:r w:rsidR="002C3568" w:rsidDel="007D44E2">
          <w:delText>,</w:delText>
        </w:r>
        <w:r w:rsidDel="007D44E2">
          <w:delText xml:space="preserve"> uma impressão personalizada das atividades que serão feitas em sala, por meio do botão com símbolo de </w:delText>
        </w:r>
        <w:r w:rsidR="001A76D7" w:rsidDel="007D44E2">
          <w:delText>PDF</w:delText>
        </w:r>
        <w:r w:rsidR="002C3568" w:rsidDel="007D44E2">
          <w:delText>,</w:delText>
        </w:r>
        <w:r w:rsidDel="007D44E2">
          <w:delText xml:space="preserve"> como visto na</w:delText>
        </w:r>
        <w:r w:rsidR="001A76D7" w:rsidDel="007D44E2">
          <w:delText xml:space="preserve"> </w:delText>
        </w:r>
        <w:r w:rsidR="001A76D7" w:rsidDel="007D44E2">
          <w:fldChar w:fldCharType="begin"/>
        </w:r>
        <w:r w:rsidR="001A76D7" w:rsidDel="007D44E2">
          <w:delInstrText xml:space="preserve"> REF _Ref20053051 \h </w:delInstrText>
        </w:r>
        <w:r w:rsidR="001A76D7" w:rsidDel="007D44E2">
          <w:fldChar w:fldCharType="separate"/>
        </w:r>
      </w:del>
      <w:del w:id="1262" w:author="Ryan Lemos" w:date="2019-09-28T11:17:00Z">
        <w:r w:rsidR="001A76D7" w:rsidDel="00B70A30">
          <w:delText xml:space="preserve">Figura </w:delText>
        </w:r>
        <w:r w:rsidR="001A76D7" w:rsidDel="00B70A30">
          <w:rPr>
            <w:noProof/>
          </w:rPr>
          <w:delText>75</w:delText>
        </w:r>
      </w:del>
      <w:del w:id="1263" w:author="Ryan Lemos" w:date="2019-09-28T12:43:00Z">
        <w:r w:rsidR="001A76D7" w:rsidDel="007D44E2">
          <w:fldChar w:fldCharType="end"/>
        </w:r>
        <w:r w:rsidDel="007D44E2">
          <w:delText xml:space="preserve">. </w:delText>
        </w:r>
      </w:del>
      <w:r>
        <w:t xml:space="preserve">Essa </w:t>
      </w:r>
      <w:del w:id="1264" w:author="Ryan Lemos" w:date="2019-09-28T12:43:00Z">
        <w:r w:rsidDel="007D44E2">
          <w:delText xml:space="preserve">impressão </w:delText>
        </w:r>
      </w:del>
      <w:ins w:id="1265" w:author="Ryan Lemos" w:date="2019-09-28T12:43:00Z">
        <w:r w:rsidR="007D44E2">
          <w:t>interação</w:t>
        </w:r>
        <w:r w:rsidR="007D44E2">
          <w:t xml:space="preserve"> </w:t>
        </w:r>
      </w:ins>
      <w:r>
        <w:t>gera um arquivo em formato PDF</w:t>
      </w:r>
      <w:r w:rsidR="002C3568">
        <w:t>,</w:t>
      </w:r>
      <w:r>
        <w:t xml:space="preserve"> </w:t>
      </w:r>
      <w:r w:rsidR="002C3A9E">
        <w:t xml:space="preserve">contendo os dados de cada aluno. </w:t>
      </w:r>
      <w:ins w:id="1266" w:author="Ryan Lemos" w:date="2019-09-28T12:44:00Z">
        <w:r w:rsidR="00112BFA">
          <w:t>O docu</w:t>
        </w:r>
      </w:ins>
      <w:ins w:id="1267" w:author="Ryan Lemos" w:date="2019-09-28T12:45:00Z">
        <w:r w:rsidR="00112BFA">
          <w:t>mento é gerado</w:t>
        </w:r>
      </w:ins>
      <w:del w:id="1268" w:author="Ryan Lemos" w:date="2019-09-28T12:44:00Z">
        <w:r w:rsidR="002C3A9E" w:rsidDel="00112BFA">
          <w:delText xml:space="preserve">A impressão </w:delText>
        </w:r>
      </w:del>
      <w:del w:id="1269" w:author="Ryan Lemos" w:date="2019-09-28T12:45:00Z">
        <w:r w:rsidR="002C3A9E" w:rsidDel="00112BFA">
          <w:delText>é feita</w:delText>
        </w:r>
      </w:del>
      <w:r w:rsidR="002C3A9E">
        <w:t xml:space="preserve"> com as questões ordenadas de maneira aleatória para cada aluno, juntamente com as alternativas (em caso de questões que não sejam discursivas) também de </w:t>
      </w:r>
      <w:r w:rsidR="002C3A9E">
        <w:lastRenderedPageBreak/>
        <w:t>maneira aleatória.</w:t>
      </w:r>
      <w:del w:id="1270" w:author="Ryan Lemos" w:date="2019-09-28T12:56:00Z">
        <w:r w:rsidR="002C3A9E" w:rsidDel="00112BFA">
          <w:delText xml:space="preserve"> </w:delText>
        </w:r>
      </w:del>
      <w:ins w:id="1271" w:author="Ryan Lemos" w:date="2019-09-28T12:56:00Z">
        <w:r w:rsidR="00112BFA">
          <w:t xml:space="preserve"> </w:t>
        </w:r>
      </w:ins>
      <w:r w:rsidR="002C3A9E">
        <w:t>Assim uma mesma atividade pode ser concebida de n maneiras</w:t>
      </w:r>
      <w:del w:id="1272" w:author="Ryan Lemos" w:date="2019-09-28T12:56:00Z">
        <w:r w:rsidR="002C3A9E" w:rsidDel="00214DC8">
          <w:delText xml:space="preserve">, e a probabilidade de um aluno sair com uma atividade exatamente igual </w:delText>
        </w:r>
        <w:r w:rsidR="002C3568" w:rsidDel="00214DC8">
          <w:delText>à</w:delText>
        </w:r>
        <w:r w:rsidR="002C3A9E" w:rsidDel="00214DC8">
          <w:delText xml:space="preserve"> do colega é extremamente baixa</w:delText>
        </w:r>
      </w:del>
      <w:r w:rsidR="002C3A9E">
        <w:t>.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ins w:id="1273" w:author="Ryan Lemos" w:date="2019-09-28T13:10:00Z">
        <w:r w:rsidR="00214DC8">
          <w:t xml:space="preserve"> A </w:t>
        </w:r>
      </w:ins>
      <w:ins w:id="1274" w:author="Ryan Lemos" w:date="2019-09-28T13:11:00Z">
        <w:r w:rsidR="00214DC8">
          <w:fldChar w:fldCharType="begin"/>
        </w:r>
        <w:r w:rsidR="00214DC8">
          <w:instrText xml:space="preserve"> REF _Ref20568700 \h </w:instrText>
        </w:r>
      </w:ins>
      <w:r w:rsidR="00214DC8">
        <w:fldChar w:fldCharType="separate"/>
      </w:r>
      <w:ins w:id="1275" w:author="Ryan Lemos" w:date="2019-09-28T13:11:00Z">
        <w:r w:rsidR="00214DC8">
          <w:t xml:space="preserve">Figura </w:t>
        </w:r>
        <w:r w:rsidR="00214DC8">
          <w:rPr>
            <w:noProof/>
          </w:rPr>
          <w:t>108</w:t>
        </w:r>
        <w:r w:rsidR="00214DC8">
          <w:fldChar w:fldCharType="end"/>
        </w:r>
        <w:r w:rsidR="00214DC8">
          <w:t xml:space="preserve"> </w:t>
        </w:r>
        <w:r w:rsidR="006451BF">
          <w:t>representa trechos do documento PDF de uma at</w:t>
        </w:r>
      </w:ins>
      <w:ins w:id="1276" w:author="Ryan Lemos" w:date="2019-09-28T13:12:00Z">
        <w:r w:rsidR="006451BF">
          <w:t>ividade pelo ambiente, serve de comparação. Do lado esquerdo no canto superior, tem-se algumas questões da atividade gerada para o aluno Rya</w:t>
        </w:r>
      </w:ins>
      <w:ins w:id="1277" w:author="Ryan Lemos" w:date="2019-09-28T13:13:00Z">
        <w:r w:rsidR="006451BF">
          <w:t>n, enquanto o lado esquerdo no canto inferior diz respeito ao gabarito da atividade do aluno Ryan. No lado direto, canto superior diz respeito a</w:t>
        </w:r>
      </w:ins>
      <w:ins w:id="1278" w:author="Ryan Lemos" w:date="2019-09-28T13:14:00Z">
        <w:r w:rsidR="006451BF">
          <w:t xml:space="preserve"> algumas da</w:t>
        </w:r>
      </w:ins>
      <w:ins w:id="1279" w:author="Ryan Lemos" w:date="2019-09-28T13:13:00Z">
        <w:r w:rsidR="006451BF">
          <w:t xml:space="preserve"> atividade gerada para a</w:t>
        </w:r>
      </w:ins>
      <w:ins w:id="1280" w:author="Ryan Lemos" w:date="2019-09-28T13:14:00Z">
        <w:r w:rsidR="006451BF">
          <w:t xml:space="preserve"> aluna Brenda, enquanto abaixo seu gabarito. Nota-se que a questão um de ambos </w:t>
        </w:r>
      </w:ins>
      <w:ins w:id="1281" w:author="Ryan Lemos" w:date="2019-09-28T13:15:00Z">
        <w:r w:rsidR="006451BF">
          <w:t>se coincide</w:t>
        </w:r>
      </w:ins>
      <w:ins w:id="1282" w:author="Ryan Lemos" w:date="2019-09-28T13:14:00Z">
        <w:r w:rsidR="006451BF">
          <w:t xml:space="preserve"> na mesma questão</w:t>
        </w:r>
      </w:ins>
      <w:ins w:id="1283" w:author="Ryan Lemos" w:date="2019-09-28T13:15:00Z">
        <w:r w:rsidR="006451BF">
          <w:t>.</w:t>
        </w:r>
      </w:ins>
      <w:ins w:id="1284" w:author="Ryan Lemos" w:date="2019-09-28T13:14:00Z">
        <w:r w:rsidR="006451BF">
          <w:t xml:space="preserve"> </w:t>
        </w:r>
      </w:ins>
      <w:ins w:id="1285" w:author="Ryan Lemos" w:date="2019-09-28T13:15:00Z">
        <w:r w:rsidR="006451BF">
          <w:t>P</w:t>
        </w:r>
      </w:ins>
      <w:ins w:id="1286" w:author="Ryan Lemos" w:date="2019-09-28T13:14:00Z">
        <w:r w:rsidR="006451BF">
          <w:t>orém como</w:t>
        </w:r>
      </w:ins>
      <w:ins w:id="1287" w:author="Ryan Lemos" w:date="2019-09-28T13:15:00Z">
        <w:r w:rsidR="006451BF">
          <w:t xml:space="preserve"> a ordem</w:t>
        </w:r>
      </w:ins>
      <w:ins w:id="1288" w:author="Ryan Lemos" w:date="2019-09-28T13:14:00Z">
        <w:r w:rsidR="006451BF">
          <w:t xml:space="preserve"> </w:t>
        </w:r>
      </w:ins>
      <w:ins w:id="1289" w:author="Ryan Lemos" w:date="2019-09-28T13:15:00Z">
        <w:r w:rsidR="006451BF">
          <w:t>d</w:t>
        </w:r>
      </w:ins>
      <w:ins w:id="1290" w:author="Ryan Lemos" w:date="2019-09-28T13:14:00Z">
        <w:r w:rsidR="006451BF">
          <w:t xml:space="preserve">as alternativas também </w:t>
        </w:r>
      </w:ins>
      <w:ins w:id="1291" w:author="Ryan Lemos" w:date="2019-09-28T13:15:00Z">
        <w:r w:rsidR="006451BF">
          <w:t xml:space="preserve">são sorteadas, acaba que a resposta </w:t>
        </w:r>
      </w:ins>
      <w:ins w:id="1292" w:author="Ryan Lemos" w:date="2019-09-28T13:16:00Z">
        <w:r w:rsidR="006451BF">
          <w:t xml:space="preserve">para o aluno Ryan se encontra na alternativa E, enquanto a resposta da aluna Brenda é vista na alternativa A. </w:t>
        </w:r>
      </w:ins>
    </w:p>
    <w:p w14:paraId="2D507ACE" w14:textId="77777777" w:rsidR="00214DC8" w:rsidRDefault="00214DC8" w:rsidP="00112BFA">
      <w:pPr>
        <w:rPr>
          <w:ins w:id="1293" w:author="Ryan Lemos" w:date="2019-09-28T13:10:00Z"/>
        </w:rPr>
      </w:pPr>
    </w:p>
    <w:p w14:paraId="60139DAF" w14:textId="6E7EC666" w:rsidR="00214DC8" w:rsidRDefault="00214DC8" w:rsidP="00214DC8">
      <w:pPr>
        <w:pStyle w:val="Legenda"/>
        <w:keepNext/>
        <w:rPr>
          <w:ins w:id="1294" w:author="Ryan Lemos" w:date="2019-09-28T13:11:00Z"/>
        </w:rPr>
        <w:pPrChange w:id="1295" w:author="Ryan Lemos" w:date="2019-09-28T13:11:00Z">
          <w:pPr>
            <w:pStyle w:val="Legenda"/>
          </w:pPr>
        </w:pPrChange>
      </w:pPr>
      <w:bookmarkStart w:id="1296" w:name="_Ref20568700"/>
      <w:ins w:id="1297" w:author="Ryan Lemos" w:date="2019-09-28T13:11:00Z">
        <w:r>
          <w:t xml:space="preserve">Figura </w:t>
        </w:r>
        <w:r>
          <w:fldChar w:fldCharType="begin"/>
        </w:r>
        <w:r>
          <w:instrText xml:space="preserve"> SEQ Figura \* ARABIC </w:instrText>
        </w:r>
      </w:ins>
      <w:r>
        <w:fldChar w:fldCharType="separate"/>
      </w:r>
      <w:ins w:id="1298" w:author="Ryan Lemos" w:date="2019-09-28T13:21:00Z">
        <w:r w:rsidR="00964F27">
          <w:rPr>
            <w:noProof/>
          </w:rPr>
          <w:t>108</w:t>
        </w:r>
      </w:ins>
      <w:ins w:id="1299" w:author="Ryan Lemos" w:date="2019-09-28T13:11:00Z">
        <w:r>
          <w:fldChar w:fldCharType="end"/>
        </w:r>
        <w:bookmarkEnd w:id="1296"/>
        <w:r>
          <w:t xml:space="preserve"> - Comparação entre atividades geradas</w:t>
        </w:r>
        <w:r>
          <w:t xml:space="preserve"> para dois alunos</w:t>
        </w:r>
      </w:ins>
    </w:p>
    <w:p w14:paraId="1F146D50" w14:textId="6D17EC28" w:rsidR="00214DC8" w:rsidRDefault="00214DC8" w:rsidP="00214DC8">
      <w:pPr>
        <w:ind w:firstLine="0"/>
        <w:jc w:val="center"/>
        <w:pPrChange w:id="1300" w:author="Ryan Lemos" w:date="2019-09-28T13:11:00Z">
          <w:pPr/>
        </w:pPrChange>
      </w:pPr>
      <w:ins w:id="1301" w:author="Ryan Lemos" w:date="2019-09-28T13:10:00Z">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ins>
    </w:p>
    <w:p w14:paraId="2A348DA5" w14:textId="2D247797" w:rsidR="001B007E" w:rsidDel="00964F27" w:rsidRDefault="001B007E" w:rsidP="00DE58F2">
      <w:pPr>
        <w:ind w:firstLine="0"/>
        <w:rPr>
          <w:del w:id="1302" w:author="Ryan Lemos" w:date="2019-09-28T13:18:00Z"/>
        </w:rPr>
      </w:pPr>
    </w:p>
    <w:p w14:paraId="6B0CB697" w14:textId="1CAF5A41" w:rsidR="00964F27" w:rsidRDefault="00964F27" w:rsidP="001B007E">
      <w:pPr>
        <w:ind w:firstLine="0"/>
        <w:jc w:val="center"/>
        <w:rPr>
          <w:ins w:id="1303" w:author="Ryan Lemos" w:date="2019-09-28T13:18:00Z"/>
        </w:rPr>
      </w:pPr>
    </w:p>
    <w:p w14:paraId="0E262F61" w14:textId="0671ED6D" w:rsidR="00964F27" w:rsidRDefault="00964F27" w:rsidP="00964F27">
      <w:pPr>
        <w:rPr>
          <w:ins w:id="1304" w:author="Ryan Lemos" w:date="2019-09-28T13:18:00Z"/>
        </w:rPr>
        <w:pPrChange w:id="1305" w:author="Ryan Lemos" w:date="2019-09-28T13:18:00Z">
          <w:pPr>
            <w:ind w:firstLine="0"/>
            <w:jc w:val="center"/>
          </w:pPr>
        </w:pPrChange>
      </w:pPr>
      <w:ins w:id="1306" w:author="Ryan Lemos" w:date="2019-09-28T13:18:00Z">
        <w:r>
          <w:lastRenderedPageBreak/>
          <w:t>Em atividades não avaliativas, o professor pode decidir a quai</w:t>
        </w:r>
      </w:ins>
      <w:ins w:id="1307" w:author="Ryan Lemos" w:date="2019-09-28T13:19:00Z">
        <w:r>
          <w:t>s alunos</w:t>
        </w:r>
      </w:ins>
      <w:ins w:id="1308" w:author="Ryan Lemos" w:date="2019-09-28T13:18:00Z">
        <w:r>
          <w:t xml:space="preserve"> enviar dentro do ambiente. Com isso o professor pode ser capaz de incluir novos alunos a uma atividade</w:t>
        </w:r>
      </w:ins>
      <w:ins w:id="1309" w:author="Ryan Lemos" w:date="2019-09-28T13:19:00Z">
        <w:r>
          <w:t xml:space="preserve"> posteriormente ao momento da associação</w:t>
        </w:r>
      </w:ins>
      <w:ins w:id="1310" w:author="Ryan Lemos" w:date="2019-09-28T13:18:00Z">
        <w:r>
          <w:t>, se achar necessário</w:t>
        </w:r>
      </w:ins>
      <w:ins w:id="1311" w:author="Ryan Lemos" w:date="2019-09-28T13:19:00Z">
        <w:r>
          <w:t>. A estória do quadro x descreve essa necessidade do professor.</w:t>
        </w:r>
      </w:ins>
    </w:p>
    <w:p w14:paraId="003C73D6" w14:textId="5744250D" w:rsidR="001B007E" w:rsidDel="00964F27" w:rsidRDefault="001B007E">
      <w:pPr>
        <w:rPr>
          <w:del w:id="1312" w:author="Ryan Lemos" w:date="2019-09-28T13:17:00Z"/>
        </w:rPr>
      </w:pPr>
      <w:del w:id="1313" w:author="Ryan Lemos" w:date="2019-09-28T13:17:00Z">
        <w:r w:rsidRPr="00263FA0" w:rsidDel="00964F27">
          <w:rPr>
            <w:highlight w:val="magenta"/>
          </w:rPr>
          <w:delText>Escrever sobre a estória.</w:delText>
        </w:r>
      </w:del>
    </w:p>
    <w:p w14:paraId="2C7CAB87" w14:textId="091E4D6A" w:rsidR="00061602" w:rsidDel="00DE58F2" w:rsidRDefault="00061602" w:rsidP="00596E44">
      <w:pPr>
        <w:rPr>
          <w:del w:id="1314" w:author="Ryan Lemos" w:date="2019-09-28T11:49:00Z"/>
        </w:rPr>
      </w:pPr>
    </w:p>
    <w:p w14:paraId="6A8C81CB" w14:textId="2B5C41FB" w:rsidR="00FE4DD4" w:rsidDel="00DE58F2" w:rsidRDefault="00FE4DD4" w:rsidP="00596E44">
      <w:pPr>
        <w:rPr>
          <w:del w:id="1315" w:author="Ryan Lemos" w:date="2019-09-28T11:49:00Z"/>
        </w:rPr>
      </w:pPr>
    </w:p>
    <w:p w14:paraId="0D5C0FFB" w14:textId="1FDDC2D6" w:rsidR="00FE4DD4" w:rsidRDefault="00FE4DD4" w:rsidP="00DE58F2">
      <w:pPr>
        <w:ind w:firstLine="0"/>
        <w:pPrChange w:id="1316" w:author="Ryan Lemos" w:date="2019-09-28T11:49:00Z">
          <w:pPr/>
        </w:pPrChange>
      </w:pPr>
    </w:p>
    <w:p w14:paraId="19885D7E" w14:textId="2728D83A" w:rsidR="00FE4DD4" w:rsidRDefault="00FE4DD4" w:rsidP="00B70A30">
      <w:pPr>
        <w:pStyle w:val="Legenda"/>
      </w:pPr>
      <w:r>
        <w:t xml:space="preserve">Quadro </w:t>
      </w:r>
      <w:r>
        <w:fldChar w:fldCharType="begin"/>
      </w:r>
      <w:r>
        <w:instrText xml:space="preserve"> SEQ Quadro \* ARABIC </w:instrText>
      </w:r>
      <w:r>
        <w:fldChar w:fldCharType="separate"/>
      </w:r>
      <w:ins w:id="1317" w:author="Ryan Lemos" w:date="2019-09-28T11:40:00Z">
        <w:r w:rsidR="00F7481A">
          <w:rPr>
            <w:noProof/>
          </w:rPr>
          <w:t>38</w:t>
        </w:r>
      </w:ins>
      <w:del w:id="1318" w:author="Ryan Lemos" w:date="2019-09-28T11:40:00Z">
        <w:r w:rsidR="00B70A30" w:rsidDel="00F7481A">
          <w:rPr>
            <w:noProof/>
          </w:rPr>
          <w:delText>37</w:delText>
        </w:r>
      </w:del>
      <w:r>
        <w:fldChar w:fldCharType="end"/>
      </w:r>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64AC78D6" w14:textId="6733A2A1" w:rsidR="001B007E" w:rsidDel="00964F27" w:rsidRDefault="001B007E" w:rsidP="00964F27">
      <w:pPr>
        <w:ind w:firstLine="0"/>
        <w:rPr>
          <w:del w:id="1319" w:author="Ryan Lemos" w:date="2019-09-28T13:20:00Z"/>
        </w:rPr>
      </w:pPr>
    </w:p>
    <w:p w14:paraId="42F2E9C2" w14:textId="77777777" w:rsidR="00964F27" w:rsidRDefault="00964F27" w:rsidP="001B007E">
      <w:pPr>
        <w:ind w:firstLine="0"/>
        <w:jc w:val="center"/>
        <w:rPr>
          <w:ins w:id="1320" w:author="Ryan Lemos" w:date="2019-09-28T13:20:00Z"/>
        </w:rPr>
      </w:pPr>
    </w:p>
    <w:p w14:paraId="4BF72DFF" w14:textId="391B25A3" w:rsidR="001B007E" w:rsidDel="00964F27" w:rsidRDefault="001B007E" w:rsidP="00964F27">
      <w:pPr>
        <w:rPr>
          <w:del w:id="1321" w:author="Ryan Lemos" w:date="2019-09-28T13:20:00Z"/>
        </w:rPr>
      </w:pPr>
      <w:del w:id="1322" w:author="Ryan Lemos" w:date="2019-09-28T13:20:00Z">
        <w:r w:rsidDel="00964F27">
          <w:rPr>
            <w:highlight w:val="magenta"/>
          </w:rPr>
          <w:delText>Incluir print da tela da estória</w:delText>
        </w:r>
        <w:r w:rsidRPr="00263FA0" w:rsidDel="00964F27">
          <w:rPr>
            <w:highlight w:val="magenta"/>
          </w:rPr>
          <w:delText>.</w:delText>
        </w:r>
      </w:del>
    </w:p>
    <w:p w14:paraId="7002CAB0" w14:textId="4AD2CE45" w:rsidR="008A7FB4" w:rsidRDefault="00964F27" w:rsidP="00964F27">
      <w:pPr>
        <w:rPr>
          <w:ins w:id="1323" w:author="Ryan Lemos" w:date="2019-09-28T13:21:00Z"/>
        </w:rPr>
      </w:pPr>
      <w:ins w:id="1324" w:author="Ryan Lemos" w:date="2019-09-28T13:20:00Z">
        <w:r>
          <w:t>A</w:t>
        </w:r>
      </w:ins>
      <w:ins w:id="1325" w:author="Ryan Lemos" w:date="2019-09-28T13:21:00Z">
        <w:r>
          <w:t xml:space="preserve"> </w:t>
        </w:r>
        <w:r>
          <w:fldChar w:fldCharType="begin"/>
        </w:r>
        <w:r>
          <w:instrText xml:space="preserve"> REF _Ref20569299 \h </w:instrText>
        </w:r>
      </w:ins>
      <w:r>
        <w:fldChar w:fldCharType="separate"/>
      </w:r>
      <w:ins w:id="1326" w:author="Ryan Lemos" w:date="2019-09-28T13:21:00Z">
        <w:r>
          <w:t xml:space="preserve">Figura </w:t>
        </w:r>
        <w:r>
          <w:rPr>
            <w:noProof/>
          </w:rPr>
          <w:t>109</w:t>
        </w:r>
        <w:r>
          <w:fldChar w:fldCharType="end"/>
        </w:r>
        <w:r>
          <w:t xml:space="preserve"> representa essa interação. Buscou-se n</w:t>
        </w:r>
      </w:ins>
      <w:ins w:id="1327" w:author="Ryan Lemos" w:date="2019-09-28T13:22:00Z">
        <w:r w:rsidR="00173121">
          <w:t>a</w:t>
        </w:r>
      </w:ins>
      <w:ins w:id="1328" w:author="Ryan Lemos" w:date="2019-09-28T13:21:00Z">
        <w:r>
          <w:t xml:space="preserve"> implementação</w:t>
        </w:r>
      </w:ins>
      <w:ins w:id="1329" w:author="Ryan Lemos" w:date="2019-09-28T13:22:00Z">
        <w:r w:rsidR="00173121">
          <w:t>,</w:t>
        </w:r>
      </w:ins>
      <w:ins w:id="1330" w:author="Ryan Lemos" w:date="2019-09-28T13:21:00Z">
        <w:r>
          <w:t xml:space="preserve"> gerar uma interface simples de utilização, já que </w:t>
        </w:r>
      </w:ins>
      <w:ins w:id="1331" w:author="Ryan Lemos" w:date="2019-09-28T13:22:00Z">
        <w:r w:rsidR="00173121">
          <w:t xml:space="preserve">a estória em si é simples. Então basta ao professor marcar quais alunos </w:t>
        </w:r>
      </w:ins>
      <w:ins w:id="1332" w:author="Ryan Lemos" w:date="2019-09-28T13:23:00Z">
        <w:r w:rsidR="00173121">
          <w:t>que irão receber a atividade, e clicar no botão de salvar, feito isso os alunos selecionados receberão uma notificação de uma nova atividade.</w:t>
        </w:r>
      </w:ins>
      <w:ins w:id="1333" w:author="Ryan Lemos" w:date="2019-09-28T13:22:00Z">
        <w:r w:rsidR="00173121">
          <w:t xml:space="preserve"> </w:t>
        </w:r>
      </w:ins>
    </w:p>
    <w:p w14:paraId="4BFD5F06" w14:textId="77777777" w:rsidR="00964F27" w:rsidRDefault="00964F27" w:rsidP="00964F27">
      <w:pPr>
        <w:rPr>
          <w:ins w:id="1334" w:author="Ryan Lemos" w:date="2019-09-28T13:20:00Z"/>
        </w:rPr>
      </w:pPr>
    </w:p>
    <w:p w14:paraId="2D7F2254" w14:textId="06C9A8A8" w:rsidR="00964F27" w:rsidRDefault="00964F27" w:rsidP="00964F27">
      <w:pPr>
        <w:pStyle w:val="Legenda"/>
        <w:keepNext/>
        <w:rPr>
          <w:ins w:id="1335" w:author="Ryan Lemos" w:date="2019-09-28T13:21:00Z"/>
        </w:rPr>
        <w:pPrChange w:id="1336" w:author="Ryan Lemos" w:date="2019-09-28T13:21:00Z">
          <w:pPr>
            <w:pStyle w:val="Legenda"/>
          </w:pPr>
        </w:pPrChange>
      </w:pPr>
      <w:bookmarkStart w:id="1337" w:name="_Ref20569299"/>
      <w:ins w:id="1338" w:author="Ryan Lemos" w:date="2019-09-28T13:21:00Z">
        <w:r>
          <w:t xml:space="preserve">Figura </w:t>
        </w:r>
        <w:r>
          <w:fldChar w:fldCharType="begin"/>
        </w:r>
        <w:r>
          <w:instrText xml:space="preserve"> SEQ Figura \* ARABIC </w:instrText>
        </w:r>
      </w:ins>
      <w:r>
        <w:fldChar w:fldCharType="separate"/>
      </w:r>
      <w:ins w:id="1339" w:author="Ryan Lemos" w:date="2019-09-28T13:21:00Z">
        <w:r>
          <w:rPr>
            <w:noProof/>
          </w:rPr>
          <w:t>109</w:t>
        </w:r>
        <w:r>
          <w:fldChar w:fldCharType="end"/>
        </w:r>
        <w:bookmarkEnd w:id="1337"/>
        <w:r>
          <w:t xml:space="preserve"> - Tela de inclusão de novos alunos a uma ativida</w:t>
        </w:r>
        <w:r>
          <w:t>de</w:t>
        </w:r>
      </w:ins>
    </w:p>
    <w:p w14:paraId="05E86E17" w14:textId="143FFCA5" w:rsidR="00964F27" w:rsidRDefault="00964F27" w:rsidP="00964F27">
      <w:pPr>
        <w:ind w:firstLine="0"/>
        <w:jc w:val="center"/>
        <w:rPr>
          <w:ins w:id="1340" w:author="Ryan Lemos" w:date="2019-09-28T13:23:00Z"/>
        </w:rPr>
      </w:pPr>
      <w:ins w:id="1341" w:author="Ryan Lemos" w:date="2019-09-28T13:20:00Z">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566795"/>
                      </a:xfrm>
                      <a:prstGeom prst="rect">
                        <a:avLst/>
                      </a:prstGeom>
                    </pic:spPr>
                  </pic:pic>
                </a:graphicData>
              </a:graphic>
            </wp:inline>
          </w:drawing>
        </w:r>
      </w:ins>
    </w:p>
    <w:p w14:paraId="75CBF5AB" w14:textId="77777777" w:rsidR="00173121" w:rsidRDefault="00173121" w:rsidP="00964F27">
      <w:pPr>
        <w:ind w:firstLine="0"/>
        <w:jc w:val="center"/>
        <w:pPrChange w:id="1342" w:author="Ryan Lemos" w:date="2019-09-28T13:20:00Z">
          <w:pPr/>
        </w:pPrChange>
      </w:pPr>
      <w:bookmarkStart w:id="1343" w:name="_GoBack"/>
      <w:bookmarkEnd w:id="1343"/>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43F75D3D" w:rsidR="00FE4DD4" w:rsidRDefault="00FE4DD4" w:rsidP="00B70A30">
      <w:pPr>
        <w:pStyle w:val="Legenda"/>
      </w:pPr>
      <w:r>
        <w:t xml:space="preserve">Quadro </w:t>
      </w:r>
      <w:r>
        <w:fldChar w:fldCharType="begin"/>
      </w:r>
      <w:r>
        <w:instrText xml:space="preserve"> SEQ Quadro \* ARABIC </w:instrText>
      </w:r>
      <w:r>
        <w:fldChar w:fldCharType="separate"/>
      </w:r>
      <w:ins w:id="1344" w:author="Ryan Lemos" w:date="2019-09-28T11:40:00Z">
        <w:r w:rsidR="00F7481A">
          <w:rPr>
            <w:noProof/>
          </w:rPr>
          <w:t>39</w:t>
        </w:r>
      </w:ins>
      <w:del w:id="1345" w:author="Ryan Lemos" w:date="2019-09-28T11:40:00Z">
        <w:r w:rsidR="00B70A30" w:rsidDel="00F7481A">
          <w:rPr>
            <w:noProof/>
          </w:rPr>
          <w:delText>38</w:delText>
        </w:r>
      </w:del>
      <w:r>
        <w:fldChar w:fldCharType="end"/>
      </w:r>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5B6A74E2"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1346" w:author="Ryan Lemos" w:date="2019-09-28T11:17:00Z">
        <w:r w:rsidR="00B70A30">
          <w:t xml:space="preserve">Figura </w:t>
        </w:r>
        <w:r w:rsidR="00B70A30">
          <w:rPr>
            <w:noProof/>
          </w:rPr>
          <w:t>83</w:t>
        </w:r>
      </w:ins>
      <w:del w:id="1347"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1348" w:author="Ryan Lemos" w:date="2019-09-28T11:17:00Z">
        <w:r w:rsidR="00B70A30">
          <w:t xml:space="preserve">Figura </w:t>
        </w:r>
        <w:r w:rsidR="00B70A30">
          <w:rPr>
            <w:noProof/>
          </w:rPr>
          <w:t>84</w:t>
        </w:r>
      </w:ins>
      <w:del w:id="1349" w:author="Ryan Lemos" w:date="2019-09-28T11:17:00Z">
        <w:r w:rsidR="0023197E" w:rsidDel="00B70A30">
          <w:delText xml:space="preserve">Figura </w:delText>
        </w:r>
        <w:r w:rsidR="0023197E" w:rsidDel="00B70A30">
          <w:rPr>
            <w:noProof/>
          </w:rPr>
          <w:delText>81</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1350" w:author="Ryan Lemos" w:date="2019-09-28T11:17:00Z">
        <w:r w:rsidR="00B70A30">
          <w:t xml:space="preserve">Figura </w:t>
        </w:r>
        <w:r w:rsidR="00B70A30">
          <w:rPr>
            <w:noProof/>
          </w:rPr>
          <w:t>83</w:t>
        </w:r>
      </w:ins>
      <w:del w:id="1351"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B302E28" w:rsidR="00921163" w:rsidRDefault="00921163" w:rsidP="00B70A30">
      <w:pPr>
        <w:pStyle w:val="Legenda"/>
        <w:keepNext/>
      </w:pPr>
      <w:bookmarkStart w:id="1352" w:name="_Ref20053266"/>
      <w:r>
        <w:t xml:space="preserve">Figura </w:t>
      </w:r>
      <w:r>
        <w:fldChar w:fldCharType="begin"/>
      </w:r>
      <w:r>
        <w:instrText xml:space="preserve"> SEQ Figura \* ARABIC </w:instrText>
      </w:r>
      <w:r>
        <w:fldChar w:fldCharType="separate"/>
      </w:r>
      <w:ins w:id="1353" w:author="Ryan Lemos" w:date="2019-09-28T13:21:00Z">
        <w:r w:rsidR="00964F27">
          <w:rPr>
            <w:noProof/>
          </w:rPr>
          <w:t>110</w:t>
        </w:r>
      </w:ins>
      <w:del w:id="1354" w:author="Ryan Lemos" w:date="2019-09-28T11:17:00Z">
        <w:r w:rsidDel="00B70A30">
          <w:rPr>
            <w:noProof/>
          </w:rPr>
          <w:delText>80</w:delText>
        </w:r>
      </w:del>
      <w:r>
        <w:fldChar w:fldCharType="end"/>
      </w:r>
      <w:bookmarkEnd w:id="1352"/>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753F8EC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1355" w:author="Ryan Lemos" w:date="2019-09-28T11:17:00Z">
        <w:r w:rsidR="00B70A30">
          <w:t xml:space="preserve">Figura </w:t>
        </w:r>
        <w:r w:rsidR="00B70A30">
          <w:rPr>
            <w:noProof/>
          </w:rPr>
          <w:t>84</w:t>
        </w:r>
      </w:ins>
      <w:del w:id="1356" w:author="Ryan Lemos" w:date="2019-09-28T11:17:00Z">
        <w:r w:rsidR="0023197E" w:rsidDel="00B70A30">
          <w:delText xml:space="preserve">Figura </w:delText>
        </w:r>
        <w:r w:rsidR="0023197E" w:rsidDel="00B70A30">
          <w:rPr>
            <w:noProof/>
          </w:rPr>
          <w:delText>81</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1357" w:author="Ryan Lemos" w:date="2019-09-28T11:17:00Z">
        <w:r w:rsidR="00B70A30">
          <w:t xml:space="preserve">Figura </w:t>
        </w:r>
        <w:r w:rsidR="00B70A30">
          <w:rPr>
            <w:noProof/>
          </w:rPr>
          <w:t>84</w:t>
        </w:r>
      </w:ins>
      <w:del w:id="1358" w:author="Ryan Lemos" w:date="2019-09-28T11:17:00Z">
        <w:r w:rsidR="0023197E" w:rsidDel="00B70A30">
          <w:delText xml:space="preserve">Figura </w:delText>
        </w:r>
        <w:r w:rsidR="0023197E" w:rsidDel="00B70A30">
          <w:rPr>
            <w:noProof/>
          </w:rPr>
          <w:delText>81</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5AD3BBE" w:rsidR="00921163" w:rsidRDefault="00921163" w:rsidP="00B70A30">
      <w:pPr>
        <w:pStyle w:val="Legenda"/>
        <w:keepNext/>
      </w:pPr>
      <w:bookmarkStart w:id="1359" w:name="_Ref20053275"/>
      <w:r>
        <w:t xml:space="preserve">Figura </w:t>
      </w:r>
      <w:r>
        <w:fldChar w:fldCharType="begin"/>
      </w:r>
      <w:r>
        <w:instrText xml:space="preserve"> SEQ Figura \* ARABIC </w:instrText>
      </w:r>
      <w:r>
        <w:fldChar w:fldCharType="separate"/>
      </w:r>
      <w:ins w:id="1360" w:author="Ryan Lemos" w:date="2019-09-28T13:21:00Z">
        <w:r w:rsidR="00964F27">
          <w:rPr>
            <w:noProof/>
          </w:rPr>
          <w:t>111</w:t>
        </w:r>
      </w:ins>
      <w:del w:id="1361" w:author="Ryan Lemos" w:date="2019-09-28T11:17:00Z">
        <w:r w:rsidDel="00B70A30">
          <w:rPr>
            <w:noProof/>
          </w:rPr>
          <w:delText>81</w:delText>
        </w:r>
      </w:del>
      <w:r>
        <w:fldChar w:fldCharType="end"/>
      </w:r>
      <w:bookmarkEnd w:id="1359"/>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362" w:name="_Toc20561932"/>
      <w:r>
        <w:t>Aluno</w:t>
      </w:r>
      <w:bookmarkEnd w:id="1362"/>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552E5B03" w:rsidR="00300D1E" w:rsidRDefault="00FE4DD4" w:rsidP="00B70A30">
      <w:pPr>
        <w:pStyle w:val="Legenda"/>
      </w:pPr>
      <w:r>
        <w:t xml:space="preserve">Quadro </w:t>
      </w:r>
      <w:r>
        <w:fldChar w:fldCharType="begin"/>
      </w:r>
      <w:r>
        <w:instrText xml:space="preserve"> SEQ Quadro \* ARABIC </w:instrText>
      </w:r>
      <w:r>
        <w:fldChar w:fldCharType="separate"/>
      </w:r>
      <w:ins w:id="1363" w:author="Ryan Lemos" w:date="2019-09-28T11:40:00Z">
        <w:r w:rsidR="00F7481A">
          <w:rPr>
            <w:noProof/>
          </w:rPr>
          <w:t>40</w:t>
        </w:r>
      </w:ins>
      <w:del w:id="1364" w:author="Ryan Lemos" w:date="2019-09-28T11:40:00Z">
        <w:r w:rsidR="00B70A30" w:rsidDel="00F7481A">
          <w:rPr>
            <w:noProof/>
          </w:rPr>
          <w:delText>39</w:delText>
        </w:r>
      </w:del>
      <w:r>
        <w:fldChar w:fldCharType="end"/>
      </w:r>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02EA1EF3"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1365" w:author="Ryan Lemos" w:date="2019-09-28T11:17:00Z">
        <w:r w:rsidR="00B70A30">
          <w:t xml:space="preserve">Figura </w:t>
        </w:r>
        <w:r w:rsidR="00B70A30">
          <w:rPr>
            <w:noProof/>
          </w:rPr>
          <w:t>85</w:t>
        </w:r>
      </w:ins>
      <w:del w:id="1366" w:author="Ryan Lemos" w:date="2019-09-28T11:17:00Z">
        <w:r w:rsidR="0023197E" w:rsidDel="00B70A30">
          <w:delText xml:space="preserve">Figura </w:delText>
        </w:r>
        <w:r w:rsidR="0023197E" w:rsidDel="00B70A30">
          <w:rPr>
            <w:noProof/>
          </w:rPr>
          <w:delText>82</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780A6A1A" w:rsidR="00921163" w:rsidRDefault="00921163" w:rsidP="00B70A30">
      <w:pPr>
        <w:pStyle w:val="Legenda"/>
        <w:keepNext/>
      </w:pPr>
      <w:bookmarkStart w:id="1367" w:name="_Ref20053355"/>
      <w:r>
        <w:t xml:space="preserve">Figura </w:t>
      </w:r>
      <w:r>
        <w:fldChar w:fldCharType="begin"/>
      </w:r>
      <w:r>
        <w:instrText xml:space="preserve"> SEQ Figura \* ARABIC </w:instrText>
      </w:r>
      <w:r>
        <w:fldChar w:fldCharType="separate"/>
      </w:r>
      <w:ins w:id="1368" w:author="Ryan Lemos" w:date="2019-09-28T13:21:00Z">
        <w:r w:rsidR="00964F27">
          <w:rPr>
            <w:noProof/>
          </w:rPr>
          <w:t>112</w:t>
        </w:r>
      </w:ins>
      <w:del w:id="1369" w:author="Ryan Lemos" w:date="2019-09-28T11:17:00Z">
        <w:r w:rsidDel="00B70A30">
          <w:rPr>
            <w:noProof/>
          </w:rPr>
          <w:delText>82</w:delText>
        </w:r>
      </w:del>
      <w:r>
        <w:fldChar w:fldCharType="end"/>
      </w:r>
      <w:bookmarkEnd w:id="1367"/>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6031E766" w:rsidR="00FE4DD4" w:rsidRDefault="00FE4DD4" w:rsidP="00B70A30">
      <w:pPr>
        <w:pStyle w:val="Legenda"/>
      </w:pPr>
      <w:r>
        <w:t xml:space="preserve">Quadro </w:t>
      </w:r>
      <w:r>
        <w:fldChar w:fldCharType="begin"/>
      </w:r>
      <w:r>
        <w:instrText xml:space="preserve"> SEQ Quadro \* ARABIC </w:instrText>
      </w:r>
      <w:r>
        <w:fldChar w:fldCharType="separate"/>
      </w:r>
      <w:ins w:id="1370" w:author="Ryan Lemos" w:date="2019-09-28T11:40:00Z">
        <w:r w:rsidR="00F7481A">
          <w:rPr>
            <w:noProof/>
          </w:rPr>
          <w:t>41</w:t>
        </w:r>
      </w:ins>
      <w:del w:id="1371" w:author="Ryan Lemos" w:date="2019-09-28T11:40:00Z">
        <w:r w:rsidR="00B70A30" w:rsidDel="00F7481A">
          <w:rPr>
            <w:noProof/>
          </w:rPr>
          <w:delText>40</w:delText>
        </w:r>
      </w:del>
      <w:r>
        <w:fldChar w:fldCharType="end"/>
      </w:r>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443B726" w:rsidR="001F718F" w:rsidRDefault="00227575" w:rsidP="001F718F">
      <w:r>
        <w:t xml:space="preserve">A </w:t>
      </w:r>
      <w:r w:rsidR="0023197E">
        <w:fldChar w:fldCharType="begin"/>
      </w:r>
      <w:r w:rsidR="0023197E">
        <w:instrText xml:space="preserve"> REF _Ref20053371 \h </w:instrText>
      </w:r>
      <w:r w:rsidR="0023197E">
        <w:fldChar w:fldCharType="separate"/>
      </w:r>
      <w:ins w:id="1372" w:author="Ryan Lemos" w:date="2019-09-28T11:17:00Z">
        <w:r w:rsidR="00B70A30">
          <w:t xml:space="preserve">Figura </w:t>
        </w:r>
        <w:r w:rsidR="00B70A30">
          <w:rPr>
            <w:noProof/>
          </w:rPr>
          <w:t>86</w:t>
        </w:r>
      </w:ins>
      <w:del w:id="1373" w:author="Ryan Lemos" w:date="2019-09-28T11:17:00Z">
        <w:r w:rsidR="0023197E" w:rsidDel="00B70A30">
          <w:delText xml:space="preserve">Figura </w:delText>
        </w:r>
        <w:r w:rsidR="0023197E" w:rsidDel="00B70A30">
          <w:rPr>
            <w:noProof/>
          </w:rPr>
          <w:delText>83</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02F8F248" w:rsidR="00921163" w:rsidRDefault="00921163" w:rsidP="00B70A30">
      <w:pPr>
        <w:pStyle w:val="Legenda"/>
        <w:keepNext/>
      </w:pPr>
      <w:bookmarkStart w:id="1374" w:name="_Ref20053371"/>
      <w:r>
        <w:t xml:space="preserve">Figura </w:t>
      </w:r>
      <w:r>
        <w:fldChar w:fldCharType="begin"/>
      </w:r>
      <w:r>
        <w:instrText xml:space="preserve"> SEQ Figura \* ARABIC </w:instrText>
      </w:r>
      <w:r>
        <w:fldChar w:fldCharType="separate"/>
      </w:r>
      <w:ins w:id="1375" w:author="Ryan Lemos" w:date="2019-09-28T13:21:00Z">
        <w:r w:rsidR="00964F27">
          <w:rPr>
            <w:noProof/>
          </w:rPr>
          <w:t>113</w:t>
        </w:r>
      </w:ins>
      <w:del w:id="1376" w:author="Ryan Lemos" w:date="2019-09-28T11:17:00Z">
        <w:r w:rsidDel="00B70A30">
          <w:rPr>
            <w:noProof/>
          </w:rPr>
          <w:delText>83</w:delText>
        </w:r>
      </w:del>
      <w:r>
        <w:fldChar w:fldCharType="end"/>
      </w:r>
      <w:bookmarkEnd w:id="1374"/>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59CA0293"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1377" w:author="Ryan Lemos" w:date="2019-09-28T11:17:00Z">
        <w:r w:rsidR="00B70A30">
          <w:t xml:space="preserve">Figura </w:t>
        </w:r>
        <w:r w:rsidR="00B70A30">
          <w:rPr>
            <w:noProof/>
          </w:rPr>
          <w:t>87</w:t>
        </w:r>
      </w:ins>
      <w:del w:id="1378" w:author="Ryan Lemos" w:date="2019-09-28T11:17:00Z">
        <w:r w:rsidR="0023197E" w:rsidDel="00B70A30">
          <w:delText xml:space="preserve">Figura </w:delText>
        </w:r>
        <w:r w:rsidR="0023197E" w:rsidDel="00B70A30">
          <w:rPr>
            <w:noProof/>
          </w:rPr>
          <w:delText>84</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38F89892" w:rsidR="00921163" w:rsidRDefault="00921163" w:rsidP="00B70A30">
      <w:pPr>
        <w:pStyle w:val="Legenda"/>
        <w:keepNext/>
      </w:pPr>
      <w:bookmarkStart w:id="1379" w:name="_Ref20053387"/>
      <w:r>
        <w:t xml:space="preserve">Figura </w:t>
      </w:r>
      <w:r>
        <w:fldChar w:fldCharType="begin"/>
      </w:r>
      <w:r>
        <w:instrText xml:space="preserve"> SEQ Figura \* ARABIC </w:instrText>
      </w:r>
      <w:r>
        <w:fldChar w:fldCharType="separate"/>
      </w:r>
      <w:ins w:id="1380" w:author="Ryan Lemos" w:date="2019-09-28T13:21:00Z">
        <w:r w:rsidR="00964F27">
          <w:rPr>
            <w:noProof/>
          </w:rPr>
          <w:t>114</w:t>
        </w:r>
      </w:ins>
      <w:del w:id="1381" w:author="Ryan Lemos" w:date="2019-09-28T11:17:00Z">
        <w:r w:rsidDel="00B70A30">
          <w:rPr>
            <w:noProof/>
          </w:rPr>
          <w:delText>84</w:delText>
        </w:r>
      </w:del>
      <w:r>
        <w:fldChar w:fldCharType="end"/>
      </w:r>
      <w:bookmarkEnd w:id="1379"/>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5110F3D"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1382" w:author="Ryan Lemos" w:date="2019-09-28T11:17:00Z">
        <w:r w:rsidR="00B70A30">
          <w:t xml:space="preserve">Figura </w:t>
        </w:r>
        <w:r w:rsidR="00B70A30">
          <w:rPr>
            <w:noProof/>
          </w:rPr>
          <w:t>86</w:t>
        </w:r>
      </w:ins>
      <w:del w:id="1383" w:author="Ryan Lemos" w:date="2019-09-28T11:17:00Z">
        <w:r w:rsidR="0023197E" w:rsidDel="00B70A30">
          <w:delText xml:space="preserve">Figura </w:delText>
        </w:r>
        <w:r w:rsidR="0023197E" w:rsidDel="00B70A30">
          <w:rPr>
            <w:noProof/>
          </w:rPr>
          <w:delText>83</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1384" w:author="Ryan Lemos" w:date="2019-09-28T11:17:00Z">
        <w:r w:rsidR="00B70A30">
          <w:t xml:space="preserve">Figura </w:t>
        </w:r>
        <w:r w:rsidR="00B70A30">
          <w:rPr>
            <w:noProof/>
          </w:rPr>
          <w:t>88</w:t>
        </w:r>
      </w:ins>
      <w:del w:id="1385" w:author="Ryan Lemos" w:date="2019-09-28T11:17:00Z">
        <w:r w:rsidR="0023197E" w:rsidDel="00B70A30">
          <w:delText xml:space="preserve">Figura </w:delText>
        </w:r>
        <w:r w:rsidR="0023197E" w:rsidDel="00B70A30">
          <w:rPr>
            <w:noProof/>
          </w:rPr>
          <w:delText>85</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257A9A4E" w:rsidR="00921163" w:rsidRDefault="00921163" w:rsidP="00B70A30">
      <w:pPr>
        <w:pStyle w:val="Legenda"/>
        <w:keepNext/>
      </w:pPr>
      <w:bookmarkStart w:id="1386" w:name="_Ref20053454"/>
      <w:r>
        <w:t xml:space="preserve">Figura </w:t>
      </w:r>
      <w:r>
        <w:fldChar w:fldCharType="begin"/>
      </w:r>
      <w:r>
        <w:instrText xml:space="preserve"> SEQ Figura \* ARABIC </w:instrText>
      </w:r>
      <w:r>
        <w:fldChar w:fldCharType="separate"/>
      </w:r>
      <w:ins w:id="1387" w:author="Ryan Lemos" w:date="2019-09-28T13:21:00Z">
        <w:r w:rsidR="00964F27">
          <w:rPr>
            <w:noProof/>
          </w:rPr>
          <w:t>115</w:t>
        </w:r>
      </w:ins>
      <w:del w:id="1388" w:author="Ryan Lemos" w:date="2019-09-28T11:17:00Z">
        <w:r w:rsidDel="00B70A30">
          <w:rPr>
            <w:noProof/>
          </w:rPr>
          <w:delText>85</w:delText>
        </w:r>
      </w:del>
      <w:r>
        <w:fldChar w:fldCharType="end"/>
      </w:r>
      <w:bookmarkEnd w:id="1386"/>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2821BB01" w:rsidR="00300D1E" w:rsidRDefault="00FE4DD4" w:rsidP="00B70A30">
      <w:pPr>
        <w:pStyle w:val="Legenda"/>
      </w:pPr>
      <w:r>
        <w:lastRenderedPageBreak/>
        <w:t xml:space="preserve">Quadro </w:t>
      </w:r>
      <w:r>
        <w:fldChar w:fldCharType="begin"/>
      </w:r>
      <w:r>
        <w:instrText xml:space="preserve"> SEQ Quadro \* ARABIC </w:instrText>
      </w:r>
      <w:r>
        <w:fldChar w:fldCharType="separate"/>
      </w:r>
      <w:ins w:id="1389" w:author="Ryan Lemos" w:date="2019-09-28T11:40:00Z">
        <w:r w:rsidR="00F7481A">
          <w:rPr>
            <w:noProof/>
          </w:rPr>
          <w:t>42</w:t>
        </w:r>
      </w:ins>
      <w:del w:id="1390" w:author="Ryan Lemos" w:date="2019-09-28T11:40:00Z">
        <w:r w:rsidR="00B70A30" w:rsidDel="00F7481A">
          <w:rPr>
            <w:noProof/>
          </w:rPr>
          <w:delText>41</w:delText>
        </w:r>
      </w:del>
      <w:r>
        <w:fldChar w:fldCharType="end"/>
      </w:r>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D2B5F5" w:rsidR="00072DA1" w:rsidRDefault="00072DA1" w:rsidP="00596E44">
      <w:r>
        <w:t xml:space="preserve">A </w:t>
      </w:r>
      <w:r w:rsidR="0023197E">
        <w:fldChar w:fldCharType="begin"/>
      </w:r>
      <w:r w:rsidR="0023197E">
        <w:instrText xml:space="preserve"> REF _Ref20053469 \h </w:instrText>
      </w:r>
      <w:r w:rsidR="0023197E">
        <w:fldChar w:fldCharType="separate"/>
      </w:r>
      <w:ins w:id="1391" w:author="Ryan Lemos" w:date="2019-09-28T11:17:00Z">
        <w:r w:rsidR="00B70A30">
          <w:t xml:space="preserve">Figura </w:t>
        </w:r>
        <w:r w:rsidR="00B70A30">
          <w:rPr>
            <w:noProof/>
          </w:rPr>
          <w:t>89</w:t>
        </w:r>
      </w:ins>
      <w:del w:id="1392" w:author="Ryan Lemos" w:date="2019-09-28T11:17:00Z">
        <w:r w:rsidR="0023197E" w:rsidDel="00B70A30">
          <w:delText xml:space="preserve">Figura </w:delText>
        </w:r>
        <w:r w:rsidR="0023197E" w:rsidDel="00B70A30">
          <w:rPr>
            <w:noProof/>
          </w:rPr>
          <w:delText>86</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0634C97F" w:rsidR="00921163" w:rsidRDefault="00921163" w:rsidP="00B70A30">
      <w:pPr>
        <w:pStyle w:val="Legenda"/>
        <w:keepNext/>
      </w:pPr>
      <w:bookmarkStart w:id="1393" w:name="_Ref20053469"/>
      <w:r>
        <w:t xml:space="preserve">Figura </w:t>
      </w:r>
      <w:r>
        <w:fldChar w:fldCharType="begin"/>
      </w:r>
      <w:r>
        <w:instrText xml:space="preserve"> SEQ Figura \* ARABIC </w:instrText>
      </w:r>
      <w:r>
        <w:fldChar w:fldCharType="separate"/>
      </w:r>
      <w:ins w:id="1394" w:author="Ryan Lemos" w:date="2019-09-28T13:21:00Z">
        <w:r w:rsidR="00964F27">
          <w:rPr>
            <w:noProof/>
          </w:rPr>
          <w:t>116</w:t>
        </w:r>
      </w:ins>
      <w:del w:id="1395" w:author="Ryan Lemos" w:date="2019-09-28T11:17:00Z">
        <w:r w:rsidDel="00B70A30">
          <w:rPr>
            <w:noProof/>
          </w:rPr>
          <w:delText>86</w:delText>
        </w:r>
      </w:del>
      <w:r>
        <w:fldChar w:fldCharType="end"/>
      </w:r>
      <w:bookmarkEnd w:id="1393"/>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396" w:name="_Toc20561933"/>
      <w:r>
        <w:t>Release 3 – Complementos</w:t>
      </w:r>
      <w:bookmarkEnd w:id="1396"/>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397" w:name="_Toc20561934"/>
      <w:r>
        <w:t>Sistema desenvolvido</w:t>
      </w:r>
      <w:bookmarkEnd w:id="1397"/>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398" w:name="_Toc20561935"/>
      <w:r>
        <w:t>Professor</w:t>
      </w:r>
      <w:bookmarkEnd w:id="1398"/>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214B38A5" w:rsidR="00403EF2" w:rsidRDefault="00454122" w:rsidP="00B70A30">
      <w:pPr>
        <w:pStyle w:val="Legenda"/>
      </w:pPr>
      <w:r>
        <w:t xml:space="preserve">Quadro </w:t>
      </w:r>
      <w:r>
        <w:fldChar w:fldCharType="begin"/>
      </w:r>
      <w:r>
        <w:instrText xml:space="preserve"> SEQ Quadro \* ARABIC </w:instrText>
      </w:r>
      <w:r>
        <w:fldChar w:fldCharType="separate"/>
      </w:r>
      <w:ins w:id="1399" w:author="Ryan Lemos" w:date="2019-09-28T11:40:00Z">
        <w:r w:rsidR="00F7481A">
          <w:rPr>
            <w:noProof/>
          </w:rPr>
          <w:t>43</w:t>
        </w:r>
      </w:ins>
      <w:del w:id="1400" w:author="Ryan Lemos" w:date="2019-09-28T11:40:00Z">
        <w:r w:rsidR="00B70A30" w:rsidDel="00F7481A">
          <w:rPr>
            <w:noProof/>
          </w:rPr>
          <w:delText>42</w:delText>
        </w:r>
      </w:del>
      <w:r>
        <w:fldChar w:fldCharType="end"/>
      </w:r>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19CA671" w:rsidR="00921163" w:rsidRDefault="00921163" w:rsidP="00B70A30">
      <w:pPr>
        <w:pStyle w:val="Legenda"/>
        <w:keepNext/>
      </w:pPr>
      <w:r>
        <w:lastRenderedPageBreak/>
        <w:t xml:space="preserve">Figura </w:t>
      </w:r>
      <w:r>
        <w:fldChar w:fldCharType="begin"/>
      </w:r>
      <w:r>
        <w:instrText xml:space="preserve"> SEQ Figura \* ARABIC </w:instrText>
      </w:r>
      <w:r>
        <w:fldChar w:fldCharType="separate"/>
      </w:r>
      <w:ins w:id="1401" w:author="Ryan Lemos" w:date="2019-09-28T13:21:00Z">
        <w:r w:rsidR="00964F27">
          <w:rPr>
            <w:noProof/>
          </w:rPr>
          <w:t>117</w:t>
        </w:r>
      </w:ins>
      <w:del w:id="1402" w:author="Ryan Lemos" w:date="2019-09-28T11:17:00Z">
        <w:r w:rsidDel="00B70A30">
          <w:rPr>
            <w:noProof/>
          </w:rPr>
          <w:delText>87</w:delText>
        </w:r>
      </w:del>
      <w:r>
        <w:fldChar w:fldCharType="end"/>
      </w:r>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403" w:name="_Toc20561936"/>
      <w:r>
        <w:t>Aluno</w:t>
      </w:r>
      <w:bookmarkEnd w:id="1403"/>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2381E79D" w:rsidR="00353AF5" w:rsidRDefault="00454122" w:rsidP="00B70A30">
      <w:pPr>
        <w:pStyle w:val="Legenda"/>
      </w:pPr>
      <w:r>
        <w:t xml:space="preserve">Quadro </w:t>
      </w:r>
      <w:r>
        <w:fldChar w:fldCharType="begin"/>
      </w:r>
      <w:r>
        <w:instrText xml:space="preserve"> SEQ Quadro \* ARABIC </w:instrText>
      </w:r>
      <w:r>
        <w:fldChar w:fldCharType="separate"/>
      </w:r>
      <w:ins w:id="1404" w:author="Ryan Lemos" w:date="2019-09-28T11:40:00Z">
        <w:r w:rsidR="00F7481A">
          <w:rPr>
            <w:noProof/>
          </w:rPr>
          <w:t>44</w:t>
        </w:r>
      </w:ins>
      <w:del w:id="1405" w:author="Ryan Lemos" w:date="2019-09-28T11:40:00Z">
        <w:r w:rsidR="00B70A30" w:rsidDel="00F7481A">
          <w:rPr>
            <w:noProof/>
          </w:rPr>
          <w:delText>43</w:delText>
        </w:r>
      </w:del>
      <w:r>
        <w:fldChar w:fldCharType="end"/>
      </w:r>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5B3EB7E5" w:rsidR="00353AF5" w:rsidRDefault="00611F3F" w:rsidP="00353AF5">
      <w:r>
        <w:t xml:space="preserve">O </w:t>
      </w:r>
      <w:r w:rsidR="0023197E">
        <w:fldChar w:fldCharType="begin"/>
      </w:r>
      <w:r w:rsidR="0023197E">
        <w:instrText xml:space="preserve"> REF _Ref20053527 \h </w:instrText>
      </w:r>
      <w:r w:rsidR="0023197E">
        <w:fldChar w:fldCharType="separate"/>
      </w:r>
      <w:r w:rsidR="00B70A30">
        <w:t xml:space="preserve">Gráfico </w:t>
      </w:r>
      <w:r w:rsidR="00B70A3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2FF44681" w:rsidR="00921163" w:rsidRDefault="00921163" w:rsidP="00B70A30">
      <w:pPr>
        <w:pStyle w:val="Legenda"/>
        <w:keepNext/>
      </w:pPr>
      <w:bookmarkStart w:id="1406" w:name="_Ref20053527"/>
      <w:r>
        <w:lastRenderedPageBreak/>
        <w:t xml:space="preserve">Gráfico </w:t>
      </w:r>
      <w:r>
        <w:fldChar w:fldCharType="begin"/>
      </w:r>
      <w:r>
        <w:instrText xml:space="preserve"> SEQ Gráfico \* ARABIC </w:instrText>
      </w:r>
      <w:r>
        <w:fldChar w:fldCharType="separate"/>
      </w:r>
      <w:r w:rsidR="00B70A30">
        <w:rPr>
          <w:noProof/>
        </w:rPr>
        <w:t>1</w:t>
      </w:r>
      <w:r>
        <w:fldChar w:fldCharType="end"/>
      </w:r>
      <w:bookmarkEnd w:id="1406"/>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10E0F75D"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B70A30">
        <w:t xml:space="preserve">Gráfico </w:t>
      </w:r>
      <w:r w:rsidR="00B70A3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407"/>
      <w:r w:rsidR="008B44C6">
        <w:t>gráfico por níve</w:t>
      </w:r>
      <w:r w:rsidR="003B2AF5">
        <w:t>is</w:t>
      </w:r>
      <w:r w:rsidR="008B44C6">
        <w:t xml:space="preserve">, ao ser levado para a direita visualiza-se o gráfico por </w:t>
      </w:r>
      <w:r w:rsidR="003B2AF5">
        <w:t>tipos de questões</w:t>
      </w:r>
      <w:r w:rsidR="008B44C6">
        <w:t>.</w:t>
      </w:r>
      <w:commentRangeEnd w:id="1407"/>
      <w:r w:rsidR="00611F3F">
        <w:rPr>
          <w:rStyle w:val="Refdecomentrio"/>
        </w:rPr>
        <w:commentReference w:id="1407"/>
      </w:r>
    </w:p>
    <w:p w14:paraId="0115E590" w14:textId="77777777" w:rsidR="00FD5D46" w:rsidRDefault="00FD5D46" w:rsidP="00353AF5"/>
    <w:p w14:paraId="5E33F522" w14:textId="18EFEF67" w:rsidR="00921163" w:rsidRDefault="00921163" w:rsidP="00B70A30">
      <w:pPr>
        <w:pStyle w:val="Legenda"/>
        <w:keepNext/>
      </w:pPr>
      <w:bookmarkStart w:id="1408" w:name="_Ref20053546"/>
      <w:r>
        <w:t xml:space="preserve">Gráfico </w:t>
      </w:r>
      <w:r>
        <w:fldChar w:fldCharType="begin"/>
      </w:r>
      <w:r>
        <w:instrText xml:space="preserve"> SEQ Gráfico \* ARABIC </w:instrText>
      </w:r>
      <w:r>
        <w:fldChar w:fldCharType="separate"/>
      </w:r>
      <w:r w:rsidR="00B70A30">
        <w:rPr>
          <w:noProof/>
        </w:rPr>
        <w:t>2</w:t>
      </w:r>
      <w:r>
        <w:fldChar w:fldCharType="end"/>
      </w:r>
      <w:bookmarkEnd w:id="1408"/>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1E138BDD" w:rsidR="00883B09" w:rsidRDefault="00883B09" w:rsidP="00596E44">
      <w:pPr>
        <w:pStyle w:val="Ttulo2"/>
        <w:rPr>
          <w:ins w:id="1409" w:author="Ryan Lemos" w:date="2019-09-28T11:37:00Z"/>
        </w:rPr>
      </w:pPr>
      <w:bookmarkStart w:id="1410" w:name="_Toc20561937"/>
      <w:ins w:id="1411" w:author="Ryan Lemos" w:date="2019-09-28T11:36:00Z">
        <w:r>
          <w:lastRenderedPageBreak/>
          <w:t xml:space="preserve">Aplicação da metodologia XP no </w:t>
        </w:r>
        <w:commentRangeStart w:id="1412"/>
        <w:r>
          <w:t>desenvolvimento</w:t>
        </w:r>
      </w:ins>
      <w:commentRangeEnd w:id="1412"/>
      <w:ins w:id="1413" w:author="Ryan Lemos" w:date="2019-09-28T11:37:00Z">
        <w:r w:rsidR="005244B7">
          <w:rPr>
            <w:rStyle w:val="Refdecomentrio"/>
            <w:rFonts w:eastAsia="Calibri"/>
            <w:caps w:val="0"/>
          </w:rPr>
          <w:commentReference w:id="1412"/>
        </w:r>
      </w:ins>
    </w:p>
    <w:p w14:paraId="6EE94EE3" w14:textId="77777777" w:rsidR="005244B7" w:rsidRPr="005244B7" w:rsidRDefault="005244B7" w:rsidP="005244B7">
      <w:pPr>
        <w:rPr>
          <w:ins w:id="1414" w:author="Ryan Lemos" w:date="2019-09-28T11:36:00Z"/>
          <w:rPrChange w:id="1415" w:author="Ryan Lemos" w:date="2019-09-28T11:37:00Z">
            <w:rPr>
              <w:ins w:id="1416" w:author="Ryan Lemos" w:date="2019-09-28T11:36:00Z"/>
            </w:rPr>
          </w:rPrChange>
        </w:rPr>
        <w:pPrChange w:id="1417" w:author="Ryan Lemos" w:date="2019-09-28T11:37:00Z">
          <w:pPr>
            <w:pStyle w:val="Ttulo2"/>
          </w:pPr>
        </w:pPrChange>
      </w:pPr>
    </w:p>
    <w:p w14:paraId="4211DBC7" w14:textId="604A7036" w:rsidR="009A2E13" w:rsidRDefault="009A2E13" w:rsidP="00883B09">
      <w:pPr>
        <w:pStyle w:val="Ttulo3"/>
        <w:pPrChange w:id="1418" w:author="Ryan Lemos" w:date="2019-09-28T11:37:00Z">
          <w:pPr>
            <w:pStyle w:val="Ttulo2"/>
          </w:pPr>
        </w:pPrChange>
      </w:pPr>
      <w:commentRangeStart w:id="1419"/>
      <w:r>
        <w:t>Testes</w:t>
      </w:r>
      <w:commentRangeEnd w:id="1419"/>
      <w:r w:rsidR="005244B7">
        <w:rPr>
          <w:rStyle w:val="Refdecomentrio"/>
          <w:rFonts w:eastAsia="Calibri"/>
          <w:b w:val="0"/>
        </w:rPr>
        <w:commentReference w:id="1419"/>
      </w:r>
      <w:del w:id="1420" w:author="Ryan Lemos" w:date="2019-09-28T11:36:00Z">
        <w:r w:rsidR="00A26001" w:rsidDel="00883B09">
          <w:delText xml:space="preserve"> DO DESENVOLVIMENTO</w:delText>
        </w:r>
      </w:del>
      <w:bookmarkEnd w:id="1410"/>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1421"/>
      <w:proofErr w:type="spellStart"/>
      <w:r>
        <w:t>PHPUnit</w:t>
      </w:r>
      <w:proofErr w:type="spellEnd"/>
      <w:r>
        <w:t xml:space="preserve">, </w:t>
      </w:r>
      <w:commentRangeEnd w:id="1421"/>
      <w:r w:rsidR="00A26001">
        <w:rPr>
          <w:rStyle w:val="Refdecomentrio"/>
        </w:rPr>
        <w:commentReference w:id="1421"/>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Pr="005B582B">
        <w:rPr>
          <w:highlight w:val="yellow"/>
        </w:rPr>
        <w:t>,</w:t>
      </w:r>
      <w:r>
        <w:t xml:space="preserve">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w:t>
      </w:r>
      <w:r w:rsidR="00A26001">
        <w:t>ava-se</w:t>
      </w:r>
      <w:r>
        <w:t xml:space="preserve">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5927870F" w:rsidR="009A2E13" w:rsidRDefault="009A2E13" w:rsidP="009A2E13">
      <w:r>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w:t>
      </w:r>
      <w:proofErr w:type="spellStart"/>
      <w:r>
        <w:t>json</w:t>
      </w:r>
      <w:proofErr w:type="spellEnd"/>
      <w:r>
        <w:t xml:space="preserve">’ (passando como </w:t>
      </w:r>
      <w:r>
        <w:lastRenderedPageBreak/>
        <w:t xml:space="preserve">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964F27">
        <w:rPr>
          <w:color w:val="A9B7C6"/>
          <w:shd w:val="clear" w:color="auto" w:fill="232525"/>
          <w:lang w:val="en-US"/>
          <w:rPrChange w:id="1422" w:author="Ryan Lemos" w:date="2019-09-28T13:21: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51B5FAFC" w:rsidR="00E55893" w:rsidRDefault="00E55893" w:rsidP="00E55893">
      <w:pPr>
        <w:pStyle w:val="Ttulo1"/>
        <w:rPr>
          <w:lang w:val="en-US"/>
        </w:rPr>
      </w:pPr>
      <w:bookmarkStart w:id="1423" w:name="_Toc20561938"/>
      <w:r>
        <w:rPr>
          <w:lang w:val="en-US"/>
        </w:rPr>
        <w:t>Utilização</w:t>
      </w:r>
      <w:bookmarkEnd w:id="1423"/>
      <w:ins w:id="1424" w:author="Ryan Lemos" w:date="2019-09-28T11:38:00Z">
        <w:r w:rsidR="00723C16">
          <w:rPr>
            <w:lang w:val="en-US"/>
          </w:rPr>
          <w:t xml:space="preserve"> do ambiente</w:t>
        </w:r>
      </w:ins>
    </w:p>
    <w:p w14:paraId="4E25139D" w14:textId="77777777" w:rsidR="00E55893" w:rsidRDefault="00E55893" w:rsidP="00E55893">
      <w:pPr>
        <w:pStyle w:val="Ttulo1"/>
        <w:rPr>
          <w:lang w:val="en-US"/>
        </w:rPr>
      </w:pPr>
      <w:bookmarkStart w:id="1425" w:name="_Toc20561939"/>
      <w:r>
        <w:rPr>
          <w:lang w:val="en-US"/>
        </w:rPr>
        <w:t>Considerações finais</w:t>
      </w:r>
      <w:bookmarkEnd w:id="1425"/>
    </w:p>
    <w:p w14:paraId="5BE1101D" w14:textId="394F89E8" w:rsidR="007216C5" w:rsidRPr="00596E44" w:rsidRDefault="00E55893">
      <w:pPr>
        <w:pStyle w:val="Ttulo2"/>
        <w:rPr>
          <w:lang w:val="en-US"/>
        </w:rPr>
      </w:pPr>
      <w:bookmarkStart w:id="1426" w:name="_Toc20561940"/>
      <w:r>
        <w:rPr>
          <w:lang w:val="en-US"/>
        </w:rPr>
        <w:t>Trabalhos futuros</w:t>
      </w:r>
      <w:bookmarkEnd w:id="1426"/>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427" w:name="_Toc20561941"/>
      <w:r>
        <w:lastRenderedPageBreak/>
        <w:t>Referências</w:t>
      </w:r>
      <w:bookmarkEnd w:id="1427"/>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Change w:id="1428" w:author="Ryan Lemos" w:date="2019-09-28T11:38:00Z">
            <w:rPr>
              <w:noProof/>
            </w:rPr>
          </w:rPrChange>
        </w:rPr>
      </w:pPr>
      <w:r w:rsidRPr="00723C16">
        <w:rPr>
          <w:noProof/>
          <w:rPrChange w:id="1429" w:author="Ryan Lemos" w:date="2019-09-28T11:38:00Z">
            <w:rPr>
              <w:noProof/>
              <w:highlight w:val="yellow"/>
            </w:rPr>
          </w:rPrChange>
        </w:rPr>
        <w:t xml:space="preserve">ABREU, L. </w:t>
      </w:r>
      <w:r w:rsidRPr="00723C16">
        <w:rPr>
          <w:b/>
          <w:noProof/>
          <w:rPrChange w:id="1430" w:author="Ryan Lemos" w:date="2019-09-28T11:38:00Z">
            <w:rPr>
              <w:b/>
              <w:noProof/>
              <w:highlight w:val="yellow"/>
            </w:rPr>
          </w:rPrChange>
        </w:rPr>
        <w:t>TypeScript:</w:t>
      </w:r>
      <w:r w:rsidRPr="00723C16">
        <w:rPr>
          <w:noProof/>
          <w:rPrChange w:id="1431" w:author="Ryan Lemos" w:date="2019-09-28T11:38:00Z">
            <w:rPr>
              <w:noProof/>
              <w:highlight w:val="yellow"/>
            </w:rPr>
          </w:rPrChange>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Change w:id="1432" w:author="Ryan Lemos" w:date="2019-09-28T11:38:00Z">
            <w:rPr>
              <w:noProof/>
            </w:rPr>
          </w:rPrChange>
        </w:rPr>
      </w:pPr>
    </w:p>
    <w:p w14:paraId="534120EA" w14:textId="77777777" w:rsidR="00D339A1" w:rsidRPr="00723C16" w:rsidRDefault="00D339A1" w:rsidP="000809C2">
      <w:pPr>
        <w:spacing w:line="240" w:lineRule="auto"/>
        <w:ind w:firstLine="0"/>
        <w:jc w:val="left"/>
        <w:rPr>
          <w:noProof/>
          <w:rPrChange w:id="1433" w:author="Ryan Lemos" w:date="2019-09-28T11:38:00Z">
            <w:rPr>
              <w:noProof/>
            </w:rPr>
          </w:rPrChange>
        </w:rPr>
      </w:pPr>
      <w:r w:rsidRPr="00723C16">
        <w:rPr>
          <w:noProof/>
          <w:rPrChange w:id="1434" w:author="Ryan Lemos" w:date="2019-09-28T11:38:00Z">
            <w:rPr>
              <w:noProof/>
              <w:highlight w:val="yellow"/>
            </w:rPr>
          </w:rPrChange>
        </w:rPr>
        <w:t xml:space="preserve">ALVES, J. R. M. </w:t>
      </w:r>
      <w:r w:rsidRPr="00723C16">
        <w:rPr>
          <w:i/>
          <w:noProof/>
          <w:rPrChange w:id="1435" w:author="Ryan Lemos" w:date="2019-09-28T11:38:00Z">
            <w:rPr>
              <w:i/>
              <w:noProof/>
              <w:highlight w:val="yellow"/>
            </w:rPr>
          </w:rPrChange>
        </w:rPr>
        <w:t>et al.</w:t>
      </w:r>
      <w:r w:rsidRPr="00723C16">
        <w:rPr>
          <w:noProof/>
          <w:rPrChange w:id="1436" w:author="Ryan Lemos" w:date="2019-09-28T11:38:00Z">
            <w:rPr>
              <w:noProof/>
              <w:highlight w:val="yellow"/>
            </w:rPr>
          </w:rPrChange>
        </w:rPr>
        <w:t xml:space="preserve"> </w:t>
      </w:r>
      <w:r w:rsidRPr="00723C16">
        <w:rPr>
          <w:b/>
          <w:bCs/>
          <w:noProof/>
          <w:rPrChange w:id="1437" w:author="Ryan Lemos" w:date="2019-09-28T11:38:00Z">
            <w:rPr>
              <w:b/>
              <w:bCs/>
              <w:noProof/>
              <w:highlight w:val="yellow"/>
            </w:rPr>
          </w:rPrChange>
        </w:rPr>
        <w:t>Educação a Distância:</w:t>
      </w:r>
      <w:r w:rsidRPr="00723C16">
        <w:rPr>
          <w:noProof/>
          <w:rPrChange w:id="1438" w:author="Ryan Lemos" w:date="2019-09-28T11:38:00Z">
            <w:rPr>
              <w:noProof/>
              <w:highlight w:val="yellow"/>
            </w:rPr>
          </w:rPrChange>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Change w:id="1439" w:author="Ryan Lemos" w:date="2019-09-28T11:38:00Z">
            <w:rPr>
              <w:noProof/>
            </w:rPr>
          </w:rPrChange>
        </w:rPr>
      </w:pPr>
    </w:p>
    <w:p w14:paraId="6D77BCF4" w14:textId="77777777" w:rsidR="00D339A1" w:rsidRPr="00723C16" w:rsidRDefault="00D339A1" w:rsidP="000809C2">
      <w:pPr>
        <w:spacing w:line="240" w:lineRule="auto"/>
        <w:ind w:firstLine="0"/>
        <w:jc w:val="left"/>
        <w:rPr>
          <w:noProof/>
          <w:rPrChange w:id="1440" w:author="Ryan Lemos" w:date="2019-09-28T11:38:00Z">
            <w:rPr>
              <w:noProof/>
            </w:rPr>
          </w:rPrChange>
        </w:rPr>
      </w:pPr>
      <w:r w:rsidRPr="00723C16">
        <w:rPr>
          <w:noProof/>
          <w:rPrChange w:id="1441" w:author="Ryan Lemos" w:date="2019-09-28T11:38:00Z">
            <w:rPr>
              <w:noProof/>
              <w:highlight w:val="yellow"/>
            </w:rPr>
          </w:rPrChange>
        </w:rPr>
        <w:t xml:space="preserve">BABBEL. </w:t>
      </w:r>
      <w:r w:rsidRPr="00723C16">
        <w:rPr>
          <w:b/>
          <w:bCs/>
          <w:noProof/>
          <w:rPrChange w:id="1442" w:author="Ryan Lemos" w:date="2019-09-28T11:38:00Z">
            <w:rPr>
              <w:b/>
              <w:bCs/>
              <w:noProof/>
              <w:highlight w:val="yellow"/>
            </w:rPr>
          </w:rPrChange>
        </w:rPr>
        <w:t>Preços</w:t>
      </w:r>
      <w:r w:rsidR="00E44BB8" w:rsidRPr="00723C16">
        <w:rPr>
          <w:noProof/>
          <w:rPrChange w:id="1443" w:author="Ryan Lemos" w:date="2019-09-28T11:38:00Z">
            <w:rPr>
              <w:noProof/>
              <w:highlight w:val="yellow"/>
            </w:rPr>
          </w:rPrChange>
        </w:rPr>
        <w:t>.</w:t>
      </w:r>
      <w:r w:rsidRPr="00723C16">
        <w:rPr>
          <w:noProof/>
          <w:rPrChange w:id="1444" w:author="Ryan Lemos" w:date="2019-09-28T11:38:00Z">
            <w:rPr>
              <w:noProof/>
              <w:highlight w:val="yellow"/>
            </w:rPr>
          </w:rPrChange>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Change w:id="1445" w:author="Ryan Lemos" w:date="2019-09-28T11:38:00Z">
            <w:rPr>
              <w:noProof/>
            </w:rPr>
          </w:rPrChange>
        </w:rPr>
      </w:pPr>
    </w:p>
    <w:p w14:paraId="74FB352D" w14:textId="77777777" w:rsidR="00D339A1" w:rsidRPr="00723C16" w:rsidRDefault="00D339A1" w:rsidP="000809C2">
      <w:pPr>
        <w:spacing w:line="240" w:lineRule="auto"/>
        <w:ind w:firstLine="0"/>
        <w:jc w:val="left"/>
        <w:rPr>
          <w:noProof/>
          <w:rPrChange w:id="1446" w:author="Ryan Lemos" w:date="2019-09-28T11:38:00Z">
            <w:rPr>
              <w:noProof/>
            </w:rPr>
          </w:rPrChange>
        </w:rPr>
      </w:pPr>
      <w:r w:rsidRPr="00723C16">
        <w:rPr>
          <w:noProof/>
          <w:rPrChange w:id="1447" w:author="Ryan Lemos" w:date="2019-09-28T11:38:00Z">
            <w:rPr>
              <w:noProof/>
              <w:highlight w:val="yellow"/>
            </w:rPr>
          </w:rPrChange>
        </w:rPr>
        <w:t xml:space="preserve">BACICH, L. </w:t>
      </w:r>
      <w:r w:rsidRPr="00723C16">
        <w:rPr>
          <w:i/>
          <w:noProof/>
          <w:rPrChange w:id="1448" w:author="Ryan Lemos" w:date="2019-09-28T11:38:00Z">
            <w:rPr>
              <w:i/>
              <w:noProof/>
              <w:highlight w:val="yellow"/>
            </w:rPr>
          </w:rPrChange>
        </w:rPr>
        <w:t>et al</w:t>
      </w:r>
      <w:r w:rsidRPr="00723C16">
        <w:rPr>
          <w:noProof/>
          <w:rPrChange w:id="1449" w:author="Ryan Lemos" w:date="2019-09-28T11:38:00Z">
            <w:rPr>
              <w:noProof/>
              <w:highlight w:val="yellow"/>
            </w:rPr>
          </w:rPrChange>
        </w:rPr>
        <w:t xml:space="preserve">. </w:t>
      </w:r>
      <w:r w:rsidRPr="00723C16">
        <w:rPr>
          <w:b/>
          <w:bCs/>
          <w:noProof/>
          <w:rPrChange w:id="1450" w:author="Ryan Lemos" w:date="2019-09-28T11:38:00Z">
            <w:rPr>
              <w:b/>
              <w:bCs/>
              <w:noProof/>
              <w:highlight w:val="yellow"/>
            </w:rPr>
          </w:rPrChange>
        </w:rPr>
        <w:t>Ensino Híbrido:</w:t>
      </w:r>
      <w:r w:rsidRPr="00723C16">
        <w:rPr>
          <w:noProof/>
          <w:rPrChange w:id="1451" w:author="Ryan Lemos" w:date="2019-09-28T11:38:00Z">
            <w:rPr>
              <w:noProof/>
              <w:highlight w:val="yellow"/>
            </w:rPr>
          </w:rPrChange>
        </w:rPr>
        <w:t xml:space="preserve"> Personalização e tecnologia na educação. Porto Alegre: Penso, 2015.</w:t>
      </w:r>
    </w:p>
    <w:p w14:paraId="6433EA32" w14:textId="77777777" w:rsidR="00D339A1" w:rsidRPr="00723C16" w:rsidRDefault="00D339A1" w:rsidP="000809C2">
      <w:pPr>
        <w:spacing w:line="240" w:lineRule="auto"/>
        <w:ind w:firstLine="0"/>
        <w:jc w:val="left"/>
        <w:rPr>
          <w:noProof/>
          <w:rPrChange w:id="1452" w:author="Ryan Lemos" w:date="2019-09-28T11:38:00Z">
            <w:rPr>
              <w:noProof/>
            </w:rPr>
          </w:rPrChange>
        </w:rPr>
      </w:pPr>
    </w:p>
    <w:p w14:paraId="36AC5AE7" w14:textId="77777777" w:rsidR="00D339A1" w:rsidRPr="00723C16" w:rsidRDefault="00D339A1" w:rsidP="000809C2">
      <w:pPr>
        <w:spacing w:line="240" w:lineRule="auto"/>
        <w:ind w:firstLine="0"/>
        <w:jc w:val="left"/>
        <w:rPr>
          <w:noProof/>
          <w:rPrChange w:id="1453" w:author="Ryan Lemos" w:date="2019-09-28T11:38:00Z">
            <w:rPr>
              <w:noProof/>
            </w:rPr>
          </w:rPrChange>
        </w:rPr>
      </w:pPr>
      <w:r w:rsidRPr="00723C16">
        <w:rPr>
          <w:noProof/>
          <w:rPrChange w:id="1454" w:author="Ryan Lemos" w:date="2019-09-28T11:38:00Z">
            <w:rPr>
              <w:noProof/>
              <w:highlight w:val="yellow"/>
            </w:rPr>
          </w:rPrChange>
        </w:rPr>
        <w:t xml:space="preserve">BARANAUSKAS, M. C. C.; ROCHA, H. V. D. </w:t>
      </w:r>
      <w:r w:rsidRPr="00723C16">
        <w:rPr>
          <w:b/>
          <w:bCs/>
          <w:noProof/>
          <w:rPrChange w:id="1455" w:author="Ryan Lemos" w:date="2019-09-28T11:38:00Z">
            <w:rPr>
              <w:b/>
              <w:bCs/>
              <w:noProof/>
              <w:highlight w:val="yellow"/>
            </w:rPr>
          </w:rPrChange>
        </w:rPr>
        <w:t>Design e Avaliação de Interfaces Humano-Computador</w:t>
      </w:r>
      <w:r w:rsidRPr="00723C16">
        <w:rPr>
          <w:noProof/>
          <w:rPrChange w:id="1456" w:author="Ryan Lemos" w:date="2019-09-28T11:38:00Z">
            <w:rPr>
              <w:noProof/>
              <w:highlight w:val="yellow"/>
            </w:rPr>
          </w:rPrChange>
        </w:rPr>
        <w:t>. Campinas: UNIVERSIDADE ESTADUAL DE CAMPINAS, 2003.</w:t>
      </w:r>
      <w:r w:rsidR="005B5EC4" w:rsidRPr="00723C16">
        <w:rPr>
          <w:noProof/>
          <w:rPrChange w:id="1457" w:author="Ryan Lemos" w:date="2019-09-28T11:38:00Z">
            <w:rPr>
              <w:noProof/>
              <w:highlight w:val="yellow"/>
            </w:rPr>
          </w:rPrChange>
        </w:rPr>
        <w:t xml:space="preserve"> Disponível em</w:t>
      </w:r>
      <w:r w:rsidR="00D21BE3" w:rsidRPr="00723C16">
        <w:rPr>
          <w:noProof/>
          <w:rPrChange w:id="1458" w:author="Ryan Lemos" w:date="2019-09-28T11:38:00Z">
            <w:rPr>
              <w:noProof/>
              <w:highlight w:val="yellow"/>
            </w:rPr>
          </w:rPrChange>
        </w:rPr>
        <w:t>:</w:t>
      </w:r>
      <w:r w:rsidR="005B5EC4" w:rsidRPr="00723C16">
        <w:rPr>
          <w:noProof/>
          <w:rPrChange w:id="1459" w:author="Ryan Lemos" w:date="2019-09-28T11:38:00Z">
            <w:rPr>
              <w:noProof/>
              <w:highlight w:val="yellow"/>
            </w:rPr>
          </w:rPrChange>
        </w:rPr>
        <w:t xml:space="preserve"> &lt;https://www.nied.unicamp.br/biblioteca/design-e-avaliacao-de-interfaces-humano-computador/ &gt; Acesso em:</w:t>
      </w:r>
      <w:r w:rsidR="00F85EFB" w:rsidRPr="00723C16">
        <w:rPr>
          <w:noProof/>
          <w:rPrChange w:id="1460" w:author="Ryan Lemos" w:date="2019-09-28T11:38:00Z">
            <w:rPr>
              <w:noProof/>
              <w:highlight w:val="yellow"/>
            </w:rPr>
          </w:rPrChange>
        </w:rPr>
        <w:t xml:space="preserve"> 22</w:t>
      </w:r>
      <w:r w:rsidR="00F0748E" w:rsidRPr="00723C16">
        <w:rPr>
          <w:noProof/>
          <w:rPrChange w:id="1461" w:author="Ryan Lemos" w:date="2019-09-28T11:38:00Z">
            <w:rPr>
              <w:noProof/>
              <w:highlight w:val="yellow"/>
            </w:rPr>
          </w:rPrChange>
        </w:rPr>
        <w:t xml:space="preserve"> </w:t>
      </w:r>
      <w:r w:rsidR="00F85EFB" w:rsidRPr="00723C16">
        <w:rPr>
          <w:noProof/>
          <w:rPrChange w:id="1462" w:author="Ryan Lemos" w:date="2019-09-28T11:38:00Z">
            <w:rPr>
              <w:noProof/>
              <w:highlight w:val="yellow"/>
            </w:rPr>
          </w:rPrChange>
        </w:rPr>
        <w:t>set. 2018.</w:t>
      </w:r>
    </w:p>
    <w:p w14:paraId="7042880D" w14:textId="77777777" w:rsidR="00D339A1" w:rsidRPr="00723C16" w:rsidRDefault="00D339A1" w:rsidP="000809C2">
      <w:pPr>
        <w:spacing w:line="240" w:lineRule="auto"/>
        <w:ind w:firstLine="0"/>
        <w:jc w:val="left"/>
        <w:rPr>
          <w:noProof/>
          <w:rPrChange w:id="1463" w:author="Ryan Lemos" w:date="2019-09-28T11:38:00Z">
            <w:rPr>
              <w:noProof/>
            </w:rPr>
          </w:rPrChange>
        </w:rPr>
      </w:pPr>
    </w:p>
    <w:p w14:paraId="436A48F1" w14:textId="77777777" w:rsidR="00D339A1" w:rsidRPr="00723C16" w:rsidRDefault="00D339A1" w:rsidP="000809C2">
      <w:pPr>
        <w:spacing w:line="240" w:lineRule="auto"/>
        <w:ind w:firstLine="0"/>
        <w:jc w:val="left"/>
        <w:rPr>
          <w:noProof/>
          <w:rPrChange w:id="1464" w:author="Ryan Lemos" w:date="2019-09-28T11:38:00Z">
            <w:rPr>
              <w:noProof/>
            </w:rPr>
          </w:rPrChange>
        </w:rPr>
      </w:pPr>
      <w:r w:rsidRPr="00723C16">
        <w:rPr>
          <w:noProof/>
          <w:rPrChange w:id="1465" w:author="Ryan Lemos" w:date="2019-09-28T11:38:00Z">
            <w:rPr>
              <w:noProof/>
              <w:highlight w:val="yellow"/>
            </w:rPr>
          </w:rPrChange>
        </w:rPr>
        <w:t xml:space="preserve">CAELUM. </w:t>
      </w:r>
      <w:r w:rsidRPr="00723C16">
        <w:rPr>
          <w:b/>
          <w:bCs/>
          <w:noProof/>
          <w:rPrChange w:id="1466" w:author="Ryan Lemos" w:date="2019-09-28T11:38:00Z">
            <w:rPr>
              <w:b/>
              <w:bCs/>
              <w:noProof/>
              <w:highlight w:val="yellow"/>
            </w:rPr>
          </w:rPrChange>
        </w:rPr>
        <w:t>Desenvolvimento Web com HTML, CSS e JavaScript</w:t>
      </w:r>
      <w:r w:rsidRPr="00723C16">
        <w:rPr>
          <w:noProof/>
          <w:rPrChange w:id="1467" w:author="Ryan Lemos" w:date="2019-09-28T11:38:00Z">
            <w:rPr>
              <w:noProof/>
              <w:highlight w:val="yellow"/>
            </w:rPr>
          </w:rPrChange>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Change w:id="1468" w:author="Ryan Lemos" w:date="2019-09-28T11:38:00Z">
            <w:rPr>
              <w:noProof/>
            </w:rPr>
          </w:rPrChange>
        </w:rPr>
      </w:pPr>
    </w:p>
    <w:p w14:paraId="5F498411" w14:textId="77777777" w:rsidR="00D339A1" w:rsidRPr="00723C16" w:rsidRDefault="00D339A1" w:rsidP="000809C2">
      <w:pPr>
        <w:spacing w:line="240" w:lineRule="auto"/>
        <w:ind w:firstLine="0"/>
        <w:jc w:val="left"/>
        <w:rPr>
          <w:noProof/>
          <w:rPrChange w:id="1469" w:author="Ryan Lemos" w:date="2019-09-28T11:38:00Z">
            <w:rPr>
              <w:noProof/>
            </w:rPr>
          </w:rPrChange>
        </w:rPr>
      </w:pPr>
      <w:r w:rsidRPr="00723C16">
        <w:rPr>
          <w:noProof/>
          <w:rPrChange w:id="1470" w:author="Ryan Lemos" w:date="2019-09-28T11:38:00Z">
            <w:rPr>
              <w:noProof/>
              <w:highlight w:val="yellow"/>
            </w:rPr>
          </w:rPrChange>
        </w:rPr>
        <w:t xml:space="preserve">CAMPOS, A. L. N. </w:t>
      </w:r>
      <w:r w:rsidRPr="00723C16">
        <w:rPr>
          <w:b/>
          <w:bCs/>
          <w:noProof/>
          <w:rPrChange w:id="1471" w:author="Ryan Lemos" w:date="2019-09-28T11:38:00Z">
            <w:rPr>
              <w:b/>
              <w:bCs/>
              <w:noProof/>
              <w:highlight w:val="yellow"/>
            </w:rPr>
          </w:rPrChange>
        </w:rPr>
        <w:t>Modelagem de Processos com BPMN</w:t>
      </w:r>
      <w:r w:rsidRPr="00723C16">
        <w:rPr>
          <w:noProof/>
          <w:rPrChange w:id="1472" w:author="Ryan Lemos" w:date="2019-09-28T11:38:00Z">
            <w:rPr>
              <w:noProof/>
              <w:highlight w:val="yellow"/>
            </w:rPr>
          </w:rPrChange>
        </w:rPr>
        <w:t>. 2. ed. Rio de Janeiro: Brasport, 2014.</w:t>
      </w:r>
    </w:p>
    <w:p w14:paraId="225C6375" w14:textId="77777777" w:rsidR="00D339A1" w:rsidRPr="00723C16" w:rsidRDefault="00D339A1" w:rsidP="000809C2">
      <w:pPr>
        <w:spacing w:line="240" w:lineRule="auto"/>
        <w:ind w:firstLine="0"/>
        <w:jc w:val="left"/>
        <w:rPr>
          <w:noProof/>
          <w:rPrChange w:id="1473" w:author="Ryan Lemos" w:date="2019-09-28T11:38:00Z">
            <w:rPr>
              <w:noProof/>
            </w:rPr>
          </w:rPrChange>
        </w:rPr>
      </w:pPr>
    </w:p>
    <w:p w14:paraId="4D604CD4" w14:textId="77777777" w:rsidR="00D339A1" w:rsidRPr="00723C16" w:rsidRDefault="00D339A1" w:rsidP="000809C2">
      <w:pPr>
        <w:spacing w:line="240" w:lineRule="auto"/>
        <w:ind w:firstLine="0"/>
        <w:jc w:val="left"/>
        <w:rPr>
          <w:noProof/>
          <w:rPrChange w:id="1474" w:author="Ryan Lemos" w:date="2019-09-28T11:38:00Z">
            <w:rPr>
              <w:noProof/>
            </w:rPr>
          </w:rPrChange>
        </w:rPr>
      </w:pPr>
      <w:r w:rsidRPr="00723C16">
        <w:rPr>
          <w:noProof/>
          <w:rPrChange w:id="1475" w:author="Ryan Lemos" w:date="2019-09-28T11:38:00Z">
            <w:rPr>
              <w:noProof/>
              <w:highlight w:val="yellow"/>
            </w:rPr>
          </w:rPrChange>
        </w:rPr>
        <w:t xml:space="preserve">CARVALHO, V. </w:t>
      </w:r>
      <w:r w:rsidRPr="00723C16">
        <w:rPr>
          <w:b/>
          <w:bCs/>
          <w:noProof/>
          <w:rPrChange w:id="1476" w:author="Ryan Lemos" w:date="2019-09-28T11:38:00Z">
            <w:rPr>
              <w:b/>
              <w:bCs/>
              <w:noProof/>
              <w:highlight w:val="yellow"/>
            </w:rPr>
          </w:rPrChange>
        </w:rPr>
        <w:t>MySQL:</w:t>
      </w:r>
      <w:r w:rsidRPr="00723C16">
        <w:rPr>
          <w:noProof/>
          <w:rPrChange w:id="1477" w:author="Ryan Lemos" w:date="2019-09-28T11:38:00Z">
            <w:rPr>
              <w:noProof/>
              <w:highlight w:val="yellow"/>
            </w:rPr>
          </w:rPrChange>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Change w:id="1478" w:author="Ryan Lemos" w:date="2019-09-28T11:38:00Z">
            <w:rPr>
              <w:noProof/>
            </w:rPr>
          </w:rPrChange>
        </w:rPr>
      </w:pPr>
    </w:p>
    <w:p w14:paraId="2929973B" w14:textId="77777777" w:rsidR="00D339A1" w:rsidRPr="00723C16" w:rsidRDefault="00D339A1" w:rsidP="000809C2">
      <w:pPr>
        <w:spacing w:line="240" w:lineRule="auto"/>
        <w:ind w:firstLine="0"/>
        <w:jc w:val="left"/>
        <w:rPr>
          <w:noProof/>
          <w:rPrChange w:id="1479" w:author="Ryan Lemos" w:date="2019-09-28T11:38:00Z">
            <w:rPr>
              <w:noProof/>
            </w:rPr>
          </w:rPrChange>
        </w:rPr>
      </w:pPr>
      <w:r w:rsidRPr="00723C16">
        <w:rPr>
          <w:noProof/>
          <w:rPrChange w:id="1480" w:author="Ryan Lemos" w:date="2019-09-28T11:38:00Z">
            <w:rPr>
              <w:noProof/>
              <w:highlight w:val="yellow"/>
            </w:rPr>
          </w:rPrChange>
        </w:rPr>
        <w:t xml:space="preserve">CCAA. </w:t>
      </w:r>
      <w:r w:rsidRPr="00723C16">
        <w:rPr>
          <w:b/>
          <w:bCs/>
          <w:noProof/>
          <w:rPrChange w:id="1481" w:author="Ryan Lemos" w:date="2019-09-28T11:38:00Z">
            <w:rPr>
              <w:b/>
              <w:bCs/>
              <w:noProof/>
              <w:highlight w:val="yellow"/>
            </w:rPr>
          </w:rPrChange>
        </w:rPr>
        <w:t>Espaço CCAA Aluno</w:t>
      </w:r>
      <w:r w:rsidR="00E44BB8" w:rsidRPr="00723C16">
        <w:rPr>
          <w:noProof/>
          <w:rPrChange w:id="1482" w:author="Ryan Lemos" w:date="2019-09-28T11:38:00Z">
            <w:rPr>
              <w:noProof/>
              <w:highlight w:val="yellow"/>
            </w:rPr>
          </w:rPrChange>
        </w:rPr>
        <w:t>.</w:t>
      </w:r>
      <w:r w:rsidRPr="00723C16">
        <w:rPr>
          <w:noProof/>
          <w:rPrChange w:id="1483" w:author="Ryan Lemos" w:date="2019-09-28T11:38:00Z">
            <w:rPr>
              <w:noProof/>
              <w:highlight w:val="yellow"/>
            </w:rPr>
          </w:rPrChange>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Change w:id="1484" w:author="Ryan Lemos" w:date="2019-09-28T11:38:00Z">
            <w:rPr>
              <w:noProof/>
            </w:rPr>
          </w:rPrChange>
        </w:rPr>
      </w:pPr>
    </w:p>
    <w:p w14:paraId="54033FEC" w14:textId="161D6FA0" w:rsidR="00C00F6E" w:rsidRPr="00723C16" w:rsidRDefault="00C00F6E" w:rsidP="000809C2">
      <w:pPr>
        <w:spacing w:line="240" w:lineRule="auto"/>
        <w:ind w:firstLine="0"/>
        <w:jc w:val="left"/>
        <w:rPr>
          <w:noProof/>
          <w:lang w:val="en-US"/>
          <w:rPrChange w:id="1485" w:author="Ryan Lemos" w:date="2019-09-28T11:38:00Z">
            <w:rPr>
              <w:noProof/>
              <w:lang w:val="en-US"/>
            </w:rPr>
          </w:rPrChange>
        </w:rPr>
      </w:pPr>
      <w:r w:rsidRPr="00723C16">
        <w:rPr>
          <w:noProof/>
          <w:rPrChange w:id="1486" w:author="Ryan Lemos" w:date="2019-09-28T11:38:00Z">
            <w:rPr>
              <w:noProof/>
              <w:highlight w:val="yellow"/>
            </w:rPr>
          </w:rPrChange>
        </w:rPr>
        <w:t xml:space="preserve">CKEDITOR. </w:t>
      </w:r>
      <w:r w:rsidRPr="00723C16">
        <w:rPr>
          <w:b/>
          <w:noProof/>
          <w:rPrChange w:id="1487" w:author="Ryan Lemos" w:date="2019-09-28T11:38:00Z">
            <w:rPr>
              <w:b/>
              <w:noProof/>
              <w:highlight w:val="yellow"/>
            </w:rPr>
          </w:rPrChange>
        </w:rPr>
        <w:t>CKEditor Ecosystem</w:t>
      </w:r>
      <w:r w:rsidRPr="00723C16">
        <w:rPr>
          <w:noProof/>
          <w:rPrChange w:id="1488" w:author="Ryan Lemos" w:date="2019-09-28T11:38:00Z">
            <w:rPr>
              <w:noProof/>
              <w:highlight w:val="yellow"/>
            </w:rPr>
          </w:rPrChange>
        </w:rPr>
        <w:t xml:space="preserve">. 2019. Disponível em: &lt;https://ckeditor.com/&gt;. </w:t>
      </w:r>
      <w:r w:rsidRPr="00723C16">
        <w:rPr>
          <w:noProof/>
          <w:lang w:val="en-US"/>
          <w:rPrChange w:id="1489" w:author="Ryan Lemos" w:date="2019-09-28T11:38:00Z">
            <w:rPr>
              <w:noProof/>
              <w:highlight w:val="yellow"/>
              <w:lang w:val="en-US"/>
            </w:rPr>
          </w:rPrChange>
        </w:rPr>
        <w:t xml:space="preserve">Acesso em: </w:t>
      </w:r>
      <w:r w:rsidR="00CF506D" w:rsidRPr="00723C16">
        <w:rPr>
          <w:noProof/>
          <w:lang w:val="en-US"/>
          <w:rPrChange w:id="1490" w:author="Ryan Lemos" w:date="2019-09-28T11:38:00Z">
            <w:rPr>
              <w:noProof/>
              <w:highlight w:val="yellow"/>
              <w:lang w:val="en-US"/>
            </w:rPr>
          </w:rPrChange>
        </w:rPr>
        <w:t>02 mai</w:t>
      </w:r>
      <w:r w:rsidR="0053624F" w:rsidRPr="00723C16">
        <w:rPr>
          <w:noProof/>
          <w:lang w:val="en-US"/>
          <w:rPrChange w:id="1491" w:author="Ryan Lemos" w:date="2019-09-28T11:38:00Z">
            <w:rPr>
              <w:noProof/>
              <w:highlight w:val="yellow"/>
              <w:lang w:val="en-US"/>
            </w:rPr>
          </w:rPrChange>
        </w:rPr>
        <w:t>o</w:t>
      </w:r>
      <w:r w:rsidR="00CF506D" w:rsidRPr="00723C16">
        <w:rPr>
          <w:noProof/>
          <w:lang w:val="en-US"/>
          <w:rPrChange w:id="1492" w:author="Ryan Lemos" w:date="2019-09-28T11:38:00Z">
            <w:rPr>
              <w:noProof/>
              <w:highlight w:val="yellow"/>
              <w:lang w:val="en-US"/>
            </w:rPr>
          </w:rPrChange>
        </w:rPr>
        <w:t xml:space="preserve"> 2019.</w:t>
      </w:r>
    </w:p>
    <w:p w14:paraId="1BB81E66" w14:textId="77777777" w:rsidR="00D339A1" w:rsidRPr="00723C16" w:rsidRDefault="00D339A1" w:rsidP="000809C2">
      <w:pPr>
        <w:spacing w:line="240" w:lineRule="auto"/>
        <w:ind w:firstLine="0"/>
        <w:jc w:val="left"/>
        <w:rPr>
          <w:noProof/>
          <w:lang w:val="en-US"/>
          <w:rPrChange w:id="1493" w:author="Ryan Lemos" w:date="2019-09-28T11:38:00Z">
            <w:rPr>
              <w:noProof/>
              <w:lang w:val="en-US"/>
            </w:rPr>
          </w:rPrChange>
        </w:rPr>
      </w:pPr>
    </w:p>
    <w:p w14:paraId="0172E47C" w14:textId="77777777" w:rsidR="00D339A1" w:rsidRPr="00723C16" w:rsidRDefault="00D339A1" w:rsidP="000809C2">
      <w:pPr>
        <w:spacing w:line="240" w:lineRule="auto"/>
        <w:ind w:firstLine="0"/>
        <w:jc w:val="left"/>
        <w:rPr>
          <w:noProof/>
          <w:lang w:val="en-US"/>
          <w:rPrChange w:id="1494" w:author="Ryan Lemos" w:date="2019-09-28T11:38:00Z">
            <w:rPr>
              <w:noProof/>
              <w:lang w:val="en-US"/>
            </w:rPr>
          </w:rPrChange>
        </w:rPr>
      </w:pPr>
      <w:r w:rsidRPr="00723C16">
        <w:rPr>
          <w:noProof/>
          <w:lang w:val="en-US"/>
          <w:rPrChange w:id="1495" w:author="Ryan Lemos" w:date="2019-09-28T11:38:00Z">
            <w:rPr>
              <w:noProof/>
              <w:highlight w:val="yellow"/>
              <w:lang w:val="en-US"/>
            </w:rPr>
          </w:rPrChange>
        </w:rPr>
        <w:t xml:space="preserve">CROCKFORD, D. </w:t>
      </w:r>
      <w:r w:rsidRPr="00723C16">
        <w:rPr>
          <w:b/>
          <w:bCs/>
          <w:noProof/>
          <w:lang w:val="en-US"/>
          <w:rPrChange w:id="1496" w:author="Ryan Lemos" w:date="2019-09-28T11:38:00Z">
            <w:rPr>
              <w:b/>
              <w:bCs/>
              <w:noProof/>
              <w:highlight w:val="yellow"/>
              <w:lang w:val="en-US"/>
            </w:rPr>
          </w:rPrChange>
        </w:rPr>
        <w:t>JavaScript:</w:t>
      </w:r>
      <w:r w:rsidRPr="00723C16">
        <w:rPr>
          <w:noProof/>
          <w:lang w:val="en-US"/>
          <w:rPrChange w:id="1497" w:author="Ryan Lemos" w:date="2019-09-28T11:38:00Z">
            <w:rPr>
              <w:noProof/>
              <w:highlight w:val="yellow"/>
              <w:lang w:val="en-US"/>
            </w:rPr>
          </w:rPrChange>
        </w:rPr>
        <w:t xml:space="preserve"> The Good Parts. Sebastopol: O'Reilly, 2008.</w:t>
      </w:r>
      <w:r w:rsidR="000158A8" w:rsidRPr="00723C16">
        <w:rPr>
          <w:noProof/>
          <w:lang w:val="en-US"/>
          <w:rPrChange w:id="1498" w:author="Ryan Lemos" w:date="2019-09-28T11:38:00Z">
            <w:rPr>
              <w:noProof/>
              <w:lang w:val="en-US"/>
            </w:rPr>
          </w:rPrChange>
        </w:rPr>
        <w:t xml:space="preserve"> </w:t>
      </w:r>
    </w:p>
    <w:p w14:paraId="2FB409B8" w14:textId="77777777" w:rsidR="00D339A1" w:rsidRPr="00723C16" w:rsidRDefault="00D339A1" w:rsidP="000809C2">
      <w:pPr>
        <w:spacing w:line="240" w:lineRule="auto"/>
        <w:ind w:firstLine="0"/>
        <w:jc w:val="left"/>
        <w:rPr>
          <w:noProof/>
          <w:lang w:val="en-US"/>
          <w:rPrChange w:id="1499" w:author="Ryan Lemos" w:date="2019-09-28T11:38:00Z">
            <w:rPr>
              <w:noProof/>
              <w:lang w:val="en-US"/>
            </w:rPr>
          </w:rPrChange>
        </w:rPr>
      </w:pPr>
    </w:p>
    <w:p w14:paraId="28E592D1" w14:textId="77777777" w:rsidR="00D339A1" w:rsidRPr="00723C16" w:rsidRDefault="00D339A1" w:rsidP="000809C2">
      <w:pPr>
        <w:spacing w:line="240" w:lineRule="auto"/>
        <w:ind w:firstLine="0"/>
        <w:jc w:val="left"/>
        <w:rPr>
          <w:noProof/>
          <w:rPrChange w:id="1500" w:author="Ryan Lemos" w:date="2019-09-28T11:38:00Z">
            <w:rPr>
              <w:noProof/>
            </w:rPr>
          </w:rPrChange>
        </w:rPr>
      </w:pPr>
      <w:r w:rsidRPr="00723C16">
        <w:rPr>
          <w:noProof/>
          <w:rPrChange w:id="1501" w:author="Ryan Lemos" w:date="2019-09-28T11:38:00Z">
            <w:rPr>
              <w:noProof/>
              <w:highlight w:val="yellow"/>
            </w:rPr>
          </w:rPrChange>
        </w:rPr>
        <w:t xml:space="preserve">DIAS, D. D. S.; SILVA, M. F. D. </w:t>
      </w:r>
      <w:r w:rsidRPr="00723C16">
        <w:rPr>
          <w:b/>
          <w:bCs/>
          <w:noProof/>
          <w:rPrChange w:id="1502" w:author="Ryan Lemos" w:date="2019-09-28T11:38:00Z">
            <w:rPr>
              <w:b/>
              <w:bCs/>
              <w:noProof/>
              <w:highlight w:val="yellow"/>
            </w:rPr>
          </w:rPrChange>
        </w:rPr>
        <w:t>Como escrever uma monografia:</w:t>
      </w:r>
      <w:r w:rsidRPr="00723C16">
        <w:rPr>
          <w:noProof/>
          <w:rPrChange w:id="1503" w:author="Ryan Lemos" w:date="2019-09-28T11:38:00Z">
            <w:rPr>
              <w:noProof/>
              <w:highlight w:val="yellow"/>
            </w:rPr>
          </w:rPrChange>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Change w:id="1504" w:author="Ryan Lemos" w:date="2019-09-28T11:38:00Z">
            <w:rPr>
              <w:noProof/>
            </w:rPr>
          </w:rPrChange>
        </w:rPr>
      </w:pPr>
    </w:p>
    <w:p w14:paraId="0B53137A" w14:textId="77777777" w:rsidR="00D339A1" w:rsidRPr="00723C16" w:rsidRDefault="00D339A1" w:rsidP="000809C2">
      <w:pPr>
        <w:spacing w:line="240" w:lineRule="auto"/>
        <w:ind w:firstLine="0"/>
        <w:jc w:val="left"/>
        <w:rPr>
          <w:noProof/>
          <w:rPrChange w:id="1505" w:author="Ryan Lemos" w:date="2019-09-28T11:38:00Z">
            <w:rPr>
              <w:noProof/>
            </w:rPr>
          </w:rPrChange>
        </w:rPr>
      </w:pPr>
      <w:r w:rsidRPr="00723C16">
        <w:rPr>
          <w:noProof/>
          <w:rPrChange w:id="1506" w:author="Ryan Lemos" w:date="2019-09-28T11:38:00Z">
            <w:rPr>
              <w:noProof/>
              <w:highlight w:val="yellow"/>
            </w:rPr>
          </w:rPrChange>
        </w:rPr>
        <w:t xml:space="preserve">DUOLINGO. </w:t>
      </w:r>
      <w:r w:rsidRPr="00723C16">
        <w:rPr>
          <w:b/>
          <w:bCs/>
          <w:noProof/>
          <w:rPrChange w:id="1507" w:author="Ryan Lemos" w:date="2019-09-28T11:38:00Z">
            <w:rPr>
              <w:b/>
              <w:bCs/>
              <w:noProof/>
              <w:highlight w:val="yellow"/>
            </w:rPr>
          </w:rPrChange>
        </w:rPr>
        <w:t>Aprenda idiomas de graça. Para sempre</w:t>
      </w:r>
      <w:r w:rsidRPr="00723C16">
        <w:rPr>
          <w:noProof/>
          <w:rPrChange w:id="1508" w:author="Ryan Lemos" w:date="2019-09-28T11:38:00Z">
            <w:rPr>
              <w:noProof/>
              <w:highlight w:val="yellow"/>
            </w:rPr>
          </w:rPrChange>
        </w:rPr>
        <w:t>, sd. Disponível em: &lt;https://pt.duolingo.com/&gt;. Acesso em: 23 ago. 2018.</w:t>
      </w:r>
    </w:p>
    <w:p w14:paraId="0D1ED6B3" w14:textId="77777777" w:rsidR="00D339A1" w:rsidRPr="00723C16" w:rsidRDefault="00D339A1" w:rsidP="000809C2">
      <w:pPr>
        <w:spacing w:line="240" w:lineRule="auto"/>
        <w:ind w:firstLine="0"/>
        <w:jc w:val="left"/>
        <w:rPr>
          <w:noProof/>
          <w:rPrChange w:id="1509" w:author="Ryan Lemos" w:date="2019-09-28T11:38:00Z">
            <w:rPr>
              <w:noProof/>
            </w:rPr>
          </w:rPrChange>
        </w:rPr>
      </w:pPr>
    </w:p>
    <w:p w14:paraId="731F42AA" w14:textId="77777777" w:rsidR="00D339A1" w:rsidRPr="00723C16" w:rsidRDefault="00D339A1" w:rsidP="000809C2">
      <w:pPr>
        <w:spacing w:line="240" w:lineRule="auto"/>
        <w:ind w:firstLine="0"/>
        <w:jc w:val="left"/>
        <w:rPr>
          <w:noProof/>
          <w:rPrChange w:id="1510" w:author="Ryan Lemos" w:date="2019-09-28T11:38:00Z">
            <w:rPr>
              <w:noProof/>
            </w:rPr>
          </w:rPrChange>
        </w:rPr>
      </w:pPr>
      <w:r w:rsidRPr="00723C16">
        <w:rPr>
          <w:noProof/>
          <w:rPrChange w:id="1511" w:author="Ryan Lemos" w:date="2019-09-28T11:38:00Z">
            <w:rPr>
              <w:noProof/>
              <w:highlight w:val="yellow"/>
            </w:rPr>
          </w:rPrChange>
        </w:rPr>
        <w:t xml:space="preserve">ELMASRI, R.; NAVATHE, S. B. </w:t>
      </w:r>
      <w:r w:rsidRPr="00723C16">
        <w:rPr>
          <w:b/>
          <w:bCs/>
          <w:noProof/>
          <w:rPrChange w:id="1512" w:author="Ryan Lemos" w:date="2019-09-28T11:38:00Z">
            <w:rPr>
              <w:b/>
              <w:bCs/>
              <w:noProof/>
              <w:highlight w:val="yellow"/>
            </w:rPr>
          </w:rPrChange>
        </w:rPr>
        <w:t>Sistemas de Banco de Dados</w:t>
      </w:r>
      <w:r w:rsidRPr="00723C16">
        <w:rPr>
          <w:noProof/>
          <w:rPrChange w:id="1513" w:author="Ryan Lemos" w:date="2019-09-28T11:38:00Z">
            <w:rPr>
              <w:noProof/>
              <w:highlight w:val="yellow"/>
            </w:rPr>
          </w:rPrChange>
        </w:rPr>
        <w:t>. 6. ed. São Paulo: Pearson Education, 2011.</w:t>
      </w:r>
    </w:p>
    <w:p w14:paraId="114D6DB5" w14:textId="77777777" w:rsidR="00D339A1" w:rsidRPr="00723C16" w:rsidRDefault="00D339A1" w:rsidP="000809C2">
      <w:pPr>
        <w:spacing w:line="240" w:lineRule="auto"/>
        <w:ind w:firstLine="0"/>
        <w:jc w:val="left"/>
        <w:rPr>
          <w:noProof/>
          <w:rPrChange w:id="1514" w:author="Ryan Lemos" w:date="2019-09-28T11:38:00Z">
            <w:rPr>
              <w:noProof/>
            </w:rPr>
          </w:rPrChange>
        </w:rPr>
      </w:pPr>
    </w:p>
    <w:p w14:paraId="627670E0" w14:textId="77777777" w:rsidR="00D339A1" w:rsidRPr="00723C16" w:rsidRDefault="00D339A1" w:rsidP="000809C2">
      <w:pPr>
        <w:spacing w:line="240" w:lineRule="auto"/>
        <w:ind w:firstLine="0"/>
        <w:jc w:val="left"/>
        <w:rPr>
          <w:noProof/>
          <w:rPrChange w:id="1515" w:author="Ryan Lemos" w:date="2019-09-28T11:38:00Z">
            <w:rPr>
              <w:noProof/>
            </w:rPr>
          </w:rPrChange>
        </w:rPr>
      </w:pPr>
      <w:r w:rsidRPr="00723C16">
        <w:rPr>
          <w:noProof/>
          <w:rPrChange w:id="1516" w:author="Ryan Lemos" w:date="2019-09-28T11:38:00Z">
            <w:rPr>
              <w:noProof/>
              <w:highlight w:val="yellow"/>
            </w:rPr>
          </w:rPrChange>
        </w:rPr>
        <w:t xml:space="preserve">FERREIRA, A. B. D. H. </w:t>
      </w:r>
      <w:r w:rsidRPr="00723C16">
        <w:rPr>
          <w:b/>
          <w:bCs/>
          <w:noProof/>
          <w:rPrChange w:id="1517" w:author="Ryan Lemos" w:date="2019-09-28T11:38:00Z">
            <w:rPr>
              <w:b/>
              <w:bCs/>
              <w:noProof/>
              <w:highlight w:val="yellow"/>
            </w:rPr>
          </w:rPrChange>
        </w:rPr>
        <w:t>Mini Aurélio Século XXI:</w:t>
      </w:r>
      <w:r w:rsidRPr="00723C16">
        <w:rPr>
          <w:noProof/>
          <w:rPrChange w:id="1518" w:author="Ryan Lemos" w:date="2019-09-28T11:38:00Z">
            <w:rPr>
              <w:noProof/>
              <w:highlight w:val="yellow"/>
            </w:rPr>
          </w:rPrChange>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Change w:id="1519" w:author="Ryan Lemos" w:date="2019-09-28T11:38:00Z">
            <w:rPr>
              <w:noProof/>
            </w:rPr>
          </w:rPrChange>
        </w:rPr>
      </w:pPr>
    </w:p>
    <w:p w14:paraId="7065709D" w14:textId="72035BA9" w:rsidR="00D339A1" w:rsidRPr="00723C16" w:rsidRDefault="00D339A1" w:rsidP="000809C2">
      <w:pPr>
        <w:spacing w:line="240" w:lineRule="auto"/>
        <w:ind w:firstLine="0"/>
        <w:jc w:val="left"/>
        <w:rPr>
          <w:noProof/>
          <w:rPrChange w:id="1520" w:author="Ryan Lemos" w:date="2019-09-28T11:38:00Z">
            <w:rPr>
              <w:noProof/>
            </w:rPr>
          </w:rPrChange>
        </w:rPr>
      </w:pPr>
      <w:r w:rsidRPr="00723C16">
        <w:rPr>
          <w:noProof/>
          <w:rPrChange w:id="1521" w:author="Ryan Lemos" w:date="2019-09-28T11:38:00Z">
            <w:rPr>
              <w:noProof/>
              <w:highlight w:val="yellow"/>
            </w:rPr>
          </w:rPrChange>
        </w:rPr>
        <w:lastRenderedPageBreak/>
        <w:t xml:space="preserve">GOOGLE. </w:t>
      </w:r>
      <w:r w:rsidR="00BF38D5" w:rsidRPr="00723C16">
        <w:rPr>
          <w:b/>
          <w:bCs/>
          <w:noProof/>
          <w:rPrChange w:id="1522" w:author="Ryan Lemos" w:date="2019-09-28T11:38:00Z">
            <w:rPr>
              <w:b/>
              <w:bCs/>
              <w:noProof/>
              <w:highlight w:val="yellow"/>
            </w:rPr>
          </w:rPrChange>
        </w:rPr>
        <w:t>Angular</w:t>
      </w:r>
      <w:r w:rsidR="001B55B1" w:rsidRPr="00723C16">
        <w:rPr>
          <w:noProof/>
          <w:rPrChange w:id="1523" w:author="Ryan Lemos" w:date="2019-09-28T11:38:00Z">
            <w:rPr>
              <w:noProof/>
              <w:highlight w:val="yellow"/>
            </w:rPr>
          </w:rPrChange>
        </w:rPr>
        <w:t>.</w:t>
      </w:r>
      <w:r w:rsidRPr="00723C16">
        <w:rPr>
          <w:noProof/>
          <w:rPrChange w:id="1524" w:author="Ryan Lemos" w:date="2019-09-28T11:38:00Z">
            <w:rPr>
              <w:noProof/>
              <w:highlight w:val="yellow"/>
            </w:rPr>
          </w:rPrChange>
        </w:rPr>
        <w:t xml:space="preserve"> </w:t>
      </w:r>
      <w:r w:rsidR="00512162" w:rsidRPr="00723C16">
        <w:rPr>
          <w:noProof/>
          <w:rPrChange w:id="1525" w:author="Ryan Lemos" w:date="2019-09-28T11:38:00Z">
            <w:rPr>
              <w:noProof/>
              <w:highlight w:val="yellow"/>
            </w:rPr>
          </w:rPrChange>
        </w:rPr>
        <w:t>2019b</w:t>
      </w:r>
      <w:r w:rsidRPr="00723C16">
        <w:rPr>
          <w:noProof/>
          <w:rPrChange w:id="1526" w:author="Ryan Lemos" w:date="2019-09-28T11:38:00Z">
            <w:rPr>
              <w:noProof/>
              <w:highlight w:val="yellow"/>
            </w:rPr>
          </w:rPrChange>
        </w:rPr>
        <w:t>. Disponível em: &lt;</w:t>
      </w:r>
      <w:r w:rsidR="00BF38D5" w:rsidRPr="00723C16">
        <w:rPr>
          <w:noProof/>
          <w:rPrChange w:id="1527" w:author="Ryan Lemos" w:date="2019-09-28T11:38:00Z">
            <w:rPr>
              <w:noProof/>
              <w:highlight w:val="yellow"/>
            </w:rPr>
          </w:rPrChange>
        </w:rPr>
        <w:t>https://angular.io/</w:t>
      </w:r>
      <w:r w:rsidRPr="00723C16">
        <w:rPr>
          <w:noProof/>
          <w:rPrChange w:id="1528" w:author="Ryan Lemos" w:date="2019-09-28T11:38:00Z">
            <w:rPr>
              <w:noProof/>
              <w:highlight w:val="yellow"/>
            </w:rPr>
          </w:rPrChange>
        </w:rPr>
        <w:t xml:space="preserve">&gt;. Acesso em: </w:t>
      </w:r>
      <w:r w:rsidR="00275E78" w:rsidRPr="00723C16">
        <w:rPr>
          <w:noProof/>
          <w:rPrChange w:id="1529" w:author="Ryan Lemos" w:date="2019-09-28T11:38:00Z">
            <w:rPr>
              <w:noProof/>
              <w:highlight w:val="yellow"/>
            </w:rPr>
          </w:rPrChange>
        </w:rPr>
        <w:t>08</w:t>
      </w:r>
      <w:r w:rsidRPr="00723C16">
        <w:rPr>
          <w:noProof/>
          <w:rPrChange w:id="1530" w:author="Ryan Lemos" w:date="2019-09-28T11:38:00Z">
            <w:rPr>
              <w:noProof/>
              <w:highlight w:val="yellow"/>
            </w:rPr>
          </w:rPrChange>
        </w:rPr>
        <w:t xml:space="preserve"> </w:t>
      </w:r>
      <w:r w:rsidR="00275E78" w:rsidRPr="00723C16">
        <w:rPr>
          <w:noProof/>
          <w:rPrChange w:id="1531" w:author="Ryan Lemos" w:date="2019-09-28T11:38:00Z">
            <w:rPr>
              <w:noProof/>
              <w:highlight w:val="yellow"/>
            </w:rPr>
          </w:rPrChange>
        </w:rPr>
        <w:t>fev</w:t>
      </w:r>
      <w:r w:rsidRPr="00723C16">
        <w:rPr>
          <w:noProof/>
          <w:rPrChange w:id="1532" w:author="Ryan Lemos" w:date="2019-09-28T11:38:00Z">
            <w:rPr>
              <w:noProof/>
              <w:highlight w:val="yellow"/>
            </w:rPr>
          </w:rPrChange>
        </w:rPr>
        <w:t>. 201</w:t>
      </w:r>
      <w:r w:rsidR="00275E78" w:rsidRPr="00723C16">
        <w:rPr>
          <w:noProof/>
          <w:rPrChange w:id="1533" w:author="Ryan Lemos" w:date="2019-09-28T11:38:00Z">
            <w:rPr>
              <w:noProof/>
              <w:highlight w:val="yellow"/>
            </w:rPr>
          </w:rPrChange>
        </w:rPr>
        <w:t>9</w:t>
      </w:r>
      <w:r w:rsidRPr="00723C16">
        <w:rPr>
          <w:noProof/>
          <w:rPrChange w:id="1534" w:author="Ryan Lemos" w:date="2019-09-28T11:38:00Z">
            <w:rPr>
              <w:noProof/>
              <w:highlight w:val="yellow"/>
            </w:rPr>
          </w:rPrChange>
        </w:rPr>
        <w:t>.</w:t>
      </w:r>
    </w:p>
    <w:p w14:paraId="7E9E19B6" w14:textId="77777777" w:rsidR="006C52DB" w:rsidRPr="00723C16" w:rsidRDefault="006C52DB" w:rsidP="000809C2">
      <w:pPr>
        <w:spacing w:line="240" w:lineRule="auto"/>
        <w:ind w:firstLine="0"/>
        <w:jc w:val="left"/>
        <w:rPr>
          <w:noProof/>
          <w:rPrChange w:id="1535" w:author="Ryan Lemos" w:date="2019-09-28T11:38:00Z">
            <w:rPr>
              <w:noProof/>
            </w:rPr>
          </w:rPrChange>
        </w:rPr>
      </w:pPr>
    </w:p>
    <w:p w14:paraId="124D63DD" w14:textId="05E06167" w:rsidR="006C52DB" w:rsidRPr="00723C16" w:rsidRDefault="006C52DB" w:rsidP="000809C2">
      <w:pPr>
        <w:spacing w:line="240" w:lineRule="auto"/>
        <w:ind w:firstLine="0"/>
        <w:jc w:val="left"/>
        <w:rPr>
          <w:noProof/>
          <w:rPrChange w:id="1536" w:author="Ryan Lemos" w:date="2019-09-28T11:38:00Z">
            <w:rPr>
              <w:noProof/>
            </w:rPr>
          </w:rPrChange>
        </w:rPr>
      </w:pPr>
      <w:r w:rsidRPr="00723C16">
        <w:rPr>
          <w:noProof/>
          <w:rPrChange w:id="1537" w:author="Ryan Lemos" w:date="2019-09-28T11:38:00Z">
            <w:rPr>
              <w:noProof/>
              <w:highlight w:val="yellow"/>
            </w:rPr>
          </w:rPrChange>
        </w:rPr>
        <w:t xml:space="preserve">GOOGLE. </w:t>
      </w:r>
      <w:r w:rsidRPr="00723C16">
        <w:rPr>
          <w:b/>
          <w:noProof/>
          <w:rPrChange w:id="1538" w:author="Ryan Lemos" w:date="2019-09-28T11:38:00Z">
            <w:rPr>
              <w:b/>
              <w:noProof/>
              <w:highlight w:val="yellow"/>
            </w:rPr>
          </w:rPrChange>
        </w:rPr>
        <w:t>Introduction</w:t>
      </w:r>
      <w:r w:rsidR="001B55B1" w:rsidRPr="00723C16">
        <w:rPr>
          <w:noProof/>
          <w:rPrChange w:id="1539" w:author="Ryan Lemos" w:date="2019-09-28T11:38:00Z">
            <w:rPr>
              <w:noProof/>
              <w:highlight w:val="yellow"/>
            </w:rPr>
          </w:rPrChange>
        </w:rPr>
        <w:t>.</w:t>
      </w:r>
      <w:r w:rsidRPr="00723C16">
        <w:rPr>
          <w:noProof/>
          <w:rPrChange w:id="1540" w:author="Ryan Lemos" w:date="2019-09-28T11:38:00Z">
            <w:rPr>
              <w:noProof/>
              <w:highlight w:val="yellow"/>
            </w:rPr>
          </w:rPrChange>
        </w:rPr>
        <w:t xml:space="preserve"> </w:t>
      </w:r>
      <w:r w:rsidR="00512162" w:rsidRPr="00723C16">
        <w:rPr>
          <w:noProof/>
          <w:rPrChange w:id="1541" w:author="Ryan Lemos" w:date="2019-09-28T11:38:00Z">
            <w:rPr>
              <w:noProof/>
              <w:highlight w:val="yellow"/>
            </w:rPr>
          </w:rPrChange>
        </w:rPr>
        <w:t>2019a</w:t>
      </w:r>
      <w:r w:rsidRPr="00723C16">
        <w:rPr>
          <w:noProof/>
          <w:rPrChange w:id="1542" w:author="Ryan Lemos" w:date="2019-09-28T11:38:00Z">
            <w:rPr>
              <w:noProof/>
              <w:highlight w:val="yellow"/>
            </w:rPr>
          </w:rPrChange>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Change w:id="1543" w:author="Ryan Lemos" w:date="2019-09-28T11:38:00Z">
            <w:rPr>
              <w:noProof/>
            </w:rPr>
          </w:rPrChange>
        </w:rPr>
      </w:pPr>
    </w:p>
    <w:p w14:paraId="2888D1AA" w14:textId="77777777" w:rsidR="00095610" w:rsidRPr="00723C16" w:rsidRDefault="00095610" w:rsidP="000809C2">
      <w:pPr>
        <w:spacing w:line="240" w:lineRule="auto"/>
        <w:ind w:firstLine="0"/>
        <w:jc w:val="left"/>
        <w:rPr>
          <w:noProof/>
          <w:rPrChange w:id="1544" w:author="Ryan Lemos" w:date="2019-09-28T11:38:00Z">
            <w:rPr>
              <w:noProof/>
            </w:rPr>
          </w:rPrChange>
        </w:rPr>
      </w:pPr>
      <w:r w:rsidRPr="00723C16">
        <w:rPr>
          <w:noProof/>
          <w:rPrChange w:id="1545" w:author="Ryan Lemos" w:date="2019-09-28T11:38:00Z">
            <w:rPr>
              <w:noProof/>
              <w:highlight w:val="yellow"/>
            </w:rPr>
          </w:rPrChange>
        </w:rPr>
        <w:t xml:space="preserve">GUEDES, T. </w:t>
      </w:r>
      <w:r w:rsidRPr="00723C16">
        <w:rPr>
          <w:b/>
          <w:noProof/>
          <w:rPrChange w:id="1546" w:author="Ryan Lemos" w:date="2019-09-28T11:38:00Z">
            <w:rPr>
              <w:b/>
              <w:noProof/>
              <w:highlight w:val="yellow"/>
            </w:rPr>
          </w:rPrChange>
        </w:rPr>
        <w:t xml:space="preserve">Crie aplicações com </w:t>
      </w:r>
      <w:r w:rsidR="00C05B5C" w:rsidRPr="00723C16">
        <w:rPr>
          <w:b/>
          <w:noProof/>
          <w:rPrChange w:id="1547" w:author="Ryan Lemos" w:date="2019-09-28T11:38:00Z">
            <w:rPr>
              <w:b/>
              <w:noProof/>
              <w:highlight w:val="yellow"/>
            </w:rPr>
          </w:rPrChange>
        </w:rPr>
        <w:t>Angular</w:t>
      </w:r>
      <w:r w:rsidRPr="00723C16">
        <w:rPr>
          <w:noProof/>
          <w:rPrChange w:id="1548" w:author="Ryan Lemos" w:date="2019-09-28T11:38:00Z">
            <w:rPr>
              <w:noProof/>
              <w:highlight w:val="yellow"/>
            </w:rPr>
          </w:rPrChange>
        </w:rPr>
        <w:t>: o novo Framework do Google. São Paulo: Casa do Código, 2017.</w:t>
      </w:r>
    </w:p>
    <w:p w14:paraId="45F05A9F" w14:textId="77777777" w:rsidR="00D339A1" w:rsidRPr="00723C16" w:rsidRDefault="00D339A1" w:rsidP="000809C2">
      <w:pPr>
        <w:spacing w:line="240" w:lineRule="auto"/>
        <w:ind w:firstLine="0"/>
        <w:jc w:val="left"/>
        <w:rPr>
          <w:noProof/>
          <w:rPrChange w:id="1549" w:author="Ryan Lemos" w:date="2019-09-28T11:38:00Z">
            <w:rPr>
              <w:noProof/>
            </w:rPr>
          </w:rPrChange>
        </w:rPr>
      </w:pPr>
    </w:p>
    <w:p w14:paraId="30D167D8" w14:textId="77777777" w:rsidR="00D339A1" w:rsidRPr="00723C16" w:rsidRDefault="00D339A1" w:rsidP="000809C2">
      <w:pPr>
        <w:spacing w:line="240" w:lineRule="auto"/>
        <w:ind w:firstLine="0"/>
        <w:jc w:val="left"/>
        <w:rPr>
          <w:noProof/>
          <w:lang w:val="en-US"/>
          <w:rPrChange w:id="1550" w:author="Ryan Lemos" w:date="2019-09-28T11:38:00Z">
            <w:rPr>
              <w:noProof/>
              <w:lang w:val="en-US"/>
            </w:rPr>
          </w:rPrChange>
        </w:rPr>
      </w:pPr>
      <w:r w:rsidRPr="00723C16">
        <w:rPr>
          <w:noProof/>
          <w:rPrChange w:id="1551" w:author="Ryan Lemos" w:date="2019-09-28T11:38:00Z">
            <w:rPr>
              <w:noProof/>
              <w:highlight w:val="yellow"/>
            </w:rPr>
          </w:rPrChange>
        </w:rPr>
        <w:t xml:space="preserve">HIRAMA, K. </w:t>
      </w:r>
      <w:r w:rsidRPr="00723C16">
        <w:rPr>
          <w:b/>
          <w:bCs/>
          <w:noProof/>
          <w:rPrChange w:id="1552" w:author="Ryan Lemos" w:date="2019-09-28T11:38:00Z">
            <w:rPr>
              <w:b/>
              <w:bCs/>
              <w:noProof/>
              <w:highlight w:val="yellow"/>
            </w:rPr>
          </w:rPrChange>
        </w:rPr>
        <w:t>Engenharia de Software:</w:t>
      </w:r>
      <w:r w:rsidRPr="00723C16">
        <w:rPr>
          <w:noProof/>
          <w:rPrChange w:id="1553" w:author="Ryan Lemos" w:date="2019-09-28T11:38:00Z">
            <w:rPr>
              <w:noProof/>
              <w:highlight w:val="yellow"/>
            </w:rPr>
          </w:rPrChange>
        </w:rPr>
        <w:t xml:space="preserve"> Qualidade e Produtividade com Tecnologia. </w:t>
      </w:r>
      <w:r w:rsidRPr="00723C16">
        <w:rPr>
          <w:noProof/>
          <w:lang w:val="en-US"/>
          <w:rPrChange w:id="1554" w:author="Ryan Lemos" w:date="2019-09-28T11:38:00Z">
            <w:rPr>
              <w:noProof/>
              <w:highlight w:val="yellow"/>
              <w:lang w:val="en-US"/>
            </w:rPr>
          </w:rPrChange>
        </w:rPr>
        <w:t>Rio de Janeiro: Elsevier, 2011.</w:t>
      </w:r>
    </w:p>
    <w:p w14:paraId="6C899A64" w14:textId="77777777" w:rsidR="00D339A1" w:rsidRPr="00723C16" w:rsidRDefault="00D339A1" w:rsidP="000809C2">
      <w:pPr>
        <w:spacing w:line="240" w:lineRule="auto"/>
        <w:ind w:firstLine="0"/>
        <w:jc w:val="left"/>
        <w:rPr>
          <w:noProof/>
          <w:lang w:val="en-US"/>
          <w:rPrChange w:id="1555" w:author="Ryan Lemos" w:date="2019-09-28T11:38:00Z">
            <w:rPr>
              <w:noProof/>
              <w:lang w:val="en-US"/>
            </w:rPr>
          </w:rPrChange>
        </w:rPr>
      </w:pPr>
    </w:p>
    <w:p w14:paraId="75F4CEC2" w14:textId="77777777" w:rsidR="001D561A" w:rsidRPr="00723C16" w:rsidRDefault="00D339A1" w:rsidP="001D561A">
      <w:pPr>
        <w:spacing w:line="240" w:lineRule="auto"/>
        <w:ind w:firstLine="0"/>
        <w:jc w:val="left"/>
        <w:rPr>
          <w:noProof/>
          <w:rPrChange w:id="1556" w:author="Ryan Lemos" w:date="2019-09-28T11:38:00Z">
            <w:rPr>
              <w:noProof/>
            </w:rPr>
          </w:rPrChange>
        </w:rPr>
      </w:pPr>
      <w:r w:rsidRPr="00723C16">
        <w:rPr>
          <w:noProof/>
          <w:lang w:val="en-US"/>
          <w:rPrChange w:id="1557" w:author="Ryan Lemos" w:date="2019-09-28T11:38:00Z">
            <w:rPr>
              <w:noProof/>
              <w:highlight w:val="yellow"/>
              <w:lang w:val="en-US"/>
            </w:rPr>
          </w:rPrChange>
        </w:rPr>
        <w:t xml:space="preserve">INSTITUTE OF ELETRICAL AND ELETRONICS ENGINEERS. </w:t>
      </w:r>
      <w:r w:rsidRPr="00723C16">
        <w:rPr>
          <w:b/>
          <w:bCs/>
          <w:noProof/>
          <w:lang w:val="en-US"/>
          <w:rPrChange w:id="1558" w:author="Ryan Lemos" w:date="2019-09-28T11:38:00Z">
            <w:rPr>
              <w:b/>
              <w:bCs/>
              <w:noProof/>
              <w:highlight w:val="yellow"/>
              <w:lang w:val="en-US"/>
            </w:rPr>
          </w:rPrChange>
        </w:rPr>
        <w:t>IEE</w:t>
      </w:r>
      <w:r w:rsidR="00E95C78" w:rsidRPr="00723C16">
        <w:rPr>
          <w:b/>
          <w:bCs/>
          <w:noProof/>
          <w:lang w:val="en-US"/>
          <w:rPrChange w:id="1559" w:author="Ryan Lemos" w:date="2019-09-28T11:38:00Z">
            <w:rPr>
              <w:b/>
              <w:bCs/>
              <w:noProof/>
              <w:highlight w:val="yellow"/>
              <w:lang w:val="en-US"/>
            </w:rPr>
          </w:rPrChange>
        </w:rPr>
        <w:t>E</w:t>
      </w:r>
      <w:r w:rsidRPr="00723C16">
        <w:rPr>
          <w:b/>
          <w:bCs/>
          <w:noProof/>
          <w:lang w:val="en-US"/>
          <w:rPrChange w:id="1560" w:author="Ryan Lemos" w:date="2019-09-28T11:38:00Z">
            <w:rPr>
              <w:b/>
              <w:bCs/>
              <w:noProof/>
              <w:highlight w:val="yellow"/>
              <w:lang w:val="en-US"/>
            </w:rPr>
          </w:rPrChange>
        </w:rPr>
        <w:t xml:space="preserve"> Std 610.12-1990:</w:t>
      </w:r>
      <w:r w:rsidRPr="00723C16">
        <w:rPr>
          <w:noProof/>
          <w:lang w:val="en-US"/>
          <w:rPrChange w:id="1561" w:author="Ryan Lemos" w:date="2019-09-28T11:38:00Z">
            <w:rPr>
              <w:noProof/>
              <w:highlight w:val="yellow"/>
              <w:lang w:val="en-US"/>
            </w:rPr>
          </w:rPrChange>
        </w:rPr>
        <w:t xml:space="preserve"> IEEE Standard Glossary of Software Engineering Terminology. </w:t>
      </w:r>
      <w:r w:rsidRPr="00723C16">
        <w:rPr>
          <w:noProof/>
          <w:rPrChange w:id="1562" w:author="Ryan Lemos" w:date="2019-09-28T11:38:00Z">
            <w:rPr>
              <w:noProof/>
              <w:highlight w:val="yellow"/>
            </w:rPr>
          </w:rPrChange>
        </w:rPr>
        <w:t>New York: [s.n.], 1990. 84 p.</w:t>
      </w:r>
      <w:r w:rsidR="001D561A" w:rsidRPr="00723C16">
        <w:rPr>
          <w:noProof/>
          <w:rPrChange w:id="1563" w:author="Ryan Lemos" w:date="2019-09-28T11:38:00Z">
            <w:rPr>
              <w:noProof/>
              <w:highlight w:val="yellow"/>
            </w:rPr>
          </w:rPrChange>
        </w:rPr>
        <w:t xml:space="preserve"> Disponível em: &lt;</w:t>
      </w:r>
      <w:r w:rsidR="00E95C78" w:rsidRPr="00723C16">
        <w:rPr>
          <w:rPrChange w:id="1564" w:author="Ryan Lemos" w:date="2019-09-28T11:38:00Z">
            <w:rPr>
              <w:highlight w:val="yellow"/>
            </w:rPr>
          </w:rPrChange>
        </w:rPr>
        <w:t xml:space="preserve"> </w:t>
      </w:r>
      <w:r w:rsidR="009D2A48" w:rsidRPr="00723C16">
        <w:rPr>
          <w:rPrChange w:id="1565" w:author="Ryan Lemos" w:date="2019-09-28T11:38:00Z">
            <w:rPr>
              <w:highlight w:val="yellow"/>
            </w:rPr>
          </w:rPrChange>
        </w:rPr>
        <w:t>http://www.mit.jyu.fi/ope/kurssit/TIES462/Materiaalit/IEEE_SoftwareEngGlossary.pdf</w:t>
      </w:r>
      <w:r w:rsidR="001D561A" w:rsidRPr="00723C16">
        <w:rPr>
          <w:noProof/>
          <w:rPrChange w:id="1566" w:author="Ryan Lemos" w:date="2019-09-28T11:38:00Z">
            <w:rPr>
              <w:noProof/>
              <w:highlight w:val="yellow"/>
            </w:rPr>
          </w:rPrChange>
        </w:rPr>
        <w:t>&gt;. Acesso em:</w:t>
      </w:r>
      <w:r w:rsidR="00E95C78" w:rsidRPr="00723C16">
        <w:rPr>
          <w:noProof/>
          <w:rPrChange w:id="1567" w:author="Ryan Lemos" w:date="2019-09-28T11:38:00Z">
            <w:rPr>
              <w:noProof/>
              <w:highlight w:val="yellow"/>
            </w:rPr>
          </w:rPrChange>
        </w:rPr>
        <w:t xml:space="preserve"> 9 set. 2018.</w:t>
      </w:r>
    </w:p>
    <w:p w14:paraId="4BACDFFD" w14:textId="77777777" w:rsidR="00D339A1" w:rsidRPr="00723C16" w:rsidRDefault="00D339A1" w:rsidP="000809C2">
      <w:pPr>
        <w:spacing w:line="240" w:lineRule="auto"/>
        <w:ind w:firstLine="0"/>
        <w:jc w:val="left"/>
        <w:rPr>
          <w:noProof/>
          <w:rPrChange w:id="1568" w:author="Ryan Lemos" w:date="2019-09-28T11:38:00Z">
            <w:rPr>
              <w:noProof/>
            </w:rPr>
          </w:rPrChange>
        </w:rPr>
      </w:pPr>
    </w:p>
    <w:p w14:paraId="4219BBF6" w14:textId="77777777" w:rsidR="00D339A1" w:rsidRPr="00723C16" w:rsidRDefault="00D339A1" w:rsidP="000809C2">
      <w:pPr>
        <w:spacing w:line="240" w:lineRule="auto"/>
        <w:ind w:firstLine="0"/>
        <w:jc w:val="left"/>
        <w:rPr>
          <w:noProof/>
          <w:rPrChange w:id="1569" w:author="Ryan Lemos" w:date="2019-09-28T11:38:00Z">
            <w:rPr>
              <w:noProof/>
            </w:rPr>
          </w:rPrChange>
        </w:rPr>
      </w:pPr>
      <w:r w:rsidRPr="00723C16">
        <w:rPr>
          <w:noProof/>
          <w:rPrChange w:id="1570" w:author="Ryan Lemos" w:date="2019-09-28T11:38:00Z">
            <w:rPr>
              <w:noProof/>
              <w:highlight w:val="yellow"/>
            </w:rPr>
          </w:rPrChange>
        </w:rPr>
        <w:t xml:space="preserve">LOCKHART, J. </w:t>
      </w:r>
      <w:r w:rsidRPr="00723C16">
        <w:rPr>
          <w:b/>
          <w:bCs/>
          <w:noProof/>
          <w:rPrChange w:id="1571" w:author="Ryan Lemos" w:date="2019-09-28T11:38:00Z">
            <w:rPr>
              <w:b/>
              <w:bCs/>
              <w:noProof/>
              <w:highlight w:val="yellow"/>
            </w:rPr>
          </w:rPrChange>
        </w:rPr>
        <w:t>PHP Moderno</w:t>
      </w:r>
      <w:r w:rsidRPr="00723C16">
        <w:rPr>
          <w:noProof/>
          <w:rPrChange w:id="1572" w:author="Ryan Lemos" w:date="2019-09-28T11:38:00Z">
            <w:rPr>
              <w:noProof/>
              <w:highlight w:val="yellow"/>
            </w:rPr>
          </w:rPrChange>
        </w:rPr>
        <w:t>. São Paulo: Novatec, 2015.</w:t>
      </w:r>
      <w:r w:rsidR="007742D4" w:rsidRPr="00723C16">
        <w:rPr>
          <w:noProof/>
          <w:rPrChange w:id="1573" w:author="Ryan Lemos" w:date="2019-09-28T11:38:00Z">
            <w:rPr>
              <w:noProof/>
            </w:rPr>
          </w:rPrChange>
        </w:rPr>
        <w:t xml:space="preserve"> </w:t>
      </w:r>
    </w:p>
    <w:p w14:paraId="4571C95E" w14:textId="0A7B0584" w:rsidR="00F97B7F" w:rsidRPr="00723C16" w:rsidRDefault="00F97B7F" w:rsidP="000809C2">
      <w:pPr>
        <w:spacing w:line="240" w:lineRule="auto"/>
        <w:ind w:firstLine="0"/>
        <w:jc w:val="left"/>
        <w:rPr>
          <w:noProof/>
          <w:rPrChange w:id="1574" w:author="Ryan Lemos" w:date="2019-09-28T11:38:00Z">
            <w:rPr>
              <w:noProof/>
            </w:rPr>
          </w:rPrChange>
        </w:rPr>
      </w:pPr>
    </w:p>
    <w:p w14:paraId="3947003A" w14:textId="77777777" w:rsidR="00F97B7F" w:rsidRPr="00723C16" w:rsidRDefault="00F97B7F" w:rsidP="000809C2">
      <w:pPr>
        <w:spacing w:line="240" w:lineRule="auto"/>
        <w:ind w:firstLine="0"/>
        <w:jc w:val="left"/>
        <w:rPr>
          <w:noProof/>
          <w:rPrChange w:id="1575" w:author="Ryan Lemos" w:date="2019-09-28T11:38:00Z">
            <w:rPr>
              <w:noProof/>
            </w:rPr>
          </w:rPrChange>
        </w:rPr>
      </w:pPr>
      <w:r w:rsidRPr="00723C16">
        <w:rPr>
          <w:noProof/>
          <w:lang w:val="en-US"/>
          <w:rPrChange w:id="1576" w:author="Ryan Lemos" w:date="2019-09-28T11:38:00Z">
            <w:rPr>
              <w:noProof/>
              <w:highlight w:val="yellow"/>
              <w:lang w:val="en-US"/>
            </w:rPr>
          </w:rPrChange>
        </w:rPr>
        <w:t xml:space="preserve">MASSÉ, M. </w:t>
      </w:r>
      <w:r w:rsidRPr="00723C16">
        <w:rPr>
          <w:b/>
          <w:noProof/>
          <w:lang w:val="en-US"/>
          <w:rPrChange w:id="1577" w:author="Ryan Lemos" w:date="2019-09-28T11:38:00Z">
            <w:rPr>
              <w:b/>
              <w:noProof/>
              <w:highlight w:val="yellow"/>
              <w:lang w:val="en-US"/>
            </w:rPr>
          </w:rPrChange>
        </w:rPr>
        <w:t xml:space="preserve">REST API: </w:t>
      </w:r>
      <w:r w:rsidRPr="00723C16">
        <w:rPr>
          <w:noProof/>
          <w:lang w:val="en-US"/>
          <w:rPrChange w:id="1578" w:author="Ryan Lemos" w:date="2019-09-28T11:38:00Z">
            <w:rPr>
              <w:noProof/>
              <w:highlight w:val="yellow"/>
              <w:lang w:val="en-US"/>
            </w:rPr>
          </w:rPrChange>
        </w:rPr>
        <w:t xml:space="preserve">Design RuleBook. </w:t>
      </w:r>
      <w:r w:rsidRPr="00723C16">
        <w:rPr>
          <w:noProof/>
          <w:rPrChange w:id="1579" w:author="Ryan Lemos" w:date="2019-09-28T11:38:00Z">
            <w:rPr>
              <w:noProof/>
              <w:highlight w:val="yellow"/>
            </w:rPr>
          </w:rPrChange>
        </w:rPr>
        <w:t>Sebastopol: O'Reilly, 2012.</w:t>
      </w:r>
    </w:p>
    <w:p w14:paraId="73E08C2E" w14:textId="77777777" w:rsidR="008051B4" w:rsidRPr="00723C16" w:rsidRDefault="008051B4" w:rsidP="000809C2">
      <w:pPr>
        <w:spacing w:line="240" w:lineRule="auto"/>
        <w:ind w:firstLine="0"/>
        <w:jc w:val="left"/>
        <w:rPr>
          <w:noProof/>
          <w:rPrChange w:id="1580" w:author="Ryan Lemos" w:date="2019-09-28T11:38:00Z">
            <w:rPr>
              <w:noProof/>
            </w:rPr>
          </w:rPrChange>
        </w:rPr>
      </w:pPr>
    </w:p>
    <w:p w14:paraId="086EBC1F" w14:textId="77777777" w:rsidR="008051B4" w:rsidRPr="00723C16" w:rsidRDefault="008051B4" w:rsidP="000809C2">
      <w:pPr>
        <w:spacing w:line="240" w:lineRule="auto"/>
        <w:ind w:firstLine="0"/>
        <w:jc w:val="left"/>
        <w:rPr>
          <w:noProof/>
          <w:rPrChange w:id="1581" w:author="Ryan Lemos" w:date="2019-09-28T11:38:00Z">
            <w:rPr>
              <w:noProof/>
            </w:rPr>
          </w:rPrChange>
        </w:rPr>
      </w:pPr>
      <w:r w:rsidRPr="00723C16">
        <w:rPr>
          <w:noProof/>
          <w:rPrChange w:id="1582" w:author="Ryan Lemos" w:date="2019-09-28T11:38:00Z">
            <w:rPr>
              <w:noProof/>
              <w:highlight w:val="yellow"/>
            </w:rPr>
          </w:rPrChange>
        </w:rPr>
        <w:t xml:space="preserve">MATERIALIZE. </w:t>
      </w:r>
      <w:r w:rsidRPr="00723C16">
        <w:rPr>
          <w:b/>
          <w:noProof/>
          <w:rPrChange w:id="1583" w:author="Ryan Lemos" w:date="2019-09-28T11:38:00Z">
            <w:rPr>
              <w:b/>
              <w:noProof/>
              <w:highlight w:val="yellow"/>
            </w:rPr>
          </w:rPrChange>
        </w:rPr>
        <w:t>Materialize</w:t>
      </w:r>
      <w:r w:rsidR="001B55B1" w:rsidRPr="00723C16">
        <w:rPr>
          <w:noProof/>
          <w:rPrChange w:id="1584" w:author="Ryan Lemos" w:date="2019-09-28T11:38:00Z">
            <w:rPr>
              <w:noProof/>
              <w:highlight w:val="yellow"/>
            </w:rPr>
          </w:rPrChange>
        </w:rPr>
        <w:t>. 2019</w:t>
      </w:r>
      <w:r w:rsidRPr="00723C16">
        <w:rPr>
          <w:noProof/>
          <w:rPrChange w:id="1585" w:author="Ryan Lemos" w:date="2019-09-28T11:38:00Z">
            <w:rPr>
              <w:noProof/>
              <w:highlight w:val="yellow"/>
            </w:rPr>
          </w:rPrChange>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Change w:id="1586" w:author="Ryan Lemos" w:date="2019-09-28T11:38:00Z">
            <w:rPr>
              <w:noProof/>
            </w:rPr>
          </w:rPrChange>
        </w:rPr>
      </w:pPr>
    </w:p>
    <w:p w14:paraId="28352D78" w14:textId="77777777" w:rsidR="00D339A1" w:rsidRPr="00723C16" w:rsidRDefault="00D339A1" w:rsidP="000809C2">
      <w:pPr>
        <w:spacing w:line="240" w:lineRule="auto"/>
        <w:ind w:firstLine="0"/>
        <w:jc w:val="left"/>
        <w:rPr>
          <w:noProof/>
          <w:rPrChange w:id="1587" w:author="Ryan Lemos" w:date="2019-09-28T11:38:00Z">
            <w:rPr>
              <w:noProof/>
            </w:rPr>
          </w:rPrChange>
        </w:rPr>
      </w:pPr>
      <w:r w:rsidRPr="00723C16">
        <w:rPr>
          <w:noProof/>
          <w:rPrChange w:id="1588" w:author="Ryan Lemos" w:date="2019-09-28T11:38:00Z">
            <w:rPr>
              <w:noProof/>
              <w:highlight w:val="yellow"/>
            </w:rPr>
          </w:rPrChange>
        </w:rPr>
        <w:t xml:space="preserve">MCFARLAND, D. S. </w:t>
      </w:r>
      <w:r w:rsidRPr="00723C16">
        <w:rPr>
          <w:b/>
          <w:bCs/>
          <w:noProof/>
          <w:rPrChange w:id="1589" w:author="Ryan Lemos" w:date="2019-09-28T11:38:00Z">
            <w:rPr>
              <w:b/>
              <w:bCs/>
              <w:noProof/>
              <w:highlight w:val="yellow"/>
            </w:rPr>
          </w:rPrChange>
        </w:rPr>
        <w:t>CSS3:</w:t>
      </w:r>
      <w:r w:rsidRPr="00723C16">
        <w:rPr>
          <w:noProof/>
          <w:rPrChange w:id="1590" w:author="Ryan Lemos" w:date="2019-09-28T11:38:00Z">
            <w:rPr>
              <w:noProof/>
              <w:highlight w:val="yellow"/>
            </w:rPr>
          </w:rPrChange>
        </w:rPr>
        <w:t xml:space="preserve"> the missing manual. 3. ed. Sebastopol: O'Reilly, 2013.</w:t>
      </w:r>
    </w:p>
    <w:p w14:paraId="1B1E2D16" w14:textId="77777777" w:rsidR="00F810C1" w:rsidRPr="00723C16" w:rsidRDefault="00F810C1" w:rsidP="000809C2">
      <w:pPr>
        <w:spacing w:line="240" w:lineRule="auto"/>
        <w:ind w:firstLine="0"/>
        <w:jc w:val="left"/>
        <w:rPr>
          <w:noProof/>
          <w:rPrChange w:id="1591" w:author="Ryan Lemos" w:date="2019-09-28T11:38:00Z">
            <w:rPr>
              <w:noProof/>
            </w:rPr>
          </w:rPrChange>
        </w:rPr>
      </w:pPr>
    </w:p>
    <w:p w14:paraId="6FB46C52" w14:textId="77777777" w:rsidR="00D339A1" w:rsidRPr="00723C16" w:rsidRDefault="00D339A1" w:rsidP="000809C2">
      <w:pPr>
        <w:spacing w:line="240" w:lineRule="auto"/>
        <w:ind w:firstLine="0"/>
        <w:jc w:val="left"/>
        <w:rPr>
          <w:noProof/>
          <w:rPrChange w:id="1592" w:author="Ryan Lemos" w:date="2019-09-28T11:38:00Z">
            <w:rPr>
              <w:noProof/>
            </w:rPr>
          </w:rPrChange>
        </w:rPr>
      </w:pPr>
      <w:r w:rsidRPr="00723C16">
        <w:rPr>
          <w:noProof/>
          <w:rPrChange w:id="1593" w:author="Ryan Lemos" w:date="2019-09-28T11:38:00Z">
            <w:rPr>
              <w:noProof/>
              <w:highlight w:val="yellow"/>
            </w:rPr>
          </w:rPrChange>
        </w:rPr>
        <w:t xml:space="preserve">MELO NETO, J. A. D. </w:t>
      </w:r>
      <w:r w:rsidRPr="00723C16">
        <w:rPr>
          <w:i/>
          <w:noProof/>
          <w:rPrChange w:id="1594" w:author="Ryan Lemos" w:date="2019-09-28T11:38:00Z">
            <w:rPr>
              <w:i/>
              <w:noProof/>
              <w:highlight w:val="yellow"/>
            </w:rPr>
          </w:rPrChange>
        </w:rPr>
        <w:t>et al.</w:t>
      </w:r>
      <w:r w:rsidRPr="00723C16">
        <w:rPr>
          <w:noProof/>
          <w:rPrChange w:id="1595" w:author="Ryan Lemos" w:date="2019-09-28T11:38:00Z">
            <w:rPr>
              <w:noProof/>
              <w:highlight w:val="yellow"/>
            </w:rPr>
          </w:rPrChange>
        </w:rPr>
        <w:t xml:space="preserve"> </w:t>
      </w:r>
      <w:r w:rsidRPr="00723C16">
        <w:rPr>
          <w:b/>
          <w:bCs/>
          <w:noProof/>
          <w:rPrChange w:id="1596" w:author="Ryan Lemos" w:date="2019-09-28T11:38:00Z">
            <w:rPr>
              <w:b/>
              <w:bCs/>
              <w:noProof/>
              <w:highlight w:val="yellow"/>
            </w:rPr>
          </w:rPrChange>
        </w:rPr>
        <w:t>Educação a distância:</w:t>
      </w:r>
      <w:r w:rsidRPr="00723C16">
        <w:rPr>
          <w:noProof/>
          <w:rPrChange w:id="1597" w:author="Ryan Lemos" w:date="2019-09-28T11:38:00Z">
            <w:rPr>
              <w:noProof/>
              <w:highlight w:val="yellow"/>
            </w:rPr>
          </w:rPrChange>
        </w:rPr>
        <w:t xml:space="preserve"> o estado da arte. São Paulo: Pearson Education do Brasil, v. 2, 2012.</w:t>
      </w:r>
    </w:p>
    <w:p w14:paraId="5EBA9B9F" w14:textId="77777777" w:rsidR="00D339A1" w:rsidRPr="00723C16" w:rsidRDefault="00D339A1" w:rsidP="000809C2">
      <w:pPr>
        <w:spacing w:line="240" w:lineRule="auto"/>
        <w:ind w:firstLine="0"/>
        <w:jc w:val="left"/>
        <w:rPr>
          <w:noProof/>
          <w:rPrChange w:id="1598" w:author="Ryan Lemos" w:date="2019-09-28T11:38:00Z">
            <w:rPr>
              <w:noProof/>
            </w:rPr>
          </w:rPrChange>
        </w:rPr>
      </w:pPr>
    </w:p>
    <w:p w14:paraId="1E788B62" w14:textId="0C055B67" w:rsidR="00D339A1" w:rsidRPr="00723C16" w:rsidRDefault="00D339A1" w:rsidP="000809C2">
      <w:pPr>
        <w:spacing w:line="240" w:lineRule="auto"/>
        <w:ind w:firstLine="0"/>
        <w:jc w:val="left"/>
        <w:rPr>
          <w:noProof/>
          <w:rPrChange w:id="1599" w:author="Ryan Lemos" w:date="2019-09-28T11:38:00Z">
            <w:rPr>
              <w:noProof/>
            </w:rPr>
          </w:rPrChange>
        </w:rPr>
      </w:pPr>
      <w:r w:rsidRPr="00723C16">
        <w:rPr>
          <w:noProof/>
          <w:rPrChange w:id="1600" w:author="Ryan Lemos" w:date="2019-09-28T11:38:00Z">
            <w:rPr>
              <w:noProof/>
              <w:highlight w:val="yellow"/>
            </w:rPr>
          </w:rPrChange>
        </w:rPr>
        <w:t xml:space="preserve">PHP. </w:t>
      </w:r>
      <w:r w:rsidRPr="00723C16">
        <w:rPr>
          <w:b/>
          <w:noProof/>
          <w:rPrChange w:id="1601" w:author="Ryan Lemos" w:date="2019-09-28T11:38:00Z">
            <w:rPr>
              <w:b/>
              <w:noProof/>
              <w:highlight w:val="yellow"/>
            </w:rPr>
          </w:rPrChange>
        </w:rPr>
        <w:t>O que é o PHP?</w:t>
      </w:r>
      <w:r w:rsidRPr="00723C16">
        <w:rPr>
          <w:noProof/>
          <w:rPrChange w:id="1602" w:author="Ryan Lemos" w:date="2019-09-28T11:38:00Z">
            <w:rPr>
              <w:noProof/>
              <w:highlight w:val="yellow"/>
            </w:rPr>
          </w:rPrChange>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Change w:id="1603" w:author="Ryan Lemos" w:date="2019-09-28T11:38:00Z">
            <w:rPr>
              <w:noProof/>
            </w:rPr>
          </w:rPrChange>
        </w:rPr>
      </w:pPr>
    </w:p>
    <w:p w14:paraId="24693168" w14:textId="77777777" w:rsidR="00D339A1" w:rsidRPr="00723C16" w:rsidRDefault="00D339A1" w:rsidP="000809C2">
      <w:pPr>
        <w:spacing w:line="240" w:lineRule="auto"/>
        <w:ind w:firstLine="0"/>
        <w:jc w:val="left"/>
        <w:rPr>
          <w:noProof/>
          <w:lang w:val="en-US"/>
          <w:rPrChange w:id="1604" w:author="Ryan Lemos" w:date="2019-09-28T11:38:00Z">
            <w:rPr>
              <w:noProof/>
              <w:lang w:val="en-US"/>
            </w:rPr>
          </w:rPrChange>
        </w:rPr>
      </w:pPr>
      <w:r w:rsidRPr="00723C16">
        <w:rPr>
          <w:noProof/>
          <w:rPrChange w:id="1605" w:author="Ryan Lemos" w:date="2019-09-28T11:38:00Z">
            <w:rPr>
              <w:noProof/>
              <w:highlight w:val="yellow"/>
            </w:rPr>
          </w:rPrChange>
        </w:rPr>
        <w:t xml:space="preserve">PRESSMAN, R. S. </w:t>
      </w:r>
      <w:r w:rsidRPr="00723C16">
        <w:rPr>
          <w:b/>
          <w:bCs/>
          <w:noProof/>
          <w:rPrChange w:id="1606" w:author="Ryan Lemos" w:date="2019-09-28T11:38:00Z">
            <w:rPr>
              <w:b/>
              <w:bCs/>
              <w:noProof/>
              <w:highlight w:val="yellow"/>
            </w:rPr>
          </w:rPrChange>
        </w:rPr>
        <w:t>Engenharia de Software:</w:t>
      </w:r>
      <w:r w:rsidRPr="00723C16">
        <w:rPr>
          <w:noProof/>
          <w:rPrChange w:id="1607" w:author="Ryan Lemos" w:date="2019-09-28T11:38:00Z">
            <w:rPr>
              <w:noProof/>
              <w:highlight w:val="yellow"/>
            </w:rPr>
          </w:rPrChange>
        </w:rPr>
        <w:t xml:space="preserve"> Uma abordagem Profissional. </w:t>
      </w:r>
      <w:r w:rsidRPr="00723C16">
        <w:rPr>
          <w:noProof/>
          <w:lang w:val="en-US"/>
          <w:rPrChange w:id="1608" w:author="Ryan Lemos" w:date="2019-09-28T11:38:00Z">
            <w:rPr>
              <w:noProof/>
              <w:highlight w:val="yellow"/>
              <w:lang w:val="en-US"/>
            </w:rPr>
          </w:rPrChange>
        </w:rPr>
        <w:t>7. ed. Porto Alegre: Bookman, 2011.</w:t>
      </w:r>
    </w:p>
    <w:p w14:paraId="7299240B" w14:textId="77777777" w:rsidR="00D339A1" w:rsidRPr="00723C16" w:rsidRDefault="00D339A1" w:rsidP="000809C2">
      <w:pPr>
        <w:spacing w:line="240" w:lineRule="auto"/>
        <w:ind w:firstLine="0"/>
        <w:jc w:val="left"/>
        <w:rPr>
          <w:noProof/>
          <w:lang w:val="en-US"/>
          <w:rPrChange w:id="1609" w:author="Ryan Lemos" w:date="2019-09-28T11:38:00Z">
            <w:rPr>
              <w:noProof/>
              <w:lang w:val="en-US"/>
            </w:rPr>
          </w:rPrChange>
        </w:rPr>
      </w:pPr>
    </w:p>
    <w:p w14:paraId="78089BD9" w14:textId="77777777" w:rsidR="001D561A" w:rsidRPr="00723C16" w:rsidRDefault="00D339A1" w:rsidP="001D561A">
      <w:pPr>
        <w:spacing w:line="240" w:lineRule="auto"/>
        <w:ind w:firstLine="0"/>
        <w:jc w:val="left"/>
        <w:rPr>
          <w:noProof/>
          <w:lang w:val="en-US"/>
          <w:rPrChange w:id="1610" w:author="Ryan Lemos" w:date="2019-09-28T11:38:00Z">
            <w:rPr>
              <w:noProof/>
              <w:lang w:val="en-US"/>
            </w:rPr>
          </w:rPrChange>
        </w:rPr>
      </w:pPr>
      <w:r w:rsidRPr="00723C16">
        <w:rPr>
          <w:noProof/>
          <w:lang w:val="en-US"/>
          <w:rPrChange w:id="1611" w:author="Ryan Lemos" w:date="2019-09-28T11:38:00Z">
            <w:rPr>
              <w:noProof/>
              <w:highlight w:val="yellow"/>
              <w:lang w:val="en-US"/>
            </w:rPr>
          </w:rPrChange>
        </w:rPr>
        <w:t xml:space="preserve">ROBBINS, J. N. </w:t>
      </w:r>
      <w:r w:rsidRPr="00723C16">
        <w:rPr>
          <w:b/>
          <w:bCs/>
          <w:noProof/>
          <w:lang w:val="en-US"/>
          <w:rPrChange w:id="1612" w:author="Ryan Lemos" w:date="2019-09-28T11:38:00Z">
            <w:rPr>
              <w:b/>
              <w:bCs/>
              <w:noProof/>
              <w:highlight w:val="yellow"/>
              <w:lang w:val="en-US"/>
            </w:rPr>
          </w:rPrChange>
        </w:rPr>
        <w:t>HTML5:</w:t>
      </w:r>
      <w:r w:rsidRPr="00723C16">
        <w:rPr>
          <w:noProof/>
          <w:lang w:val="en-US"/>
          <w:rPrChange w:id="1613" w:author="Ryan Lemos" w:date="2019-09-28T11:38:00Z">
            <w:rPr>
              <w:noProof/>
              <w:highlight w:val="yellow"/>
              <w:lang w:val="en-US"/>
            </w:rPr>
          </w:rPrChange>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Change w:id="1614" w:author="Ryan Lemos" w:date="2019-09-28T11:38:00Z">
            <w:rPr>
              <w:noProof/>
              <w:lang w:val="en-US"/>
            </w:rPr>
          </w:rPrChange>
        </w:rPr>
      </w:pPr>
    </w:p>
    <w:p w14:paraId="7BD3A003" w14:textId="77777777" w:rsidR="00D339A1" w:rsidRPr="00723C16" w:rsidRDefault="00D339A1" w:rsidP="000809C2">
      <w:pPr>
        <w:spacing w:line="240" w:lineRule="auto"/>
        <w:ind w:firstLine="0"/>
        <w:jc w:val="left"/>
        <w:rPr>
          <w:noProof/>
          <w:rPrChange w:id="1615" w:author="Ryan Lemos" w:date="2019-09-28T11:38:00Z">
            <w:rPr>
              <w:noProof/>
            </w:rPr>
          </w:rPrChange>
        </w:rPr>
      </w:pPr>
      <w:r w:rsidRPr="00723C16">
        <w:rPr>
          <w:noProof/>
          <w:lang w:val="en-US"/>
          <w:rPrChange w:id="1616" w:author="Ryan Lemos" w:date="2019-09-28T11:38:00Z">
            <w:rPr>
              <w:noProof/>
              <w:highlight w:val="yellow"/>
              <w:lang w:val="en-US"/>
            </w:rPr>
          </w:rPrChange>
        </w:rPr>
        <w:t xml:space="preserve">SANDHU, R. S. Role-based Access Control. In: </w:t>
      </w:r>
      <w:r w:rsidRPr="00723C16">
        <w:rPr>
          <w:b/>
          <w:noProof/>
          <w:lang w:val="en-US"/>
          <w:rPrChange w:id="1617" w:author="Ryan Lemos" w:date="2019-09-28T11:38:00Z">
            <w:rPr>
              <w:b/>
              <w:noProof/>
              <w:highlight w:val="yellow"/>
              <w:lang w:val="en-US"/>
            </w:rPr>
          </w:rPrChange>
        </w:rPr>
        <w:t>Advances in Computers.</w:t>
      </w:r>
      <w:r w:rsidRPr="00723C16">
        <w:rPr>
          <w:noProof/>
          <w:lang w:val="en-US"/>
          <w:rPrChange w:id="1618" w:author="Ryan Lemos" w:date="2019-09-28T11:38:00Z">
            <w:rPr>
              <w:noProof/>
              <w:highlight w:val="yellow"/>
              <w:lang w:val="en-US"/>
            </w:rPr>
          </w:rPrChange>
        </w:rPr>
        <w:t xml:space="preserve"> Fairfax: Academic Press, v. 46, 1998. p. 237-286. </w:t>
      </w:r>
      <w:r w:rsidRPr="00723C16">
        <w:rPr>
          <w:noProof/>
          <w:rPrChange w:id="1619" w:author="Ryan Lemos" w:date="2019-09-28T11:38:00Z">
            <w:rPr>
              <w:noProof/>
              <w:highlight w:val="yellow"/>
            </w:rPr>
          </w:rPrChange>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Change w:id="1620" w:author="Ryan Lemos" w:date="2019-09-28T11:38:00Z">
            <w:rPr>
              <w:noProof/>
            </w:rPr>
          </w:rPrChange>
        </w:rPr>
      </w:pPr>
    </w:p>
    <w:p w14:paraId="42AC0922" w14:textId="77777777" w:rsidR="00F80769" w:rsidRPr="00723C16" w:rsidRDefault="001A0B14" w:rsidP="000809C2">
      <w:pPr>
        <w:spacing w:line="240" w:lineRule="auto"/>
        <w:ind w:firstLine="0"/>
        <w:jc w:val="left"/>
        <w:rPr>
          <w:noProof/>
          <w:rPrChange w:id="1621" w:author="Ryan Lemos" w:date="2019-09-28T11:38:00Z">
            <w:rPr>
              <w:noProof/>
            </w:rPr>
          </w:rPrChange>
        </w:rPr>
      </w:pPr>
      <w:r w:rsidRPr="00723C16">
        <w:rPr>
          <w:noProof/>
          <w:rPrChange w:id="1622" w:author="Ryan Lemos" w:date="2019-09-28T11:38:00Z">
            <w:rPr>
              <w:noProof/>
              <w:highlight w:val="yellow"/>
            </w:rPr>
          </w:rPrChange>
        </w:rPr>
        <w:t xml:space="preserve">SANTOS, L. dos. </w:t>
      </w:r>
      <w:r w:rsidRPr="00723C16">
        <w:rPr>
          <w:b/>
          <w:noProof/>
          <w:rPrChange w:id="1623" w:author="Ryan Lemos" w:date="2019-09-28T11:38:00Z">
            <w:rPr>
              <w:b/>
              <w:noProof/>
              <w:highlight w:val="yellow"/>
            </w:rPr>
          </w:rPrChange>
        </w:rPr>
        <w:t xml:space="preserve">Como escrever boas histórias de usuário (User Stories). </w:t>
      </w:r>
      <w:r w:rsidRPr="00723C16">
        <w:rPr>
          <w:noProof/>
          <w:rPrChange w:id="1624" w:author="Ryan Lemos" w:date="2019-09-28T11:38:00Z">
            <w:rPr>
              <w:noProof/>
              <w:highlight w:val="yellow"/>
            </w:rPr>
          </w:rPrChange>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rPr>
          <w:rPrChange w:id="1625" w:author="Ryan Lemos" w:date="2019-09-28T11:38:00Z">
            <w:rPr/>
          </w:rPrChange>
        </w:rPr>
      </w:pPr>
    </w:p>
    <w:p w14:paraId="2DA1CB69" w14:textId="77777777" w:rsidR="00D339A1" w:rsidRPr="00723C16" w:rsidRDefault="00D339A1" w:rsidP="000809C2">
      <w:pPr>
        <w:spacing w:line="240" w:lineRule="auto"/>
        <w:ind w:firstLine="0"/>
        <w:jc w:val="left"/>
        <w:rPr>
          <w:noProof/>
          <w:rPrChange w:id="1626" w:author="Ryan Lemos" w:date="2019-09-28T11:38:00Z">
            <w:rPr>
              <w:noProof/>
            </w:rPr>
          </w:rPrChange>
        </w:rPr>
      </w:pPr>
      <w:r w:rsidRPr="00723C16">
        <w:rPr>
          <w:noProof/>
          <w:rPrChange w:id="1627" w:author="Ryan Lemos" w:date="2019-09-28T11:38:00Z">
            <w:rPr>
              <w:noProof/>
              <w:highlight w:val="yellow"/>
            </w:rPr>
          </w:rPrChange>
        </w:rPr>
        <w:t xml:space="preserve">SEVERINO, A. J. </w:t>
      </w:r>
      <w:r w:rsidRPr="00723C16">
        <w:rPr>
          <w:b/>
          <w:bCs/>
          <w:noProof/>
          <w:rPrChange w:id="1628" w:author="Ryan Lemos" w:date="2019-09-28T11:38:00Z">
            <w:rPr>
              <w:b/>
              <w:bCs/>
              <w:noProof/>
              <w:highlight w:val="yellow"/>
            </w:rPr>
          </w:rPrChange>
        </w:rPr>
        <w:t>Metodologia de trabalho científico</w:t>
      </w:r>
      <w:r w:rsidRPr="00723C16">
        <w:rPr>
          <w:noProof/>
          <w:rPrChange w:id="1629" w:author="Ryan Lemos" w:date="2019-09-28T11:38:00Z">
            <w:rPr>
              <w:noProof/>
              <w:highlight w:val="yellow"/>
            </w:rPr>
          </w:rPrChange>
        </w:rPr>
        <w:t>. 22. ed. São Paulo: Cortez, 2002.</w:t>
      </w:r>
    </w:p>
    <w:p w14:paraId="330555BC" w14:textId="77777777" w:rsidR="00D339A1" w:rsidRPr="00723C16" w:rsidRDefault="00D339A1" w:rsidP="000809C2">
      <w:pPr>
        <w:spacing w:line="240" w:lineRule="auto"/>
        <w:ind w:firstLine="0"/>
        <w:jc w:val="left"/>
        <w:rPr>
          <w:noProof/>
          <w:rPrChange w:id="1630" w:author="Ryan Lemos" w:date="2019-09-28T11:38:00Z">
            <w:rPr>
              <w:noProof/>
            </w:rPr>
          </w:rPrChange>
        </w:rPr>
      </w:pPr>
    </w:p>
    <w:p w14:paraId="6EB6D7EC" w14:textId="77777777" w:rsidR="00D339A1" w:rsidRPr="00723C16" w:rsidRDefault="00D339A1" w:rsidP="000809C2">
      <w:pPr>
        <w:spacing w:line="240" w:lineRule="auto"/>
        <w:ind w:firstLine="0"/>
        <w:jc w:val="left"/>
        <w:rPr>
          <w:noProof/>
          <w:lang w:val="en-US"/>
          <w:rPrChange w:id="1631" w:author="Ryan Lemos" w:date="2019-09-28T11:38:00Z">
            <w:rPr>
              <w:noProof/>
              <w:lang w:val="en-US"/>
            </w:rPr>
          </w:rPrChange>
        </w:rPr>
      </w:pPr>
      <w:r w:rsidRPr="00723C16">
        <w:rPr>
          <w:noProof/>
          <w:rPrChange w:id="1632" w:author="Ryan Lemos" w:date="2019-09-28T11:38:00Z">
            <w:rPr>
              <w:noProof/>
              <w:highlight w:val="yellow"/>
            </w:rPr>
          </w:rPrChange>
        </w:rPr>
        <w:t xml:space="preserve">SILBERCHATZ, A.; KORTH, H. F.; SUDARSHAN, S. </w:t>
      </w:r>
      <w:r w:rsidRPr="00723C16">
        <w:rPr>
          <w:b/>
          <w:bCs/>
          <w:noProof/>
          <w:rPrChange w:id="1633" w:author="Ryan Lemos" w:date="2019-09-28T11:38:00Z">
            <w:rPr>
              <w:b/>
              <w:bCs/>
              <w:noProof/>
              <w:highlight w:val="yellow"/>
            </w:rPr>
          </w:rPrChange>
        </w:rPr>
        <w:t>Sistema de Banco de Dados</w:t>
      </w:r>
      <w:r w:rsidRPr="00723C16">
        <w:rPr>
          <w:noProof/>
          <w:rPrChange w:id="1634" w:author="Ryan Lemos" w:date="2019-09-28T11:38:00Z">
            <w:rPr>
              <w:noProof/>
              <w:highlight w:val="yellow"/>
            </w:rPr>
          </w:rPrChange>
        </w:rPr>
        <w:t xml:space="preserve">. </w:t>
      </w:r>
      <w:r w:rsidRPr="00723C16">
        <w:rPr>
          <w:noProof/>
          <w:lang w:val="en-US"/>
          <w:rPrChange w:id="1635" w:author="Ryan Lemos" w:date="2019-09-28T11:38:00Z">
            <w:rPr>
              <w:noProof/>
              <w:highlight w:val="yellow"/>
              <w:lang w:val="en-US"/>
            </w:rPr>
          </w:rPrChange>
        </w:rPr>
        <w:t>3. ed. São Paulo: Pearson Education, 1999.</w:t>
      </w:r>
    </w:p>
    <w:p w14:paraId="778675A3" w14:textId="77777777" w:rsidR="00D339A1" w:rsidRPr="00723C16" w:rsidRDefault="00D339A1" w:rsidP="000809C2">
      <w:pPr>
        <w:spacing w:line="240" w:lineRule="auto"/>
        <w:ind w:firstLine="0"/>
        <w:jc w:val="left"/>
        <w:rPr>
          <w:noProof/>
          <w:lang w:val="en-US"/>
          <w:rPrChange w:id="1636" w:author="Ryan Lemos" w:date="2019-09-28T11:38:00Z">
            <w:rPr>
              <w:noProof/>
              <w:lang w:val="en-US"/>
            </w:rPr>
          </w:rPrChange>
        </w:rPr>
      </w:pPr>
    </w:p>
    <w:p w14:paraId="7C5BE69F" w14:textId="77777777" w:rsidR="001D561A" w:rsidRPr="00723C16" w:rsidRDefault="00D339A1" w:rsidP="001D561A">
      <w:pPr>
        <w:spacing w:line="240" w:lineRule="auto"/>
        <w:ind w:firstLine="0"/>
        <w:jc w:val="left"/>
        <w:rPr>
          <w:noProof/>
          <w:rPrChange w:id="1637" w:author="Ryan Lemos" w:date="2019-09-28T11:38:00Z">
            <w:rPr>
              <w:noProof/>
            </w:rPr>
          </w:rPrChange>
        </w:rPr>
      </w:pPr>
      <w:r w:rsidRPr="00723C16">
        <w:rPr>
          <w:noProof/>
          <w:lang w:val="en-US"/>
          <w:rPrChange w:id="1638" w:author="Ryan Lemos" w:date="2019-09-28T11:38:00Z">
            <w:rPr>
              <w:noProof/>
              <w:highlight w:val="yellow"/>
              <w:lang w:val="en-US"/>
            </w:rPr>
          </w:rPrChange>
        </w:rPr>
        <w:lastRenderedPageBreak/>
        <w:t xml:space="preserve">SILVER, B. </w:t>
      </w:r>
      <w:r w:rsidRPr="00723C16">
        <w:rPr>
          <w:b/>
          <w:bCs/>
          <w:noProof/>
          <w:lang w:val="en-US"/>
          <w:rPrChange w:id="1639" w:author="Ryan Lemos" w:date="2019-09-28T11:38:00Z">
            <w:rPr>
              <w:b/>
              <w:bCs/>
              <w:noProof/>
              <w:highlight w:val="yellow"/>
              <w:lang w:val="en-US"/>
            </w:rPr>
          </w:rPrChange>
        </w:rPr>
        <w:t>BPMN Method and Style:</w:t>
      </w:r>
      <w:r w:rsidRPr="00723C16">
        <w:rPr>
          <w:noProof/>
          <w:lang w:val="en-US"/>
          <w:rPrChange w:id="1640" w:author="Ryan Lemos" w:date="2019-09-28T11:38:00Z">
            <w:rPr>
              <w:noProof/>
              <w:highlight w:val="yellow"/>
              <w:lang w:val="en-US"/>
            </w:rPr>
          </w:rPrChange>
        </w:rPr>
        <w:t xml:space="preserve"> with Bpmn Implementer's Guide. </w:t>
      </w:r>
      <w:r w:rsidRPr="00723C16">
        <w:rPr>
          <w:noProof/>
          <w:rPrChange w:id="1641" w:author="Ryan Lemos" w:date="2019-09-28T11:38:00Z">
            <w:rPr>
              <w:noProof/>
              <w:highlight w:val="yellow"/>
            </w:rPr>
          </w:rPrChange>
        </w:rPr>
        <w:t>2. ed. Altadena: Cody-Cassidy Press, 2017</w:t>
      </w:r>
      <w:r w:rsidR="00A33B79" w:rsidRPr="00723C16">
        <w:rPr>
          <w:noProof/>
          <w:rPrChange w:id="1642" w:author="Ryan Lemos" w:date="2019-09-28T11:38:00Z">
            <w:rPr>
              <w:noProof/>
              <w:highlight w:val="yellow"/>
            </w:rPr>
          </w:rPrChange>
        </w:rPr>
        <w:t>.</w:t>
      </w:r>
    </w:p>
    <w:p w14:paraId="6CAB5E11" w14:textId="77777777" w:rsidR="00D339A1" w:rsidRPr="00723C16" w:rsidRDefault="00D339A1" w:rsidP="000809C2">
      <w:pPr>
        <w:spacing w:line="240" w:lineRule="auto"/>
        <w:ind w:firstLine="0"/>
        <w:jc w:val="left"/>
        <w:rPr>
          <w:noProof/>
          <w:rPrChange w:id="1643" w:author="Ryan Lemos" w:date="2019-09-28T11:38:00Z">
            <w:rPr>
              <w:noProof/>
            </w:rPr>
          </w:rPrChange>
        </w:rPr>
      </w:pPr>
    </w:p>
    <w:p w14:paraId="05449935" w14:textId="77777777" w:rsidR="00D339A1" w:rsidRPr="00723C16" w:rsidRDefault="00D339A1" w:rsidP="000809C2">
      <w:pPr>
        <w:spacing w:line="240" w:lineRule="auto"/>
        <w:ind w:firstLine="0"/>
        <w:jc w:val="left"/>
        <w:rPr>
          <w:noProof/>
          <w:rPrChange w:id="1644" w:author="Ryan Lemos" w:date="2019-09-28T11:38:00Z">
            <w:rPr>
              <w:noProof/>
            </w:rPr>
          </w:rPrChange>
        </w:rPr>
      </w:pPr>
      <w:r w:rsidRPr="00723C16">
        <w:rPr>
          <w:noProof/>
          <w:rPrChange w:id="1645" w:author="Ryan Lemos" w:date="2019-09-28T11:38:00Z">
            <w:rPr>
              <w:noProof/>
              <w:highlight w:val="yellow"/>
            </w:rPr>
          </w:rPrChange>
        </w:rPr>
        <w:t xml:space="preserve">SKLAR, D. </w:t>
      </w:r>
      <w:r w:rsidRPr="00723C16">
        <w:rPr>
          <w:b/>
          <w:bCs/>
          <w:noProof/>
          <w:rPrChange w:id="1646" w:author="Ryan Lemos" w:date="2019-09-28T11:38:00Z">
            <w:rPr>
              <w:b/>
              <w:bCs/>
              <w:noProof/>
              <w:highlight w:val="yellow"/>
            </w:rPr>
          </w:rPrChange>
        </w:rPr>
        <w:t>Aprendendo PHP:</w:t>
      </w:r>
      <w:r w:rsidRPr="00723C16">
        <w:rPr>
          <w:noProof/>
          <w:rPrChange w:id="1647" w:author="Ryan Lemos" w:date="2019-09-28T11:38:00Z">
            <w:rPr>
              <w:noProof/>
              <w:highlight w:val="yellow"/>
            </w:rPr>
          </w:rPrChange>
        </w:rPr>
        <w:t xml:space="preserve"> Introdução amigável à linguagem mais popular da WEB. São Paulo: Novatec, 2016.</w:t>
      </w:r>
      <w:r w:rsidR="006B76CA" w:rsidRPr="00723C16">
        <w:rPr>
          <w:noProof/>
          <w:rPrChange w:id="1648" w:author="Ryan Lemos" w:date="2019-09-28T11:38:00Z">
            <w:rPr>
              <w:noProof/>
            </w:rPr>
          </w:rPrChange>
        </w:rPr>
        <w:t xml:space="preserve"> </w:t>
      </w:r>
    </w:p>
    <w:p w14:paraId="33B63071" w14:textId="77777777" w:rsidR="00D339A1" w:rsidRPr="00723C16" w:rsidRDefault="00D339A1" w:rsidP="000809C2">
      <w:pPr>
        <w:spacing w:line="240" w:lineRule="auto"/>
        <w:ind w:firstLine="0"/>
        <w:jc w:val="left"/>
        <w:rPr>
          <w:noProof/>
          <w:rPrChange w:id="1649" w:author="Ryan Lemos" w:date="2019-09-28T11:38:00Z">
            <w:rPr>
              <w:noProof/>
            </w:rPr>
          </w:rPrChange>
        </w:rPr>
      </w:pPr>
    </w:p>
    <w:p w14:paraId="6F6D1CA4" w14:textId="77777777" w:rsidR="00D339A1" w:rsidRPr="00723C16" w:rsidRDefault="00D339A1" w:rsidP="000809C2">
      <w:pPr>
        <w:spacing w:line="240" w:lineRule="auto"/>
        <w:ind w:firstLine="0"/>
        <w:jc w:val="left"/>
        <w:rPr>
          <w:noProof/>
          <w:rPrChange w:id="1650" w:author="Ryan Lemos" w:date="2019-09-28T11:38:00Z">
            <w:rPr>
              <w:noProof/>
            </w:rPr>
          </w:rPrChange>
        </w:rPr>
      </w:pPr>
      <w:r w:rsidRPr="00723C16">
        <w:rPr>
          <w:noProof/>
          <w:rPrChange w:id="1651" w:author="Ryan Lemos" w:date="2019-09-28T11:38:00Z">
            <w:rPr>
              <w:noProof/>
              <w:highlight w:val="yellow"/>
            </w:rPr>
          </w:rPrChange>
        </w:rPr>
        <w:t xml:space="preserve">SOMMERVILLE, I. </w:t>
      </w:r>
      <w:r w:rsidRPr="00723C16">
        <w:rPr>
          <w:b/>
          <w:bCs/>
          <w:noProof/>
          <w:rPrChange w:id="1652" w:author="Ryan Lemos" w:date="2019-09-28T11:38:00Z">
            <w:rPr>
              <w:b/>
              <w:bCs/>
              <w:noProof/>
              <w:highlight w:val="yellow"/>
            </w:rPr>
          </w:rPrChange>
        </w:rPr>
        <w:t>Engenharia de Software</w:t>
      </w:r>
      <w:r w:rsidRPr="00723C16">
        <w:rPr>
          <w:noProof/>
          <w:rPrChange w:id="1653" w:author="Ryan Lemos" w:date="2019-09-28T11:38:00Z">
            <w:rPr>
              <w:noProof/>
              <w:highlight w:val="yellow"/>
            </w:rPr>
          </w:rPrChange>
        </w:rPr>
        <w:t>. 9. ed. São Paulo: Pearson Prentice Hall, 2011.</w:t>
      </w:r>
    </w:p>
    <w:p w14:paraId="47F0A541" w14:textId="77777777" w:rsidR="00D339A1" w:rsidRPr="00723C16" w:rsidRDefault="00D339A1" w:rsidP="000809C2">
      <w:pPr>
        <w:spacing w:line="240" w:lineRule="auto"/>
        <w:ind w:firstLine="0"/>
        <w:jc w:val="left"/>
        <w:rPr>
          <w:noProof/>
          <w:rPrChange w:id="1654" w:author="Ryan Lemos" w:date="2019-09-28T11:38:00Z">
            <w:rPr>
              <w:noProof/>
            </w:rPr>
          </w:rPrChange>
        </w:rPr>
      </w:pPr>
    </w:p>
    <w:p w14:paraId="76009B2E" w14:textId="77777777" w:rsidR="00D339A1" w:rsidRPr="00723C16" w:rsidRDefault="00D339A1" w:rsidP="000809C2">
      <w:pPr>
        <w:spacing w:line="240" w:lineRule="auto"/>
        <w:ind w:firstLine="0"/>
        <w:jc w:val="left"/>
        <w:rPr>
          <w:noProof/>
          <w:rPrChange w:id="1655" w:author="Ryan Lemos" w:date="2019-09-28T11:38:00Z">
            <w:rPr>
              <w:noProof/>
            </w:rPr>
          </w:rPrChange>
        </w:rPr>
      </w:pPr>
      <w:r w:rsidRPr="00723C16">
        <w:rPr>
          <w:noProof/>
          <w:rPrChange w:id="1656" w:author="Ryan Lemos" w:date="2019-09-28T11:38:00Z">
            <w:rPr>
              <w:noProof/>
              <w:highlight w:val="yellow"/>
            </w:rPr>
          </w:rPrChange>
        </w:rPr>
        <w:t xml:space="preserve">STAUFFER, M. </w:t>
      </w:r>
      <w:r w:rsidRPr="00723C16">
        <w:rPr>
          <w:b/>
          <w:bCs/>
          <w:noProof/>
          <w:rPrChange w:id="1657" w:author="Ryan Lemos" w:date="2019-09-28T11:38:00Z">
            <w:rPr>
              <w:b/>
              <w:bCs/>
              <w:noProof/>
              <w:highlight w:val="yellow"/>
            </w:rPr>
          </w:rPrChange>
        </w:rPr>
        <w:t>Desenvolvendo com Laravel:</w:t>
      </w:r>
      <w:r w:rsidRPr="00723C16">
        <w:rPr>
          <w:noProof/>
          <w:rPrChange w:id="1658" w:author="Ryan Lemos" w:date="2019-09-28T11:38:00Z">
            <w:rPr>
              <w:noProof/>
              <w:highlight w:val="yellow"/>
            </w:rPr>
          </w:rPrChange>
        </w:rPr>
        <w:t xml:space="preserve"> Um Framework para construção de aplicativos PHP modernos. São Paulo: Novatec, 2017.</w:t>
      </w:r>
    </w:p>
    <w:p w14:paraId="104E3B7C" w14:textId="77777777" w:rsidR="00D339A1" w:rsidRPr="00723C16" w:rsidRDefault="00D339A1" w:rsidP="000809C2">
      <w:pPr>
        <w:spacing w:line="240" w:lineRule="auto"/>
        <w:ind w:firstLine="0"/>
        <w:jc w:val="left"/>
        <w:rPr>
          <w:noProof/>
          <w:rPrChange w:id="1659" w:author="Ryan Lemos" w:date="2019-09-28T11:38:00Z">
            <w:rPr>
              <w:noProof/>
            </w:rPr>
          </w:rPrChange>
        </w:rPr>
      </w:pPr>
    </w:p>
    <w:p w14:paraId="244CBC9F" w14:textId="77777777" w:rsidR="00D339A1" w:rsidRPr="00723C16" w:rsidRDefault="00D339A1" w:rsidP="000809C2">
      <w:pPr>
        <w:spacing w:line="240" w:lineRule="auto"/>
        <w:ind w:firstLine="0"/>
        <w:jc w:val="left"/>
        <w:rPr>
          <w:noProof/>
          <w:rPrChange w:id="1660" w:author="Ryan Lemos" w:date="2019-09-28T11:38:00Z">
            <w:rPr>
              <w:noProof/>
            </w:rPr>
          </w:rPrChange>
        </w:rPr>
      </w:pPr>
      <w:r w:rsidRPr="00723C16">
        <w:rPr>
          <w:noProof/>
          <w:rPrChange w:id="1661" w:author="Ryan Lemos" w:date="2019-09-28T11:38:00Z">
            <w:rPr>
              <w:noProof/>
              <w:highlight w:val="yellow"/>
            </w:rPr>
          </w:rPrChange>
        </w:rPr>
        <w:t xml:space="preserve">TELES, V. M. </w:t>
      </w:r>
      <w:r w:rsidRPr="00723C16">
        <w:rPr>
          <w:b/>
          <w:bCs/>
          <w:noProof/>
          <w:rPrChange w:id="1662" w:author="Ryan Lemos" w:date="2019-09-28T11:38:00Z">
            <w:rPr>
              <w:b/>
              <w:bCs/>
              <w:noProof/>
              <w:highlight w:val="yellow"/>
            </w:rPr>
          </w:rPrChange>
        </w:rPr>
        <w:t>Extreme Programming:</w:t>
      </w:r>
      <w:r w:rsidRPr="00723C16">
        <w:rPr>
          <w:noProof/>
          <w:rPrChange w:id="1663" w:author="Ryan Lemos" w:date="2019-09-28T11:38:00Z">
            <w:rPr>
              <w:noProof/>
              <w:highlight w:val="yellow"/>
            </w:rPr>
          </w:rPrChange>
        </w:rPr>
        <w:t xml:space="preserve"> Aprenda como encantar seus usuários desenvolvendo software com agilidade e alta qualidade. 2. ed. São Paulo: Novatec, 2014.</w:t>
      </w:r>
    </w:p>
    <w:p w14:paraId="66C4CF01" w14:textId="77777777" w:rsidR="00D339A1" w:rsidRPr="00723C16" w:rsidRDefault="00D339A1" w:rsidP="000809C2">
      <w:pPr>
        <w:spacing w:line="240" w:lineRule="auto"/>
        <w:ind w:firstLine="0"/>
        <w:jc w:val="left"/>
        <w:rPr>
          <w:noProof/>
          <w:rPrChange w:id="1664" w:author="Ryan Lemos" w:date="2019-09-28T11:38:00Z">
            <w:rPr>
              <w:noProof/>
            </w:rPr>
          </w:rPrChange>
        </w:rPr>
      </w:pPr>
    </w:p>
    <w:p w14:paraId="27464231" w14:textId="6A33173C" w:rsidR="00D339A1" w:rsidRPr="00723C16" w:rsidRDefault="00D339A1" w:rsidP="000809C2">
      <w:pPr>
        <w:spacing w:line="240" w:lineRule="auto"/>
        <w:ind w:firstLine="0"/>
        <w:jc w:val="left"/>
        <w:rPr>
          <w:noProof/>
          <w:rPrChange w:id="1665" w:author="Ryan Lemos" w:date="2019-09-28T11:38:00Z">
            <w:rPr>
              <w:noProof/>
            </w:rPr>
          </w:rPrChange>
        </w:rPr>
      </w:pPr>
      <w:r w:rsidRPr="00723C16">
        <w:rPr>
          <w:noProof/>
          <w:rPrChange w:id="1666" w:author="Ryan Lemos" w:date="2019-09-28T11:38:00Z">
            <w:rPr>
              <w:noProof/>
              <w:highlight w:val="yellow"/>
            </w:rPr>
          </w:rPrChange>
        </w:rPr>
        <w:t xml:space="preserve">WIZARD. </w:t>
      </w:r>
      <w:r w:rsidRPr="00723C16">
        <w:rPr>
          <w:b/>
          <w:bCs/>
          <w:noProof/>
          <w:rPrChange w:id="1667" w:author="Ryan Lemos" w:date="2019-09-28T11:38:00Z">
            <w:rPr>
              <w:b/>
              <w:bCs/>
              <w:noProof/>
              <w:highlight w:val="yellow"/>
            </w:rPr>
          </w:rPrChange>
        </w:rPr>
        <w:t>Experiências Wizard</w:t>
      </w:r>
      <w:r w:rsidRPr="00723C16">
        <w:rPr>
          <w:noProof/>
          <w:rPrChange w:id="1668" w:author="Ryan Lemos" w:date="2019-09-28T11:38:00Z">
            <w:rPr>
              <w:noProof/>
              <w:highlight w:val="yellow"/>
            </w:rPr>
          </w:rPrChange>
        </w:rPr>
        <w:t xml:space="preserve">, </w:t>
      </w:r>
      <w:r w:rsidR="00E234D7" w:rsidRPr="00723C16">
        <w:rPr>
          <w:noProof/>
          <w:rPrChange w:id="1669" w:author="Ryan Lemos" w:date="2019-09-28T11:38:00Z">
            <w:rPr>
              <w:noProof/>
              <w:highlight w:val="yellow"/>
            </w:rPr>
          </w:rPrChange>
        </w:rPr>
        <w:t>2017b</w:t>
      </w:r>
      <w:r w:rsidRPr="00723C16">
        <w:rPr>
          <w:noProof/>
          <w:rPrChange w:id="1670" w:author="Ryan Lemos" w:date="2019-09-28T11:38:00Z">
            <w:rPr>
              <w:noProof/>
              <w:highlight w:val="yellow"/>
            </w:rPr>
          </w:rPrChange>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Change w:id="1671" w:author="Ryan Lemos" w:date="2019-09-28T11:38:00Z">
            <w:rPr>
              <w:noProof/>
            </w:rPr>
          </w:rPrChange>
        </w:rPr>
      </w:pPr>
    </w:p>
    <w:p w14:paraId="5E8EDED5" w14:textId="450F36E8" w:rsidR="00D339A1" w:rsidRPr="00723C16" w:rsidRDefault="00D339A1" w:rsidP="000809C2">
      <w:pPr>
        <w:spacing w:line="240" w:lineRule="auto"/>
        <w:ind w:firstLine="0"/>
        <w:jc w:val="left"/>
        <w:rPr>
          <w:noProof/>
          <w:rPrChange w:id="1672" w:author="Ryan Lemos" w:date="2019-09-28T11:38:00Z">
            <w:rPr>
              <w:noProof/>
            </w:rPr>
          </w:rPrChange>
        </w:rPr>
      </w:pPr>
      <w:r w:rsidRPr="00723C16">
        <w:rPr>
          <w:noProof/>
          <w:rPrChange w:id="1673" w:author="Ryan Lemos" w:date="2019-09-28T11:38:00Z">
            <w:rPr>
              <w:noProof/>
              <w:highlight w:val="yellow"/>
            </w:rPr>
          </w:rPrChange>
        </w:rPr>
        <w:t xml:space="preserve">WIZARD. </w:t>
      </w:r>
      <w:r w:rsidRPr="00723C16">
        <w:rPr>
          <w:b/>
          <w:bCs/>
          <w:noProof/>
          <w:rPrChange w:id="1674" w:author="Ryan Lemos" w:date="2019-09-28T11:38:00Z">
            <w:rPr>
              <w:b/>
              <w:bCs/>
              <w:noProof/>
              <w:highlight w:val="yellow"/>
            </w:rPr>
          </w:rPrChange>
        </w:rPr>
        <w:t>Sobre a Wizard</w:t>
      </w:r>
      <w:r w:rsidRPr="00723C16">
        <w:rPr>
          <w:noProof/>
          <w:rPrChange w:id="1675" w:author="Ryan Lemos" w:date="2019-09-28T11:38:00Z">
            <w:rPr>
              <w:noProof/>
              <w:highlight w:val="yellow"/>
            </w:rPr>
          </w:rPrChange>
        </w:rPr>
        <w:t>, 2017</w:t>
      </w:r>
      <w:r w:rsidR="00E234D7" w:rsidRPr="00723C16">
        <w:rPr>
          <w:noProof/>
          <w:rPrChange w:id="1676" w:author="Ryan Lemos" w:date="2019-09-28T11:38:00Z">
            <w:rPr>
              <w:noProof/>
              <w:highlight w:val="yellow"/>
            </w:rPr>
          </w:rPrChange>
        </w:rPr>
        <w:t>a</w:t>
      </w:r>
      <w:r w:rsidRPr="00723C16">
        <w:rPr>
          <w:noProof/>
          <w:rPrChange w:id="1677" w:author="Ryan Lemos" w:date="2019-09-28T11:38:00Z">
            <w:rPr>
              <w:noProof/>
              <w:highlight w:val="yellow"/>
            </w:rPr>
          </w:rPrChange>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Change w:id="1678" w:author="Ryan Lemos" w:date="2019-09-28T11:38:00Z">
            <w:rPr>
              <w:noProof/>
            </w:rPr>
          </w:rPrChange>
        </w:rPr>
      </w:pPr>
    </w:p>
    <w:p w14:paraId="7D6649F2" w14:textId="27B810A6" w:rsidR="00D339A1" w:rsidRDefault="00D339A1" w:rsidP="000809C2">
      <w:pPr>
        <w:spacing w:line="240" w:lineRule="auto"/>
        <w:ind w:firstLine="0"/>
        <w:jc w:val="left"/>
        <w:rPr>
          <w:noProof/>
        </w:rPr>
      </w:pPr>
      <w:r w:rsidRPr="00723C16">
        <w:rPr>
          <w:noProof/>
          <w:rPrChange w:id="1679" w:author="Ryan Lemos" w:date="2019-09-28T11:38:00Z">
            <w:rPr>
              <w:noProof/>
              <w:highlight w:val="yellow"/>
            </w:rPr>
          </w:rPrChange>
        </w:rPr>
        <w:t xml:space="preserve">ZAPATER, M.; SUZUKI, R. </w:t>
      </w:r>
      <w:r w:rsidRPr="00723C16">
        <w:rPr>
          <w:b/>
          <w:noProof/>
          <w:rPrChange w:id="1680" w:author="Ryan Lemos" w:date="2019-09-28T11:38:00Z">
            <w:rPr>
              <w:b/>
              <w:noProof/>
              <w:highlight w:val="yellow"/>
            </w:rPr>
          </w:rPrChange>
        </w:rPr>
        <w:t>Segurança da Informação:</w:t>
      </w:r>
      <w:r w:rsidRPr="00723C16">
        <w:rPr>
          <w:noProof/>
          <w:rPrChange w:id="1681" w:author="Ryan Lemos" w:date="2019-09-28T11:38:00Z">
            <w:rPr>
              <w:noProof/>
              <w:highlight w:val="yellow"/>
            </w:rPr>
          </w:rPrChange>
        </w:rPr>
        <w:t xml:space="preserve"> Um diferencial determinante na competitividade das corporações. Promon Business &amp; Tecnology Review. Rio de Janeiro,</w:t>
      </w:r>
      <w:r w:rsidR="0053624F" w:rsidRPr="00723C16">
        <w:rPr>
          <w:noProof/>
          <w:rPrChange w:id="1682" w:author="Ryan Lemos" w:date="2019-09-28T11:38:00Z">
            <w:rPr>
              <w:noProof/>
              <w:highlight w:val="yellow"/>
            </w:rPr>
          </w:rPrChange>
        </w:rPr>
        <w:t xml:space="preserve"> </w:t>
      </w:r>
      <w:r w:rsidRPr="00723C16">
        <w:rPr>
          <w:noProof/>
          <w:rPrChange w:id="1683" w:author="Ryan Lemos" w:date="2019-09-28T11:38:00Z">
            <w:rPr>
              <w:noProof/>
              <w:highlight w:val="yellow"/>
            </w:rPr>
          </w:rPrChange>
        </w:rPr>
        <w:t>2005.</w:t>
      </w:r>
      <w:r w:rsidR="0053624F" w:rsidRPr="00723C16">
        <w:rPr>
          <w:noProof/>
          <w:rPrChange w:id="1684" w:author="Ryan Lemos" w:date="2019-09-28T11:38:00Z">
            <w:rPr>
              <w:noProof/>
              <w:highlight w:val="yellow"/>
            </w:rPr>
          </w:rPrChange>
        </w:rPr>
        <w:t xml:space="preserve"> 28 p.</w:t>
      </w:r>
      <w:r w:rsidRPr="00723C16">
        <w:rPr>
          <w:noProof/>
          <w:rPrChange w:id="1685" w:author="Ryan Lemos" w:date="2019-09-28T11:38:00Z">
            <w:rPr>
              <w:noProof/>
              <w:highlight w:val="yellow"/>
            </w:rPr>
          </w:rPrChange>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686" w:name="_Toc20561942"/>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686"/>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8" w:author="Karine Martins" w:date="2019-09-16T08:10:00Z" w:initials="KM">
    <w:p w14:paraId="14AD2452" w14:textId="2E11960B" w:rsidR="00DE58F2" w:rsidRDefault="00DE58F2">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434" w:author="Karine Martins" w:date="2019-09-16T08:15:00Z" w:initials="KM">
    <w:p w14:paraId="46479457" w14:textId="1DC785ED" w:rsidR="00DE58F2" w:rsidRDefault="00DE58F2">
      <w:pPr>
        <w:pStyle w:val="Textodecomentrio"/>
      </w:pPr>
      <w:r>
        <w:rPr>
          <w:rStyle w:val="Refdecomentrio"/>
        </w:rPr>
        <w:annotationRef/>
      </w:r>
      <w:r>
        <w:t xml:space="preserve">Segue-se a ordem alfabética. Primeiro a, depois b. </w:t>
      </w:r>
    </w:p>
  </w:comment>
  <w:comment w:id="467" w:author="Karine Martins" w:date="2019-09-16T08:51:00Z" w:initials="KM">
    <w:p w14:paraId="03D6273A" w14:textId="0BFB8C7C" w:rsidR="00DE58F2" w:rsidRDefault="00DE58F2">
      <w:pPr>
        <w:pStyle w:val="Textodecomentrio"/>
      </w:pPr>
      <w:r>
        <w:rPr>
          <w:rStyle w:val="Refdecomentrio"/>
        </w:rPr>
        <w:annotationRef/>
      </w:r>
      <w:r>
        <w:t>B antes de a?</w:t>
      </w:r>
    </w:p>
  </w:comment>
  <w:comment w:id="469" w:author="Ryan Lemos" w:date="2019-09-22T14:07:00Z" w:initials="RL">
    <w:p w14:paraId="1F21C6CB" w14:textId="60C117EA" w:rsidR="00DE58F2" w:rsidRDefault="00DE58F2">
      <w:pPr>
        <w:pStyle w:val="Textodecomentrio"/>
      </w:pPr>
      <w:r>
        <w:rPr>
          <w:rStyle w:val="Refdecomentrio"/>
        </w:rPr>
        <w:annotationRef/>
      </w:r>
      <w:r>
        <w:t>Escrever sobre os navegadores web e seus recursos</w:t>
      </w:r>
    </w:p>
  </w:comment>
  <w:comment w:id="471" w:author="Ryan Lemos" w:date="2019-09-22T14:17:00Z" w:initials="RL">
    <w:p w14:paraId="2D709400" w14:textId="1A9A0CFB" w:rsidR="00DE58F2" w:rsidRDefault="00DE58F2">
      <w:pPr>
        <w:pStyle w:val="Textodecomentrio"/>
      </w:pPr>
      <w:r>
        <w:rPr>
          <w:rStyle w:val="Refdecomentrio"/>
        </w:rPr>
        <w:annotationRef/>
      </w:r>
      <w:r>
        <w:t>Escrever sobre o VSCODE</w:t>
      </w:r>
    </w:p>
  </w:comment>
  <w:comment w:id="487" w:author="Ryan Lemos" w:date="2019-09-22T14:19:00Z" w:initials="RL">
    <w:p w14:paraId="1F1AC1CD" w14:textId="238AF01C" w:rsidR="00DE58F2" w:rsidRDefault="00DE58F2">
      <w:pPr>
        <w:pStyle w:val="Textodecomentrio"/>
      </w:pPr>
      <w:r>
        <w:rPr>
          <w:rStyle w:val="Refdecomentrio"/>
        </w:rPr>
        <w:annotationRef/>
      </w:r>
      <w:r>
        <w:t>Escrever sobre o JSON</w:t>
      </w:r>
    </w:p>
  </w:comment>
  <w:comment w:id="495" w:author="Ryan Lemos" w:date="2019-09-22T14:09:00Z" w:initials="RL">
    <w:p w14:paraId="01DBE393" w14:textId="3ECEDB66" w:rsidR="00DE58F2" w:rsidRDefault="00DE58F2">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498" w:author="Ryan Lemos" w:date="2019-09-22T14:10:00Z" w:initials="RL">
    <w:p w14:paraId="20C39DAA" w14:textId="600BC011" w:rsidR="00DE58F2" w:rsidRDefault="00DE58F2">
      <w:pPr>
        <w:pStyle w:val="Textodecomentrio"/>
      </w:pPr>
      <w:r>
        <w:rPr>
          <w:rStyle w:val="Refdecomentrio"/>
        </w:rPr>
        <w:annotationRef/>
      </w:r>
      <w:r>
        <w:t xml:space="preserve">Escrever sobre o </w:t>
      </w:r>
      <w:proofErr w:type="spellStart"/>
      <w:r>
        <w:t>artisan</w:t>
      </w:r>
      <w:proofErr w:type="spellEnd"/>
    </w:p>
  </w:comment>
  <w:comment w:id="505" w:author="Karine Martins" w:date="2019-09-16T09:36:00Z" w:initials="KM">
    <w:p w14:paraId="55BBEA7D" w14:textId="46336C44" w:rsidR="00DE58F2" w:rsidRDefault="00DE58F2">
      <w:pPr>
        <w:pStyle w:val="Textodecomentrio"/>
      </w:pPr>
      <w:r>
        <w:rPr>
          <w:rStyle w:val="Refdecomentrio"/>
        </w:rPr>
        <w:annotationRef/>
      </w:r>
      <w:r>
        <w:t>Não consta no referencial teórico.</w:t>
      </w:r>
    </w:p>
  </w:comment>
  <w:comment w:id="508" w:author="Karine Martins" w:date="2019-09-16T09:41:00Z" w:initials="KM">
    <w:p w14:paraId="1352919B" w14:textId="083707E2" w:rsidR="00DE58F2" w:rsidRDefault="00DE58F2">
      <w:pPr>
        <w:pStyle w:val="Textodecomentrio"/>
      </w:pPr>
      <w:r>
        <w:rPr>
          <w:rStyle w:val="Refdecomentrio"/>
        </w:rPr>
        <w:annotationRef/>
      </w:r>
      <w:r>
        <w:rPr>
          <w:noProof/>
        </w:rPr>
        <w:t>Não tem legnda e fonte, além da figura não ser mencionada no texto.</w:t>
      </w:r>
    </w:p>
  </w:comment>
  <w:comment w:id="512" w:author="Ryan Lemos" w:date="2019-09-28T11:19:00Z" w:initials="RL">
    <w:p w14:paraId="2DD3EADC" w14:textId="5C650B78" w:rsidR="00DE58F2" w:rsidRDefault="00DE58F2">
      <w:pPr>
        <w:pStyle w:val="Textodecomentrio"/>
      </w:pPr>
      <w:r>
        <w:rPr>
          <w:rStyle w:val="Refdecomentrio"/>
        </w:rPr>
        <w:annotationRef/>
      </w:r>
      <w:r>
        <w:t>Revisar a escrita, pois foi retirado do manual</w:t>
      </w:r>
    </w:p>
  </w:comment>
  <w:comment w:id="887" w:author="Karine Martins" w:date="2019-09-16T20:14:00Z" w:initials="KM">
    <w:p w14:paraId="020BD9DF" w14:textId="696D38C8" w:rsidR="00DE58F2" w:rsidRDefault="00DE58F2">
      <w:pPr>
        <w:pStyle w:val="Textodecomentrio"/>
      </w:pPr>
      <w:r>
        <w:rPr>
          <w:rStyle w:val="Refdecomentrio"/>
        </w:rPr>
        <w:annotationRef/>
      </w:r>
      <w:r>
        <w:rPr>
          <w:noProof/>
        </w:rPr>
        <w:t>Primeira vez que é utilizada a palavra , sem uma definição prévia.</w:t>
      </w:r>
    </w:p>
  </w:comment>
  <w:comment w:id="888" w:author="Karine Martins" w:date="2019-09-16T20:15:00Z" w:initials="KM">
    <w:p w14:paraId="0BFF6AA8" w14:textId="66B8E6F5" w:rsidR="00DE58F2" w:rsidRDefault="00DE58F2">
      <w:pPr>
        <w:pStyle w:val="Textodecomentrio"/>
      </w:pPr>
      <w:r>
        <w:rPr>
          <w:rStyle w:val="Refdecomentrio"/>
        </w:rPr>
        <w:annotationRef/>
      </w:r>
      <w:r>
        <w:rPr>
          <w:noProof/>
        </w:rPr>
        <w:t>Não houve definição prévia dessa palav e nem no contexto de Laravel foi citada.</w:t>
      </w:r>
    </w:p>
  </w:comment>
  <w:comment w:id="896" w:author="Ryan Lemos" w:date="2019-09-22T13:32:00Z" w:initials="RL">
    <w:p w14:paraId="20D7F8EE" w14:textId="1A88033A" w:rsidR="00DE58F2" w:rsidRDefault="00DE58F2">
      <w:pPr>
        <w:pStyle w:val="Textodecomentrio"/>
      </w:pPr>
      <w:r>
        <w:rPr>
          <w:rStyle w:val="Refdecomentrio"/>
        </w:rPr>
        <w:annotationRef/>
      </w:r>
      <w:r>
        <w:t>VERIFICAR SE FALA DO JQUERY NO REFERENCIAL</w:t>
      </w:r>
    </w:p>
  </w:comment>
  <w:comment w:id="899" w:author="Karine Martins" w:date="2019-09-16T20:21:00Z" w:initials="KM">
    <w:p w14:paraId="06E924F5" w14:textId="7F5008A7" w:rsidR="00DE58F2" w:rsidRDefault="00DE58F2">
      <w:pPr>
        <w:pStyle w:val="Textodecomentrio"/>
      </w:pPr>
      <w:r>
        <w:rPr>
          <w:rStyle w:val="Refdecomentrio"/>
        </w:rPr>
        <w:annotationRef/>
      </w:r>
      <w:r>
        <w:rPr>
          <w:noProof/>
        </w:rPr>
        <w:t>O que a senha tem a ver com a data de nascimento?</w:t>
      </w:r>
    </w:p>
  </w:comment>
  <w:comment w:id="929" w:author="Karine Martins" w:date="2019-09-16T20:50:00Z" w:initials="KM">
    <w:p w14:paraId="4C017126" w14:textId="0B092BE9" w:rsidR="00DE58F2" w:rsidRDefault="00DE58F2">
      <w:pPr>
        <w:pStyle w:val="Textodecomentrio"/>
      </w:pPr>
      <w:r>
        <w:rPr>
          <w:rStyle w:val="Refdecomentrio"/>
        </w:rPr>
        <w:annotationRef/>
      </w:r>
      <w:r>
        <w:rPr>
          <w:noProof/>
        </w:rPr>
        <w:t>E o caso de apostilas em .doc ou pdf?</w:t>
      </w:r>
    </w:p>
  </w:comment>
  <w:comment w:id="930" w:author="Ryan Lemos" w:date="2019-09-21T12:44:00Z" w:initials="RL">
    <w:p w14:paraId="17E0511B" w14:textId="77777777" w:rsidR="00DE58F2" w:rsidRDefault="00DE58F2">
      <w:pPr>
        <w:pStyle w:val="Textodecomentrio"/>
      </w:pPr>
      <w:r>
        <w:rPr>
          <w:rStyle w:val="Refdecomentrio"/>
        </w:rPr>
        <w:annotationRef/>
      </w:r>
      <w:r>
        <w:t>Ela falou que era só essas duas opções</w:t>
      </w:r>
    </w:p>
    <w:p w14:paraId="682C528B" w14:textId="4E6871BD" w:rsidR="00DE58F2" w:rsidRDefault="00DE58F2">
      <w:pPr>
        <w:pStyle w:val="Textodecomentrio"/>
      </w:pPr>
    </w:p>
  </w:comment>
  <w:comment w:id="995" w:author="Karine Martins" w:date="2019-09-16T22:26:00Z" w:initials="KM">
    <w:p w14:paraId="0C802FA7" w14:textId="106F8E2E" w:rsidR="00DE58F2" w:rsidRDefault="00DE58F2">
      <w:pPr>
        <w:pStyle w:val="Textodecomentrio"/>
      </w:pPr>
      <w:r>
        <w:rPr>
          <w:rStyle w:val="Refdecomentrio"/>
        </w:rPr>
        <w:annotationRef/>
      </w:r>
      <w:r>
        <w:rPr>
          <w:noProof/>
        </w:rPr>
        <w:t>Assunto novo que não consta no referencial teórico.</w:t>
      </w:r>
    </w:p>
  </w:comment>
  <w:comment w:id="1005" w:author="Karine Martins" w:date="2019-09-16T22:30:00Z" w:initials="KM">
    <w:p w14:paraId="1726744F" w14:textId="667C70ED" w:rsidR="00DE58F2" w:rsidRDefault="00DE58F2">
      <w:pPr>
        <w:pStyle w:val="Textodecomentrio"/>
      </w:pPr>
      <w:r>
        <w:rPr>
          <w:rStyle w:val="Refdecomentrio"/>
        </w:rPr>
        <w:annotationRef/>
      </w:r>
      <w:r>
        <w:t>Assunto novo e não tratado no referencial teórico.</w:t>
      </w:r>
    </w:p>
  </w:comment>
  <w:comment w:id="1028" w:author="Ryan Lemos" w:date="2019-09-24T21:24:00Z" w:initials="RL">
    <w:p w14:paraId="3885BE35" w14:textId="449743B6" w:rsidR="00DE58F2" w:rsidRDefault="00DE58F2">
      <w:pPr>
        <w:pStyle w:val="Textodecomentrio"/>
      </w:pPr>
      <w:r>
        <w:rPr>
          <w:rStyle w:val="Refdecomentrio"/>
        </w:rPr>
        <w:annotationRef/>
      </w:r>
      <w:r>
        <w:t>Verificar se eu falo isso no referencial na parte de BD</w:t>
      </w:r>
    </w:p>
  </w:comment>
  <w:comment w:id="1039" w:author="Ryan Lemos" w:date="2019-09-21T12:53:00Z" w:initials="RL">
    <w:p w14:paraId="3706C445" w14:textId="4EAC78E6" w:rsidR="00DE58F2" w:rsidRDefault="00DE58F2">
      <w:pPr>
        <w:pStyle w:val="Textodecomentrio"/>
      </w:pPr>
      <w:r>
        <w:rPr>
          <w:rStyle w:val="Refdecomentrio"/>
        </w:rPr>
        <w:annotationRef/>
      </w:r>
      <w:r w:rsidRPr="008C1DD0">
        <w:rPr>
          <w:highlight w:val="yellow"/>
        </w:rPr>
        <w:t>FALAR SOBRE A POSSIBILIDADE DE DUPLICAR UMA ATIVIDADE E GERAR SEU PDF</w:t>
      </w:r>
    </w:p>
  </w:comment>
  <w:comment w:id="1040" w:author="Ryan Lemos" w:date="2019-09-26T20:05:00Z" w:initials="RL">
    <w:p w14:paraId="38B7C0FF" w14:textId="374B04D3" w:rsidR="00DE58F2" w:rsidRDefault="00DE58F2">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1045" w:author="Ryan Lemos" w:date="2019-09-26T20:54:00Z" w:initials="RL">
    <w:p w14:paraId="1AD6DFA7" w14:textId="12C77755" w:rsidR="00DE58F2" w:rsidRDefault="00DE58F2">
      <w:pPr>
        <w:pStyle w:val="Textodecomentrio"/>
      </w:pPr>
      <w:r>
        <w:rPr>
          <w:rStyle w:val="Refdecomentrio"/>
        </w:rPr>
        <w:annotationRef/>
      </w:r>
      <w:r>
        <w:t>Falar disso no referencial</w:t>
      </w:r>
    </w:p>
  </w:comment>
  <w:comment w:id="1051" w:author="Ryan Lemos" w:date="2019-09-28T10:56:00Z" w:initials="RL">
    <w:p w14:paraId="4E1CD68F" w14:textId="544D8B3F" w:rsidR="00DE58F2" w:rsidRDefault="00DE58F2">
      <w:pPr>
        <w:pStyle w:val="Textodecomentrio"/>
      </w:pPr>
      <w:r>
        <w:rPr>
          <w:rStyle w:val="Refdecomentrio"/>
        </w:rPr>
        <w:annotationRef/>
      </w:r>
      <w:r>
        <w:t xml:space="preserve">Falar dele no </w:t>
      </w:r>
      <w:proofErr w:type="spellStart"/>
      <w:r>
        <w:t>referêncial</w:t>
      </w:r>
      <w:proofErr w:type="spellEnd"/>
      <w:r>
        <w:t>.</w:t>
      </w:r>
    </w:p>
  </w:comment>
  <w:comment w:id="1052" w:author="Ryan Lemos" w:date="2019-09-28T11:00:00Z" w:initials="RL">
    <w:p w14:paraId="63E9759F" w14:textId="7BAFE477" w:rsidR="00DE58F2" w:rsidRDefault="00DE58F2">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1071" w:author="Ryan Lemos" w:date="2019-07-28T18:23:00Z" w:initials="RL">
    <w:p w14:paraId="1A90DA8B" w14:textId="38E31B32" w:rsidR="00DE58F2" w:rsidRDefault="00DE58F2">
      <w:pPr>
        <w:pStyle w:val="Textodecomentrio"/>
      </w:pPr>
      <w:r>
        <w:rPr>
          <w:rStyle w:val="Refdecomentrio"/>
        </w:rPr>
        <w:annotationRef/>
      </w:r>
    </w:p>
  </w:comment>
  <w:comment w:id="1098" w:author="Karine Martins" w:date="2019-09-16T22:48:00Z" w:initials="KM">
    <w:p w14:paraId="314FADE5" w14:textId="02CB6D1A" w:rsidR="00DE58F2" w:rsidRDefault="00DE58F2">
      <w:pPr>
        <w:pStyle w:val="Textodecomentrio"/>
      </w:pPr>
      <w:r>
        <w:rPr>
          <w:rStyle w:val="Refdecomentrio"/>
        </w:rPr>
        <w:annotationRef/>
      </w:r>
      <w:proofErr w:type="spellStart"/>
      <w:r>
        <w:t>Acrescemtar</w:t>
      </w:r>
      <w:proofErr w:type="spellEnd"/>
      <w:r>
        <w:t xml:space="preserve"> o ícone mesmo.</w:t>
      </w:r>
    </w:p>
  </w:comment>
  <w:comment w:id="1407" w:author="Karine Martins" w:date="2019-09-16T23:08:00Z" w:initials="KM">
    <w:p w14:paraId="3F0389AF" w14:textId="11FB5553" w:rsidR="00DE58F2" w:rsidRDefault="00DE58F2">
      <w:pPr>
        <w:pStyle w:val="Textodecomentrio"/>
      </w:pPr>
      <w:r>
        <w:rPr>
          <w:rStyle w:val="Refdecomentrio"/>
        </w:rPr>
        <w:annotationRef/>
      </w:r>
      <w:r>
        <w:t>Apresentar imagens para diferenciar pois não vi diferença.</w:t>
      </w:r>
    </w:p>
  </w:comment>
  <w:comment w:id="1412" w:author="Ryan Lemos" w:date="2019-09-28T11:37:00Z" w:initials="RL">
    <w:p w14:paraId="07843DC0" w14:textId="3B3E8343" w:rsidR="00DE58F2" w:rsidRDefault="00DE58F2">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1419" w:author="Ryan Lemos" w:date="2019-09-28T11:37:00Z" w:initials="RL">
    <w:p w14:paraId="72B9F08C" w14:textId="4C3EBE33" w:rsidR="00DE58F2" w:rsidRDefault="00DE58F2">
      <w:pPr>
        <w:pStyle w:val="Textodecomentrio"/>
      </w:pPr>
      <w:r>
        <w:rPr>
          <w:rStyle w:val="Refdecomentrio"/>
        </w:rPr>
        <w:annotationRef/>
      </w:r>
      <w:r>
        <w:t>Revisar essa seção pois foi retirada quando estava falando sobre os releases</w:t>
      </w:r>
    </w:p>
  </w:comment>
  <w:comment w:id="1421" w:author="Karine Martins" w:date="2019-09-16T23:09:00Z" w:initials="KM">
    <w:p w14:paraId="77E3381D" w14:textId="72A791E3" w:rsidR="00DE58F2" w:rsidRDefault="00DE58F2">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F1AC1CD" w15:done="0"/>
  <w15:commentEx w15:paraId="01DBE393" w15:done="0"/>
  <w15:commentEx w15:paraId="20C39DAA" w15:done="0"/>
  <w15:commentEx w15:paraId="55BBEA7D" w15:done="0"/>
  <w15:commentEx w15:paraId="1352919B" w15:done="0"/>
  <w15:commentEx w15:paraId="2DD3EADC"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14FADE5" w15:done="0"/>
  <w15:commentEx w15:paraId="3F0389AF" w15:done="0"/>
  <w15:commentEx w15:paraId="07843DC0" w15:done="0"/>
  <w15:commentEx w15:paraId="72B9F08C"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2DD3EADC" w16cid:durableId="2139C026"/>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14FADE5" w16cid:durableId="212A8FB6"/>
  <w16cid:commentId w16cid:paraId="3F0389AF" w16cid:durableId="212A947A"/>
  <w16cid:commentId w16cid:paraId="07843DC0" w16cid:durableId="2139C494"/>
  <w16cid:commentId w16cid:paraId="72B9F08C" w16cid:durableId="2139C471"/>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281D5" w14:textId="77777777" w:rsidR="001C35F1" w:rsidRDefault="001C35F1" w:rsidP="00C24B28">
      <w:pPr>
        <w:spacing w:line="240" w:lineRule="auto"/>
      </w:pPr>
      <w:r>
        <w:separator/>
      </w:r>
    </w:p>
  </w:endnote>
  <w:endnote w:type="continuationSeparator" w:id="0">
    <w:p w14:paraId="723D5EB3" w14:textId="77777777" w:rsidR="001C35F1" w:rsidRDefault="001C35F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D2BCB" w14:textId="77777777" w:rsidR="001C35F1" w:rsidRDefault="001C35F1" w:rsidP="00C24B28">
      <w:pPr>
        <w:spacing w:line="240" w:lineRule="auto"/>
      </w:pPr>
      <w:r>
        <w:separator/>
      </w:r>
    </w:p>
  </w:footnote>
  <w:footnote w:type="continuationSeparator" w:id="0">
    <w:p w14:paraId="72A6DDB8" w14:textId="77777777" w:rsidR="001C35F1" w:rsidRDefault="001C35F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DE58F2" w:rsidRDefault="00DE58F2">
    <w:pPr>
      <w:pStyle w:val="Cabealho"/>
      <w:jc w:val="right"/>
    </w:pPr>
  </w:p>
  <w:p w14:paraId="0D5B3EA3" w14:textId="77777777" w:rsidR="00DE58F2" w:rsidRDefault="00DE58F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DE58F2" w:rsidRDefault="00DE58F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DE58F2" w:rsidRDefault="00DE58F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DE58F2" w:rsidRDefault="00DE58F2">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DE58F2" w:rsidRDefault="00DE58F2">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DE58F2" w:rsidRDefault="00DE58F2">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DE58F2" w:rsidRDefault="00DE58F2">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DE58F2" w:rsidRPr="00C1350C" w:rsidRDefault="00DE58F2">
    <w:pPr>
      <w:pStyle w:val="Cabealho"/>
      <w:jc w:val="right"/>
      <w:rPr>
        <w:sz w:val="20"/>
        <w:szCs w:val="20"/>
      </w:rPr>
    </w:pPr>
  </w:p>
  <w:p w14:paraId="4574301F" w14:textId="77777777" w:rsidR="00DE58F2" w:rsidRPr="00475C34" w:rsidRDefault="00DE58F2"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DE58F2" w:rsidRPr="00C1350C" w:rsidRDefault="00DE58F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DE58F2" w:rsidRPr="00C1350C" w:rsidRDefault="00DE58F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DE58F2" w:rsidRPr="00C1350C" w:rsidRDefault="00DE58F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9"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0"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1"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2"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3"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1"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4"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5"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6"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7"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5"/>
  </w:num>
  <w:num w:numId="2">
    <w:abstractNumId w:val="17"/>
  </w:num>
  <w:num w:numId="3">
    <w:abstractNumId w:val="18"/>
  </w:num>
  <w:num w:numId="4">
    <w:abstractNumId w:val="22"/>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2"/>
  </w:num>
  <w:num w:numId="8">
    <w:abstractNumId w:val="5"/>
  </w:num>
  <w:num w:numId="9">
    <w:abstractNumId w:val="1"/>
  </w:num>
  <w:num w:numId="10">
    <w:abstractNumId w:val="3"/>
  </w:num>
  <w:num w:numId="11">
    <w:abstractNumId w:val="16"/>
  </w:num>
  <w:num w:numId="12">
    <w:abstractNumId w:val="7"/>
  </w:num>
  <w:num w:numId="13">
    <w:abstractNumId w:val="0"/>
  </w:num>
  <w:num w:numId="14">
    <w:abstractNumId w:val="9"/>
  </w:num>
  <w:num w:numId="15">
    <w:abstractNumId w:val="19"/>
  </w:num>
  <w:num w:numId="16">
    <w:abstractNumId w:val="4"/>
  </w:num>
  <w:num w:numId="17">
    <w:abstractNumId w:val="6"/>
  </w:num>
  <w:num w:numId="18">
    <w:abstractNumId w:val="20"/>
  </w:num>
  <w:num w:numId="19">
    <w:abstractNumId w:val="15"/>
  </w:num>
  <w:num w:numId="20">
    <w:abstractNumId w:val="28"/>
  </w:num>
  <w:num w:numId="21">
    <w:abstractNumId w:val="13"/>
  </w:num>
  <w:num w:numId="22">
    <w:abstractNumId w:val="26"/>
  </w:num>
  <w:num w:numId="23">
    <w:abstractNumId w:val="24"/>
  </w:num>
  <w:num w:numId="24">
    <w:abstractNumId w:val="12"/>
  </w:num>
  <w:num w:numId="25">
    <w:abstractNumId w:val="21"/>
  </w:num>
  <w:num w:numId="26">
    <w:abstractNumId w:val="27"/>
  </w:num>
  <w:num w:numId="27">
    <w:abstractNumId w:val="10"/>
  </w:num>
  <w:num w:numId="28">
    <w:abstractNumId w:val="14"/>
  </w:num>
  <w:num w:numId="29">
    <w:abstractNumId w:val="23"/>
  </w:num>
  <w:num w:numId="3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3BDA"/>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4704"/>
    <w:rsid w:val="004D5E0A"/>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02F"/>
    <w:rsid w:val="0066460A"/>
    <w:rsid w:val="00664853"/>
    <w:rsid w:val="00664BE5"/>
    <w:rsid w:val="00665D51"/>
    <w:rsid w:val="00667531"/>
    <w:rsid w:val="00673F0C"/>
    <w:rsid w:val="00674022"/>
    <w:rsid w:val="00675471"/>
    <w:rsid w:val="00676588"/>
    <w:rsid w:val="00681380"/>
    <w:rsid w:val="006814E6"/>
    <w:rsid w:val="0068253A"/>
    <w:rsid w:val="006834ED"/>
    <w:rsid w:val="00684D1C"/>
    <w:rsid w:val="00691107"/>
    <w:rsid w:val="0069115F"/>
    <w:rsid w:val="006921D0"/>
    <w:rsid w:val="00693EDB"/>
    <w:rsid w:val="0069440C"/>
    <w:rsid w:val="006948FF"/>
    <w:rsid w:val="00696E51"/>
    <w:rsid w:val="0069744B"/>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41FA"/>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7.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eader" Target="header8.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1519E92-40A1-4FF5-A420-CA15C7FE7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124</Pages>
  <Words>23909</Words>
  <Characters>129110</Characters>
  <Application>Microsoft Office Word</Application>
  <DocSecurity>0</DocSecurity>
  <Lines>1075</Lines>
  <Paragraphs>305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152714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51</cp:revision>
  <cp:lastPrinted>2018-11-06T01:42:00Z</cp:lastPrinted>
  <dcterms:created xsi:type="dcterms:W3CDTF">2019-09-21T14:25:00Z</dcterms:created>
  <dcterms:modified xsi:type="dcterms:W3CDTF">2019-09-28T16:23:00Z</dcterms:modified>
</cp:coreProperties>
</file>